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drawings/drawing3.xml" ContentType="application/vnd.openxmlformats-officedocument.drawingml.chartshapes+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drawings/drawing4.xml" ContentType="application/vnd.openxmlformats-officedocument.drawingml.chartshapes+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drawings/drawing5.xml" ContentType="application/vnd.openxmlformats-officedocument.drawingml.chartshapes+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9E0A7" w14:textId="2575855B" w:rsidR="00A14586" w:rsidRPr="002B5730" w:rsidRDefault="00984D26" w:rsidP="00812BE4">
      <w:pPr>
        <w:pStyle w:val="NoSpacing"/>
        <w:rPr>
          <w:color w:val="000000" w:themeColor="text1"/>
        </w:rPr>
      </w:pPr>
      <w:r>
        <w:rPr>
          <w:noProof/>
        </w:rPr>
        <w:drawing>
          <wp:anchor distT="0" distB="0" distL="114300" distR="114300" simplePos="0" relativeHeight="251654140" behindDoc="0" locked="0" layoutInCell="1" allowOverlap="1" wp14:anchorId="59FA2D1F" wp14:editId="45BEAF7E">
            <wp:simplePos x="0" y="0"/>
            <wp:positionH relativeFrom="page">
              <wp:posOffset>0</wp:posOffset>
            </wp:positionH>
            <wp:positionV relativeFrom="paragraph">
              <wp:posOffset>-1090295</wp:posOffset>
            </wp:positionV>
            <wp:extent cx="7542656" cy="10668000"/>
            <wp:effectExtent l="0" t="0" r="1270" b="0"/>
            <wp:wrapNone/>
            <wp:docPr id="41" name="Picture 4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background patter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2656"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4DC">
        <w:rPr>
          <w:noProof/>
        </w:rPr>
        <w:drawing>
          <wp:inline distT="0" distB="0" distL="0" distR="0" wp14:anchorId="3FE14934" wp14:editId="0DA24993">
            <wp:extent cx="446405" cy="138430"/>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1704DC">
        <w:rPr>
          <w:noProof/>
        </w:rPr>
        <w:drawing>
          <wp:inline distT="0" distB="0" distL="0" distR="0" wp14:anchorId="43801C5A" wp14:editId="6B08179F">
            <wp:extent cx="446405" cy="13843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3C6DF1">
        <w:rPr>
          <w:noProof/>
        </w:rPr>
        <w:drawing>
          <wp:inline distT="0" distB="0" distL="0" distR="0" wp14:anchorId="7F7EEC48" wp14:editId="07B392F1">
            <wp:extent cx="446405" cy="13843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205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3C6DF1">
        <w:rPr>
          <w:noProof/>
        </w:rPr>
        <w:drawing>
          <wp:inline distT="0" distB="0" distL="0" distR="0" wp14:anchorId="1759FD9F" wp14:editId="516F3232">
            <wp:extent cx="446405" cy="13843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2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A14586" w:rsidRPr="002B5730">
        <w:rPr>
          <w:color w:val="000000" w:themeColor="text1"/>
        </w:rPr>
        <w:t xml:space="preserve">                                                                                                                                                                           </w:t>
      </w:r>
    </w:p>
    <w:p w14:paraId="6272E95D" w14:textId="5299A4AC" w:rsidR="00A14586" w:rsidRPr="002B5730" w:rsidRDefault="00A14586" w:rsidP="00A14586">
      <w:pPr>
        <w:rPr>
          <w:color w:val="000000" w:themeColor="text1"/>
        </w:rPr>
      </w:pPr>
    </w:p>
    <w:p w14:paraId="74DA861F" w14:textId="47D36004" w:rsidR="00A14586" w:rsidRPr="002B5730" w:rsidRDefault="00A14586" w:rsidP="00A14586">
      <w:pPr>
        <w:rPr>
          <w:color w:val="000000" w:themeColor="text1"/>
        </w:rPr>
      </w:pPr>
      <w:r w:rsidRPr="002B5730">
        <w:rPr>
          <w:color w:val="000000" w:themeColor="text1"/>
        </w:rPr>
        <w:t xml:space="preserve">                                                                                                                                                                          </w:t>
      </w:r>
    </w:p>
    <w:p w14:paraId="4AEE6C61" w14:textId="6ADDD068" w:rsidR="00A14586" w:rsidRPr="002B5730" w:rsidRDefault="00A14586" w:rsidP="0068477D">
      <w:pPr>
        <w:pStyle w:val="BodyText"/>
        <w:rPr>
          <w:b/>
          <w:color w:val="000000" w:themeColor="text1"/>
        </w:rPr>
      </w:pPr>
    </w:p>
    <w:p w14:paraId="13C77016" w14:textId="3A51FB25" w:rsidR="00A14586" w:rsidRPr="002B5730" w:rsidRDefault="00A14586" w:rsidP="0068477D">
      <w:pPr>
        <w:pStyle w:val="BodyText"/>
        <w:rPr>
          <w:b/>
          <w:color w:val="000000" w:themeColor="text1"/>
        </w:rPr>
      </w:pPr>
    </w:p>
    <w:p w14:paraId="284B3B06" w14:textId="4E73AA21" w:rsidR="00A14586" w:rsidRPr="002B5730" w:rsidRDefault="00A14586" w:rsidP="0068477D">
      <w:pPr>
        <w:pStyle w:val="BodyText"/>
        <w:rPr>
          <w:b/>
          <w:color w:val="000000" w:themeColor="text1"/>
        </w:rPr>
      </w:pPr>
    </w:p>
    <w:p w14:paraId="54EAB2D2" w14:textId="16C4185A" w:rsidR="00C0308C" w:rsidRPr="002B5730" w:rsidRDefault="00C0308C" w:rsidP="0068477D">
      <w:pPr>
        <w:pStyle w:val="BodyText"/>
        <w:rPr>
          <w:b/>
          <w:color w:val="000000" w:themeColor="text1"/>
        </w:rPr>
      </w:pPr>
    </w:p>
    <w:p w14:paraId="6ACD5315" w14:textId="0F14BEF8" w:rsidR="00C0308C" w:rsidRPr="002B5730" w:rsidRDefault="00C0308C" w:rsidP="0068477D">
      <w:pPr>
        <w:pStyle w:val="BodyText"/>
        <w:rPr>
          <w:b/>
          <w:color w:val="000000" w:themeColor="text1"/>
        </w:rPr>
      </w:pPr>
    </w:p>
    <w:p w14:paraId="30454452" w14:textId="17DF6C1E" w:rsidR="00C0308C" w:rsidRPr="002B5730" w:rsidRDefault="00C0308C" w:rsidP="0068477D">
      <w:pPr>
        <w:pStyle w:val="BodyText"/>
        <w:rPr>
          <w:b/>
          <w:color w:val="000000" w:themeColor="text1"/>
        </w:rPr>
      </w:pPr>
    </w:p>
    <w:p w14:paraId="7456E9ED" w14:textId="78354920" w:rsidR="00C0308C" w:rsidRPr="002B5730" w:rsidRDefault="00C0308C" w:rsidP="0068477D">
      <w:pPr>
        <w:pStyle w:val="BodyText"/>
        <w:rPr>
          <w:b/>
          <w:color w:val="000000" w:themeColor="text1"/>
        </w:rPr>
      </w:pPr>
    </w:p>
    <w:p w14:paraId="0492EEC3" w14:textId="49775D44" w:rsidR="00C0308C" w:rsidRPr="002B5730" w:rsidRDefault="00C0308C" w:rsidP="0068477D">
      <w:pPr>
        <w:pStyle w:val="BodyText"/>
        <w:rPr>
          <w:b/>
          <w:color w:val="000000" w:themeColor="text1"/>
        </w:rPr>
      </w:pPr>
    </w:p>
    <w:p w14:paraId="57CD13CF" w14:textId="2FF1C7DE" w:rsidR="00C0308C" w:rsidRPr="002B5730" w:rsidRDefault="00C0308C" w:rsidP="0068477D">
      <w:pPr>
        <w:pStyle w:val="BodyText"/>
        <w:rPr>
          <w:b/>
          <w:color w:val="000000" w:themeColor="text1"/>
        </w:rPr>
      </w:pPr>
      <w:bookmarkStart w:id="0" w:name="_Hlk82083980"/>
      <w:bookmarkEnd w:id="0"/>
    </w:p>
    <w:p w14:paraId="02FD89F8" w14:textId="256E2A2F" w:rsidR="00C0308C" w:rsidRPr="002B5730" w:rsidRDefault="00C0308C" w:rsidP="0068477D">
      <w:pPr>
        <w:pStyle w:val="BodyText"/>
        <w:rPr>
          <w:b/>
          <w:color w:val="000000" w:themeColor="text1"/>
        </w:rPr>
      </w:pPr>
    </w:p>
    <w:p w14:paraId="22CA7B21" w14:textId="3D5A5A7A" w:rsidR="00C0308C" w:rsidRPr="002B5730" w:rsidRDefault="00C0308C" w:rsidP="0068477D">
      <w:pPr>
        <w:pStyle w:val="BodyText"/>
        <w:rPr>
          <w:b/>
          <w:color w:val="000000" w:themeColor="text1"/>
        </w:rPr>
      </w:pPr>
    </w:p>
    <w:p w14:paraId="21AF8C54" w14:textId="5F1B2CAE" w:rsidR="00C0308C" w:rsidRPr="002B5730" w:rsidRDefault="00C0308C" w:rsidP="0068477D">
      <w:pPr>
        <w:pStyle w:val="BodyText"/>
        <w:rPr>
          <w:b/>
          <w:color w:val="000000" w:themeColor="text1"/>
        </w:rPr>
      </w:pPr>
    </w:p>
    <w:p w14:paraId="366367B2" w14:textId="6B12AF4C" w:rsidR="00C0308C" w:rsidRPr="002B5730" w:rsidRDefault="00C0308C" w:rsidP="0068477D">
      <w:pPr>
        <w:pStyle w:val="BodyText"/>
        <w:rPr>
          <w:b/>
          <w:color w:val="000000" w:themeColor="text1"/>
        </w:rPr>
      </w:pPr>
    </w:p>
    <w:p w14:paraId="4468AB34" w14:textId="02FDD1A3" w:rsidR="00C0308C" w:rsidRPr="002B5730" w:rsidRDefault="00C0308C" w:rsidP="0068477D">
      <w:pPr>
        <w:pStyle w:val="BodyText"/>
        <w:rPr>
          <w:b/>
          <w:color w:val="000000" w:themeColor="text1"/>
        </w:rPr>
      </w:pPr>
    </w:p>
    <w:p w14:paraId="11656604" w14:textId="678D4709" w:rsidR="00C0308C" w:rsidRPr="002B5730" w:rsidRDefault="00C0308C" w:rsidP="0068477D">
      <w:pPr>
        <w:pStyle w:val="BodyText"/>
        <w:rPr>
          <w:b/>
          <w:color w:val="000000" w:themeColor="text1"/>
        </w:rPr>
      </w:pPr>
    </w:p>
    <w:p w14:paraId="09B6516D" w14:textId="0E648743" w:rsidR="00C0308C" w:rsidRPr="002B5730" w:rsidRDefault="00C0308C" w:rsidP="0068477D">
      <w:pPr>
        <w:pStyle w:val="BodyText"/>
        <w:rPr>
          <w:b/>
          <w:color w:val="000000" w:themeColor="text1"/>
        </w:rPr>
      </w:pPr>
    </w:p>
    <w:p w14:paraId="6DB37F43" w14:textId="0BD716C3" w:rsidR="00C0308C" w:rsidRPr="002B5730" w:rsidRDefault="00C0308C" w:rsidP="0068477D">
      <w:pPr>
        <w:pStyle w:val="BodyText"/>
        <w:rPr>
          <w:b/>
          <w:color w:val="000000" w:themeColor="text1"/>
        </w:rPr>
      </w:pPr>
    </w:p>
    <w:p w14:paraId="4163F0A5" w14:textId="68E8FF73" w:rsidR="00C0308C" w:rsidRPr="002B5730" w:rsidRDefault="00C0308C" w:rsidP="0068477D">
      <w:pPr>
        <w:pStyle w:val="BodyText"/>
        <w:rPr>
          <w:b/>
          <w:color w:val="000000" w:themeColor="text1"/>
        </w:rPr>
      </w:pPr>
    </w:p>
    <w:p w14:paraId="3C7873C0" w14:textId="567E67DB" w:rsidR="00C0308C" w:rsidRPr="002B5730" w:rsidRDefault="00C0308C" w:rsidP="0068477D">
      <w:pPr>
        <w:pStyle w:val="BodyText"/>
        <w:rPr>
          <w:b/>
          <w:color w:val="000000" w:themeColor="text1"/>
        </w:rPr>
      </w:pPr>
    </w:p>
    <w:p w14:paraId="5138641E" w14:textId="4CDAB92C" w:rsidR="00C0308C" w:rsidRPr="002B5730" w:rsidRDefault="00C0308C" w:rsidP="0068477D">
      <w:pPr>
        <w:pStyle w:val="BodyText"/>
        <w:rPr>
          <w:b/>
          <w:color w:val="000000" w:themeColor="text1"/>
        </w:rPr>
      </w:pPr>
    </w:p>
    <w:p w14:paraId="08CE473F" w14:textId="0C19832E" w:rsidR="00C0308C" w:rsidRPr="002B5730" w:rsidRDefault="00C0308C" w:rsidP="0068477D">
      <w:pPr>
        <w:pStyle w:val="BodyText"/>
        <w:rPr>
          <w:b/>
          <w:color w:val="000000" w:themeColor="text1"/>
        </w:rPr>
      </w:pPr>
    </w:p>
    <w:p w14:paraId="69B90AA0" w14:textId="58B46C22" w:rsidR="00C0308C" w:rsidRPr="002B5730" w:rsidRDefault="00C0308C" w:rsidP="0068477D">
      <w:pPr>
        <w:pStyle w:val="BodyText"/>
        <w:rPr>
          <w:b/>
          <w:color w:val="000000" w:themeColor="text1"/>
        </w:rPr>
      </w:pPr>
    </w:p>
    <w:p w14:paraId="61B2EC77" w14:textId="52FB9625" w:rsidR="00932517" w:rsidRPr="002B5730" w:rsidRDefault="006601A8" w:rsidP="00522867">
      <w:pPr>
        <w:pStyle w:val="BodyText"/>
        <w:jc w:val="center"/>
        <w:rPr>
          <w:b/>
          <w:color w:val="000000" w:themeColor="text1"/>
          <w:sz w:val="40"/>
          <w:szCs w:val="40"/>
        </w:rPr>
      </w:pPr>
      <w:r w:rsidRPr="002B5730">
        <w:rPr>
          <w:b/>
          <w:noProof/>
          <w:color w:val="000000" w:themeColor="text1"/>
        </w:rPr>
        <mc:AlternateContent>
          <mc:Choice Requires="wps">
            <w:drawing>
              <wp:anchor distT="0" distB="0" distL="114300" distR="114300" simplePos="0" relativeHeight="252095488" behindDoc="0" locked="0" layoutInCell="1" allowOverlap="1" wp14:anchorId="5DE82A12" wp14:editId="0356C836">
                <wp:simplePos x="0" y="0"/>
                <wp:positionH relativeFrom="column">
                  <wp:posOffset>-135890</wp:posOffset>
                </wp:positionH>
                <wp:positionV relativeFrom="paragraph">
                  <wp:posOffset>3033868</wp:posOffset>
                </wp:positionV>
                <wp:extent cx="6700520" cy="0"/>
                <wp:effectExtent l="0" t="0" r="0" b="0"/>
                <wp:wrapNone/>
                <wp:docPr id="137" name="Straight Connector 137"/>
                <wp:cNvGraphicFramePr/>
                <a:graphic xmlns:a="http://schemas.openxmlformats.org/drawingml/2006/main">
                  <a:graphicData uri="http://schemas.microsoft.com/office/word/2010/wordprocessingShape">
                    <wps:wsp>
                      <wps:cNvCnPr/>
                      <wps:spPr>
                        <a:xfrm>
                          <a:off x="0" y="0"/>
                          <a:ext cx="670052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C49660" id="Straight Connector 137" o:spid="_x0000_s1026" style="position:absolute;z-index:252095488;visibility:visible;mso-wrap-style:square;mso-wrap-distance-left:9pt;mso-wrap-distance-top:0;mso-wrap-distance-right:9pt;mso-wrap-distance-bottom:0;mso-position-horizontal:absolute;mso-position-horizontal-relative:text;mso-position-vertical:absolute;mso-position-vertical-relative:text" from="-10.7pt,238.9pt" to="516.9pt,2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" strokecolor="black [3200]" strokeweight=".5pt">
                <v:stroke joinstyle="miter"/>
              </v:line>
            </w:pict>
          </mc:Fallback>
        </mc:AlternateContent>
      </w:r>
      <w:r w:rsidRPr="002B5730">
        <w:rPr>
          <w:noProof/>
          <w:color w:val="000000" w:themeColor="text1"/>
        </w:rPr>
        <mc:AlternateContent>
          <mc:Choice Requires="wps">
            <w:drawing>
              <wp:anchor distT="45720" distB="45720" distL="114300" distR="114300" simplePos="0" relativeHeight="252094464" behindDoc="0" locked="0" layoutInCell="1" allowOverlap="1" wp14:anchorId="46B1317E" wp14:editId="18BBE921">
                <wp:simplePos x="0" y="0"/>
                <wp:positionH relativeFrom="margin">
                  <wp:align>center</wp:align>
                </wp:positionH>
                <wp:positionV relativeFrom="paragraph">
                  <wp:posOffset>617220</wp:posOffset>
                </wp:positionV>
                <wp:extent cx="6942455" cy="2679065"/>
                <wp:effectExtent l="0" t="0" r="0" b="0"/>
                <wp:wrapSquare wrapText="bothSides"/>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2455" cy="2679404"/>
                        </a:xfrm>
                        <a:prstGeom prst="rect">
                          <a:avLst/>
                        </a:prstGeom>
                        <a:noFill/>
                        <a:ln w="9525">
                          <a:noFill/>
                          <a:miter lim="800000"/>
                          <a:headEnd/>
                          <a:tailEnd/>
                        </a:ln>
                      </wps:spPr>
                      <wps:txbx>
                        <w:txbxContent>
                          <w:p w14:paraId="10CC66B5"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GLOBAL VINYL ESTER</w:t>
                            </w:r>
                          </w:p>
                          <w:p w14:paraId="0C8CFAEF"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RESIN MARKET</w:t>
                            </w:r>
                          </w:p>
                          <w:p w14:paraId="178359C0" w14:textId="386DC50B"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FORECAST &amp; OPPORTUNITIES,</w:t>
                            </w:r>
                            <w:r w:rsidR="006601A8">
                              <w:rPr>
                                <w:b/>
                                <w:bCs/>
                                <w:color w:val="404040" w:themeColor="text1" w:themeTint="BF"/>
                                <w:sz w:val="72"/>
                                <w:szCs w:val="72"/>
                              </w:rPr>
                              <w:t>2015-</w:t>
                            </w:r>
                            <w:r w:rsidRPr="00E23B7C">
                              <w:rPr>
                                <w:b/>
                                <w:bCs/>
                                <w:color w:val="404040" w:themeColor="text1" w:themeTint="BF"/>
                                <w:sz w:val="72"/>
                                <w:szCs w:val="72"/>
                              </w:rPr>
                              <w:t>2030</w:t>
                            </w:r>
                          </w:p>
                          <w:p w14:paraId="6EC40F98" w14:textId="1C5CE75F" w:rsidR="00932517" w:rsidRPr="00E23B7C" w:rsidRDefault="00932517" w:rsidP="00040724">
                            <w:pPr>
                              <w:spacing w:after="0"/>
                              <w:jc w:val="center"/>
                              <w:rPr>
                                <w:color w:val="404040" w:themeColor="text1" w:themeTint="BF"/>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B1317E" id="_x0000_t202" coordsize="21600,21600" o:spt="202" path="m,l,21600r21600,l21600,xe">
                <v:stroke joinstyle="miter"/>
                <v:path gradientshapeok="t" o:connecttype="rect"/>
              </v:shapetype>
              <v:shape id="Text Box 2" o:spid="_x0000_s1026" type="#_x0000_t202" style="position:absolute;left:0;text-align:left;margin-left:0;margin-top:48.6pt;width:546.65pt;height:210.95pt;z-index:252094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" filled="f" stroked="f">
                <v:textbox>
                  <w:txbxContent>
                    <w:p w14:paraId="10CC66B5"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GLOBAL VINYL ESTER</w:t>
                      </w:r>
                    </w:p>
                    <w:p w14:paraId="0C8CFAEF"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RESIN MARKET</w:t>
                      </w:r>
                    </w:p>
                    <w:p w14:paraId="178359C0" w14:textId="386DC50B"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FORECAST &amp; OPPORTUNITIES,</w:t>
                      </w:r>
                      <w:r w:rsidR="006601A8">
                        <w:rPr>
                          <w:b/>
                          <w:bCs/>
                          <w:color w:val="404040" w:themeColor="text1" w:themeTint="BF"/>
                          <w:sz w:val="72"/>
                          <w:szCs w:val="72"/>
                        </w:rPr>
                        <w:t>2015-</w:t>
                      </w:r>
                      <w:r w:rsidRPr="00E23B7C">
                        <w:rPr>
                          <w:b/>
                          <w:bCs/>
                          <w:color w:val="404040" w:themeColor="text1" w:themeTint="BF"/>
                          <w:sz w:val="72"/>
                          <w:szCs w:val="72"/>
                        </w:rPr>
                        <w:t>2030</w:t>
                      </w:r>
                    </w:p>
                    <w:p w14:paraId="6EC40F98" w14:textId="1C5CE75F" w:rsidR="00932517" w:rsidRPr="00E23B7C" w:rsidRDefault="00932517" w:rsidP="00040724">
                      <w:pPr>
                        <w:spacing w:after="0"/>
                        <w:jc w:val="center"/>
                        <w:rPr>
                          <w:color w:val="404040" w:themeColor="text1" w:themeTint="BF"/>
                          <w:sz w:val="28"/>
                          <w:szCs w:val="28"/>
                        </w:rPr>
                      </w:pPr>
                    </w:p>
                  </w:txbxContent>
                </v:textbox>
                <w10:wrap type="square" anchorx="margin"/>
              </v:shape>
            </w:pict>
          </mc:Fallback>
        </mc:AlternateContent>
      </w:r>
    </w:p>
    <w:p w14:paraId="65F776EC" w14:textId="3649AC2A" w:rsidR="00932517" w:rsidRPr="002B5730" w:rsidRDefault="006601A8" w:rsidP="00522867">
      <w:pPr>
        <w:pStyle w:val="BodyText"/>
        <w:jc w:val="center"/>
        <w:rPr>
          <w:b/>
          <w:color w:val="000000" w:themeColor="text1"/>
          <w:sz w:val="40"/>
          <w:szCs w:val="40"/>
        </w:rPr>
      </w:pPr>
      <w:r w:rsidRPr="002B5730">
        <w:rPr>
          <w:b/>
          <w:noProof/>
          <w:color w:val="000000" w:themeColor="text1"/>
          <w:sz w:val="40"/>
          <w:szCs w:val="40"/>
          <w:lang w:val="en-IN"/>
        </w:rPr>
        <mc:AlternateContent>
          <mc:Choice Requires="wps">
            <w:drawing>
              <wp:anchor distT="0" distB="0" distL="114300" distR="114300" simplePos="0" relativeHeight="252101632" behindDoc="0" locked="0" layoutInCell="1" allowOverlap="1" wp14:anchorId="5115BCC2" wp14:editId="0A52B55A">
                <wp:simplePos x="0" y="0"/>
                <wp:positionH relativeFrom="column">
                  <wp:posOffset>-121063</wp:posOffset>
                </wp:positionH>
                <wp:positionV relativeFrom="paragraph">
                  <wp:posOffset>3053450</wp:posOffset>
                </wp:positionV>
                <wp:extent cx="3119120" cy="245745"/>
                <wp:effectExtent l="0" t="0" r="0" b="0"/>
                <wp:wrapNone/>
                <wp:docPr id="141" name="TextBox 12"/>
                <wp:cNvGraphicFramePr/>
                <a:graphic xmlns:a="http://schemas.openxmlformats.org/drawingml/2006/main">
                  <a:graphicData uri="http://schemas.microsoft.com/office/word/2010/wordprocessingShape">
                    <wps:wsp>
                      <wps:cNvSpPr txBox="1"/>
                      <wps:spPr>
                        <a:xfrm>
                          <a:off x="0" y="0"/>
                          <a:ext cx="3119120" cy="245745"/>
                        </a:xfrm>
                        <a:prstGeom prst="rect">
                          <a:avLst/>
                        </a:prstGeom>
                        <a:noFill/>
                      </wps:spPr>
                      <wps:txbx>
                        <w:txbxContent>
                          <w:p w14:paraId="019D42F6" w14:textId="635A0C30" w:rsidR="00CB0FBC" w:rsidRPr="00B02DE3" w:rsidRDefault="00CB0FBC" w:rsidP="00CB0FBC">
                            <w:pPr>
                              <w:rPr>
                                <w:rFonts w:ascii="Arial" w:eastAsia="Verdana" w:hAnsi="Arial" w:cs="Arial"/>
                                <w:b/>
                                <w:bCs/>
                                <w:color w:val="404040" w:themeColor="text1" w:themeTint="BF"/>
                                <w:spacing w:val="60"/>
                                <w:kern w:val="24"/>
                                <w:sz w:val="20"/>
                                <w:szCs w:val="20"/>
                              </w:rPr>
                            </w:pPr>
                            <w:r w:rsidRPr="00B02DE3">
                              <w:rPr>
                                <w:rFonts w:ascii="Arial" w:eastAsia="Verdana" w:hAnsi="Arial" w:cs="Arial"/>
                                <w:b/>
                                <w:bCs/>
                                <w:color w:val="404040" w:themeColor="text1" w:themeTint="BF"/>
                                <w:spacing w:val="60"/>
                                <w:kern w:val="24"/>
                                <w:sz w:val="20"/>
                                <w:szCs w:val="20"/>
                              </w:rPr>
                              <w:t xml:space="preserve">PUBLISHED: </w:t>
                            </w:r>
                            <w:r w:rsidR="0060300B" w:rsidRPr="00B02DE3">
                              <w:rPr>
                                <w:rFonts w:ascii="Arial" w:eastAsia="Verdana" w:hAnsi="Arial" w:cs="Arial"/>
                                <w:b/>
                                <w:bCs/>
                                <w:color w:val="404040" w:themeColor="text1" w:themeTint="BF"/>
                                <w:spacing w:val="60"/>
                                <w:kern w:val="24"/>
                                <w:sz w:val="20"/>
                                <w:szCs w:val="20"/>
                              </w:rPr>
                              <w:t>September</w:t>
                            </w:r>
                            <w:r w:rsidR="00A05C8F" w:rsidRPr="00B02DE3">
                              <w:rPr>
                                <w:rFonts w:ascii="Arial" w:eastAsia="Verdana" w:hAnsi="Arial" w:cs="Arial"/>
                                <w:b/>
                                <w:bCs/>
                                <w:color w:val="404040" w:themeColor="text1" w:themeTint="BF"/>
                                <w:spacing w:val="60"/>
                                <w:kern w:val="24"/>
                                <w:sz w:val="20"/>
                                <w:szCs w:val="20"/>
                              </w:rPr>
                              <w:t xml:space="preserve"> 2021</w:t>
                            </w:r>
                          </w:p>
                        </w:txbxContent>
                      </wps:txbx>
                      <wps:bodyPr wrap="square" rtlCol="0">
                        <a:spAutoFit/>
                      </wps:bodyPr>
                    </wps:wsp>
                  </a:graphicData>
                </a:graphic>
              </wp:anchor>
            </w:drawing>
          </mc:Choice>
          <mc:Fallback>
            <w:pict>
              <v:shape w14:anchorId="5115BCC2" id="TextBox 12" o:spid="_x0000_s1027" type="#_x0000_t202" style="position:absolute;left:0;text-align:left;margin-left:-9.55pt;margin-top:240.45pt;width:245.6pt;height:19.3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" filled="f" stroked="f">
                <v:textbox style="mso-fit-shape-to-text:t">
                  <w:txbxContent>
                    <w:p w14:paraId="019D42F6" w14:textId="635A0C30" w:rsidR="00CB0FBC" w:rsidRPr="00B02DE3" w:rsidRDefault="00CB0FBC" w:rsidP="00CB0FBC">
                      <w:pPr>
                        <w:rPr>
                          <w:rFonts w:ascii="Arial" w:eastAsia="Verdana" w:hAnsi="Arial" w:cs="Arial"/>
                          <w:b/>
                          <w:bCs/>
                          <w:color w:val="404040" w:themeColor="text1" w:themeTint="BF"/>
                          <w:spacing w:val="60"/>
                          <w:kern w:val="24"/>
                          <w:sz w:val="20"/>
                          <w:szCs w:val="20"/>
                        </w:rPr>
                      </w:pPr>
                      <w:r w:rsidRPr="00B02DE3">
                        <w:rPr>
                          <w:rFonts w:ascii="Arial" w:eastAsia="Verdana" w:hAnsi="Arial" w:cs="Arial"/>
                          <w:b/>
                          <w:bCs/>
                          <w:color w:val="404040" w:themeColor="text1" w:themeTint="BF"/>
                          <w:spacing w:val="60"/>
                          <w:kern w:val="24"/>
                          <w:sz w:val="20"/>
                          <w:szCs w:val="20"/>
                        </w:rPr>
                        <w:t xml:space="preserve">PUBLISHED: </w:t>
                      </w:r>
                      <w:r w:rsidR="0060300B" w:rsidRPr="00B02DE3">
                        <w:rPr>
                          <w:rFonts w:ascii="Arial" w:eastAsia="Verdana" w:hAnsi="Arial" w:cs="Arial"/>
                          <w:b/>
                          <w:bCs/>
                          <w:color w:val="404040" w:themeColor="text1" w:themeTint="BF"/>
                          <w:spacing w:val="60"/>
                          <w:kern w:val="24"/>
                          <w:sz w:val="20"/>
                          <w:szCs w:val="20"/>
                        </w:rPr>
                        <w:t>September</w:t>
                      </w:r>
                      <w:r w:rsidR="00A05C8F" w:rsidRPr="00B02DE3">
                        <w:rPr>
                          <w:rFonts w:ascii="Arial" w:eastAsia="Verdana" w:hAnsi="Arial" w:cs="Arial"/>
                          <w:b/>
                          <w:bCs/>
                          <w:color w:val="404040" w:themeColor="text1" w:themeTint="BF"/>
                          <w:spacing w:val="60"/>
                          <w:kern w:val="24"/>
                          <w:sz w:val="20"/>
                          <w:szCs w:val="20"/>
                        </w:rPr>
                        <w:t xml:space="preserve"> 2021</w:t>
                      </w:r>
                    </w:p>
                  </w:txbxContent>
                </v:textbox>
              </v:shape>
            </w:pict>
          </mc:Fallback>
        </mc:AlternateContent>
      </w:r>
    </w:p>
    <w:p w14:paraId="73BB2636" w14:textId="2889B3AD" w:rsidR="00932517" w:rsidRPr="002B5730" w:rsidRDefault="006601A8" w:rsidP="00522867">
      <w:pPr>
        <w:pStyle w:val="BodyText"/>
        <w:jc w:val="center"/>
        <w:rPr>
          <w:b/>
          <w:color w:val="000000" w:themeColor="text1"/>
          <w:sz w:val="40"/>
          <w:szCs w:val="40"/>
        </w:rPr>
      </w:pPr>
      <w:bookmarkStart w:id="1" w:name="_Hlk85760564"/>
      <w:bookmarkEnd w:id="1"/>
      <w:r w:rsidRPr="002B5730">
        <w:rPr>
          <w:b/>
          <w:noProof/>
          <w:color w:val="000000" w:themeColor="text1"/>
          <w:sz w:val="40"/>
          <w:szCs w:val="40"/>
          <w:lang w:val="en-IN"/>
        </w:rPr>
        <mc:AlternateContent>
          <mc:Choice Requires="wps">
            <w:drawing>
              <wp:anchor distT="0" distB="0" distL="114300" distR="114300" simplePos="0" relativeHeight="252099584" behindDoc="0" locked="0" layoutInCell="1" allowOverlap="1" wp14:anchorId="6CEF9C76" wp14:editId="593ACE7A">
                <wp:simplePos x="0" y="0"/>
                <wp:positionH relativeFrom="column">
                  <wp:posOffset>-41113</wp:posOffset>
                </wp:positionH>
                <wp:positionV relativeFrom="paragraph">
                  <wp:posOffset>384810</wp:posOffset>
                </wp:positionV>
                <wp:extent cx="3543300" cy="0"/>
                <wp:effectExtent l="0" t="0" r="0" b="0"/>
                <wp:wrapNone/>
                <wp:docPr id="140"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433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04A254" id="Straight Connector 13"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30.3pt" to="275.7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" strokecolor="black [3200]" strokeweight=".5pt">
                <v:stroke joinstyle="miter"/>
                <o:lock v:ext="edit" shapetype="f"/>
              </v:line>
            </w:pict>
          </mc:Fallback>
        </mc:AlternateContent>
      </w:r>
      <w:r w:rsidRPr="002B5730">
        <w:rPr>
          <w:b/>
          <w:noProof/>
          <w:color w:val="000000" w:themeColor="text1"/>
          <w:sz w:val="40"/>
          <w:szCs w:val="40"/>
          <w:lang w:val="en-IN"/>
        </w:rPr>
        <mc:AlternateContent>
          <mc:Choice Requires="wps">
            <w:drawing>
              <wp:anchor distT="0" distB="0" distL="114300" distR="114300" simplePos="0" relativeHeight="252098560" behindDoc="0" locked="0" layoutInCell="1" allowOverlap="1" wp14:anchorId="4C1CDFE4" wp14:editId="40889575">
                <wp:simplePos x="0" y="0"/>
                <wp:positionH relativeFrom="column">
                  <wp:posOffset>-104436</wp:posOffset>
                </wp:positionH>
                <wp:positionV relativeFrom="paragraph">
                  <wp:posOffset>156889</wp:posOffset>
                </wp:positionV>
                <wp:extent cx="4492451" cy="246221"/>
                <wp:effectExtent l="0" t="0" r="0" b="0"/>
                <wp:wrapNone/>
                <wp:docPr id="139" name="TextBox 11"/>
                <wp:cNvGraphicFramePr/>
                <a:graphic xmlns:a="http://schemas.openxmlformats.org/drawingml/2006/main">
                  <a:graphicData uri="http://schemas.microsoft.com/office/word/2010/wordprocessingShape">
                    <wps:wsp>
                      <wps:cNvSpPr txBox="1"/>
                      <wps:spPr>
                        <a:xfrm>
                          <a:off x="0" y="0"/>
                          <a:ext cx="4492451" cy="246221"/>
                        </a:xfrm>
                        <a:prstGeom prst="rect">
                          <a:avLst/>
                        </a:prstGeom>
                        <a:noFill/>
                      </wps:spPr>
                      <wps:txbx>
                        <w:txbxContent>
                          <w:p w14:paraId="01C893D7" w14:textId="0097D50A" w:rsidR="001B02CD" w:rsidRPr="00B02DE3" w:rsidRDefault="001B02CD" w:rsidP="001B02CD">
                            <w:pPr>
                              <w:rPr>
                                <w:rFonts w:ascii="Arial" w:eastAsia="Verdana" w:hAnsi="Arial" w:cs="Arial"/>
                                <w:b/>
                                <w:bCs/>
                                <w:color w:val="404040" w:themeColor="text1" w:themeTint="BF"/>
                                <w:spacing w:val="60"/>
                                <w:kern w:val="24"/>
                                <w:sz w:val="18"/>
                                <w:szCs w:val="18"/>
                              </w:rPr>
                            </w:pPr>
                            <w:r w:rsidRPr="00B02DE3">
                              <w:rPr>
                                <w:rFonts w:ascii="Arial" w:eastAsia="Verdana" w:hAnsi="Arial" w:cs="Arial"/>
                                <w:b/>
                                <w:bCs/>
                                <w:color w:val="404040" w:themeColor="text1" w:themeTint="BF"/>
                                <w:spacing w:val="60"/>
                                <w:kern w:val="24"/>
                                <w:sz w:val="18"/>
                                <w:szCs w:val="18"/>
                              </w:rPr>
                              <w:t xml:space="preserve">MARKET </w:t>
                            </w:r>
                            <w:r w:rsidRPr="00B02DE3">
                              <w:rPr>
                                <w:rFonts w:ascii="Arial" w:eastAsia="Verdana" w:hAnsi="Arial" w:cs="Arial"/>
                                <w:b/>
                                <w:bCs/>
                                <w:color w:val="404040" w:themeColor="text1" w:themeTint="BF"/>
                                <w:spacing w:val="60"/>
                                <w:kern w:val="24"/>
                                <w:sz w:val="20"/>
                                <w:szCs w:val="20"/>
                              </w:rPr>
                              <w:t>INTELLIGENCE</w:t>
                            </w:r>
                            <w:r w:rsidRPr="00B02DE3">
                              <w:rPr>
                                <w:rFonts w:ascii="Arial" w:eastAsia="Verdana" w:hAnsi="Arial" w:cs="Arial"/>
                                <w:b/>
                                <w:bCs/>
                                <w:color w:val="404040" w:themeColor="text1" w:themeTint="BF"/>
                                <w:spacing w:val="60"/>
                                <w:kern w:val="24"/>
                                <w:sz w:val="18"/>
                                <w:szCs w:val="18"/>
                              </w:rPr>
                              <w:t>. CONSULTING</w:t>
                            </w:r>
                          </w:p>
                        </w:txbxContent>
                      </wps:txbx>
                      <wps:bodyPr wrap="square" rtlCol="0">
                        <a:spAutoFit/>
                      </wps:bodyPr>
                    </wps:wsp>
                  </a:graphicData>
                </a:graphic>
                <wp14:sizeRelH relativeFrom="margin">
                  <wp14:pctWidth>0</wp14:pctWidth>
                </wp14:sizeRelH>
              </wp:anchor>
            </w:drawing>
          </mc:Choice>
          <mc:Fallback>
            <w:pict>
              <v:shape w14:anchorId="4C1CDFE4" id="TextBox 11" o:spid="_x0000_s1028" type="#_x0000_t202" style="position:absolute;left:0;text-align:left;margin-left:-8.2pt;margin-top:12.35pt;width:353.75pt;height:19.4pt;z-index:25209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" filled="f" stroked="f">
                <v:textbox style="mso-fit-shape-to-text:t">
                  <w:txbxContent>
                    <w:p w14:paraId="01C893D7" w14:textId="0097D50A" w:rsidR="001B02CD" w:rsidRPr="00B02DE3" w:rsidRDefault="001B02CD" w:rsidP="001B02CD">
                      <w:pPr>
                        <w:rPr>
                          <w:rFonts w:ascii="Arial" w:eastAsia="Verdana" w:hAnsi="Arial" w:cs="Arial"/>
                          <w:b/>
                          <w:bCs/>
                          <w:color w:val="404040" w:themeColor="text1" w:themeTint="BF"/>
                          <w:spacing w:val="60"/>
                          <w:kern w:val="24"/>
                          <w:sz w:val="18"/>
                          <w:szCs w:val="18"/>
                        </w:rPr>
                      </w:pPr>
                      <w:r w:rsidRPr="00B02DE3">
                        <w:rPr>
                          <w:rFonts w:ascii="Arial" w:eastAsia="Verdana" w:hAnsi="Arial" w:cs="Arial"/>
                          <w:b/>
                          <w:bCs/>
                          <w:color w:val="404040" w:themeColor="text1" w:themeTint="BF"/>
                          <w:spacing w:val="60"/>
                          <w:kern w:val="24"/>
                          <w:sz w:val="18"/>
                          <w:szCs w:val="18"/>
                        </w:rPr>
                        <w:t xml:space="preserve">MARKET </w:t>
                      </w:r>
                      <w:r w:rsidRPr="00B02DE3">
                        <w:rPr>
                          <w:rFonts w:ascii="Arial" w:eastAsia="Verdana" w:hAnsi="Arial" w:cs="Arial"/>
                          <w:b/>
                          <w:bCs/>
                          <w:color w:val="404040" w:themeColor="text1" w:themeTint="BF"/>
                          <w:spacing w:val="60"/>
                          <w:kern w:val="24"/>
                          <w:sz w:val="20"/>
                          <w:szCs w:val="20"/>
                        </w:rPr>
                        <w:t>INTELLIGENCE</w:t>
                      </w:r>
                      <w:r w:rsidRPr="00B02DE3">
                        <w:rPr>
                          <w:rFonts w:ascii="Arial" w:eastAsia="Verdana" w:hAnsi="Arial" w:cs="Arial"/>
                          <w:b/>
                          <w:bCs/>
                          <w:color w:val="404040" w:themeColor="text1" w:themeTint="BF"/>
                          <w:spacing w:val="60"/>
                          <w:kern w:val="24"/>
                          <w:sz w:val="18"/>
                          <w:szCs w:val="18"/>
                        </w:rPr>
                        <w:t>. CONSULTING</w:t>
                      </w:r>
                    </w:p>
                  </w:txbxContent>
                </v:textbox>
              </v:shape>
            </w:pict>
          </mc:Fallback>
        </mc:AlternateContent>
      </w:r>
      <w:r w:rsidR="003C6DF1">
        <w:rPr>
          <w:noProof/>
        </w:rPr>
        <w:drawing>
          <wp:anchor distT="0" distB="0" distL="114300" distR="114300" simplePos="0" relativeHeight="252237824" behindDoc="0" locked="0" layoutInCell="1" allowOverlap="1" wp14:anchorId="71BE3CB2" wp14:editId="4CE60BA7">
            <wp:simplePos x="0" y="0"/>
            <wp:positionH relativeFrom="margin">
              <wp:align>right</wp:align>
            </wp:positionH>
            <wp:positionV relativeFrom="paragraph">
              <wp:posOffset>42604</wp:posOffset>
            </wp:positionV>
            <wp:extent cx="2365840" cy="733646"/>
            <wp:effectExtent l="0" t="0" r="0" b="9525"/>
            <wp:wrapNone/>
            <wp:docPr id="2058" name="Picture 20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8"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5840" cy="7336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4DC">
        <w:rPr>
          <w:b/>
          <w:noProof/>
          <w:color w:val="000000" w:themeColor="text1"/>
          <w:sz w:val="40"/>
          <w:szCs w:val="40"/>
        </w:rPr>
        <w:drawing>
          <wp:inline distT="0" distB="0" distL="0" distR="0" wp14:anchorId="0B3C763D" wp14:editId="2CC590C7">
            <wp:extent cx="446405" cy="13843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p>
    <w:p w14:paraId="3F7AFBC3" w14:textId="792D4D19" w:rsidR="009B3664" w:rsidRDefault="009B3664" w:rsidP="00110D4F">
      <w:pPr>
        <w:pStyle w:val="BodyText"/>
        <w:spacing w:line="360" w:lineRule="auto"/>
        <w:rPr>
          <w:rFonts w:ascii="Verdana" w:hAnsi="Verdana"/>
          <w:b/>
          <w:color w:val="000000" w:themeColor="text1"/>
          <w:sz w:val="20"/>
          <w:szCs w:val="20"/>
          <w:lang w:val="en-IN"/>
        </w:rPr>
      </w:pPr>
      <w:bookmarkStart w:id="2" w:name="_Hlk82606546"/>
    </w:p>
    <w:p w14:paraId="59F39E5C" w14:textId="720F0703" w:rsidR="00C75366" w:rsidRDefault="00C75366" w:rsidP="00110D4F">
      <w:pPr>
        <w:pStyle w:val="BodyText"/>
        <w:spacing w:line="360" w:lineRule="auto"/>
        <w:rPr>
          <w:rFonts w:ascii="Verdana" w:hAnsi="Verdana"/>
          <w:b/>
          <w:color w:val="000000" w:themeColor="text1"/>
          <w:sz w:val="20"/>
          <w:szCs w:val="20"/>
          <w:lang w:val="en-IN"/>
        </w:rPr>
      </w:pPr>
    </w:p>
    <w:tbl>
      <w:tblPr>
        <w:tblStyle w:val="TableGrid"/>
        <w:tblW w:w="959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5"/>
        <w:gridCol w:w="983"/>
        <w:gridCol w:w="950"/>
        <w:gridCol w:w="10"/>
        <w:gridCol w:w="5958"/>
        <w:gridCol w:w="986"/>
      </w:tblGrid>
      <w:tr w:rsidR="0046512F" w:rsidRPr="002A2D14" w14:paraId="1CFD7AB0" w14:textId="77777777" w:rsidTr="0031177D">
        <w:trPr>
          <w:trHeight w:val="723"/>
        </w:trPr>
        <w:tc>
          <w:tcPr>
            <w:tcW w:w="705" w:type="dxa"/>
            <w:tcBorders>
              <w:top w:val="single" w:sz="4" w:space="0" w:color="000000"/>
              <w:left w:val="single" w:sz="4" w:space="0" w:color="000000"/>
              <w:bottom w:val="single" w:sz="4" w:space="0" w:color="000000"/>
              <w:right w:val="single" w:sz="4" w:space="0" w:color="000000"/>
            </w:tcBorders>
            <w:hideMark/>
          </w:tcPr>
          <w:p w14:paraId="4D5799CD"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S. No.</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34B42750"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Contents</w:t>
            </w:r>
          </w:p>
        </w:tc>
        <w:tc>
          <w:tcPr>
            <w:tcW w:w="986" w:type="dxa"/>
            <w:tcBorders>
              <w:top w:val="single" w:sz="4" w:space="0" w:color="000000"/>
              <w:left w:val="single" w:sz="4" w:space="0" w:color="000000"/>
              <w:bottom w:val="single" w:sz="4" w:space="0" w:color="000000"/>
              <w:right w:val="single" w:sz="4" w:space="0" w:color="000000"/>
            </w:tcBorders>
            <w:hideMark/>
          </w:tcPr>
          <w:p w14:paraId="7E54F9BB"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Page No.</w:t>
            </w:r>
          </w:p>
        </w:tc>
      </w:tr>
      <w:tr w:rsidR="0046512F" w:rsidRPr="002A2D14" w14:paraId="61382F42"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4358803D"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1.</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353C76E2"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 xml:space="preserve">Executive Summary </w:t>
            </w:r>
          </w:p>
        </w:tc>
        <w:tc>
          <w:tcPr>
            <w:tcW w:w="986" w:type="dxa"/>
            <w:tcBorders>
              <w:top w:val="single" w:sz="4" w:space="0" w:color="000000"/>
              <w:left w:val="single" w:sz="4" w:space="0" w:color="000000"/>
              <w:bottom w:val="single" w:sz="4" w:space="0" w:color="000000"/>
              <w:right w:val="single" w:sz="4" w:space="0" w:color="000000"/>
            </w:tcBorders>
            <w:hideMark/>
          </w:tcPr>
          <w:p w14:paraId="6BA983F5"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5</w:t>
            </w:r>
          </w:p>
        </w:tc>
      </w:tr>
      <w:tr w:rsidR="0046512F" w:rsidRPr="002A2D14" w14:paraId="15390674"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4379EE7D"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7BF0063" w14:textId="77777777" w:rsidR="0046512F" w:rsidRPr="002A2D14" w:rsidRDefault="0046512F" w:rsidP="0031177D">
            <w:pPr>
              <w:pStyle w:val="BodyText"/>
              <w:jc w:val="center"/>
              <w:rPr>
                <w:bCs/>
                <w:color w:val="000000" w:themeColor="text1"/>
                <w:sz w:val="20"/>
                <w:szCs w:val="20"/>
                <w:lang w:val="en-IN"/>
              </w:rPr>
            </w:pPr>
            <w:r w:rsidRPr="002A2D14">
              <w:rPr>
                <w:bCs/>
                <w:color w:val="000000" w:themeColor="text1"/>
                <w:sz w:val="20"/>
                <w:szCs w:val="20"/>
                <w:lang w:val="en-IN"/>
              </w:rPr>
              <w:t>1.1</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57E9AA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Overview of the Company</w:t>
            </w:r>
          </w:p>
        </w:tc>
        <w:tc>
          <w:tcPr>
            <w:tcW w:w="986" w:type="dxa"/>
            <w:tcBorders>
              <w:top w:val="single" w:sz="4" w:space="0" w:color="000000"/>
              <w:left w:val="single" w:sz="4" w:space="0" w:color="000000"/>
              <w:bottom w:val="single" w:sz="4" w:space="0" w:color="000000"/>
              <w:right w:val="single" w:sz="4" w:space="0" w:color="000000"/>
            </w:tcBorders>
          </w:tcPr>
          <w:p w14:paraId="5500A7FA"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B50AF11"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47B9417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291079D3" w14:textId="77777777" w:rsidR="0046512F" w:rsidRPr="002A2D14" w:rsidRDefault="0046512F" w:rsidP="0031177D">
            <w:pPr>
              <w:pStyle w:val="BodyText"/>
              <w:jc w:val="center"/>
              <w:rPr>
                <w:bCs/>
                <w:color w:val="000000" w:themeColor="text1"/>
                <w:sz w:val="20"/>
                <w:szCs w:val="20"/>
                <w:lang w:val="en-IN"/>
              </w:rPr>
            </w:pPr>
            <w:r w:rsidRPr="002A2D14">
              <w:rPr>
                <w:bCs/>
                <w:color w:val="000000" w:themeColor="text1"/>
                <w:sz w:val="20"/>
                <w:szCs w:val="20"/>
                <w:lang w:val="en-IN"/>
              </w:rPr>
              <w:t xml:space="preserve">1.2 </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781E4B1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Brief Profile of Board of Directors</w:t>
            </w:r>
          </w:p>
        </w:tc>
        <w:tc>
          <w:tcPr>
            <w:tcW w:w="986" w:type="dxa"/>
            <w:tcBorders>
              <w:top w:val="single" w:sz="4" w:space="0" w:color="000000"/>
              <w:left w:val="single" w:sz="4" w:space="0" w:color="000000"/>
              <w:bottom w:val="single" w:sz="4" w:space="0" w:color="000000"/>
              <w:right w:val="single" w:sz="4" w:space="0" w:color="000000"/>
            </w:tcBorders>
          </w:tcPr>
          <w:p w14:paraId="3D33E7C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88441F2"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3158E1DD"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9DDA816" w14:textId="77777777" w:rsidR="0046512F" w:rsidRPr="002A2D14" w:rsidRDefault="0046512F" w:rsidP="0031177D">
            <w:pPr>
              <w:pStyle w:val="BodyText"/>
              <w:jc w:val="center"/>
              <w:rPr>
                <w:bCs/>
                <w:color w:val="000000" w:themeColor="text1"/>
                <w:sz w:val="20"/>
                <w:szCs w:val="20"/>
                <w:lang w:val="en-IN"/>
              </w:rPr>
            </w:pPr>
            <w:r w:rsidRPr="002A2D14">
              <w:rPr>
                <w:bCs/>
                <w:color w:val="000000" w:themeColor="text1"/>
                <w:sz w:val="20"/>
                <w:szCs w:val="20"/>
                <w:lang w:val="en-IN"/>
              </w:rPr>
              <w:t>1.3</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78634C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Brief Project summary </w:t>
            </w:r>
          </w:p>
        </w:tc>
        <w:tc>
          <w:tcPr>
            <w:tcW w:w="986" w:type="dxa"/>
            <w:tcBorders>
              <w:top w:val="single" w:sz="4" w:space="0" w:color="000000"/>
              <w:left w:val="single" w:sz="4" w:space="0" w:color="000000"/>
              <w:bottom w:val="single" w:sz="4" w:space="0" w:color="000000"/>
              <w:right w:val="single" w:sz="4" w:space="0" w:color="000000"/>
            </w:tcBorders>
          </w:tcPr>
          <w:p w14:paraId="42A46A06"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C487CBB"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44E2AB9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6DEA9E9" w14:textId="77777777" w:rsidR="0046512F" w:rsidRPr="002A2D14" w:rsidRDefault="0046512F" w:rsidP="0031177D">
            <w:pPr>
              <w:pStyle w:val="BodyText"/>
              <w:jc w:val="center"/>
              <w:rPr>
                <w:bCs/>
                <w:color w:val="000000" w:themeColor="text1"/>
                <w:sz w:val="20"/>
                <w:szCs w:val="20"/>
                <w:lang w:val="en-IN"/>
              </w:rPr>
            </w:pPr>
            <w:r w:rsidRPr="002A2D14">
              <w:rPr>
                <w:bCs/>
                <w:color w:val="000000" w:themeColor="text1"/>
                <w:sz w:val="20"/>
                <w:szCs w:val="20"/>
                <w:lang w:val="en-IN"/>
              </w:rPr>
              <w:t>1.4.</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67291D7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Key Highlights of The Project</w:t>
            </w:r>
          </w:p>
        </w:tc>
        <w:tc>
          <w:tcPr>
            <w:tcW w:w="986" w:type="dxa"/>
            <w:tcBorders>
              <w:top w:val="single" w:sz="4" w:space="0" w:color="000000"/>
              <w:left w:val="single" w:sz="4" w:space="0" w:color="000000"/>
              <w:bottom w:val="single" w:sz="4" w:space="0" w:color="000000"/>
              <w:right w:val="single" w:sz="4" w:space="0" w:color="000000"/>
            </w:tcBorders>
          </w:tcPr>
          <w:p w14:paraId="2F5D606A"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1039C84"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73E5CA94"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 xml:space="preserve">2. </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519975E4"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 xml:space="preserve">Product Profile </w:t>
            </w:r>
          </w:p>
        </w:tc>
        <w:tc>
          <w:tcPr>
            <w:tcW w:w="986" w:type="dxa"/>
            <w:tcBorders>
              <w:top w:val="single" w:sz="4" w:space="0" w:color="000000"/>
              <w:left w:val="single" w:sz="4" w:space="0" w:color="000000"/>
              <w:bottom w:val="single" w:sz="4" w:space="0" w:color="000000"/>
              <w:right w:val="single" w:sz="4" w:space="0" w:color="000000"/>
            </w:tcBorders>
            <w:hideMark/>
          </w:tcPr>
          <w:p w14:paraId="074C9BDA"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9</w:t>
            </w:r>
          </w:p>
        </w:tc>
      </w:tr>
      <w:tr w:rsidR="0046512F" w:rsidRPr="002A2D14" w14:paraId="4CD4A49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hideMark/>
          </w:tcPr>
          <w:p w14:paraId="22982EC6"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 xml:space="preserve">3. </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43472BF5"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Market Outlook and Relevance of the Project</w:t>
            </w:r>
          </w:p>
        </w:tc>
        <w:tc>
          <w:tcPr>
            <w:tcW w:w="986" w:type="dxa"/>
            <w:tcBorders>
              <w:top w:val="single" w:sz="4" w:space="0" w:color="000000"/>
              <w:left w:val="single" w:sz="4" w:space="0" w:color="000000"/>
              <w:bottom w:val="single" w:sz="4" w:space="0" w:color="000000"/>
              <w:right w:val="single" w:sz="4" w:space="0" w:color="000000"/>
            </w:tcBorders>
          </w:tcPr>
          <w:p w14:paraId="1C6E4187" w14:textId="77777777" w:rsidR="0046512F" w:rsidRPr="002A2D14" w:rsidRDefault="0046512F" w:rsidP="0031177D">
            <w:pPr>
              <w:pStyle w:val="BodyText"/>
              <w:jc w:val="center"/>
              <w:rPr>
                <w:b/>
                <w:color w:val="000000" w:themeColor="text1"/>
                <w:sz w:val="20"/>
                <w:szCs w:val="20"/>
                <w:lang w:val="en-IN"/>
              </w:rPr>
            </w:pPr>
          </w:p>
        </w:tc>
      </w:tr>
      <w:tr w:rsidR="0046512F" w:rsidRPr="002A2D14" w14:paraId="6BCE58F0"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14BC33AB"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1316DAAD"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w:t>
            </w:r>
          </w:p>
        </w:tc>
        <w:tc>
          <w:tcPr>
            <w:tcW w:w="6918" w:type="dxa"/>
            <w:gridSpan w:val="3"/>
            <w:tcBorders>
              <w:top w:val="single" w:sz="4" w:space="0" w:color="000000"/>
              <w:left w:val="single" w:sz="4" w:space="0" w:color="000000"/>
              <w:bottom w:val="single" w:sz="4" w:space="0" w:color="000000"/>
              <w:right w:val="single" w:sz="4" w:space="0" w:color="000000"/>
            </w:tcBorders>
            <w:hideMark/>
          </w:tcPr>
          <w:p w14:paraId="6ECFD11F"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 xml:space="preserve">Demand Supply Outlook – Global </w:t>
            </w:r>
            <w:r>
              <w:rPr>
                <w:b/>
                <w:color w:val="000000" w:themeColor="text1"/>
                <w:sz w:val="20"/>
                <w:szCs w:val="20"/>
                <w:lang w:val="en-IN"/>
              </w:rPr>
              <w:t>Vinyl Ester Resin</w:t>
            </w:r>
            <w:r w:rsidRPr="002A2D14">
              <w:rPr>
                <w:b/>
                <w:color w:val="000000" w:themeColor="text1"/>
                <w:sz w:val="20"/>
                <w:szCs w:val="20"/>
                <w:lang w:val="en-IN"/>
              </w:rPr>
              <w:t xml:space="preserve"> Market</w:t>
            </w:r>
          </w:p>
        </w:tc>
        <w:tc>
          <w:tcPr>
            <w:tcW w:w="986" w:type="dxa"/>
            <w:tcBorders>
              <w:top w:val="single" w:sz="4" w:space="0" w:color="000000"/>
              <w:left w:val="single" w:sz="4" w:space="0" w:color="000000"/>
              <w:bottom w:val="single" w:sz="4" w:space="0" w:color="000000"/>
              <w:right w:val="single" w:sz="4" w:space="0" w:color="000000"/>
            </w:tcBorders>
            <w:hideMark/>
          </w:tcPr>
          <w:p w14:paraId="35968DE5"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1</w:t>
            </w:r>
            <w:r>
              <w:rPr>
                <w:b/>
                <w:color w:val="000000" w:themeColor="text1"/>
                <w:sz w:val="20"/>
                <w:szCs w:val="20"/>
                <w:lang w:val="en-IN"/>
              </w:rPr>
              <w:t>4</w:t>
            </w:r>
          </w:p>
        </w:tc>
      </w:tr>
      <w:tr w:rsidR="0046512F" w:rsidRPr="002A2D14" w14:paraId="21ABE4E8"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636EBB7"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3FDC77C"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9DAD17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AA3826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Capacity By Company &amp; Location</w:t>
            </w:r>
          </w:p>
        </w:tc>
        <w:tc>
          <w:tcPr>
            <w:tcW w:w="986" w:type="dxa"/>
            <w:tcBorders>
              <w:top w:val="single" w:sz="4" w:space="0" w:color="000000"/>
              <w:left w:val="single" w:sz="4" w:space="0" w:color="000000"/>
              <w:bottom w:val="single" w:sz="4" w:space="0" w:color="000000"/>
              <w:right w:val="single" w:sz="4" w:space="0" w:color="000000"/>
            </w:tcBorders>
          </w:tcPr>
          <w:p w14:paraId="6DCE62A9"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46C2710"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5A796754"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E7DF38E"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0F579F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454911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Production By Company</w:t>
            </w:r>
          </w:p>
        </w:tc>
        <w:tc>
          <w:tcPr>
            <w:tcW w:w="986" w:type="dxa"/>
            <w:tcBorders>
              <w:top w:val="single" w:sz="4" w:space="0" w:color="000000"/>
              <w:left w:val="single" w:sz="4" w:space="0" w:color="000000"/>
              <w:bottom w:val="single" w:sz="4" w:space="0" w:color="000000"/>
              <w:right w:val="single" w:sz="4" w:space="0" w:color="000000"/>
            </w:tcBorders>
          </w:tcPr>
          <w:p w14:paraId="5B4EADB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F35D5E3"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7423973B"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46DAD8B"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EA771C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3.1.3. </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8C3E52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5E3B2CE2"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4CB113B"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F5B1BA3"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5402292"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87AF34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FD5075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2A87BF8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BC359E9"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D60DBF3"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7E2D91D"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4AFED4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w:t>
            </w:r>
            <w:r>
              <w:rPr>
                <w:bCs/>
                <w:color w:val="000000" w:themeColor="text1"/>
                <w:sz w:val="20"/>
                <w:szCs w:val="20"/>
                <w:lang w:val="en-IN"/>
              </w:rPr>
              <w:t>5</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C2F6C8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Supply Gap</w:t>
            </w:r>
          </w:p>
        </w:tc>
        <w:tc>
          <w:tcPr>
            <w:tcW w:w="986" w:type="dxa"/>
            <w:tcBorders>
              <w:top w:val="single" w:sz="4" w:space="0" w:color="000000"/>
              <w:left w:val="single" w:sz="4" w:space="0" w:color="000000"/>
              <w:bottom w:val="single" w:sz="4" w:space="0" w:color="000000"/>
              <w:right w:val="single" w:sz="4" w:space="0" w:color="000000"/>
            </w:tcBorders>
          </w:tcPr>
          <w:p w14:paraId="0264454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CF78F98"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705D2FA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1FA6C71"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F1F033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w:t>
            </w:r>
            <w:r>
              <w:rPr>
                <w:bCs/>
                <w:color w:val="000000" w:themeColor="text1"/>
                <w:sz w:val="20"/>
                <w:szCs w:val="20"/>
                <w:lang w:val="en-IN"/>
              </w:rPr>
              <w:t>6</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3CC335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6BDA9E4B"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51DDBEA"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004C86E0"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2DEEBE3"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D0C12E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w:t>
            </w:r>
            <w:r>
              <w:rPr>
                <w:bCs/>
                <w:color w:val="000000" w:themeColor="text1"/>
                <w:sz w:val="20"/>
                <w:szCs w:val="20"/>
                <w:lang w:val="en-IN"/>
              </w:rPr>
              <w:t>7</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33DC29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135E563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2BCCE74"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058A5D6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82CFCA6"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0E53EC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w:t>
            </w:r>
            <w:r>
              <w:rPr>
                <w:bCs/>
                <w:color w:val="000000" w:themeColor="text1"/>
                <w:sz w:val="20"/>
                <w:szCs w:val="20"/>
                <w:lang w:val="en-IN"/>
              </w:rPr>
              <w:t>8</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5A717C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064867A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41EA4627"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404903B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C21746D"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A7C62B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w:t>
            </w:r>
            <w:r>
              <w:rPr>
                <w:bCs/>
                <w:color w:val="000000" w:themeColor="text1"/>
                <w:sz w:val="20"/>
                <w:szCs w:val="20"/>
                <w:lang w:val="en-IN"/>
              </w:rPr>
              <w:t>1.9.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0E426F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Region- Global</w:t>
            </w:r>
          </w:p>
        </w:tc>
        <w:tc>
          <w:tcPr>
            <w:tcW w:w="986" w:type="dxa"/>
            <w:tcBorders>
              <w:top w:val="single" w:sz="4" w:space="0" w:color="000000"/>
              <w:left w:val="single" w:sz="4" w:space="0" w:color="000000"/>
              <w:bottom w:val="single" w:sz="4" w:space="0" w:color="000000"/>
              <w:right w:val="single" w:sz="4" w:space="0" w:color="000000"/>
            </w:tcBorders>
          </w:tcPr>
          <w:p w14:paraId="5BB82181"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898DC9F"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53921C6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2758C49C"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3.2</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37B4DB2"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APAC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7C6061E7"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27</w:t>
            </w:r>
          </w:p>
        </w:tc>
      </w:tr>
      <w:tr w:rsidR="0046512F" w:rsidRPr="002A2D14" w14:paraId="35E9E445"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3B54836C"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442A0E6" w14:textId="77777777" w:rsidR="0046512F" w:rsidRPr="002A2D14" w:rsidRDefault="0046512F" w:rsidP="0031177D">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7B23692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885CF9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APAC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6079A633"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B8D3763"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8E6FA90"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0275BCE" w14:textId="77777777" w:rsidR="0046512F" w:rsidRPr="002A2D14" w:rsidRDefault="0046512F" w:rsidP="0031177D">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0F99A1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29A582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Capacity By Location </w:t>
            </w:r>
          </w:p>
        </w:tc>
        <w:tc>
          <w:tcPr>
            <w:tcW w:w="986" w:type="dxa"/>
            <w:tcBorders>
              <w:top w:val="single" w:sz="4" w:space="0" w:color="000000"/>
              <w:left w:val="single" w:sz="4" w:space="0" w:color="000000"/>
              <w:bottom w:val="single" w:sz="4" w:space="0" w:color="000000"/>
              <w:right w:val="single" w:sz="4" w:space="0" w:color="000000"/>
            </w:tcBorders>
          </w:tcPr>
          <w:p w14:paraId="76349D8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DC416CB"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5392C9F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15B3CB5" w14:textId="77777777" w:rsidR="0046512F" w:rsidRPr="002A2D14" w:rsidRDefault="0046512F" w:rsidP="0031177D">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434D12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947D5F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APAC </w:t>
            </w:r>
            <w:r w:rsidRPr="00A86CAA">
              <w:rPr>
                <w:bCs/>
                <w:color w:val="000000" w:themeColor="text1"/>
                <w:sz w:val="20"/>
                <w:szCs w:val="20"/>
                <w:lang w:val="en-IN"/>
              </w:rPr>
              <w:t xml:space="preserve">Vinyl Ester Resin </w:t>
            </w:r>
            <w:r w:rsidRPr="002A2D14">
              <w:rPr>
                <w:bCs/>
                <w:color w:val="000000" w:themeColor="text1"/>
                <w:sz w:val="20"/>
                <w:szCs w:val="20"/>
                <w:lang w:val="en-IN"/>
              </w:rPr>
              <w:t>Demand</w:t>
            </w:r>
          </w:p>
        </w:tc>
        <w:tc>
          <w:tcPr>
            <w:tcW w:w="986" w:type="dxa"/>
            <w:tcBorders>
              <w:top w:val="single" w:sz="4" w:space="0" w:color="000000"/>
              <w:left w:val="single" w:sz="4" w:space="0" w:color="000000"/>
              <w:bottom w:val="single" w:sz="4" w:space="0" w:color="000000"/>
              <w:right w:val="single" w:sz="4" w:space="0" w:color="000000"/>
            </w:tcBorders>
          </w:tcPr>
          <w:p w14:paraId="33E89C61"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196E87B"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6AB569D"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626C264" w14:textId="77777777" w:rsidR="0046512F" w:rsidRPr="002A2D14" w:rsidRDefault="0046512F" w:rsidP="0031177D">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7FC4BC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4F2BAE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3EF9D616" w14:textId="77777777" w:rsidR="0046512F" w:rsidRPr="002A2D14" w:rsidRDefault="0046512F" w:rsidP="0031177D">
            <w:pPr>
              <w:pStyle w:val="BodyText"/>
              <w:jc w:val="center"/>
              <w:rPr>
                <w:bCs/>
                <w:color w:val="000000" w:themeColor="text1"/>
                <w:sz w:val="20"/>
                <w:szCs w:val="20"/>
                <w:lang w:val="en-IN"/>
              </w:rPr>
            </w:pPr>
          </w:p>
        </w:tc>
      </w:tr>
      <w:tr w:rsidR="0046512F" w:rsidRPr="002A2D14" w14:paraId="655BE19F"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5616C08"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57A5555" w14:textId="77777777" w:rsidR="0046512F" w:rsidRPr="002A2D14" w:rsidRDefault="0046512F" w:rsidP="0031177D">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128835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A432B7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6DE7816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4B591A1D"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10EB7A30"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4BB4CB8" w14:textId="77777777" w:rsidR="0046512F" w:rsidRPr="002A2D14" w:rsidRDefault="0046512F" w:rsidP="0031177D">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07AFB0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8FDCAC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1B59492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2DB1B9A"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344BB16A"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6E1F20B" w14:textId="77777777" w:rsidR="0046512F" w:rsidRPr="002A2D14" w:rsidRDefault="0046512F" w:rsidP="0031177D">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50F753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w:t>
            </w:r>
            <w:r>
              <w:rPr>
                <w:bCs/>
                <w:color w:val="000000" w:themeColor="text1"/>
                <w:sz w:val="20"/>
                <w:szCs w:val="20"/>
                <w:lang w:val="en-IN"/>
              </w:rPr>
              <w:t>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D10F4C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APAC Demand Supply Gap</w:t>
            </w:r>
          </w:p>
        </w:tc>
        <w:tc>
          <w:tcPr>
            <w:tcW w:w="986" w:type="dxa"/>
            <w:tcBorders>
              <w:top w:val="single" w:sz="4" w:space="0" w:color="000000"/>
              <w:left w:val="single" w:sz="4" w:space="0" w:color="000000"/>
              <w:bottom w:val="single" w:sz="4" w:space="0" w:color="000000"/>
              <w:right w:val="single" w:sz="4" w:space="0" w:color="000000"/>
            </w:tcBorders>
          </w:tcPr>
          <w:p w14:paraId="7E8A8346"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AAF7A6F"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4ABEB07F"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085D1E7"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78D2559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w:t>
            </w:r>
            <w:r>
              <w:rPr>
                <w:bCs/>
                <w:color w:val="000000" w:themeColor="text1"/>
                <w:sz w:val="20"/>
                <w:szCs w:val="20"/>
                <w:lang w:val="en-IN"/>
              </w:rPr>
              <w:t>8</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82B924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7A975547"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5DFE541"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58F8AEB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752A93F"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933B3C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w:t>
            </w:r>
            <w:r>
              <w:rPr>
                <w:bCs/>
                <w:color w:val="000000" w:themeColor="text1"/>
                <w:sz w:val="20"/>
                <w:szCs w:val="20"/>
                <w:lang w:val="en-IN"/>
              </w:rPr>
              <w:t>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F847D4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48C62E02"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41294CB"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96AE95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0586C331"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3.3.</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DFAE9B2"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Europe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3DE422A9"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37</w:t>
            </w:r>
          </w:p>
        </w:tc>
      </w:tr>
      <w:tr w:rsidR="0046512F" w:rsidRPr="002A2D14" w14:paraId="2DFBB06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07E3231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FC4E545"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F9C545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B5C8A5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Europe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4834D5D2"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82C50E9"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BAC4F5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C6BAAB9"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9813BF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DE58A5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Capacity By Location </w:t>
            </w:r>
          </w:p>
        </w:tc>
        <w:tc>
          <w:tcPr>
            <w:tcW w:w="986" w:type="dxa"/>
            <w:tcBorders>
              <w:top w:val="single" w:sz="4" w:space="0" w:color="000000"/>
              <w:left w:val="single" w:sz="4" w:space="0" w:color="000000"/>
              <w:bottom w:val="single" w:sz="4" w:space="0" w:color="000000"/>
              <w:right w:val="single" w:sz="4" w:space="0" w:color="000000"/>
            </w:tcBorders>
          </w:tcPr>
          <w:p w14:paraId="39F99DE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CAA4825"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1728BCE2"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0E2F376"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DA2A2A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3479227" w14:textId="77777777" w:rsidR="0046512F" w:rsidRPr="002A2D14" w:rsidRDefault="0046512F" w:rsidP="0031177D">
            <w:pPr>
              <w:pStyle w:val="BodyText"/>
              <w:rPr>
                <w:bCs/>
                <w:color w:val="000000" w:themeColor="text1"/>
                <w:sz w:val="20"/>
                <w:szCs w:val="20"/>
                <w:lang w:val="en-IN"/>
              </w:rPr>
            </w:pPr>
            <w:r w:rsidRPr="00A86CAA">
              <w:rPr>
                <w:bCs/>
                <w:color w:val="000000" w:themeColor="text1"/>
                <w:sz w:val="20"/>
                <w:szCs w:val="20"/>
                <w:lang w:val="en-IN"/>
              </w:rPr>
              <w:t xml:space="preserve">Vinyl Ester Resin </w:t>
            </w:r>
            <w:r w:rsidRPr="002A2D14">
              <w:rPr>
                <w:bCs/>
                <w:color w:val="000000" w:themeColor="text1"/>
                <w:sz w:val="20"/>
                <w:szCs w:val="20"/>
                <w:lang w:val="en-IN"/>
              </w:rPr>
              <w:t>Demand</w:t>
            </w:r>
          </w:p>
        </w:tc>
        <w:tc>
          <w:tcPr>
            <w:tcW w:w="986" w:type="dxa"/>
            <w:tcBorders>
              <w:top w:val="single" w:sz="4" w:space="0" w:color="000000"/>
              <w:left w:val="single" w:sz="4" w:space="0" w:color="000000"/>
              <w:bottom w:val="single" w:sz="4" w:space="0" w:color="000000"/>
              <w:right w:val="single" w:sz="4" w:space="0" w:color="000000"/>
            </w:tcBorders>
          </w:tcPr>
          <w:p w14:paraId="3BBEAAC6"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F84DB54"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4B9E8197"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ADE6901"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16F1B7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E7D5E5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2A9A60EB"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66EF828"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6DF1C0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8440659"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4B4663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7C121D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273B3BB9" w14:textId="77777777" w:rsidR="0046512F" w:rsidRPr="002A2D14" w:rsidRDefault="0046512F" w:rsidP="0031177D">
            <w:pPr>
              <w:pStyle w:val="BodyText"/>
              <w:jc w:val="center"/>
              <w:rPr>
                <w:bCs/>
                <w:color w:val="000000" w:themeColor="text1"/>
                <w:sz w:val="20"/>
                <w:szCs w:val="20"/>
                <w:lang w:val="en-IN"/>
              </w:rPr>
            </w:pPr>
          </w:p>
        </w:tc>
      </w:tr>
      <w:tr w:rsidR="0046512F" w:rsidRPr="002A2D14" w14:paraId="47DCE707"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0A32E91B"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E256ABA"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C7C4B1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758C1C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130F2A78" w14:textId="77777777" w:rsidR="0046512F" w:rsidRPr="002A2D14" w:rsidRDefault="0046512F" w:rsidP="0031177D">
            <w:pPr>
              <w:pStyle w:val="BodyText"/>
              <w:jc w:val="center"/>
              <w:rPr>
                <w:bCs/>
                <w:color w:val="000000" w:themeColor="text1"/>
                <w:sz w:val="20"/>
                <w:szCs w:val="20"/>
                <w:lang w:val="en-IN"/>
              </w:rPr>
            </w:pPr>
          </w:p>
        </w:tc>
      </w:tr>
      <w:tr w:rsidR="0046512F" w:rsidRPr="002A2D14" w14:paraId="45D7E794"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0097E28B"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DDAB0A8"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9B805C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3C2AC6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Europe Demand Supply Gap</w:t>
            </w:r>
          </w:p>
        </w:tc>
        <w:tc>
          <w:tcPr>
            <w:tcW w:w="986" w:type="dxa"/>
            <w:tcBorders>
              <w:top w:val="single" w:sz="4" w:space="0" w:color="000000"/>
              <w:left w:val="single" w:sz="4" w:space="0" w:color="000000"/>
              <w:bottom w:val="single" w:sz="4" w:space="0" w:color="000000"/>
              <w:right w:val="single" w:sz="4" w:space="0" w:color="000000"/>
            </w:tcBorders>
          </w:tcPr>
          <w:p w14:paraId="2E5D216C"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0BC913D"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06DBED37"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E27FF4B"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F79AF7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3.3.8.</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A4C820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042529A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6491D5FC"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7D1C9E42"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DF046A8"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5D37E7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w:t>
            </w:r>
            <w:r>
              <w:rPr>
                <w:bCs/>
                <w:color w:val="000000" w:themeColor="text1"/>
                <w:sz w:val="20"/>
                <w:szCs w:val="20"/>
                <w:lang w:val="en-IN"/>
              </w:rPr>
              <w:t>9</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DA7502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46B9E4F8"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C0395B3"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49CB00DC"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0BECC95F"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3.4.</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5F60600"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North America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1A50E23A"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4</w:t>
            </w:r>
            <w:r>
              <w:rPr>
                <w:b/>
                <w:color w:val="000000" w:themeColor="text1"/>
                <w:sz w:val="20"/>
                <w:szCs w:val="20"/>
                <w:lang w:val="en-IN"/>
              </w:rPr>
              <w:t>4</w:t>
            </w:r>
          </w:p>
        </w:tc>
      </w:tr>
      <w:tr w:rsidR="0046512F" w:rsidRPr="002A2D14" w14:paraId="2DC413A5"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092CA92"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A721503"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59CE2F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EBCE80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North America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201DAEB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F63347B"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56327C2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9D0D9FF"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C480DF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34B852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North America </w:t>
            </w:r>
            <w:r>
              <w:rPr>
                <w:bCs/>
                <w:color w:val="000000" w:themeColor="text1"/>
                <w:sz w:val="20"/>
                <w:szCs w:val="20"/>
                <w:lang w:val="en-IN"/>
              </w:rPr>
              <w:t>Vinyl Ester Resin</w:t>
            </w:r>
            <w:r w:rsidRPr="002A2D14">
              <w:rPr>
                <w:bCs/>
                <w:color w:val="000000" w:themeColor="text1"/>
                <w:sz w:val="20"/>
                <w:szCs w:val="20"/>
                <w:lang w:val="en-IN"/>
              </w:rPr>
              <w:t xml:space="preserve"> Demand</w:t>
            </w:r>
          </w:p>
        </w:tc>
        <w:tc>
          <w:tcPr>
            <w:tcW w:w="986" w:type="dxa"/>
            <w:tcBorders>
              <w:top w:val="single" w:sz="4" w:space="0" w:color="000000"/>
              <w:left w:val="single" w:sz="4" w:space="0" w:color="000000"/>
              <w:bottom w:val="single" w:sz="4" w:space="0" w:color="000000"/>
              <w:right w:val="single" w:sz="4" w:space="0" w:color="000000"/>
            </w:tcBorders>
          </w:tcPr>
          <w:p w14:paraId="4340289F"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973C260"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6BE1088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312206E"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972E4B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7BD28A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1ECC94C3"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BFEF561"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58F4A5E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C8E791F"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0C9760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BC297C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4344A872" w14:textId="77777777" w:rsidR="0046512F" w:rsidRPr="002A2D14" w:rsidRDefault="0046512F" w:rsidP="0031177D">
            <w:pPr>
              <w:pStyle w:val="BodyText"/>
              <w:jc w:val="center"/>
              <w:rPr>
                <w:bCs/>
                <w:color w:val="000000" w:themeColor="text1"/>
                <w:sz w:val="20"/>
                <w:szCs w:val="20"/>
                <w:lang w:val="en-IN"/>
              </w:rPr>
            </w:pPr>
          </w:p>
        </w:tc>
      </w:tr>
      <w:tr w:rsidR="0046512F" w:rsidRPr="002A2D14" w14:paraId="6C5C39BB"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3F186D85"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72E54A5"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77202C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BE2498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232C0F8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0C3E396"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91FA1A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D89AB6F"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5828F6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CC4203B"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6B157204" w14:textId="77777777" w:rsidR="0046512F" w:rsidRPr="002A2D14" w:rsidRDefault="0046512F" w:rsidP="0031177D">
            <w:pPr>
              <w:pStyle w:val="BodyText"/>
              <w:jc w:val="center"/>
              <w:rPr>
                <w:bCs/>
                <w:color w:val="000000" w:themeColor="text1"/>
                <w:sz w:val="20"/>
                <w:szCs w:val="20"/>
                <w:lang w:val="en-IN"/>
              </w:rPr>
            </w:pPr>
          </w:p>
        </w:tc>
      </w:tr>
      <w:tr w:rsidR="0046512F" w:rsidRPr="002A2D14" w14:paraId="68334E57"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65FECD2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B104A72"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B04E0F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w:t>
            </w:r>
            <w:r>
              <w:rPr>
                <w:bCs/>
                <w:color w:val="000000" w:themeColor="text1"/>
                <w:sz w:val="20"/>
                <w:szCs w:val="20"/>
                <w:lang w:val="en-IN"/>
              </w:rPr>
              <w:t>7</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538213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North America Demand Supply Gap</w:t>
            </w:r>
          </w:p>
        </w:tc>
        <w:tc>
          <w:tcPr>
            <w:tcW w:w="986" w:type="dxa"/>
            <w:tcBorders>
              <w:top w:val="single" w:sz="4" w:space="0" w:color="000000"/>
              <w:left w:val="single" w:sz="4" w:space="0" w:color="000000"/>
              <w:bottom w:val="single" w:sz="4" w:space="0" w:color="000000"/>
              <w:right w:val="single" w:sz="4" w:space="0" w:color="000000"/>
            </w:tcBorders>
          </w:tcPr>
          <w:p w14:paraId="155E92D2" w14:textId="77777777" w:rsidR="0046512F" w:rsidRPr="002A2D14" w:rsidRDefault="0046512F" w:rsidP="0031177D">
            <w:pPr>
              <w:pStyle w:val="BodyText"/>
              <w:jc w:val="center"/>
              <w:rPr>
                <w:bCs/>
                <w:color w:val="000000" w:themeColor="text1"/>
                <w:sz w:val="20"/>
                <w:szCs w:val="20"/>
                <w:lang w:val="en-IN"/>
              </w:rPr>
            </w:pPr>
          </w:p>
        </w:tc>
      </w:tr>
      <w:tr w:rsidR="0046512F" w:rsidRPr="002A2D14" w14:paraId="45ECBB0C"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13514776"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02F23E7"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B812AF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w:t>
            </w:r>
            <w:r>
              <w:rPr>
                <w:bCs/>
                <w:color w:val="000000" w:themeColor="text1"/>
                <w:sz w:val="20"/>
                <w:szCs w:val="20"/>
                <w:lang w:val="en-IN"/>
              </w:rPr>
              <w:t>8</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55900B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027E64C6"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33142F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5D0A144"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FC77961"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3.5.</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288699D"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South America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36486AAD"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52</w:t>
            </w:r>
          </w:p>
        </w:tc>
      </w:tr>
      <w:tr w:rsidR="0046512F" w:rsidRPr="002A2D14" w14:paraId="0FF915B3"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63E3E370"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8991F5F"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55557A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60F865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North America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6CA1A30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826935B"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61C21DC3"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EFCA258"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CED085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C670ED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North America </w:t>
            </w:r>
            <w:r>
              <w:rPr>
                <w:bCs/>
                <w:color w:val="000000" w:themeColor="text1"/>
                <w:sz w:val="20"/>
                <w:szCs w:val="20"/>
                <w:lang w:val="en-IN"/>
              </w:rPr>
              <w:t>Vinyl Ester Resin</w:t>
            </w:r>
            <w:r w:rsidRPr="002A2D14">
              <w:rPr>
                <w:bCs/>
                <w:color w:val="000000" w:themeColor="text1"/>
                <w:sz w:val="20"/>
                <w:szCs w:val="20"/>
                <w:lang w:val="en-IN"/>
              </w:rPr>
              <w:t xml:space="preserve"> Demand</w:t>
            </w:r>
          </w:p>
        </w:tc>
        <w:tc>
          <w:tcPr>
            <w:tcW w:w="986" w:type="dxa"/>
            <w:tcBorders>
              <w:top w:val="single" w:sz="4" w:space="0" w:color="000000"/>
              <w:left w:val="single" w:sz="4" w:space="0" w:color="000000"/>
              <w:bottom w:val="single" w:sz="4" w:space="0" w:color="000000"/>
              <w:right w:val="single" w:sz="4" w:space="0" w:color="000000"/>
            </w:tcBorders>
          </w:tcPr>
          <w:p w14:paraId="78B0F7F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068594A"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3AEFDA02"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E8B514D"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1BAB0E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221045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57AFDAC3"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B854775"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0E361552"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BDCAF6C"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C42AAC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49DBD3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42713183"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FC8B8FB"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1313175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E7240A9"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027831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66DDC2B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6483650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21C2632"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726D486D"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580763B"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C44A05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3FC8A49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0F6007E9"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98ECD9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3CF240FA"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4B3978E"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8C9E92B"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w:t>
            </w:r>
            <w:r>
              <w:rPr>
                <w:bCs/>
                <w:color w:val="000000" w:themeColor="text1"/>
                <w:sz w:val="20"/>
                <w:szCs w:val="20"/>
                <w:lang w:val="en-IN"/>
              </w:rPr>
              <w:t>7</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502F48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North America Demand Supply Gap</w:t>
            </w:r>
          </w:p>
        </w:tc>
        <w:tc>
          <w:tcPr>
            <w:tcW w:w="986" w:type="dxa"/>
            <w:tcBorders>
              <w:top w:val="single" w:sz="4" w:space="0" w:color="000000"/>
              <w:left w:val="single" w:sz="4" w:space="0" w:color="000000"/>
              <w:bottom w:val="single" w:sz="4" w:space="0" w:color="000000"/>
              <w:right w:val="single" w:sz="4" w:space="0" w:color="000000"/>
            </w:tcBorders>
          </w:tcPr>
          <w:p w14:paraId="7D6AE98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ECC4A9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467308E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62A66D5"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3B7C11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w:t>
            </w:r>
            <w:r>
              <w:rPr>
                <w:bCs/>
                <w:color w:val="000000" w:themeColor="text1"/>
                <w:sz w:val="20"/>
                <w:szCs w:val="20"/>
                <w:lang w:val="en-IN"/>
              </w:rPr>
              <w:t>8</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B773C5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4851A24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F1759A9"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7E57B01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050C6092"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3.6.</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6E16348"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Middle East &amp; Africa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4FAA9B5F"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59</w:t>
            </w:r>
          </w:p>
        </w:tc>
      </w:tr>
      <w:tr w:rsidR="0046512F" w:rsidRPr="002A2D14" w14:paraId="5691F5F0"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1DD7938B"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2440B97"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77DA6B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A72059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Middle East &amp; Africa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334E1BEC"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7CD7A50"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3894E3C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2F36991"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F25A77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2960DCB"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Middle East &amp; Africa </w:t>
            </w:r>
            <w:r>
              <w:rPr>
                <w:bCs/>
                <w:color w:val="000000" w:themeColor="text1"/>
                <w:sz w:val="20"/>
                <w:szCs w:val="20"/>
                <w:lang w:val="en-IN"/>
              </w:rPr>
              <w:t>Vinyl Ester Resin</w:t>
            </w:r>
            <w:r w:rsidRPr="002A2D14">
              <w:rPr>
                <w:bCs/>
                <w:color w:val="000000" w:themeColor="text1"/>
                <w:sz w:val="20"/>
                <w:szCs w:val="20"/>
                <w:lang w:val="en-IN"/>
              </w:rPr>
              <w:t xml:space="preserve"> Demand</w:t>
            </w:r>
          </w:p>
        </w:tc>
        <w:tc>
          <w:tcPr>
            <w:tcW w:w="986" w:type="dxa"/>
            <w:tcBorders>
              <w:top w:val="single" w:sz="4" w:space="0" w:color="000000"/>
              <w:left w:val="single" w:sz="4" w:space="0" w:color="000000"/>
              <w:bottom w:val="single" w:sz="4" w:space="0" w:color="000000"/>
              <w:right w:val="single" w:sz="4" w:space="0" w:color="000000"/>
            </w:tcBorders>
          </w:tcPr>
          <w:p w14:paraId="419BF9D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770D9F1"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40DA1F8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AF8A7C2"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04880EB"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88656C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54BB7B2A"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10E54D4"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7F65CAAA"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F1CCCF9"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EF057F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356C04D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0C02589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0FC018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DD92208"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DFB5EA6"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F6B0D0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38DF8FC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739C5F2C"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36CA7E9"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6ED4BE6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299BED3"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F3A881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38368F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735EB5A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35C4DC3"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4A724513"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CD0C2EB"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FD2831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w:t>
            </w:r>
            <w:r>
              <w:rPr>
                <w:bCs/>
                <w:color w:val="000000" w:themeColor="text1"/>
                <w:sz w:val="20"/>
                <w:szCs w:val="20"/>
                <w:lang w:val="en-IN"/>
              </w:rPr>
              <w:t>7</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9FCF64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Middle East &amp; Africa Demand Supply Gap</w:t>
            </w:r>
          </w:p>
        </w:tc>
        <w:tc>
          <w:tcPr>
            <w:tcW w:w="986" w:type="dxa"/>
            <w:tcBorders>
              <w:top w:val="single" w:sz="4" w:space="0" w:color="000000"/>
              <w:left w:val="single" w:sz="4" w:space="0" w:color="000000"/>
              <w:bottom w:val="single" w:sz="4" w:space="0" w:color="000000"/>
              <w:right w:val="single" w:sz="4" w:space="0" w:color="000000"/>
            </w:tcBorders>
          </w:tcPr>
          <w:p w14:paraId="18800C1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1F28497"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071FD3F0"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B124419"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6CB6FD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w:t>
            </w:r>
            <w:r>
              <w:rPr>
                <w:bCs/>
                <w:color w:val="000000" w:themeColor="text1"/>
                <w:sz w:val="20"/>
                <w:szCs w:val="20"/>
                <w:lang w:val="en-IN"/>
              </w:rPr>
              <w:t>8</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58E4F3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2F81CF17"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149A973"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6FD56986"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93E1D42" w14:textId="77777777" w:rsidR="0046512F" w:rsidRPr="002A2D14" w:rsidRDefault="0046512F" w:rsidP="0031177D">
            <w:pPr>
              <w:pStyle w:val="BodyText"/>
              <w:rPr>
                <w:bCs/>
                <w:color w:val="000000" w:themeColor="text1"/>
                <w:sz w:val="20"/>
                <w:szCs w:val="20"/>
                <w:lang w:val="en-IN"/>
              </w:rPr>
            </w:pPr>
            <w:r w:rsidRPr="002A2D14">
              <w:rPr>
                <w:b/>
                <w:color w:val="000000" w:themeColor="text1"/>
                <w:sz w:val="20"/>
                <w:szCs w:val="20"/>
                <w:lang w:val="en-IN"/>
              </w:rPr>
              <w:t>3.7.</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EF55641" w14:textId="77777777" w:rsidR="0046512F" w:rsidRPr="002A2D14" w:rsidRDefault="0046512F" w:rsidP="0031177D">
            <w:pPr>
              <w:pStyle w:val="BodyText"/>
              <w:rPr>
                <w:bCs/>
                <w:color w:val="000000" w:themeColor="text1"/>
                <w:sz w:val="20"/>
                <w:szCs w:val="20"/>
                <w:lang w:val="en-IN"/>
              </w:rPr>
            </w:pPr>
            <w:r w:rsidRPr="002A2D14">
              <w:rPr>
                <w:b/>
                <w:color w:val="000000" w:themeColor="text1"/>
                <w:sz w:val="20"/>
                <w:szCs w:val="20"/>
                <w:lang w:val="en-IN"/>
              </w:rPr>
              <w:t>India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74FAB6F4"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66</w:t>
            </w:r>
          </w:p>
        </w:tc>
      </w:tr>
      <w:tr w:rsidR="0046512F" w:rsidRPr="002A2D14" w14:paraId="1ADCD321"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11F66F88"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6216436"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A0E411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FE4B2A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India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13A7791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14E634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49C4AD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AEF05C0"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EBC57B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A7DCD7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47401ABB"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C5B77D3"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37448C57"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BC8B9C0"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E8ADF6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0A863E7" w14:textId="77777777" w:rsidR="0046512F" w:rsidRPr="002A2D14" w:rsidRDefault="0046512F" w:rsidP="0031177D">
            <w:pPr>
              <w:pStyle w:val="BodyText"/>
              <w:rPr>
                <w:bCs/>
                <w:color w:val="000000" w:themeColor="text1"/>
                <w:sz w:val="20"/>
                <w:szCs w:val="20"/>
                <w:lang w:val="en-IN"/>
              </w:rPr>
            </w:pPr>
            <w:r>
              <w:rPr>
                <w:bCs/>
                <w:color w:val="000000" w:themeColor="text1"/>
                <w:sz w:val="20"/>
                <w:szCs w:val="20"/>
                <w:lang w:val="en-IN"/>
              </w:rPr>
              <w:t>India</w:t>
            </w:r>
            <w:r w:rsidRPr="002A2D14">
              <w:rPr>
                <w:bCs/>
                <w:color w:val="000000" w:themeColor="text1"/>
                <w:sz w:val="20"/>
                <w:szCs w:val="20"/>
                <w:lang w:val="en-IN"/>
              </w:rPr>
              <w:t xml:space="preserve"> </w:t>
            </w:r>
            <w:r>
              <w:rPr>
                <w:bCs/>
                <w:color w:val="000000" w:themeColor="text1"/>
                <w:sz w:val="20"/>
                <w:szCs w:val="20"/>
                <w:lang w:val="en-IN"/>
              </w:rPr>
              <w:t>Vinyl Ester Resin</w:t>
            </w:r>
            <w:r w:rsidRPr="002A2D14">
              <w:rPr>
                <w:bCs/>
                <w:color w:val="000000" w:themeColor="text1"/>
                <w:sz w:val="20"/>
                <w:szCs w:val="20"/>
                <w:lang w:val="en-IN"/>
              </w:rPr>
              <w:t xml:space="preserve"> Demand</w:t>
            </w:r>
          </w:p>
        </w:tc>
        <w:tc>
          <w:tcPr>
            <w:tcW w:w="986" w:type="dxa"/>
            <w:tcBorders>
              <w:top w:val="single" w:sz="4" w:space="0" w:color="000000"/>
              <w:left w:val="single" w:sz="4" w:space="0" w:color="000000"/>
              <w:bottom w:val="single" w:sz="4" w:space="0" w:color="000000"/>
              <w:right w:val="single" w:sz="4" w:space="0" w:color="000000"/>
            </w:tcBorders>
          </w:tcPr>
          <w:p w14:paraId="070D82B1"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F968F04"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4C10A3FB"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56FB537"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987E17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CE0531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Demand By </w:t>
            </w:r>
            <w:r>
              <w:rPr>
                <w:bCs/>
                <w:color w:val="000000" w:themeColor="text1"/>
                <w:sz w:val="20"/>
                <w:szCs w:val="20"/>
                <w:lang w:val="en-IN"/>
              </w:rPr>
              <w:t>Type</w:t>
            </w:r>
          </w:p>
        </w:tc>
        <w:tc>
          <w:tcPr>
            <w:tcW w:w="986" w:type="dxa"/>
            <w:tcBorders>
              <w:top w:val="single" w:sz="4" w:space="0" w:color="000000"/>
              <w:left w:val="single" w:sz="4" w:space="0" w:color="000000"/>
              <w:bottom w:val="single" w:sz="4" w:space="0" w:color="000000"/>
              <w:right w:val="single" w:sz="4" w:space="0" w:color="000000"/>
            </w:tcBorders>
          </w:tcPr>
          <w:p w14:paraId="14E06530"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441408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4DF98F94"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A05F5CE"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1B3E64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7D9546B8" w14:textId="77777777" w:rsidR="0046512F" w:rsidRPr="002A2D14" w:rsidRDefault="0046512F" w:rsidP="0031177D">
            <w:pPr>
              <w:pStyle w:val="BodyText"/>
              <w:rPr>
                <w:bCs/>
                <w:color w:val="000000" w:themeColor="text1"/>
                <w:sz w:val="20"/>
                <w:szCs w:val="20"/>
                <w:lang w:val="en-IN"/>
              </w:rPr>
            </w:pPr>
            <w:r>
              <w:rPr>
                <w:bCs/>
                <w:color w:val="000000" w:themeColor="text1"/>
                <w:sz w:val="20"/>
                <w:szCs w:val="20"/>
                <w:lang w:val="en-IN"/>
              </w:rPr>
              <w:t>India</w:t>
            </w:r>
            <w:r w:rsidRPr="002A2D14">
              <w:rPr>
                <w:bCs/>
                <w:color w:val="000000" w:themeColor="text1"/>
                <w:sz w:val="20"/>
                <w:szCs w:val="20"/>
                <w:lang w:val="en-IN"/>
              </w:rPr>
              <w:t xml:space="preserve"> Demand Supply Gap</w:t>
            </w:r>
          </w:p>
        </w:tc>
        <w:tc>
          <w:tcPr>
            <w:tcW w:w="986" w:type="dxa"/>
            <w:tcBorders>
              <w:top w:val="single" w:sz="4" w:space="0" w:color="000000"/>
              <w:left w:val="single" w:sz="4" w:space="0" w:color="000000"/>
              <w:bottom w:val="single" w:sz="4" w:space="0" w:color="000000"/>
              <w:right w:val="single" w:sz="4" w:space="0" w:color="000000"/>
            </w:tcBorders>
          </w:tcPr>
          <w:p w14:paraId="62C6EB64"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90D40ED"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565670A2"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D2BEA04"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8BD7C4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854E3E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Demand By </w:t>
            </w:r>
            <w:r>
              <w:rPr>
                <w:bCs/>
                <w:color w:val="000000" w:themeColor="text1"/>
                <w:sz w:val="20"/>
                <w:szCs w:val="20"/>
                <w:lang w:val="en-IN"/>
              </w:rPr>
              <w:t>Application</w:t>
            </w:r>
          </w:p>
        </w:tc>
        <w:tc>
          <w:tcPr>
            <w:tcW w:w="986" w:type="dxa"/>
            <w:tcBorders>
              <w:top w:val="single" w:sz="4" w:space="0" w:color="000000"/>
              <w:left w:val="single" w:sz="4" w:space="0" w:color="000000"/>
              <w:bottom w:val="single" w:sz="4" w:space="0" w:color="000000"/>
              <w:right w:val="single" w:sz="4" w:space="0" w:color="000000"/>
            </w:tcBorders>
          </w:tcPr>
          <w:p w14:paraId="3BB77B98"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DFB4BCB"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5C807B3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804EDBD"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3.8.</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0213AF0"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Market Dynamics</w:t>
            </w:r>
          </w:p>
        </w:tc>
        <w:tc>
          <w:tcPr>
            <w:tcW w:w="986" w:type="dxa"/>
            <w:tcBorders>
              <w:top w:val="single" w:sz="4" w:space="0" w:color="000000"/>
              <w:left w:val="single" w:sz="4" w:space="0" w:color="000000"/>
              <w:bottom w:val="single" w:sz="4" w:space="0" w:color="000000"/>
              <w:right w:val="single" w:sz="4" w:space="0" w:color="000000"/>
            </w:tcBorders>
            <w:hideMark/>
          </w:tcPr>
          <w:p w14:paraId="15DEC369"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73</w:t>
            </w:r>
          </w:p>
        </w:tc>
      </w:tr>
      <w:tr w:rsidR="0046512F" w:rsidRPr="002A2D14" w14:paraId="614787CD"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4C9778E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A051C63"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3.9.</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611EFB32"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Market Trends and Developments</w:t>
            </w:r>
          </w:p>
        </w:tc>
        <w:tc>
          <w:tcPr>
            <w:tcW w:w="986" w:type="dxa"/>
            <w:tcBorders>
              <w:top w:val="single" w:sz="4" w:space="0" w:color="000000"/>
              <w:left w:val="single" w:sz="4" w:space="0" w:color="000000"/>
              <w:bottom w:val="single" w:sz="4" w:space="0" w:color="000000"/>
              <w:right w:val="single" w:sz="4" w:space="0" w:color="000000"/>
            </w:tcBorders>
            <w:hideMark/>
          </w:tcPr>
          <w:p w14:paraId="7C97A951"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76</w:t>
            </w:r>
          </w:p>
        </w:tc>
      </w:tr>
      <w:tr w:rsidR="0046512F" w:rsidRPr="002A2D14" w14:paraId="16F4CE16"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1031BB96"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5EF6237C"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3.10.</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23BC3C84"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Technology Evaluation</w:t>
            </w:r>
          </w:p>
        </w:tc>
        <w:tc>
          <w:tcPr>
            <w:tcW w:w="986" w:type="dxa"/>
            <w:tcBorders>
              <w:top w:val="single" w:sz="4" w:space="0" w:color="000000"/>
              <w:left w:val="single" w:sz="4" w:space="0" w:color="000000"/>
              <w:bottom w:val="single" w:sz="4" w:space="0" w:color="000000"/>
              <w:right w:val="single" w:sz="4" w:space="0" w:color="000000"/>
            </w:tcBorders>
            <w:hideMark/>
          </w:tcPr>
          <w:p w14:paraId="076A6016"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78</w:t>
            </w:r>
          </w:p>
        </w:tc>
      </w:tr>
      <w:tr w:rsidR="0046512F" w:rsidRPr="002A2D14" w14:paraId="310E54CE"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4892EE45"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7CBA375"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3.11.</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6A4AA9E6"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Pricing Analysis</w:t>
            </w:r>
          </w:p>
        </w:tc>
        <w:tc>
          <w:tcPr>
            <w:tcW w:w="986" w:type="dxa"/>
            <w:tcBorders>
              <w:top w:val="single" w:sz="4" w:space="0" w:color="000000"/>
              <w:left w:val="single" w:sz="4" w:space="0" w:color="000000"/>
              <w:bottom w:val="single" w:sz="4" w:space="0" w:color="000000"/>
              <w:right w:val="single" w:sz="4" w:space="0" w:color="000000"/>
            </w:tcBorders>
            <w:hideMark/>
          </w:tcPr>
          <w:p w14:paraId="4D64DA0F"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79</w:t>
            </w:r>
          </w:p>
        </w:tc>
      </w:tr>
      <w:tr w:rsidR="0046512F" w:rsidRPr="002A2D14" w14:paraId="27E931A2"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0DD83722"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AC7D417"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3.12.</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F204DCD"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Value Chain Analysis</w:t>
            </w:r>
          </w:p>
        </w:tc>
        <w:tc>
          <w:tcPr>
            <w:tcW w:w="986" w:type="dxa"/>
            <w:tcBorders>
              <w:top w:val="single" w:sz="4" w:space="0" w:color="000000"/>
              <w:left w:val="single" w:sz="4" w:space="0" w:color="000000"/>
              <w:bottom w:val="single" w:sz="4" w:space="0" w:color="000000"/>
              <w:right w:val="single" w:sz="4" w:space="0" w:color="000000"/>
            </w:tcBorders>
            <w:hideMark/>
          </w:tcPr>
          <w:p w14:paraId="355563FA"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81</w:t>
            </w:r>
          </w:p>
        </w:tc>
      </w:tr>
      <w:tr w:rsidR="0046512F" w:rsidRPr="002A2D14" w14:paraId="196091F9"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3821D617"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51EF9B7" w14:textId="77777777" w:rsidR="0046512F" w:rsidRPr="002A2D14" w:rsidRDefault="0046512F" w:rsidP="0031177D">
            <w:pPr>
              <w:pStyle w:val="BodyText"/>
              <w:rPr>
                <w:b/>
                <w:color w:val="000000" w:themeColor="text1"/>
                <w:sz w:val="20"/>
                <w:szCs w:val="20"/>
                <w:lang w:val="en-IN"/>
              </w:rPr>
            </w:pPr>
            <w:r>
              <w:rPr>
                <w:b/>
                <w:color w:val="000000" w:themeColor="text1"/>
                <w:sz w:val="20"/>
                <w:szCs w:val="20"/>
                <w:lang w:val="en-IN"/>
              </w:rPr>
              <w:t>3.13.</w:t>
            </w:r>
          </w:p>
        </w:tc>
        <w:tc>
          <w:tcPr>
            <w:tcW w:w="6918" w:type="dxa"/>
            <w:gridSpan w:val="3"/>
            <w:tcBorders>
              <w:top w:val="single" w:sz="4" w:space="0" w:color="000000"/>
              <w:left w:val="single" w:sz="4" w:space="0" w:color="000000"/>
              <w:bottom w:val="single" w:sz="4" w:space="0" w:color="000000"/>
              <w:right w:val="single" w:sz="4" w:space="0" w:color="000000"/>
            </w:tcBorders>
            <w:vAlign w:val="center"/>
          </w:tcPr>
          <w:p w14:paraId="105E8E4A" w14:textId="77777777" w:rsidR="0046512F" w:rsidRPr="002A2D14" w:rsidRDefault="0046512F" w:rsidP="0031177D">
            <w:pPr>
              <w:pStyle w:val="BodyText"/>
              <w:rPr>
                <w:b/>
                <w:color w:val="000000" w:themeColor="text1"/>
                <w:sz w:val="20"/>
                <w:szCs w:val="20"/>
                <w:lang w:val="en-IN"/>
              </w:rPr>
            </w:pPr>
            <w:r>
              <w:rPr>
                <w:b/>
                <w:color w:val="000000" w:themeColor="text1"/>
                <w:sz w:val="20"/>
                <w:szCs w:val="20"/>
                <w:lang w:val="en-IN"/>
              </w:rPr>
              <w:t>Cost of Production</w:t>
            </w:r>
          </w:p>
        </w:tc>
        <w:tc>
          <w:tcPr>
            <w:tcW w:w="986" w:type="dxa"/>
            <w:tcBorders>
              <w:top w:val="single" w:sz="4" w:space="0" w:color="000000"/>
              <w:left w:val="single" w:sz="4" w:space="0" w:color="000000"/>
              <w:bottom w:val="single" w:sz="4" w:space="0" w:color="000000"/>
              <w:right w:val="single" w:sz="4" w:space="0" w:color="000000"/>
            </w:tcBorders>
          </w:tcPr>
          <w:p w14:paraId="16857830"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83</w:t>
            </w:r>
          </w:p>
        </w:tc>
      </w:tr>
      <w:tr w:rsidR="0046512F" w:rsidRPr="002A2D14" w14:paraId="00B6E25A"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28CCAA57"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EAF9DE0"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w:t>
            </w:r>
            <w:r>
              <w:rPr>
                <w:b/>
                <w:color w:val="000000" w:themeColor="text1"/>
                <w:sz w:val="20"/>
                <w:szCs w:val="20"/>
                <w:lang w:val="en-IN"/>
              </w:rPr>
              <w:t>4</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2488526"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Customer Analysis</w:t>
            </w:r>
          </w:p>
        </w:tc>
        <w:tc>
          <w:tcPr>
            <w:tcW w:w="986" w:type="dxa"/>
            <w:tcBorders>
              <w:top w:val="single" w:sz="4" w:space="0" w:color="000000"/>
              <w:left w:val="single" w:sz="4" w:space="0" w:color="000000"/>
              <w:bottom w:val="single" w:sz="4" w:space="0" w:color="000000"/>
              <w:right w:val="single" w:sz="4" w:space="0" w:color="000000"/>
            </w:tcBorders>
            <w:hideMark/>
          </w:tcPr>
          <w:p w14:paraId="7328D66C"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84</w:t>
            </w:r>
          </w:p>
        </w:tc>
      </w:tr>
      <w:tr w:rsidR="0046512F" w:rsidRPr="002A2D14" w14:paraId="767C90CD"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03164694"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089E51DE"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w:t>
            </w:r>
            <w:r>
              <w:rPr>
                <w:b/>
                <w:color w:val="000000" w:themeColor="text1"/>
                <w:sz w:val="20"/>
                <w:szCs w:val="20"/>
                <w:lang w:val="en-IN"/>
              </w:rPr>
              <w:t>5</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CB7762B"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Global Foreign Trade Analysis</w:t>
            </w:r>
          </w:p>
        </w:tc>
        <w:tc>
          <w:tcPr>
            <w:tcW w:w="986" w:type="dxa"/>
            <w:tcBorders>
              <w:top w:val="single" w:sz="4" w:space="0" w:color="000000"/>
              <w:left w:val="single" w:sz="4" w:space="0" w:color="000000"/>
              <w:bottom w:val="single" w:sz="4" w:space="0" w:color="000000"/>
              <w:right w:val="single" w:sz="4" w:space="0" w:color="000000"/>
            </w:tcBorders>
            <w:hideMark/>
          </w:tcPr>
          <w:p w14:paraId="653D29E1"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86</w:t>
            </w:r>
          </w:p>
        </w:tc>
      </w:tr>
      <w:tr w:rsidR="0046512F" w:rsidRPr="002A2D14" w14:paraId="1E11E547"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23CBF02D"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1C9B0CF"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w:t>
            </w:r>
            <w:r>
              <w:rPr>
                <w:b/>
                <w:color w:val="000000" w:themeColor="text1"/>
                <w:sz w:val="20"/>
                <w:szCs w:val="20"/>
                <w:lang w:val="en-IN"/>
              </w:rPr>
              <w:t>6</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190D376"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Suggested Capacities</w:t>
            </w:r>
          </w:p>
        </w:tc>
        <w:tc>
          <w:tcPr>
            <w:tcW w:w="986" w:type="dxa"/>
            <w:tcBorders>
              <w:top w:val="single" w:sz="4" w:space="0" w:color="000000"/>
              <w:left w:val="single" w:sz="4" w:space="0" w:color="000000"/>
              <w:bottom w:val="single" w:sz="4" w:space="0" w:color="000000"/>
              <w:right w:val="single" w:sz="4" w:space="0" w:color="000000"/>
            </w:tcBorders>
            <w:hideMark/>
          </w:tcPr>
          <w:p w14:paraId="7C0D1CAC"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88</w:t>
            </w:r>
          </w:p>
        </w:tc>
      </w:tr>
      <w:tr w:rsidR="0046512F" w:rsidRPr="002A2D14" w14:paraId="7129A955"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2F9592C3"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4.</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182BFEA3"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Project Description</w:t>
            </w:r>
          </w:p>
        </w:tc>
        <w:tc>
          <w:tcPr>
            <w:tcW w:w="986" w:type="dxa"/>
            <w:tcBorders>
              <w:top w:val="single" w:sz="4" w:space="0" w:color="000000"/>
              <w:left w:val="single" w:sz="4" w:space="0" w:color="000000"/>
              <w:bottom w:val="single" w:sz="4" w:space="0" w:color="000000"/>
              <w:right w:val="single" w:sz="4" w:space="0" w:color="000000"/>
            </w:tcBorders>
            <w:hideMark/>
          </w:tcPr>
          <w:p w14:paraId="6AD464BD" w14:textId="1182036C" w:rsidR="0046512F" w:rsidRPr="002A2D14" w:rsidRDefault="002D61D2" w:rsidP="0031177D">
            <w:pPr>
              <w:pStyle w:val="BodyText"/>
              <w:jc w:val="center"/>
              <w:rPr>
                <w:b/>
                <w:color w:val="000000" w:themeColor="text1"/>
                <w:sz w:val="20"/>
                <w:szCs w:val="20"/>
                <w:lang w:val="en-IN"/>
              </w:rPr>
            </w:pPr>
            <w:r>
              <w:rPr>
                <w:b/>
                <w:color w:val="000000" w:themeColor="text1"/>
                <w:sz w:val="20"/>
                <w:szCs w:val="20"/>
                <w:lang w:val="en-IN"/>
              </w:rPr>
              <w:t>90</w:t>
            </w:r>
          </w:p>
        </w:tc>
      </w:tr>
      <w:tr w:rsidR="0046512F" w:rsidRPr="002A2D14" w14:paraId="172C6B76"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65219B0"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76B05FDB"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4.1.</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675A5C7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Setup related details</w:t>
            </w:r>
          </w:p>
        </w:tc>
        <w:tc>
          <w:tcPr>
            <w:tcW w:w="986" w:type="dxa"/>
            <w:tcBorders>
              <w:top w:val="single" w:sz="4" w:space="0" w:color="000000"/>
              <w:left w:val="single" w:sz="4" w:space="0" w:color="000000"/>
              <w:bottom w:val="single" w:sz="4" w:space="0" w:color="000000"/>
              <w:right w:val="single" w:sz="4" w:space="0" w:color="000000"/>
            </w:tcBorders>
          </w:tcPr>
          <w:p w14:paraId="109AA158"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DA96A16"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1E235414"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C5D3E4F" w14:textId="77777777" w:rsidR="0046512F" w:rsidRPr="002A2D14" w:rsidRDefault="0046512F" w:rsidP="0031177D">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302C3BA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4.1.1.</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2BF8950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Target End-Use Application</w:t>
            </w:r>
          </w:p>
        </w:tc>
        <w:tc>
          <w:tcPr>
            <w:tcW w:w="986" w:type="dxa"/>
            <w:tcBorders>
              <w:top w:val="single" w:sz="4" w:space="0" w:color="000000"/>
              <w:left w:val="single" w:sz="4" w:space="0" w:color="000000"/>
              <w:bottom w:val="single" w:sz="4" w:space="0" w:color="000000"/>
              <w:right w:val="single" w:sz="4" w:space="0" w:color="000000"/>
            </w:tcBorders>
          </w:tcPr>
          <w:p w14:paraId="7A7961CA"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3E73662"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07579075"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54D9067" w14:textId="77777777" w:rsidR="0046512F" w:rsidRPr="002A2D14" w:rsidRDefault="0046512F" w:rsidP="0031177D">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4BA9863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4.1.2.</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418F2B7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Plant Process Description</w:t>
            </w:r>
          </w:p>
        </w:tc>
        <w:tc>
          <w:tcPr>
            <w:tcW w:w="986" w:type="dxa"/>
            <w:tcBorders>
              <w:top w:val="single" w:sz="4" w:space="0" w:color="000000"/>
              <w:left w:val="single" w:sz="4" w:space="0" w:color="000000"/>
              <w:bottom w:val="single" w:sz="4" w:space="0" w:color="000000"/>
              <w:right w:val="single" w:sz="4" w:space="0" w:color="000000"/>
            </w:tcBorders>
          </w:tcPr>
          <w:p w14:paraId="2C848B78"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ED23062"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081E4BDC"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D50ECF3" w14:textId="77777777" w:rsidR="0046512F" w:rsidRPr="002A2D14" w:rsidRDefault="0046512F" w:rsidP="0031177D">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49ED85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4.1.3.</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0CDDF53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Process Flow Diagram &amp; Technology Licensor</w:t>
            </w:r>
          </w:p>
        </w:tc>
        <w:tc>
          <w:tcPr>
            <w:tcW w:w="986" w:type="dxa"/>
            <w:tcBorders>
              <w:top w:val="single" w:sz="4" w:space="0" w:color="000000"/>
              <w:left w:val="single" w:sz="4" w:space="0" w:color="000000"/>
              <w:bottom w:val="single" w:sz="4" w:space="0" w:color="000000"/>
              <w:right w:val="single" w:sz="4" w:space="0" w:color="000000"/>
            </w:tcBorders>
          </w:tcPr>
          <w:p w14:paraId="3A162690"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E67770B"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0972A24"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238A1BD" w14:textId="77777777" w:rsidR="0046512F" w:rsidRPr="002A2D14" w:rsidRDefault="0046512F" w:rsidP="0031177D">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1A1906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4.1.4.</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5E2D707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Major Equipment List</w:t>
            </w:r>
          </w:p>
        </w:tc>
        <w:tc>
          <w:tcPr>
            <w:tcW w:w="986" w:type="dxa"/>
            <w:tcBorders>
              <w:top w:val="single" w:sz="4" w:space="0" w:color="000000"/>
              <w:left w:val="single" w:sz="4" w:space="0" w:color="000000"/>
              <w:bottom w:val="single" w:sz="4" w:space="0" w:color="000000"/>
              <w:right w:val="single" w:sz="4" w:space="0" w:color="000000"/>
            </w:tcBorders>
          </w:tcPr>
          <w:p w14:paraId="10419114" w14:textId="77777777" w:rsidR="0046512F" w:rsidRPr="002A2D14" w:rsidRDefault="0046512F" w:rsidP="0031177D">
            <w:pPr>
              <w:pStyle w:val="BodyText"/>
              <w:jc w:val="center"/>
              <w:rPr>
                <w:bCs/>
                <w:color w:val="000000" w:themeColor="text1"/>
                <w:sz w:val="20"/>
                <w:szCs w:val="20"/>
                <w:lang w:val="en-IN"/>
              </w:rPr>
            </w:pPr>
          </w:p>
        </w:tc>
      </w:tr>
      <w:tr w:rsidR="0046512F" w:rsidRPr="002A2D14" w14:paraId="6DA131D5"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224EC57A"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2FAA30D" w14:textId="77777777" w:rsidR="0046512F" w:rsidRPr="002A2D14" w:rsidRDefault="0046512F" w:rsidP="0031177D">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244DF96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4.1.5.</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5E648E9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Technology Licensor</w:t>
            </w:r>
          </w:p>
        </w:tc>
        <w:tc>
          <w:tcPr>
            <w:tcW w:w="986" w:type="dxa"/>
            <w:tcBorders>
              <w:top w:val="single" w:sz="4" w:space="0" w:color="000000"/>
              <w:left w:val="single" w:sz="4" w:space="0" w:color="000000"/>
              <w:bottom w:val="single" w:sz="4" w:space="0" w:color="000000"/>
              <w:right w:val="single" w:sz="4" w:space="0" w:color="000000"/>
            </w:tcBorders>
          </w:tcPr>
          <w:p w14:paraId="52BE67C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75FC8B4"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5C01BD13"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9BF761E" w14:textId="77777777" w:rsidR="0046512F" w:rsidRPr="002A2D14" w:rsidRDefault="0046512F" w:rsidP="0031177D">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51232C2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4.1.6.</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4D62749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Utilities Overview</w:t>
            </w:r>
          </w:p>
        </w:tc>
        <w:tc>
          <w:tcPr>
            <w:tcW w:w="986" w:type="dxa"/>
            <w:tcBorders>
              <w:top w:val="single" w:sz="4" w:space="0" w:color="000000"/>
              <w:left w:val="single" w:sz="4" w:space="0" w:color="000000"/>
              <w:bottom w:val="single" w:sz="4" w:space="0" w:color="000000"/>
              <w:right w:val="single" w:sz="4" w:space="0" w:color="000000"/>
            </w:tcBorders>
          </w:tcPr>
          <w:p w14:paraId="551EBDAF"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1A287CC"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50A36AF8"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84B942C" w14:textId="77777777" w:rsidR="0046512F" w:rsidRPr="002A2D14" w:rsidRDefault="0046512F" w:rsidP="0031177D">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6801AE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4.1.7.</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2B95BFC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Waste generation, management and disposal</w:t>
            </w:r>
          </w:p>
        </w:tc>
        <w:tc>
          <w:tcPr>
            <w:tcW w:w="986" w:type="dxa"/>
            <w:tcBorders>
              <w:top w:val="single" w:sz="4" w:space="0" w:color="000000"/>
              <w:left w:val="single" w:sz="4" w:space="0" w:color="000000"/>
              <w:bottom w:val="single" w:sz="4" w:space="0" w:color="000000"/>
              <w:right w:val="single" w:sz="4" w:space="0" w:color="000000"/>
            </w:tcBorders>
          </w:tcPr>
          <w:p w14:paraId="2AEA17DF" w14:textId="77777777" w:rsidR="0046512F" w:rsidRPr="002A2D14" w:rsidRDefault="0046512F" w:rsidP="0031177D">
            <w:pPr>
              <w:pStyle w:val="BodyText"/>
              <w:jc w:val="center"/>
              <w:rPr>
                <w:bCs/>
                <w:color w:val="000000" w:themeColor="text1"/>
                <w:sz w:val="20"/>
                <w:szCs w:val="20"/>
                <w:lang w:val="en-IN"/>
              </w:rPr>
            </w:pPr>
          </w:p>
        </w:tc>
      </w:tr>
      <w:tr w:rsidR="00D22F7A" w:rsidRPr="002A2D14" w14:paraId="1AEA6680"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03408963" w14:textId="77777777" w:rsidR="00D22F7A" w:rsidRPr="002A2D14" w:rsidRDefault="00D22F7A" w:rsidP="00D22F7A">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DE33A35" w14:textId="77777777" w:rsidR="00D22F7A" w:rsidRPr="002A2D14" w:rsidRDefault="00D22F7A" w:rsidP="00D22F7A">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13CF9A4" w14:textId="77937200" w:rsidR="00D22F7A" w:rsidRPr="002A2D14" w:rsidRDefault="00D22F7A" w:rsidP="00D22F7A">
            <w:pPr>
              <w:pStyle w:val="BodyText"/>
              <w:rPr>
                <w:bCs/>
                <w:color w:val="000000" w:themeColor="text1"/>
                <w:sz w:val="20"/>
                <w:szCs w:val="20"/>
                <w:lang w:val="en-IN"/>
              </w:rPr>
            </w:pPr>
            <w:r w:rsidRPr="002A2D14">
              <w:rPr>
                <w:bCs/>
                <w:color w:val="000000" w:themeColor="text1"/>
                <w:sz w:val="20"/>
                <w:szCs w:val="20"/>
                <w:lang w:val="en-IN"/>
              </w:rPr>
              <w:t>4.1.8.</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4B41F91F" w14:textId="77777777" w:rsidR="00D22F7A" w:rsidRPr="002A2D14" w:rsidRDefault="00D22F7A" w:rsidP="00D22F7A">
            <w:pPr>
              <w:pStyle w:val="BodyText"/>
              <w:rPr>
                <w:bCs/>
                <w:color w:val="000000" w:themeColor="text1"/>
                <w:sz w:val="20"/>
                <w:szCs w:val="20"/>
                <w:lang w:val="en-IN"/>
              </w:rPr>
            </w:pPr>
            <w:r w:rsidRPr="002A2D14">
              <w:rPr>
                <w:bCs/>
                <w:color w:val="000000" w:themeColor="text1"/>
                <w:sz w:val="20"/>
                <w:szCs w:val="20"/>
                <w:lang w:val="en-IN"/>
              </w:rPr>
              <w:t>Raw material required</w:t>
            </w:r>
          </w:p>
        </w:tc>
        <w:tc>
          <w:tcPr>
            <w:tcW w:w="986" w:type="dxa"/>
            <w:tcBorders>
              <w:top w:val="single" w:sz="4" w:space="0" w:color="000000"/>
              <w:left w:val="single" w:sz="4" w:space="0" w:color="000000"/>
              <w:bottom w:val="single" w:sz="4" w:space="0" w:color="000000"/>
              <w:right w:val="single" w:sz="4" w:space="0" w:color="000000"/>
            </w:tcBorders>
          </w:tcPr>
          <w:p w14:paraId="3CFEED82" w14:textId="77777777" w:rsidR="00D22F7A" w:rsidRPr="002A2D14" w:rsidRDefault="00D22F7A" w:rsidP="00D22F7A">
            <w:pPr>
              <w:pStyle w:val="BodyText"/>
              <w:jc w:val="center"/>
              <w:rPr>
                <w:bCs/>
                <w:color w:val="000000" w:themeColor="text1"/>
                <w:sz w:val="20"/>
                <w:szCs w:val="20"/>
                <w:lang w:val="en-IN"/>
              </w:rPr>
            </w:pPr>
          </w:p>
        </w:tc>
      </w:tr>
      <w:tr w:rsidR="00D22F7A" w:rsidRPr="002A2D14" w14:paraId="0A0F546B"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1744ADDB" w14:textId="77777777" w:rsidR="00D22F7A" w:rsidRPr="002A2D14" w:rsidRDefault="00D22F7A" w:rsidP="00D22F7A">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0CE61EF" w14:textId="77777777" w:rsidR="00D22F7A" w:rsidRPr="002A2D14" w:rsidRDefault="00D22F7A" w:rsidP="00D22F7A">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tcPr>
          <w:p w14:paraId="488FD5B8" w14:textId="158CC487" w:rsidR="00D22F7A" w:rsidRPr="002A2D14" w:rsidRDefault="00D22F7A" w:rsidP="00D22F7A">
            <w:pPr>
              <w:pStyle w:val="BodyText"/>
              <w:rPr>
                <w:bCs/>
                <w:color w:val="000000" w:themeColor="text1"/>
                <w:sz w:val="20"/>
                <w:szCs w:val="20"/>
                <w:lang w:val="en-IN"/>
              </w:rPr>
            </w:pPr>
            <w:r w:rsidRPr="002A2D14">
              <w:rPr>
                <w:bCs/>
                <w:color w:val="000000" w:themeColor="text1"/>
                <w:sz w:val="20"/>
                <w:szCs w:val="20"/>
                <w:lang w:val="en-IN"/>
              </w:rPr>
              <w:t>4.1.</w:t>
            </w:r>
            <w:r>
              <w:rPr>
                <w:bCs/>
                <w:color w:val="000000" w:themeColor="text1"/>
                <w:sz w:val="20"/>
                <w:szCs w:val="20"/>
                <w:lang w:val="en-IN"/>
              </w:rPr>
              <w:t>9</w:t>
            </w:r>
            <w:r w:rsidRPr="002A2D14">
              <w:rPr>
                <w:bCs/>
                <w:color w:val="000000" w:themeColor="text1"/>
                <w:sz w:val="20"/>
                <w:szCs w:val="20"/>
                <w:lang w:val="en-IN"/>
              </w:rPr>
              <w:t>.</w:t>
            </w:r>
          </w:p>
        </w:tc>
        <w:tc>
          <w:tcPr>
            <w:tcW w:w="5958" w:type="dxa"/>
            <w:tcBorders>
              <w:top w:val="single" w:sz="4" w:space="0" w:color="000000"/>
              <w:left w:val="single" w:sz="4" w:space="0" w:color="000000"/>
              <w:bottom w:val="single" w:sz="4" w:space="0" w:color="000000"/>
              <w:right w:val="single" w:sz="4" w:space="0" w:color="000000"/>
            </w:tcBorders>
            <w:vAlign w:val="center"/>
          </w:tcPr>
          <w:p w14:paraId="5106C55D" w14:textId="1AEFDA74" w:rsidR="00D22F7A" w:rsidRPr="002A2D14" w:rsidRDefault="00D22F7A" w:rsidP="00D22F7A">
            <w:pPr>
              <w:pStyle w:val="BodyText"/>
              <w:rPr>
                <w:bCs/>
                <w:color w:val="000000" w:themeColor="text1"/>
                <w:sz w:val="20"/>
                <w:szCs w:val="20"/>
                <w:lang w:val="en-IN"/>
              </w:rPr>
            </w:pPr>
            <w:r>
              <w:rPr>
                <w:bCs/>
                <w:color w:val="000000" w:themeColor="text1"/>
                <w:sz w:val="20"/>
                <w:szCs w:val="20"/>
                <w:lang w:val="en-IN"/>
              </w:rPr>
              <w:t>Upcoming Developments in Technology</w:t>
            </w:r>
          </w:p>
        </w:tc>
        <w:tc>
          <w:tcPr>
            <w:tcW w:w="986" w:type="dxa"/>
            <w:tcBorders>
              <w:top w:val="single" w:sz="4" w:space="0" w:color="000000"/>
              <w:left w:val="single" w:sz="4" w:space="0" w:color="000000"/>
              <w:bottom w:val="single" w:sz="4" w:space="0" w:color="000000"/>
              <w:right w:val="single" w:sz="4" w:space="0" w:color="000000"/>
            </w:tcBorders>
          </w:tcPr>
          <w:p w14:paraId="0BCE729B" w14:textId="77777777" w:rsidR="00D22F7A" w:rsidRPr="002A2D14" w:rsidRDefault="00D22F7A" w:rsidP="00D22F7A">
            <w:pPr>
              <w:pStyle w:val="BodyText"/>
              <w:jc w:val="center"/>
              <w:rPr>
                <w:bCs/>
                <w:color w:val="000000" w:themeColor="text1"/>
                <w:sz w:val="20"/>
                <w:szCs w:val="20"/>
                <w:lang w:val="en-IN"/>
              </w:rPr>
            </w:pPr>
          </w:p>
        </w:tc>
      </w:tr>
      <w:tr w:rsidR="00D22F7A" w:rsidRPr="002A2D14" w14:paraId="312C0962"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2D6B00E9" w14:textId="77777777" w:rsidR="00D22F7A" w:rsidRPr="002A2D14" w:rsidRDefault="00D22F7A" w:rsidP="00D22F7A">
            <w:pPr>
              <w:pStyle w:val="BodyText"/>
              <w:jc w:val="center"/>
              <w:rPr>
                <w:b/>
                <w:color w:val="000000" w:themeColor="text1"/>
                <w:sz w:val="20"/>
                <w:szCs w:val="20"/>
                <w:lang w:val="en-IN"/>
              </w:rPr>
            </w:pPr>
            <w:r w:rsidRPr="002A2D14">
              <w:rPr>
                <w:b/>
                <w:color w:val="000000" w:themeColor="text1"/>
                <w:sz w:val="20"/>
                <w:szCs w:val="20"/>
                <w:lang w:val="en-IN"/>
              </w:rPr>
              <w:t>5.</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7D0EBE43" w14:textId="77777777" w:rsidR="00D22F7A" w:rsidRPr="002A2D14" w:rsidRDefault="00D22F7A" w:rsidP="00D22F7A">
            <w:pPr>
              <w:pStyle w:val="BodyText"/>
              <w:rPr>
                <w:b/>
                <w:color w:val="000000" w:themeColor="text1"/>
                <w:sz w:val="20"/>
                <w:szCs w:val="20"/>
                <w:lang w:val="en-IN"/>
              </w:rPr>
            </w:pPr>
            <w:r w:rsidRPr="002A2D14">
              <w:rPr>
                <w:b/>
                <w:color w:val="000000" w:themeColor="text1"/>
                <w:sz w:val="20"/>
                <w:szCs w:val="20"/>
                <w:lang w:val="en-IN"/>
              </w:rPr>
              <w:t>Economic Evaluation</w:t>
            </w:r>
          </w:p>
        </w:tc>
        <w:tc>
          <w:tcPr>
            <w:tcW w:w="986" w:type="dxa"/>
            <w:tcBorders>
              <w:top w:val="single" w:sz="4" w:space="0" w:color="000000"/>
              <w:left w:val="single" w:sz="4" w:space="0" w:color="000000"/>
              <w:bottom w:val="single" w:sz="4" w:space="0" w:color="000000"/>
              <w:right w:val="single" w:sz="4" w:space="0" w:color="000000"/>
            </w:tcBorders>
            <w:hideMark/>
          </w:tcPr>
          <w:p w14:paraId="39A60574" w14:textId="77777777" w:rsidR="00D22F7A" w:rsidRPr="002A2D14" w:rsidRDefault="00D22F7A" w:rsidP="00D22F7A">
            <w:pPr>
              <w:pStyle w:val="BodyText"/>
              <w:jc w:val="center"/>
              <w:rPr>
                <w:b/>
                <w:color w:val="000000" w:themeColor="text1"/>
                <w:sz w:val="20"/>
                <w:szCs w:val="20"/>
                <w:lang w:val="en-IN"/>
              </w:rPr>
            </w:pPr>
            <w:r w:rsidRPr="002A2D14">
              <w:rPr>
                <w:b/>
                <w:color w:val="000000" w:themeColor="text1"/>
                <w:sz w:val="20"/>
                <w:szCs w:val="20"/>
                <w:lang w:val="en-IN"/>
              </w:rPr>
              <w:t>1</w:t>
            </w:r>
            <w:r>
              <w:rPr>
                <w:b/>
                <w:color w:val="000000" w:themeColor="text1"/>
                <w:sz w:val="20"/>
                <w:szCs w:val="20"/>
                <w:lang w:val="en-IN"/>
              </w:rPr>
              <w:t>01</w:t>
            </w:r>
          </w:p>
        </w:tc>
      </w:tr>
      <w:tr w:rsidR="00D22F7A" w:rsidRPr="002A2D14" w14:paraId="653B8E5E"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0170D111" w14:textId="77777777" w:rsidR="00D22F7A" w:rsidRPr="002A2D14" w:rsidRDefault="00D22F7A" w:rsidP="00D22F7A">
            <w:pPr>
              <w:pStyle w:val="BodyText"/>
              <w:jc w:val="center"/>
              <w:rPr>
                <w:b/>
                <w:color w:val="000000" w:themeColor="text1"/>
                <w:sz w:val="20"/>
                <w:szCs w:val="20"/>
                <w:lang w:val="en-IN"/>
              </w:rPr>
            </w:pPr>
            <w:r>
              <w:rPr>
                <w:b/>
                <w:color w:val="000000" w:themeColor="text1"/>
                <w:sz w:val="20"/>
                <w:szCs w:val="20"/>
                <w:lang w:val="en-IN"/>
              </w:rPr>
              <w:t>6</w:t>
            </w:r>
            <w:r w:rsidRPr="002A2D14">
              <w:rPr>
                <w:b/>
                <w:color w:val="000000" w:themeColor="text1"/>
                <w:sz w:val="20"/>
                <w:szCs w:val="20"/>
                <w:lang w:val="en-IN"/>
              </w:rPr>
              <w:t>.</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60113232" w14:textId="77777777" w:rsidR="00D22F7A" w:rsidRPr="002A2D14" w:rsidRDefault="00D22F7A" w:rsidP="00D22F7A">
            <w:pPr>
              <w:pStyle w:val="BodyText"/>
              <w:rPr>
                <w:b/>
                <w:color w:val="000000" w:themeColor="text1"/>
                <w:sz w:val="20"/>
                <w:szCs w:val="20"/>
                <w:lang w:val="en-IN"/>
              </w:rPr>
            </w:pPr>
            <w:r w:rsidRPr="002A2D14">
              <w:rPr>
                <w:b/>
                <w:color w:val="000000" w:themeColor="text1"/>
                <w:sz w:val="20"/>
                <w:szCs w:val="20"/>
                <w:lang w:val="en-IN"/>
              </w:rPr>
              <w:t>Research Methodology</w:t>
            </w:r>
          </w:p>
        </w:tc>
        <w:tc>
          <w:tcPr>
            <w:tcW w:w="986" w:type="dxa"/>
            <w:tcBorders>
              <w:top w:val="single" w:sz="4" w:space="0" w:color="000000"/>
              <w:left w:val="single" w:sz="4" w:space="0" w:color="000000"/>
              <w:bottom w:val="single" w:sz="4" w:space="0" w:color="000000"/>
              <w:right w:val="single" w:sz="4" w:space="0" w:color="000000"/>
            </w:tcBorders>
            <w:hideMark/>
          </w:tcPr>
          <w:p w14:paraId="0EBF8AC6" w14:textId="77777777" w:rsidR="00D22F7A" w:rsidRPr="002A2D14" w:rsidRDefault="00D22F7A" w:rsidP="00D22F7A">
            <w:pPr>
              <w:pStyle w:val="BodyText"/>
              <w:jc w:val="center"/>
              <w:rPr>
                <w:b/>
                <w:color w:val="000000" w:themeColor="text1"/>
                <w:sz w:val="20"/>
                <w:szCs w:val="20"/>
                <w:lang w:val="en-IN"/>
              </w:rPr>
            </w:pPr>
            <w:r w:rsidRPr="002A2D14">
              <w:rPr>
                <w:b/>
                <w:color w:val="000000" w:themeColor="text1"/>
                <w:sz w:val="20"/>
                <w:szCs w:val="20"/>
                <w:lang w:val="en-IN"/>
              </w:rPr>
              <w:t>1</w:t>
            </w:r>
            <w:r>
              <w:rPr>
                <w:b/>
                <w:color w:val="000000" w:themeColor="text1"/>
                <w:sz w:val="20"/>
                <w:szCs w:val="20"/>
                <w:lang w:val="en-IN"/>
              </w:rPr>
              <w:t>04</w:t>
            </w:r>
          </w:p>
        </w:tc>
      </w:tr>
    </w:tbl>
    <w:p w14:paraId="458CE4E4" w14:textId="4935E0C2" w:rsidR="00C75366" w:rsidRDefault="00C75366" w:rsidP="00110D4F">
      <w:pPr>
        <w:pStyle w:val="BodyText"/>
        <w:spacing w:line="360" w:lineRule="auto"/>
        <w:rPr>
          <w:rFonts w:ascii="Verdana" w:hAnsi="Verdana"/>
          <w:b/>
          <w:color w:val="000000" w:themeColor="text1"/>
          <w:sz w:val="20"/>
          <w:szCs w:val="20"/>
          <w:lang w:val="en-IN"/>
        </w:rPr>
      </w:pPr>
    </w:p>
    <w:p w14:paraId="32FC5BD4" w14:textId="165B9654" w:rsidR="00C75366" w:rsidRDefault="00C75366" w:rsidP="00110D4F">
      <w:pPr>
        <w:pStyle w:val="BodyText"/>
        <w:spacing w:line="360" w:lineRule="auto"/>
        <w:rPr>
          <w:rFonts w:ascii="Verdana" w:hAnsi="Verdana"/>
          <w:b/>
          <w:color w:val="000000" w:themeColor="text1"/>
          <w:sz w:val="20"/>
          <w:szCs w:val="20"/>
          <w:lang w:val="en-IN"/>
        </w:rPr>
      </w:pPr>
    </w:p>
    <w:p w14:paraId="52A2E4D7" w14:textId="4E31DB27" w:rsidR="00C75366" w:rsidRDefault="00C75366" w:rsidP="00110D4F">
      <w:pPr>
        <w:pStyle w:val="BodyText"/>
        <w:spacing w:line="360" w:lineRule="auto"/>
        <w:rPr>
          <w:rFonts w:ascii="Verdana" w:hAnsi="Verdana"/>
          <w:b/>
          <w:color w:val="000000" w:themeColor="text1"/>
          <w:sz w:val="20"/>
          <w:szCs w:val="20"/>
          <w:lang w:val="en-IN"/>
        </w:rPr>
      </w:pPr>
    </w:p>
    <w:p w14:paraId="69B15935" w14:textId="53B831A0" w:rsidR="00C75366" w:rsidRDefault="00C75366" w:rsidP="00110D4F">
      <w:pPr>
        <w:pStyle w:val="BodyText"/>
        <w:spacing w:line="360" w:lineRule="auto"/>
        <w:rPr>
          <w:rFonts w:ascii="Verdana" w:hAnsi="Verdana"/>
          <w:b/>
          <w:color w:val="000000" w:themeColor="text1"/>
          <w:sz w:val="20"/>
          <w:szCs w:val="20"/>
          <w:lang w:val="en-IN"/>
        </w:rPr>
      </w:pPr>
    </w:p>
    <w:p w14:paraId="5C54AC20" w14:textId="375C4222" w:rsidR="00C75366" w:rsidRDefault="00C75366" w:rsidP="00110D4F">
      <w:pPr>
        <w:pStyle w:val="BodyText"/>
        <w:spacing w:line="360" w:lineRule="auto"/>
        <w:rPr>
          <w:rFonts w:ascii="Verdana" w:hAnsi="Verdana"/>
          <w:b/>
          <w:color w:val="000000" w:themeColor="text1"/>
          <w:sz w:val="20"/>
          <w:szCs w:val="20"/>
          <w:lang w:val="en-IN"/>
        </w:rPr>
      </w:pPr>
    </w:p>
    <w:p w14:paraId="6961EB84" w14:textId="6C9506A2" w:rsidR="00C75366" w:rsidRDefault="00C75366" w:rsidP="00110D4F">
      <w:pPr>
        <w:pStyle w:val="BodyText"/>
        <w:spacing w:line="360" w:lineRule="auto"/>
        <w:rPr>
          <w:rFonts w:ascii="Verdana" w:hAnsi="Verdana"/>
          <w:b/>
          <w:color w:val="000000" w:themeColor="text1"/>
          <w:sz w:val="20"/>
          <w:szCs w:val="20"/>
          <w:lang w:val="en-IN"/>
        </w:rPr>
      </w:pPr>
    </w:p>
    <w:p w14:paraId="2C2C7355" w14:textId="40514EBC" w:rsidR="00C75366" w:rsidRDefault="00C75366" w:rsidP="00110D4F">
      <w:pPr>
        <w:pStyle w:val="BodyText"/>
        <w:spacing w:line="360" w:lineRule="auto"/>
        <w:rPr>
          <w:rFonts w:ascii="Verdana" w:hAnsi="Verdana"/>
          <w:b/>
          <w:color w:val="000000" w:themeColor="text1"/>
          <w:sz w:val="20"/>
          <w:szCs w:val="20"/>
          <w:lang w:val="en-IN"/>
        </w:rPr>
      </w:pPr>
    </w:p>
    <w:p w14:paraId="0A464762" w14:textId="452D4036" w:rsidR="00C75366" w:rsidRDefault="00C75366" w:rsidP="00110D4F">
      <w:pPr>
        <w:pStyle w:val="BodyText"/>
        <w:spacing w:line="360" w:lineRule="auto"/>
        <w:rPr>
          <w:rFonts w:ascii="Verdana" w:hAnsi="Verdana"/>
          <w:b/>
          <w:color w:val="000000" w:themeColor="text1"/>
          <w:sz w:val="20"/>
          <w:szCs w:val="20"/>
          <w:lang w:val="en-IN"/>
        </w:rPr>
      </w:pPr>
    </w:p>
    <w:p w14:paraId="740527A3" w14:textId="04CE981F" w:rsidR="00C75366" w:rsidRDefault="00C75366" w:rsidP="00110D4F">
      <w:pPr>
        <w:pStyle w:val="BodyText"/>
        <w:spacing w:line="360" w:lineRule="auto"/>
        <w:rPr>
          <w:rFonts w:ascii="Verdana" w:hAnsi="Verdana"/>
          <w:b/>
          <w:color w:val="000000" w:themeColor="text1"/>
          <w:sz w:val="20"/>
          <w:szCs w:val="20"/>
          <w:lang w:val="en-IN"/>
        </w:rPr>
      </w:pPr>
    </w:p>
    <w:p w14:paraId="04AE9324" w14:textId="384F7032" w:rsidR="00C75366" w:rsidRDefault="00C75366" w:rsidP="00110D4F">
      <w:pPr>
        <w:pStyle w:val="BodyText"/>
        <w:spacing w:line="360" w:lineRule="auto"/>
        <w:rPr>
          <w:rFonts w:ascii="Verdana" w:hAnsi="Verdana"/>
          <w:b/>
          <w:color w:val="000000" w:themeColor="text1"/>
          <w:sz w:val="20"/>
          <w:szCs w:val="20"/>
          <w:lang w:val="en-IN"/>
        </w:rPr>
      </w:pPr>
    </w:p>
    <w:p w14:paraId="5A8FF6C5" w14:textId="5FFABDC7" w:rsidR="00C75366" w:rsidRDefault="00C75366" w:rsidP="00110D4F">
      <w:pPr>
        <w:pStyle w:val="BodyText"/>
        <w:spacing w:line="360" w:lineRule="auto"/>
        <w:rPr>
          <w:rFonts w:ascii="Verdana" w:hAnsi="Verdana"/>
          <w:b/>
          <w:color w:val="000000" w:themeColor="text1"/>
          <w:sz w:val="20"/>
          <w:szCs w:val="20"/>
          <w:lang w:val="en-IN"/>
        </w:rPr>
      </w:pPr>
    </w:p>
    <w:p w14:paraId="314F6FCF" w14:textId="4F811CFC" w:rsidR="00C75366" w:rsidRDefault="00C75366" w:rsidP="00110D4F">
      <w:pPr>
        <w:pStyle w:val="BodyText"/>
        <w:spacing w:line="360" w:lineRule="auto"/>
        <w:rPr>
          <w:rFonts w:ascii="Verdana" w:hAnsi="Verdana"/>
          <w:b/>
          <w:color w:val="000000" w:themeColor="text1"/>
          <w:sz w:val="20"/>
          <w:szCs w:val="20"/>
          <w:lang w:val="en-IN"/>
        </w:rPr>
      </w:pPr>
    </w:p>
    <w:p w14:paraId="2741BFA6" w14:textId="2061FD74" w:rsidR="00C75366" w:rsidRDefault="00C75366" w:rsidP="00110D4F">
      <w:pPr>
        <w:pStyle w:val="BodyText"/>
        <w:spacing w:line="360" w:lineRule="auto"/>
        <w:rPr>
          <w:rFonts w:ascii="Verdana" w:hAnsi="Verdana"/>
          <w:b/>
          <w:color w:val="000000" w:themeColor="text1"/>
          <w:sz w:val="20"/>
          <w:szCs w:val="20"/>
          <w:lang w:val="en-IN"/>
        </w:rPr>
      </w:pPr>
    </w:p>
    <w:p w14:paraId="6A44FCD1" w14:textId="73A3C82C" w:rsidR="00C75366" w:rsidRDefault="00C75366" w:rsidP="00110D4F">
      <w:pPr>
        <w:pStyle w:val="BodyText"/>
        <w:spacing w:line="360" w:lineRule="auto"/>
        <w:rPr>
          <w:rFonts w:ascii="Verdana" w:hAnsi="Verdana"/>
          <w:b/>
          <w:color w:val="000000" w:themeColor="text1"/>
          <w:sz w:val="20"/>
          <w:szCs w:val="20"/>
          <w:lang w:val="en-IN"/>
        </w:rPr>
      </w:pPr>
    </w:p>
    <w:p w14:paraId="6D432F8D" w14:textId="45841FE5" w:rsidR="00C75366" w:rsidRDefault="00C75366" w:rsidP="00110D4F">
      <w:pPr>
        <w:pStyle w:val="BodyText"/>
        <w:spacing w:line="360" w:lineRule="auto"/>
        <w:rPr>
          <w:rFonts w:ascii="Verdana" w:hAnsi="Verdana"/>
          <w:b/>
          <w:color w:val="000000" w:themeColor="text1"/>
          <w:sz w:val="20"/>
          <w:szCs w:val="20"/>
          <w:lang w:val="en-IN"/>
        </w:rPr>
      </w:pPr>
    </w:p>
    <w:p w14:paraId="14D4DD5E" w14:textId="77777777" w:rsidR="0046512F" w:rsidRDefault="0046512F" w:rsidP="0046512F">
      <w:pPr>
        <w:pStyle w:val="BodyText"/>
        <w:spacing w:line="360" w:lineRule="auto"/>
        <w:rPr>
          <w:rFonts w:ascii="Verdana" w:hAnsi="Verdana"/>
          <w:b/>
          <w:color w:val="000000" w:themeColor="text1"/>
          <w:sz w:val="20"/>
          <w:szCs w:val="20"/>
          <w:lang w:val="en-IN"/>
        </w:rPr>
      </w:pPr>
    </w:p>
    <w:p w14:paraId="55A6B746" w14:textId="77777777" w:rsidR="0046512F" w:rsidRDefault="0046512F" w:rsidP="009B3664">
      <w:pPr>
        <w:pStyle w:val="BodyText"/>
        <w:spacing w:line="360" w:lineRule="auto"/>
        <w:jc w:val="center"/>
        <w:rPr>
          <w:rFonts w:ascii="Verdana" w:hAnsi="Verdana"/>
          <w:b/>
          <w:color w:val="000000" w:themeColor="text1"/>
          <w:sz w:val="20"/>
          <w:szCs w:val="20"/>
          <w:lang w:val="en-IN"/>
        </w:rPr>
      </w:pPr>
    </w:p>
    <w:p w14:paraId="523D2BE4" w14:textId="453D244F" w:rsidR="00110D4F" w:rsidRDefault="00110D4F" w:rsidP="009B3664">
      <w:pPr>
        <w:pStyle w:val="BodyText"/>
        <w:spacing w:line="360" w:lineRule="auto"/>
        <w:jc w:val="center"/>
        <w:rPr>
          <w:rFonts w:ascii="Verdana" w:hAnsi="Verdana"/>
          <w:b/>
          <w:color w:val="000000" w:themeColor="text1"/>
          <w:sz w:val="20"/>
          <w:szCs w:val="20"/>
          <w:lang w:val="en-IN"/>
        </w:rPr>
      </w:pPr>
      <w:r>
        <w:rPr>
          <w:rFonts w:ascii="Verdana" w:hAnsi="Verdana"/>
          <w:b/>
          <w:color w:val="000000" w:themeColor="text1"/>
          <w:sz w:val="20"/>
          <w:szCs w:val="20"/>
          <w:lang w:val="en-IN"/>
        </w:rPr>
        <w:t>Executive Summary</w:t>
      </w:r>
    </w:p>
    <w:p w14:paraId="3EEC7D14" w14:textId="77777777" w:rsidR="00110D4F" w:rsidRDefault="00110D4F" w:rsidP="00110D4F">
      <w:pPr>
        <w:pStyle w:val="BodyText"/>
        <w:spacing w:line="360" w:lineRule="auto"/>
        <w:rPr>
          <w:rFonts w:ascii="Verdana" w:hAnsi="Verdana"/>
          <w:b/>
          <w:color w:val="000000" w:themeColor="text1"/>
          <w:sz w:val="20"/>
          <w:szCs w:val="20"/>
          <w:lang w:val="en-IN"/>
        </w:rPr>
      </w:pPr>
    </w:p>
    <w:p w14:paraId="710B971A" w14:textId="442ECB61" w:rsidR="00B03E75" w:rsidRDefault="00B03E75" w:rsidP="00110D4F">
      <w:pPr>
        <w:pStyle w:val="BodyText"/>
        <w:spacing w:line="360" w:lineRule="auto"/>
        <w:rPr>
          <w:rFonts w:ascii="Verdana" w:hAnsi="Verdana"/>
          <w:b/>
          <w:color w:val="000000" w:themeColor="text1"/>
          <w:sz w:val="20"/>
          <w:szCs w:val="20"/>
          <w:lang w:val="en-IN"/>
        </w:rPr>
      </w:pPr>
      <w:r>
        <w:rPr>
          <w:rFonts w:ascii="Verdana" w:hAnsi="Verdana"/>
          <w:b/>
          <w:color w:val="000000" w:themeColor="text1"/>
          <w:sz w:val="20"/>
          <w:szCs w:val="20"/>
          <w:lang w:val="en-IN"/>
        </w:rPr>
        <w:t xml:space="preserve">Brief insight about the company and project: </w:t>
      </w:r>
    </w:p>
    <w:p w14:paraId="64B0A945" w14:textId="43AC3F8F" w:rsidR="00B03E75" w:rsidRDefault="00B03E75" w:rsidP="00B03E75">
      <w:pPr>
        <w:pStyle w:val="BodyText"/>
        <w:spacing w:line="360" w:lineRule="auto"/>
        <w:rPr>
          <w:rFonts w:ascii="Verdana" w:hAnsi="Verdana"/>
          <w:b/>
          <w:color w:val="000000" w:themeColor="text1"/>
          <w:sz w:val="20"/>
          <w:szCs w:val="20"/>
          <w:lang w:val="en-IN"/>
        </w:rPr>
      </w:pPr>
      <w:r>
        <w:rPr>
          <w:rFonts w:ascii="Verdana" w:hAnsi="Verdana"/>
          <w:b/>
          <w:color w:val="000000" w:themeColor="text1"/>
          <w:sz w:val="20"/>
          <w:szCs w:val="20"/>
          <w:lang w:val="en-IN"/>
        </w:rPr>
        <w:tab/>
        <w:t xml:space="preserve">               </w:t>
      </w:r>
      <w:r w:rsidR="00C75366">
        <w:rPr>
          <w:rFonts w:ascii="Verdana" w:hAnsi="Verdana"/>
          <w:b/>
          <w:color w:val="000000" w:themeColor="text1"/>
          <w:sz w:val="20"/>
          <w:szCs w:val="20"/>
          <w:lang w:val="en-IN"/>
        </w:rPr>
        <w:tab/>
      </w:r>
      <w:r w:rsidR="00C75366">
        <w:rPr>
          <w:rFonts w:ascii="Verdana" w:hAnsi="Verdana"/>
          <w:b/>
          <w:color w:val="000000" w:themeColor="text1"/>
          <w:sz w:val="20"/>
          <w:szCs w:val="20"/>
          <w:lang w:val="en-IN"/>
        </w:rPr>
        <w:tab/>
      </w:r>
      <w:r>
        <w:rPr>
          <w:rFonts w:ascii="Verdana" w:hAnsi="Verdana"/>
          <w:b/>
          <w:color w:val="000000" w:themeColor="text1"/>
          <w:sz w:val="20"/>
          <w:szCs w:val="20"/>
          <w:lang w:val="en-IN"/>
        </w:rPr>
        <w:t xml:space="preserve">       </w:t>
      </w:r>
      <w:r w:rsidR="00C75366">
        <w:rPr>
          <w:rFonts w:ascii="Verdana" w:hAnsi="Verdana"/>
          <w:b/>
          <w:noProof/>
          <w:color w:val="000000" w:themeColor="text1"/>
          <w:sz w:val="20"/>
          <w:szCs w:val="20"/>
          <w:lang w:val="en-IN"/>
        </w:rPr>
        <w:drawing>
          <wp:inline distT="0" distB="0" distL="0" distR="0" wp14:anchorId="0C7A4AD0" wp14:editId="4A94C59C">
            <wp:extent cx="1209675" cy="495300"/>
            <wp:effectExtent l="0" t="0" r="9525" b="0"/>
            <wp:docPr id="29" name="Picture 29" descr="Reliance Industries 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iance Industries Limi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9675" cy="495300"/>
                    </a:xfrm>
                    <a:prstGeom prst="rect">
                      <a:avLst/>
                    </a:prstGeom>
                    <a:noFill/>
                    <a:ln>
                      <a:noFill/>
                    </a:ln>
                  </pic:spPr>
                </pic:pic>
              </a:graphicData>
            </a:graphic>
          </wp:inline>
        </w:drawing>
      </w:r>
    </w:p>
    <w:p w14:paraId="685A9A66" w14:textId="77777777" w:rsidR="00B03E75" w:rsidRDefault="00B03E75" w:rsidP="00B03E75">
      <w:pPr>
        <w:pStyle w:val="BodyText"/>
        <w:spacing w:line="360" w:lineRule="auto"/>
        <w:rPr>
          <w:rFonts w:ascii="Verdana" w:hAnsi="Verdana"/>
          <w:b/>
          <w:color w:val="000000" w:themeColor="text1"/>
          <w:sz w:val="20"/>
          <w:szCs w:val="20"/>
          <w:lang w:val="en-IN"/>
        </w:rPr>
      </w:pPr>
      <w:r>
        <w:rPr>
          <w:rFonts w:ascii="Verdana" w:hAnsi="Verdana"/>
          <w:b/>
          <w:color w:val="000000" w:themeColor="text1"/>
          <w:sz w:val="20"/>
          <w:szCs w:val="20"/>
          <w:lang w:val="en-IN"/>
        </w:rPr>
        <w:t xml:space="preserve">Established - 1973          Turnover (Consolidated) - INR 5,39,238 Crore (FY Year 2020-21)                   </w:t>
      </w:r>
    </w:p>
    <w:p w14:paraId="76E22F31" w14:textId="77777777" w:rsidR="00B03E75" w:rsidRDefault="00B03E75" w:rsidP="00B03E75">
      <w:pPr>
        <w:pStyle w:val="BodyText"/>
        <w:spacing w:line="360" w:lineRule="auto"/>
        <w:rPr>
          <w:rFonts w:ascii="Verdana" w:hAnsi="Verdana"/>
          <w:b/>
          <w:color w:val="000000" w:themeColor="text1"/>
          <w:sz w:val="20"/>
          <w:szCs w:val="20"/>
          <w:lang w:val="en-IN"/>
        </w:rPr>
      </w:pPr>
    </w:p>
    <w:p w14:paraId="5E395978" w14:textId="77777777" w:rsidR="00B03E75" w:rsidRDefault="00B03E75" w:rsidP="00F14E20">
      <w:pPr>
        <w:pStyle w:val="BodyText"/>
        <w:numPr>
          <w:ilvl w:val="1"/>
          <w:numId w:val="20"/>
        </w:numPr>
        <w:spacing w:line="360" w:lineRule="auto"/>
        <w:rPr>
          <w:rFonts w:ascii="Verdana" w:hAnsi="Verdana"/>
          <w:b/>
          <w:color w:val="000000" w:themeColor="text1"/>
          <w:sz w:val="20"/>
          <w:szCs w:val="20"/>
        </w:rPr>
      </w:pPr>
      <w:r>
        <w:rPr>
          <w:rFonts w:ascii="Verdana" w:hAnsi="Verdana"/>
          <w:b/>
          <w:color w:val="000000" w:themeColor="text1"/>
          <w:sz w:val="20"/>
          <w:szCs w:val="20"/>
        </w:rPr>
        <w:t xml:space="preserve">Overview of the Company:  </w:t>
      </w:r>
    </w:p>
    <w:p w14:paraId="535D7359" w14:textId="77777777" w:rsidR="00A03ADD" w:rsidRDefault="00A03ADD" w:rsidP="002B5226">
      <w:pPr>
        <w:pStyle w:val="ListParagraph"/>
        <w:widowControl/>
        <w:numPr>
          <w:ilvl w:val="0"/>
          <w:numId w:val="1"/>
        </w:numPr>
        <w:autoSpaceDE/>
        <w:spacing w:line="360" w:lineRule="auto"/>
        <w:contextualSpacing/>
        <w:jc w:val="both"/>
        <w:rPr>
          <w:rFonts w:eastAsia="Verdana"/>
          <w:sz w:val="24"/>
          <w:szCs w:val="24"/>
          <w:lang w:val="en-IN"/>
        </w:rPr>
      </w:pPr>
      <w:r w:rsidRPr="00A03ADD">
        <w:rPr>
          <w:rFonts w:eastAsia="Verdana"/>
          <w:sz w:val="24"/>
          <w:szCs w:val="24"/>
          <w:lang w:val="en-IN"/>
        </w:rPr>
        <w:t xml:space="preserve">India based Reliance Industries Limited, one of the well-known MNCs which manufacture and sale diverse range of products including polymers, aromatics, elastomers etc. globally. </w:t>
      </w:r>
    </w:p>
    <w:p w14:paraId="434E631D" w14:textId="2C8A5EA4" w:rsidR="00B03E75" w:rsidRDefault="00B03E75" w:rsidP="002B5226">
      <w:pPr>
        <w:pStyle w:val="ListParagraph"/>
        <w:widowControl/>
        <w:numPr>
          <w:ilvl w:val="0"/>
          <w:numId w:val="1"/>
        </w:numPr>
        <w:autoSpaceDE/>
        <w:spacing w:line="360" w:lineRule="auto"/>
        <w:contextualSpacing/>
        <w:jc w:val="both"/>
        <w:rPr>
          <w:rFonts w:eastAsia="Verdana"/>
          <w:sz w:val="24"/>
          <w:szCs w:val="24"/>
          <w:lang w:val="en-IN"/>
        </w:rPr>
      </w:pPr>
      <w:r>
        <w:rPr>
          <w:rFonts w:eastAsia="Verdana"/>
          <w:sz w:val="24"/>
          <w:szCs w:val="24"/>
          <w:lang w:val="en-IN"/>
        </w:rPr>
        <w:t>The company caters customers and various industries viz., healthcare, automotive, packaging etc across over 70 countries worldwide.</w:t>
      </w:r>
    </w:p>
    <w:p w14:paraId="2E07A24A" w14:textId="77777777" w:rsidR="00A03ADD" w:rsidRDefault="00A03ADD" w:rsidP="005D6645">
      <w:pPr>
        <w:pStyle w:val="ListParagraph"/>
        <w:widowControl/>
        <w:numPr>
          <w:ilvl w:val="0"/>
          <w:numId w:val="1"/>
        </w:numPr>
        <w:autoSpaceDE/>
        <w:spacing w:line="360" w:lineRule="auto"/>
        <w:contextualSpacing/>
        <w:jc w:val="both"/>
        <w:rPr>
          <w:rFonts w:eastAsia="Verdana"/>
          <w:sz w:val="24"/>
          <w:szCs w:val="24"/>
          <w:lang w:val="en-IN"/>
        </w:rPr>
      </w:pPr>
      <w:r w:rsidRPr="00A03ADD">
        <w:rPr>
          <w:rFonts w:eastAsia="Verdana"/>
          <w:sz w:val="24"/>
          <w:szCs w:val="24"/>
          <w:lang w:val="en-IN"/>
        </w:rPr>
        <w:t>The company’s total production capacity of PE, PP and PVC is 2.3, 2.9 and 0.7 million MT per annum, respectively as of 2019.</w:t>
      </w:r>
    </w:p>
    <w:p w14:paraId="14298560" w14:textId="279F86EB" w:rsidR="00B03E75" w:rsidRPr="00A03ADD" w:rsidRDefault="00B03E75" w:rsidP="005D6645">
      <w:pPr>
        <w:pStyle w:val="ListParagraph"/>
        <w:widowControl/>
        <w:numPr>
          <w:ilvl w:val="0"/>
          <w:numId w:val="1"/>
        </w:numPr>
        <w:autoSpaceDE/>
        <w:spacing w:line="360" w:lineRule="auto"/>
        <w:contextualSpacing/>
        <w:jc w:val="both"/>
        <w:rPr>
          <w:rFonts w:eastAsia="Verdana"/>
          <w:sz w:val="24"/>
          <w:szCs w:val="24"/>
          <w:lang w:val="en-IN"/>
        </w:rPr>
      </w:pPr>
      <w:r w:rsidRPr="00A03ADD">
        <w:rPr>
          <w:rFonts w:eastAsia="Verdana"/>
          <w:sz w:val="24"/>
          <w:szCs w:val="24"/>
          <w:lang w:val="en-IN"/>
        </w:rPr>
        <w:t>The company exported 1.1 million MT of polymers globally in 2019.</w:t>
      </w:r>
    </w:p>
    <w:p w14:paraId="17EE7032" w14:textId="77777777" w:rsidR="00B03E75" w:rsidRDefault="00B03E75" w:rsidP="002B5226">
      <w:pPr>
        <w:pStyle w:val="ListParagraph"/>
        <w:widowControl/>
        <w:numPr>
          <w:ilvl w:val="0"/>
          <w:numId w:val="1"/>
        </w:numPr>
        <w:autoSpaceDE/>
        <w:spacing w:line="360" w:lineRule="auto"/>
        <w:contextualSpacing/>
        <w:jc w:val="both"/>
        <w:rPr>
          <w:rFonts w:eastAsia="Verdana"/>
          <w:sz w:val="24"/>
          <w:szCs w:val="24"/>
          <w:lang w:val="en-IN"/>
        </w:rPr>
      </w:pPr>
      <w:r>
        <w:rPr>
          <w:rFonts w:eastAsia="Verdana"/>
          <w:sz w:val="24"/>
          <w:szCs w:val="24"/>
          <w:lang w:val="en-IN"/>
        </w:rPr>
        <w:t>The company has 6 state-of-the-art manufacturing facilities to produce polymers.</w:t>
      </w:r>
    </w:p>
    <w:p w14:paraId="0E98C2B5" w14:textId="027E7ADE" w:rsidR="00DE31A8" w:rsidRPr="002E02DE" w:rsidRDefault="00F6018B" w:rsidP="00F42DBE">
      <w:pPr>
        <w:spacing w:line="360" w:lineRule="auto"/>
        <w:jc w:val="both"/>
        <w:rPr>
          <w:rFonts w:ascii="Verdana" w:eastAsia="Verdana" w:hAnsi="Verdana" w:cs="Arial"/>
          <w:b/>
          <w:bCs/>
          <w:color w:val="000000" w:themeColor="text1"/>
          <w:kern w:val="24"/>
          <w:sz w:val="20"/>
          <w:szCs w:val="20"/>
        </w:rPr>
      </w:pPr>
      <w:r>
        <w:rPr>
          <w:rFonts w:ascii="Verdana" w:eastAsia="Verdana" w:hAnsi="Verdana" w:cs="Arial"/>
          <w:b/>
          <w:bCs/>
          <w:color w:val="000000" w:themeColor="text1"/>
          <w:kern w:val="24"/>
          <w:sz w:val="20"/>
          <w:szCs w:val="20"/>
        </w:rPr>
        <w:t xml:space="preserve">1.2 </w:t>
      </w:r>
      <w:r w:rsidR="00DE31A8" w:rsidRPr="002E02DE">
        <w:rPr>
          <w:rFonts w:ascii="Verdana" w:eastAsia="Verdana" w:hAnsi="Verdana" w:cs="Arial"/>
          <w:b/>
          <w:bCs/>
          <w:color w:val="000000" w:themeColor="text1"/>
          <w:kern w:val="24"/>
          <w:sz w:val="20"/>
          <w:szCs w:val="20"/>
        </w:rPr>
        <w:t>Brief Profile of Board of Directors:</w:t>
      </w:r>
    </w:p>
    <w:p w14:paraId="2752CA67" w14:textId="77777777" w:rsidR="00376389" w:rsidRDefault="00376389" w:rsidP="004D184B">
      <w:pPr>
        <w:spacing w:line="360" w:lineRule="auto"/>
        <w:jc w:val="both"/>
        <w:rPr>
          <w:rFonts w:ascii="Arial" w:eastAsia="Verdana" w:hAnsi="Arial" w:cs="Arial"/>
          <w:b/>
          <w:bCs/>
          <w:color w:val="000000" w:themeColor="text1"/>
          <w:kern w:val="24"/>
          <w:sz w:val="24"/>
          <w:szCs w:val="24"/>
        </w:rPr>
        <w:sectPr w:rsidR="00376389" w:rsidSect="00600A5E">
          <w:headerReference w:type="default" r:id="rId12"/>
          <w:footerReference w:type="default" r:id="rId1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5BB9254" w14:textId="6F6F9923" w:rsidR="00DE31A8" w:rsidRP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Mukesh Ambani: </w:t>
      </w:r>
      <w:r w:rsidRPr="00DE31A8">
        <w:rPr>
          <w:rFonts w:ascii="Arial" w:eastAsia="Verdana" w:hAnsi="Arial" w:cs="Arial"/>
          <w:color w:val="000000" w:themeColor="text1"/>
          <w:kern w:val="24"/>
          <w:sz w:val="24"/>
          <w:szCs w:val="24"/>
        </w:rPr>
        <w:t>Mr. Mukesh D. Ambani (DIN 00001695) is a Chemical Engineer from the Institute of Chemical Technology, Mumbai (erstwhile the University Department of Chemical Technology, University of Mumbai). He pursued an MBA from Stanford University in the US. He has been on the Board of Reliance since 1977.</w:t>
      </w:r>
    </w:p>
    <w:p w14:paraId="17E986F2" w14:textId="77777777" w:rsidR="00DE31A8" w:rsidRP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Nita M. Ambani: </w:t>
      </w:r>
      <w:r w:rsidRPr="00DE31A8">
        <w:rPr>
          <w:rFonts w:ascii="Arial" w:eastAsia="Verdana" w:hAnsi="Arial" w:cs="Arial"/>
          <w:color w:val="000000" w:themeColor="text1"/>
          <w:kern w:val="24"/>
          <w:sz w:val="24"/>
          <w:szCs w:val="24"/>
        </w:rPr>
        <w:t>Mrs. Nita M. Ambani (DIN 03115198) is a Commerce Graduate from Mumbai University and a diploma holder in Early Childhood Education.</w:t>
      </w:r>
    </w:p>
    <w:p w14:paraId="74EAB100" w14:textId="17A7A146" w:rsid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Hital R. Meswani: </w:t>
      </w:r>
      <w:r w:rsidRPr="00DE31A8">
        <w:rPr>
          <w:rFonts w:ascii="Arial" w:eastAsia="Verdana" w:hAnsi="Arial" w:cs="Arial"/>
          <w:color w:val="000000" w:themeColor="text1"/>
          <w:kern w:val="24"/>
          <w:sz w:val="24"/>
          <w:szCs w:val="24"/>
        </w:rPr>
        <w:t>Mr. Hital R. Meswani (DIN 00001623) is a Management &amp;</w:t>
      </w:r>
      <w:r>
        <w:rPr>
          <w:rFonts w:ascii="Arial" w:eastAsia="Verdana" w:hAnsi="Arial" w:cs="Arial"/>
          <w:color w:val="000000" w:themeColor="text1"/>
          <w:kern w:val="24"/>
          <w:sz w:val="24"/>
          <w:szCs w:val="24"/>
        </w:rPr>
        <w:t xml:space="preserve"> </w:t>
      </w:r>
      <w:r w:rsidRPr="00DE31A8">
        <w:rPr>
          <w:rFonts w:ascii="Arial" w:eastAsia="Verdana" w:hAnsi="Arial" w:cs="Arial"/>
          <w:color w:val="000000" w:themeColor="text1"/>
          <w:kern w:val="24"/>
          <w:sz w:val="24"/>
          <w:szCs w:val="24"/>
        </w:rPr>
        <w:t>Technology graduate from the University of Pennsylvania (UPenn) in the USA.</w:t>
      </w:r>
    </w:p>
    <w:p w14:paraId="30033E28" w14:textId="63706BF4" w:rsid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Nikhil R. Meswani</w:t>
      </w:r>
      <w:r>
        <w:rPr>
          <w:rFonts w:ascii="Arial" w:eastAsia="Verdana" w:hAnsi="Arial" w:cs="Arial"/>
          <w:b/>
          <w:bCs/>
          <w:color w:val="000000" w:themeColor="text1"/>
          <w:kern w:val="24"/>
          <w:sz w:val="24"/>
          <w:szCs w:val="24"/>
        </w:rPr>
        <w:t>:</w:t>
      </w:r>
      <w:r w:rsidRPr="00DE31A8">
        <w:t xml:space="preserve"> </w:t>
      </w:r>
      <w:r w:rsidRPr="00DE31A8">
        <w:rPr>
          <w:rFonts w:ascii="Arial" w:eastAsia="Verdana" w:hAnsi="Arial" w:cs="Arial"/>
          <w:color w:val="000000" w:themeColor="text1"/>
          <w:kern w:val="24"/>
          <w:sz w:val="24"/>
          <w:szCs w:val="24"/>
        </w:rPr>
        <w:t xml:space="preserve">Nikhil Meswani is an Executive Director on the Board of Reliance. A chemical engineer from the University Institute of Chemical Technology (UICT) Mumbai, he joined Reliance in 1986. </w:t>
      </w:r>
    </w:p>
    <w:p w14:paraId="6AEA6593" w14:textId="537CE29D" w:rsid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P.M.S. Prasad</w:t>
      </w:r>
      <w:r>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 xml:space="preserve">PMS Prasad is an Executive Director at Reliance and one of the longest serving </w:t>
      </w:r>
      <w:r w:rsidRPr="00DE31A8">
        <w:rPr>
          <w:rFonts w:ascii="Arial" w:eastAsia="Verdana" w:hAnsi="Arial" w:cs="Arial"/>
          <w:color w:val="000000" w:themeColor="text1"/>
          <w:kern w:val="24"/>
          <w:sz w:val="24"/>
          <w:szCs w:val="24"/>
        </w:rPr>
        <w:lastRenderedPageBreak/>
        <w:t>members on the Board and the company.</w:t>
      </w:r>
    </w:p>
    <w:p w14:paraId="790E8FDA" w14:textId="392B7713" w:rsidR="00DE31A8" w:rsidRP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P.K. Kapil</w:t>
      </w:r>
      <w:r>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PK Kapil is an Executive Director on the Board of Reliance. With experience spanning four decades, he is a driving force in the HSE, Technology, Reliability and Operations of all manufacturing sites.</w:t>
      </w:r>
    </w:p>
    <w:p w14:paraId="5775CBC5" w14:textId="795A278B" w:rsidR="00DE31A8" w:rsidRPr="00DE31A8" w:rsidRDefault="00F42DBE" w:rsidP="004D184B">
      <w:pPr>
        <w:spacing w:line="360" w:lineRule="auto"/>
        <w:jc w:val="both"/>
        <w:rPr>
          <w:rFonts w:ascii="Arial" w:eastAsia="Verdana" w:hAnsi="Arial" w:cs="Arial"/>
          <w:b/>
          <w:bCs/>
          <w:color w:val="000000" w:themeColor="text1"/>
          <w:kern w:val="24"/>
          <w:sz w:val="24"/>
          <w:szCs w:val="24"/>
        </w:rPr>
      </w:pPr>
      <w:r w:rsidRPr="00F42DBE">
        <w:rPr>
          <w:rFonts w:ascii="Arial" w:eastAsia="Verdana" w:hAnsi="Arial" w:cs="Arial"/>
          <w:b/>
          <w:bCs/>
          <w:color w:val="000000" w:themeColor="text1"/>
          <w:kern w:val="24"/>
          <w:sz w:val="24"/>
          <w:szCs w:val="24"/>
        </w:rPr>
        <w:t>R.A. Mashelkar</w:t>
      </w:r>
      <w:r>
        <w:rPr>
          <w:rFonts w:ascii="Arial" w:eastAsia="Verdana" w:hAnsi="Arial" w:cs="Arial"/>
          <w:b/>
          <w:bCs/>
          <w:color w:val="000000" w:themeColor="text1"/>
          <w:kern w:val="24"/>
          <w:sz w:val="24"/>
          <w:szCs w:val="24"/>
        </w:rPr>
        <w:t xml:space="preserve">: </w:t>
      </w:r>
      <w:r w:rsidRPr="00F42DBE">
        <w:rPr>
          <w:rFonts w:ascii="Arial" w:eastAsia="Verdana" w:hAnsi="Arial" w:cs="Arial"/>
          <w:color w:val="000000" w:themeColor="text1"/>
          <w:kern w:val="24"/>
          <w:sz w:val="24"/>
          <w:szCs w:val="24"/>
        </w:rPr>
        <w:t>R</w:t>
      </w:r>
      <w:r w:rsidR="009B2A94">
        <w:rPr>
          <w:rFonts w:ascii="Arial" w:eastAsia="Verdana" w:hAnsi="Arial" w:cs="Arial"/>
          <w:color w:val="000000" w:themeColor="text1"/>
          <w:kern w:val="24"/>
          <w:sz w:val="24"/>
          <w:szCs w:val="24"/>
        </w:rPr>
        <w:t>.</w:t>
      </w:r>
      <w:r w:rsidRPr="00F42DBE">
        <w:rPr>
          <w:rFonts w:ascii="Arial" w:eastAsia="Verdana" w:hAnsi="Arial" w:cs="Arial"/>
          <w:color w:val="000000" w:themeColor="text1"/>
          <w:kern w:val="24"/>
          <w:sz w:val="24"/>
          <w:szCs w:val="24"/>
        </w:rPr>
        <w:t>A</w:t>
      </w:r>
      <w:r w:rsidR="009B2A94">
        <w:rPr>
          <w:rFonts w:ascii="Arial" w:eastAsia="Verdana" w:hAnsi="Arial" w:cs="Arial"/>
          <w:color w:val="000000" w:themeColor="text1"/>
          <w:kern w:val="24"/>
          <w:sz w:val="24"/>
          <w:szCs w:val="24"/>
        </w:rPr>
        <w:t>.</w:t>
      </w:r>
      <w:r w:rsidRPr="00F42DBE">
        <w:rPr>
          <w:rFonts w:ascii="Arial" w:eastAsia="Verdana" w:hAnsi="Arial" w:cs="Arial"/>
          <w:color w:val="000000" w:themeColor="text1"/>
          <w:kern w:val="24"/>
          <w:sz w:val="24"/>
          <w:szCs w:val="24"/>
        </w:rPr>
        <w:t xml:space="preserve"> Mashelkar is an independent Director on the Board of Reliance. An eminent scientist and champion of the Innovation Movement in India, he is the Chairman of Reliance Innovation Council.</w:t>
      </w:r>
    </w:p>
    <w:p w14:paraId="5A5A3CBF" w14:textId="0B794E04" w:rsidR="00984D26"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Adil Zainulbhai</w:t>
      </w:r>
      <w:r>
        <w:rPr>
          <w:rFonts w:eastAsia="Verdana"/>
          <w:b/>
          <w:bCs/>
          <w:color w:val="000000" w:themeColor="text1"/>
          <w:kern w:val="24"/>
          <w:lang w:val="en-IN"/>
        </w:rPr>
        <w:t xml:space="preserve">: </w:t>
      </w:r>
      <w:r w:rsidRPr="00F42DBE">
        <w:rPr>
          <w:rFonts w:eastAsia="Verdana"/>
          <w:color w:val="000000" w:themeColor="text1"/>
          <w:kern w:val="24"/>
          <w:lang w:val="en-IN"/>
        </w:rPr>
        <w:t>Adil Zainulbhai is an independent Director on the Board of Reliance. One of the world’s foremost consultants, he is a mechanical engineering graduate from IIT and holds an MBA from Harvard.</w:t>
      </w:r>
    </w:p>
    <w:p w14:paraId="47B2A52D" w14:textId="77777777" w:rsidR="00F42DBE" w:rsidRPr="00F42DBE" w:rsidRDefault="00F42DBE" w:rsidP="00F42DBE">
      <w:pPr>
        <w:pStyle w:val="BodyText"/>
        <w:spacing w:line="360" w:lineRule="auto"/>
        <w:rPr>
          <w:rFonts w:eastAsia="Verdana"/>
          <w:b/>
          <w:bCs/>
          <w:color w:val="000000" w:themeColor="text1"/>
          <w:kern w:val="24"/>
          <w:lang w:val="en-IN"/>
        </w:rPr>
      </w:pPr>
    </w:p>
    <w:p w14:paraId="76555BD0" w14:textId="278ED05D" w:rsidR="00984D26"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Mansingh L. Bhakta</w:t>
      </w:r>
      <w:r>
        <w:rPr>
          <w:rFonts w:eastAsia="Verdana"/>
          <w:b/>
          <w:bCs/>
          <w:color w:val="000000" w:themeColor="text1"/>
          <w:kern w:val="24"/>
          <w:lang w:val="en-IN"/>
        </w:rPr>
        <w:t xml:space="preserve">: </w:t>
      </w:r>
      <w:r w:rsidRPr="00F42DBE">
        <w:rPr>
          <w:rFonts w:eastAsia="Verdana"/>
          <w:color w:val="000000" w:themeColor="text1"/>
          <w:kern w:val="24"/>
          <w:lang w:val="en-IN"/>
        </w:rPr>
        <w:t>Mansingh Bhakta is an independent Director on the Board of Reliance. An advocate par excellence, he has almost six decades of experience.</w:t>
      </w:r>
    </w:p>
    <w:p w14:paraId="2CDC528C" w14:textId="77777777" w:rsidR="00F42DBE" w:rsidRPr="00F42DBE" w:rsidRDefault="00F42DBE" w:rsidP="004D184B">
      <w:pPr>
        <w:pStyle w:val="BodyText"/>
        <w:spacing w:line="360" w:lineRule="auto"/>
        <w:jc w:val="both"/>
        <w:rPr>
          <w:rFonts w:eastAsia="Verdana"/>
          <w:color w:val="000000" w:themeColor="text1"/>
          <w:kern w:val="24"/>
          <w:lang w:val="en-IN"/>
        </w:rPr>
      </w:pPr>
    </w:p>
    <w:p w14:paraId="5B74DB65" w14:textId="40E32582" w:rsidR="00984D26"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Dipak C. Jain</w:t>
      </w:r>
      <w:r>
        <w:rPr>
          <w:rFonts w:eastAsia="Verdana"/>
          <w:b/>
          <w:bCs/>
          <w:color w:val="000000" w:themeColor="text1"/>
          <w:kern w:val="24"/>
          <w:lang w:val="en-IN"/>
        </w:rPr>
        <w:t xml:space="preserve">: </w:t>
      </w:r>
      <w:r w:rsidRPr="00F42DBE">
        <w:rPr>
          <w:rFonts w:eastAsia="Verdana"/>
          <w:color w:val="000000" w:themeColor="text1"/>
          <w:kern w:val="24"/>
          <w:lang w:val="en-IN"/>
        </w:rPr>
        <w:t>Dipak Jain is an independent Director on the Board of Reliance. One of the world’s top educationalists, he is a former Dean of Kellogg School of Management and INSEAD.</w:t>
      </w:r>
    </w:p>
    <w:p w14:paraId="6522C431" w14:textId="01CD6F16" w:rsidR="00F42DBE" w:rsidRDefault="00F42DBE" w:rsidP="004D184B">
      <w:pPr>
        <w:pStyle w:val="BodyText"/>
        <w:spacing w:line="360" w:lineRule="auto"/>
        <w:jc w:val="both"/>
        <w:rPr>
          <w:rFonts w:eastAsia="Verdana"/>
          <w:color w:val="000000" w:themeColor="text1"/>
          <w:kern w:val="24"/>
          <w:lang w:val="en-IN"/>
        </w:rPr>
      </w:pPr>
    </w:p>
    <w:p w14:paraId="1536D12D" w14:textId="4BBD082D" w:rsidR="00984D26"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Dharam Vir Kapur</w:t>
      </w:r>
      <w:r>
        <w:rPr>
          <w:rFonts w:eastAsia="Verdana"/>
          <w:b/>
          <w:bCs/>
          <w:color w:val="000000" w:themeColor="text1"/>
          <w:kern w:val="24"/>
          <w:lang w:val="en-IN"/>
        </w:rPr>
        <w:t xml:space="preserve">: </w:t>
      </w:r>
      <w:r w:rsidRPr="00F42DBE">
        <w:rPr>
          <w:rFonts w:eastAsia="Verdana"/>
          <w:color w:val="000000" w:themeColor="text1"/>
          <w:kern w:val="24"/>
          <w:lang w:val="en-IN"/>
        </w:rPr>
        <w:t xml:space="preserve">Dharam Vir Kapur is an independent Director on the Board of Reliance. A technology, industrial </w:t>
      </w:r>
      <w:r w:rsidR="006B261A" w:rsidRPr="00F42DBE">
        <w:rPr>
          <w:rFonts w:eastAsia="Verdana"/>
          <w:color w:val="000000" w:themeColor="text1"/>
          <w:kern w:val="24"/>
          <w:lang w:val="en-IN"/>
        </w:rPr>
        <w:t>development,</w:t>
      </w:r>
      <w:r w:rsidRPr="00F42DBE">
        <w:rPr>
          <w:rFonts w:eastAsia="Verdana"/>
          <w:color w:val="000000" w:themeColor="text1"/>
          <w:kern w:val="24"/>
          <w:lang w:val="en-IN"/>
        </w:rPr>
        <w:t xml:space="preserve"> and project implementation expert, he has a long and illustrious career in the Indian government.</w:t>
      </w:r>
    </w:p>
    <w:p w14:paraId="33B48526" w14:textId="77777777" w:rsidR="00F42DBE" w:rsidRDefault="00F42DBE" w:rsidP="004D184B">
      <w:pPr>
        <w:pStyle w:val="BodyText"/>
        <w:spacing w:line="360" w:lineRule="auto"/>
        <w:jc w:val="both"/>
        <w:rPr>
          <w:rFonts w:eastAsia="Verdana"/>
          <w:color w:val="000000" w:themeColor="text1"/>
          <w:kern w:val="24"/>
          <w:lang w:val="en-IN"/>
        </w:rPr>
      </w:pPr>
    </w:p>
    <w:p w14:paraId="3F4C06B1" w14:textId="77777777" w:rsidR="00376389" w:rsidRDefault="00376389" w:rsidP="004D184B">
      <w:pPr>
        <w:pStyle w:val="BodyText"/>
        <w:spacing w:line="360" w:lineRule="auto"/>
        <w:jc w:val="both"/>
        <w:rPr>
          <w:rFonts w:eastAsia="Verdana"/>
          <w:b/>
          <w:bCs/>
          <w:color w:val="000000" w:themeColor="text1"/>
          <w:kern w:val="24"/>
          <w:lang w:val="en-IN"/>
        </w:rPr>
      </w:pPr>
    </w:p>
    <w:p w14:paraId="2DA2C817" w14:textId="5C302D70" w:rsidR="00F42DBE" w:rsidRPr="00F42DBE"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Mahesh P. Modi</w:t>
      </w:r>
      <w:r>
        <w:rPr>
          <w:rFonts w:eastAsia="Verdana"/>
          <w:b/>
          <w:bCs/>
          <w:color w:val="000000" w:themeColor="text1"/>
          <w:kern w:val="24"/>
          <w:lang w:val="en-IN"/>
        </w:rPr>
        <w:t xml:space="preserve">: </w:t>
      </w:r>
      <w:r w:rsidRPr="00F42DBE">
        <w:rPr>
          <w:rFonts w:eastAsia="Verdana"/>
          <w:color w:val="000000" w:themeColor="text1"/>
          <w:kern w:val="24"/>
          <w:lang w:val="en-IN"/>
        </w:rPr>
        <w:t xml:space="preserve">Mahesh Modi is an independent Director on the Board of Reliance. He has in-depth management experience in the petrochemical, telecommunications, </w:t>
      </w:r>
      <w:r w:rsidR="006B261A" w:rsidRPr="00F42DBE">
        <w:rPr>
          <w:rFonts w:eastAsia="Verdana"/>
          <w:color w:val="000000" w:themeColor="text1"/>
          <w:kern w:val="24"/>
          <w:lang w:val="en-IN"/>
        </w:rPr>
        <w:t>energy,</w:t>
      </w:r>
      <w:r w:rsidRPr="00F42DBE">
        <w:rPr>
          <w:rFonts w:eastAsia="Verdana"/>
          <w:color w:val="000000" w:themeColor="text1"/>
          <w:kern w:val="24"/>
          <w:lang w:val="en-IN"/>
        </w:rPr>
        <w:t xml:space="preserve"> and insurance industries.</w:t>
      </w:r>
    </w:p>
    <w:p w14:paraId="1191A3F3" w14:textId="6850372D" w:rsidR="00F42DBE" w:rsidRDefault="00F42DBE" w:rsidP="004D184B">
      <w:pPr>
        <w:pStyle w:val="BodyText"/>
        <w:spacing w:line="360" w:lineRule="auto"/>
        <w:jc w:val="both"/>
        <w:rPr>
          <w:rFonts w:eastAsia="Verdana"/>
          <w:b/>
          <w:bCs/>
          <w:color w:val="000000" w:themeColor="text1"/>
          <w:kern w:val="24"/>
          <w:lang w:val="en-IN"/>
        </w:rPr>
      </w:pPr>
    </w:p>
    <w:p w14:paraId="6861AB16" w14:textId="7447325A" w:rsidR="00F42DBE"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Yogendra P. Trivedi</w:t>
      </w:r>
      <w:r>
        <w:rPr>
          <w:rFonts w:eastAsia="Verdana"/>
          <w:b/>
          <w:bCs/>
          <w:color w:val="000000" w:themeColor="text1"/>
          <w:kern w:val="24"/>
          <w:lang w:val="en-IN"/>
        </w:rPr>
        <w:t xml:space="preserve">: </w:t>
      </w:r>
      <w:r w:rsidRPr="00F42DBE">
        <w:rPr>
          <w:rFonts w:eastAsia="Verdana"/>
          <w:color w:val="000000" w:themeColor="text1"/>
          <w:kern w:val="24"/>
          <w:lang w:val="en-IN"/>
        </w:rPr>
        <w:t>Yogendra Trivedi is an independent Director on the Board of Reliance. He is an expert in the fields of economics, politics, education, sports, and social and professional services.</w:t>
      </w:r>
    </w:p>
    <w:p w14:paraId="6A638A6C" w14:textId="07C24873" w:rsidR="00F42DBE" w:rsidRDefault="00F42DBE" w:rsidP="004D184B">
      <w:pPr>
        <w:pStyle w:val="BodyText"/>
        <w:spacing w:line="360" w:lineRule="auto"/>
        <w:jc w:val="both"/>
        <w:rPr>
          <w:rFonts w:eastAsia="Verdana"/>
          <w:color w:val="000000" w:themeColor="text1"/>
          <w:kern w:val="24"/>
          <w:lang w:val="en-IN"/>
        </w:rPr>
      </w:pPr>
    </w:p>
    <w:p w14:paraId="436216E1" w14:textId="5EE3A5D2" w:rsidR="00F42DBE" w:rsidRDefault="00F42DBE" w:rsidP="004D184B">
      <w:pPr>
        <w:pStyle w:val="BodyText"/>
        <w:spacing w:line="360" w:lineRule="auto"/>
        <w:jc w:val="both"/>
        <w:rPr>
          <w:rFonts w:eastAsia="Verdana"/>
          <w:b/>
          <w:bCs/>
          <w:color w:val="000000" w:themeColor="text1"/>
          <w:kern w:val="24"/>
          <w:lang w:val="en-IN"/>
        </w:rPr>
      </w:pPr>
      <w:r w:rsidRPr="00F42DBE">
        <w:rPr>
          <w:rFonts w:eastAsia="Verdana"/>
          <w:b/>
          <w:bCs/>
          <w:color w:val="000000" w:themeColor="text1"/>
          <w:kern w:val="24"/>
          <w:lang w:val="en-IN"/>
        </w:rPr>
        <w:t>Ashok Misra</w:t>
      </w:r>
      <w:r>
        <w:rPr>
          <w:rFonts w:eastAsia="Verdana"/>
          <w:b/>
          <w:bCs/>
          <w:color w:val="000000" w:themeColor="text1"/>
          <w:kern w:val="24"/>
          <w:lang w:val="en-IN"/>
        </w:rPr>
        <w:t>:</w:t>
      </w:r>
      <w:r w:rsidRPr="00F42DBE">
        <w:t xml:space="preserve"> </w:t>
      </w:r>
      <w:r w:rsidRPr="00F42DBE">
        <w:rPr>
          <w:rFonts w:eastAsia="Verdana"/>
          <w:color w:val="000000" w:themeColor="text1"/>
          <w:kern w:val="24"/>
          <w:lang w:val="en-IN"/>
        </w:rPr>
        <w:t>Ashok Misra is an independent Director on the Board of Reliance. An IIT Director from 2000-2008, Misra was the driving force behind its transformation into a leading research and development institute.</w:t>
      </w:r>
      <w:r>
        <w:rPr>
          <w:rFonts w:eastAsia="Verdana"/>
          <w:b/>
          <w:bCs/>
          <w:color w:val="000000" w:themeColor="text1"/>
          <w:kern w:val="24"/>
          <w:lang w:val="en-IN"/>
        </w:rPr>
        <w:t xml:space="preserve"> </w:t>
      </w:r>
    </w:p>
    <w:p w14:paraId="644FC80B" w14:textId="77777777" w:rsidR="006B261A" w:rsidRDefault="006B261A" w:rsidP="00F42DBE">
      <w:pPr>
        <w:pStyle w:val="BodyText"/>
        <w:spacing w:line="360" w:lineRule="auto"/>
        <w:rPr>
          <w:rFonts w:eastAsia="Verdana"/>
          <w:b/>
          <w:bCs/>
          <w:color w:val="000000" w:themeColor="text1"/>
          <w:kern w:val="24"/>
          <w:lang w:val="en-IN"/>
        </w:rPr>
        <w:sectPr w:rsidR="006B261A" w:rsidSect="0037638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3" w:space="708"/>
          <w:docGrid w:linePitch="360"/>
        </w:sectPr>
      </w:pPr>
    </w:p>
    <w:p w14:paraId="0130A3C6" w14:textId="549526D0" w:rsidR="00884E69" w:rsidRDefault="00884E69" w:rsidP="00AF0610">
      <w:pPr>
        <w:pStyle w:val="BodyText"/>
        <w:spacing w:line="360" w:lineRule="auto"/>
        <w:rPr>
          <w:rFonts w:ascii="Verdana" w:hAnsi="Verdana"/>
          <w:b/>
          <w:color w:val="000000" w:themeColor="text1"/>
        </w:rPr>
      </w:pPr>
    </w:p>
    <w:p w14:paraId="78FED546" w14:textId="0B9E7C75" w:rsidR="0003629E" w:rsidRDefault="0003629E" w:rsidP="00AF0610">
      <w:pPr>
        <w:pStyle w:val="BodyText"/>
        <w:spacing w:line="360" w:lineRule="auto"/>
        <w:rPr>
          <w:rFonts w:ascii="Verdana" w:hAnsi="Verdana"/>
          <w:b/>
          <w:color w:val="000000" w:themeColor="text1"/>
        </w:rPr>
      </w:pPr>
    </w:p>
    <w:p w14:paraId="5A195218" w14:textId="186F4866" w:rsidR="001211F4" w:rsidRDefault="001211F4" w:rsidP="00AF0610">
      <w:pPr>
        <w:pStyle w:val="BodyText"/>
        <w:spacing w:line="360" w:lineRule="auto"/>
        <w:rPr>
          <w:rFonts w:ascii="Verdana" w:hAnsi="Verdana"/>
          <w:b/>
          <w:color w:val="000000" w:themeColor="text1"/>
        </w:rPr>
      </w:pPr>
    </w:p>
    <w:p w14:paraId="3FBCCA83" w14:textId="77777777" w:rsidR="006B261A" w:rsidRDefault="006B261A" w:rsidP="00477C5A">
      <w:pPr>
        <w:pStyle w:val="BodyText"/>
        <w:spacing w:line="360" w:lineRule="auto"/>
        <w:ind w:left="720"/>
        <w:rPr>
          <w:rFonts w:ascii="Verdana" w:eastAsia="Verdana" w:hAnsi="Verdana"/>
          <w:b/>
          <w:bCs/>
          <w:color w:val="000000" w:themeColor="text1"/>
          <w:kern w:val="24"/>
          <w:sz w:val="20"/>
          <w:szCs w:val="20"/>
          <w:lang w:val="en-IN"/>
        </w:rPr>
      </w:pPr>
    </w:p>
    <w:p w14:paraId="6630A21E" w14:textId="1E911AC5" w:rsidR="00477C5A" w:rsidRPr="00AF0610" w:rsidRDefault="00477C5A" w:rsidP="00477C5A">
      <w:pPr>
        <w:pStyle w:val="BodyText"/>
        <w:spacing w:line="360" w:lineRule="auto"/>
        <w:ind w:left="720"/>
        <w:rPr>
          <w:rFonts w:ascii="Verdana" w:eastAsia="Verdana" w:hAnsi="Verdana"/>
          <w:b/>
          <w:bCs/>
          <w:color w:val="000000" w:themeColor="text1"/>
          <w:kern w:val="24"/>
          <w:sz w:val="20"/>
          <w:szCs w:val="20"/>
          <w:lang w:val="en-IN"/>
        </w:rPr>
        <w:sectPr w:rsidR="00477C5A" w:rsidRPr="00AF0610"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3921567" w14:textId="77777777" w:rsidR="00477C5A" w:rsidRDefault="00477C5A" w:rsidP="00477C5A">
      <w:pPr>
        <w:spacing w:line="360" w:lineRule="auto"/>
        <w:jc w:val="both"/>
        <w:rPr>
          <w:rFonts w:ascii="Verdana" w:hAnsi="Verdana" w:cs="Arial"/>
          <w:b/>
          <w:bCs/>
          <w:sz w:val="20"/>
          <w:szCs w:val="20"/>
        </w:rPr>
      </w:pPr>
      <w:bookmarkStart w:id="3" w:name="_Hlk82606483"/>
      <w:bookmarkEnd w:id="2"/>
      <w:r>
        <w:rPr>
          <w:rFonts w:ascii="Verdana" w:hAnsi="Verdana" w:cs="Arial"/>
          <w:b/>
          <w:bCs/>
          <w:sz w:val="20"/>
          <w:szCs w:val="20"/>
        </w:rPr>
        <w:t>1.3</w:t>
      </w:r>
      <w:r>
        <w:rPr>
          <w:rFonts w:ascii="Verdana" w:hAnsi="Verdana" w:cs="Arial"/>
          <w:b/>
          <w:bCs/>
          <w:sz w:val="20"/>
          <w:szCs w:val="20"/>
        </w:rPr>
        <w:tab/>
      </w:r>
      <w:r w:rsidRPr="00E270BC">
        <w:rPr>
          <w:rFonts w:ascii="Verdana" w:hAnsi="Verdana" w:cs="Arial"/>
          <w:b/>
          <w:bCs/>
          <w:sz w:val="20"/>
          <w:szCs w:val="20"/>
        </w:rPr>
        <w:t>Brief Project Summary</w:t>
      </w:r>
      <w:r>
        <w:rPr>
          <w:rFonts w:ascii="Verdana" w:hAnsi="Verdana" w:cs="Arial"/>
          <w:b/>
          <w:bCs/>
          <w:sz w:val="20"/>
          <w:szCs w:val="20"/>
        </w:rPr>
        <w:t>:</w:t>
      </w:r>
    </w:p>
    <w:p w14:paraId="0C8B7BB3" w14:textId="34682072" w:rsidR="005B086A" w:rsidRDefault="006601A8" w:rsidP="006601A8">
      <w:pPr>
        <w:spacing w:line="360" w:lineRule="auto"/>
        <w:jc w:val="both"/>
        <w:rPr>
          <w:rFonts w:ascii="Arial" w:hAnsi="Arial" w:cs="Arial"/>
          <w:sz w:val="24"/>
          <w:szCs w:val="24"/>
        </w:rPr>
      </w:pPr>
      <w:r>
        <w:rPr>
          <w:rFonts w:ascii="Arial" w:hAnsi="Arial" w:cs="Arial"/>
          <w:sz w:val="24"/>
          <w:szCs w:val="24"/>
        </w:rPr>
        <w:t xml:space="preserve">The client intends to establish </w:t>
      </w:r>
      <w:r w:rsidR="005B086A">
        <w:rPr>
          <w:rFonts w:ascii="Arial" w:hAnsi="Arial" w:cs="Arial"/>
          <w:sz w:val="24"/>
          <w:szCs w:val="24"/>
        </w:rPr>
        <w:t xml:space="preserve">a manufacturing facility or the production of vinyl ester resin to cater the potential demand in domestic market as well as export sales in neighbouring regions. To assess this opportunity the </w:t>
      </w:r>
      <w:r w:rsidR="00EB1E2D">
        <w:rPr>
          <w:rFonts w:ascii="Arial" w:hAnsi="Arial" w:cs="Arial"/>
          <w:sz w:val="24"/>
          <w:szCs w:val="24"/>
        </w:rPr>
        <w:t>client</w:t>
      </w:r>
      <w:r w:rsidR="005B086A">
        <w:rPr>
          <w:rFonts w:ascii="Arial" w:hAnsi="Arial" w:cs="Arial"/>
          <w:sz w:val="24"/>
          <w:szCs w:val="24"/>
        </w:rPr>
        <w:t xml:space="preserve"> has thus requested TechSci Research for </w:t>
      </w:r>
      <w:r w:rsidR="00EB1E2D">
        <w:rPr>
          <w:rFonts w:ascii="Arial" w:hAnsi="Arial" w:cs="Arial"/>
          <w:sz w:val="24"/>
          <w:szCs w:val="24"/>
        </w:rPr>
        <w:t>undertaking</w:t>
      </w:r>
      <w:r w:rsidR="005B086A">
        <w:rPr>
          <w:rFonts w:ascii="Arial" w:hAnsi="Arial" w:cs="Arial"/>
          <w:sz w:val="24"/>
          <w:szCs w:val="24"/>
        </w:rPr>
        <w:t xml:space="preserve"> feasibility study covering the following datapoints:</w:t>
      </w:r>
    </w:p>
    <w:p w14:paraId="33E4EEE1" w14:textId="19840964" w:rsidR="00B46B4C" w:rsidRDefault="005B086A" w:rsidP="005B086A">
      <w:pPr>
        <w:pStyle w:val="ListParagraph"/>
        <w:numPr>
          <w:ilvl w:val="0"/>
          <w:numId w:val="31"/>
        </w:numPr>
        <w:spacing w:line="360" w:lineRule="auto"/>
        <w:jc w:val="both"/>
        <w:rPr>
          <w:sz w:val="24"/>
          <w:szCs w:val="24"/>
        </w:rPr>
      </w:pPr>
      <w:r>
        <w:rPr>
          <w:sz w:val="24"/>
          <w:szCs w:val="24"/>
        </w:rPr>
        <w:t xml:space="preserve">Market </w:t>
      </w:r>
      <w:r w:rsidR="0048315B">
        <w:rPr>
          <w:sz w:val="24"/>
          <w:szCs w:val="24"/>
        </w:rPr>
        <w:t>Analysis and Forecast 2015 – 2030F (By Application, By Type, By Sales Channel)</w:t>
      </w:r>
    </w:p>
    <w:p w14:paraId="4CD8DBF0" w14:textId="77E76527" w:rsidR="0048315B" w:rsidRDefault="0048315B" w:rsidP="005B086A">
      <w:pPr>
        <w:pStyle w:val="ListParagraph"/>
        <w:numPr>
          <w:ilvl w:val="0"/>
          <w:numId w:val="31"/>
        </w:numPr>
        <w:spacing w:line="360" w:lineRule="auto"/>
        <w:jc w:val="both"/>
        <w:rPr>
          <w:sz w:val="24"/>
          <w:szCs w:val="24"/>
        </w:rPr>
      </w:pPr>
      <w:r>
        <w:rPr>
          <w:sz w:val="24"/>
          <w:szCs w:val="24"/>
        </w:rPr>
        <w:t>Regions – Asia Pacific, Europe, North America, South America, Middle East &amp; Africa.</w:t>
      </w:r>
    </w:p>
    <w:p w14:paraId="4F621819" w14:textId="77777777" w:rsidR="00EB1E2D" w:rsidRDefault="0048315B" w:rsidP="005B086A">
      <w:pPr>
        <w:pStyle w:val="ListParagraph"/>
        <w:numPr>
          <w:ilvl w:val="0"/>
          <w:numId w:val="31"/>
        </w:numPr>
        <w:spacing w:line="360" w:lineRule="auto"/>
        <w:jc w:val="both"/>
        <w:rPr>
          <w:sz w:val="24"/>
          <w:szCs w:val="24"/>
        </w:rPr>
      </w:pPr>
      <w:r>
        <w:rPr>
          <w:sz w:val="24"/>
          <w:szCs w:val="24"/>
        </w:rPr>
        <w:t>Customer Analysis</w:t>
      </w:r>
    </w:p>
    <w:p w14:paraId="1C42A754" w14:textId="3A75942C" w:rsidR="00EB1E2D" w:rsidRPr="00EB1E2D" w:rsidRDefault="0048315B" w:rsidP="00EB1E2D">
      <w:pPr>
        <w:pStyle w:val="ListParagraph"/>
        <w:numPr>
          <w:ilvl w:val="0"/>
          <w:numId w:val="31"/>
        </w:numPr>
        <w:spacing w:line="360" w:lineRule="auto"/>
        <w:jc w:val="both"/>
        <w:rPr>
          <w:sz w:val="24"/>
          <w:szCs w:val="24"/>
        </w:rPr>
      </w:pPr>
      <w:r>
        <w:rPr>
          <w:sz w:val="24"/>
          <w:szCs w:val="24"/>
        </w:rPr>
        <w:t>Production Process</w:t>
      </w:r>
      <w:r w:rsidR="00EB1E2D">
        <w:rPr>
          <w:sz w:val="24"/>
          <w:szCs w:val="24"/>
        </w:rPr>
        <w:t xml:space="preserve"> Overview, Technology Evaluation and Cost Tear Analysis by Component. </w:t>
      </w:r>
    </w:p>
    <w:p w14:paraId="6418156E" w14:textId="5434A6A8" w:rsidR="0048315B" w:rsidRDefault="00EB1E2D" w:rsidP="005B086A">
      <w:pPr>
        <w:pStyle w:val="ListParagraph"/>
        <w:numPr>
          <w:ilvl w:val="0"/>
          <w:numId w:val="31"/>
        </w:numPr>
        <w:spacing w:line="360" w:lineRule="auto"/>
        <w:jc w:val="both"/>
        <w:rPr>
          <w:sz w:val="24"/>
          <w:szCs w:val="24"/>
        </w:rPr>
      </w:pPr>
      <w:r>
        <w:rPr>
          <w:sz w:val="24"/>
          <w:szCs w:val="24"/>
        </w:rPr>
        <w:t xml:space="preserve">Project </w:t>
      </w:r>
      <w:r w:rsidR="0048315B">
        <w:rPr>
          <w:sz w:val="24"/>
          <w:szCs w:val="24"/>
        </w:rPr>
        <w:t>Economic Evaluation</w:t>
      </w:r>
    </w:p>
    <w:p w14:paraId="5851C345" w14:textId="77777777" w:rsidR="00EB1E2D" w:rsidRDefault="00EB1E2D" w:rsidP="00EB1E2D">
      <w:pPr>
        <w:pStyle w:val="ListParagraph"/>
        <w:numPr>
          <w:ilvl w:val="0"/>
          <w:numId w:val="31"/>
        </w:numPr>
        <w:spacing w:line="360" w:lineRule="auto"/>
        <w:rPr>
          <w:sz w:val="24"/>
          <w:szCs w:val="24"/>
        </w:rPr>
      </w:pPr>
      <w:r>
        <w:rPr>
          <w:sz w:val="24"/>
          <w:szCs w:val="24"/>
        </w:rPr>
        <w:t>Strategic Recommendations</w:t>
      </w:r>
    </w:p>
    <w:p w14:paraId="11A63B54" w14:textId="004E5FD8" w:rsidR="00EB1E2D" w:rsidRPr="005B086A" w:rsidRDefault="00EB1E2D" w:rsidP="00EB1E2D">
      <w:pPr>
        <w:pStyle w:val="ListParagraph"/>
        <w:numPr>
          <w:ilvl w:val="0"/>
          <w:numId w:val="31"/>
        </w:numPr>
        <w:spacing w:line="360" w:lineRule="auto"/>
        <w:rPr>
          <w:sz w:val="24"/>
          <w:szCs w:val="24"/>
        </w:rPr>
      </w:pPr>
      <w:r>
        <w:rPr>
          <w:sz w:val="24"/>
          <w:szCs w:val="24"/>
        </w:rPr>
        <w:t>Other Value-Added Data such as carbon footprint overview, Pricing Analysis, Market Trends and Development.</w:t>
      </w:r>
      <w:r>
        <w:rPr>
          <w:sz w:val="24"/>
          <w:szCs w:val="24"/>
        </w:rPr>
        <w:br/>
      </w:r>
    </w:p>
    <w:p w14:paraId="764BF99D" w14:textId="0FBADC94" w:rsidR="00477C5A" w:rsidRDefault="00477C5A" w:rsidP="00F56843">
      <w:pPr>
        <w:spacing w:line="360" w:lineRule="auto"/>
        <w:jc w:val="both"/>
        <w:rPr>
          <w:rFonts w:ascii="Arial" w:hAnsi="Arial" w:cs="Arial"/>
          <w:sz w:val="24"/>
          <w:szCs w:val="24"/>
        </w:rPr>
      </w:pPr>
      <w:r w:rsidRPr="00182ED2">
        <w:rPr>
          <w:rFonts w:ascii="Arial" w:hAnsi="Arial" w:cs="Arial"/>
          <w:sz w:val="24"/>
          <w:szCs w:val="24"/>
        </w:rPr>
        <w:t>Vinyl ester resins (VERs) are high-performance unsaturated resins derived by the addition reaction of various epoxide resins with unsaturated carboxylic acids. These resins have been classified under unsaturated polyester resins</w:t>
      </w:r>
      <w:r>
        <w:rPr>
          <w:rFonts w:ascii="Arial" w:hAnsi="Arial" w:cs="Arial"/>
          <w:sz w:val="24"/>
          <w:szCs w:val="24"/>
        </w:rPr>
        <w:t xml:space="preserve"> &amp; comes with different grades such as </w:t>
      </w:r>
      <w:r w:rsidRPr="00182ED2">
        <w:rPr>
          <w:rFonts w:ascii="Arial" w:hAnsi="Arial" w:cs="Arial"/>
          <w:sz w:val="24"/>
          <w:szCs w:val="24"/>
        </w:rPr>
        <w:t>Bisphenol</w:t>
      </w:r>
      <w:r w:rsidRPr="00DB6B8E">
        <w:rPr>
          <w:rFonts w:ascii="Arial" w:hAnsi="Arial" w:cs="Arial"/>
          <w:sz w:val="24"/>
          <w:szCs w:val="24"/>
        </w:rPr>
        <w:t>-A Epoxy Resin</w:t>
      </w:r>
      <w:r w:rsidRPr="00182ED2">
        <w:rPr>
          <w:rFonts w:ascii="Arial" w:hAnsi="Arial" w:cs="Arial"/>
          <w:sz w:val="24"/>
          <w:szCs w:val="24"/>
        </w:rPr>
        <w:t xml:space="preserve">, </w:t>
      </w:r>
      <w:r w:rsidRPr="00DB6B8E">
        <w:rPr>
          <w:rFonts w:ascii="Arial" w:hAnsi="Arial" w:cs="Arial"/>
          <w:sz w:val="24"/>
          <w:szCs w:val="24"/>
        </w:rPr>
        <w:t>Low styrene Monomer Bisphenol-A</w:t>
      </w:r>
      <w:r>
        <w:rPr>
          <w:rFonts w:ascii="Arial" w:hAnsi="Arial" w:cs="Arial"/>
          <w:sz w:val="24"/>
          <w:szCs w:val="24"/>
        </w:rPr>
        <w:t xml:space="preserve"> Resin</w:t>
      </w:r>
      <w:r w:rsidRPr="00182ED2">
        <w:rPr>
          <w:rFonts w:ascii="Arial" w:hAnsi="Arial" w:cs="Arial"/>
          <w:sz w:val="24"/>
          <w:szCs w:val="24"/>
        </w:rPr>
        <w:t xml:space="preserve">, </w:t>
      </w:r>
      <w:r w:rsidRPr="00DB6B8E">
        <w:rPr>
          <w:rFonts w:ascii="Arial" w:hAnsi="Arial" w:cs="Arial"/>
          <w:sz w:val="24"/>
          <w:szCs w:val="24"/>
        </w:rPr>
        <w:t>Novolac Based Epoxy Resin</w:t>
      </w:r>
      <w:r>
        <w:rPr>
          <w:rFonts w:ascii="Arial" w:hAnsi="Arial" w:cs="Arial"/>
          <w:sz w:val="24"/>
          <w:szCs w:val="24"/>
        </w:rPr>
        <w:t xml:space="preserve">, </w:t>
      </w:r>
      <w:r w:rsidRPr="00DB6B8E">
        <w:rPr>
          <w:rFonts w:ascii="Arial" w:hAnsi="Arial" w:cs="Arial"/>
          <w:sz w:val="24"/>
          <w:szCs w:val="24"/>
        </w:rPr>
        <w:t xml:space="preserve">Brominated Epoxy </w:t>
      </w:r>
      <w:r>
        <w:rPr>
          <w:rFonts w:ascii="Arial" w:hAnsi="Arial" w:cs="Arial"/>
          <w:sz w:val="24"/>
          <w:szCs w:val="24"/>
        </w:rPr>
        <w:t>R</w:t>
      </w:r>
      <w:r w:rsidRPr="00DB6B8E">
        <w:rPr>
          <w:rFonts w:ascii="Arial" w:hAnsi="Arial" w:cs="Arial"/>
          <w:sz w:val="24"/>
          <w:szCs w:val="24"/>
        </w:rPr>
        <w:t>esin,</w:t>
      </w:r>
      <w:r w:rsidRPr="00182ED2">
        <w:rPr>
          <w:rFonts w:ascii="Arial" w:hAnsi="Arial" w:cs="Arial"/>
          <w:sz w:val="24"/>
          <w:szCs w:val="24"/>
        </w:rPr>
        <w:t xml:space="preserve"> and multifunctional epoxy resins</w:t>
      </w:r>
      <w:r>
        <w:rPr>
          <w:rFonts w:ascii="Arial" w:hAnsi="Arial" w:cs="Arial"/>
          <w:sz w:val="24"/>
          <w:szCs w:val="24"/>
        </w:rPr>
        <w:t xml:space="preserve">.  </w:t>
      </w:r>
    </w:p>
    <w:p w14:paraId="5BB3FD23" w14:textId="77777777" w:rsidR="00477C5A" w:rsidRDefault="00477C5A" w:rsidP="00477C5A">
      <w:pPr>
        <w:spacing w:line="360" w:lineRule="auto"/>
        <w:jc w:val="both"/>
        <w:rPr>
          <w:rFonts w:ascii="Arial" w:hAnsi="Arial" w:cs="Arial"/>
          <w:sz w:val="24"/>
          <w:szCs w:val="24"/>
        </w:rPr>
      </w:pPr>
      <w:r>
        <w:rPr>
          <w:rFonts w:ascii="Arial" w:hAnsi="Arial" w:cs="Arial"/>
          <w:sz w:val="24"/>
          <w:szCs w:val="24"/>
        </w:rPr>
        <w:t xml:space="preserve">Vinyl ester resin </w:t>
      </w:r>
      <w:r w:rsidRPr="00601F80">
        <w:rPr>
          <w:rFonts w:ascii="Arial" w:hAnsi="Arial" w:cs="Arial"/>
          <w:sz w:val="24"/>
          <w:szCs w:val="24"/>
        </w:rPr>
        <w:t>are easy to manufacture</w:t>
      </w:r>
      <w:r>
        <w:rPr>
          <w:rFonts w:ascii="Arial" w:hAnsi="Arial" w:cs="Arial"/>
          <w:sz w:val="24"/>
          <w:szCs w:val="24"/>
        </w:rPr>
        <w:t xml:space="preserve"> as process is simple and all raw materials are available. </w:t>
      </w:r>
      <w:r w:rsidRPr="00601F80">
        <w:rPr>
          <w:rFonts w:ascii="Arial" w:hAnsi="Arial" w:cs="Arial"/>
          <w:sz w:val="24"/>
          <w:szCs w:val="24"/>
        </w:rPr>
        <w:t xml:space="preserve"> </w:t>
      </w:r>
      <w:r w:rsidRPr="00732EC7">
        <w:rPr>
          <w:rFonts w:ascii="Arial" w:hAnsi="Arial" w:cs="Arial"/>
          <w:sz w:val="24"/>
          <w:szCs w:val="24"/>
        </w:rPr>
        <w:t xml:space="preserve">Backward integration into raw materials such as </w:t>
      </w:r>
      <w:r>
        <w:rPr>
          <w:rFonts w:ascii="Arial" w:hAnsi="Arial" w:cs="Arial"/>
          <w:sz w:val="24"/>
          <w:szCs w:val="24"/>
        </w:rPr>
        <w:t>Epoxy Resin, Styrene and Methacrylic Acid will a</w:t>
      </w:r>
      <w:r w:rsidRPr="00732EC7">
        <w:rPr>
          <w:rFonts w:ascii="Arial" w:hAnsi="Arial" w:cs="Arial"/>
          <w:sz w:val="24"/>
          <w:szCs w:val="24"/>
        </w:rPr>
        <w:t xml:space="preserve">llow consistent supply and competitive pricing of </w:t>
      </w:r>
      <w:r>
        <w:rPr>
          <w:rFonts w:ascii="Arial" w:hAnsi="Arial" w:cs="Arial"/>
          <w:sz w:val="24"/>
          <w:szCs w:val="24"/>
        </w:rPr>
        <w:t>vinyl ester resin</w:t>
      </w:r>
      <w:r w:rsidRPr="00732EC7">
        <w:rPr>
          <w:rFonts w:ascii="Arial" w:hAnsi="Arial" w:cs="Arial"/>
          <w:sz w:val="24"/>
          <w:szCs w:val="24"/>
        </w:rPr>
        <w:t>.</w:t>
      </w:r>
    </w:p>
    <w:p w14:paraId="2EC7B664" w14:textId="77777777" w:rsidR="006B261A" w:rsidRDefault="006B261A" w:rsidP="006B261A">
      <w:pPr>
        <w:pStyle w:val="BodyText"/>
        <w:rPr>
          <w:rFonts w:ascii="Verdana" w:hAnsi="Verdana"/>
          <w:b/>
          <w:color w:val="000000" w:themeColor="text1"/>
        </w:rPr>
      </w:pPr>
    </w:p>
    <w:p w14:paraId="05B18BAC" w14:textId="2F6810B0" w:rsidR="00477C5A" w:rsidRDefault="00477C5A" w:rsidP="00477C5A">
      <w:pPr>
        <w:spacing w:line="360" w:lineRule="auto"/>
        <w:jc w:val="both"/>
      </w:pPr>
      <w:r>
        <w:rPr>
          <w:rFonts w:ascii="Verdana" w:hAnsi="Verdana" w:cs="Arial"/>
          <w:b/>
          <w:bCs/>
          <w:sz w:val="20"/>
          <w:szCs w:val="20"/>
        </w:rPr>
        <w:t>1.4</w:t>
      </w:r>
      <w:r>
        <w:rPr>
          <w:rFonts w:ascii="Verdana" w:hAnsi="Verdana" w:cs="Arial"/>
          <w:b/>
          <w:bCs/>
          <w:sz w:val="20"/>
          <w:szCs w:val="20"/>
        </w:rPr>
        <w:tab/>
        <w:t>Key Highlights of the projects</w:t>
      </w:r>
    </w:p>
    <w:p w14:paraId="7477944E" w14:textId="38A7EC84" w:rsidR="00477C5A" w:rsidRPr="00AA2E1A" w:rsidRDefault="00477C5A" w:rsidP="00477C5A">
      <w:pPr>
        <w:spacing w:line="360" w:lineRule="auto"/>
        <w:jc w:val="both"/>
        <w:rPr>
          <w:rFonts w:ascii="Arial" w:hAnsi="Arial" w:cs="Arial"/>
          <w:sz w:val="24"/>
          <w:szCs w:val="24"/>
        </w:rPr>
      </w:pPr>
      <w:r w:rsidRPr="00F61C25">
        <w:rPr>
          <w:rFonts w:ascii="Arial" w:hAnsi="Arial" w:cs="Arial"/>
          <w:sz w:val="24"/>
          <w:szCs w:val="24"/>
        </w:rPr>
        <w:t>Reliance Industries Limited</w:t>
      </w:r>
      <w:r>
        <w:rPr>
          <w:rFonts w:ascii="Arial" w:hAnsi="Arial" w:cs="Arial"/>
          <w:sz w:val="24"/>
          <w:szCs w:val="24"/>
        </w:rPr>
        <w:t xml:space="preserve"> (RIL)</w:t>
      </w:r>
      <w:r w:rsidRPr="00F61C25">
        <w:rPr>
          <w:rFonts w:ascii="Arial" w:hAnsi="Arial" w:cs="Arial"/>
          <w:sz w:val="24"/>
          <w:szCs w:val="24"/>
        </w:rPr>
        <w:t xml:space="preserve"> proposes to enter Vinyl Ester </w:t>
      </w:r>
      <w:r>
        <w:rPr>
          <w:rFonts w:ascii="Arial" w:hAnsi="Arial" w:cs="Arial"/>
          <w:sz w:val="24"/>
          <w:szCs w:val="24"/>
        </w:rPr>
        <w:t>R</w:t>
      </w:r>
      <w:r w:rsidRPr="00F61C25">
        <w:rPr>
          <w:rFonts w:ascii="Arial" w:hAnsi="Arial" w:cs="Arial"/>
          <w:sz w:val="24"/>
          <w:szCs w:val="24"/>
        </w:rPr>
        <w:t>esin business.</w:t>
      </w:r>
      <w:r>
        <w:rPr>
          <w:rFonts w:ascii="Arial" w:hAnsi="Arial" w:cs="Arial"/>
          <w:sz w:val="24"/>
          <w:szCs w:val="24"/>
        </w:rPr>
        <w:t xml:space="preserve"> </w:t>
      </w:r>
      <w:r w:rsidRPr="00F61C25">
        <w:rPr>
          <w:rFonts w:ascii="Arial" w:hAnsi="Arial" w:cs="Arial"/>
          <w:sz w:val="24"/>
          <w:szCs w:val="24"/>
        </w:rPr>
        <w:t xml:space="preserve">With the increasing demand </w:t>
      </w:r>
      <w:r>
        <w:rPr>
          <w:rFonts w:ascii="Arial" w:hAnsi="Arial" w:cs="Arial"/>
          <w:sz w:val="24"/>
          <w:szCs w:val="24"/>
        </w:rPr>
        <w:t>within</w:t>
      </w:r>
      <w:r w:rsidRPr="00F61C25">
        <w:rPr>
          <w:rFonts w:ascii="Arial" w:hAnsi="Arial" w:cs="Arial"/>
          <w:sz w:val="24"/>
          <w:szCs w:val="24"/>
        </w:rPr>
        <w:t xml:space="preserve"> India and across the globe, there is </w:t>
      </w:r>
      <w:r>
        <w:rPr>
          <w:rFonts w:ascii="Arial" w:hAnsi="Arial" w:cs="Arial"/>
          <w:sz w:val="24"/>
          <w:szCs w:val="24"/>
        </w:rPr>
        <w:t>a great opportunity to enter in this</w:t>
      </w:r>
      <w:r w:rsidRPr="00F61C25">
        <w:rPr>
          <w:rFonts w:ascii="Arial" w:hAnsi="Arial" w:cs="Arial"/>
          <w:sz w:val="24"/>
          <w:szCs w:val="24"/>
        </w:rPr>
        <w:t xml:space="preserve"> manufacturing </w:t>
      </w:r>
      <w:r>
        <w:rPr>
          <w:rFonts w:ascii="Arial" w:hAnsi="Arial" w:cs="Arial"/>
          <w:sz w:val="24"/>
          <w:szCs w:val="24"/>
        </w:rPr>
        <w:t>business</w:t>
      </w:r>
      <w:r w:rsidRPr="00F61C25">
        <w:rPr>
          <w:rFonts w:ascii="Arial" w:hAnsi="Arial" w:cs="Arial"/>
          <w:sz w:val="24"/>
          <w:szCs w:val="24"/>
        </w:rPr>
        <w:t>.</w:t>
      </w:r>
      <w:r>
        <w:rPr>
          <w:rFonts w:ascii="Arial" w:hAnsi="Arial" w:cs="Arial"/>
          <w:sz w:val="24"/>
          <w:szCs w:val="24"/>
        </w:rPr>
        <w:t xml:space="preserve"> </w:t>
      </w:r>
      <w:r w:rsidR="00A03ADD" w:rsidRPr="00A03ADD">
        <w:rPr>
          <w:rFonts w:ascii="Arial" w:hAnsi="Arial" w:cs="Arial"/>
          <w:sz w:val="24"/>
          <w:szCs w:val="24"/>
        </w:rPr>
        <w:t>The company’s total production capacity of PE, PP and PVC is 2.3, 2.9 and 0.7 million MT per annum, respectively as of 2019.</w:t>
      </w:r>
      <w:r w:rsidRPr="00AA2E1A">
        <w:rPr>
          <w:rFonts w:ascii="Arial" w:hAnsi="Arial" w:cs="Arial"/>
          <w:sz w:val="24"/>
          <w:szCs w:val="24"/>
        </w:rPr>
        <w:t xml:space="preserve">Success for the </w:t>
      </w:r>
      <w:r>
        <w:rPr>
          <w:rFonts w:ascii="Arial" w:hAnsi="Arial" w:cs="Arial"/>
          <w:sz w:val="24"/>
          <w:szCs w:val="24"/>
        </w:rPr>
        <w:t xml:space="preserve">greenfield </w:t>
      </w:r>
      <w:r w:rsidRPr="00AA2E1A">
        <w:rPr>
          <w:rFonts w:ascii="Arial" w:hAnsi="Arial" w:cs="Arial"/>
          <w:sz w:val="24"/>
          <w:szCs w:val="24"/>
        </w:rPr>
        <w:t xml:space="preserve">project </w:t>
      </w:r>
      <w:r>
        <w:rPr>
          <w:rFonts w:ascii="Arial" w:hAnsi="Arial" w:cs="Arial"/>
          <w:sz w:val="24"/>
          <w:szCs w:val="24"/>
        </w:rPr>
        <w:t>is mainly due to</w:t>
      </w:r>
      <w:r w:rsidRPr="00AA2E1A">
        <w:rPr>
          <w:rFonts w:ascii="Arial" w:hAnsi="Arial" w:cs="Arial"/>
          <w:sz w:val="24"/>
          <w:szCs w:val="24"/>
        </w:rPr>
        <w:t>:</w:t>
      </w:r>
    </w:p>
    <w:p w14:paraId="2A815D03" w14:textId="1D6D0DDF" w:rsidR="00477C5A" w:rsidRPr="00AA2E1A" w:rsidRDefault="00477C5A" w:rsidP="00F14E20">
      <w:pPr>
        <w:pStyle w:val="ListParagraph"/>
        <w:widowControl/>
        <w:numPr>
          <w:ilvl w:val="0"/>
          <w:numId w:val="18"/>
        </w:numPr>
        <w:autoSpaceDE/>
        <w:autoSpaceDN/>
        <w:spacing w:after="160" w:line="360" w:lineRule="auto"/>
        <w:contextualSpacing/>
        <w:jc w:val="both"/>
        <w:rPr>
          <w:sz w:val="24"/>
          <w:szCs w:val="24"/>
        </w:rPr>
      </w:pPr>
      <w:r w:rsidRPr="00AA2E1A">
        <w:rPr>
          <w:sz w:val="24"/>
          <w:szCs w:val="24"/>
        </w:rPr>
        <w:lastRenderedPageBreak/>
        <w:t>Cost Competitiveness</w:t>
      </w:r>
      <w:r>
        <w:rPr>
          <w:sz w:val="24"/>
          <w:szCs w:val="24"/>
        </w:rPr>
        <w:t xml:space="preserve"> against all major companies operating in the market</w:t>
      </w:r>
    </w:p>
    <w:p w14:paraId="3FDA0C7D" w14:textId="6B0D4047" w:rsidR="00477C5A" w:rsidRPr="00AA2E1A" w:rsidRDefault="00477C5A" w:rsidP="00F14E20">
      <w:pPr>
        <w:pStyle w:val="ListParagraph"/>
        <w:widowControl/>
        <w:numPr>
          <w:ilvl w:val="0"/>
          <w:numId w:val="18"/>
        </w:numPr>
        <w:autoSpaceDE/>
        <w:autoSpaceDN/>
        <w:spacing w:after="160" w:line="360" w:lineRule="auto"/>
        <w:contextualSpacing/>
        <w:jc w:val="both"/>
        <w:rPr>
          <w:sz w:val="24"/>
          <w:szCs w:val="24"/>
        </w:rPr>
      </w:pPr>
      <w:r>
        <w:rPr>
          <w:sz w:val="24"/>
          <w:szCs w:val="24"/>
        </w:rPr>
        <w:t xml:space="preserve">Early Adaptation of 5G Technology </w:t>
      </w:r>
      <w:r w:rsidR="00CF60F6">
        <w:rPr>
          <w:sz w:val="24"/>
          <w:szCs w:val="24"/>
        </w:rPr>
        <w:t>by telecom sector</w:t>
      </w:r>
    </w:p>
    <w:p w14:paraId="2B1DED6E" w14:textId="7667CEDD" w:rsidR="00477C5A" w:rsidRPr="00383BFD" w:rsidRDefault="00477C5A" w:rsidP="00F14E20">
      <w:pPr>
        <w:pStyle w:val="ListParagraph"/>
        <w:widowControl/>
        <w:numPr>
          <w:ilvl w:val="0"/>
          <w:numId w:val="18"/>
        </w:numPr>
        <w:autoSpaceDE/>
        <w:autoSpaceDN/>
        <w:spacing w:after="160" w:line="360" w:lineRule="auto"/>
        <w:contextualSpacing/>
        <w:jc w:val="both"/>
        <w:rPr>
          <w:sz w:val="24"/>
          <w:szCs w:val="24"/>
        </w:rPr>
      </w:pPr>
      <w:r w:rsidRPr="00AA2E1A">
        <w:rPr>
          <w:sz w:val="24"/>
          <w:szCs w:val="24"/>
        </w:rPr>
        <w:t>India being the Top 10 preference for FDI Inflows in the country.</w:t>
      </w:r>
    </w:p>
    <w:p w14:paraId="362A5C85" w14:textId="0777E3DB" w:rsidR="00477C5A" w:rsidRPr="00AA2E1A" w:rsidRDefault="00477C5A" w:rsidP="00F14E20">
      <w:pPr>
        <w:pStyle w:val="ListParagraph"/>
        <w:widowControl/>
        <w:numPr>
          <w:ilvl w:val="0"/>
          <w:numId w:val="18"/>
        </w:numPr>
        <w:autoSpaceDE/>
        <w:autoSpaceDN/>
        <w:spacing w:after="160" w:line="360" w:lineRule="auto"/>
        <w:contextualSpacing/>
        <w:jc w:val="both"/>
        <w:rPr>
          <w:sz w:val="24"/>
          <w:szCs w:val="24"/>
        </w:rPr>
      </w:pPr>
      <w:r w:rsidRPr="00AA2E1A">
        <w:rPr>
          <w:sz w:val="24"/>
          <w:szCs w:val="24"/>
        </w:rPr>
        <w:t>India being the 4th largest producer of Chemicals</w:t>
      </w:r>
      <w:r>
        <w:rPr>
          <w:sz w:val="24"/>
          <w:szCs w:val="24"/>
        </w:rPr>
        <w:t xml:space="preserve"> </w:t>
      </w:r>
      <w:r w:rsidRPr="00AA2E1A">
        <w:rPr>
          <w:sz w:val="24"/>
          <w:szCs w:val="24"/>
        </w:rPr>
        <w:t>in Asia Pacific region.</w:t>
      </w:r>
    </w:p>
    <w:p w14:paraId="122C1FB4" w14:textId="7E5B5DA2" w:rsidR="00477C5A" w:rsidRPr="004102C9" w:rsidRDefault="00477C5A" w:rsidP="00F14E20">
      <w:pPr>
        <w:pStyle w:val="ListParagraph"/>
        <w:widowControl/>
        <w:numPr>
          <w:ilvl w:val="0"/>
          <w:numId w:val="18"/>
        </w:numPr>
        <w:autoSpaceDE/>
        <w:autoSpaceDN/>
        <w:spacing w:after="160" w:line="360" w:lineRule="auto"/>
        <w:contextualSpacing/>
        <w:jc w:val="both"/>
        <w:rPr>
          <w:sz w:val="24"/>
          <w:szCs w:val="24"/>
        </w:rPr>
      </w:pPr>
      <w:r w:rsidRPr="00AA2E1A">
        <w:rPr>
          <w:sz w:val="24"/>
          <w:szCs w:val="24"/>
        </w:rPr>
        <w:t xml:space="preserve">“AatmaNirbhar Bharat” and “Make in India” policies are </w:t>
      </w:r>
      <w:r w:rsidR="00A03ADD" w:rsidRPr="00A03ADD">
        <w:rPr>
          <w:sz w:val="24"/>
          <w:szCs w:val="24"/>
        </w:rPr>
        <w:t xml:space="preserve">further incentivizing </w:t>
      </w:r>
      <w:r w:rsidR="0008641D" w:rsidRPr="00A03ADD">
        <w:rPr>
          <w:sz w:val="24"/>
          <w:szCs w:val="24"/>
        </w:rPr>
        <w:t xml:space="preserve">domestic </w:t>
      </w:r>
      <w:r w:rsidR="0008641D" w:rsidRPr="00AA2E1A">
        <w:rPr>
          <w:sz w:val="24"/>
          <w:szCs w:val="24"/>
        </w:rPr>
        <w:t>manufacturer</w:t>
      </w:r>
      <w:r w:rsidRPr="00AA2E1A">
        <w:rPr>
          <w:sz w:val="24"/>
          <w:szCs w:val="24"/>
        </w:rPr>
        <w:t xml:space="preserve"> to come up with green field capacity.</w:t>
      </w:r>
    </w:p>
    <w:p w14:paraId="41C8F782" w14:textId="1727C8F4" w:rsidR="00477C5A" w:rsidRDefault="00A03ADD" w:rsidP="00477C5A">
      <w:pPr>
        <w:spacing w:line="360" w:lineRule="auto"/>
        <w:jc w:val="both"/>
        <w:rPr>
          <w:rFonts w:ascii="Arial" w:hAnsi="Arial" w:cs="Arial"/>
          <w:sz w:val="24"/>
          <w:szCs w:val="24"/>
        </w:rPr>
      </w:pPr>
      <w:r w:rsidRPr="00A03ADD">
        <w:rPr>
          <w:rFonts w:ascii="Arial" w:hAnsi="Arial" w:cs="Arial"/>
          <w:sz w:val="24"/>
          <w:szCs w:val="24"/>
        </w:rPr>
        <w:t>Demand for vinyl ester resin has been proposed to have double digit growth in India due to the robust growth in end user industries. India’s Fiberglass Reinforced Plastics (FRP) coating and lining Industry has been witnessing high growth numbers due to increasing inclination towards corrosion resistant products and other technological advancements.  Vinyl ester resin is also finding its wide applications majorly in materials for pipe</w:t>
      </w:r>
      <w:r>
        <w:rPr>
          <w:rFonts w:ascii="Arial" w:hAnsi="Arial" w:cs="Arial"/>
          <w:sz w:val="24"/>
          <w:szCs w:val="24"/>
        </w:rPr>
        <w:t xml:space="preserve"> </w:t>
      </w:r>
      <w:r w:rsidR="00477C5A" w:rsidRPr="00F10B84">
        <w:rPr>
          <w:rFonts w:ascii="Arial" w:hAnsi="Arial" w:cs="Arial"/>
          <w:sz w:val="24"/>
          <w:szCs w:val="24"/>
        </w:rPr>
        <w:t>linings, steel and concrete linings, secondary containment, and to fabricate FRP (Fiberglass Reinforced Plastics) storage tanks. Vinyl ester resin prevents the hydrolysis induced osmotic blistering by the formation of skin between the gel coat and the glass/polyester laminate or over the gel coat. It can be used for the entire lamination of boats which provides greater flexibility and toughness than polyester.</w:t>
      </w:r>
    </w:p>
    <w:p w14:paraId="07F5AFD1" w14:textId="291BE909" w:rsidR="00477C5A" w:rsidRDefault="00477C5A" w:rsidP="006B261A">
      <w:pPr>
        <w:pStyle w:val="BodyText"/>
        <w:rPr>
          <w:rFonts w:ascii="Verdana" w:hAnsi="Verdana"/>
          <w:b/>
          <w:color w:val="000000" w:themeColor="text1"/>
        </w:rPr>
        <w:sectPr w:rsidR="00477C5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6626615" w14:textId="77777777" w:rsidR="006B261A" w:rsidRDefault="006B261A" w:rsidP="006B261A">
      <w:pPr>
        <w:pStyle w:val="BodyText"/>
        <w:rPr>
          <w:rFonts w:ascii="Verdana" w:hAnsi="Verdana"/>
          <w:b/>
          <w:color w:val="000000" w:themeColor="text1"/>
        </w:rPr>
      </w:pPr>
      <w:bookmarkStart w:id="4" w:name="_Ref83655239"/>
    </w:p>
    <w:p w14:paraId="47CC01E8" w14:textId="77777777" w:rsidR="006B261A" w:rsidRDefault="006B261A" w:rsidP="006B261A">
      <w:pPr>
        <w:pStyle w:val="BodyText"/>
        <w:rPr>
          <w:rFonts w:ascii="Verdana" w:hAnsi="Verdana"/>
          <w:b/>
          <w:color w:val="000000" w:themeColor="text1"/>
        </w:rPr>
      </w:pPr>
    </w:p>
    <w:bookmarkEnd w:id="3"/>
    <w:bookmarkEnd w:id="4"/>
    <w:p w14:paraId="79312A4E" w14:textId="0B2FB0E7" w:rsidR="00CF60F6" w:rsidRDefault="00CF60F6" w:rsidP="00CF60F6">
      <w:pPr>
        <w:spacing w:line="360" w:lineRule="auto"/>
        <w:rPr>
          <w:rFonts w:ascii="Arial" w:eastAsia="Verdana" w:hAnsi="Arial" w:cs="Arial"/>
          <w:b/>
          <w:bCs/>
          <w:color w:val="000000"/>
          <w:kern w:val="24"/>
          <w:sz w:val="24"/>
          <w:szCs w:val="24"/>
        </w:rPr>
      </w:pPr>
      <w:r w:rsidRPr="00CF60F6">
        <w:rPr>
          <w:rFonts w:ascii="Arial" w:eastAsia="Verdana" w:hAnsi="Arial" w:cs="Arial"/>
          <w:b/>
          <w:bCs/>
          <w:color w:val="000000"/>
          <w:kern w:val="24"/>
          <w:sz w:val="24"/>
          <w:szCs w:val="24"/>
        </w:rPr>
        <w:t>Growth Drivers for India Vinyl Ester Market</w:t>
      </w:r>
    </w:p>
    <w:tbl>
      <w:tblPr>
        <w:tblW w:w="10300" w:type="dxa"/>
        <w:tblLook w:val="0420" w:firstRow="1" w:lastRow="0" w:firstColumn="0" w:lastColumn="0" w:noHBand="0" w:noVBand="1"/>
      </w:tblPr>
      <w:tblGrid>
        <w:gridCol w:w="2575"/>
        <w:gridCol w:w="2575"/>
        <w:gridCol w:w="2575"/>
        <w:gridCol w:w="2575"/>
      </w:tblGrid>
      <w:tr w:rsidR="00CF60F6" w:rsidRPr="000E7563" w14:paraId="4C074105" w14:textId="77777777" w:rsidTr="00CF60F6">
        <w:trPr>
          <w:trHeight w:val="847"/>
        </w:trPr>
        <w:tc>
          <w:tcPr>
            <w:tcW w:w="2575" w:type="dxa"/>
            <w:tcBorders>
              <w:top w:val="single" w:sz="8" w:space="0" w:color="FFC000"/>
              <w:left w:val="single" w:sz="8" w:space="0" w:color="FFC000"/>
              <w:bottom w:val="single" w:sz="12" w:space="0" w:color="FFC000"/>
              <w:right w:val="single" w:sz="8" w:space="0" w:color="FFC000"/>
            </w:tcBorders>
            <w:shd w:val="clear" w:color="auto" w:fill="auto"/>
            <w:vAlign w:val="center"/>
            <w:hideMark/>
          </w:tcPr>
          <w:p w14:paraId="58823C2F" w14:textId="77777777" w:rsidR="00CF60F6" w:rsidRPr="000E7563" w:rsidRDefault="00CF60F6" w:rsidP="00BF252C">
            <w:pPr>
              <w:spacing w:after="0" w:line="240" w:lineRule="auto"/>
              <w:jc w:val="center"/>
              <w:rPr>
                <w:rFonts w:ascii="Verdana" w:eastAsia="Times New Roman" w:hAnsi="Verdana" w:cs="Times New Roman"/>
                <w:b/>
                <w:bCs/>
                <w:color w:val="000000"/>
                <w:sz w:val="20"/>
                <w:szCs w:val="20"/>
                <w:lang w:val="en-US"/>
              </w:rPr>
            </w:pPr>
            <w:r w:rsidRPr="000E7563">
              <w:rPr>
                <w:rFonts w:ascii="Verdana" w:eastAsia="Times New Roman" w:hAnsi="Verdana" w:cs="Times New Roman"/>
                <w:b/>
                <w:bCs/>
                <w:color w:val="000000"/>
                <w:sz w:val="20"/>
                <w:szCs w:val="20"/>
                <w:lang w:val="en-US"/>
              </w:rPr>
              <w:t xml:space="preserve">Name of the Product </w:t>
            </w:r>
          </w:p>
        </w:tc>
        <w:tc>
          <w:tcPr>
            <w:tcW w:w="2575" w:type="dxa"/>
            <w:tcBorders>
              <w:top w:val="single" w:sz="8" w:space="0" w:color="FFC000"/>
              <w:left w:val="nil"/>
              <w:bottom w:val="single" w:sz="12" w:space="0" w:color="FFC000"/>
              <w:right w:val="single" w:sz="8" w:space="0" w:color="FFC000"/>
            </w:tcBorders>
            <w:shd w:val="clear" w:color="auto" w:fill="auto"/>
            <w:vAlign w:val="center"/>
            <w:hideMark/>
          </w:tcPr>
          <w:p w14:paraId="174BBD0E" w14:textId="77777777" w:rsidR="00CF60F6" w:rsidRPr="000E7563" w:rsidRDefault="00CF60F6" w:rsidP="00BF252C">
            <w:pPr>
              <w:spacing w:after="0" w:line="240" w:lineRule="auto"/>
              <w:jc w:val="center"/>
              <w:rPr>
                <w:rFonts w:ascii="Verdana" w:eastAsia="Times New Roman" w:hAnsi="Verdana" w:cs="Times New Roman"/>
                <w:b/>
                <w:bCs/>
                <w:color w:val="000000"/>
                <w:sz w:val="20"/>
                <w:szCs w:val="20"/>
                <w:lang w:val="en-US"/>
              </w:rPr>
            </w:pPr>
            <w:r w:rsidRPr="000E7563">
              <w:rPr>
                <w:rFonts w:ascii="Verdana" w:eastAsia="Times New Roman" w:hAnsi="Verdana" w:cs="Times New Roman"/>
                <w:b/>
                <w:bCs/>
                <w:color w:val="000000"/>
                <w:sz w:val="20"/>
                <w:szCs w:val="20"/>
                <w:lang w:val="en-US"/>
              </w:rPr>
              <w:t>Domestic Demand Market</w:t>
            </w:r>
          </w:p>
        </w:tc>
        <w:tc>
          <w:tcPr>
            <w:tcW w:w="2575" w:type="dxa"/>
            <w:tcBorders>
              <w:top w:val="single" w:sz="8" w:space="0" w:color="FFC000"/>
              <w:left w:val="nil"/>
              <w:bottom w:val="single" w:sz="12" w:space="0" w:color="FFC000"/>
              <w:right w:val="single" w:sz="8" w:space="0" w:color="FFC000"/>
            </w:tcBorders>
            <w:shd w:val="clear" w:color="auto" w:fill="auto"/>
            <w:vAlign w:val="center"/>
            <w:hideMark/>
          </w:tcPr>
          <w:p w14:paraId="4FA07DBA" w14:textId="77777777" w:rsidR="00CF60F6" w:rsidRPr="000E7563" w:rsidRDefault="00CF60F6" w:rsidP="00BF252C">
            <w:pPr>
              <w:spacing w:after="0" w:line="240" w:lineRule="auto"/>
              <w:jc w:val="center"/>
              <w:rPr>
                <w:rFonts w:ascii="Verdana" w:eastAsia="Times New Roman" w:hAnsi="Verdana" w:cs="Times New Roman"/>
                <w:b/>
                <w:bCs/>
                <w:color w:val="000000"/>
                <w:sz w:val="20"/>
                <w:szCs w:val="20"/>
                <w:lang w:val="en-US"/>
              </w:rPr>
            </w:pPr>
            <w:r w:rsidRPr="000E7563">
              <w:rPr>
                <w:rFonts w:ascii="Verdana" w:eastAsia="Times New Roman" w:hAnsi="Verdana" w:cs="Times New Roman"/>
                <w:b/>
                <w:bCs/>
                <w:color w:val="000000"/>
                <w:sz w:val="20"/>
                <w:szCs w:val="20"/>
                <w:lang w:val="en-US"/>
              </w:rPr>
              <w:t>Export Potential</w:t>
            </w:r>
          </w:p>
        </w:tc>
        <w:tc>
          <w:tcPr>
            <w:tcW w:w="2575" w:type="dxa"/>
            <w:tcBorders>
              <w:top w:val="single" w:sz="8" w:space="0" w:color="FFC000"/>
              <w:left w:val="nil"/>
              <w:bottom w:val="single" w:sz="12" w:space="0" w:color="FFC000"/>
              <w:right w:val="single" w:sz="8" w:space="0" w:color="FFC000"/>
            </w:tcBorders>
            <w:shd w:val="clear" w:color="auto" w:fill="auto"/>
            <w:vAlign w:val="center"/>
            <w:hideMark/>
          </w:tcPr>
          <w:p w14:paraId="5B0438E3" w14:textId="77777777" w:rsidR="00CF60F6" w:rsidRPr="000E7563" w:rsidRDefault="00CF60F6" w:rsidP="00BF252C">
            <w:pPr>
              <w:spacing w:after="0" w:line="240" w:lineRule="auto"/>
              <w:jc w:val="center"/>
              <w:rPr>
                <w:rFonts w:ascii="Verdana" w:eastAsia="Times New Roman" w:hAnsi="Verdana" w:cs="Times New Roman"/>
                <w:b/>
                <w:bCs/>
                <w:color w:val="000000"/>
                <w:sz w:val="20"/>
                <w:szCs w:val="20"/>
                <w:lang w:val="en-US"/>
              </w:rPr>
            </w:pPr>
            <w:r w:rsidRPr="000E7563">
              <w:rPr>
                <w:rFonts w:ascii="Verdana" w:eastAsia="Times New Roman" w:hAnsi="Verdana" w:cs="Times New Roman"/>
                <w:b/>
                <w:bCs/>
                <w:color w:val="000000"/>
                <w:sz w:val="20"/>
                <w:szCs w:val="20"/>
                <w:lang w:val="en-US"/>
              </w:rPr>
              <w:t>Import Substitution</w:t>
            </w:r>
          </w:p>
        </w:tc>
      </w:tr>
      <w:tr w:rsidR="00CF60F6" w:rsidRPr="000E7563" w14:paraId="3410C2B5"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000000" w:fill="FFF4E7"/>
            <w:vAlign w:val="center"/>
            <w:hideMark/>
          </w:tcPr>
          <w:p w14:paraId="4D562D84" w14:textId="77777777"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FRP (Pipes and Tanks)</w:t>
            </w:r>
          </w:p>
        </w:tc>
        <w:tc>
          <w:tcPr>
            <w:tcW w:w="2575" w:type="dxa"/>
            <w:tcBorders>
              <w:top w:val="nil"/>
              <w:left w:val="nil"/>
              <w:bottom w:val="single" w:sz="8" w:space="0" w:color="FFC000"/>
              <w:right w:val="single" w:sz="8" w:space="0" w:color="FFC000"/>
            </w:tcBorders>
            <w:shd w:val="clear" w:color="000000" w:fill="FFF4E7"/>
            <w:vAlign w:val="center"/>
            <w:hideMark/>
          </w:tcPr>
          <w:p w14:paraId="7E1CEC7A"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36A9081F" w14:textId="77777777" w:rsidR="00CF60F6" w:rsidRPr="000E7563" w:rsidRDefault="00CF60F6" w:rsidP="00BF252C">
            <w:pPr>
              <w:spacing w:after="0" w:line="240" w:lineRule="auto"/>
              <w:jc w:val="center"/>
              <w:rPr>
                <w:rFonts w:ascii="Arial" w:eastAsia="Times New Roman" w:hAnsi="Arial" w:cs="Arial"/>
                <w:sz w:val="36"/>
                <w:szCs w:val="36"/>
                <w:lang w:val="en-US"/>
              </w:rPr>
            </w:pPr>
            <w:r>
              <w:rPr>
                <w:noProof/>
              </w:rPr>
              <mc:AlternateContent>
                <mc:Choice Requires="wpg">
                  <w:drawing>
                    <wp:anchor distT="0" distB="0" distL="114300" distR="114300" simplePos="0" relativeHeight="252567552" behindDoc="0" locked="0" layoutInCell="1" allowOverlap="1" wp14:anchorId="15DA105B" wp14:editId="69B23EBC">
                      <wp:simplePos x="0" y="0"/>
                      <wp:positionH relativeFrom="column">
                        <wp:posOffset>-1132205</wp:posOffset>
                      </wp:positionH>
                      <wp:positionV relativeFrom="paragraph">
                        <wp:posOffset>88265</wp:posOffset>
                      </wp:positionV>
                      <wp:extent cx="3710305" cy="3284855"/>
                      <wp:effectExtent l="0" t="0" r="4445" b="0"/>
                      <wp:wrapNone/>
                      <wp:docPr id="2213" name="Group 3"/>
                      <wp:cNvGraphicFramePr/>
                      <a:graphic xmlns:a="http://schemas.openxmlformats.org/drawingml/2006/main">
                        <a:graphicData uri="http://schemas.microsoft.com/office/word/2010/wordprocessingGroup">
                          <wpg:wgp>
                            <wpg:cNvGrpSpPr/>
                            <wpg:grpSpPr>
                              <a:xfrm>
                                <a:off x="0" y="0"/>
                                <a:ext cx="3710305" cy="3284855"/>
                                <a:chOff x="0" y="0"/>
                                <a:chExt cx="3709357" cy="2728108"/>
                              </a:xfrm>
                            </wpg:grpSpPr>
                            <pic:pic xmlns:pic="http://schemas.openxmlformats.org/drawingml/2006/picture">
                              <pic:nvPicPr>
                                <pic:cNvPr id="2214" name="Graphic 6"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 y="0"/>
                                  <a:ext cx="549965" cy="354496"/>
                                </a:xfrm>
                                <a:prstGeom prst="rect">
                                  <a:avLst/>
                                </a:prstGeom>
                              </pic:spPr>
                            </pic:pic>
                            <pic:pic xmlns:pic="http://schemas.openxmlformats.org/drawingml/2006/picture">
                              <pic:nvPicPr>
                                <pic:cNvPr id="2215" name="Graphic 7"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 y="1840029"/>
                                  <a:ext cx="549965" cy="354496"/>
                                </a:xfrm>
                                <a:prstGeom prst="rect">
                                  <a:avLst/>
                                </a:prstGeom>
                              </pic:spPr>
                            </pic:pic>
                            <pic:pic xmlns:pic="http://schemas.openxmlformats.org/drawingml/2006/picture">
                              <pic:nvPicPr>
                                <pic:cNvPr id="2216" name="Graphic 8"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3142139" y="1875182"/>
                                  <a:ext cx="549965" cy="354496"/>
                                </a:xfrm>
                                <a:prstGeom prst="rect">
                                  <a:avLst/>
                                </a:prstGeom>
                              </pic:spPr>
                            </pic:pic>
                            <pic:pic xmlns:pic="http://schemas.openxmlformats.org/drawingml/2006/picture">
                              <pic:nvPicPr>
                                <pic:cNvPr id="2217" name="Graphic 9"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 y="901783"/>
                                  <a:ext cx="549965" cy="354496"/>
                                </a:xfrm>
                                <a:prstGeom prst="rect">
                                  <a:avLst/>
                                </a:prstGeom>
                              </pic:spPr>
                            </pic:pic>
                            <pic:pic xmlns:pic="http://schemas.openxmlformats.org/drawingml/2006/picture">
                              <pic:nvPicPr>
                                <pic:cNvPr id="2218" name="Graphic 10"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 y="1359454"/>
                                  <a:ext cx="549965" cy="354496"/>
                                </a:xfrm>
                                <a:prstGeom prst="rect">
                                  <a:avLst/>
                                </a:prstGeom>
                              </pic:spPr>
                            </pic:pic>
                            <pic:pic xmlns:pic="http://schemas.openxmlformats.org/drawingml/2006/picture">
                              <pic:nvPicPr>
                                <pic:cNvPr id="2219" name="Graphic 13"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3159392" y="2345912"/>
                                  <a:ext cx="549965" cy="354496"/>
                                </a:xfrm>
                                <a:prstGeom prst="rect">
                                  <a:avLst/>
                                </a:prstGeom>
                              </pic:spPr>
                            </pic:pic>
                            <pic:pic xmlns:pic="http://schemas.openxmlformats.org/drawingml/2006/picture">
                              <pic:nvPicPr>
                                <pic:cNvPr id="2220" name="Graphic 14"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640084" y="17243"/>
                                  <a:ext cx="549965" cy="354496"/>
                                </a:xfrm>
                                <a:prstGeom prst="rect">
                                  <a:avLst/>
                                </a:prstGeom>
                              </pic:spPr>
                            </pic:pic>
                            <pic:pic xmlns:pic="http://schemas.openxmlformats.org/drawingml/2006/picture">
                              <pic:nvPicPr>
                                <pic:cNvPr id="2221" name="Graphic 15"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642205" y="1388732"/>
                                  <a:ext cx="549965" cy="354496"/>
                                </a:xfrm>
                                <a:prstGeom prst="rect">
                                  <a:avLst/>
                                </a:prstGeom>
                              </pic:spPr>
                            </pic:pic>
                            <pic:pic xmlns:pic="http://schemas.openxmlformats.org/drawingml/2006/picture">
                              <pic:nvPicPr>
                                <pic:cNvPr id="2222" name="Graphic 17"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2373612"/>
                                  <a:ext cx="549965" cy="354496"/>
                                </a:xfrm>
                                <a:prstGeom prst="rect">
                                  <a:avLst/>
                                </a:prstGeom>
                              </pic:spPr>
                            </pic:pic>
                            <pic:pic xmlns:pic="http://schemas.openxmlformats.org/drawingml/2006/picture">
                              <pic:nvPicPr>
                                <pic:cNvPr id="2223" name="Graphic 19"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6628" y="469446"/>
                                  <a:ext cx="549965" cy="354496"/>
                                </a:xfrm>
                                <a:prstGeom prst="rect">
                                  <a:avLst/>
                                </a:prstGeom>
                              </pic:spPr>
                            </pic:pic>
                            <pic:pic xmlns:pic="http://schemas.openxmlformats.org/drawingml/2006/picture">
                              <pic:nvPicPr>
                                <pic:cNvPr id="2224" name="Graphic 20"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612205" y="447719"/>
                                  <a:ext cx="549965" cy="354496"/>
                                </a:xfrm>
                                <a:prstGeom prst="rect">
                                  <a:avLst/>
                                </a:prstGeom>
                              </pic:spPr>
                            </pic:pic>
                            <pic:pic xmlns:pic="http://schemas.openxmlformats.org/drawingml/2006/picture">
                              <pic:nvPicPr>
                                <pic:cNvPr id="2225" name="Graphic 21"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3148766" y="447399"/>
                                  <a:ext cx="549965" cy="3544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FEB101" id="Group 3" o:spid="_x0000_s1026" style="position:absolute;margin-left:-89.15pt;margin-top:6.95pt;width:292.15pt;height:258.65pt;z-index:252567552;mso-width-relative:margin;mso-height-relative:margin" coordsize="37093,27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6" o:spid="_x0000_s1027" type="#_x0000_t75" alt="Badge Tick1 with solid fill" style="position:absolute;width:5499;height: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">
                        <v:imagedata r:id="rId16" o:title="Badge Tick1 with solid fill"/>
                      </v:shape>
                      <v:shape id="Graphic 7" o:spid="_x0000_s1028" type="#_x0000_t75" alt="Badge Tick1 with solid fill" style="position:absolute;top:18400;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">
                        <v:imagedata r:id="rId16" o:title="Badge Tick1 with solid fill"/>
                      </v:shape>
                      <v:shape id="Graphic 8" o:spid="_x0000_s1029" type="#_x0000_t75" alt="Badge Tick1 with solid fill" style="position:absolute;left:31421;top:18751;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">
                        <v:imagedata r:id="rId16" o:title="Badge Tick1 with solid fill"/>
                      </v:shape>
                      <v:shape id="Graphic 9" o:spid="_x0000_s1030" type="#_x0000_t75" alt="Badge Tick1 with solid fill" style="position:absolute;top:9017;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">
                        <v:imagedata r:id="rId16" o:title="Badge Tick1 with solid fill"/>
                      </v:shape>
                      <v:shape id="Graphic 10" o:spid="_x0000_s1031" type="#_x0000_t75" alt="Badge Tick1 with solid fill" style="position:absolute;top:13594;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">
                        <v:imagedata r:id="rId16" o:title="Badge Tick1 with solid fill"/>
                      </v:shape>
                      <v:shape id="Graphic 13" o:spid="_x0000_s1032" type="#_x0000_t75" alt="Badge Tick1 with solid fill" style="position:absolute;left:31593;top:23459;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">
                        <v:imagedata r:id="rId16" o:title="Badge Tick1 with solid fill"/>
                      </v:shape>
                      <v:shape id="Graphic 14" o:spid="_x0000_s1033" type="#_x0000_t75" alt="Badge Tick1 with solid fill" style="position:absolute;left:16400;top:172;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">
                        <v:imagedata r:id="rId16" o:title="Badge Tick1 with solid fill"/>
                      </v:shape>
                      <v:shape id="Graphic 15" o:spid="_x0000_s1034" type="#_x0000_t75" alt="Badge Tick1 with solid fill" style="position:absolute;left:16422;top:13887;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">
                        <v:imagedata r:id="rId16" o:title="Badge Tick1 with solid fill"/>
                      </v:shape>
                      <v:shape id="Graphic 17" o:spid="_x0000_s1035" type="#_x0000_t75" alt="Badge Tick1 with solid fill" style="position:absolute;top:23736;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">
                        <v:imagedata r:id="rId16" o:title="Badge Tick1 with solid fill"/>
                      </v:shape>
                      <v:shape id="Graphic 19" o:spid="_x0000_s1036" type="#_x0000_t75" alt="Badge Tick1 with solid fill" style="position:absolute;left:66;top:4694;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">
                        <v:imagedata r:id="rId16" o:title="Badge Tick1 with solid fill"/>
                      </v:shape>
                      <v:shape id="Graphic 20" o:spid="_x0000_s1037" type="#_x0000_t75" alt="Badge Tick1 with solid fill" style="position:absolute;left:16122;top:4477;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">
                        <v:imagedata r:id="rId16" o:title="Badge Tick1 with solid fill"/>
                      </v:shape>
                      <v:shape id="Graphic 21" o:spid="_x0000_s1038" type="#_x0000_t75" alt="Badge Tick1 with solid fill" style="position:absolute;left:31487;top:4473;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">
                        <v:imagedata r:id="rId16" o:title="Badge Tick1 with solid fill"/>
                      </v:shape>
                    </v:group>
                  </w:pict>
                </mc:Fallback>
              </mc:AlternateContent>
            </w: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0DA95439"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48AA8B28"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auto" w:fill="auto"/>
            <w:vAlign w:val="center"/>
            <w:hideMark/>
          </w:tcPr>
          <w:p w14:paraId="020A75D8" w14:textId="77777777"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Electronics and Telecommunication</w:t>
            </w:r>
          </w:p>
        </w:tc>
        <w:tc>
          <w:tcPr>
            <w:tcW w:w="2575" w:type="dxa"/>
            <w:tcBorders>
              <w:top w:val="nil"/>
              <w:left w:val="nil"/>
              <w:bottom w:val="single" w:sz="8" w:space="0" w:color="FFC000"/>
              <w:right w:val="single" w:sz="8" w:space="0" w:color="FFC000"/>
            </w:tcBorders>
            <w:shd w:val="clear" w:color="auto" w:fill="auto"/>
            <w:vAlign w:val="center"/>
            <w:hideMark/>
          </w:tcPr>
          <w:p w14:paraId="66579C02"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4A08EFF1"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53E9BAA7"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310A4B72"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000000" w:fill="FFF4E7"/>
            <w:vAlign w:val="center"/>
            <w:hideMark/>
          </w:tcPr>
          <w:p w14:paraId="51A96C59" w14:textId="77777777"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Marine Components</w:t>
            </w:r>
          </w:p>
        </w:tc>
        <w:tc>
          <w:tcPr>
            <w:tcW w:w="2575" w:type="dxa"/>
            <w:tcBorders>
              <w:top w:val="nil"/>
              <w:left w:val="nil"/>
              <w:bottom w:val="single" w:sz="8" w:space="0" w:color="FFC000"/>
              <w:right w:val="single" w:sz="8" w:space="0" w:color="FFC000"/>
            </w:tcBorders>
            <w:shd w:val="clear" w:color="000000" w:fill="FFF4E7"/>
            <w:vAlign w:val="center"/>
            <w:hideMark/>
          </w:tcPr>
          <w:p w14:paraId="6BAE84F8"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21301ADA"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4D82E14E"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190F7EFD"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auto" w:fill="auto"/>
            <w:vAlign w:val="center"/>
            <w:hideMark/>
          </w:tcPr>
          <w:p w14:paraId="72FD33A5" w14:textId="77777777"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Renewable Energy (Wind)</w:t>
            </w:r>
          </w:p>
        </w:tc>
        <w:tc>
          <w:tcPr>
            <w:tcW w:w="2575" w:type="dxa"/>
            <w:tcBorders>
              <w:top w:val="nil"/>
              <w:left w:val="nil"/>
              <w:bottom w:val="single" w:sz="8" w:space="0" w:color="FFC000"/>
              <w:right w:val="single" w:sz="8" w:space="0" w:color="FFC000"/>
            </w:tcBorders>
            <w:shd w:val="clear" w:color="auto" w:fill="auto"/>
            <w:vAlign w:val="center"/>
            <w:hideMark/>
          </w:tcPr>
          <w:p w14:paraId="76B33BF8"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5510A330"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7A513948"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057945AF"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000000" w:fill="FFF4E7"/>
            <w:vAlign w:val="center"/>
            <w:hideMark/>
          </w:tcPr>
          <w:p w14:paraId="02875EE5" w14:textId="77777777"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Aerospace and Defense</w:t>
            </w:r>
          </w:p>
        </w:tc>
        <w:tc>
          <w:tcPr>
            <w:tcW w:w="2575" w:type="dxa"/>
            <w:tcBorders>
              <w:top w:val="nil"/>
              <w:left w:val="nil"/>
              <w:bottom w:val="single" w:sz="8" w:space="0" w:color="FFC000"/>
              <w:right w:val="single" w:sz="8" w:space="0" w:color="FFC000"/>
            </w:tcBorders>
            <w:shd w:val="clear" w:color="000000" w:fill="FFF4E7"/>
            <w:vAlign w:val="center"/>
            <w:hideMark/>
          </w:tcPr>
          <w:p w14:paraId="1E502666"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03DDDB2C"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712DCF5E"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675DD5A5"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auto" w:fill="auto"/>
            <w:vAlign w:val="center"/>
            <w:hideMark/>
          </w:tcPr>
          <w:p w14:paraId="1872F9DB" w14:textId="2934693E"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lastRenderedPageBreak/>
              <w:t>Chemical</w:t>
            </w:r>
            <w:r w:rsidR="007F2D45">
              <w:rPr>
                <w:rFonts w:ascii="Verdana" w:eastAsia="Times New Roman" w:hAnsi="Verdana" w:cs="Times New Roman"/>
                <w:color w:val="000000"/>
                <w:sz w:val="20"/>
                <w:szCs w:val="20"/>
                <w:lang w:val="en-US"/>
              </w:rPr>
              <w:t xml:space="preserve"> Storage</w:t>
            </w:r>
          </w:p>
        </w:tc>
        <w:tc>
          <w:tcPr>
            <w:tcW w:w="2575" w:type="dxa"/>
            <w:tcBorders>
              <w:top w:val="nil"/>
              <w:left w:val="nil"/>
              <w:bottom w:val="single" w:sz="8" w:space="0" w:color="FFC000"/>
              <w:right w:val="single" w:sz="8" w:space="0" w:color="FFC000"/>
            </w:tcBorders>
            <w:shd w:val="clear" w:color="auto" w:fill="auto"/>
            <w:vAlign w:val="center"/>
            <w:hideMark/>
          </w:tcPr>
          <w:p w14:paraId="0DE811A4"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1AF97435"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6EEBCE7F"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bl>
    <w:p w14:paraId="19551EE8" w14:textId="19E4E445" w:rsidR="00F310FA" w:rsidRDefault="00110D4F" w:rsidP="00AF0610">
      <w:pPr>
        <w:spacing w:line="360" w:lineRule="auto"/>
        <w:jc w:val="both"/>
        <w:rPr>
          <w:rFonts w:ascii="Verdana" w:hAnsi="Verdana"/>
          <w:b/>
          <w:bCs/>
          <w:sz w:val="20"/>
          <w:szCs w:val="20"/>
        </w:rPr>
      </w:pPr>
      <w:r>
        <w:rPr>
          <w:rFonts w:ascii="Verdana" w:hAnsi="Verdana"/>
          <w:b/>
          <w:bCs/>
          <w:sz w:val="20"/>
          <w:szCs w:val="20"/>
        </w:rPr>
        <w:tab/>
      </w:r>
      <w:r>
        <w:rPr>
          <w:rFonts w:ascii="Verdana" w:hAnsi="Verdana"/>
          <w:b/>
          <w:bCs/>
          <w:sz w:val="20"/>
          <w:szCs w:val="20"/>
        </w:rPr>
        <w:tab/>
      </w:r>
      <w:r>
        <w:rPr>
          <w:rFonts w:ascii="Verdana" w:hAnsi="Verdana"/>
          <w:b/>
          <w:bCs/>
          <w:sz w:val="20"/>
          <w:szCs w:val="20"/>
        </w:rPr>
        <w:tab/>
      </w:r>
    </w:p>
    <w:p w14:paraId="00B63DB1" w14:textId="31D419E7" w:rsidR="00905DCB" w:rsidRPr="00153617" w:rsidRDefault="00110D4F" w:rsidP="00F310FA">
      <w:pPr>
        <w:spacing w:line="360" w:lineRule="auto"/>
        <w:jc w:val="center"/>
        <w:rPr>
          <w:rFonts w:ascii="Arial" w:hAnsi="Arial" w:cs="Arial"/>
          <w:b/>
          <w:bCs/>
          <w:sz w:val="24"/>
          <w:szCs w:val="24"/>
        </w:rPr>
      </w:pPr>
      <w:r w:rsidRPr="00153617">
        <w:rPr>
          <w:rFonts w:ascii="Arial" w:hAnsi="Arial" w:cs="Arial"/>
          <w:b/>
          <w:bCs/>
          <w:sz w:val="24"/>
          <w:szCs w:val="24"/>
        </w:rPr>
        <w:t>Product Profile</w:t>
      </w:r>
    </w:p>
    <w:p w14:paraId="5138A56C" w14:textId="08F68177" w:rsidR="00AF0610" w:rsidRPr="00153617" w:rsidRDefault="00AF0610" w:rsidP="00AF0610">
      <w:pPr>
        <w:spacing w:line="360" w:lineRule="auto"/>
        <w:jc w:val="both"/>
        <w:rPr>
          <w:rFonts w:ascii="Arial" w:hAnsi="Arial" w:cs="Arial"/>
          <w:b/>
          <w:bCs/>
          <w:sz w:val="24"/>
          <w:szCs w:val="24"/>
        </w:rPr>
      </w:pPr>
      <w:r w:rsidRPr="00153617">
        <w:rPr>
          <w:rFonts w:ascii="Arial" w:hAnsi="Arial" w:cs="Arial"/>
          <w:b/>
          <w:bCs/>
          <w:sz w:val="24"/>
          <w:szCs w:val="24"/>
        </w:rPr>
        <w:t xml:space="preserve">2.1. Product Overview (Introduction and Characteristics): </w:t>
      </w:r>
    </w:p>
    <w:p w14:paraId="052F0BE9" w14:textId="77777777" w:rsidR="00AF0610" w:rsidRDefault="00AF0610" w:rsidP="00AF0610">
      <w:pPr>
        <w:spacing w:line="360" w:lineRule="auto"/>
        <w:jc w:val="both"/>
        <w:rPr>
          <w:rFonts w:ascii="Arial" w:hAnsi="Arial" w:cs="Arial"/>
          <w:sz w:val="24"/>
          <w:szCs w:val="24"/>
        </w:rPr>
      </w:pPr>
      <w:r w:rsidRPr="00C64897">
        <w:rPr>
          <w:rFonts w:ascii="Arial" w:hAnsi="Arial" w:cs="Arial"/>
          <w:sz w:val="24"/>
          <w:szCs w:val="24"/>
        </w:rPr>
        <w:t xml:space="preserve">Vinyl Ester Resins are intermediate between polyester and epoxy resin specifically designed for greater resistance to vibrational loads. They are thermosetting group of resins derived from the reaction of </w:t>
      </w:r>
      <w:r>
        <w:rPr>
          <w:rFonts w:ascii="Arial" w:hAnsi="Arial" w:cs="Arial"/>
          <w:sz w:val="24"/>
          <w:szCs w:val="24"/>
        </w:rPr>
        <w:t>e</w:t>
      </w:r>
      <w:r w:rsidRPr="00C64897">
        <w:rPr>
          <w:rFonts w:ascii="Arial" w:hAnsi="Arial" w:cs="Arial"/>
          <w:sz w:val="24"/>
          <w:szCs w:val="24"/>
        </w:rPr>
        <w:t xml:space="preserve">poxy </w:t>
      </w:r>
      <w:r>
        <w:rPr>
          <w:rFonts w:ascii="Arial" w:hAnsi="Arial" w:cs="Arial"/>
          <w:sz w:val="24"/>
          <w:szCs w:val="24"/>
        </w:rPr>
        <w:t>r</w:t>
      </w:r>
      <w:r w:rsidRPr="00C64897">
        <w:rPr>
          <w:rFonts w:ascii="Arial" w:hAnsi="Arial" w:cs="Arial"/>
          <w:sz w:val="24"/>
          <w:szCs w:val="24"/>
        </w:rPr>
        <w:t xml:space="preserve">esin and unsaturated carboxylic acid group such as </w:t>
      </w:r>
      <w:r>
        <w:rPr>
          <w:rFonts w:ascii="Arial" w:hAnsi="Arial" w:cs="Arial"/>
          <w:sz w:val="24"/>
          <w:szCs w:val="24"/>
        </w:rPr>
        <w:t>m</w:t>
      </w:r>
      <w:r w:rsidRPr="00C64897">
        <w:rPr>
          <w:rFonts w:ascii="Arial" w:hAnsi="Arial" w:cs="Arial"/>
          <w:sz w:val="24"/>
          <w:szCs w:val="24"/>
        </w:rPr>
        <w:t xml:space="preserve">ethacrylic or acrylic acid. </w:t>
      </w:r>
    </w:p>
    <w:p w14:paraId="78E89DCB" w14:textId="77777777" w:rsidR="00AF0610" w:rsidRDefault="00AF0610" w:rsidP="00AF0610">
      <w:pPr>
        <w:spacing w:line="360" w:lineRule="auto"/>
        <w:jc w:val="both"/>
        <w:rPr>
          <w:rFonts w:ascii="Arial" w:hAnsi="Arial" w:cs="Arial"/>
          <w:sz w:val="24"/>
          <w:szCs w:val="24"/>
        </w:rPr>
      </w:pPr>
      <w:r w:rsidRPr="00C64897">
        <w:rPr>
          <w:rFonts w:ascii="Arial" w:hAnsi="Arial" w:cs="Arial"/>
          <w:sz w:val="24"/>
          <w:szCs w:val="24"/>
        </w:rPr>
        <w:t>Vinyl Ester Resin forms cross linking between epoxy backbone and functional side groups leaving fewer area to attach water molecule which means these resins are very resistant to water and other chemicals. As they are less susceptible to damage by hydrolysis, therefore find applications in pipes and chemical storage tanks, marine, recreation industries etc. This type of side group cross linking also provides vinyl ester resin with excellent thermal stability and are frequently found in applications such as semiconductor encapsulation, electronics, and communication, construction, and automobile industries.</w:t>
      </w:r>
    </w:p>
    <w:p w14:paraId="0EFA5EC6" w14:textId="77777777" w:rsidR="00AF0610" w:rsidRDefault="00AF0610" w:rsidP="00AF0610">
      <w:pPr>
        <w:spacing w:line="360" w:lineRule="auto"/>
        <w:jc w:val="both"/>
        <w:rPr>
          <w:rFonts w:ascii="Arial" w:hAnsi="Arial" w:cs="Arial"/>
          <w:sz w:val="24"/>
          <w:szCs w:val="24"/>
        </w:rPr>
      </w:pPr>
      <w:r>
        <w:rPr>
          <w:rFonts w:ascii="Arial" w:hAnsi="Arial" w:cs="Arial"/>
          <w:sz w:val="24"/>
          <w:szCs w:val="24"/>
        </w:rPr>
        <w:t>Few globally used grades of vinyl ester resin are described below</w:t>
      </w:r>
    </w:p>
    <w:tbl>
      <w:tblPr>
        <w:tblW w:w="9880" w:type="dxa"/>
        <w:tblLook w:val="04A0" w:firstRow="1" w:lastRow="0" w:firstColumn="1" w:lastColumn="0" w:noHBand="0" w:noVBand="1"/>
      </w:tblPr>
      <w:tblGrid>
        <w:gridCol w:w="800"/>
        <w:gridCol w:w="2640"/>
        <w:gridCol w:w="6440"/>
      </w:tblGrid>
      <w:tr w:rsidR="00410F8C" w:rsidRPr="00410F8C" w14:paraId="51167AAE" w14:textId="77777777" w:rsidTr="00410F8C">
        <w:trPr>
          <w:trHeight w:val="315"/>
        </w:trPr>
        <w:tc>
          <w:tcPr>
            <w:tcW w:w="800" w:type="dxa"/>
            <w:tcBorders>
              <w:top w:val="single" w:sz="8" w:space="0" w:color="auto"/>
              <w:left w:val="single" w:sz="8" w:space="0" w:color="auto"/>
              <w:bottom w:val="single" w:sz="8" w:space="0" w:color="auto"/>
              <w:right w:val="single" w:sz="8" w:space="0" w:color="auto"/>
            </w:tcBorders>
            <w:shd w:val="clear" w:color="000000" w:fill="9BC2E6"/>
            <w:vAlign w:val="center"/>
            <w:hideMark/>
          </w:tcPr>
          <w:p w14:paraId="03D85621"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S. No</w:t>
            </w:r>
          </w:p>
        </w:tc>
        <w:tc>
          <w:tcPr>
            <w:tcW w:w="2640" w:type="dxa"/>
            <w:tcBorders>
              <w:top w:val="single" w:sz="8" w:space="0" w:color="auto"/>
              <w:left w:val="nil"/>
              <w:bottom w:val="single" w:sz="8" w:space="0" w:color="auto"/>
              <w:right w:val="single" w:sz="8" w:space="0" w:color="auto"/>
            </w:tcBorders>
            <w:shd w:val="clear" w:color="000000" w:fill="9BC2E6"/>
            <w:vAlign w:val="center"/>
            <w:hideMark/>
          </w:tcPr>
          <w:p w14:paraId="1D6CDF32"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Grade</w:t>
            </w:r>
          </w:p>
        </w:tc>
        <w:tc>
          <w:tcPr>
            <w:tcW w:w="6440" w:type="dxa"/>
            <w:tcBorders>
              <w:top w:val="single" w:sz="8" w:space="0" w:color="auto"/>
              <w:left w:val="nil"/>
              <w:bottom w:val="single" w:sz="8" w:space="0" w:color="auto"/>
              <w:right w:val="single" w:sz="8" w:space="0" w:color="auto"/>
            </w:tcBorders>
            <w:shd w:val="clear" w:color="000000" w:fill="9BC2E6"/>
            <w:vAlign w:val="center"/>
            <w:hideMark/>
          </w:tcPr>
          <w:p w14:paraId="74BB50C5"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Application</w:t>
            </w:r>
          </w:p>
        </w:tc>
      </w:tr>
      <w:tr w:rsidR="00410F8C" w:rsidRPr="00410F8C" w14:paraId="62ACDFBD"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666D5706"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1</w:t>
            </w:r>
          </w:p>
        </w:tc>
        <w:tc>
          <w:tcPr>
            <w:tcW w:w="2640" w:type="dxa"/>
            <w:tcBorders>
              <w:top w:val="nil"/>
              <w:left w:val="nil"/>
              <w:bottom w:val="single" w:sz="8" w:space="0" w:color="auto"/>
              <w:right w:val="single" w:sz="8" w:space="0" w:color="auto"/>
            </w:tcBorders>
            <w:shd w:val="clear" w:color="000000" w:fill="A9D08E"/>
            <w:vAlign w:val="center"/>
            <w:hideMark/>
          </w:tcPr>
          <w:p w14:paraId="0BB07E04" w14:textId="0CBC4740" w:rsidR="00410F8C" w:rsidRPr="00410F8C" w:rsidRDefault="00410F8C" w:rsidP="00410F8C">
            <w:pPr>
              <w:spacing w:after="0" w:line="240" w:lineRule="auto"/>
              <w:rPr>
                <w:rFonts w:ascii="Arial" w:eastAsia="Times New Roman" w:hAnsi="Arial" w:cs="Arial"/>
                <w:b/>
                <w:bCs/>
                <w:color w:val="000000"/>
                <w:sz w:val="20"/>
                <w:szCs w:val="20"/>
                <w:lang w:val="en-US"/>
              </w:rPr>
            </w:pPr>
            <w:bookmarkStart w:id="5" w:name="RANGE!C4"/>
            <w:r w:rsidRPr="00410F8C">
              <w:rPr>
                <w:rFonts w:ascii="Arial" w:eastAsia="Times New Roman" w:hAnsi="Arial" w:cs="Arial"/>
                <w:b/>
                <w:bCs/>
                <w:color w:val="000000"/>
                <w:sz w:val="20"/>
                <w:szCs w:val="20"/>
              </w:rPr>
              <w:t>Bisphenol-A Epoxy</w:t>
            </w:r>
            <w:r w:rsidR="00863CA8">
              <w:rPr>
                <w:rFonts w:ascii="Arial" w:eastAsia="Times New Roman" w:hAnsi="Arial" w:cs="Arial"/>
                <w:b/>
                <w:bCs/>
                <w:color w:val="000000"/>
                <w:sz w:val="20"/>
                <w:szCs w:val="20"/>
              </w:rPr>
              <w:t xml:space="preserve"> Based</w:t>
            </w:r>
            <w:r w:rsidRPr="00410F8C">
              <w:rPr>
                <w:rFonts w:ascii="Arial" w:eastAsia="Times New Roman" w:hAnsi="Arial" w:cs="Arial"/>
                <w:b/>
                <w:bCs/>
                <w:color w:val="000000"/>
                <w:sz w:val="20"/>
                <w:szCs w:val="20"/>
              </w:rPr>
              <w:t xml:space="preserve"> </w:t>
            </w:r>
            <w:r w:rsidR="0022004C">
              <w:rPr>
                <w:rFonts w:ascii="Arial" w:eastAsia="Times New Roman" w:hAnsi="Arial" w:cs="Arial"/>
                <w:b/>
                <w:bCs/>
                <w:color w:val="000000"/>
                <w:sz w:val="20"/>
                <w:szCs w:val="20"/>
              </w:rPr>
              <w:t>Vinyl</w:t>
            </w:r>
            <w:r w:rsidR="00863CA8">
              <w:rPr>
                <w:rFonts w:ascii="Arial" w:eastAsia="Times New Roman" w:hAnsi="Arial" w:cs="Arial"/>
                <w:b/>
                <w:bCs/>
                <w:color w:val="000000"/>
                <w:sz w:val="20"/>
                <w:szCs w:val="20"/>
              </w:rPr>
              <w:t xml:space="preserve"> Ester</w:t>
            </w:r>
            <w:r w:rsidR="0022004C">
              <w:rPr>
                <w:rFonts w:ascii="Arial" w:eastAsia="Times New Roman" w:hAnsi="Arial" w:cs="Arial"/>
                <w:b/>
                <w:bCs/>
                <w:color w:val="000000"/>
                <w:sz w:val="20"/>
                <w:szCs w:val="20"/>
              </w:rPr>
              <w:t xml:space="preserve"> </w:t>
            </w:r>
            <w:r w:rsidRPr="00410F8C">
              <w:rPr>
                <w:rFonts w:ascii="Arial" w:eastAsia="Times New Roman" w:hAnsi="Arial" w:cs="Arial"/>
                <w:b/>
                <w:bCs/>
                <w:color w:val="000000"/>
                <w:sz w:val="20"/>
                <w:szCs w:val="20"/>
              </w:rPr>
              <w:t>Resin</w:t>
            </w:r>
            <w:bookmarkEnd w:id="5"/>
          </w:p>
        </w:tc>
        <w:tc>
          <w:tcPr>
            <w:tcW w:w="6440" w:type="dxa"/>
            <w:tcBorders>
              <w:top w:val="nil"/>
              <w:left w:val="nil"/>
              <w:bottom w:val="single" w:sz="8" w:space="0" w:color="auto"/>
              <w:right w:val="single" w:sz="8" w:space="0" w:color="auto"/>
            </w:tcBorders>
            <w:shd w:val="clear" w:color="auto" w:fill="auto"/>
            <w:vAlign w:val="center"/>
            <w:hideMark/>
          </w:tcPr>
          <w:p w14:paraId="0CDF0419"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6" w:name="RANGE!D4"/>
            <w:r w:rsidRPr="00410F8C">
              <w:rPr>
                <w:rFonts w:ascii="Arial" w:eastAsia="Times New Roman" w:hAnsi="Arial" w:cs="Arial"/>
                <w:b/>
                <w:bCs/>
                <w:color w:val="000000"/>
                <w:sz w:val="20"/>
                <w:szCs w:val="20"/>
              </w:rPr>
              <w:t>Provide Resistance to acid, alkalis, solvents, excellent toughness, and fatigue resistance</w:t>
            </w:r>
            <w:bookmarkEnd w:id="6"/>
          </w:p>
        </w:tc>
      </w:tr>
      <w:tr w:rsidR="00410F8C" w:rsidRPr="00410F8C" w14:paraId="667383DD"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1D103964"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2</w:t>
            </w:r>
          </w:p>
        </w:tc>
        <w:tc>
          <w:tcPr>
            <w:tcW w:w="2640" w:type="dxa"/>
            <w:tcBorders>
              <w:top w:val="nil"/>
              <w:left w:val="nil"/>
              <w:bottom w:val="single" w:sz="8" w:space="0" w:color="auto"/>
              <w:right w:val="single" w:sz="8" w:space="0" w:color="auto"/>
            </w:tcBorders>
            <w:shd w:val="clear" w:color="000000" w:fill="A9D08E"/>
            <w:vAlign w:val="center"/>
            <w:hideMark/>
          </w:tcPr>
          <w:p w14:paraId="1276821B" w14:textId="0AC577CC" w:rsidR="00410F8C" w:rsidRPr="00410F8C" w:rsidRDefault="00410F8C" w:rsidP="00410F8C">
            <w:pPr>
              <w:spacing w:after="0" w:line="240" w:lineRule="auto"/>
              <w:rPr>
                <w:rFonts w:ascii="Arial" w:eastAsia="Times New Roman" w:hAnsi="Arial" w:cs="Arial"/>
                <w:b/>
                <w:bCs/>
                <w:color w:val="000000"/>
                <w:sz w:val="20"/>
                <w:szCs w:val="20"/>
                <w:lang w:val="en-US"/>
              </w:rPr>
            </w:pPr>
            <w:bookmarkStart w:id="7" w:name="RANGE!C5"/>
            <w:r w:rsidRPr="00410F8C">
              <w:rPr>
                <w:rFonts w:ascii="Arial" w:eastAsia="Times New Roman" w:hAnsi="Arial" w:cs="Arial"/>
                <w:b/>
                <w:bCs/>
                <w:color w:val="000000"/>
                <w:sz w:val="20"/>
                <w:szCs w:val="20"/>
              </w:rPr>
              <w:t xml:space="preserve">Low styrene Monomer Bisphenol-A </w:t>
            </w:r>
            <w:r w:rsidR="00863CA8">
              <w:rPr>
                <w:rFonts w:ascii="Arial" w:eastAsia="Times New Roman" w:hAnsi="Arial" w:cs="Arial"/>
                <w:b/>
                <w:bCs/>
                <w:color w:val="000000"/>
                <w:sz w:val="20"/>
                <w:szCs w:val="20"/>
              </w:rPr>
              <w:t xml:space="preserve">Vinyl Ester </w:t>
            </w:r>
            <w:r w:rsidRPr="00410F8C">
              <w:rPr>
                <w:rFonts w:ascii="Arial" w:eastAsia="Times New Roman" w:hAnsi="Arial" w:cs="Arial"/>
                <w:b/>
                <w:bCs/>
                <w:color w:val="000000"/>
                <w:sz w:val="20"/>
                <w:szCs w:val="20"/>
              </w:rPr>
              <w:t>Resin</w:t>
            </w:r>
            <w:bookmarkEnd w:id="7"/>
          </w:p>
        </w:tc>
        <w:tc>
          <w:tcPr>
            <w:tcW w:w="6440" w:type="dxa"/>
            <w:tcBorders>
              <w:top w:val="nil"/>
              <w:left w:val="nil"/>
              <w:bottom w:val="single" w:sz="8" w:space="0" w:color="auto"/>
              <w:right w:val="single" w:sz="8" w:space="0" w:color="auto"/>
            </w:tcBorders>
            <w:shd w:val="clear" w:color="auto" w:fill="auto"/>
            <w:vAlign w:val="center"/>
            <w:hideMark/>
          </w:tcPr>
          <w:p w14:paraId="6769F1F0"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8" w:name="RANGE!D5"/>
            <w:r w:rsidRPr="00410F8C">
              <w:rPr>
                <w:rFonts w:ascii="Arial" w:eastAsia="Times New Roman" w:hAnsi="Arial" w:cs="Arial"/>
                <w:b/>
                <w:bCs/>
                <w:color w:val="000000"/>
                <w:sz w:val="20"/>
                <w:szCs w:val="20"/>
              </w:rPr>
              <w:t>Chemical reaction vessels</w:t>
            </w:r>
            <w:bookmarkEnd w:id="8"/>
          </w:p>
        </w:tc>
      </w:tr>
      <w:tr w:rsidR="00410F8C" w:rsidRPr="00410F8C" w14:paraId="2F077C80"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7896A2E7"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3</w:t>
            </w:r>
          </w:p>
        </w:tc>
        <w:tc>
          <w:tcPr>
            <w:tcW w:w="2640" w:type="dxa"/>
            <w:tcBorders>
              <w:top w:val="nil"/>
              <w:left w:val="nil"/>
              <w:bottom w:val="single" w:sz="8" w:space="0" w:color="auto"/>
              <w:right w:val="single" w:sz="8" w:space="0" w:color="auto"/>
            </w:tcBorders>
            <w:shd w:val="clear" w:color="000000" w:fill="A9D08E"/>
            <w:vAlign w:val="center"/>
            <w:hideMark/>
          </w:tcPr>
          <w:p w14:paraId="45F46E28" w14:textId="0D80C70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9" w:name="RANGE!C6"/>
            <w:r w:rsidRPr="00410F8C">
              <w:rPr>
                <w:rFonts w:ascii="Arial" w:eastAsia="Times New Roman" w:hAnsi="Arial" w:cs="Arial"/>
                <w:b/>
                <w:bCs/>
                <w:color w:val="000000"/>
                <w:sz w:val="20"/>
                <w:szCs w:val="20"/>
              </w:rPr>
              <w:t xml:space="preserve">Novolac Based Epoxy </w:t>
            </w:r>
            <w:r w:rsidR="0022004C">
              <w:rPr>
                <w:rFonts w:ascii="Arial" w:eastAsia="Times New Roman" w:hAnsi="Arial" w:cs="Arial"/>
                <w:b/>
                <w:bCs/>
                <w:color w:val="000000"/>
                <w:sz w:val="20"/>
                <w:szCs w:val="20"/>
              </w:rPr>
              <w:t>Vinyl</w:t>
            </w:r>
            <w:r w:rsidR="00863CA8">
              <w:rPr>
                <w:rFonts w:ascii="Arial" w:eastAsia="Times New Roman" w:hAnsi="Arial" w:cs="Arial"/>
                <w:b/>
                <w:bCs/>
                <w:color w:val="000000"/>
                <w:sz w:val="20"/>
                <w:szCs w:val="20"/>
              </w:rPr>
              <w:t xml:space="preserve"> Ester</w:t>
            </w:r>
            <w:r w:rsidR="0022004C">
              <w:rPr>
                <w:rFonts w:ascii="Arial" w:eastAsia="Times New Roman" w:hAnsi="Arial" w:cs="Arial"/>
                <w:b/>
                <w:bCs/>
                <w:color w:val="000000"/>
                <w:sz w:val="20"/>
                <w:szCs w:val="20"/>
              </w:rPr>
              <w:t xml:space="preserve"> </w:t>
            </w:r>
            <w:r w:rsidRPr="00410F8C">
              <w:rPr>
                <w:rFonts w:ascii="Arial" w:eastAsia="Times New Roman" w:hAnsi="Arial" w:cs="Arial"/>
                <w:b/>
                <w:bCs/>
                <w:color w:val="000000"/>
                <w:sz w:val="20"/>
                <w:szCs w:val="20"/>
              </w:rPr>
              <w:t>Resin</w:t>
            </w:r>
            <w:bookmarkEnd w:id="9"/>
          </w:p>
        </w:tc>
        <w:tc>
          <w:tcPr>
            <w:tcW w:w="6440" w:type="dxa"/>
            <w:tcBorders>
              <w:top w:val="nil"/>
              <w:left w:val="nil"/>
              <w:bottom w:val="single" w:sz="8" w:space="0" w:color="auto"/>
              <w:right w:val="single" w:sz="8" w:space="0" w:color="auto"/>
            </w:tcBorders>
            <w:shd w:val="clear" w:color="auto" w:fill="auto"/>
            <w:vAlign w:val="center"/>
            <w:hideMark/>
          </w:tcPr>
          <w:p w14:paraId="4D32C049"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0" w:name="RANGE!D6"/>
            <w:r w:rsidRPr="00410F8C">
              <w:rPr>
                <w:rFonts w:ascii="Arial" w:eastAsia="Times New Roman" w:hAnsi="Arial" w:cs="Arial"/>
                <w:b/>
                <w:bCs/>
                <w:color w:val="000000"/>
                <w:sz w:val="20"/>
                <w:szCs w:val="20"/>
              </w:rPr>
              <w:t>Excellent, thermal, and chemical resistance, resistance to solvents, acids</w:t>
            </w:r>
            <w:bookmarkEnd w:id="10"/>
          </w:p>
        </w:tc>
      </w:tr>
      <w:tr w:rsidR="00410F8C" w:rsidRPr="00410F8C" w14:paraId="5D6BA48B"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4D3FF505"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4</w:t>
            </w:r>
          </w:p>
        </w:tc>
        <w:tc>
          <w:tcPr>
            <w:tcW w:w="2640" w:type="dxa"/>
            <w:tcBorders>
              <w:top w:val="nil"/>
              <w:left w:val="nil"/>
              <w:bottom w:val="single" w:sz="8" w:space="0" w:color="auto"/>
              <w:right w:val="single" w:sz="8" w:space="0" w:color="auto"/>
            </w:tcBorders>
            <w:shd w:val="clear" w:color="000000" w:fill="A9D08E"/>
            <w:vAlign w:val="center"/>
            <w:hideMark/>
          </w:tcPr>
          <w:p w14:paraId="29A79556" w14:textId="7797BC23"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1" w:name="RANGE!C7"/>
            <w:r w:rsidRPr="00410F8C">
              <w:rPr>
                <w:rFonts w:ascii="Arial" w:eastAsia="Times New Roman" w:hAnsi="Arial" w:cs="Arial"/>
                <w:b/>
                <w:bCs/>
                <w:color w:val="000000"/>
                <w:sz w:val="20"/>
                <w:szCs w:val="20"/>
              </w:rPr>
              <w:t>Brominated Epoxy</w:t>
            </w:r>
            <w:r w:rsidR="00863CA8">
              <w:rPr>
                <w:rFonts w:ascii="Arial" w:eastAsia="Times New Roman" w:hAnsi="Arial" w:cs="Arial"/>
                <w:b/>
                <w:bCs/>
                <w:color w:val="000000"/>
                <w:sz w:val="20"/>
                <w:szCs w:val="20"/>
              </w:rPr>
              <w:t xml:space="preserve"> Based</w:t>
            </w:r>
            <w:r w:rsidRPr="00410F8C">
              <w:rPr>
                <w:rFonts w:ascii="Arial" w:eastAsia="Times New Roman" w:hAnsi="Arial" w:cs="Arial"/>
                <w:b/>
                <w:bCs/>
                <w:color w:val="000000"/>
                <w:sz w:val="20"/>
                <w:szCs w:val="20"/>
              </w:rPr>
              <w:t xml:space="preserve"> </w:t>
            </w:r>
            <w:r w:rsidR="0022004C">
              <w:rPr>
                <w:rFonts w:ascii="Arial" w:eastAsia="Times New Roman" w:hAnsi="Arial" w:cs="Arial"/>
                <w:b/>
                <w:bCs/>
                <w:color w:val="000000"/>
                <w:sz w:val="20"/>
                <w:szCs w:val="20"/>
              </w:rPr>
              <w:t>Vinyl</w:t>
            </w:r>
            <w:r w:rsidR="00863CA8">
              <w:rPr>
                <w:rFonts w:ascii="Arial" w:eastAsia="Times New Roman" w:hAnsi="Arial" w:cs="Arial"/>
                <w:b/>
                <w:bCs/>
                <w:color w:val="000000"/>
                <w:sz w:val="20"/>
                <w:szCs w:val="20"/>
              </w:rPr>
              <w:t xml:space="preserve"> Ester</w:t>
            </w:r>
            <w:r w:rsidR="0022004C">
              <w:rPr>
                <w:rFonts w:ascii="Arial" w:eastAsia="Times New Roman" w:hAnsi="Arial" w:cs="Arial"/>
                <w:b/>
                <w:bCs/>
                <w:color w:val="000000"/>
                <w:sz w:val="20"/>
                <w:szCs w:val="20"/>
              </w:rPr>
              <w:t xml:space="preserve"> </w:t>
            </w:r>
            <w:r w:rsidRPr="00410F8C">
              <w:rPr>
                <w:rFonts w:ascii="Arial" w:eastAsia="Times New Roman" w:hAnsi="Arial" w:cs="Arial"/>
                <w:b/>
                <w:bCs/>
                <w:color w:val="000000"/>
                <w:sz w:val="20"/>
                <w:szCs w:val="20"/>
              </w:rPr>
              <w:t>Resin</w:t>
            </w:r>
            <w:bookmarkEnd w:id="11"/>
          </w:p>
        </w:tc>
        <w:tc>
          <w:tcPr>
            <w:tcW w:w="6440" w:type="dxa"/>
            <w:tcBorders>
              <w:top w:val="nil"/>
              <w:left w:val="nil"/>
              <w:bottom w:val="single" w:sz="8" w:space="0" w:color="auto"/>
              <w:right w:val="single" w:sz="8" w:space="0" w:color="auto"/>
            </w:tcBorders>
            <w:shd w:val="clear" w:color="auto" w:fill="auto"/>
            <w:vAlign w:val="center"/>
            <w:hideMark/>
          </w:tcPr>
          <w:p w14:paraId="1D18D9E3"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2" w:name="RANGE!D7"/>
            <w:r w:rsidRPr="00410F8C">
              <w:rPr>
                <w:rFonts w:ascii="Arial" w:eastAsia="Times New Roman" w:hAnsi="Arial" w:cs="Arial"/>
                <w:b/>
                <w:bCs/>
                <w:color w:val="000000"/>
                <w:sz w:val="20"/>
                <w:szCs w:val="20"/>
              </w:rPr>
              <w:t>High degree of fire retardance, resistance to chemical, tougher and fatigue resistant</w:t>
            </w:r>
            <w:bookmarkEnd w:id="12"/>
          </w:p>
        </w:tc>
      </w:tr>
      <w:tr w:rsidR="00410F8C" w:rsidRPr="00410F8C" w14:paraId="016057B1"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0594427D"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5</w:t>
            </w:r>
          </w:p>
        </w:tc>
        <w:tc>
          <w:tcPr>
            <w:tcW w:w="2640" w:type="dxa"/>
            <w:tcBorders>
              <w:top w:val="nil"/>
              <w:left w:val="nil"/>
              <w:bottom w:val="single" w:sz="8" w:space="0" w:color="auto"/>
              <w:right w:val="single" w:sz="8" w:space="0" w:color="auto"/>
            </w:tcBorders>
            <w:shd w:val="clear" w:color="000000" w:fill="A9D08E"/>
            <w:vAlign w:val="center"/>
            <w:hideMark/>
          </w:tcPr>
          <w:p w14:paraId="23C76EA8" w14:textId="2D64961A"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3" w:name="RANGE!C8"/>
            <w:r w:rsidRPr="00410F8C">
              <w:rPr>
                <w:rFonts w:ascii="Arial" w:eastAsia="Times New Roman" w:hAnsi="Arial" w:cs="Arial"/>
                <w:b/>
                <w:bCs/>
                <w:color w:val="000000"/>
                <w:sz w:val="20"/>
                <w:szCs w:val="20"/>
              </w:rPr>
              <w:t>Brominated Novolac Epoxy</w:t>
            </w:r>
            <w:r w:rsidR="00863CA8">
              <w:rPr>
                <w:rFonts w:ascii="Arial" w:eastAsia="Times New Roman" w:hAnsi="Arial" w:cs="Arial"/>
                <w:b/>
                <w:bCs/>
                <w:color w:val="000000"/>
                <w:sz w:val="20"/>
                <w:szCs w:val="20"/>
              </w:rPr>
              <w:t xml:space="preserve"> Based</w:t>
            </w:r>
            <w:r w:rsidRPr="00410F8C">
              <w:rPr>
                <w:rFonts w:ascii="Arial" w:eastAsia="Times New Roman" w:hAnsi="Arial" w:cs="Arial"/>
                <w:b/>
                <w:bCs/>
                <w:color w:val="000000"/>
                <w:sz w:val="20"/>
                <w:szCs w:val="20"/>
              </w:rPr>
              <w:t xml:space="preserve"> Vinyl</w:t>
            </w:r>
            <w:r w:rsidR="00863CA8">
              <w:rPr>
                <w:rFonts w:ascii="Arial" w:eastAsia="Times New Roman" w:hAnsi="Arial" w:cs="Arial"/>
                <w:b/>
                <w:bCs/>
                <w:color w:val="000000"/>
                <w:sz w:val="20"/>
                <w:szCs w:val="20"/>
              </w:rPr>
              <w:t xml:space="preserve"> Ester</w:t>
            </w:r>
            <w:r w:rsidRPr="00410F8C">
              <w:rPr>
                <w:rFonts w:ascii="Arial" w:eastAsia="Times New Roman" w:hAnsi="Arial" w:cs="Arial"/>
                <w:b/>
                <w:bCs/>
                <w:color w:val="000000"/>
                <w:sz w:val="20"/>
                <w:szCs w:val="20"/>
              </w:rPr>
              <w:t xml:space="preserve"> Resin</w:t>
            </w:r>
            <w:bookmarkEnd w:id="13"/>
          </w:p>
        </w:tc>
        <w:tc>
          <w:tcPr>
            <w:tcW w:w="6440" w:type="dxa"/>
            <w:tcBorders>
              <w:top w:val="nil"/>
              <w:left w:val="nil"/>
              <w:bottom w:val="single" w:sz="8" w:space="0" w:color="auto"/>
              <w:right w:val="single" w:sz="8" w:space="0" w:color="auto"/>
            </w:tcBorders>
            <w:shd w:val="clear" w:color="auto" w:fill="auto"/>
            <w:vAlign w:val="center"/>
            <w:hideMark/>
          </w:tcPr>
          <w:p w14:paraId="34ECF42E"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4" w:name="RANGE!D8"/>
            <w:r w:rsidRPr="00410F8C">
              <w:rPr>
                <w:rFonts w:ascii="Arial" w:eastAsia="Times New Roman" w:hAnsi="Arial" w:cs="Arial"/>
                <w:b/>
                <w:bCs/>
                <w:color w:val="000000"/>
                <w:sz w:val="20"/>
                <w:szCs w:val="20"/>
              </w:rPr>
              <w:t>Moderate degree of retardance, application in hot, wet flue gas environment</w:t>
            </w:r>
            <w:bookmarkEnd w:id="14"/>
          </w:p>
        </w:tc>
      </w:tr>
      <w:tr w:rsidR="00410F8C" w:rsidRPr="00410F8C" w14:paraId="18694E86" w14:textId="77777777" w:rsidTr="00410F8C">
        <w:trPr>
          <w:trHeight w:val="780"/>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6810BFA5"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6</w:t>
            </w:r>
          </w:p>
        </w:tc>
        <w:tc>
          <w:tcPr>
            <w:tcW w:w="2640" w:type="dxa"/>
            <w:tcBorders>
              <w:top w:val="nil"/>
              <w:left w:val="nil"/>
              <w:bottom w:val="single" w:sz="8" w:space="0" w:color="auto"/>
              <w:right w:val="single" w:sz="8" w:space="0" w:color="auto"/>
            </w:tcBorders>
            <w:shd w:val="clear" w:color="000000" w:fill="A9D08E"/>
            <w:vAlign w:val="center"/>
            <w:hideMark/>
          </w:tcPr>
          <w:p w14:paraId="65950C6F" w14:textId="1D1C4522"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5" w:name="RANGE!C9"/>
            <w:r w:rsidRPr="00410F8C">
              <w:rPr>
                <w:rFonts w:ascii="Arial" w:eastAsia="Times New Roman" w:hAnsi="Arial" w:cs="Arial"/>
                <w:b/>
                <w:bCs/>
                <w:color w:val="000000"/>
                <w:sz w:val="20"/>
                <w:szCs w:val="20"/>
              </w:rPr>
              <w:t>Elastomer-modified Bisphenol-A Epoxy</w:t>
            </w:r>
            <w:r w:rsidR="00863CA8">
              <w:rPr>
                <w:rFonts w:ascii="Arial" w:eastAsia="Times New Roman" w:hAnsi="Arial" w:cs="Arial"/>
                <w:b/>
                <w:bCs/>
                <w:color w:val="000000"/>
                <w:sz w:val="20"/>
                <w:szCs w:val="20"/>
              </w:rPr>
              <w:t xml:space="preserve"> Based</w:t>
            </w:r>
            <w:r w:rsidRPr="00410F8C">
              <w:rPr>
                <w:rFonts w:ascii="Arial" w:eastAsia="Times New Roman" w:hAnsi="Arial" w:cs="Arial"/>
                <w:b/>
                <w:bCs/>
                <w:color w:val="000000"/>
                <w:sz w:val="20"/>
                <w:szCs w:val="20"/>
              </w:rPr>
              <w:t xml:space="preserve"> Vinyl</w:t>
            </w:r>
            <w:r w:rsidR="00863CA8">
              <w:rPr>
                <w:rFonts w:ascii="Arial" w:eastAsia="Times New Roman" w:hAnsi="Arial" w:cs="Arial"/>
                <w:b/>
                <w:bCs/>
                <w:color w:val="000000"/>
                <w:sz w:val="20"/>
                <w:szCs w:val="20"/>
              </w:rPr>
              <w:t xml:space="preserve"> Ester</w:t>
            </w:r>
            <w:r w:rsidRPr="00410F8C">
              <w:rPr>
                <w:rFonts w:ascii="Arial" w:eastAsia="Times New Roman" w:hAnsi="Arial" w:cs="Arial"/>
                <w:b/>
                <w:bCs/>
                <w:color w:val="000000"/>
                <w:sz w:val="20"/>
                <w:szCs w:val="20"/>
              </w:rPr>
              <w:t xml:space="preserve"> Resin</w:t>
            </w:r>
            <w:bookmarkEnd w:id="15"/>
          </w:p>
        </w:tc>
        <w:tc>
          <w:tcPr>
            <w:tcW w:w="6440" w:type="dxa"/>
            <w:tcBorders>
              <w:top w:val="nil"/>
              <w:left w:val="nil"/>
              <w:bottom w:val="single" w:sz="8" w:space="0" w:color="auto"/>
              <w:right w:val="single" w:sz="8" w:space="0" w:color="auto"/>
            </w:tcBorders>
            <w:shd w:val="clear" w:color="auto" w:fill="auto"/>
            <w:vAlign w:val="center"/>
            <w:hideMark/>
          </w:tcPr>
          <w:p w14:paraId="220AEE6B"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6" w:name="RANGE!D9"/>
            <w:r w:rsidRPr="00410F8C">
              <w:rPr>
                <w:rFonts w:ascii="Arial" w:eastAsia="Times New Roman" w:hAnsi="Arial" w:cs="Arial"/>
                <w:b/>
                <w:bCs/>
                <w:color w:val="000000"/>
                <w:sz w:val="20"/>
                <w:szCs w:val="20"/>
              </w:rPr>
              <w:t>High impact and fatigue resistance, chemically resistant FRP linings</w:t>
            </w:r>
            <w:bookmarkEnd w:id="16"/>
          </w:p>
        </w:tc>
      </w:tr>
      <w:tr w:rsidR="00410F8C" w:rsidRPr="00410F8C" w14:paraId="6D548B19"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1AF62161"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7</w:t>
            </w:r>
          </w:p>
        </w:tc>
        <w:tc>
          <w:tcPr>
            <w:tcW w:w="2640" w:type="dxa"/>
            <w:tcBorders>
              <w:top w:val="nil"/>
              <w:left w:val="nil"/>
              <w:bottom w:val="single" w:sz="8" w:space="0" w:color="auto"/>
              <w:right w:val="single" w:sz="8" w:space="0" w:color="auto"/>
            </w:tcBorders>
            <w:shd w:val="clear" w:color="000000" w:fill="A9D08E"/>
            <w:vAlign w:val="center"/>
            <w:hideMark/>
          </w:tcPr>
          <w:p w14:paraId="6F6B50A4"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7" w:name="RANGE!C10"/>
            <w:r w:rsidRPr="00410F8C">
              <w:rPr>
                <w:rFonts w:ascii="Arial" w:eastAsia="Times New Roman" w:hAnsi="Arial" w:cs="Arial"/>
                <w:b/>
                <w:bCs/>
                <w:color w:val="000000"/>
                <w:sz w:val="20"/>
                <w:szCs w:val="20"/>
              </w:rPr>
              <w:t>Urethane Modified Vinyl Ester Resin</w:t>
            </w:r>
            <w:bookmarkEnd w:id="17"/>
          </w:p>
        </w:tc>
        <w:tc>
          <w:tcPr>
            <w:tcW w:w="6440" w:type="dxa"/>
            <w:tcBorders>
              <w:top w:val="nil"/>
              <w:left w:val="nil"/>
              <w:bottom w:val="single" w:sz="8" w:space="0" w:color="auto"/>
              <w:right w:val="single" w:sz="8" w:space="0" w:color="auto"/>
            </w:tcBorders>
            <w:shd w:val="clear" w:color="auto" w:fill="auto"/>
            <w:vAlign w:val="center"/>
            <w:hideMark/>
          </w:tcPr>
          <w:p w14:paraId="03018B95"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8" w:name="RANGE!D10"/>
            <w:r w:rsidRPr="00410F8C">
              <w:rPr>
                <w:rFonts w:ascii="Arial" w:eastAsia="Times New Roman" w:hAnsi="Arial" w:cs="Arial"/>
                <w:b/>
                <w:bCs/>
                <w:color w:val="000000"/>
                <w:sz w:val="20"/>
                <w:szCs w:val="20"/>
              </w:rPr>
              <w:t>Heat, Corrosion and Chemical resistant, application in marine, pultrusion, carbon fibre</w:t>
            </w:r>
            <w:bookmarkEnd w:id="18"/>
          </w:p>
        </w:tc>
      </w:tr>
    </w:tbl>
    <w:p w14:paraId="10BE9246" w14:textId="77777777" w:rsidR="00AF0610" w:rsidRDefault="00AF0610" w:rsidP="00AF0610">
      <w:pPr>
        <w:spacing w:line="360" w:lineRule="auto"/>
        <w:jc w:val="both"/>
        <w:rPr>
          <w:rFonts w:ascii="Arial" w:hAnsi="Arial" w:cs="Arial"/>
          <w:sz w:val="24"/>
          <w:szCs w:val="24"/>
        </w:rPr>
      </w:pPr>
    </w:p>
    <w:p w14:paraId="27692780" w14:textId="65705FCA" w:rsidR="00AF0610" w:rsidRDefault="00AF0610" w:rsidP="00AF0610">
      <w:pPr>
        <w:spacing w:line="360" w:lineRule="auto"/>
        <w:jc w:val="both"/>
        <w:rPr>
          <w:rFonts w:ascii="Arial" w:hAnsi="Arial" w:cs="Arial"/>
          <w:sz w:val="24"/>
          <w:szCs w:val="24"/>
        </w:rPr>
      </w:pPr>
      <w:r w:rsidRPr="00F47F33">
        <w:rPr>
          <w:rFonts w:ascii="Arial" w:hAnsi="Arial" w:cs="Arial"/>
          <w:sz w:val="24"/>
          <w:szCs w:val="24"/>
        </w:rPr>
        <w:t xml:space="preserve">With the growing </w:t>
      </w:r>
      <w:r w:rsidR="00CF60F6" w:rsidRPr="00F47F33">
        <w:rPr>
          <w:rFonts w:ascii="Arial" w:hAnsi="Arial" w:cs="Arial"/>
          <w:sz w:val="24"/>
          <w:szCs w:val="24"/>
        </w:rPr>
        <w:t>fibre</w:t>
      </w:r>
      <w:r w:rsidRPr="00F47F33">
        <w:rPr>
          <w:rFonts w:ascii="Arial" w:hAnsi="Arial" w:cs="Arial"/>
          <w:sz w:val="24"/>
          <w:szCs w:val="24"/>
        </w:rPr>
        <w:t xml:space="preserve"> reinforced composites market in the Asia Pacific, the demand is high for predictable and cohesive vinyl ester resin and polyester resin systems. The experience of </w:t>
      </w:r>
      <w:r w:rsidRPr="00F47F33">
        <w:rPr>
          <w:rFonts w:ascii="Arial" w:hAnsi="Arial" w:cs="Arial"/>
          <w:sz w:val="24"/>
          <w:szCs w:val="24"/>
        </w:rPr>
        <w:lastRenderedPageBreak/>
        <w:t>composites in quality infrastructure over the last 30 years has provided the boulders for new corrosion infrastructure applications that shall apply to Asian as well as global markets.</w:t>
      </w:r>
    </w:p>
    <w:p w14:paraId="081D343E" w14:textId="77777777" w:rsidR="00AF0610" w:rsidRDefault="00AF0610" w:rsidP="00AF0610">
      <w:pPr>
        <w:spacing w:line="360" w:lineRule="auto"/>
        <w:jc w:val="both"/>
        <w:rPr>
          <w:rFonts w:ascii="Arial" w:hAnsi="Arial" w:cs="Arial"/>
          <w:sz w:val="24"/>
          <w:szCs w:val="24"/>
        </w:rPr>
      </w:pPr>
      <w:r w:rsidRPr="00F47F33">
        <w:rPr>
          <w:rFonts w:ascii="Arial" w:hAnsi="Arial" w:cs="Arial"/>
          <w:sz w:val="24"/>
          <w:szCs w:val="24"/>
        </w:rPr>
        <w:t xml:space="preserve"> The usage of fiberglass reinforced underground gasoline storage tanks has been successful in the last quarter century. Power station pipes, some as large as 4.9 meters in diameter, have been performing well without any problem. The recently developed composite products include sewer liners, short span bridges for handling pedestrian bridges, regular road traffic, water covers for water treatment plants.</w:t>
      </w:r>
    </w:p>
    <w:p w14:paraId="6369E0B9" w14:textId="77777777" w:rsidR="00AF0610" w:rsidRDefault="00AF0610" w:rsidP="00AF0610">
      <w:pPr>
        <w:spacing w:line="360" w:lineRule="auto"/>
        <w:jc w:val="both"/>
        <w:rPr>
          <w:rFonts w:ascii="Arial" w:hAnsi="Arial" w:cs="Arial"/>
          <w:sz w:val="24"/>
          <w:szCs w:val="24"/>
        </w:rPr>
      </w:pPr>
      <w:r w:rsidRPr="00F47F33">
        <w:rPr>
          <w:rFonts w:ascii="Arial" w:hAnsi="Arial" w:cs="Arial"/>
          <w:sz w:val="24"/>
          <w:szCs w:val="24"/>
        </w:rPr>
        <w:t xml:space="preserve"> Vinyl ester resin composites have achieved a remarkable degree of commercial acceptance in a variety of applications like infrastructure, chemical and marine industry.</w:t>
      </w:r>
    </w:p>
    <w:p w14:paraId="6FDF0DDE" w14:textId="4B69B881" w:rsidR="00AF0610" w:rsidRDefault="00AF0610" w:rsidP="00AF0610">
      <w:pPr>
        <w:spacing w:line="360" w:lineRule="auto"/>
        <w:jc w:val="both"/>
        <w:rPr>
          <w:rFonts w:ascii="Arial" w:hAnsi="Arial" w:cs="Arial"/>
          <w:sz w:val="24"/>
          <w:szCs w:val="24"/>
        </w:rPr>
      </w:pPr>
      <w:r w:rsidRPr="00485BC2">
        <w:rPr>
          <w:rFonts w:ascii="Arial" w:hAnsi="Arial" w:cs="Arial"/>
          <w:sz w:val="24"/>
          <w:szCs w:val="24"/>
        </w:rPr>
        <w:t xml:space="preserve">Polyester and Vinyl Ester Resins are among the </w:t>
      </w:r>
      <w:r w:rsidR="00CF60F6" w:rsidRPr="00485BC2">
        <w:rPr>
          <w:rFonts w:ascii="Arial" w:hAnsi="Arial" w:cs="Arial"/>
          <w:sz w:val="24"/>
          <w:szCs w:val="24"/>
        </w:rPr>
        <w:t>most used</w:t>
      </w:r>
      <w:r w:rsidRPr="00485BC2">
        <w:rPr>
          <w:rFonts w:ascii="Arial" w:hAnsi="Arial" w:cs="Arial"/>
          <w:sz w:val="24"/>
          <w:szCs w:val="24"/>
        </w:rPr>
        <w:t xml:space="preserve"> matrix resins to create polymer composites. The formulations of Vinyl ester have been providing increased corrosion resistance and have a broad range</w:t>
      </w:r>
      <w:r>
        <w:rPr>
          <w:rFonts w:ascii="Arial" w:hAnsi="Arial" w:cs="Arial"/>
          <w:sz w:val="24"/>
          <w:szCs w:val="24"/>
        </w:rPr>
        <w:t xml:space="preserve"> </w:t>
      </w:r>
      <w:r w:rsidRPr="00485BC2">
        <w:rPr>
          <w:rFonts w:ascii="Arial" w:hAnsi="Arial" w:cs="Arial"/>
          <w:sz w:val="24"/>
          <w:szCs w:val="24"/>
        </w:rPr>
        <w:t xml:space="preserve">of heat distortion, available strength, and shrinkage characteristics. The automotive and transportation industry is expected to drive the demand for composite materials. As the strength-to-weight ratio of most composites is higher than that of steel and </w:t>
      </w:r>
      <w:r w:rsidR="00035944" w:rsidRPr="00485BC2">
        <w:rPr>
          <w:rFonts w:ascii="Arial" w:hAnsi="Arial" w:cs="Arial"/>
          <w:sz w:val="24"/>
          <w:szCs w:val="24"/>
        </w:rPr>
        <w:t>aluminium</w:t>
      </w:r>
      <w:r w:rsidRPr="00485BC2">
        <w:rPr>
          <w:rFonts w:ascii="Arial" w:hAnsi="Arial" w:cs="Arial"/>
          <w:sz w:val="24"/>
          <w:szCs w:val="24"/>
        </w:rPr>
        <w:t xml:space="preserve">. Vinyl ester resin stands serve as the intermediate chemical of epoxy and polyester in terms of mechanical properties and price. </w:t>
      </w:r>
    </w:p>
    <w:p w14:paraId="6AB11AF0" w14:textId="27987792" w:rsidR="00410F8C" w:rsidRDefault="00410F8C" w:rsidP="00AF0610">
      <w:pPr>
        <w:spacing w:line="360" w:lineRule="auto"/>
        <w:jc w:val="both"/>
        <w:rPr>
          <w:rFonts w:ascii="Arial" w:hAnsi="Arial" w:cs="Arial"/>
          <w:sz w:val="24"/>
          <w:szCs w:val="24"/>
        </w:rPr>
      </w:pPr>
    </w:p>
    <w:p w14:paraId="689B399D" w14:textId="77777777" w:rsidR="00CF60F6" w:rsidRPr="00CF60F6" w:rsidRDefault="00CF60F6" w:rsidP="00CF60F6">
      <w:pPr>
        <w:spacing w:line="360" w:lineRule="auto"/>
        <w:jc w:val="both"/>
        <w:rPr>
          <w:rFonts w:ascii="Arial" w:hAnsi="Arial" w:cs="Arial"/>
          <w:b/>
          <w:bCs/>
          <w:sz w:val="24"/>
          <w:szCs w:val="24"/>
        </w:rPr>
      </w:pPr>
      <w:r w:rsidRPr="00CF60F6">
        <w:rPr>
          <w:rFonts w:ascii="Verdana" w:hAnsi="Verdana" w:cs="Arial"/>
          <w:b/>
          <w:bCs/>
          <w:sz w:val="24"/>
          <w:szCs w:val="24"/>
        </w:rPr>
        <w:t xml:space="preserve">2.2 </w:t>
      </w:r>
      <w:r w:rsidRPr="00CF60F6">
        <w:rPr>
          <w:rFonts w:ascii="Verdana" w:hAnsi="Verdana" w:cs="Arial"/>
          <w:b/>
          <w:bCs/>
          <w:sz w:val="24"/>
          <w:szCs w:val="24"/>
        </w:rPr>
        <w:tab/>
      </w:r>
      <w:r w:rsidRPr="00CF60F6">
        <w:rPr>
          <w:rFonts w:ascii="Arial" w:hAnsi="Arial" w:cs="Arial"/>
          <w:b/>
          <w:bCs/>
          <w:sz w:val="24"/>
          <w:szCs w:val="24"/>
        </w:rPr>
        <w:t xml:space="preserve">Production routes &amp; related details </w:t>
      </w:r>
    </w:p>
    <w:p w14:paraId="25FE25FD" w14:textId="77777777" w:rsidR="00CF60F6" w:rsidRDefault="00CF60F6" w:rsidP="00CF60F6">
      <w:pPr>
        <w:spacing w:line="360" w:lineRule="auto"/>
        <w:jc w:val="both"/>
        <w:rPr>
          <w:rFonts w:ascii="Arial" w:hAnsi="Arial" w:cs="Arial"/>
          <w:sz w:val="24"/>
          <w:szCs w:val="24"/>
        </w:rPr>
      </w:pPr>
      <w:r w:rsidRPr="00EE789A">
        <w:rPr>
          <w:rFonts w:ascii="Arial" w:hAnsi="Arial" w:cs="Arial"/>
          <w:sz w:val="24"/>
          <w:szCs w:val="24"/>
        </w:rPr>
        <w:t xml:space="preserve">Vinyl ester resin </w:t>
      </w:r>
      <w:r w:rsidRPr="0022071C">
        <w:rPr>
          <w:rFonts w:ascii="Arial" w:hAnsi="Arial" w:cs="Arial"/>
          <w:sz w:val="24"/>
          <w:szCs w:val="24"/>
        </w:rPr>
        <w:t>Technology is typically developed in-house with the critical equipment being outsourced. It requires in-house independent R &amp; D, equipped with latest state of art technologies and facilities.</w:t>
      </w:r>
      <w:r>
        <w:rPr>
          <w:rFonts w:ascii="Arial" w:hAnsi="Arial" w:cs="Arial"/>
          <w:sz w:val="24"/>
          <w:szCs w:val="24"/>
        </w:rPr>
        <w:t xml:space="preserve"> </w:t>
      </w:r>
      <w:r w:rsidRPr="00132CAC">
        <w:rPr>
          <w:rFonts w:ascii="Arial" w:hAnsi="Arial" w:cs="Arial"/>
          <w:sz w:val="24"/>
          <w:szCs w:val="24"/>
        </w:rPr>
        <w:t>Vinyl Ester Resin is mainly of three types</w:t>
      </w:r>
      <w:r>
        <w:rPr>
          <w:rFonts w:ascii="Arial" w:hAnsi="Arial" w:cs="Arial"/>
          <w:sz w:val="24"/>
          <w:szCs w:val="24"/>
        </w:rPr>
        <w:t xml:space="preserve">, </w:t>
      </w:r>
      <w:r w:rsidRPr="00132CAC">
        <w:rPr>
          <w:rFonts w:ascii="Arial" w:hAnsi="Arial" w:cs="Arial"/>
          <w:sz w:val="24"/>
          <w:szCs w:val="24"/>
        </w:rPr>
        <w:t>namely Bisphenol A, F, S Vinyl Ester Resin, Novolac Vinyl Ester Resin, and Brominated Vinyl Ester Resin.</w:t>
      </w:r>
    </w:p>
    <w:p w14:paraId="22041F3F" w14:textId="4A439C2B" w:rsidR="00CF60F6" w:rsidRDefault="00CF60F6" w:rsidP="00CF60F6">
      <w:pPr>
        <w:pStyle w:val="BodyText"/>
        <w:spacing w:before="162" w:line="360" w:lineRule="auto"/>
        <w:ind w:right="90"/>
        <w:jc w:val="both"/>
        <w:rPr>
          <w:color w:val="000000"/>
        </w:rPr>
      </w:pPr>
      <w:r>
        <w:rPr>
          <w:color w:val="000000"/>
        </w:rPr>
        <w:t xml:space="preserve">Some applications of Novolac vinyl ester resin includes heat shields, resistance coatings, parts for flue gas desulfurization, chimney liners, and other structural composite components where high heat resistance is required. The Brominated vinyl ester resins are flame retardant and provide corrosion resistance from a wide variety of acidic and alkaline environments. </w:t>
      </w:r>
    </w:p>
    <w:p w14:paraId="132F808B" w14:textId="7F38FE1A" w:rsidR="00CF60F6" w:rsidRDefault="00CF60F6" w:rsidP="00CF60F6">
      <w:pPr>
        <w:pStyle w:val="BodyText"/>
        <w:spacing w:before="162" w:line="360" w:lineRule="auto"/>
        <w:ind w:right="90"/>
        <w:jc w:val="both"/>
        <w:rPr>
          <w:color w:val="000000"/>
        </w:rPr>
      </w:pPr>
      <w:r>
        <w:rPr>
          <w:color w:val="000000"/>
        </w:rPr>
        <w:t xml:space="preserve">Novolac based vinyl ester resin, despite possessing better properties than Bisphenol A vinyl ester resin, holds less share than Bisphenol A as the technology to manufacture is quite complex, expensive, requires infrastructure, raw materials, &amp; above all expertise. Others include urethane and elastomer modified vinyl ester resins which are modified with many unique </w:t>
      </w:r>
      <w:r>
        <w:rPr>
          <w:color w:val="000000"/>
        </w:rPr>
        <w:lastRenderedPageBreak/>
        <w:t>features, providing exceptional characteristics. The elastomer modified may also be used as a primer on carbon steel, high density PVC foam and other dissimilar substrates.</w:t>
      </w:r>
    </w:p>
    <w:p w14:paraId="20630101" w14:textId="3D1B6EB7" w:rsidR="00CF60F6" w:rsidRDefault="00CF60F6" w:rsidP="00CF60F6">
      <w:pPr>
        <w:spacing w:line="360" w:lineRule="auto"/>
        <w:jc w:val="both"/>
        <w:rPr>
          <w:rFonts w:ascii="Verdana" w:hAnsi="Verdana" w:cs="Arial"/>
          <w:b/>
          <w:bCs/>
          <w:sz w:val="20"/>
          <w:szCs w:val="20"/>
        </w:rPr>
      </w:pPr>
    </w:p>
    <w:p w14:paraId="607343F6" w14:textId="77777777" w:rsidR="007922EB" w:rsidRDefault="007922EB" w:rsidP="00CF60F6">
      <w:pPr>
        <w:spacing w:line="360" w:lineRule="auto"/>
        <w:jc w:val="both"/>
        <w:rPr>
          <w:rFonts w:ascii="Verdana" w:hAnsi="Verdana" w:cs="Arial"/>
          <w:b/>
          <w:bCs/>
          <w:sz w:val="20"/>
          <w:szCs w:val="20"/>
        </w:rPr>
      </w:pPr>
    </w:p>
    <w:p w14:paraId="112A5929" w14:textId="77777777" w:rsidR="00CF60F6" w:rsidRPr="00CF60F6" w:rsidRDefault="00CF60F6" w:rsidP="00CF60F6">
      <w:pPr>
        <w:spacing w:line="360" w:lineRule="auto"/>
        <w:jc w:val="both"/>
        <w:rPr>
          <w:rFonts w:ascii="Arial" w:hAnsi="Arial" w:cs="Arial"/>
          <w:b/>
          <w:bCs/>
          <w:sz w:val="24"/>
          <w:szCs w:val="24"/>
        </w:rPr>
      </w:pPr>
      <w:r w:rsidRPr="00CF60F6">
        <w:rPr>
          <w:rFonts w:ascii="Arial" w:hAnsi="Arial" w:cs="Arial"/>
          <w:b/>
          <w:bCs/>
          <w:sz w:val="24"/>
          <w:szCs w:val="24"/>
        </w:rPr>
        <w:t xml:space="preserve">Production Route for producing Bisphenol A Based Vinyl Ester Resin: </w:t>
      </w:r>
    </w:p>
    <w:p w14:paraId="1385E43F" w14:textId="303BDF09" w:rsidR="00F56843" w:rsidRDefault="00F56843" w:rsidP="00F56843">
      <w:pPr>
        <w:spacing w:line="360" w:lineRule="auto"/>
        <w:jc w:val="both"/>
        <w:rPr>
          <w:rFonts w:ascii="Arial" w:hAnsi="Arial" w:cs="Arial"/>
          <w:sz w:val="24"/>
          <w:szCs w:val="24"/>
        </w:rPr>
      </w:pPr>
      <w:r>
        <w:rPr>
          <w:rFonts w:ascii="Arial" w:hAnsi="Arial" w:cs="Arial"/>
          <w:sz w:val="24"/>
          <w:szCs w:val="24"/>
        </w:rPr>
        <w:t>Firstly, Epoxy resin and Bisphenol</w:t>
      </w:r>
      <w:r w:rsidR="001F31CB">
        <w:rPr>
          <w:rFonts w:ascii="Arial" w:hAnsi="Arial" w:cs="Arial"/>
          <w:sz w:val="24"/>
          <w:szCs w:val="24"/>
        </w:rPr>
        <w:t xml:space="preserve"> A </w:t>
      </w:r>
      <w:r>
        <w:rPr>
          <w:rFonts w:ascii="Arial" w:hAnsi="Arial" w:cs="Arial"/>
          <w:sz w:val="24"/>
          <w:szCs w:val="24"/>
        </w:rPr>
        <w:t>are added to the reactor and heated to the temperature of 170</w:t>
      </w:r>
      <w:r w:rsidR="00CB66D6" w:rsidRPr="00CB66D6">
        <w:rPr>
          <w:rFonts w:ascii="Arial" w:hAnsi="Arial" w:cs="Arial"/>
          <w:sz w:val="24"/>
          <w:szCs w:val="24"/>
          <w:vertAlign w:val="superscript"/>
        </w:rPr>
        <w:t>°</w:t>
      </w:r>
      <w:r>
        <w:rPr>
          <w:rFonts w:ascii="Arial" w:hAnsi="Arial" w:cs="Arial"/>
          <w:sz w:val="24"/>
          <w:szCs w:val="24"/>
        </w:rPr>
        <w:t>C and that temperature should be maintained for a period of 2-4 hours. Secondly, Epoxy equivalent weight is measured and after an optimum value has been achieved then it is allowed to cool down to 100</w:t>
      </w:r>
      <w:r w:rsidR="00CB66D6" w:rsidRPr="00CB66D6">
        <w:rPr>
          <w:rFonts w:ascii="Arial" w:hAnsi="Arial" w:cs="Arial"/>
          <w:sz w:val="24"/>
          <w:szCs w:val="24"/>
          <w:vertAlign w:val="superscript"/>
        </w:rPr>
        <w:t>°</w:t>
      </w:r>
      <w:r w:rsidR="00CB66D6">
        <w:rPr>
          <w:rFonts w:ascii="Arial" w:hAnsi="Arial" w:cs="Arial"/>
          <w:sz w:val="24"/>
          <w:szCs w:val="24"/>
        </w:rPr>
        <w:t>C</w:t>
      </w:r>
      <w:r>
        <w:rPr>
          <w:rFonts w:ascii="Arial" w:hAnsi="Arial" w:cs="Arial"/>
          <w:sz w:val="24"/>
          <w:szCs w:val="24"/>
        </w:rPr>
        <w:t xml:space="preserve"> and then finally to 80</w:t>
      </w:r>
      <w:r w:rsidR="00CB66D6" w:rsidRPr="00CB66D6">
        <w:rPr>
          <w:rFonts w:ascii="Arial" w:hAnsi="Arial" w:cs="Arial"/>
          <w:sz w:val="24"/>
          <w:szCs w:val="24"/>
          <w:vertAlign w:val="superscript"/>
        </w:rPr>
        <w:t>°</w:t>
      </w:r>
      <w:r w:rsidR="00CB66D6">
        <w:rPr>
          <w:rFonts w:ascii="Arial" w:hAnsi="Arial" w:cs="Arial"/>
          <w:sz w:val="24"/>
          <w:szCs w:val="24"/>
        </w:rPr>
        <w:t>C</w:t>
      </w:r>
      <w:r>
        <w:rPr>
          <w:rFonts w:ascii="Arial" w:hAnsi="Arial" w:cs="Arial"/>
          <w:sz w:val="24"/>
          <w:szCs w:val="24"/>
        </w:rPr>
        <w:t xml:space="preserve">. Solid resins from the reactor is then discharged into </w:t>
      </w:r>
      <w:r w:rsidR="000C07D2">
        <w:rPr>
          <w:rFonts w:ascii="Arial" w:hAnsi="Arial" w:cs="Arial"/>
          <w:sz w:val="24"/>
          <w:szCs w:val="24"/>
        </w:rPr>
        <w:t>blender</w:t>
      </w:r>
      <w:r>
        <w:rPr>
          <w:rFonts w:ascii="Arial" w:hAnsi="Arial" w:cs="Arial"/>
          <w:sz w:val="24"/>
          <w:szCs w:val="24"/>
        </w:rPr>
        <w:t xml:space="preserve"> containing blender and the temperature of the discharge resin should not rise above 70</w:t>
      </w:r>
      <w:r w:rsidR="00CB66D6" w:rsidRPr="00CB66D6">
        <w:rPr>
          <w:rFonts w:ascii="Arial" w:hAnsi="Arial" w:cs="Arial"/>
          <w:sz w:val="24"/>
          <w:szCs w:val="24"/>
          <w:vertAlign w:val="superscript"/>
        </w:rPr>
        <w:t>°</w:t>
      </w:r>
      <w:r w:rsidR="00CB66D6">
        <w:rPr>
          <w:rFonts w:ascii="Arial" w:hAnsi="Arial" w:cs="Arial"/>
          <w:sz w:val="24"/>
          <w:szCs w:val="24"/>
        </w:rPr>
        <w:t>C</w:t>
      </w:r>
      <w:r>
        <w:rPr>
          <w:rFonts w:ascii="Arial" w:hAnsi="Arial" w:cs="Arial"/>
          <w:sz w:val="24"/>
          <w:szCs w:val="24"/>
        </w:rPr>
        <w:t xml:space="preserve">. To limit the temperature to the required limit water needs to be circulated around the blender. Finally, viscosity, gel time etc testing are to be done and should be adjusted accordingly. </w:t>
      </w:r>
    </w:p>
    <w:tbl>
      <w:tblPr>
        <w:tblpPr w:leftFromText="180" w:rightFromText="180" w:vertAnchor="text" w:horzAnchor="margin" w:tblpXSpec="center" w:tblpY="736"/>
        <w:tblW w:w="10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4"/>
        <w:gridCol w:w="2524"/>
        <w:gridCol w:w="2524"/>
        <w:gridCol w:w="2524"/>
      </w:tblGrid>
      <w:tr w:rsidR="00CF60F6" w:rsidRPr="00CF60F6" w14:paraId="2A53D9FC" w14:textId="77777777" w:rsidTr="00CF60F6">
        <w:trPr>
          <w:trHeight w:val="287"/>
        </w:trPr>
        <w:tc>
          <w:tcPr>
            <w:tcW w:w="2524" w:type="dxa"/>
            <w:shd w:val="clear" w:color="auto" w:fill="A8D08D" w:themeFill="accent6" w:themeFillTint="99"/>
          </w:tcPr>
          <w:p w14:paraId="61D8C89B" w14:textId="77777777" w:rsidR="00CF60F6" w:rsidRPr="00CF60F6" w:rsidRDefault="00CF60F6" w:rsidP="00BF252C">
            <w:pPr>
              <w:pStyle w:val="TableParagraph"/>
              <w:spacing w:line="272" w:lineRule="exact"/>
              <w:ind w:left="74" w:right="57"/>
              <w:rPr>
                <w:b/>
                <w:color w:val="FFFFFF" w:themeColor="background1"/>
                <w:sz w:val="20"/>
                <w:szCs w:val="20"/>
              </w:rPr>
            </w:pPr>
            <w:r w:rsidRPr="00CF60F6">
              <w:rPr>
                <w:b/>
                <w:color w:val="FFFFFF" w:themeColor="background1"/>
                <w:sz w:val="20"/>
                <w:szCs w:val="20"/>
              </w:rPr>
              <w:t>INPUT</w:t>
            </w:r>
          </w:p>
        </w:tc>
        <w:tc>
          <w:tcPr>
            <w:tcW w:w="2524" w:type="dxa"/>
            <w:shd w:val="clear" w:color="auto" w:fill="A8D08D" w:themeFill="accent6" w:themeFillTint="99"/>
          </w:tcPr>
          <w:p w14:paraId="5494C2AA" w14:textId="5AADFA8E" w:rsidR="00CF60F6" w:rsidRPr="00CF60F6" w:rsidRDefault="000D7441" w:rsidP="00BF252C">
            <w:pPr>
              <w:pStyle w:val="TableParagraph"/>
              <w:spacing w:line="272" w:lineRule="exact"/>
              <w:ind w:left="52" w:right="74"/>
              <w:rPr>
                <w:b/>
                <w:color w:val="FFFFFF" w:themeColor="background1"/>
                <w:sz w:val="20"/>
                <w:szCs w:val="20"/>
              </w:rPr>
            </w:pPr>
            <w:r>
              <w:rPr>
                <w:b/>
                <w:color w:val="FFFFFF" w:themeColor="background1"/>
                <w:w w:val="95"/>
                <w:sz w:val="20"/>
                <w:szCs w:val="20"/>
              </w:rPr>
              <w:t>‘</w:t>
            </w:r>
            <w:r w:rsidR="00CF60F6" w:rsidRPr="00CF60F6">
              <w:rPr>
                <w:b/>
                <w:color w:val="FFFFFF" w:themeColor="background1"/>
                <w:w w:val="95"/>
                <w:sz w:val="20"/>
                <w:szCs w:val="20"/>
              </w:rPr>
              <w:t>QUANTITY (MT/MT)</w:t>
            </w:r>
          </w:p>
        </w:tc>
        <w:tc>
          <w:tcPr>
            <w:tcW w:w="2524" w:type="dxa"/>
            <w:shd w:val="clear" w:color="auto" w:fill="A8D08D" w:themeFill="accent6" w:themeFillTint="99"/>
          </w:tcPr>
          <w:p w14:paraId="69FCE439" w14:textId="77777777" w:rsidR="00CF60F6" w:rsidRPr="00CF60F6" w:rsidRDefault="00CF60F6" w:rsidP="00BF252C">
            <w:pPr>
              <w:pStyle w:val="TableParagraph"/>
              <w:spacing w:line="272" w:lineRule="exact"/>
              <w:ind w:left="74" w:right="65"/>
              <w:rPr>
                <w:b/>
                <w:color w:val="FFFFFF" w:themeColor="background1"/>
                <w:sz w:val="20"/>
                <w:szCs w:val="20"/>
              </w:rPr>
            </w:pPr>
            <w:r w:rsidRPr="00CF60F6">
              <w:rPr>
                <w:b/>
                <w:color w:val="FFFFFF" w:themeColor="background1"/>
                <w:w w:val="95"/>
                <w:sz w:val="20"/>
                <w:szCs w:val="20"/>
              </w:rPr>
              <w:t>OUTPUT</w:t>
            </w:r>
          </w:p>
        </w:tc>
        <w:tc>
          <w:tcPr>
            <w:tcW w:w="2524" w:type="dxa"/>
            <w:shd w:val="clear" w:color="auto" w:fill="A8D08D" w:themeFill="accent6" w:themeFillTint="99"/>
          </w:tcPr>
          <w:p w14:paraId="25CC5133" w14:textId="77777777" w:rsidR="00CF60F6" w:rsidRPr="00CF60F6" w:rsidRDefault="00CF60F6" w:rsidP="00BF252C">
            <w:pPr>
              <w:pStyle w:val="TableParagraph"/>
              <w:spacing w:line="272" w:lineRule="exact"/>
              <w:ind w:left="44" w:right="74"/>
              <w:rPr>
                <w:b/>
                <w:color w:val="FFFFFF" w:themeColor="background1"/>
                <w:sz w:val="20"/>
                <w:szCs w:val="20"/>
              </w:rPr>
            </w:pPr>
            <w:r w:rsidRPr="00CF60F6">
              <w:rPr>
                <w:b/>
                <w:color w:val="FFFFFF" w:themeColor="background1"/>
                <w:w w:val="95"/>
                <w:sz w:val="20"/>
                <w:szCs w:val="20"/>
              </w:rPr>
              <w:t>QUANTITY (MT/MT)</w:t>
            </w:r>
          </w:p>
        </w:tc>
      </w:tr>
      <w:tr w:rsidR="00CF60F6" w:rsidRPr="00CF60F6" w14:paraId="5763AAA0" w14:textId="77777777" w:rsidTr="00CF60F6">
        <w:trPr>
          <w:trHeight w:val="291"/>
        </w:trPr>
        <w:tc>
          <w:tcPr>
            <w:tcW w:w="2524" w:type="dxa"/>
          </w:tcPr>
          <w:p w14:paraId="6DDE64D2" w14:textId="77777777" w:rsidR="00CF60F6" w:rsidRPr="00CF60F6" w:rsidRDefault="00CF60F6" w:rsidP="00BF252C">
            <w:pPr>
              <w:pStyle w:val="TableParagraph"/>
              <w:ind w:left="74" w:right="64"/>
              <w:rPr>
                <w:sz w:val="20"/>
                <w:szCs w:val="20"/>
              </w:rPr>
            </w:pPr>
            <w:r w:rsidRPr="00CF60F6">
              <w:rPr>
                <w:sz w:val="20"/>
                <w:szCs w:val="20"/>
              </w:rPr>
              <w:t>Epoxy Resin</w:t>
            </w:r>
          </w:p>
        </w:tc>
        <w:tc>
          <w:tcPr>
            <w:tcW w:w="2524" w:type="dxa"/>
          </w:tcPr>
          <w:p w14:paraId="07CEC90C" w14:textId="77777777" w:rsidR="00CF60F6" w:rsidRPr="00CF60F6" w:rsidRDefault="00CF60F6" w:rsidP="00BF252C">
            <w:pPr>
              <w:pStyle w:val="TableParagraph"/>
              <w:ind w:left="74" w:right="63"/>
              <w:rPr>
                <w:sz w:val="20"/>
                <w:szCs w:val="20"/>
              </w:rPr>
            </w:pPr>
            <w:r w:rsidRPr="00CF60F6">
              <w:rPr>
                <w:sz w:val="20"/>
                <w:szCs w:val="20"/>
              </w:rPr>
              <w:t>0.30</w:t>
            </w:r>
          </w:p>
        </w:tc>
        <w:tc>
          <w:tcPr>
            <w:tcW w:w="2524" w:type="dxa"/>
          </w:tcPr>
          <w:p w14:paraId="23039579" w14:textId="77777777" w:rsidR="00CF60F6" w:rsidRPr="00CF60F6" w:rsidRDefault="00CF60F6" w:rsidP="00BF252C">
            <w:pPr>
              <w:pStyle w:val="TableParagraph"/>
              <w:ind w:left="68" w:right="74"/>
              <w:rPr>
                <w:sz w:val="20"/>
                <w:szCs w:val="20"/>
              </w:rPr>
            </w:pPr>
            <w:r w:rsidRPr="00CF60F6">
              <w:rPr>
                <w:sz w:val="20"/>
                <w:szCs w:val="20"/>
              </w:rPr>
              <w:t>Vinyl Ester Resin</w:t>
            </w:r>
          </w:p>
        </w:tc>
        <w:tc>
          <w:tcPr>
            <w:tcW w:w="2524" w:type="dxa"/>
          </w:tcPr>
          <w:p w14:paraId="5B89FAB4" w14:textId="77777777" w:rsidR="00CF60F6" w:rsidRPr="00CF60F6" w:rsidRDefault="00CF60F6" w:rsidP="00BF252C">
            <w:pPr>
              <w:pStyle w:val="TableParagraph"/>
              <w:ind w:left="74" w:right="66"/>
              <w:rPr>
                <w:sz w:val="20"/>
                <w:szCs w:val="20"/>
              </w:rPr>
            </w:pPr>
            <w:r w:rsidRPr="00CF60F6">
              <w:rPr>
                <w:sz w:val="20"/>
                <w:szCs w:val="20"/>
              </w:rPr>
              <w:t>1.0</w:t>
            </w:r>
          </w:p>
        </w:tc>
      </w:tr>
      <w:tr w:rsidR="00CF60F6" w:rsidRPr="00CF60F6" w14:paraId="17D011E4" w14:textId="77777777" w:rsidTr="00CF60F6">
        <w:trPr>
          <w:trHeight w:val="287"/>
        </w:trPr>
        <w:tc>
          <w:tcPr>
            <w:tcW w:w="2524" w:type="dxa"/>
          </w:tcPr>
          <w:p w14:paraId="259590CC" w14:textId="77777777" w:rsidR="00CF60F6" w:rsidRPr="00CF60F6" w:rsidRDefault="00CF60F6" w:rsidP="00BF252C">
            <w:pPr>
              <w:pStyle w:val="TableParagraph"/>
              <w:spacing w:line="272" w:lineRule="exact"/>
              <w:ind w:left="74" w:right="73"/>
              <w:rPr>
                <w:sz w:val="20"/>
                <w:szCs w:val="20"/>
              </w:rPr>
            </w:pPr>
            <w:r w:rsidRPr="00CF60F6">
              <w:rPr>
                <w:sz w:val="20"/>
                <w:szCs w:val="20"/>
              </w:rPr>
              <w:t>Bisphenol-A</w:t>
            </w:r>
          </w:p>
        </w:tc>
        <w:tc>
          <w:tcPr>
            <w:tcW w:w="2524" w:type="dxa"/>
          </w:tcPr>
          <w:p w14:paraId="75E09F53" w14:textId="77777777" w:rsidR="00CF60F6" w:rsidRPr="00CF60F6" w:rsidRDefault="00CF60F6" w:rsidP="00BF252C">
            <w:pPr>
              <w:pStyle w:val="TableParagraph"/>
              <w:spacing w:line="272" w:lineRule="exact"/>
              <w:ind w:left="74" w:right="63"/>
              <w:rPr>
                <w:sz w:val="20"/>
                <w:szCs w:val="20"/>
              </w:rPr>
            </w:pPr>
            <w:r w:rsidRPr="00CF60F6">
              <w:rPr>
                <w:sz w:val="20"/>
                <w:szCs w:val="20"/>
              </w:rPr>
              <w:t>0.14</w:t>
            </w:r>
          </w:p>
        </w:tc>
        <w:tc>
          <w:tcPr>
            <w:tcW w:w="2524" w:type="dxa"/>
          </w:tcPr>
          <w:p w14:paraId="454D1C5A" w14:textId="77777777" w:rsidR="00CF60F6" w:rsidRPr="00CF60F6" w:rsidRDefault="00CF60F6" w:rsidP="00BF252C">
            <w:pPr>
              <w:pStyle w:val="TableParagraph"/>
              <w:spacing w:line="272" w:lineRule="exact"/>
              <w:ind w:left="72" w:right="74"/>
              <w:rPr>
                <w:sz w:val="20"/>
                <w:szCs w:val="20"/>
              </w:rPr>
            </w:pPr>
            <w:r w:rsidRPr="00CF60F6">
              <w:rPr>
                <w:sz w:val="20"/>
                <w:szCs w:val="20"/>
              </w:rPr>
              <w:t>By Product</w:t>
            </w:r>
          </w:p>
        </w:tc>
        <w:tc>
          <w:tcPr>
            <w:tcW w:w="2524" w:type="dxa"/>
          </w:tcPr>
          <w:p w14:paraId="3A45836F" w14:textId="77777777" w:rsidR="00CF60F6" w:rsidRPr="00CF60F6" w:rsidRDefault="00CF60F6" w:rsidP="00BF252C">
            <w:pPr>
              <w:pStyle w:val="TableParagraph"/>
              <w:spacing w:line="272" w:lineRule="exact"/>
              <w:ind w:left="74" w:right="67"/>
              <w:rPr>
                <w:sz w:val="20"/>
                <w:szCs w:val="20"/>
              </w:rPr>
            </w:pPr>
            <w:r w:rsidRPr="00CF60F6">
              <w:rPr>
                <w:sz w:val="20"/>
                <w:szCs w:val="20"/>
              </w:rPr>
              <w:t>Nil</w:t>
            </w:r>
          </w:p>
        </w:tc>
      </w:tr>
      <w:tr w:rsidR="00CF60F6" w:rsidRPr="00CF60F6" w14:paraId="18D4F95A" w14:textId="77777777" w:rsidTr="00CF60F6">
        <w:trPr>
          <w:trHeight w:val="287"/>
        </w:trPr>
        <w:tc>
          <w:tcPr>
            <w:tcW w:w="2524" w:type="dxa"/>
          </w:tcPr>
          <w:p w14:paraId="244B2621" w14:textId="77777777" w:rsidR="00CF60F6" w:rsidRPr="00CF60F6" w:rsidRDefault="00CF60F6" w:rsidP="00BF252C">
            <w:pPr>
              <w:pStyle w:val="TableParagraph"/>
              <w:spacing w:line="272" w:lineRule="exact"/>
              <w:ind w:left="74" w:right="72"/>
              <w:rPr>
                <w:sz w:val="20"/>
                <w:szCs w:val="20"/>
              </w:rPr>
            </w:pPr>
            <w:r w:rsidRPr="00CF60F6">
              <w:rPr>
                <w:sz w:val="20"/>
                <w:szCs w:val="20"/>
              </w:rPr>
              <w:t>Methacrylic Acid</w:t>
            </w:r>
          </w:p>
        </w:tc>
        <w:tc>
          <w:tcPr>
            <w:tcW w:w="2524" w:type="dxa"/>
          </w:tcPr>
          <w:p w14:paraId="720292B5" w14:textId="77777777" w:rsidR="00CF60F6" w:rsidRPr="00CF60F6" w:rsidRDefault="00CF60F6" w:rsidP="00BF252C">
            <w:pPr>
              <w:pStyle w:val="TableParagraph"/>
              <w:spacing w:line="272" w:lineRule="exact"/>
              <w:ind w:left="74" w:right="63"/>
              <w:rPr>
                <w:sz w:val="20"/>
                <w:szCs w:val="20"/>
              </w:rPr>
            </w:pPr>
            <w:r w:rsidRPr="00CF60F6">
              <w:rPr>
                <w:sz w:val="20"/>
                <w:szCs w:val="20"/>
              </w:rPr>
              <w:t>0.11</w:t>
            </w:r>
          </w:p>
        </w:tc>
        <w:tc>
          <w:tcPr>
            <w:tcW w:w="2524" w:type="dxa"/>
          </w:tcPr>
          <w:p w14:paraId="67C317F9" w14:textId="77777777" w:rsidR="00CF60F6" w:rsidRPr="00CF60F6" w:rsidRDefault="00CF60F6" w:rsidP="00BF252C">
            <w:pPr>
              <w:pStyle w:val="TableParagraph"/>
              <w:spacing w:line="272" w:lineRule="exact"/>
              <w:ind w:left="74" w:right="72"/>
              <w:rPr>
                <w:sz w:val="20"/>
                <w:szCs w:val="20"/>
              </w:rPr>
            </w:pPr>
            <w:r w:rsidRPr="00CF60F6">
              <w:rPr>
                <w:sz w:val="20"/>
                <w:szCs w:val="20"/>
              </w:rPr>
              <w:t>Yield Loss</w:t>
            </w:r>
          </w:p>
        </w:tc>
        <w:tc>
          <w:tcPr>
            <w:tcW w:w="2524" w:type="dxa"/>
          </w:tcPr>
          <w:p w14:paraId="427B8CCA" w14:textId="77777777" w:rsidR="00CF60F6" w:rsidRPr="00CF60F6" w:rsidRDefault="00CF60F6" w:rsidP="00BF252C">
            <w:pPr>
              <w:pStyle w:val="TableParagraph"/>
              <w:spacing w:line="272" w:lineRule="exact"/>
              <w:ind w:left="74" w:right="71"/>
              <w:rPr>
                <w:sz w:val="20"/>
                <w:szCs w:val="20"/>
              </w:rPr>
            </w:pPr>
            <w:r w:rsidRPr="00CF60F6">
              <w:rPr>
                <w:sz w:val="20"/>
                <w:szCs w:val="20"/>
              </w:rPr>
              <w:t>0.00</w:t>
            </w:r>
          </w:p>
        </w:tc>
      </w:tr>
      <w:tr w:rsidR="00CF60F6" w:rsidRPr="00CF60F6" w14:paraId="6AC7DC1C" w14:textId="77777777" w:rsidTr="00CF60F6">
        <w:trPr>
          <w:trHeight w:val="287"/>
        </w:trPr>
        <w:tc>
          <w:tcPr>
            <w:tcW w:w="2524" w:type="dxa"/>
          </w:tcPr>
          <w:p w14:paraId="3D6EAE9D" w14:textId="77777777" w:rsidR="00CF60F6" w:rsidRPr="00CF60F6" w:rsidRDefault="00CF60F6" w:rsidP="00BF252C">
            <w:pPr>
              <w:pStyle w:val="TableParagraph"/>
              <w:spacing w:line="272" w:lineRule="exact"/>
              <w:ind w:left="74" w:right="63"/>
              <w:rPr>
                <w:sz w:val="20"/>
                <w:szCs w:val="20"/>
              </w:rPr>
            </w:pPr>
            <w:r w:rsidRPr="00CF60F6">
              <w:rPr>
                <w:sz w:val="20"/>
                <w:szCs w:val="20"/>
              </w:rPr>
              <w:t>Styrene Monomer</w:t>
            </w:r>
          </w:p>
        </w:tc>
        <w:tc>
          <w:tcPr>
            <w:tcW w:w="2524" w:type="dxa"/>
          </w:tcPr>
          <w:p w14:paraId="5A2D8A5C" w14:textId="60D7237C" w:rsidR="00CF60F6" w:rsidRPr="00CF60F6" w:rsidRDefault="00CF60F6" w:rsidP="00BF252C">
            <w:pPr>
              <w:pStyle w:val="TableParagraph"/>
              <w:spacing w:line="272" w:lineRule="exact"/>
              <w:ind w:left="74" w:right="63"/>
              <w:rPr>
                <w:sz w:val="20"/>
                <w:szCs w:val="20"/>
              </w:rPr>
            </w:pPr>
            <w:r w:rsidRPr="00CF60F6">
              <w:rPr>
                <w:sz w:val="20"/>
                <w:szCs w:val="20"/>
              </w:rPr>
              <w:t>0.4</w:t>
            </w:r>
            <w:r w:rsidR="002A1B7D">
              <w:rPr>
                <w:sz w:val="20"/>
                <w:szCs w:val="20"/>
              </w:rPr>
              <w:t>4</w:t>
            </w:r>
          </w:p>
        </w:tc>
        <w:tc>
          <w:tcPr>
            <w:tcW w:w="2524" w:type="dxa"/>
          </w:tcPr>
          <w:p w14:paraId="2021D6A6" w14:textId="77777777" w:rsidR="00CF60F6" w:rsidRPr="00CF60F6" w:rsidRDefault="00CF60F6" w:rsidP="00BF252C">
            <w:pPr>
              <w:pStyle w:val="TableParagraph"/>
              <w:spacing w:line="272" w:lineRule="exact"/>
              <w:ind w:left="74" w:right="70"/>
              <w:rPr>
                <w:sz w:val="20"/>
                <w:szCs w:val="20"/>
              </w:rPr>
            </w:pPr>
            <w:r w:rsidRPr="00CF60F6">
              <w:rPr>
                <w:w w:val="95"/>
                <w:sz w:val="20"/>
                <w:szCs w:val="20"/>
              </w:rPr>
              <w:t>Gaseous</w:t>
            </w:r>
          </w:p>
        </w:tc>
        <w:tc>
          <w:tcPr>
            <w:tcW w:w="2524" w:type="dxa"/>
          </w:tcPr>
          <w:p w14:paraId="4D344F02" w14:textId="77777777" w:rsidR="00CF60F6" w:rsidRPr="00CF60F6" w:rsidRDefault="00CF60F6" w:rsidP="00BF252C">
            <w:pPr>
              <w:pStyle w:val="TableParagraph"/>
              <w:spacing w:line="272" w:lineRule="exact"/>
              <w:ind w:left="8"/>
              <w:rPr>
                <w:sz w:val="20"/>
                <w:szCs w:val="20"/>
              </w:rPr>
            </w:pPr>
            <w:r w:rsidRPr="00CF60F6">
              <w:rPr>
                <w:w w:val="91"/>
                <w:sz w:val="20"/>
                <w:szCs w:val="20"/>
              </w:rPr>
              <w:t>-</w:t>
            </w:r>
          </w:p>
        </w:tc>
      </w:tr>
      <w:tr w:rsidR="00CF60F6" w:rsidRPr="00CF60F6" w14:paraId="4B49BF10" w14:textId="77777777" w:rsidTr="00CF60F6">
        <w:trPr>
          <w:trHeight w:val="287"/>
        </w:trPr>
        <w:tc>
          <w:tcPr>
            <w:tcW w:w="2524" w:type="dxa"/>
          </w:tcPr>
          <w:p w14:paraId="10541CF4" w14:textId="77777777" w:rsidR="00CF60F6" w:rsidRPr="00CF60F6" w:rsidRDefault="00CF60F6" w:rsidP="00BF252C">
            <w:pPr>
              <w:pStyle w:val="TableParagraph"/>
              <w:spacing w:line="272" w:lineRule="exact"/>
              <w:ind w:left="74" w:right="70"/>
              <w:rPr>
                <w:b/>
                <w:sz w:val="20"/>
                <w:szCs w:val="20"/>
              </w:rPr>
            </w:pPr>
            <w:r w:rsidRPr="00CF60F6">
              <w:rPr>
                <w:b/>
                <w:sz w:val="20"/>
                <w:szCs w:val="20"/>
              </w:rPr>
              <w:t>Total</w:t>
            </w:r>
          </w:p>
        </w:tc>
        <w:tc>
          <w:tcPr>
            <w:tcW w:w="2524" w:type="dxa"/>
          </w:tcPr>
          <w:p w14:paraId="05E77D02" w14:textId="77777777" w:rsidR="00CF60F6" w:rsidRPr="00CF60F6" w:rsidRDefault="00CF60F6" w:rsidP="00BF252C">
            <w:pPr>
              <w:pStyle w:val="TableParagraph"/>
              <w:spacing w:line="272" w:lineRule="exact"/>
              <w:ind w:left="74" w:right="58"/>
              <w:rPr>
                <w:b/>
                <w:sz w:val="20"/>
                <w:szCs w:val="20"/>
              </w:rPr>
            </w:pPr>
            <w:r w:rsidRPr="00CF60F6">
              <w:rPr>
                <w:b/>
                <w:sz w:val="20"/>
                <w:szCs w:val="20"/>
              </w:rPr>
              <w:t>1.00</w:t>
            </w:r>
          </w:p>
        </w:tc>
        <w:tc>
          <w:tcPr>
            <w:tcW w:w="2524" w:type="dxa"/>
          </w:tcPr>
          <w:p w14:paraId="1CB36A54" w14:textId="77777777" w:rsidR="00CF60F6" w:rsidRPr="00CF60F6" w:rsidRDefault="00CF60F6" w:rsidP="00BF252C">
            <w:pPr>
              <w:pStyle w:val="TableParagraph"/>
              <w:spacing w:line="272" w:lineRule="exact"/>
              <w:ind w:left="73" w:right="74"/>
              <w:rPr>
                <w:b/>
                <w:sz w:val="20"/>
                <w:szCs w:val="20"/>
              </w:rPr>
            </w:pPr>
            <w:r w:rsidRPr="00CF60F6">
              <w:rPr>
                <w:b/>
                <w:sz w:val="20"/>
                <w:szCs w:val="20"/>
              </w:rPr>
              <w:t>Total</w:t>
            </w:r>
          </w:p>
        </w:tc>
        <w:tc>
          <w:tcPr>
            <w:tcW w:w="2524" w:type="dxa"/>
          </w:tcPr>
          <w:p w14:paraId="2A02DFA0" w14:textId="77777777" w:rsidR="00CF60F6" w:rsidRPr="00CF60F6" w:rsidRDefault="00CF60F6" w:rsidP="00BF252C">
            <w:pPr>
              <w:pStyle w:val="TableParagraph"/>
              <w:spacing w:line="272" w:lineRule="exact"/>
              <w:ind w:left="74" w:right="66"/>
              <w:rPr>
                <w:b/>
                <w:sz w:val="20"/>
                <w:szCs w:val="20"/>
              </w:rPr>
            </w:pPr>
            <w:r w:rsidRPr="00CF60F6">
              <w:rPr>
                <w:b/>
                <w:sz w:val="20"/>
                <w:szCs w:val="20"/>
              </w:rPr>
              <w:t>1.00</w:t>
            </w:r>
          </w:p>
        </w:tc>
      </w:tr>
    </w:tbl>
    <w:p w14:paraId="67339CA8" w14:textId="77777777" w:rsidR="00CF60F6" w:rsidRPr="00CF60F6" w:rsidRDefault="00CF60F6" w:rsidP="00CF60F6">
      <w:pPr>
        <w:spacing w:line="360" w:lineRule="auto"/>
        <w:jc w:val="both"/>
        <w:rPr>
          <w:rFonts w:ascii="Arial" w:hAnsi="Arial" w:cs="Arial"/>
          <w:b/>
          <w:bCs/>
          <w:sz w:val="24"/>
          <w:szCs w:val="24"/>
        </w:rPr>
      </w:pPr>
      <w:r w:rsidRPr="00CF60F6">
        <w:rPr>
          <w:rFonts w:ascii="Arial" w:hAnsi="Arial" w:cs="Arial"/>
          <w:b/>
          <w:bCs/>
          <w:sz w:val="24"/>
          <w:szCs w:val="24"/>
        </w:rPr>
        <w:t>Mass Balance:</w:t>
      </w:r>
    </w:p>
    <w:p w14:paraId="420DBCB0" w14:textId="77777777" w:rsidR="00CF60F6" w:rsidRDefault="00CF60F6" w:rsidP="00CF60F6">
      <w:pPr>
        <w:spacing w:line="360" w:lineRule="auto"/>
        <w:jc w:val="both"/>
        <w:rPr>
          <w:rFonts w:ascii="Arial" w:hAnsi="Arial" w:cs="Arial"/>
          <w:b/>
          <w:bCs/>
        </w:rPr>
      </w:pPr>
    </w:p>
    <w:p w14:paraId="693CD2D9" w14:textId="7B989C90" w:rsidR="006E24DF" w:rsidRPr="00F13BE6" w:rsidRDefault="00CF60F6" w:rsidP="006E24DF">
      <w:pPr>
        <w:spacing w:line="360" w:lineRule="auto"/>
        <w:jc w:val="both"/>
        <w:rPr>
          <w:rFonts w:ascii="Arial" w:hAnsi="Arial" w:cs="Arial"/>
          <w:sz w:val="24"/>
          <w:szCs w:val="24"/>
        </w:rPr>
      </w:pPr>
      <w:r w:rsidRPr="006E24DF">
        <w:rPr>
          <w:rFonts w:ascii="Arial" w:hAnsi="Arial" w:cs="Arial"/>
          <w:b/>
          <w:bCs/>
          <w:sz w:val="24"/>
          <w:szCs w:val="24"/>
        </w:rPr>
        <w:t xml:space="preserve">Production Route </w:t>
      </w:r>
      <w:r w:rsidR="0008641D" w:rsidRPr="006E24DF">
        <w:rPr>
          <w:rFonts w:ascii="Arial" w:hAnsi="Arial" w:cs="Arial"/>
          <w:b/>
          <w:bCs/>
          <w:sz w:val="24"/>
          <w:szCs w:val="24"/>
        </w:rPr>
        <w:t>for</w:t>
      </w:r>
      <w:r w:rsidRPr="006E24DF">
        <w:rPr>
          <w:rFonts w:ascii="Arial" w:hAnsi="Arial" w:cs="Arial"/>
          <w:b/>
          <w:bCs/>
          <w:sz w:val="24"/>
          <w:szCs w:val="24"/>
        </w:rPr>
        <w:t xml:space="preserve"> Novolac Based Vinyl Ester Resin:</w:t>
      </w:r>
      <w:r w:rsidRPr="000D28A4">
        <w:rPr>
          <w:sz w:val="24"/>
          <w:szCs w:val="24"/>
        </w:rPr>
        <w:t xml:space="preserve">  </w:t>
      </w:r>
      <w:r w:rsidR="006E24DF" w:rsidRPr="00F13BE6">
        <w:rPr>
          <w:rFonts w:ascii="Arial" w:hAnsi="Arial" w:cs="Arial"/>
          <w:sz w:val="24"/>
          <w:szCs w:val="24"/>
          <w:shd w:val="clear" w:color="auto" w:fill="FFFFFF"/>
        </w:rPr>
        <w:t>Epoxidized novolac vinyl ester resin is synthesized by reacting epoxidized novolac resin and methacrylic acid (MA) in molar ratio 1:0.9 and in presence of triphenylphosphine as catalyst at 85-90°C. The epoxidized novolac resin was prepared by the reaction of novolac-type phenolic resin and epichlorohydrin, in basic medium, at 120°C.The</w:t>
      </w:r>
      <w:r w:rsidR="006E24DF" w:rsidRPr="00F13BE6">
        <w:rPr>
          <w:rFonts w:ascii="Arial" w:hAnsi="Arial" w:cs="Arial"/>
          <w:sz w:val="24"/>
          <w:szCs w:val="24"/>
        </w:rPr>
        <w:t xml:space="preserve"> </w:t>
      </w:r>
      <w:r w:rsidR="006E24DF" w:rsidRPr="00F13BE6">
        <w:rPr>
          <w:rFonts w:ascii="Arial" w:hAnsi="Arial" w:cs="Arial"/>
          <w:sz w:val="24"/>
          <w:szCs w:val="24"/>
          <w:shd w:val="clear" w:color="auto" w:fill="FFFFFF"/>
        </w:rPr>
        <w:t>Epoxidized novolac vinyl ester resin is cured by using the mixture of resin, benzoyl peroxide, and styrene at 120°C. The resin was found to be cured in 60min at 120°C.</w:t>
      </w:r>
    </w:p>
    <w:p w14:paraId="7C87F7D3" w14:textId="5D71B542" w:rsidR="006E24DF" w:rsidRDefault="006E24DF" w:rsidP="00F56843">
      <w:pPr>
        <w:pStyle w:val="ListParagraph"/>
        <w:spacing w:before="97" w:line="360" w:lineRule="auto"/>
        <w:ind w:left="0" w:hanging="732"/>
        <w:jc w:val="both"/>
        <w:rPr>
          <w:sz w:val="24"/>
          <w:szCs w:val="24"/>
        </w:rPr>
      </w:pPr>
    </w:p>
    <w:p w14:paraId="4D86AA1D" w14:textId="28BB4948" w:rsidR="00F56843" w:rsidRDefault="006E24DF" w:rsidP="00A530E2">
      <w:pPr>
        <w:pStyle w:val="ListParagraph"/>
        <w:spacing w:before="97" w:line="360" w:lineRule="auto"/>
        <w:ind w:left="0" w:hanging="732"/>
        <w:jc w:val="center"/>
        <w:rPr>
          <w:sz w:val="24"/>
          <w:szCs w:val="24"/>
        </w:rPr>
      </w:pPr>
      <w:r>
        <w:rPr>
          <w:noProof/>
        </w:rPr>
        <w:lastRenderedPageBreak/>
        <w:drawing>
          <wp:inline distT="0" distB="0" distL="0" distR="0" wp14:anchorId="6D87C6EC" wp14:editId="1BBDCFA3">
            <wp:extent cx="5688419" cy="2996258"/>
            <wp:effectExtent l="0" t="0" r="7620" b="0"/>
            <wp:docPr id="2128" name="Picture 21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rotWithShape="1">
                    <a:blip r:embed="rId17"/>
                    <a:srcRect l="55839" t="37537" r="7268" b="20195"/>
                    <a:stretch/>
                  </pic:blipFill>
                  <pic:spPr bwMode="auto">
                    <a:xfrm>
                      <a:off x="0" y="0"/>
                      <a:ext cx="5763061" cy="3035574"/>
                    </a:xfrm>
                    <a:prstGeom prst="rect">
                      <a:avLst/>
                    </a:prstGeom>
                    <a:ln>
                      <a:noFill/>
                    </a:ln>
                    <a:extLst>
                      <a:ext uri="{53640926-AAD7-44D8-BBD7-CCE9431645EC}">
                        <a14:shadowObscured xmlns:a14="http://schemas.microsoft.com/office/drawing/2010/main"/>
                      </a:ext>
                    </a:extLst>
                  </pic:spPr>
                </pic:pic>
              </a:graphicData>
            </a:graphic>
          </wp:inline>
        </w:drawing>
      </w:r>
    </w:p>
    <w:p w14:paraId="0D0DD0A5" w14:textId="7C963A8E" w:rsidR="00CF60F6" w:rsidRDefault="00CF60F6" w:rsidP="00CF60F6">
      <w:pPr>
        <w:pStyle w:val="ListParagraph"/>
        <w:spacing w:before="97" w:line="360" w:lineRule="auto"/>
        <w:ind w:left="0" w:right="-330" w:hanging="732"/>
        <w:jc w:val="both"/>
        <w:rPr>
          <w:sz w:val="24"/>
          <w:szCs w:val="24"/>
        </w:rPr>
      </w:pPr>
    </w:p>
    <w:p w14:paraId="6609FC84" w14:textId="77777777" w:rsidR="00CF60F6" w:rsidRPr="00CF60F6" w:rsidRDefault="00CF60F6" w:rsidP="00CF60F6">
      <w:pPr>
        <w:spacing w:line="360" w:lineRule="auto"/>
        <w:jc w:val="both"/>
        <w:rPr>
          <w:rFonts w:ascii="Arial" w:hAnsi="Arial" w:cs="Arial"/>
          <w:b/>
          <w:bCs/>
          <w:sz w:val="24"/>
          <w:szCs w:val="24"/>
        </w:rPr>
      </w:pPr>
      <w:r w:rsidRPr="00CF60F6">
        <w:rPr>
          <w:rFonts w:ascii="Arial" w:hAnsi="Arial" w:cs="Arial"/>
          <w:b/>
          <w:bCs/>
          <w:sz w:val="24"/>
          <w:szCs w:val="24"/>
        </w:rPr>
        <w:t xml:space="preserve">Mass Balance: </w:t>
      </w:r>
    </w:p>
    <w:tbl>
      <w:tblPr>
        <w:tblW w:w="10174" w:type="dxa"/>
        <w:tblLook w:val="04A0" w:firstRow="1" w:lastRow="0" w:firstColumn="1" w:lastColumn="0" w:noHBand="0" w:noVBand="1"/>
      </w:tblPr>
      <w:tblGrid>
        <w:gridCol w:w="2966"/>
        <w:gridCol w:w="2202"/>
        <w:gridCol w:w="2665"/>
        <w:gridCol w:w="2341"/>
      </w:tblGrid>
      <w:tr w:rsidR="00BE331C" w:rsidRPr="00BE331C" w14:paraId="1F3C61D9" w14:textId="77777777" w:rsidTr="00BE331C">
        <w:trPr>
          <w:trHeight w:val="300"/>
        </w:trPr>
        <w:tc>
          <w:tcPr>
            <w:tcW w:w="2966" w:type="dxa"/>
            <w:tcBorders>
              <w:top w:val="single" w:sz="8" w:space="0" w:color="000000"/>
              <w:left w:val="single" w:sz="8" w:space="0" w:color="000000"/>
              <w:bottom w:val="single" w:sz="8" w:space="0" w:color="000000"/>
              <w:right w:val="single" w:sz="8" w:space="0" w:color="000000"/>
            </w:tcBorders>
            <w:shd w:val="clear" w:color="000000" w:fill="A8D08D"/>
            <w:vAlign w:val="center"/>
            <w:hideMark/>
          </w:tcPr>
          <w:p w14:paraId="65357B7C"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INPUT</w:t>
            </w:r>
          </w:p>
        </w:tc>
        <w:tc>
          <w:tcPr>
            <w:tcW w:w="2202" w:type="dxa"/>
            <w:tcBorders>
              <w:top w:val="single" w:sz="8" w:space="0" w:color="000000"/>
              <w:left w:val="nil"/>
              <w:bottom w:val="single" w:sz="8" w:space="0" w:color="000000"/>
              <w:right w:val="single" w:sz="8" w:space="0" w:color="000000"/>
            </w:tcBorders>
            <w:shd w:val="clear" w:color="000000" w:fill="A8D08D"/>
            <w:vAlign w:val="center"/>
            <w:hideMark/>
          </w:tcPr>
          <w:p w14:paraId="4FCF3EB4"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QUANTITY (MT/MT)</w:t>
            </w:r>
          </w:p>
        </w:tc>
        <w:tc>
          <w:tcPr>
            <w:tcW w:w="2665" w:type="dxa"/>
            <w:tcBorders>
              <w:top w:val="single" w:sz="8" w:space="0" w:color="000000"/>
              <w:left w:val="nil"/>
              <w:bottom w:val="single" w:sz="8" w:space="0" w:color="000000"/>
              <w:right w:val="single" w:sz="8" w:space="0" w:color="000000"/>
            </w:tcBorders>
            <w:shd w:val="clear" w:color="000000" w:fill="A8D08D"/>
            <w:vAlign w:val="center"/>
            <w:hideMark/>
          </w:tcPr>
          <w:p w14:paraId="5CA5667E"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OUTPUT</w:t>
            </w:r>
          </w:p>
        </w:tc>
        <w:tc>
          <w:tcPr>
            <w:tcW w:w="2341" w:type="dxa"/>
            <w:tcBorders>
              <w:top w:val="single" w:sz="8" w:space="0" w:color="000000"/>
              <w:left w:val="nil"/>
              <w:bottom w:val="single" w:sz="8" w:space="0" w:color="000000"/>
              <w:right w:val="single" w:sz="8" w:space="0" w:color="000000"/>
            </w:tcBorders>
            <w:shd w:val="clear" w:color="000000" w:fill="A8D08D"/>
            <w:vAlign w:val="center"/>
            <w:hideMark/>
          </w:tcPr>
          <w:p w14:paraId="5059C737"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QUANTITY (MT/MT)</w:t>
            </w:r>
          </w:p>
        </w:tc>
      </w:tr>
      <w:tr w:rsidR="00BE331C" w:rsidRPr="00BE331C" w14:paraId="706043A2" w14:textId="77777777" w:rsidTr="00BE331C">
        <w:trPr>
          <w:trHeight w:val="300"/>
        </w:trPr>
        <w:tc>
          <w:tcPr>
            <w:tcW w:w="2966" w:type="dxa"/>
            <w:tcBorders>
              <w:top w:val="nil"/>
              <w:left w:val="single" w:sz="8" w:space="0" w:color="000000"/>
              <w:bottom w:val="single" w:sz="8" w:space="0" w:color="000000"/>
              <w:right w:val="single" w:sz="8" w:space="0" w:color="000000"/>
            </w:tcBorders>
            <w:shd w:val="clear" w:color="auto" w:fill="auto"/>
            <w:vAlign w:val="center"/>
            <w:hideMark/>
          </w:tcPr>
          <w:p w14:paraId="6A8285A4"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Epoxy Resin (Novalac Based)</w:t>
            </w:r>
          </w:p>
        </w:tc>
        <w:tc>
          <w:tcPr>
            <w:tcW w:w="2202" w:type="dxa"/>
            <w:tcBorders>
              <w:top w:val="nil"/>
              <w:left w:val="nil"/>
              <w:bottom w:val="single" w:sz="8" w:space="0" w:color="000000"/>
              <w:right w:val="single" w:sz="8" w:space="0" w:color="000000"/>
            </w:tcBorders>
            <w:shd w:val="clear" w:color="auto" w:fill="auto"/>
            <w:vAlign w:val="center"/>
            <w:hideMark/>
          </w:tcPr>
          <w:p w14:paraId="2C4DCD2E"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0.4</w:t>
            </w:r>
          </w:p>
        </w:tc>
        <w:tc>
          <w:tcPr>
            <w:tcW w:w="2665" w:type="dxa"/>
            <w:tcBorders>
              <w:top w:val="nil"/>
              <w:left w:val="nil"/>
              <w:bottom w:val="single" w:sz="8" w:space="0" w:color="000000"/>
              <w:right w:val="single" w:sz="8" w:space="0" w:color="000000"/>
            </w:tcBorders>
            <w:shd w:val="clear" w:color="auto" w:fill="auto"/>
            <w:vAlign w:val="center"/>
            <w:hideMark/>
          </w:tcPr>
          <w:p w14:paraId="3FC52711"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Vinyl Ester Resin</w:t>
            </w:r>
          </w:p>
        </w:tc>
        <w:tc>
          <w:tcPr>
            <w:tcW w:w="2341" w:type="dxa"/>
            <w:tcBorders>
              <w:top w:val="nil"/>
              <w:left w:val="nil"/>
              <w:bottom w:val="single" w:sz="8" w:space="0" w:color="000000"/>
              <w:right w:val="single" w:sz="8" w:space="0" w:color="000000"/>
            </w:tcBorders>
            <w:shd w:val="clear" w:color="auto" w:fill="auto"/>
            <w:vAlign w:val="center"/>
            <w:hideMark/>
          </w:tcPr>
          <w:p w14:paraId="09788A5A"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1</w:t>
            </w:r>
          </w:p>
        </w:tc>
      </w:tr>
      <w:tr w:rsidR="00BE331C" w:rsidRPr="00BE331C" w14:paraId="4B49A3E4" w14:textId="77777777" w:rsidTr="00BE331C">
        <w:trPr>
          <w:trHeight w:val="180"/>
        </w:trPr>
        <w:tc>
          <w:tcPr>
            <w:tcW w:w="2966" w:type="dxa"/>
            <w:tcBorders>
              <w:top w:val="nil"/>
              <w:left w:val="single" w:sz="8" w:space="0" w:color="000000"/>
              <w:bottom w:val="nil"/>
              <w:right w:val="single" w:sz="8" w:space="0" w:color="000000"/>
            </w:tcBorders>
            <w:shd w:val="clear" w:color="auto" w:fill="auto"/>
            <w:vAlign w:val="center"/>
            <w:hideMark/>
          </w:tcPr>
          <w:p w14:paraId="380F8CBF"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Methacrylic Acid</w:t>
            </w:r>
          </w:p>
        </w:tc>
        <w:tc>
          <w:tcPr>
            <w:tcW w:w="2202" w:type="dxa"/>
            <w:tcBorders>
              <w:top w:val="nil"/>
              <w:left w:val="nil"/>
              <w:bottom w:val="single" w:sz="8" w:space="0" w:color="000000"/>
              <w:right w:val="single" w:sz="8" w:space="0" w:color="000000"/>
            </w:tcBorders>
            <w:shd w:val="clear" w:color="auto" w:fill="auto"/>
            <w:vAlign w:val="center"/>
            <w:hideMark/>
          </w:tcPr>
          <w:p w14:paraId="47974EA2"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0.12</w:t>
            </w:r>
          </w:p>
        </w:tc>
        <w:tc>
          <w:tcPr>
            <w:tcW w:w="2665" w:type="dxa"/>
            <w:tcBorders>
              <w:top w:val="nil"/>
              <w:left w:val="nil"/>
              <w:bottom w:val="single" w:sz="8" w:space="0" w:color="000000"/>
              <w:right w:val="single" w:sz="8" w:space="0" w:color="000000"/>
            </w:tcBorders>
            <w:shd w:val="clear" w:color="auto" w:fill="auto"/>
            <w:vAlign w:val="center"/>
            <w:hideMark/>
          </w:tcPr>
          <w:p w14:paraId="12B06F20"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By Product</w:t>
            </w:r>
          </w:p>
        </w:tc>
        <w:tc>
          <w:tcPr>
            <w:tcW w:w="2341" w:type="dxa"/>
            <w:tcBorders>
              <w:top w:val="nil"/>
              <w:left w:val="nil"/>
              <w:bottom w:val="single" w:sz="8" w:space="0" w:color="000000"/>
              <w:right w:val="single" w:sz="8" w:space="0" w:color="000000"/>
            </w:tcBorders>
            <w:shd w:val="clear" w:color="auto" w:fill="auto"/>
            <w:vAlign w:val="center"/>
            <w:hideMark/>
          </w:tcPr>
          <w:p w14:paraId="15A3E30A"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Nil</w:t>
            </w:r>
          </w:p>
        </w:tc>
      </w:tr>
      <w:tr w:rsidR="00BE331C" w:rsidRPr="00BE331C" w14:paraId="6B5B4FB1" w14:textId="77777777" w:rsidTr="00BE331C">
        <w:trPr>
          <w:trHeight w:val="360"/>
        </w:trPr>
        <w:tc>
          <w:tcPr>
            <w:tcW w:w="2966"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63213093"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Triphenylphosphine/ Triethyl amine</w:t>
            </w:r>
          </w:p>
        </w:tc>
        <w:tc>
          <w:tcPr>
            <w:tcW w:w="2202" w:type="dxa"/>
            <w:tcBorders>
              <w:top w:val="nil"/>
              <w:left w:val="nil"/>
              <w:bottom w:val="single" w:sz="8" w:space="0" w:color="000000"/>
              <w:right w:val="single" w:sz="8" w:space="0" w:color="000000"/>
            </w:tcBorders>
            <w:shd w:val="clear" w:color="auto" w:fill="auto"/>
            <w:vAlign w:val="center"/>
            <w:hideMark/>
          </w:tcPr>
          <w:p w14:paraId="0B5173F0"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0.01</w:t>
            </w:r>
          </w:p>
        </w:tc>
        <w:tc>
          <w:tcPr>
            <w:tcW w:w="2665" w:type="dxa"/>
            <w:tcBorders>
              <w:top w:val="nil"/>
              <w:left w:val="nil"/>
              <w:bottom w:val="single" w:sz="8" w:space="0" w:color="000000"/>
              <w:right w:val="single" w:sz="8" w:space="0" w:color="000000"/>
            </w:tcBorders>
            <w:shd w:val="clear" w:color="auto" w:fill="auto"/>
            <w:vAlign w:val="center"/>
            <w:hideMark/>
          </w:tcPr>
          <w:p w14:paraId="4ED96D51"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Yield Loss</w:t>
            </w:r>
          </w:p>
        </w:tc>
        <w:tc>
          <w:tcPr>
            <w:tcW w:w="2341" w:type="dxa"/>
            <w:tcBorders>
              <w:top w:val="nil"/>
              <w:left w:val="nil"/>
              <w:bottom w:val="single" w:sz="8" w:space="0" w:color="000000"/>
              <w:right w:val="single" w:sz="8" w:space="0" w:color="000000"/>
            </w:tcBorders>
            <w:shd w:val="clear" w:color="auto" w:fill="auto"/>
            <w:vAlign w:val="center"/>
            <w:hideMark/>
          </w:tcPr>
          <w:p w14:paraId="06439FEF"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w:t>
            </w:r>
          </w:p>
        </w:tc>
      </w:tr>
      <w:tr w:rsidR="00BE331C" w:rsidRPr="00BE331C" w14:paraId="7FEB28F4" w14:textId="77777777" w:rsidTr="00BE331C">
        <w:trPr>
          <w:trHeight w:val="300"/>
        </w:trPr>
        <w:tc>
          <w:tcPr>
            <w:tcW w:w="2966" w:type="dxa"/>
            <w:tcBorders>
              <w:top w:val="nil"/>
              <w:left w:val="single" w:sz="8" w:space="0" w:color="000000"/>
              <w:bottom w:val="single" w:sz="8" w:space="0" w:color="000000"/>
              <w:right w:val="single" w:sz="8" w:space="0" w:color="000000"/>
            </w:tcBorders>
            <w:shd w:val="clear" w:color="auto" w:fill="auto"/>
            <w:vAlign w:val="center"/>
            <w:hideMark/>
          </w:tcPr>
          <w:p w14:paraId="290D1829"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Maleic Anhydride (as Stabalizer)</w:t>
            </w:r>
          </w:p>
        </w:tc>
        <w:tc>
          <w:tcPr>
            <w:tcW w:w="2202" w:type="dxa"/>
            <w:tcBorders>
              <w:top w:val="nil"/>
              <w:left w:val="nil"/>
              <w:bottom w:val="single" w:sz="8" w:space="0" w:color="000000"/>
              <w:right w:val="single" w:sz="8" w:space="0" w:color="000000"/>
            </w:tcBorders>
            <w:shd w:val="clear" w:color="auto" w:fill="auto"/>
            <w:vAlign w:val="center"/>
            <w:hideMark/>
          </w:tcPr>
          <w:p w14:paraId="7664B53B"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0.03</w:t>
            </w:r>
          </w:p>
        </w:tc>
        <w:tc>
          <w:tcPr>
            <w:tcW w:w="2665" w:type="dxa"/>
            <w:tcBorders>
              <w:top w:val="nil"/>
              <w:left w:val="nil"/>
              <w:bottom w:val="single" w:sz="8" w:space="0" w:color="000000"/>
              <w:right w:val="single" w:sz="8" w:space="0" w:color="000000"/>
            </w:tcBorders>
            <w:shd w:val="clear" w:color="auto" w:fill="auto"/>
            <w:vAlign w:val="center"/>
            <w:hideMark/>
          </w:tcPr>
          <w:p w14:paraId="10899E8F"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Gaseous</w:t>
            </w:r>
          </w:p>
        </w:tc>
        <w:tc>
          <w:tcPr>
            <w:tcW w:w="2341" w:type="dxa"/>
            <w:tcBorders>
              <w:top w:val="nil"/>
              <w:left w:val="nil"/>
              <w:bottom w:val="single" w:sz="8" w:space="0" w:color="000000"/>
              <w:right w:val="single" w:sz="8" w:space="0" w:color="000000"/>
            </w:tcBorders>
            <w:shd w:val="clear" w:color="auto" w:fill="auto"/>
            <w:vAlign w:val="center"/>
            <w:hideMark/>
          </w:tcPr>
          <w:p w14:paraId="0A948CD3"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w:t>
            </w:r>
          </w:p>
        </w:tc>
      </w:tr>
      <w:tr w:rsidR="00BE331C" w:rsidRPr="00BE331C" w14:paraId="2966971B" w14:textId="77777777" w:rsidTr="00BE331C">
        <w:trPr>
          <w:trHeight w:val="180"/>
        </w:trPr>
        <w:tc>
          <w:tcPr>
            <w:tcW w:w="2966" w:type="dxa"/>
            <w:tcBorders>
              <w:top w:val="nil"/>
              <w:left w:val="single" w:sz="8" w:space="0" w:color="000000"/>
              <w:bottom w:val="single" w:sz="8" w:space="0" w:color="000000"/>
              <w:right w:val="single" w:sz="8" w:space="0" w:color="000000"/>
            </w:tcBorders>
            <w:shd w:val="clear" w:color="auto" w:fill="auto"/>
            <w:vAlign w:val="center"/>
            <w:hideMark/>
          </w:tcPr>
          <w:p w14:paraId="7B8F2295"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Styrene Monomer</w:t>
            </w:r>
          </w:p>
        </w:tc>
        <w:tc>
          <w:tcPr>
            <w:tcW w:w="2202" w:type="dxa"/>
            <w:tcBorders>
              <w:top w:val="nil"/>
              <w:left w:val="nil"/>
              <w:bottom w:val="single" w:sz="8" w:space="0" w:color="000000"/>
              <w:right w:val="single" w:sz="8" w:space="0" w:color="000000"/>
            </w:tcBorders>
            <w:shd w:val="clear" w:color="auto" w:fill="auto"/>
            <w:vAlign w:val="center"/>
            <w:hideMark/>
          </w:tcPr>
          <w:p w14:paraId="3D2E9767"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0.44</w:t>
            </w:r>
          </w:p>
        </w:tc>
        <w:tc>
          <w:tcPr>
            <w:tcW w:w="2665" w:type="dxa"/>
            <w:tcBorders>
              <w:top w:val="nil"/>
              <w:left w:val="nil"/>
              <w:bottom w:val="single" w:sz="8" w:space="0" w:color="000000"/>
              <w:right w:val="single" w:sz="8" w:space="0" w:color="000000"/>
            </w:tcBorders>
            <w:shd w:val="clear" w:color="auto" w:fill="auto"/>
            <w:vAlign w:val="center"/>
            <w:hideMark/>
          </w:tcPr>
          <w:p w14:paraId="3F732C33"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Solid waste</w:t>
            </w:r>
          </w:p>
        </w:tc>
        <w:tc>
          <w:tcPr>
            <w:tcW w:w="2341" w:type="dxa"/>
            <w:tcBorders>
              <w:top w:val="nil"/>
              <w:left w:val="nil"/>
              <w:bottom w:val="single" w:sz="8" w:space="0" w:color="000000"/>
              <w:right w:val="single" w:sz="8" w:space="0" w:color="000000"/>
            </w:tcBorders>
            <w:shd w:val="clear" w:color="auto" w:fill="auto"/>
            <w:vAlign w:val="center"/>
            <w:hideMark/>
          </w:tcPr>
          <w:p w14:paraId="40737BF1"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w:t>
            </w:r>
          </w:p>
        </w:tc>
      </w:tr>
      <w:tr w:rsidR="00BE331C" w:rsidRPr="00BE331C" w14:paraId="5E101EAB" w14:textId="77777777" w:rsidTr="00BE331C">
        <w:trPr>
          <w:trHeight w:val="180"/>
        </w:trPr>
        <w:tc>
          <w:tcPr>
            <w:tcW w:w="2966" w:type="dxa"/>
            <w:tcBorders>
              <w:top w:val="nil"/>
              <w:left w:val="single" w:sz="8" w:space="0" w:color="000000"/>
              <w:bottom w:val="single" w:sz="8" w:space="0" w:color="000000"/>
              <w:right w:val="single" w:sz="8" w:space="0" w:color="000000"/>
            </w:tcBorders>
            <w:shd w:val="clear" w:color="auto" w:fill="auto"/>
            <w:vAlign w:val="center"/>
            <w:hideMark/>
          </w:tcPr>
          <w:p w14:paraId="5FBFB661" w14:textId="77777777" w:rsidR="00BE331C" w:rsidRPr="00BE331C" w:rsidRDefault="00BE331C" w:rsidP="00BE331C">
            <w:pPr>
              <w:spacing w:after="0" w:line="240" w:lineRule="auto"/>
              <w:jc w:val="center"/>
              <w:rPr>
                <w:rFonts w:ascii="Arial" w:eastAsia="Times New Roman" w:hAnsi="Arial" w:cs="Arial"/>
                <w:b/>
                <w:bCs/>
                <w:sz w:val="20"/>
                <w:szCs w:val="20"/>
                <w:lang w:eastAsia="en-IN"/>
              </w:rPr>
            </w:pPr>
            <w:r w:rsidRPr="00BE331C">
              <w:rPr>
                <w:rFonts w:ascii="Arial" w:eastAsia="Times New Roman" w:hAnsi="Arial" w:cs="Arial"/>
                <w:b/>
                <w:bCs/>
                <w:sz w:val="20"/>
                <w:szCs w:val="20"/>
                <w:lang w:eastAsia="en-IN"/>
              </w:rPr>
              <w:t>Total</w:t>
            </w:r>
          </w:p>
        </w:tc>
        <w:tc>
          <w:tcPr>
            <w:tcW w:w="2202" w:type="dxa"/>
            <w:tcBorders>
              <w:top w:val="nil"/>
              <w:left w:val="nil"/>
              <w:bottom w:val="single" w:sz="8" w:space="0" w:color="000000"/>
              <w:right w:val="single" w:sz="8" w:space="0" w:color="000000"/>
            </w:tcBorders>
            <w:shd w:val="clear" w:color="auto" w:fill="auto"/>
            <w:vAlign w:val="center"/>
            <w:hideMark/>
          </w:tcPr>
          <w:p w14:paraId="58C4A3B1" w14:textId="77777777" w:rsidR="00BE331C" w:rsidRPr="00BE331C" w:rsidRDefault="00BE331C" w:rsidP="00BE331C">
            <w:pPr>
              <w:spacing w:after="0" w:line="240" w:lineRule="auto"/>
              <w:jc w:val="center"/>
              <w:rPr>
                <w:rFonts w:ascii="Arial" w:eastAsia="Times New Roman" w:hAnsi="Arial" w:cs="Arial"/>
                <w:b/>
                <w:bCs/>
                <w:sz w:val="20"/>
                <w:szCs w:val="20"/>
                <w:lang w:eastAsia="en-IN"/>
              </w:rPr>
            </w:pPr>
            <w:r w:rsidRPr="00BE331C">
              <w:rPr>
                <w:rFonts w:ascii="Arial" w:eastAsia="Times New Roman" w:hAnsi="Arial" w:cs="Arial"/>
                <w:b/>
                <w:bCs/>
                <w:sz w:val="20"/>
                <w:szCs w:val="20"/>
                <w:lang w:eastAsia="en-IN"/>
              </w:rPr>
              <w:t>1</w:t>
            </w:r>
          </w:p>
        </w:tc>
        <w:tc>
          <w:tcPr>
            <w:tcW w:w="2665" w:type="dxa"/>
            <w:tcBorders>
              <w:top w:val="nil"/>
              <w:left w:val="nil"/>
              <w:bottom w:val="single" w:sz="8" w:space="0" w:color="000000"/>
              <w:right w:val="single" w:sz="8" w:space="0" w:color="000000"/>
            </w:tcBorders>
            <w:shd w:val="clear" w:color="auto" w:fill="auto"/>
            <w:vAlign w:val="center"/>
            <w:hideMark/>
          </w:tcPr>
          <w:p w14:paraId="0AC8B231" w14:textId="77777777" w:rsidR="00BE331C" w:rsidRPr="00BE331C" w:rsidRDefault="00BE331C" w:rsidP="00BE331C">
            <w:pPr>
              <w:spacing w:after="0" w:line="240" w:lineRule="auto"/>
              <w:jc w:val="center"/>
              <w:rPr>
                <w:rFonts w:ascii="Arial" w:eastAsia="Times New Roman" w:hAnsi="Arial" w:cs="Arial"/>
                <w:b/>
                <w:bCs/>
                <w:sz w:val="20"/>
                <w:szCs w:val="20"/>
                <w:lang w:eastAsia="en-IN"/>
              </w:rPr>
            </w:pPr>
            <w:r w:rsidRPr="00BE331C">
              <w:rPr>
                <w:rFonts w:ascii="Arial" w:eastAsia="Times New Roman" w:hAnsi="Arial" w:cs="Arial"/>
                <w:b/>
                <w:bCs/>
                <w:sz w:val="20"/>
                <w:szCs w:val="20"/>
                <w:lang w:eastAsia="en-IN"/>
              </w:rPr>
              <w:t>Total</w:t>
            </w:r>
          </w:p>
        </w:tc>
        <w:tc>
          <w:tcPr>
            <w:tcW w:w="2341" w:type="dxa"/>
            <w:tcBorders>
              <w:top w:val="nil"/>
              <w:left w:val="nil"/>
              <w:bottom w:val="single" w:sz="8" w:space="0" w:color="000000"/>
              <w:right w:val="single" w:sz="8" w:space="0" w:color="000000"/>
            </w:tcBorders>
            <w:shd w:val="clear" w:color="auto" w:fill="auto"/>
            <w:vAlign w:val="center"/>
            <w:hideMark/>
          </w:tcPr>
          <w:p w14:paraId="5068C310" w14:textId="77777777" w:rsidR="00BE331C" w:rsidRPr="00BE331C" w:rsidRDefault="00BE331C" w:rsidP="00BE331C">
            <w:pPr>
              <w:spacing w:after="0" w:line="240" w:lineRule="auto"/>
              <w:jc w:val="center"/>
              <w:rPr>
                <w:rFonts w:ascii="Arial" w:eastAsia="Times New Roman" w:hAnsi="Arial" w:cs="Arial"/>
                <w:b/>
                <w:bCs/>
                <w:sz w:val="20"/>
                <w:szCs w:val="20"/>
                <w:lang w:eastAsia="en-IN"/>
              </w:rPr>
            </w:pPr>
            <w:r w:rsidRPr="00BE331C">
              <w:rPr>
                <w:rFonts w:ascii="Arial" w:eastAsia="Times New Roman" w:hAnsi="Arial" w:cs="Arial"/>
                <w:b/>
                <w:bCs/>
                <w:sz w:val="20"/>
                <w:szCs w:val="20"/>
                <w:lang w:eastAsia="en-IN"/>
              </w:rPr>
              <w:t>1</w:t>
            </w:r>
          </w:p>
        </w:tc>
      </w:tr>
    </w:tbl>
    <w:p w14:paraId="02EB0223" w14:textId="77777777" w:rsidR="00CF60F6" w:rsidRDefault="00CF60F6" w:rsidP="00CF60F6">
      <w:pPr>
        <w:spacing w:line="360" w:lineRule="auto"/>
        <w:jc w:val="both"/>
        <w:rPr>
          <w:rFonts w:ascii="Arial" w:hAnsi="Arial" w:cs="Arial"/>
          <w:b/>
          <w:bCs/>
        </w:rPr>
      </w:pPr>
    </w:p>
    <w:p w14:paraId="0CBDA42D" w14:textId="7D4B96F1" w:rsidR="00CF60F6" w:rsidRDefault="00CF60F6" w:rsidP="00CF60F6">
      <w:pPr>
        <w:spacing w:line="360" w:lineRule="auto"/>
        <w:jc w:val="both"/>
        <w:rPr>
          <w:rFonts w:ascii="Arial" w:hAnsi="Arial" w:cs="Arial"/>
          <w:b/>
          <w:bCs/>
        </w:rPr>
      </w:pPr>
    </w:p>
    <w:p w14:paraId="50A27BCF" w14:textId="14948865" w:rsidR="00A530E2" w:rsidRDefault="00A530E2" w:rsidP="00A530E2">
      <w:pPr>
        <w:spacing w:line="360" w:lineRule="auto"/>
        <w:jc w:val="both"/>
        <w:rPr>
          <w:rFonts w:ascii="Arial" w:hAnsi="Arial" w:cs="Arial"/>
          <w:sz w:val="24"/>
          <w:szCs w:val="24"/>
        </w:rPr>
      </w:pPr>
      <w:r w:rsidRPr="006E24DF">
        <w:rPr>
          <w:rFonts w:ascii="Arial" w:hAnsi="Arial" w:cs="Arial"/>
          <w:b/>
          <w:bCs/>
          <w:sz w:val="24"/>
          <w:szCs w:val="24"/>
        </w:rPr>
        <w:t>Production Route for</w:t>
      </w:r>
      <w:r w:rsidRPr="00F13BE6">
        <w:rPr>
          <w:rFonts w:ascii="Arial" w:hAnsi="Arial" w:cs="Arial"/>
          <w:b/>
          <w:bCs/>
          <w:sz w:val="24"/>
          <w:szCs w:val="24"/>
        </w:rPr>
        <w:t xml:space="preserve"> </w:t>
      </w:r>
      <w:r w:rsidRPr="00F13BE6">
        <w:rPr>
          <w:rFonts w:ascii="Arial" w:hAnsi="Arial" w:cs="Arial"/>
          <w:b/>
          <w:bCs/>
          <w:sz w:val="24"/>
          <w:szCs w:val="24"/>
        </w:rPr>
        <w:t>Brominated Epoxy Vinyl Ester Resin:</w:t>
      </w:r>
      <w:r>
        <w:rPr>
          <w:rFonts w:ascii="Arial" w:hAnsi="Arial" w:cs="Arial"/>
          <w:sz w:val="24"/>
          <w:szCs w:val="24"/>
        </w:rPr>
        <w:t xml:space="preserve"> </w:t>
      </w:r>
      <w:r w:rsidRPr="00F13BE6">
        <w:rPr>
          <w:rFonts w:ascii="Arial" w:hAnsi="Arial" w:cs="Arial"/>
          <w:sz w:val="24"/>
          <w:szCs w:val="24"/>
        </w:rPr>
        <w:t>The epoxy resin and methyl acrylate/ethyl acrylate were charged in Reactor Vessel. The mixture was heated at 90</w:t>
      </w:r>
      <w:r w:rsidRPr="00F13BE6">
        <w:rPr>
          <w:rFonts w:ascii="Arial" w:hAnsi="Arial" w:cs="Arial"/>
          <w:sz w:val="24"/>
          <w:szCs w:val="24"/>
          <w:shd w:val="clear" w:color="auto" w:fill="FFFFFF"/>
        </w:rPr>
        <w:t>°C</w:t>
      </w:r>
      <w:r w:rsidRPr="00F13BE6">
        <w:rPr>
          <w:rFonts w:ascii="Arial" w:hAnsi="Arial" w:cs="Arial"/>
          <w:sz w:val="24"/>
          <w:szCs w:val="24"/>
        </w:rPr>
        <w:t xml:space="preserve"> -100</w:t>
      </w:r>
      <w:r w:rsidRPr="00F13BE6">
        <w:rPr>
          <w:rFonts w:ascii="Arial" w:hAnsi="Arial" w:cs="Arial"/>
          <w:sz w:val="24"/>
          <w:szCs w:val="24"/>
          <w:shd w:val="clear" w:color="auto" w:fill="FFFFFF"/>
        </w:rPr>
        <w:t>°C</w:t>
      </w:r>
      <w:r w:rsidRPr="00F13BE6">
        <w:rPr>
          <w:rFonts w:ascii="Arial" w:hAnsi="Arial" w:cs="Arial"/>
          <w:sz w:val="24"/>
          <w:szCs w:val="24"/>
        </w:rPr>
        <w:t xml:space="preserve"> in presence of triethylamine used as a base catalyst and hydroquinone as an inhibitor. The esterification reaction was done for 6 hours. The synthesized resin was dissolved in toluene and filtered to remove salt. Toluene was distilled off under reduce pressure and the product was dried in the oven at 60</w:t>
      </w:r>
      <w:r w:rsidRPr="00F13BE6">
        <w:rPr>
          <w:rFonts w:ascii="Arial" w:hAnsi="Arial" w:cs="Arial"/>
          <w:sz w:val="24"/>
          <w:szCs w:val="24"/>
          <w:shd w:val="clear" w:color="auto" w:fill="FFFFFF"/>
        </w:rPr>
        <w:t>°C</w:t>
      </w:r>
      <w:r w:rsidRPr="00F13BE6">
        <w:rPr>
          <w:rFonts w:ascii="Arial" w:hAnsi="Arial" w:cs="Arial"/>
          <w:sz w:val="24"/>
          <w:szCs w:val="24"/>
        </w:rPr>
        <w:t>. Vinyl ester was formed in viscous form. The reaction scheme is shown below.</w:t>
      </w:r>
    </w:p>
    <w:p w14:paraId="21414630" w14:textId="7F64EDAB" w:rsidR="00A530E2" w:rsidRPr="00A530E2" w:rsidRDefault="00A530E2" w:rsidP="00A530E2">
      <w:pPr>
        <w:spacing w:line="360" w:lineRule="auto"/>
        <w:jc w:val="center"/>
        <w:rPr>
          <w:rFonts w:ascii="Arial" w:hAnsi="Arial" w:cs="Arial"/>
          <w:b/>
          <w:bCs/>
          <w:sz w:val="24"/>
          <w:szCs w:val="24"/>
        </w:rPr>
      </w:pPr>
      <w:r>
        <w:rPr>
          <w:noProof/>
        </w:rPr>
        <w:lastRenderedPageBreak/>
        <w:drawing>
          <wp:inline distT="0" distB="0" distL="0" distR="0" wp14:anchorId="5DFEC4DC" wp14:editId="11D322FC">
            <wp:extent cx="5476875" cy="3209925"/>
            <wp:effectExtent l="0" t="0" r="9525" b="9525"/>
            <wp:docPr id="2129" name="Picture 2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rotWithShape="1">
                    <a:blip r:embed="rId18"/>
                    <a:srcRect l="39719" t="36355" r="17737" b="14876"/>
                    <a:stretch/>
                  </pic:blipFill>
                  <pic:spPr bwMode="auto">
                    <a:xfrm>
                      <a:off x="0" y="0"/>
                      <a:ext cx="5476875" cy="3209925"/>
                    </a:xfrm>
                    <a:prstGeom prst="rect">
                      <a:avLst/>
                    </a:prstGeom>
                    <a:ln>
                      <a:noFill/>
                    </a:ln>
                    <a:extLst>
                      <a:ext uri="{53640926-AAD7-44D8-BBD7-CCE9431645EC}">
                        <a14:shadowObscured xmlns:a14="http://schemas.microsoft.com/office/drawing/2010/main"/>
                      </a:ext>
                    </a:extLst>
                  </pic:spPr>
                </pic:pic>
              </a:graphicData>
            </a:graphic>
          </wp:inline>
        </w:drawing>
      </w:r>
    </w:p>
    <w:p w14:paraId="57EA8EB7" w14:textId="4895EEB6" w:rsidR="00CF60F6" w:rsidRDefault="00A530E2" w:rsidP="00A530E2">
      <w:pPr>
        <w:spacing w:line="360" w:lineRule="auto"/>
        <w:jc w:val="center"/>
        <w:rPr>
          <w:rFonts w:ascii="Arial" w:hAnsi="Arial" w:cs="Arial"/>
          <w:b/>
          <w:bCs/>
        </w:rPr>
      </w:pPr>
      <w:r>
        <w:rPr>
          <w:noProof/>
        </w:rPr>
        <w:drawing>
          <wp:inline distT="0" distB="0" distL="0" distR="0" wp14:anchorId="3AF3A445" wp14:editId="2FF1B0FA">
            <wp:extent cx="6124575" cy="3352800"/>
            <wp:effectExtent l="0" t="0" r="9525" b="0"/>
            <wp:docPr id="2130" name="Picture 2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19"/>
                    <a:srcRect l="38389" t="27192" r="16242" b="19015"/>
                    <a:stretch/>
                  </pic:blipFill>
                  <pic:spPr bwMode="auto">
                    <a:xfrm>
                      <a:off x="0" y="0"/>
                      <a:ext cx="6124575" cy="3352800"/>
                    </a:xfrm>
                    <a:prstGeom prst="rect">
                      <a:avLst/>
                    </a:prstGeom>
                    <a:ln>
                      <a:noFill/>
                    </a:ln>
                    <a:extLst>
                      <a:ext uri="{53640926-AAD7-44D8-BBD7-CCE9431645EC}">
                        <a14:shadowObscured xmlns:a14="http://schemas.microsoft.com/office/drawing/2010/main"/>
                      </a:ext>
                    </a:extLst>
                  </pic:spPr>
                </pic:pic>
              </a:graphicData>
            </a:graphic>
          </wp:inline>
        </w:drawing>
      </w:r>
    </w:p>
    <w:p w14:paraId="3E220C43" w14:textId="65A7FE32" w:rsidR="00CF60F6" w:rsidRDefault="00CF60F6" w:rsidP="00CF60F6">
      <w:pPr>
        <w:spacing w:line="360" w:lineRule="auto"/>
        <w:jc w:val="both"/>
        <w:rPr>
          <w:rFonts w:ascii="Arial" w:hAnsi="Arial" w:cs="Arial"/>
          <w:b/>
          <w:bCs/>
        </w:rPr>
      </w:pPr>
    </w:p>
    <w:p w14:paraId="78CF9FF3" w14:textId="50381AAC" w:rsidR="00A530E2" w:rsidRDefault="00A530E2" w:rsidP="00CF60F6">
      <w:pPr>
        <w:spacing w:line="360" w:lineRule="auto"/>
        <w:jc w:val="both"/>
        <w:rPr>
          <w:rFonts w:ascii="Arial" w:hAnsi="Arial" w:cs="Arial"/>
          <w:b/>
          <w:bCs/>
        </w:rPr>
      </w:pPr>
    </w:p>
    <w:p w14:paraId="136419D2" w14:textId="023F3EE5" w:rsidR="00A530E2" w:rsidRDefault="00A530E2" w:rsidP="00CF60F6">
      <w:pPr>
        <w:spacing w:line="360" w:lineRule="auto"/>
        <w:jc w:val="both"/>
        <w:rPr>
          <w:rFonts w:ascii="Arial" w:hAnsi="Arial" w:cs="Arial"/>
          <w:b/>
          <w:bCs/>
        </w:rPr>
      </w:pPr>
    </w:p>
    <w:p w14:paraId="4F5C941C" w14:textId="2DAAC380" w:rsidR="00A530E2" w:rsidRDefault="00A530E2" w:rsidP="00CF60F6">
      <w:pPr>
        <w:spacing w:line="360" w:lineRule="auto"/>
        <w:jc w:val="both"/>
        <w:rPr>
          <w:rFonts w:ascii="Arial" w:hAnsi="Arial" w:cs="Arial"/>
          <w:b/>
          <w:bCs/>
        </w:rPr>
      </w:pPr>
    </w:p>
    <w:p w14:paraId="0B1AE15E" w14:textId="77777777" w:rsidR="00A530E2" w:rsidRDefault="00A530E2" w:rsidP="00CF60F6">
      <w:pPr>
        <w:spacing w:line="360" w:lineRule="auto"/>
        <w:jc w:val="both"/>
        <w:rPr>
          <w:rFonts w:ascii="Arial" w:hAnsi="Arial" w:cs="Arial"/>
          <w:b/>
          <w:bCs/>
        </w:rPr>
      </w:pPr>
    </w:p>
    <w:p w14:paraId="1F2FF355" w14:textId="4C5D6B98" w:rsidR="00CF60F6" w:rsidRDefault="00CF60F6" w:rsidP="00AF0610">
      <w:pPr>
        <w:spacing w:line="360" w:lineRule="auto"/>
        <w:jc w:val="both"/>
        <w:rPr>
          <w:rFonts w:ascii="Arial" w:hAnsi="Arial" w:cs="Arial"/>
          <w:b/>
          <w:bCs/>
          <w:sz w:val="24"/>
          <w:szCs w:val="24"/>
        </w:rPr>
      </w:pPr>
      <w:r w:rsidRPr="00CF60F6">
        <w:rPr>
          <w:rFonts w:ascii="Arial" w:hAnsi="Arial" w:cs="Arial"/>
          <w:b/>
          <w:bCs/>
          <w:sz w:val="24"/>
          <w:szCs w:val="24"/>
        </w:rPr>
        <w:lastRenderedPageBreak/>
        <w:t>2.3 Properties and Applications</w:t>
      </w:r>
    </w:p>
    <w:tbl>
      <w:tblPr>
        <w:tblW w:w="10199" w:type="dxa"/>
        <w:tblLook w:val="04A0" w:firstRow="1" w:lastRow="0" w:firstColumn="1" w:lastColumn="0" w:noHBand="0" w:noVBand="1"/>
      </w:tblPr>
      <w:tblGrid>
        <w:gridCol w:w="3995"/>
        <w:gridCol w:w="2068"/>
        <w:gridCol w:w="2068"/>
        <w:gridCol w:w="2068"/>
      </w:tblGrid>
      <w:tr w:rsidR="00CF60F6" w:rsidRPr="009207A5" w14:paraId="54B2E8FE" w14:textId="77777777" w:rsidTr="00BF252C">
        <w:trPr>
          <w:trHeight w:val="320"/>
        </w:trPr>
        <w:tc>
          <w:tcPr>
            <w:tcW w:w="399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537406C6" w14:textId="77777777" w:rsidR="00CF60F6" w:rsidRPr="009207A5" w:rsidRDefault="00CF60F6" w:rsidP="00BF252C">
            <w:pPr>
              <w:spacing w:after="0" w:line="240" w:lineRule="auto"/>
              <w:rPr>
                <w:rFonts w:ascii="Arial" w:eastAsia="Times New Roman" w:hAnsi="Arial" w:cs="Arial"/>
                <w:color w:val="FFFFFF"/>
                <w:sz w:val="20"/>
                <w:szCs w:val="20"/>
                <w:lang w:val="en-US"/>
              </w:rPr>
            </w:pPr>
            <w:r w:rsidRPr="009207A5">
              <w:rPr>
                <w:rFonts w:ascii="Arial" w:eastAsia="Times New Roman" w:hAnsi="Arial" w:cs="Arial"/>
                <w:color w:val="FFFFFF"/>
                <w:sz w:val="20"/>
                <w:szCs w:val="20"/>
              </w:rPr>
              <w:t>Property</w:t>
            </w:r>
          </w:p>
        </w:tc>
        <w:tc>
          <w:tcPr>
            <w:tcW w:w="2068" w:type="dxa"/>
            <w:tcBorders>
              <w:top w:val="single" w:sz="4" w:space="0" w:color="auto"/>
              <w:left w:val="nil"/>
              <w:bottom w:val="single" w:sz="4" w:space="0" w:color="auto"/>
              <w:right w:val="single" w:sz="4" w:space="0" w:color="auto"/>
            </w:tcBorders>
            <w:shd w:val="clear" w:color="000000" w:fill="305496"/>
            <w:noWrap/>
            <w:vAlign w:val="bottom"/>
            <w:hideMark/>
          </w:tcPr>
          <w:p w14:paraId="2534C082" w14:textId="57C83ABB" w:rsidR="00CF60F6" w:rsidRPr="009207A5" w:rsidRDefault="00CF60F6" w:rsidP="00BF252C">
            <w:pPr>
              <w:spacing w:after="0" w:line="240" w:lineRule="auto"/>
              <w:jc w:val="center"/>
              <w:rPr>
                <w:rFonts w:ascii="Arial" w:eastAsia="Times New Roman" w:hAnsi="Arial" w:cs="Arial"/>
                <w:color w:val="FFFFFF"/>
                <w:sz w:val="20"/>
                <w:szCs w:val="20"/>
                <w:lang w:val="en-US"/>
              </w:rPr>
            </w:pPr>
            <w:r w:rsidRPr="009207A5">
              <w:rPr>
                <w:rFonts w:ascii="Arial" w:eastAsia="Times New Roman" w:hAnsi="Arial" w:cs="Arial"/>
                <w:color w:val="FFFFFF"/>
                <w:sz w:val="20"/>
                <w:szCs w:val="20"/>
              </w:rPr>
              <w:t>Bisphenol-A</w:t>
            </w:r>
            <w:r w:rsidR="005664BA">
              <w:rPr>
                <w:rFonts w:ascii="Arial" w:eastAsia="Times New Roman" w:hAnsi="Arial" w:cs="Arial"/>
                <w:color w:val="FFFFFF"/>
                <w:sz w:val="20"/>
                <w:szCs w:val="20"/>
              </w:rPr>
              <w:t>*</w:t>
            </w:r>
          </w:p>
        </w:tc>
        <w:tc>
          <w:tcPr>
            <w:tcW w:w="2068" w:type="dxa"/>
            <w:tcBorders>
              <w:top w:val="single" w:sz="4" w:space="0" w:color="auto"/>
              <w:left w:val="nil"/>
              <w:bottom w:val="single" w:sz="4" w:space="0" w:color="auto"/>
              <w:right w:val="single" w:sz="4" w:space="0" w:color="auto"/>
            </w:tcBorders>
            <w:shd w:val="clear" w:color="000000" w:fill="305496"/>
            <w:noWrap/>
            <w:vAlign w:val="bottom"/>
            <w:hideMark/>
          </w:tcPr>
          <w:p w14:paraId="73CA0840" w14:textId="3781EBDB" w:rsidR="00CF60F6" w:rsidRPr="009207A5" w:rsidRDefault="00CF60F6" w:rsidP="00BF252C">
            <w:pPr>
              <w:spacing w:after="0" w:line="240" w:lineRule="auto"/>
              <w:jc w:val="center"/>
              <w:rPr>
                <w:rFonts w:ascii="Arial" w:eastAsia="Times New Roman" w:hAnsi="Arial" w:cs="Arial"/>
                <w:color w:val="FFFFFF"/>
                <w:sz w:val="20"/>
                <w:szCs w:val="20"/>
                <w:lang w:val="en-US"/>
              </w:rPr>
            </w:pPr>
            <w:r w:rsidRPr="009207A5">
              <w:rPr>
                <w:rFonts w:ascii="Arial" w:eastAsia="Times New Roman" w:hAnsi="Arial" w:cs="Arial"/>
                <w:color w:val="FFFFFF"/>
                <w:sz w:val="20"/>
                <w:szCs w:val="20"/>
              </w:rPr>
              <w:t>Bisphenol-A</w:t>
            </w:r>
            <w:r w:rsidR="005664BA">
              <w:rPr>
                <w:rFonts w:ascii="Arial" w:eastAsia="Times New Roman" w:hAnsi="Arial" w:cs="Arial"/>
                <w:color w:val="FFFFFF"/>
                <w:sz w:val="20"/>
                <w:szCs w:val="20"/>
              </w:rPr>
              <w:t>*</w:t>
            </w:r>
          </w:p>
        </w:tc>
        <w:tc>
          <w:tcPr>
            <w:tcW w:w="2068" w:type="dxa"/>
            <w:tcBorders>
              <w:top w:val="single" w:sz="4" w:space="0" w:color="auto"/>
              <w:left w:val="nil"/>
              <w:bottom w:val="single" w:sz="4" w:space="0" w:color="auto"/>
              <w:right w:val="single" w:sz="4" w:space="0" w:color="auto"/>
            </w:tcBorders>
            <w:shd w:val="clear" w:color="000000" w:fill="305496"/>
            <w:noWrap/>
            <w:vAlign w:val="bottom"/>
            <w:hideMark/>
          </w:tcPr>
          <w:p w14:paraId="28AB74F7" w14:textId="77777777" w:rsidR="00CF60F6" w:rsidRPr="009207A5" w:rsidRDefault="00CF60F6" w:rsidP="00BF252C">
            <w:pPr>
              <w:spacing w:after="0" w:line="240" w:lineRule="auto"/>
              <w:jc w:val="center"/>
              <w:rPr>
                <w:rFonts w:ascii="Arial" w:eastAsia="Times New Roman" w:hAnsi="Arial" w:cs="Arial"/>
                <w:color w:val="FFFFFF"/>
                <w:sz w:val="20"/>
                <w:szCs w:val="20"/>
                <w:lang w:val="en-US"/>
              </w:rPr>
            </w:pPr>
            <w:r w:rsidRPr="009207A5">
              <w:rPr>
                <w:rFonts w:ascii="Arial" w:eastAsia="Times New Roman" w:hAnsi="Arial" w:cs="Arial"/>
                <w:color w:val="FFFFFF"/>
                <w:sz w:val="20"/>
                <w:szCs w:val="20"/>
              </w:rPr>
              <w:t>Novolac</w:t>
            </w:r>
          </w:p>
        </w:tc>
      </w:tr>
      <w:tr w:rsidR="00CF60F6" w:rsidRPr="009207A5" w14:paraId="0AB851C0" w14:textId="77777777" w:rsidTr="00BF252C">
        <w:trPr>
          <w:trHeight w:val="534"/>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6EA13A21" w14:textId="77777777" w:rsidR="00CF60F6" w:rsidRPr="009207A5" w:rsidRDefault="00CF60F6" w:rsidP="00BF252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Viscosity, cP, 25</w:t>
            </w:r>
            <w:r w:rsidRPr="009207A5">
              <w:rPr>
                <w:rFonts w:ascii="Cambria Math" w:eastAsia="Times New Roman" w:hAnsi="Cambria Math" w:cs="Cambria Math"/>
                <w:color w:val="000000"/>
                <w:sz w:val="20"/>
                <w:szCs w:val="20"/>
              </w:rPr>
              <w:t>℃</w:t>
            </w:r>
          </w:p>
        </w:tc>
        <w:tc>
          <w:tcPr>
            <w:tcW w:w="2068" w:type="dxa"/>
            <w:tcBorders>
              <w:top w:val="nil"/>
              <w:left w:val="nil"/>
              <w:bottom w:val="single" w:sz="4" w:space="0" w:color="auto"/>
              <w:right w:val="single" w:sz="4" w:space="0" w:color="auto"/>
            </w:tcBorders>
            <w:shd w:val="clear" w:color="000000" w:fill="BDD7EE"/>
            <w:noWrap/>
            <w:vAlign w:val="bottom"/>
            <w:hideMark/>
          </w:tcPr>
          <w:p w14:paraId="3A3FE65F"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200~700</w:t>
            </w:r>
          </w:p>
        </w:tc>
        <w:tc>
          <w:tcPr>
            <w:tcW w:w="2068" w:type="dxa"/>
            <w:tcBorders>
              <w:top w:val="nil"/>
              <w:left w:val="nil"/>
              <w:bottom w:val="single" w:sz="4" w:space="0" w:color="auto"/>
              <w:right w:val="single" w:sz="4" w:space="0" w:color="auto"/>
            </w:tcBorders>
            <w:shd w:val="clear" w:color="000000" w:fill="BDD7EE"/>
            <w:noWrap/>
            <w:vAlign w:val="bottom"/>
            <w:hideMark/>
          </w:tcPr>
          <w:p w14:paraId="40759105"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2000~3000</w:t>
            </w:r>
          </w:p>
        </w:tc>
        <w:tc>
          <w:tcPr>
            <w:tcW w:w="2068" w:type="dxa"/>
            <w:tcBorders>
              <w:top w:val="nil"/>
              <w:left w:val="nil"/>
              <w:bottom w:val="single" w:sz="4" w:space="0" w:color="auto"/>
              <w:right w:val="single" w:sz="4" w:space="0" w:color="auto"/>
            </w:tcBorders>
            <w:shd w:val="clear" w:color="000000" w:fill="BDD7EE"/>
            <w:noWrap/>
            <w:vAlign w:val="bottom"/>
            <w:hideMark/>
          </w:tcPr>
          <w:p w14:paraId="794943BB"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300~500</w:t>
            </w:r>
          </w:p>
        </w:tc>
      </w:tr>
      <w:tr w:rsidR="00CF60F6" w:rsidRPr="009207A5" w14:paraId="6922FFFF" w14:textId="77777777" w:rsidTr="00BF252C">
        <w:trPr>
          <w:trHeight w:val="534"/>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5C24ED1E" w14:textId="77777777" w:rsidR="00CF60F6" w:rsidRPr="009207A5" w:rsidRDefault="00CF60F6" w:rsidP="00BF252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Specific Gravity, 25</w:t>
            </w:r>
            <w:r w:rsidRPr="009207A5">
              <w:rPr>
                <w:rFonts w:ascii="Cambria Math" w:eastAsia="Times New Roman" w:hAnsi="Cambria Math" w:cs="Cambria Math"/>
                <w:color w:val="000000"/>
                <w:sz w:val="20"/>
                <w:szCs w:val="20"/>
              </w:rPr>
              <w:t>℃</w:t>
            </w:r>
          </w:p>
        </w:tc>
        <w:tc>
          <w:tcPr>
            <w:tcW w:w="2068" w:type="dxa"/>
            <w:tcBorders>
              <w:top w:val="nil"/>
              <w:left w:val="nil"/>
              <w:bottom w:val="single" w:sz="4" w:space="0" w:color="auto"/>
              <w:right w:val="single" w:sz="4" w:space="0" w:color="auto"/>
            </w:tcBorders>
            <w:shd w:val="clear" w:color="000000" w:fill="BDD7EE"/>
            <w:noWrap/>
            <w:vAlign w:val="bottom"/>
            <w:hideMark/>
          </w:tcPr>
          <w:p w14:paraId="0FA984D9"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1.04~1.06</w:t>
            </w:r>
          </w:p>
        </w:tc>
        <w:tc>
          <w:tcPr>
            <w:tcW w:w="2068" w:type="dxa"/>
            <w:tcBorders>
              <w:top w:val="nil"/>
              <w:left w:val="nil"/>
              <w:bottom w:val="single" w:sz="4" w:space="0" w:color="auto"/>
              <w:right w:val="single" w:sz="4" w:space="0" w:color="auto"/>
            </w:tcBorders>
            <w:shd w:val="clear" w:color="000000" w:fill="BDD7EE"/>
            <w:noWrap/>
            <w:vAlign w:val="bottom"/>
            <w:hideMark/>
          </w:tcPr>
          <w:p w14:paraId="755A305A"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1.06~1.08</w:t>
            </w:r>
          </w:p>
        </w:tc>
        <w:tc>
          <w:tcPr>
            <w:tcW w:w="2068" w:type="dxa"/>
            <w:tcBorders>
              <w:top w:val="nil"/>
              <w:left w:val="nil"/>
              <w:bottom w:val="single" w:sz="4" w:space="0" w:color="auto"/>
              <w:right w:val="single" w:sz="4" w:space="0" w:color="auto"/>
            </w:tcBorders>
            <w:shd w:val="clear" w:color="000000" w:fill="BDD7EE"/>
            <w:noWrap/>
            <w:vAlign w:val="bottom"/>
            <w:hideMark/>
          </w:tcPr>
          <w:p w14:paraId="1FFDDD64"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1.07~1.09</w:t>
            </w:r>
          </w:p>
        </w:tc>
      </w:tr>
      <w:tr w:rsidR="00CF60F6" w:rsidRPr="009207A5" w14:paraId="6017149F" w14:textId="77777777" w:rsidTr="00BF252C">
        <w:trPr>
          <w:trHeight w:val="534"/>
        </w:trPr>
        <w:tc>
          <w:tcPr>
            <w:tcW w:w="3995" w:type="dxa"/>
            <w:vMerge w:val="restart"/>
            <w:tcBorders>
              <w:top w:val="nil"/>
              <w:left w:val="single" w:sz="4" w:space="0" w:color="auto"/>
              <w:bottom w:val="single" w:sz="4" w:space="0" w:color="auto"/>
              <w:right w:val="single" w:sz="4" w:space="0" w:color="auto"/>
            </w:tcBorders>
            <w:shd w:val="clear" w:color="000000" w:fill="8EA9DB"/>
            <w:noWrap/>
            <w:vAlign w:val="center"/>
            <w:hideMark/>
          </w:tcPr>
          <w:p w14:paraId="7EC3BC17" w14:textId="77777777" w:rsidR="00CF60F6" w:rsidRPr="009207A5" w:rsidRDefault="00CF60F6" w:rsidP="00BF252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Gel Time *a, minutes, 25</w:t>
            </w:r>
            <w:r w:rsidRPr="009207A5">
              <w:rPr>
                <w:rFonts w:ascii="Cambria Math" w:eastAsia="Times New Roman" w:hAnsi="Cambria Math" w:cs="Cambria Math"/>
                <w:color w:val="000000"/>
                <w:sz w:val="20"/>
                <w:szCs w:val="20"/>
              </w:rPr>
              <w:t>℃</w:t>
            </w:r>
          </w:p>
        </w:tc>
        <w:tc>
          <w:tcPr>
            <w:tcW w:w="2068" w:type="dxa"/>
            <w:tcBorders>
              <w:top w:val="nil"/>
              <w:left w:val="nil"/>
              <w:bottom w:val="single" w:sz="4" w:space="0" w:color="auto"/>
              <w:right w:val="single" w:sz="4" w:space="0" w:color="auto"/>
            </w:tcBorders>
            <w:shd w:val="clear" w:color="000000" w:fill="BDD7EE"/>
            <w:noWrap/>
            <w:vAlign w:val="bottom"/>
            <w:hideMark/>
          </w:tcPr>
          <w:p w14:paraId="3613B21F"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20~30</w:t>
            </w:r>
          </w:p>
        </w:tc>
        <w:tc>
          <w:tcPr>
            <w:tcW w:w="2068" w:type="dxa"/>
            <w:tcBorders>
              <w:top w:val="nil"/>
              <w:left w:val="nil"/>
              <w:bottom w:val="single" w:sz="4" w:space="0" w:color="auto"/>
              <w:right w:val="single" w:sz="4" w:space="0" w:color="auto"/>
            </w:tcBorders>
            <w:shd w:val="clear" w:color="000000" w:fill="BDD7EE"/>
            <w:noWrap/>
            <w:vAlign w:val="bottom"/>
            <w:hideMark/>
          </w:tcPr>
          <w:p w14:paraId="2CA51B2A"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20~30</w:t>
            </w:r>
          </w:p>
        </w:tc>
        <w:tc>
          <w:tcPr>
            <w:tcW w:w="2068" w:type="dxa"/>
            <w:tcBorders>
              <w:top w:val="nil"/>
              <w:left w:val="nil"/>
              <w:bottom w:val="single" w:sz="4" w:space="0" w:color="auto"/>
              <w:right w:val="single" w:sz="4" w:space="0" w:color="auto"/>
            </w:tcBorders>
            <w:shd w:val="clear" w:color="000000" w:fill="BDD7EE"/>
            <w:noWrap/>
            <w:vAlign w:val="bottom"/>
            <w:hideMark/>
          </w:tcPr>
          <w:p w14:paraId="550FF42C"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15~25</w:t>
            </w:r>
          </w:p>
        </w:tc>
      </w:tr>
      <w:tr w:rsidR="00CF60F6" w:rsidRPr="009207A5" w14:paraId="170E58BC" w14:textId="77777777" w:rsidTr="00BF252C">
        <w:trPr>
          <w:trHeight w:val="534"/>
        </w:trPr>
        <w:tc>
          <w:tcPr>
            <w:tcW w:w="3995" w:type="dxa"/>
            <w:vMerge/>
            <w:tcBorders>
              <w:top w:val="nil"/>
              <w:left w:val="single" w:sz="4" w:space="0" w:color="auto"/>
              <w:bottom w:val="single" w:sz="4" w:space="0" w:color="auto"/>
              <w:right w:val="single" w:sz="4" w:space="0" w:color="auto"/>
            </w:tcBorders>
            <w:vAlign w:val="center"/>
            <w:hideMark/>
          </w:tcPr>
          <w:p w14:paraId="707F1364" w14:textId="77777777" w:rsidR="00CF60F6" w:rsidRPr="009207A5" w:rsidRDefault="00CF60F6" w:rsidP="00BF252C">
            <w:pPr>
              <w:spacing w:after="0" w:line="240" w:lineRule="auto"/>
              <w:rPr>
                <w:rFonts w:ascii="Arial" w:eastAsia="Times New Roman" w:hAnsi="Arial" w:cs="Arial"/>
                <w:color w:val="000000"/>
                <w:sz w:val="20"/>
                <w:szCs w:val="20"/>
                <w:lang w:val="en-US"/>
              </w:rPr>
            </w:pPr>
          </w:p>
        </w:tc>
        <w:tc>
          <w:tcPr>
            <w:tcW w:w="2068" w:type="dxa"/>
            <w:tcBorders>
              <w:top w:val="nil"/>
              <w:left w:val="nil"/>
              <w:bottom w:val="single" w:sz="4" w:space="0" w:color="auto"/>
              <w:right w:val="single" w:sz="4" w:space="0" w:color="auto"/>
            </w:tcBorders>
            <w:shd w:val="clear" w:color="000000" w:fill="BDD7EE"/>
            <w:noWrap/>
            <w:vAlign w:val="bottom"/>
            <w:hideMark/>
          </w:tcPr>
          <w:p w14:paraId="5617D84A"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Co(6%)=0.4%</w:t>
            </w:r>
          </w:p>
        </w:tc>
        <w:tc>
          <w:tcPr>
            <w:tcW w:w="2068" w:type="dxa"/>
            <w:tcBorders>
              <w:top w:val="nil"/>
              <w:left w:val="nil"/>
              <w:bottom w:val="single" w:sz="4" w:space="0" w:color="auto"/>
              <w:right w:val="single" w:sz="4" w:space="0" w:color="auto"/>
            </w:tcBorders>
            <w:shd w:val="clear" w:color="000000" w:fill="BDD7EE"/>
            <w:noWrap/>
            <w:vAlign w:val="bottom"/>
            <w:hideMark/>
          </w:tcPr>
          <w:p w14:paraId="6BD17D8D"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Co(6%)=0.4%</w:t>
            </w:r>
          </w:p>
        </w:tc>
        <w:tc>
          <w:tcPr>
            <w:tcW w:w="2068" w:type="dxa"/>
            <w:tcBorders>
              <w:top w:val="nil"/>
              <w:left w:val="nil"/>
              <w:bottom w:val="single" w:sz="4" w:space="0" w:color="auto"/>
              <w:right w:val="single" w:sz="4" w:space="0" w:color="auto"/>
            </w:tcBorders>
            <w:shd w:val="clear" w:color="000000" w:fill="BDD7EE"/>
            <w:noWrap/>
            <w:vAlign w:val="bottom"/>
            <w:hideMark/>
          </w:tcPr>
          <w:p w14:paraId="5ECA6EED"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Co(6%)=0.4%</w:t>
            </w:r>
          </w:p>
        </w:tc>
      </w:tr>
      <w:tr w:rsidR="00CF60F6" w:rsidRPr="009207A5" w14:paraId="51F4A434" w14:textId="77777777" w:rsidTr="00BF252C">
        <w:trPr>
          <w:trHeight w:val="534"/>
        </w:trPr>
        <w:tc>
          <w:tcPr>
            <w:tcW w:w="3995" w:type="dxa"/>
            <w:vMerge/>
            <w:tcBorders>
              <w:top w:val="nil"/>
              <w:left w:val="single" w:sz="4" w:space="0" w:color="auto"/>
              <w:bottom w:val="single" w:sz="4" w:space="0" w:color="auto"/>
              <w:right w:val="single" w:sz="4" w:space="0" w:color="auto"/>
            </w:tcBorders>
            <w:vAlign w:val="center"/>
            <w:hideMark/>
          </w:tcPr>
          <w:p w14:paraId="1C6EE796" w14:textId="77777777" w:rsidR="00CF60F6" w:rsidRPr="009207A5" w:rsidRDefault="00CF60F6" w:rsidP="00BF252C">
            <w:pPr>
              <w:spacing w:after="0" w:line="240" w:lineRule="auto"/>
              <w:rPr>
                <w:rFonts w:ascii="Arial" w:eastAsia="Times New Roman" w:hAnsi="Arial" w:cs="Arial"/>
                <w:color w:val="000000"/>
                <w:sz w:val="20"/>
                <w:szCs w:val="20"/>
                <w:lang w:val="en-US"/>
              </w:rPr>
            </w:pPr>
          </w:p>
        </w:tc>
        <w:tc>
          <w:tcPr>
            <w:tcW w:w="2068" w:type="dxa"/>
            <w:tcBorders>
              <w:top w:val="nil"/>
              <w:left w:val="nil"/>
              <w:bottom w:val="single" w:sz="4" w:space="0" w:color="auto"/>
              <w:right w:val="single" w:sz="4" w:space="0" w:color="auto"/>
            </w:tcBorders>
            <w:shd w:val="clear" w:color="000000" w:fill="BDD7EE"/>
            <w:noWrap/>
            <w:vAlign w:val="bottom"/>
            <w:hideMark/>
          </w:tcPr>
          <w:p w14:paraId="65B71D50"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MEKPO=1.6%</w:t>
            </w:r>
          </w:p>
        </w:tc>
        <w:tc>
          <w:tcPr>
            <w:tcW w:w="2068" w:type="dxa"/>
            <w:tcBorders>
              <w:top w:val="nil"/>
              <w:left w:val="nil"/>
              <w:bottom w:val="single" w:sz="4" w:space="0" w:color="auto"/>
              <w:right w:val="single" w:sz="4" w:space="0" w:color="auto"/>
            </w:tcBorders>
            <w:shd w:val="clear" w:color="000000" w:fill="BDD7EE"/>
            <w:noWrap/>
            <w:vAlign w:val="bottom"/>
            <w:hideMark/>
          </w:tcPr>
          <w:p w14:paraId="3CEC6C44"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MEKPO=1.6%</w:t>
            </w:r>
          </w:p>
        </w:tc>
        <w:tc>
          <w:tcPr>
            <w:tcW w:w="2068" w:type="dxa"/>
            <w:tcBorders>
              <w:top w:val="nil"/>
              <w:left w:val="nil"/>
              <w:bottom w:val="single" w:sz="4" w:space="0" w:color="auto"/>
              <w:right w:val="single" w:sz="4" w:space="0" w:color="auto"/>
            </w:tcBorders>
            <w:shd w:val="clear" w:color="000000" w:fill="BDD7EE"/>
            <w:noWrap/>
            <w:vAlign w:val="bottom"/>
            <w:hideMark/>
          </w:tcPr>
          <w:p w14:paraId="55023D40"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MEKPO=1.2%</w:t>
            </w:r>
          </w:p>
        </w:tc>
      </w:tr>
      <w:tr w:rsidR="00CF60F6" w:rsidRPr="009207A5" w14:paraId="1E86C8AB" w14:textId="77777777" w:rsidTr="00BF252C">
        <w:trPr>
          <w:trHeight w:val="793"/>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314C4492" w14:textId="77777777" w:rsidR="00CF60F6" w:rsidRPr="009207A5" w:rsidRDefault="00CF60F6" w:rsidP="00BF252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Styrene Content, %</w:t>
            </w:r>
          </w:p>
        </w:tc>
        <w:tc>
          <w:tcPr>
            <w:tcW w:w="2068" w:type="dxa"/>
            <w:tcBorders>
              <w:top w:val="nil"/>
              <w:left w:val="nil"/>
              <w:bottom w:val="single" w:sz="4" w:space="0" w:color="auto"/>
              <w:right w:val="single" w:sz="4" w:space="0" w:color="auto"/>
            </w:tcBorders>
            <w:shd w:val="clear" w:color="000000" w:fill="BDD7EE"/>
            <w:noWrap/>
            <w:vAlign w:val="bottom"/>
            <w:hideMark/>
          </w:tcPr>
          <w:p w14:paraId="55EF5B2C"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43~47</w:t>
            </w:r>
          </w:p>
        </w:tc>
        <w:tc>
          <w:tcPr>
            <w:tcW w:w="2068" w:type="dxa"/>
            <w:tcBorders>
              <w:top w:val="nil"/>
              <w:left w:val="nil"/>
              <w:bottom w:val="single" w:sz="4" w:space="0" w:color="auto"/>
              <w:right w:val="single" w:sz="4" w:space="0" w:color="auto"/>
            </w:tcBorders>
            <w:shd w:val="clear" w:color="000000" w:fill="BDD7EE"/>
            <w:noWrap/>
            <w:vAlign w:val="bottom"/>
            <w:hideMark/>
          </w:tcPr>
          <w:p w14:paraId="5A89816C"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33~37</w:t>
            </w:r>
          </w:p>
        </w:tc>
        <w:tc>
          <w:tcPr>
            <w:tcW w:w="2068" w:type="dxa"/>
            <w:tcBorders>
              <w:top w:val="nil"/>
              <w:left w:val="nil"/>
              <w:bottom w:val="single" w:sz="4" w:space="0" w:color="auto"/>
              <w:right w:val="single" w:sz="4" w:space="0" w:color="auto"/>
            </w:tcBorders>
            <w:shd w:val="clear" w:color="000000" w:fill="BDD7EE"/>
            <w:noWrap/>
            <w:vAlign w:val="bottom"/>
            <w:hideMark/>
          </w:tcPr>
          <w:p w14:paraId="6836EF4A"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31~35</w:t>
            </w:r>
          </w:p>
        </w:tc>
      </w:tr>
      <w:tr w:rsidR="00CF60F6" w:rsidRPr="009207A5" w14:paraId="42F64319" w14:textId="77777777" w:rsidTr="00BF252C">
        <w:trPr>
          <w:trHeight w:val="534"/>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33CD1958" w14:textId="77777777" w:rsidR="00CF60F6" w:rsidRPr="009207A5" w:rsidRDefault="00CF60F6" w:rsidP="00BF252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Stability, Dark at 25</w:t>
            </w:r>
            <w:r w:rsidRPr="009207A5">
              <w:rPr>
                <w:rFonts w:ascii="Cambria Math" w:eastAsia="Times New Roman" w:hAnsi="Cambria Math" w:cs="Cambria Math"/>
                <w:color w:val="000000"/>
                <w:sz w:val="20"/>
                <w:szCs w:val="20"/>
              </w:rPr>
              <w:t>℃</w:t>
            </w:r>
            <w:r w:rsidRPr="009207A5">
              <w:rPr>
                <w:rFonts w:ascii="Arial" w:eastAsia="Times New Roman" w:hAnsi="Arial" w:cs="Arial"/>
                <w:color w:val="000000"/>
                <w:sz w:val="20"/>
                <w:szCs w:val="20"/>
              </w:rPr>
              <w:t>(month)</w:t>
            </w:r>
          </w:p>
        </w:tc>
        <w:tc>
          <w:tcPr>
            <w:tcW w:w="2068" w:type="dxa"/>
            <w:tcBorders>
              <w:top w:val="nil"/>
              <w:left w:val="nil"/>
              <w:bottom w:val="single" w:sz="4" w:space="0" w:color="auto"/>
              <w:right w:val="single" w:sz="4" w:space="0" w:color="auto"/>
            </w:tcBorders>
            <w:shd w:val="clear" w:color="000000" w:fill="BDD7EE"/>
            <w:noWrap/>
            <w:vAlign w:val="bottom"/>
            <w:hideMark/>
          </w:tcPr>
          <w:p w14:paraId="5E521AE9"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6</w:t>
            </w:r>
          </w:p>
        </w:tc>
        <w:tc>
          <w:tcPr>
            <w:tcW w:w="2068" w:type="dxa"/>
            <w:tcBorders>
              <w:top w:val="nil"/>
              <w:left w:val="nil"/>
              <w:bottom w:val="single" w:sz="4" w:space="0" w:color="auto"/>
              <w:right w:val="single" w:sz="4" w:space="0" w:color="auto"/>
            </w:tcBorders>
            <w:shd w:val="clear" w:color="000000" w:fill="BDD7EE"/>
            <w:noWrap/>
            <w:vAlign w:val="bottom"/>
            <w:hideMark/>
          </w:tcPr>
          <w:p w14:paraId="0EDF4399"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6</w:t>
            </w:r>
          </w:p>
        </w:tc>
        <w:tc>
          <w:tcPr>
            <w:tcW w:w="2068" w:type="dxa"/>
            <w:tcBorders>
              <w:top w:val="nil"/>
              <w:left w:val="nil"/>
              <w:bottom w:val="single" w:sz="4" w:space="0" w:color="auto"/>
              <w:right w:val="single" w:sz="4" w:space="0" w:color="auto"/>
            </w:tcBorders>
            <w:shd w:val="clear" w:color="000000" w:fill="BDD7EE"/>
            <w:noWrap/>
            <w:vAlign w:val="bottom"/>
            <w:hideMark/>
          </w:tcPr>
          <w:p w14:paraId="26310E17"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3</w:t>
            </w:r>
          </w:p>
        </w:tc>
      </w:tr>
    </w:tbl>
    <w:p w14:paraId="2D2D4679" w14:textId="3CF55963" w:rsidR="005664BA" w:rsidRPr="005664BA" w:rsidRDefault="005664BA" w:rsidP="005664BA">
      <w:pPr>
        <w:jc w:val="both"/>
        <w:rPr>
          <w:rFonts w:ascii="Arial" w:eastAsia="Times New Roman" w:hAnsi="Arial" w:cs="Arial"/>
          <w:i/>
          <w:iCs/>
          <w:color w:val="000000"/>
          <w:sz w:val="18"/>
          <w:szCs w:val="18"/>
          <w:lang w:val="en-US"/>
        </w:rPr>
      </w:pPr>
      <w:r>
        <w:rPr>
          <w:rFonts w:ascii="Arial" w:hAnsi="Arial" w:cs="Arial"/>
          <w:b/>
          <w:bCs/>
          <w:sz w:val="24"/>
          <w:szCs w:val="24"/>
        </w:rPr>
        <w:t>*</w:t>
      </w:r>
      <w:r w:rsidRPr="005664BA">
        <w:rPr>
          <w:rFonts w:ascii="Arial" w:eastAsia="Times New Roman" w:hAnsi="Arial" w:cs="Arial"/>
          <w:i/>
          <w:iCs/>
          <w:color w:val="000000"/>
          <w:sz w:val="18"/>
          <w:szCs w:val="18"/>
          <w:lang w:val="en-US"/>
        </w:rPr>
        <w:t>The difference lies in the chemical properties of the two products like viscosity, specific gravity, styrene content etc.</w:t>
      </w:r>
    </w:p>
    <w:p w14:paraId="36F5835B" w14:textId="201EBE3F" w:rsidR="00CF60F6" w:rsidRPr="00CF60F6" w:rsidRDefault="00CF60F6" w:rsidP="00AF0610">
      <w:pPr>
        <w:spacing w:line="360" w:lineRule="auto"/>
        <w:jc w:val="both"/>
        <w:rPr>
          <w:rFonts w:ascii="Arial" w:hAnsi="Arial" w:cs="Arial"/>
          <w:b/>
          <w:bCs/>
          <w:sz w:val="24"/>
          <w:szCs w:val="24"/>
        </w:rPr>
      </w:pPr>
    </w:p>
    <w:tbl>
      <w:tblPr>
        <w:tblW w:w="10333" w:type="dxa"/>
        <w:tblLook w:val="04A0" w:firstRow="1" w:lastRow="0" w:firstColumn="1" w:lastColumn="0" w:noHBand="0" w:noVBand="1"/>
      </w:tblPr>
      <w:tblGrid>
        <w:gridCol w:w="1182"/>
        <w:gridCol w:w="3936"/>
        <w:gridCol w:w="5215"/>
      </w:tblGrid>
      <w:tr w:rsidR="009207A5" w:rsidRPr="009207A5" w14:paraId="3A1ACBFC" w14:textId="77777777" w:rsidTr="00CF60F6">
        <w:trPr>
          <w:trHeight w:val="495"/>
        </w:trPr>
        <w:tc>
          <w:tcPr>
            <w:tcW w:w="1182"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14:paraId="045BE3AA" w14:textId="77777777" w:rsidR="009207A5" w:rsidRPr="009207A5" w:rsidRDefault="009207A5" w:rsidP="009207A5">
            <w:pPr>
              <w:spacing w:after="0" w:line="240" w:lineRule="auto"/>
              <w:rPr>
                <w:rFonts w:ascii="Arial" w:eastAsia="Times New Roman" w:hAnsi="Arial" w:cs="Arial"/>
                <w:color w:val="FFFFFF"/>
                <w:sz w:val="20"/>
                <w:szCs w:val="20"/>
                <w:lang w:val="en-US"/>
              </w:rPr>
            </w:pPr>
            <w:r w:rsidRPr="009207A5">
              <w:rPr>
                <w:rFonts w:ascii="Arial" w:eastAsia="Times New Roman" w:hAnsi="Arial" w:cs="Arial"/>
                <w:color w:val="FFFFFF"/>
                <w:sz w:val="20"/>
                <w:szCs w:val="20"/>
              </w:rPr>
              <w:t xml:space="preserve">Product Name </w:t>
            </w:r>
          </w:p>
        </w:tc>
        <w:tc>
          <w:tcPr>
            <w:tcW w:w="3936" w:type="dxa"/>
            <w:tcBorders>
              <w:top w:val="single" w:sz="4" w:space="0" w:color="auto"/>
              <w:left w:val="nil"/>
              <w:bottom w:val="single" w:sz="4" w:space="0" w:color="auto"/>
              <w:right w:val="single" w:sz="4" w:space="0" w:color="auto"/>
            </w:tcBorders>
            <w:shd w:val="clear" w:color="000000" w:fill="1F4E78"/>
            <w:noWrap/>
            <w:vAlign w:val="bottom"/>
            <w:hideMark/>
          </w:tcPr>
          <w:p w14:paraId="5439A43C" w14:textId="77777777" w:rsidR="009207A5" w:rsidRPr="009207A5" w:rsidRDefault="009207A5" w:rsidP="009207A5">
            <w:pPr>
              <w:spacing w:after="0" w:line="240" w:lineRule="auto"/>
              <w:rPr>
                <w:rFonts w:ascii="Arial" w:eastAsia="Times New Roman" w:hAnsi="Arial" w:cs="Arial"/>
                <w:color w:val="FFFFFF"/>
                <w:sz w:val="20"/>
                <w:szCs w:val="20"/>
                <w:lang w:val="en-US"/>
              </w:rPr>
            </w:pPr>
            <w:r w:rsidRPr="009207A5">
              <w:rPr>
                <w:rFonts w:ascii="Arial" w:eastAsia="Times New Roman" w:hAnsi="Arial" w:cs="Arial"/>
                <w:color w:val="FFFFFF"/>
                <w:sz w:val="20"/>
                <w:szCs w:val="20"/>
              </w:rPr>
              <w:t>Features</w:t>
            </w:r>
          </w:p>
        </w:tc>
        <w:tc>
          <w:tcPr>
            <w:tcW w:w="5215" w:type="dxa"/>
            <w:tcBorders>
              <w:top w:val="single" w:sz="4" w:space="0" w:color="auto"/>
              <w:left w:val="nil"/>
              <w:bottom w:val="single" w:sz="4" w:space="0" w:color="auto"/>
              <w:right w:val="single" w:sz="4" w:space="0" w:color="auto"/>
            </w:tcBorders>
            <w:shd w:val="clear" w:color="000000" w:fill="1F4E78"/>
            <w:noWrap/>
            <w:vAlign w:val="bottom"/>
            <w:hideMark/>
          </w:tcPr>
          <w:p w14:paraId="425E6378" w14:textId="77777777" w:rsidR="009207A5" w:rsidRPr="009207A5" w:rsidRDefault="009207A5" w:rsidP="009207A5">
            <w:pPr>
              <w:spacing w:after="0" w:line="240" w:lineRule="auto"/>
              <w:rPr>
                <w:rFonts w:ascii="Arial" w:eastAsia="Times New Roman" w:hAnsi="Arial" w:cs="Arial"/>
                <w:color w:val="FFFFFF"/>
                <w:sz w:val="20"/>
                <w:szCs w:val="20"/>
                <w:lang w:val="en-US"/>
              </w:rPr>
            </w:pPr>
            <w:r w:rsidRPr="009207A5">
              <w:rPr>
                <w:rFonts w:ascii="Arial" w:eastAsia="Times New Roman" w:hAnsi="Arial" w:cs="Arial"/>
                <w:color w:val="FFFFFF"/>
                <w:sz w:val="20"/>
                <w:szCs w:val="20"/>
              </w:rPr>
              <w:t>Applications</w:t>
            </w:r>
          </w:p>
        </w:tc>
      </w:tr>
      <w:tr w:rsidR="009207A5" w:rsidRPr="009207A5" w14:paraId="5E10D21A" w14:textId="77777777" w:rsidTr="00CF60F6">
        <w:trPr>
          <w:trHeight w:val="495"/>
        </w:trPr>
        <w:tc>
          <w:tcPr>
            <w:tcW w:w="1182"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311050C6" w14:textId="0E41F4D2" w:rsidR="009207A5" w:rsidRPr="009207A5" w:rsidRDefault="009207A5" w:rsidP="009207A5">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Bisphenol-A</w:t>
            </w:r>
            <w:r w:rsidR="005664BA">
              <w:rPr>
                <w:rFonts w:ascii="Arial" w:eastAsia="Times New Roman" w:hAnsi="Arial" w:cs="Arial"/>
                <w:color w:val="000000"/>
                <w:sz w:val="20"/>
                <w:szCs w:val="20"/>
              </w:rPr>
              <w:t>*</w:t>
            </w:r>
          </w:p>
        </w:tc>
        <w:tc>
          <w:tcPr>
            <w:tcW w:w="3936" w:type="dxa"/>
            <w:tcBorders>
              <w:top w:val="nil"/>
              <w:left w:val="nil"/>
              <w:bottom w:val="single" w:sz="4" w:space="0" w:color="auto"/>
              <w:right w:val="single" w:sz="4" w:space="0" w:color="auto"/>
            </w:tcBorders>
            <w:shd w:val="clear" w:color="000000" w:fill="BDD7EE"/>
            <w:noWrap/>
            <w:vAlign w:val="bottom"/>
            <w:hideMark/>
          </w:tcPr>
          <w:p w14:paraId="59F787A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Low viscosity.</w:t>
            </w:r>
          </w:p>
        </w:tc>
        <w:tc>
          <w:tcPr>
            <w:tcW w:w="5215" w:type="dxa"/>
            <w:tcBorders>
              <w:top w:val="nil"/>
              <w:left w:val="nil"/>
              <w:bottom w:val="single" w:sz="4" w:space="0" w:color="auto"/>
              <w:right w:val="single" w:sz="4" w:space="0" w:color="auto"/>
            </w:tcBorders>
            <w:shd w:val="clear" w:color="000000" w:fill="BDD7EE"/>
            <w:noWrap/>
            <w:vAlign w:val="bottom"/>
            <w:hideMark/>
          </w:tcPr>
          <w:p w14:paraId="081D108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Raw material tanks, pipe and process equipment.</w:t>
            </w:r>
          </w:p>
        </w:tc>
      </w:tr>
      <w:tr w:rsidR="009207A5" w:rsidRPr="009207A5" w14:paraId="06CC9B73"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46592A54"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65B9AE28"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Excellent mechanical properties and easy processing.</w:t>
            </w:r>
          </w:p>
        </w:tc>
        <w:tc>
          <w:tcPr>
            <w:tcW w:w="5215" w:type="dxa"/>
            <w:tcBorders>
              <w:top w:val="nil"/>
              <w:left w:val="nil"/>
              <w:bottom w:val="single" w:sz="4" w:space="0" w:color="auto"/>
              <w:right w:val="single" w:sz="4" w:space="0" w:color="auto"/>
            </w:tcBorders>
            <w:shd w:val="clear" w:color="000000" w:fill="BDD7EE"/>
            <w:noWrap/>
            <w:vAlign w:val="bottom"/>
            <w:hideMark/>
          </w:tcPr>
          <w:p w14:paraId="1F5B25FA"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Most commercial FRP fabrication processes.</w:t>
            </w:r>
          </w:p>
        </w:tc>
      </w:tr>
      <w:tr w:rsidR="009207A5" w:rsidRPr="009207A5" w14:paraId="3C9F3A6E"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72744405"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71626B53"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Excellent corrosion resistance to a wide range of acids, alkalis and salt solutions.</w:t>
            </w:r>
          </w:p>
        </w:tc>
        <w:tc>
          <w:tcPr>
            <w:tcW w:w="5215" w:type="dxa"/>
            <w:tcBorders>
              <w:top w:val="nil"/>
              <w:left w:val="nil"/>
              <w:bottom w:val="single" w:sz="4" w:space="0" w:color="auto"/>
              <w:right w:val="single" w:sz="4" w:space="0" w:color="auto"/>
            </w:tcBorders>
            <w:shd w:val="clear" w:color="000000" w:fill="BDD7EE"/>
            <w:noWrap/>
            <w:vAlign w:val="bottom"/>
            <w:hideMark/>
          </w:tcPr>
          <w:p w14:paraId="67BC4490"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Anti-corrosion tank linings and coatings.</w:t>
            </w:r>
          </w:p>
        </w:tc>
      </w:tr>
      <w:tr w:rsidR="009207A5" w:rsidRPr="009207A5" w14:paraId="08ED7519"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439159F0"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3A342D12"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Comply with FDA regulation 21 CFR 177.2420 when treated well.</w:t>
            </w:r>
          </w:p>
        </w:tc>
        <w:tc>
          <w:tcPr>
            <w:tcW w:w="5215" w:type="dxa"/>
            <w:tcBorders>
              <w:top w:val="nil"/>
              <w:left w:val="nil"/>
              <w:bottom w:val="single" w:sz="4" w:space="0" w:color="auto"/>
              <w:right w:val="single" w:sz="4" w:space="0" w:color="auto"/>
            </w:tcBorders>
            <w:shd w:val="clear" w:color="000000" w:fill="BDD7EE"/>
            <w:noWrap/>
            <w:vAlign w:val="bottom"/>
            <w:hideMark/>
          </w:tcPr>
          <w:p w14:paraId="7EB1E00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Yacht, Wind turbine blade.</w:t>
            </w:r>
          </w:p>
        </w:tc>
      </w:tr>
      <w:tr w:rsidR="009207A5" w:rsidRPr="009207A5" w14:paraId="445E4DBA"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18B1E4E0"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7BA61FF7"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Obtained the DNV Type Approval Certificate.</w:t>
            </w:r>
          </w:p>
        </w:tc>
        <w:tc>
          <w:tcPr>
            <w:tcW w:w="5215" w:type="dxa"/>
            <w:tcBorders>
              <w:top w:val="nil"/>
              <w:left w:val="nil"/>
              <w:bottom w:val="single" w:sz="4" w:space="0" w:color="auto"/>
              <w:right w:val="single" w:sz="4" w:space="0" w:color="auto"/>
            </w:tcBorders>
            <w:shd w:val="clear" w:color="000000" w:fill="BDD7EE"/>
            <w:noWrap/>
            <w:vAlign w:val="bottom"/>
            <w:hideMark/>
          </w:tcPr>
          <w:p w14:paraId="2F254895"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w:t>
            </w:r>
          </w:p>
        </w:tc>
      </w:tr>
      <w:tr w:rsidR="009207A5" w:rsidRPr="009207A5" w14:paraId="07D59B74" w14:textId="77777777" w:rsidTr="00CF60F6">
        <w:trPr>
          <w:trHeight w:val="495"/>
        </w:trPr>
        <w:tc>
          <w:tcPr>
            <w:tcW w:w="1182"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70D8AAFD" w14:textId="1359E1FA" w:rsidR="009207A5" w:rsidRPr="009207A5" w:rsidRDefault="009207A5" w:rsidP="009207A5">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Bisphenol-A</w:t>
            </w:r>
            <w:r w:rsidR="005664BA">
              <w:rPr>
                <w:rFonts w:ascii="Arial" w:eastAsia="Times New Roman" w:hAnsi="Arial" w:cs="Arial"/>
                <w:color w:val="000000"/>
                <w:sz w:val="20"/>
                <w:szCs w:val="20"/>
              </w:rPr>
              <w:t>*</w:t>
            </w:r>
          </w:p>
        </w:tc>
        <w:tc>
          <w:tcPr>
            <w:tcW w:w="3936" w:type="dxa"/>
            <w:tcBorders>
              <w:top w:val="nil"/>
              <w:left w:val="nil"/>
              <w:bottom w:val="single" w:sz="4" w:space="0" w:color="auto"/>
              <w:right w:val="single" w:sz="4" w:space="0" w:color="auto"/>
            </w:tcBorders>
            <w:shd w:val="clear" w:color="000000" w:fill="BDD7EE"/>
            <w:noWrap/>
            <w:vAlign w:val="bottom"/>
            <w:hideMark/>
          </w:tcPr>
          <w:p w14:paraId="4324A49F"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High viscosity (SM=35%).</w:t>
            </w:r>
          </w:p>
        </w:tc>
        <w:tc>
          <w:tcPr>
            <w:tcW w:w="5215" w:type="dxa"/>
            <w:tcBorders>
              <w:top w:val="nil"/>
              <w:left w:val="nil"/>
              <w:bottom w:val="single" w:sz="4" w:space="0" w:color="auto"/>
              <w:right w:val="single" w:sz="4" w:space="0" w:color="auto"/>
            </w:tcBorders>
            <w:shd w:val="clear" w:color="000000" w:fill="BDD7EE"/>
            <w:noWrap/>
            <w:vAlign w:val="bottom"/>
            <w:hideMark/>
          </w:tcPr>
          <w:p w14:paraId="6FCC3336"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Fabricating tanks, pipe and process equipment.</w:t>
            </w:r>
          </w:p>
        </w:tc>
      </w:tr>
      <w:tr w:rsidR="009207A5" w:rsidRPr="009207A5" w14:paraId="48343AF2"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28B955EF"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69226C6A"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Excellent mechanical properties and corrosion resistance.</w:t>
            </w:r>
          </w:p>
        </w:tc>
        <w:tc>
          <w:tcPr>
            <w:tcW w:w="5215" w:type="dxa"/>
            <w:tcBorders>
              <w:top w:val="nil"/>
              <w:left w:val="nil"/>
              <w:bottom w:val="single" w:sz="4" w:space="0" w:color="auto"/>
              <w:right w:val="single" w:sz="4" w:space="0" w:color="auto"/>
            </w:tcBorders>
            <w:shd w:val="clear" w:color="000000" w:fill="BDD7EE"/>
            <w:noWrap/>
            <w:vAlign w:val="bottom"/>
            <w:hideMark/>
          </w:tcPr>
          <w:p w14:paraId="68A6205B"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w:t>
            </w:r>
          </w:p>
        </w:tc>
      </w:tr>
      <w:tr w:rsidR="009207A5" w:rsidRPr="009207A5" w14:paraId="0C31CB71" w14:textId="77777777" w:rsidTr="00CF60F6">
        <w:trPr>
          <w:trHeight w:val="495"/>
        </w:trPr>
        <w:tc>
          <w:tcPr>
            <w:tcW w:w="1182"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16C6215F" w14:textId="77777777" w:rsidR="009207A5" w:rsidRPr="009207A5" w:rsidRDefault="009207A5" w:rsidP="009207A5">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Novolac</w:t>
            </w:r>
          </w:p>
        </w:tc>
        <w:tc>
          <w:tcPr>
            <w:tcW w:w="3936" w:type="dxa"/>
            <w:tcBorders>
              <w:top w:val="nil"/>
              <w:left w:val="nil"/>
              <w:bottom w:val="single" w:sz="4" w:space="0" w:color="auto"/>
              <w:right w:val="single" w:sz="4" w:space="0" w:color="auto"/>
            </w:tcBorders>
            <w:shd w:val="clear" w:color="000000" w:fill="BDD7EE"/>
            <w:noWrap/>
            <w:vAlign w:val="bottom"/>
            <w:hideMark/>
          </w:tcPr>
          <w:p w14:paraId="49FAE99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Excellent mechanical properties, good retention of strength and toughness at high temperatures.</w:t>
            </w:r>
          </w:p>
        </w:tc>
        <w:tc>
          <w:tcPr>
            <w:tcW w:w="5215" w:type="dxa"/>
            <w:tcBorders>
              <w:top w:val="nil"/>
              <w:left w:val="nil"/>
              <w:bottom w:val="single" w:sz="4" w:space="0" w:color="auto"/>
              <w:right w:val="single" w:sz="4" w:space="0" w:color="auto"/>
            </w:tcBorders>
            <w:shd w:val="clear" w:color="000000" w:fill="BDD7EE"/>
            <w:noWrap/>
            <w:vAlign w:val="bottom"/>
            <w:hideMark/>
          </w:tcPr>
          <w:p w14:paraId="39E11D67"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High temperature chlorination or caustic scrubbing tower and storage tank.</w:t>
            </w:r>
          </w:p>
        </w:tc>
      </w:tr>
      <w:tr w:rsidR="009207A5" w:rsidRPr="009207A5" w14:paraId="5EB2B5BE"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6D566B6A"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2763B8A5"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High resistance to solvents and chemicals.</w:t>
            </w:r>
          </w:p>
        </w:tc>
        <w:tc>
          <w:tcPr>
            <w:tcW w:w="5215" w:type="dxa"/>
            <w:tcBorders>
              <w:top w:val="nil"/>
              <w:left w:val="nil"/>
              <w:bottom w:val="single" w:sz="4" w:space="0" w:color="auto"/>
              <w:right w:val="single" w:sz="4" w:space="0" w:color="auto"/>
            </w:tcBorders>
            <w:shd w:val="clear" w:color="000000" w:fill="BDD7EE"/>
            <w:noWrap/>
            <w:vAlign w:val="bottom"/>
            <w:hideMark/>
          </w:tcPr>
          <w:p w14:paraId="37AF6497"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Industrial waste treatment facilities.</w:t>
            </w:r>
          </w:p>
        </w:tc>
      </w:tr>
      <w:tr w:rsidR="009207A5" w:rsidRPr="009207A5" w14:paraId="21808638"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08F31F68"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7208830A"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Excellent resistance to acidic oxidizing environments.</w:t>
            </w:r>
          </w:p>
        </w:tc>
        <w:tc>
          <w:tcPr>
            <w:tcW w:w="5215" w:type="dxa"/>
            <w:tcBorders>
              <w:top w:val="nil"/>
              <w:left w:val="nil"/>
              <w:bottom w:val="single" w:sz="4" w:space="0" w:color="auto"/>
              <w:right w:val="single" w:sz="4" w:space="0" w:color="auto"/>
            </w:tcBorders>
            <w:shd w:val="clear" w:color="000000" w:fill="BDD7EE"/>
            <w:noWrap/>
            <w:vAlign w:val="bottom"/>
            <w:hideMark/>
          </w:tcPr>
          <w:p w14:paraId="4B98018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Flue gas desulfurization (FGD) system.</w:t>
            </w:r>
          </w:p>
        </w:tc>
      </w:tr>
      <w:tr w:rsidR="009207A5" w:rsidRPr="009207A5" w14:paraId="1A90DF10" w14:textId="77777777" w:rsidTr="00CF60F6">
        <w:trPr>
          <w:trHeight w:val="495"/>
        </w:trPr>
        <w:tc>
          <w:tcPr>
            <w:tcW w:w="1182" w:type="dxa"/>
            <w:tcBorders>
              <w:top w:val="nil"/>
              <w:left w:val="single" w:sz="4" w:space="0" w:color="auto"/>
              <w:bottom w:val="single" w:sz="4" w:space="0" w:color="auto"/>
              <w:right w:val="single" w:sz="4" w:space="0" w:color="auto"/>
            </w:tcBorders>
            <w:shd w:val="clear" w:color="000000" w:fill="9BC2E6"/>
            <w:noWrap/>
            <w:vAlign w:val="bottom"/>
            <w:hideMark/>
          </w:tcPr>
          <w:p w14:paraId="5AA9DFD1"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lang w:val="en-US"/>
              </w:rPr>
              <w:t> </w:t>
            </w:r>
          </w:p>
        </w:tc>
        <w:tc>
          <w:tcPr>
            <w:tcW w:w="3936" w:type="dxa"/>
            <w:tcBorders>
              <w:top w:val="nil"/>
              <w:left w:val="nil"/>
              <w:bottom w:val="single" w:sz="4" w:space="0" w:color="auto"/>
              <w:right w:val="single" w:sz="4" w:space="0" w:color="auto"/>
            </w:tcBorders>
            <w:shd w:val="clear" w:color="000000" w:fill="BDD7EE"/>
            <w:noWrap/>
            <w:vAlign w:val="bottom"/>
            <w:hideMark/>
          </w:tcPr>
          <w:p w14:paraId="41FC4E16"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w:t>
            </w:r>
          </w:p>
        </w:tc>
        <w:tc>
          <w:tcPr>
            <w:tcW w:w="5215" w:type="dxa"/>
            <w:tcBorders>
              <w:top w:val="nil"/>
              <w:left w:val="nil"/>
              <w:bottom w:val="single" w:sz="4" w:space="0" w:color="auto"/>
              <w:right w:val="single" w:sz="4" w:space="0" w:color="auto"/>
            </w:tcBorders>
            <w:shd w:val="clear" w:color="000000" w:fill="BDD7EE"/>
            <w:noWrap/>
            <w:vAlign w:val="bottom"/>
            <w:hideMark/>
          </w:tcPr>
          <w:p w14:paraId="074C70D2"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Hydrochloric acid tank truck, organic solvent storage tank and most commercial FRP fabrication processes.</w:t>
            </w:r>
          </w:p>
        </w:tc>
      </w:tr>
    </w:tbl>
    <w:p w14:paraId="59CEE532" w14:textId="77777777" w:rsidR="005664BA" w:rsidRPr="005664BA" w:rsidRDefault="005664BA" w:rsidP="005664BA">
      <w:pPr>
        <w:jc w:val="both"/>
        <w:rPr>
          <w:rFonts w:ascii="Arial" w:eastAsia="Times New Roman" w:hAnsi="Arial" w:cs="Arial"/>
          <w:i/>
          <w:iCs/>
          <w:color w:val="000000"/>
          <w:sz w:val="18"/>
          <w:szCs w:val="18"/>
          <w:lang w:val="en-US"/>
        </w:rPr>
      </w:pPr>
      <w:r>
        <w:rPr>
          <w:rFonts w:ascii="Arial" w:hAnsi="Arial" w:cs="Arial"/>
          <w:b/>
          <w:bCs/>
          <w:sz w:val="24"/>
          <w:szCs w:val="24"/>
        </w:rPr>
        <w:t>*</w:t>
      </w:r>
      <w:r w:rsidRPr="005664BA">
        <w:rPr>
          <w:rFonts w:ascii="Arial" w:eastAsia="Times New Roman" w:hAnsi="Arial" w:cs="Arial"/>
          <w:i/>
          <w:iCs/>
          <w:color w:val="000000"/>
          <w:sz w:val="18"/>
          <w:szCs w:val="18"/>
          <w:lang w:val="en-US"/>
        </w:rPr>
        <w:t>The difference lies in the chemical properties of the two products like viscosity, specific gravity, styrene content etc.</w:t>
      </w:r>
    </w:p>
    <w:p w14:paraId="3E42C5BA" w14:textId="77777777" w:rsidR="001F31CB" w:rsidRDefault="001F31CB" w:rsidP="00AF0610">
      <w:pPr>
        <w:spacing w:line="360" w:lineRule="auto"/>
        <w:jc w:val="both"/>
        <w:rPr>
          <w:rFonts w:ascii="Arial" w:hAnsi="Arial" w:cs="Arial"/>
          <w:b/>
          <w:bCs/>
          <w:sz w:val="24"/>
          <w:szCs w:val="24"/>
        </w:rPr>
      </w:pPr>
    </w:p>
    <w:p w14:paraId="2DF64769" w14:textId="77777777" w:rsidR="001F31CB" w:rsidRDefault="001F31CB" w:rsidP="00AF0610">
      <w:pPr>
        <w:spacing w:line="360" w:lineRule="auto"/>
        <w:jc w:val="both"/>
        <w:rPr>
          <w:rFonts w:ascii="Arial" w:hAnsi="Arial" w:cs="Arial"/>
          <w:b/>
          <w:bCs/>
          <w:sz w:val="24"/>
          <w:szCs w:val="24"/>
        </w:rPr>
      </w:pPr>
    </w:p>
    <w:p w14:paraId="21D9685B" w14:textId="22A84F48" w:rsidR="00410F8C" w:rsidRPr="00A27E11" w:rsidRDefault="00410F8C" w:rsidP="00AF0610">
      <w:pPr>
        <w:spacing w:line="360" w:lineRule="auto"/>
        <w:jc w:val="both"/>
        <w:rPr>
          <w:rFonts w:ascii="Arial" w:hAnsi="Arial" w:cs="Arial"/>
          <w:b/>
          <w:bCs/>
          <w:sz w:val="24"/>
          <w:szCs w:val="24"/>
        </w:rPr>
      </w:pPr>
      <w:r>
        <w:rPr>
          <w:rFonts w:ascii="Arial" w:hAnsi="Arial" w:cs="Arial"/>
          <w:b/>
          <w:bCs/>
          <w:sz w:val="24"/>
          <w:szCs w:val="24"/>
        </w:rPr>
        <w:lastRenderedPageBreak/>
        <w:t>2.4 End of Life and Sustainability</w:t>
      </w:r>
    </w:p>
    <w:p w14:paraId="39633789" w14:textId="77777777" w:rsidR="00FD7DD8" w:rsidRPr="00FD7DD8" w:rsidRDefault="00FD7DD8" w:rsidP="00FD7DD8">
      <w:pPr>
        <w:spacing w:line="360" w:lineRule="auto"/>
        <w:jc w:val="both"/>
        <w:rPr>
          <w:rFonts w:ascii="Arial" w:hAnsi="Arial" w:cs="Arial"/>
          <w:b/>
          <w:bCs/>
          <w:sz w:val="24"/>
          <w:szCs w:val="24"/>
        </w:rPr>
      </w:pPr>
      <w:r w:rsidRPr="00FD7DD8">
        <w:rPr>
          <w:rFonts w:ascii="Arial" w:hAnsi="Arial" w:cs="Arial"/>
          <w:b/>
          <w:bCs/>
          <w:sz w:val="24"/>
          <w:szCs w:val="24"/>
        </w:rPr>
        <w:t>Health, Safety &amp; Environment (HSE) :</w:t>
      </w:r>
    </w:p>
    <w:p w14:paraId="2E565531" w14:textId="77777777" w:rsidR="00FD7DD8" w:rsidRPr="00FD7DD8" w:rsidRDefault="00FD7DD8" w:rsidP="00FD7DD8">
      <w:pPr>
        <w:spacing w:line="360" w:lineRule="auto"/>
        <w:jc w:val="both"/>
        <w:rPr>
          <w:rFonts w:ascii="Arial" w:hAnsi="Arial" w:cs="Arial"/>
          <w:sz w:val="24"/>
          <w:szCs w:val="24"/>
        </w:rPr>
      </w:pPr>
      <w:r w:rsidRPr="00FD7DD8">
        <w:rPr>
          <w:rFonts w:ascii="Arial" w:hAnsi="Arial" w:cs="Arial"/>
          <w:sz w:val="24"/>
          <w:szCs w:val="24"/>
        </w:rPr>
        <w:t>Vinyl Ester Resin grades are classified under category 3 of flammable liquids, further these Resins are classified under health hazards in different categories mention below.</w:t>
      </w:r>
    </w:p>
    <w:tbl>
      <w:tblPr>
        <w:tblStyle w:val="TableGrid"/>
        <w:tblW w:w="10260" w:type="dxa"/>
        <w:tblLook w:val="04A0" w:firstRow="1" w:lastRow="0" w:firstColumn="1" w:lastColumn="0" w:noHBand="0" w:noVBand="1"/>
      </w:tblPr>
      <w:tblGrid>
        <w:gridCol w:w="5129"/>
        <w:gridCol w:w="5131"/>
      </w:tblGrid>
      <w:tr w:rsidR="00FD7DD8" w:rsidRPr="00FD7DD8" w14:paraId="347F334C" w14:textId="77777777" w:rsidTr="00CF60F6">
        <w:trPr>
          <w:trHeight w:val="298"/>
        </w:trPr>
        <w:tc>
          <w:tcPr>
            <w:tcW w:w="5129" w:type="dxa"/>
            <w:shd w:val="clear" w:color="auto" w:fill="C00000"/>
          </w:tcPr>
          <w:p w14:paraId="21B6F5F7"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Health Hazards</w:t>
            </w:r>
          </w:p>
        </w:tc>
        <w:tc>
          <w:tcPr>
            <w:tcW w:w="5131" w:type="dxa"/>
            <w:shd w:val="clear" w:color="auto" w:fill="C00000"/>
          </w:tcPr>
          <w:p w14:paraId="0306BCA2"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w:t>
            </w:r>
          </w:p>
        </w:tc>
      </w:tr>
      <w:tr w:rsidR="00FD7DD8" w:rsidRPr="00FD7DD8" w14:paraId="70922008" w14:textId="77777777" w:rsidTr="00CF60F6">
        <w:trPr>
          <w:trHeight w:val="581"/>
        </w:trPr>
        <w:tc>
          <w:tcPr>
            <w:tcW w:w="5129" w:type="dxa"/>
          </w:tcPr>
          <w:p w14:paraId="0EDFB70B"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Acute toxicity (inhalation: vapour)</w:t>
            </w:r>
          </w:p>
        </w:tc>
        <w:tc>
          <w:tcPr>
            <w:tcW w:w="5131" w:type="dxa"/>
          </w:tcPr>
          <w:p w14:paraId="377DCF9A"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4</w:t>
            </w:r>
          </w:p>
        </w:tc>
      </w:tr>
      <w:tr w:rsidR="00FD7DD8" w:rsidRPr="00FD7DD8" w14:paraId="0354C581" w14:textId="77777777" w:rsidTr="00CF60F6">
        <w:trPr>
          <w:trHeight w:val="298"/>
        </w:trPr>
        <w:tc>
          <w:tcPr>
            <w:tcW w:w="5129" w:type="dxa"/>
          </w:tcPr>
          <w:p w14:paraId="30E3D1FC"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Skin corrosion/irritation</w:t>
            </w:r>
          </w:p>
        </w:tc>
        <w:tc>
          <w:tcPr>
            <w:tcW w:w="5131" w:type="dxa"/>
          </w:tcPr>
          <w:p w14:paraId="2EFB8CC9"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2</w:t>
            </w:r>
          </w:p>
        </w:tc>
      </w:tr>
      <w:tr w:rsidR="00FD7DD8" w:rsidRPr="00FD7DD8" w14:paraId="4A592155" w14:textId="77777777" w:rsidTr="00CF60F6">
        <w:trPr>
          <w:trHeight w:val="282"/>
        </w:trPr>
        <w:tc>
          <w:tcPr>
            <w:tcW w:w="5129" w:type="dxa"/>
          </w:tcPr>
          <w:p w14:paraId="6629881A"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Serious eye damage/eye irritation</w:t>
            </w:r>
          </w:p>
        </w:tc>
        <w:tc>
          <w:tcPr>
            <w:tcW w:w="5131" w:type="dxa"/>
          </w:tcPr>
          <w:p w14:paraId="62574E06"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2</w:t>
            </w:r>
          </w:p>
        </w:tc>
      </w:tr>
      <w:tr w:rsidR="00FD7DD8" w:rsidRPr="00FD7DD8" w14:paraId="3740E051" w14:textId="77777777" w:rsidTr="00CF60F6">
        <w:trPr>
          <w:trHeight w:val="298"/>
        </w:trPr>
        <w:tc>
          <w:tcPr>
            <w:tcW w:w="5129" w:type="dxa"/>
          </w:tcPr>
          <w:p w14:paraId="58609BF5"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Germ cell mutagenicity</w:t>
            </w:r>
          </w:p>
        </w:tc>
        <w:tc>
          <w:tcPr>
            <w:tcW w:w="5131" w:type="dxa"/>
          </w:tcPr>
          <w:p w14:paraId="0D4BFD4B"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2</w:t>
            </w:r>
          </w:p>
        </w:tc>
      </w:tr>
      <w:tr w:rsidR="00FD7DD8" w:rsidRPr="00FD7DD8" w14:paraId="5640960E" w14:textId="77777777" w:rsidTr="00CF60F6">
        <w:trPr>
          <w:trHeight w:val="282"/>
        </w:trPr>
        <w:tc>
          <w:tcPr>
            <w:tcW w:w="5129" w:type="dxa"/>
          </w:tcPr>
          <w:p w14:paraId="4EEA547F"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Specific target organ toxicity — single exposure (central nervous system)</w:t>
            </w:r>
          </w:p>
        </w:tc>
        <w:tc>
          <w:tcPr>
            <w:tcW w:w="5131" w:type="dxa"/>
          </w:tcPr>
          <w:p w14:paraId="0EB87A82"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1</w:t>
            </w:r>
          </w:p>
        </w:tc>
      </w:tr>
      <w:tr w:rsidR="00FD7DD8" w:rsidRPr="00FD7DD8" w14:paraId="305591E4" w14:textId="77777777" w:rsidTr="00CF60F6">
        <w:trPr>
          <w:trHeight w:val="298"/>
        </w:trPr>
        <w:tc>
          <w:tcPr>
            <w:tcW w:w="5129" w:type="dxa"/>
          </w:tcPr>
          <w:p w14:paraId="06C98635"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Specific target organ toxicity — Single exposure</w:t>
            </w:r>
          </w:p>
        </w:tc>
        <w:tc>
          <w:tcPr>
            <w:tcW w:w="5131" w:type="dxa"/>
          </w:tcPr>
          <w:p w14:paraId="7C2E610A"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3, (Respiratory</w:t>
            </w:r>
          </w:p>
          <w:p w14:paraId="1A4DA8E8"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tract irritation)</w:t>
            </w:r>
          </w:p>
        </w:tc>
      </w:tr>
      <w:tr w:rsidR="00FD7DD8" w:rsidRPr="00FD7DD8" w14:paraId="16B21B76" w14:textId="77777777" w:rsidTr="00CF60F6">
        <w:trPr>
          <w:trHeight w:val="298"/>
        </w:trPr>
        <w:tc>
          <w:tcPr>
            <w:tcW w:w="5129" w:type="dxa"/>
          </w:tcPr>
          <w:p w14:paraId="5DCAA7DA" w14:textId="77777777" w:rsidR="00FD7DD8" w:rsidRPr="00FD7DD8" w:rsidRDefault="00FD7DD8" w:rsidP="00BF252C">
            <w:pPr>
              <w:rPr>
                <w:rFonts w:ascii="Arial" w:hAnsi="Arial" w:cs="Arial"/>
                <w:sz w:val="20"/>
                <w:szCs w:val="20"/>
              </w:rPr>
            </w:pPr>
            <w:r w:rsidRPr="00FD7DD8">
              <w:rPr>
                <w:rFonts w:ascii="Arial" w:hAnsi="Arial" w:cs="Arial"/>
                <w:sz w:val="20"/>
                <w:szCs w:val="20"/>
              </w:rPr>
              <w:t>Specific target organ toxicity — Repeated exposure</w:t>
            </w:r>
          </w:p>
        </w:tc>
        <w:tc>
          <w:tcPr>
            <w:tcW w:w="5131" w:type="dxa"/>
          </w:tcPr>
          <w:p w14:paraId="42962FBC" w14:textId="77777777" w:rsidR="00FD7DD8" w:rsidRPr="00FD7DD8" w:rsidRDefault="00FD7DD8" w:rsidP="00BF252C">
            <w:pPr>
              <w:rPr>
                <w:rFonts w:ascii="Arial" w:hAnsi="Arial" w:cs="Arial"/>
                <w:sz w:val="20"/>
                <w:szCs w:val="20"/>
              </w:rPr>
            </w:pPr>
            <w:r w:rsidRPr="00FD7DD8">
              <w:rPr>
                <w:rFonts w:ascii="Arial" w:hAnsi="Arial" w:cs="Arial"/>
                <w:sz w:val="20"/>
                <w:szCs w:val="20"/>
              </w:rPr>
              <w:t>Category 1 (respiratory system, liver, nervous system, blood)</w:t>
            </w:r>
          </w:p>
        </w:tc>
      </w:tr>
    </w:tbl>
    <w:p w14:paraId="2AD0AF5E" w14:textId="3435807F" w:rsidR="00FD7DD8" w:rsidRPr="00FD7DD8" w:rsidRDefault="00A27E11" w:rsidP="00FD7DD8">
      <w:pPr>
        <w:spacing w:line="360" w:lineRule="auto"/>
        <w:jc w:val="both"/>
        <w:rPr>
          <w:rFonts w:ascii="Arial" w:hAnsi="Arial" w:cs="Arial"/>
          <w:sz w:val="24"/>
          <w:szCs w:val="24"/>
        </w:rPr>
      </w:pPr>
      <w:r>
        <w:rPr>
          <w:noProof/>
        </w:rPr>
        <mc:AlternateContent>
          <mc:Choice Requires="wps">
            <w:drawing>
              <wp:anchor distT="0" distB="0" distL="114300" distR="114300" simplePos="0" relativeHeight="252461056" behindDoc="0" locked="0" layoutInCell="1" allowOverlap="1" wp14:anchorId="038F63A1" wp14:editId="2EEDC2A6">
                <wp:simplePos x="0" y="0"/>
                <wp:positionH relativeFrom="column">
                  <wp:posOffset>0</wp:posOffset>
                </wp:positionH>
                <wp:positionV relativeFrom="paragraph">
                  <wp:posOffset>0</wp:posOffset>
                </wp:positionV>
                <wp:extent cx="2476500" cy="209550"/>
                <wp:effectExtent l="0" t="0" r="19050" b="19050"/>
                <wp:wrapNone/>
                <wp:docPr id="1258" name="Text Box 1258"/>
                <wp:cNvGraphicFramePr/>
                <a:graphic xmlns:a="http://schemas.openxmlformats.org/drawingml/2006/main">
                  <a:graphicData uri="http://schemas.microsoft.com/office/word/2010/wordprocessingShape">
                    <wps:wsp>
                      <wps:cNvSpPr txBox="1"/>
                      <wps:spPr>
                        <a:xfrm>
                          <a:off x="0" y="0"/>
                          <a:ext cx="2476500" cy="209550"/>
                        </a:xfrm>
                        <a:prstGeom prst="rect">
                          <a:avLst/>
                        </a:prstGeom>
                        <a:solidFill>
                          <a:schemeClr val="lt1"/>
                        </a:solidFill>
                        <a:ln w="6350">
                          <a:solidFill>
                            <a:prstClr val="black"/>
                          </a:solidFill>
                        </a:ln>
                      </wps:spPr>
                      <wps:txbx>
                        <w:txbxContent>
                          <w:p w14:paraId="78BAE022" w14:textId="77777777" w:rsidR="00A27E11" w:rsidRPr="00A6325D" w:rsidRDefault="00A27E11" w:rsidP="00A27E11">
                            <w:pPr>
                              <w:rPr>
                                <w:rFonts w:ascii="Verdana" w:hAnsi="Verdana"/>
                                <w:i/>
                                <w:iCs/>
                                <w:sz w:val="16"/>
                                <w:szCs w:val="16"/>
                              </w:rPr>
                            </w:pPr>
                            <w:r w:rsidRPr="00A6325D">
                              <w:rPr>
                                <w:rFonts w:ascii="Verdana" w:hAnsi="Verdana"/>
                                <w:i/>
                                <w:iCs/>
                                <w:sz w:val="16"/>
                                <w:szCs w:val="16"/>
                              </w:rPr>
                              <w:t xml:space="preserve">Source: - </w:t>
                            </w:r>
                            <w:r w:rsidRPr="0042719E">
                              <w:rPr>
                                <w:rFonts w:ascii="Verdana" w:hAnsi="Verdana"/>
                                <w:i/>
                                <w:iCs/>
                                <w:sz w:val="16"/>
                                <w:szCs w:val="16"/>
                              </w:rPr>
                              <w:t>SHOWA DENKO 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F63A1" id="Text Box 1258" o:spid="_x0000_s1029" type="#_x0000_t202" style="position:absolute;left:0;text-align:left;margin-left:0;margin-top:0;width:195pt;height:16.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" fillcolor="white [3201]" strokeweight=".5pt">
                <v:textbox>
                  <w:txbxContent>
                    <w:p w14:paraId="78BAE022" w14:textId="77777777" w:rsidR="00A27E11" w:rsidRPr="00A6325D" w:rsidRDefault="00A27E11" w:rsidP="00A27E11">
                      <w:pPr>
                        <w:rPr>
                          <w:rFonts w:ascii="Verdana" w:hAnsi="Verdana"/>
                          <w:i/>
                          <w:iCs/>
                          <w:sz w:val="16"/>
                          <w:szCs w:val="16"/>
                        </w:rPr>
                      </w:pPr>
                      <w:r w:rsidRPr="00A6325D">
                        <w:rPr>
                          <w:rFonts w:ascii="Verdana" w:hAnsi="Verdana"/>
                          <w:i/>
                          <w:iCs/>
                          <w:sz w:val="16"/>
                          <w:szCs w:val="16"/>
                        </w:rPr>
                        <w:t xml:space="preserve">Source: - </w:t>
                      </w:r>
                      <w:r w:rsidRPr="0042719E">
                        <w:rPr>
                          <w:rFonts w:ascii="Verdana" w:hAnsi="Verdana"/>
                          <w:i/>
                          <w:iCs/>
                          <w:sz w:val="16"/>
                          <w:szCs w:val="16"/>
                        </w:rPr>
                        <w:t>SHOWA DENKO K.K</w:t>
                      </w:r>
                    </w:p>
                  </w:txbxContent>
                </v:textbox>
              </v:shape>
            </w:pict>
          </mc:Fallback>
        </mc:AlternateContent>
      </w:r>
    </w:p>
    <w:p w14:paraId="22E4846A" w14:textId="77777777" w:rsidR="00FD7DD8" w:rsidRPr="00FD7DD8" w:rsidRDefault="00FD7DD8" w:rsidP="00FD7DD8">
      <w:pPr>
        <w:spacing w:line="360" w:lineRule="auto"/>
        <w:jc w:val="both"/>
        <w:rPr>
          <w:rFonts w:ascii="Arial" w:hAnsi="Arial" w:cs="Arial"/>
          <w:sz w:val="24"/>
          <w:szCs w:val="24"/>
        </w:rPr>
      </w:pPr>
      <w:r w:rsidRPr="00FD7DD8">
        <w:rPr>
          <w:rFonts w:ascii="Arial" w:hAnsi="Arial" w:cs="Arial"/>
          <w:sz w:val="24"/>
          <w:szCs w:val="24"/>
        </w:rPr>
        <w:t>Under Environmental hazards, Vinyl ester resins are classified under category 2 for aquatic environment.</w:t>
      </w:r>
    </w:p>
    <w:p w14:paraId="2C136FC9" w14:textId="77777777" w:rsidR="00CF60F6" w:rsidRDefault="00FD7DD8" w:rsidP="00FD7DD8">
      <w:pPr>
        <w:spacing w:line="360" w:lineRule="auto"/>
        <w:jc w:val="both"/>
        <w:rPr>
          <w:rFonts w:ascii="Arial" w:hAnsi="Arial" w:cs="Arial"/>
          <w:b/>
          <w:bCs/>
          <w:sz w:val="24"/>
          <w:szCs w:val="24"/>
        </w:rPr>
      </w:pPr>
      <w:r w:rsidRPr="00FD7DD8">
        <w:rPr>
          <w:rFonts w:ascii="Arial" w:hAnsi="Arial" w:cs="Arial"/>
          <w:b/>
          <w:bCs/>
          <w:sz w:val="24"/>
          <w:szCs w:val="24"/>
        </w:rPr>
        <w:t xml:space="preserve">End of the life </w:t>
      </w:r>
    </w:p>
    <w:p w14:paraId="1C2A6666" w14:textId="161D462C" w:rsidR="00FD7DD8" w:rsidRDefault="00CF60F6" w:rsidP="00FD7DD8">
      <w:pPr>
        <w:spacing w:line="360" w:lineRule="auto"/>
        <w:jc w:val="both"/>
        <w:rPr>
          <w:rFonts w:ascii="Arial" w:hAnsi="Arial" w:cs="Arial"/>
          <w:sz w:val="24"/>
          <w:szCs w:val="24"/>
        </w:rPr>
      </w:pPr>
      <w:r w:rsidRPr="00CF60F6">
        <w:rPr>
          <w:rFonts w:ascii="Arial" w:hAnsi="Arial" w:cs="Arial"/>
          <w:sz w:val="24"/>
          <w:szCs w:val="24"/>
        </w:rPr>
        <w:t>Vinyl Ester Resin</w:t>
      </w:r>
      <w:r w:rsidR="00FD7DD8" w:rsidRPr="00FD7DD8">
        <w:rPr>
          <w:rFonts w:ascii="Arial" w:hAnsi="Arial" w:cs="Arial"/>
          <w:sz w:val="24"/>
          <w:szCs w:val="24"/>
        </w:rPr>
        <w:t xml:space="preserve"> have maximum shell life of around 18 months when stored in a controlled environment as per guidelines issued by manufacturer. The Shell life of the product depends on grade and company to company. For Instance, Derakane™ Signia™ produce by IENOS claim to have a shelf life of 18 months. </w:t>
      </w:r>
    </w:p>
    <w:p w14:paraId="7C19CBAA" w14:textId="43785F96" w:rsidR="0010555F" w:rsidRPr="0010555F" w:rsidRDefault="0010555F" w:rsidP="00FD7DD8">
      <w:pPr>
        <w:spacing w:line="360" w:lineRule="auto"/>
        <w:jc w:val="both"/>
        <w:rPr>
          <w:rFonts w:ascii="Arial" w:hAnsi="Arial" w:cs="Arial"/>
          <w:b/>
          <w:bCs/>
          <w:sz w:val="24"/>
          <w:szCs w:val="24"/>
        </w:rPr>
      </w:pPr>
      <w:r>
        <w:rPr>
          <w:rFonts w:ascii="Arial" w:hAnsi="Arial" w:cs="Arial"/>
          <w:b/>
          <w:bCs/>
          <w:sz w:val="24"/>
          <w:szCs w:val="24"/>
        </w:rPr>
        <w:t>Environment Pollution Index (EPI)</w:t>
      </w:r>
      <w:r w:rsidRPr="0010555F">
        <w:rPr>
          <w:rFonts w:ascii="Arial" w:hAnsi="Arial" w:cs="Arial"/>
          <w:b/>
          <w:bCs/>
          <w:sz w:val="24"/>
          <w:szCs w:val="24"/>
        </w:rPr>
        <w:t xml:space="preserve"> </w:t>
      </w:r>
      <w:r>
        <w:rPr>
          <w:rFonts w:ascii="Arial" w:hAnsi="Arial" w:cs="Arial"/>
          <w:b/>
          <w:bCs/>
          <w:sz w:val="24"/>
          <w:szCs w:val="24"/>
        </w:rPr>
        <w:t>Baseline</w:t>
      </w:r>
    </w:p>
    <w:tbl>
      <w:tblPr>
        <w:tblW w:w="101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69"/>
        <w:gridCol w:w="4898"/>
      </w:tblGrid>
      <w:tr w:rsidR="0010555F" w:rsidRPr="0010555F" w14:paraId="4B45D3A6" w14:textId="77777777" w:rsidTr="0010555F">
        <w:trPr>
          <w:trHeight w:val="380"/>
        </w:trPr>
        <w:tc>
          <w:tcPr>
            <w:tcW w:w="5269" w:type="dxa"/>
            <w:shd w:val="clear" w:color="auto" w:fill="auto"/>
            <w:noWrap/>
            <w:vAlign w:val="bottom"/>
            <w:hideMark/>
          </w:tcPr>
          <w:p w14:paraId="72824EA2" w14:textId="77777777" w:rsidR="0010555F" w:rsidRPr="0010555F" w:rsidRDefault="0010555F" w:rsidP="002B7108">
            <w:pPr>
              <w:spacing w:after="0" w:line="240" w:lineRule="auto"/>
              <w:jc w:val="center"/>
              <w:rPr>
                <w:rFonts w:ascii="Arial" w:eastAsia="Times New Roman" w:hAnsi="Arial" w:cs="Arial"/>
                <w:b/>
                <w:bCs/>
                <w:color w:val="000000"/>
                <w:sz w:val="20"/>
                <w:szCs w:val="20"/>
                <w:lang w:eastAsia="en-IN"/>
              </w:rPr>
            </w:pPr>
            <w:r w:rsidRPr="0010555F">
              <w:rPr>
                <w:rFonts w:ascii="Arial" w:eastAsia="Times New Roman" w:hAnsi="Arial" w:cs="Arial"/>
                <w:b/>
                <w:bCs/>
                <w:color w:val="000000"/>
                <w:sz w:val="20"/>
                <w:szCs w:val="20"/>
                <w:lang w:eastAsia="en-IN"/>
              </w:rPr>
              <w:t>Emission Sources</w:t>
            </w:r>
          </w:p>
        </w:tc>
        <w:tc>
          <w:tcPr>
            <w:tcW w:w="4898" w:type="dxa"/>
            <w:shd w:val="clear" w:color="auto" w:fill="auto"/>
            <w:noWrap/>
            <w:vAlign w:val="bottom"/>
            <w:hideMark/>
          </w:tcPr>
          <w:p w14:paraId="0C0F8AA0" w14:textId="77777777" w:rsidR="0010555F" w:rsidRPr="0010555F" w:rsidRDefault="0010555F" w:rsidP="002B7108">
            <w:pPr>
              <w:spacing w:after="0" w:line="240" w:lineRule="auto"/>
              <w:jc w:val="center"/>
              <w:rPr>
                <w:rFonts w:ascii="Arial" w:eastAsia="Times New Roman" w:hAnsi="Arial" w:cs="Arial"/>
                <w:b/>
                <w:bCs/>
                <w:color w:val="000000"/>
                <w:sz w:val="20"/>
                <w:szCs w:val="20"/>
                <w:lang w:eastAsia="en-IN"/>
              </w:rPr>
            </w:pPr>
            <w:r w:rsidRPr="0010555F">
              <w:rPr>
                <w:rFonts w:ascii="Arial" w:eastAsia="Times New Roman" w:hAnsi="Arial" w:cs="Arial"/>
                <w:b/>
                <w:bCs/>
                <w:color w:val="000000"/>
                <w:sz w:val="20"/>
                <w:szCs w:val="20"/>
                <w:lang w:eastAsia="en-IN"/>
              </w:rPr>
              <w:t>Baseline Emissions (lb/yr)</w:t>
            </w:r>
          </w:p>
        </w:tc>
      </w:tr>
      <w:tr w:rsidR="0010555F" w:rsidRPr="0010555F" w14:paraId="5EC1848E" w14:textId="77777777" w:rsidTr="0010555F">
        <w:trPr>
          <w:trHeight w:val="199"/>
        </w:trPr>
        <w:tc>
          <w:tcPr>
            <w:tcW w:w="5269" w:type="dxa"/>
            <w:shd w:val="clear" w:color="auto" w:fill="auto"/>
            <w:noWrap/>
            <w:vAlign w:val="bottom"/>
            <w:hideMark/>
          </w:tcPr>
          <w:p w14:paraId="50D551A2"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Resin Finishing</w:t>
            </w:r>
          </w:p>
        </w:tc>
        <w:tc>
          <w:tcPr>
            <w:tcW w:w="4898" w:type="dxa"/>
            <w:shd w:val="clear" w:color="auto" w:fill="auto"/>
            <w:noWrap/>
            <w:vAlign w:val="bottom"/>
            <w:hideMark/>
          </w:tcPr>
          <w:p w14:paraId="22A994E3"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30</w:t>
            </w:r>
          </w:p>
        </w:tc>
      </w:tr>
      <w:tr w:rsidR="0010555F" w:rsidRPr="0010555F" w14:paraId="47B3F6A0" w14:textId="77777777" w:rsidTr="0010555F">
        <w:trPr>
          <w:trHeight w:val="199"/>
        </w:trPr>
        <w:tc>
          <w:tcPr>
            <w:tcW w:w="5269" w:type="dxa"/>
            <w:shd w:val="clear" w:color="auto" w:fill="auto"/>
            <w:noWrap/>
            <w:vAlign w:val="bottom"/>
            <w:hideMark/>
          </w:tcPr>
          <w:p w14:paraId="41072F5A"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Steam jet Exhausts</w:t>
            </w:r>
          </w:p>
        </w:tc>
        <w:tc>
          <w:tcPr>
            <w:tcW w:w="4898" w:type="dxa"/>
            <w:shd w:val="clear" w:color="auto" w:fill="auto"/>
            <w:noWrap/>
            <w:vAlign w:val="bottom"/>
            <w:hideMark/>
          </w:tcPr>
          <w:p w14:paraId="4BB05B86"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200</w:t>
            </w:r>
          </w:p>
        </w:tc>
      </w:tr>
      <w:tr w:rsidR="0010555F" w:rsidRPr="0010555F" w14:paraId="5BF3448B" w14:textId="77777777" w:rsidTr="0010555F">
        <w:trPr>
          <w:trHeight w:val="199"/>
        </w:trPr>
        <w:tc>
          <w:tcPr>
            <w:tcW w:w="5269" w:type="dxa"/>
            <w:shd w:val="clear" w:color="auto" w:fill="auto"/>
            <w:noWrap/>
            <w:vAlign w:val="bottom"/>
            <w:hideMark/>
          </w:tcPr>
          <w:p w14:paraId="5E0934E2"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Vapor containment from synthesis</w:t>
            </w:r>
          </w:p>
        </w:tc>
        <w:tc>
          <w:tcPr>
            <w:tcW w:w="4898" w:type="dxa"/>
            <w:shd w:val="clear" w:color="auto" w:fill="auto"/>
            <w:noWrap/>
            <w:vAlign w:val="bottom"/>
            <w:hideMark/>
          </w:tcPr>
          <w:p w14:paraId="223EBD5C"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1300</w:t>
            </w:r>
          </w:p>
        </w:tc>
      </w:tr>
      <w:tr w:rsidR="0010555F" w:rsidRPr="0010555F" w14:paraId="6106CC06" w14:textId="77777777" w:rsidTr="0010555F">
        <w:trPr>
          <w:trHeight w:val="199"/>
        </w:trPr>
        <w:tc>
          <w:tcPr>
            <w:tcW w:w="5269" w:type="dxa"/>
            <w:shd w:val="clear" w:color="auto" w:fill="auto"/>
            <w:noWrap/>
            <w:vAlign w:val="bottom"/>
            <w:hideMark/>
          </w:tcPr>
          <w:p w14:paraId="1E996556"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Storage tanks</w:t>
            </w:r>
          </w:p>
        </w:tc>
        <w:tc>
          <w:tcPr>
            <w:tcW w:w="4898" w:type="dxa"/>
            <w:shd w:val="clear" w:color="auto" w:fill="auto"/>
            <w:noWrap/>
            <w:vAlign w:val="bottom"/>
            <w:hideMark/>
          </w:tcPr>
          <w:p w14:paraId="7DD149BD"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1800</w:t>
            </w:r>
          </w:p>
        </w:tc>
      </w:tr>
      <w:tr w:rsidR="0010555F" w:rsidRPr="0010555F" w14:paraId="404804C5" w14:textId="77777777" w:rsidTr="0010555F">
        <w:trPr>
          <w:trHeight w:val="199"/>
        </w:trPr>
        <w:tc>
          <w:tcPr>
            <w:tcW w:w="5269" w:type="dxa"/>
            <w:shd w:val="clear" w:color="auto" w:fill="auto"/>
            <w:noWrap/>
            <w:vAlign w:val="bottom"/>
            <w:hideMark/>
          </w:tcPr>
          <w:p w14:paraId="5CCDDF77"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Wastewater</w:t>
            </w:r>
          </w:p>
        </w:tc>
        <w:tc>
          <w:tcPr>
            <w:tcW w:w="4898" w:type="dxa"/>
            <w:shd w:val="clear" w:color="auto" w:fill="auto"/>
            <w:noWrap/>
            <w:vAlign w:val="bottom"/>
            <w:hideMark/>
          </w:tcPr>
          <w:p w14:paraId="6102B78A"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17000</w:t>
            </w:r>
          </w:p>
        </w:tc>
      </w:tr>
      <w:tr w:rsidR="0010555F" w:rsidRPr="0010555F" w14:paraId="484A5754" w14:textId="77777777" w:rsidTr="0010555F">
        <w:trPr>
          <w:trHeight w:val="199"/>
        </w:trPr>
        <w:tc>
          <w:tcPr>
            <w:tcW w:w="5269" w:type="dxa"/>
            <w:shd w:val="clear" w:color="auto" w:fill="auto"/>
            <w:noWrap/>
            <w:vAlign w:val="bottom"/>
            <w:hideMark/>
          </w:tcPr>
          <w:p w14:paraId="25EBD907"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Equipment Leaks</w:t>
            </w:r>
          </w:p>
        </w:tc>
        <w:tc>
          <w:tcPr>
            <w:tcW w:w="4898" w:type="dxa"/>
            <w:shd w:val="clear" w:color="auto" w:fill="auto"/>
            <w:noWrap/>
            <w:vAlign w:val="bottom"/>
            <w:hideMark/>
          </w:tcPr>
          <w:p w14:paraId="63F1A4C0"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N/A</w:t>
            </w:r>
          </w:p>
        </w:tc>
      </w:tr>
    </w:tbl>
    <w:p w14:paraId="67051BD6" w14:textId="77777777" w:rsidR="0010555F" w:rsidRDefault="0010555F" w:rsidP="0010555F"/>
    <w:p w14:paraId="4A09D747" w14:textId="579416CF" w:rsidR="0010555F" w:rsidRDefault="0010555F" w:rsidP="0010555F">
      <w:pPr>
        <w:spacing w:line="360" w:lineRule="auto"/>
        <w:jc w:val="both"/>
        <w:rPr>
          <w:rFonts w:ascii="Arial" w:hAnsi="Arial" w:cs="Arial"/>
          <w:sz w:val="24"/>
          <w:szCs w:val="24"/>
        </w:rPr>
      </w:pPr>
      <w:r w:rsidRPr="0010555F">
        <w:rPr>
          <w:rFonts w:ascii="Arial" w:hAnsi="Arial" w:cs="Arial"/>
          <w:sz w:val="24"/>
          <w:szCs w:val="24"/>
        </w:rPr>
        <w:t xml:space="preserve">The baseline emission varies depending on the capacity of the manufacturing plant, reactants and the product manufactured. </w:t>
      </w:r>
    </w:p>
    <w:p w14:paraId="5D98F992" w14:textId="77777777" w:rsidR="00C17449" w:rsidRDefault="00C17449" w:rsidP="0010555F">
      <w:pPr>
        <w:spacing w:line="360" w:lineRule="auto"/>
        <w:jc w:val="both"/>
        <w:rPr>
          <w:rFonts w:ascii="Arial" w:hAnsi="Arial" w:cs="Arial"/>
          <w:b/>
          <w:bCs/>
          <w:sz w:val="24"/>
          <w:szCs w:val="24"/>
        </w:rPr>
      </w:pPr>
    </w:p>
    <w:p w14:paraId="3F417AF1" w14:textId="5FBC8075" w:rsidR="00FF3249" w:rsidRDefault="00FF3249" w:rsidP="0010555F">
      <w:pPr>
        <w:spacing w:line="360" w:lineRule="auto"/>
        <w:jc w:val="both"/>
        <w:rPr>
          <w:rFonts w:ascii="Arial" w:hAnsi="Arial" w:cs="Arial"/>
          <w:b/>
          <w:bCs/>
          <w:sz w:val="24"/>
          <w:szCs w:val="24"/>
        </w:rPr>
      </w:pPr>
      <w:r>
        <w:rPr>
          <w:rFonts w:ascii="Arial" w:hAnsi="Arial" w:cs="Arial"/>
          <w:b/>
          <w:bCs/>
          <w:sz w:val="24"/>
          <w:szCs w:val="24"/>
        </w:rPr>
        <w:lastRenderedPageBreak/>
        <w:t>Carbon Footprint Analysis</w:t>
      </w:r>
    </w:p>
    <w:p w14:paraId="673BE0EF" w14:textId="153711C7" w:rsidR="006C5305" w:rsidRPr="006C5305" w:rsidRDefault="00FF3249" w:rsidP="0010555F">
      <w:pPr>
        <w:spacing w:line="360" w:lineRule="auto"/>
        <w:jc w:val="both"/>
        <w:rPr>
          <w:rFonts w:ascii="Arial" w:hAnsi="Arial" w:cs="Arial"/>
          <w:b/>
          <w:bCs/>
          <w:sz w:val="24"/>
          <w:szCs w:val="24"/>
        </w:rPr>
      </w:pPr>
      <w:r>
        <w:rPr>
          <w:rFonts w:ascii="Arial" w:hAnsi="Arial" w:cs="Arial"/>
          <w:b/>
          <w:bCs/>
          <w:sz w:val="24"/>
          <w:szCs w:val="24"/>
        </w:rPr>
        <w:t>Life Cycle Assessment (</w:t>
      </w:r>
      <w:r w:rsidR="006C5305" w:rsidRPr="006C5305">
        <w:rPr>
          <w:rFonts w:ascii="Arial" w:hAnsi="Arial" w:cs="Arial"/>
          <w:b/>
          <w:bCs/>
          <w:sz w:val="24"/>
          <w:szCs w:val="24"/>
        </w:rPr>
        <w:t>LCA</w:t>
      </w:r>
      <w:r>
        <w:rPr>
          <w:rFonts w:ascii="Arial" w:hAnsi="Arial" w:cs="Arial"/>
          <w:b/>
          <w:bCs/>
          <w:sz w:val="24"/>
          <w:szCs w:val="24"/>
        </w:rPr>
        <w:t>)</w:t>
      </w:r>
      <w:r w:rsidR="006C5305" w:rsidRPr="006C5305">
        <w:rPr>
          <w:rFonts w:ascii="Arial" w:hAnsi="Arial" w:cs="Arial"/>
          <w:b/>
          <w:bCs/>
          <w:sz w:val="24"/>
          <w:szCs w:val="24"/>
        </w:rPr>
        <w:t xml:space="preserve"> data for </w:t>
      </w:r>
      <w:r w:rsidR="00972406">
        <w:rPr>
          <w:rFonts w:ascii="Arial" w:hAnsi="Arial" w:cs="Arial"/>
          <w:b/>
          <w:bCs/>
          <w:sz w:val="24"/>
          <w:szCs w:val="24"/>
        </w:rPr>
        <w:t>E</w:t>
      </w:r>
      <w:r w:rsidR="006C5305" w:rsidRPr="006C5305">
        <w:rPr>
          <w:rFonts w:ascii="Arial" w:hAnsi="Arial" w:cs="Arial"/>
          <w:b/>
          <w:bCs/>
          <w:sz w:val="24"/>
          <w:szCs w:val="24"/>
        </w:rPr>
        <w:t xml:space="preserve">poxy </w:t>
      </w:r>
      <w:r w:rsidR="00972406">
        <w:rPr>
          <w:rFonts w:ascii="Arial" w:hAnsi="Arial" w:cs="Arial"/>
          <w:b/>
          <w:bCs/>
          <w:sz w:val="24"/>
          <w:szCs w:val="24"/>
        </w:rPr>
        <w:t>R</w:t>
      </w:r>
      <w:r w:rsidR="006C5305" w:rsidRPr="006C5305">
        <w:rPr>
          <w:rFonts w:ascii="Arial" w:hAnsi="Arial" w:cs="Arial"/>
          <w:b/>
          <w:bCs/>
          <w:sz w:val="24"/>
          <w:szCs w:val="24"/>
        </w:rPr>
        <w:t>esin</w:t>
      </w:r>
    </w:p>
    <w:tbl>
      <w:tblPr>
        <w:tblW w:w="10459" w:type="dxa"/>
        <w:tblLook w:val="04A0" w:firstRow="1" w:lastRow="0" w:firstColumn="1" w:lastColumn="0" w:noHBand="0" w:noVBand="1"/>
      </w:tblPr>
      <w:tblGrid>
        <w:gridCol w:w="3879"/>
        <w:gridCol w:w="1306"/>
        <w:gridCol w:w="1474"/>
        <w:gridCol w:w="3497"/>
        <w:gridCol w:w="303"/>
      </w:tblGrid>
      <w:tr w:rsidR="006C5305" w:rsidRPr="006C5305" w14:paraId="0397EE4D" w14:textId="77777777" w:rsidTr="006C5305">
        <w:trPr>
          <w:gridAfter w:val="1"/>
          <w:wAfter w:w="303" w:type="dxa"/>
          <w:trHeight w:val="450"/>
        </w:trPr>
        <w:tc>
          <w:tcPr>
            <w:tcW w:w="3879"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3725AC4F"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Material</w:t>
            </w:r>
          </w:p>
        </w:tc>
        <w:tc>
          <w:tcPr>
            <w:tcW w:w="1306"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3B501C48"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EE (MJ/kg)</w:t>
            </w:r>
          </w:p>
        </w:tc>
        <w:tc>
          <w:tcPr>
            <w:tcW w:w="1474"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0B59B7DF"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GWP (kg CO2e/kg)</w:t>
            </w:r>
          </w:p>
        </w:tc>
        <w:tc>
          <w:tcPr>
            <w:tcW w:w="3497" w:type="dxa"/>
            <w:vMerge w:val="restart"/>
            <w:tcBorders>
              <w:top w:val="single" w:sz="8" w:space="0" w:color="auto"/>
              <w:left w:val="single" w:sz="4" w:space="0" w:color="auto"/>
              <w:bottom w:val="single" w:sz="8" w:space="0" w:color="000000"/>
              <w:right w:val="single" w:sz="8" w:space="0" w:color="auto"/>
            </w:tcBorders>
            <w:shd w:val="clear" w:color="auto" w:fill="auto"/>
            <w:vAlign w:val="center"/>
            <w:hideMark/>
          </w:tcPr>
          <w:p w14:paraId="0BEFA4F4"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Reference</w:t>
            </w:r>
          </w:p>
        </w:tc>
      </w:tr>
      <w:tr w:rsidR="006C5305" w:rsidRPr="006C5305" w14:paraId="68200118" w14:textId="77777777" w:rsidTr="006C5305">
        <w:trPr>
          <w:trHeight w:val="216"/>
        </w:trPr>
        <w:tc>
          <w:tcPr>
            <w:tcW w:w="3879" w:type="dxa"/>
            <w:vMerge/>
            <w:tcBorders>
              <w:top w:val="single" w:sz="8" w:space="0" w:color="auto"/>
              <w:left w:val="single" w:sz="8" w:space="0" w:color="auto"/>
              <w:bottom w:val="single" w:sz="8" w:space="0" w:color="000000"/>
              <w:right w:val="single" w:sz="4" w:space="0" w:color="auto"/>
            </w:tcBorders>
            <w:vAlign w:val="center"/>
            <w:hideMark/>
          </w:tcPr>
          <w:p w14:paraId="769DA249"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1306" w:type="dxa"/>
            <w:vMerge/>
            <w:tcBorders>
              <w:top w:val="single" w:sz="8" w:space="0" w:color="auto"/>
              <w:left w:val="single" w:sz="4" w:space="0" w:color="auto"/>
              <w:bottom w:val="single" w:sz="8" w:space="0" w:color="000000"/>
              <w:right w:val="single" w:sz="4" w:space="0" w:color="auto"/>
            </w:tcBorders>
            <w:vAlign w:val="center"/>
            <w:hideMark/>
          </w:tcPr>
          <w:p w14:paraId="1867D211"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1474" w:type="dxa"/>
            <w:vMerge/>
            <w:tcBorders>
              <w:top w:val="single" w:sz="8" w:space="0" w:color="auto"/>
              <w:left w:val="single" w:sz="4" w:space="0" w:color="auto"/>
              <w:bottom w:val="single" w:sz="8" w:space="0" w:color="000000"/>
              <w:right w:val="single" w:sz="4" w:space="0" w:color="auto"/>
            </w:tcBorders>
            <w:vAlign w:val="center"/>
            <w:hideMark/>
          </w:tcPr>
          <w:p w14:paraId="61F2A047"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3497" w:type="dxa"/>
            <w:vMerge/>
            <w:tcBorders>
              <w:top w:val="single" w:sz="8" w:space="0" w:color="auto"/>
              <w:left w:val="single" w:sz="4" w:space="0" w:color="auto"/>
              <w:bottom w:val="single" w:sz="8" w:space="0" w:color="000000"/>
              <w:right w:val="single" w:sz="8" w:space="0" w:color="auto"/>
            </w:tcBorders>
            <w:vAlign w:val="center"/>
            <w:hideMark/>
          </w:tcPr>
          <w:p w14:paraId="33FBB649"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303" w:type="dxa"/>
            <w:tcBorders>
              <w:top w:val="nil"/>
              <w:left w:val="nil"/>
              <w:bottom w:val="nil"/>
              <w:right w:val="nil"/>
            </w:tcBorders>
            <w:shd w:val="clear" w:color="auto" w:fill="auto"/>
            <w:noWrap/>
            <w:vAlign w:val="bottom"/>
            <w:hideMark/>
          </w:tcPr>
          <w:p w14:paraId="5A8CD6F9"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p>
        </w:tc>
      </w:tr>
      <w:tr w:rsidR="006C5305" w:rsidRPr="006C5305" w14:paraId="26FEEACB"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2ED6F27A"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0720F65C"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76</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137</w:t>
            </w:r>
          </w:p>
        </w:tc>
        <w:tc>
          <w:tcPr>
            <w:tcW w:w="1474" w:type="dxa"/>
            <w:tcBorders>
              <w:top w:val="nil"/>
              <w:left w:val="nil"/>
              <w:bottom w:val="single" w:sz="4" w:space="0" w:color="auto"/>
              <w:right w:val="single" w:sz="4" w:space="0" w:color="auto"/>
            </w:tcBorders>
            <w:shd w:val="clear" w:color="auto" w:fill="auto"/>
            <w:vAlign w:val="bottom"/>
            <w:hideMark/>
          </w:tcPr>
          <w:p w14:paraId="1697D834"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4.7</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8.1</w:t>
            </w:r>
          </w:p>
        </w:tc>
        <w:tc>
          <w:tcPr>
            <w:tcW w:w="3497" w:type="dxa"/>
            <w:tcBorders>
              <w:top w:val="nil"/>
              <w:left w:val="nil"/>
              <w:bottom w:val="single" w:sz="4" w:space="0" w:color="auto"/>
              <w:right w:val="single" w:sz="8" w:space="0" w:color="auto"/>
            </w:tcBorders>
            <w:shd w:val="clear" w:color="auto" w:fill="auto"/>
            <w:vAlign w:val="bottom"/>
            <w:hideMark/>
          </w:tcPr>
          <w:p w14:paraId="5A4DFFE2"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Bricout et al. (2017)</w:t>
            </w:r>
          </w:p>
        </w:tc>
        <w:tc>
          <w:tcPr>
            <w:tcW w:w="303" w:type="dxa"/>
            <w:vAlign w:val="center"/>
            <w:hideMark/>
          </w:tcPr>
          <w:p w14:paraId="7D5E5564"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1FB605DE"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1C824531"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4CA51B4D"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76</w:t>
            </w:r>
          </w:p>
        </w:tc>
        <w:tc>
          <w:tcPr>
            <w:tcW w:w="1474" w:type="dxa"/>
            <w:tcBorders>
              <w:top w:val="nil"/>
              <w:left w:val="nil"/>
              <w:bottom w:val="single" w:sz="4" w:space="0" w:color="auto"/>
              <w:right w:val="single" w:sz="4" w:space="0" w:color="auto"/>
            </w:tcBorders>
            <w:shd w:val="clear" w:color="auto" w:fill="auto"/>
            <w:vAlign w:val="bottom"/>
            <w:hideMark/>
          </w:tcPr>
          <w:p w14:paraId="75154325"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 </w:t>
            </w:r>
          </w:p>
        </w:tc>
        <w:tc>
          <w:tcPr>
            <w:tcW w:w="3497" w:type="dxa"/>
            <w:tcBorders>
              <w:top w:val="nil"/>
              <w:left w:val="nil"/>
              <w:bottom w:val="single" w:sz="4" w:space="0" w:color="auto"/>
              <w:right w:val="single" w:sz="8" w:space="0" w:color="auto"/>
            </w:tcBorders>
            <w:shd w:val="clear" w:color="auto" w:fill="auto"/>
            <w:vAlign w:val="bottom"/>
            <w:hideMark/>
          </w:tcPr>
          <w:p w14:paraId="4BBDCB0A"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Suzuki and Takahashi (2005)</w:t>
            </w:r>
          </w:p>
        </w:tc>
        <w:tc>
          <w:tcPr>
            <w:tcW w:w="303" w:type="dxa"/>
            <w:vAlign w:val="center"/>
            <w:hideMark/>
          </w:tcPr>
          <w:p w14:paraId="4B232E5A"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13BFC3E1"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250BE0F4"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53C1B92C"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137.1</w:t>
            </w:r>
          </w:p>
        </w:tc>
        <w:tc>
          <w:tcPr>
            <w:tcW w:w="1474" w:type="dxa"/>
            <w:tcBorders>
              <w:top w:val="nil"/>
              <w:left w:val="nil"/>
              <w:bottom w:val="single" w:sz="4" w:space="0" w:color="auto"/>
              <w:right w:val="single" w:sz="4" w:space="0" w:color="auto"/>
            </w:tcBorders>
            <w:shd w:val="clear" w:color="auto" w:fill="auto"/>
            <w:vAlign w:val="bottom"/>
            <w:hideMark/>
          </w:tcPr>
          <w:p w14:paraId="49E9A03B"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8.1</w:t>
            </w:r>
          </w:p>
        </w:tc>
        <w:tc>
          <w:tcPr>
            <w:tcW w:w="3497" w:type="dxa"/>
            <w:tcBorders>
              <w:top w:val="nil"/>
              <w:left w:val="nil"/>
              <w:bottom w:val="single" w:sz="4" w:space="0" w:color="auto"/>
              <w:right w:val="single" w:sz="8" w:space="0" w:color="auto"/>
            </w:tcBorders>
            <w:shd w:val="clear" w:color="auto" w:fill="auto"/>
            <w:vAlign w:val="bottom"/>
            <w:hideMark/>
          </w:tcPr>
          <w:p w14:paraId="22B4C9B5"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Plastics Europe (2005)</w:t>
            </w:r>
          </w:p>
        </w:tc>
        <w:tc>
          <w:tcPr>
            <w:tcW w:w="303" w:type="dxa"/>
            <w:vAlign w:val="center"/>
            <w:hideMark/>
          </w:tcPr>
          <w:p w14:paraId="0CAAE92B"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5F4B31C2"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3ECA5D7D"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Bisphenol</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A</w:t>
            </w:r>
          </w:p>
        </w:tc>
        <w:tc>
          <w:tcPr>
            <w:tcW w:w="1306" w:type="dxa"/>
            <w:tcBorders>
              <w:top w:val="nil"/>
              <w:left w:val="nil"/>
              <w:bottom w:val="single" w:sz="4" w:space="0" w:color="auto"/>
              <w:right w:val="single" w:sz="4" w:space="0" w:color="auto"/>
            </w:tcBorders>
            <w:shd w:val="clear" w:color="auto" w:fill="auto"/>
            <w:vAlign w:val="bottom"/>
            <w:hideMark/>
          </w:tcPr>
          <w:p w14:paraId="74715A93"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80.1</w:t>
            </w:r>
          </w:p>
        </w:tc>
        <w:tc>
          <w:tcPr>
            <w:tcW w:w="1474" w:type="dxa"/>
            <w:tcBorders>
              <w:top w:val="nil"/>
              <w:left w:val="nil"/>
              <w:bottom w:val="single" w:sz="4" w:space="0" w:color="auto"/>
              <w:right w:val="single" w:sz="4" w:space="0" w:color="auto"/>
            </w:tcBorders>
            <w:shd w:val="clear" w:color="auto" w:fill="auto"/>
            <w:vAlign w:val="bottom"/>
            <w:hideMark/>
          </w:tcPr>
          <w:p w14:paraId="3BACB542"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2.54</w:t>
            </w:r>
          </w:p>
        </w:tc>
        <w:tc>
          <w:tcPr>
            <w:tcW w:w="3497" w:type="dxa"/>
            <w:tcBorders>
              <w:top w:val="nil"/>
              <w:left w:val="nil"/>
              <w:bottom w:val="single" w:sz="4" w:space="0" w:color="auto"/>
              <w:right w:val="single" w:sz="8" w:space="0" w:color="auto"/>
            </w:tcBorders>
            <w:shd w:val="clear" w:color="auto" w:fill="auto"/>
            <w:vAlign w:val="bottom"/>
            <w:hideMark/>
          </w:tcPr>
          <w:p w14:paraId="6BB2888E"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Plastics Europe (2011)</w:t>
            </w:r>
          </w:p>
        </w:tc>
        <w:tc>
          <w:tcPr>
            <w:tcW w:w="303" w:type="dxa"/>
            <w:vAlign w:val="center"/>
            <w:hideMark/>
          </w:tcPr>
          <w:p w14:paraId="3B2D98C9"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09228F96"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62C0B80A"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16614C4D"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77.4</w:t>
            </w:r>
          </w:p>
        </w:tc>
        <w:tc>
          <w:tcPr>
            <w:tcW w:w="1474" w:type="dxa"/>
            <w:tcBorders>
              <w:top w:val="nil"/>
              <w:left w:val="nil"/>
              <w:bottom w:val="single" w:sz="4" w:space="0" w:color="auto"/>
              <w:right w:val="single" w:sz="4" w:space="0" w:color="auto"/>
            </w:tcBorders>
            <w:shd w:val="clear" w:color="auto" w:fill="auto"/>
            <w:vAlign w:val="bottom"/>
            <w:hideMark/>
          </w:tcPr>
          <w:p w14:paraId="2DB8D255"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 </w:t>
            </w:r>
          </w:p>
        </w:tc>
        <w:tc>
          <w:tcPr>
            <w:tcW w:w="3497" w:type="dxa"/>
            <w:tcBorders>
              <w:top w:val="nil"/>
              <w:left w:val="nil"/>
              <w:bottom w:val="single" w:sz="4" w:space="0" w:color="auto"/>
              <w:right w:val="single" w:sz="8" w:space="0" w:color="auto"/>
            </w:tcBorders>
            <w:shd w:val="clear" w:color="auto" w:fill="auto"/>
            <w:vAlign w:val="bottom"/>
            <w:hideMark/>
          </w:tcPr>
          <w:p w14:paraId="2669CEBD"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US DoE (2016)</w:t>
            </w:r>
          </w:p>
        </w:tc>
        <w:tc>
          <w:tcPr>
            <w:tcW w:w="303" w:type="dxa"/>
            <w:vAlign w:val="center"/>
            <w:hideMark/>
          </w:tcPr>
          <w:p w14:paraId="442CE38E"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7D1CE8A9"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0DEB2E89"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1264E45C"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76</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80</w:t>
            </w:r>
          </w:p>
        </w:tc>
        <w:tc>
          <w:tcPr>
            <w:tcW w:w="1474" w:type="dxa"/>
            <w:tcBorders>
              <w:top w:val="nil"/>
              <w:left w:val="nil"/>
              <w:bottom w:val="single" w:sz="4" w:space="0" w:color="auto"/>
              <w:right w:val="single" w:sz="4" w:space="0" w:color="auto"/>
            </w:tcBorders>
            <w:shd w:val="clear" w:color="auto" w:fill="auto"/>
            <w:vAlign w:val="bottom"/>
            <w:hideMark/>
          </w:tcPr>
          <w:p w14:paraId="439965CD"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 </w:t>
            </w:r>
          </w:p>
        </w:tc>
        <w:tc>
          <w:tcPr>
            <w:tcW w:w="3497" w:type="dxa"/>
            <w:tcBorders>
              <w:top w:val="nil"/>
              <w:left w:val="nil"/>
              <w:bottom w:val="single" w:sz="4" w:space="0" w:color="auto"/>
              <w:right w:val="single" w:sz="8" w:space="0" w:color="auto"/>
            </w:tcBorders>
            <w:shd w:val="clear" w:color="auto" w:fill="auto"/>
            <w:vAlign w:val="bottom"/>
            <w:hideMark/>
          </w:tcPr>
          <w:p w14:paraId="6EE35524"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Song et al. (2009)</w:t>
            </w:r>
          </w:p>
        </w:tc>
        <w:tc>
          <w:tcPr>
            <w:tcW w:w="303" w:type="dxa"/>
            <w:vAlign w:val="center"/>
            <w:hideMark/>
          </w:tcPr>
          <w:p w14:paraId="224646F5"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3632EC5C"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59169C6B"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537BACFB"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137.1</w:t>
            </w:r>
          </w:p>
        </w:tc>
        <w:tc>
          <w:tcPr>
            <w:tcW w:w="1474" w:type="dxa"/>
            <w:tcBorders>
              <w:top w:val="nil"/>
              <w:left w:val="nil"/>
              <w:bottom w:val="single" w:sz="4" w:space="0" w:color="auto"/>
              <w:right w:val="single" w:sz="4" w:space="0" w:color="auto"/>
            </w:tcBorders>
            <w:shd w:val="clear" w:color="auto" w:fill="auto"/>
            <w:vAlign w:val="bottom"/>
            <w:hideMark/>
          </w:tcPr>
          <w:p w14:paraId="4AA7F98B"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5.7</w:t>
            </w:r>
          </w:p>
        </w:tc>
        <w:tc>
          <w:tcPr>
            <w:tcW w:w="3497" w:type="dxa"/>
            <w:tcBorders>
              <w:top w:val="nil"/>
              <w:left w:val="nil"/>
              <w:bottom w:val="single" w:sz="4" w:space="0" w:color="auto"/>
              <w:right w:val="single" w:sz="8" w:space="0" w:color="auto"/>
            </w:tcBorders>
            <w:shd w:val="clear" w:color="auto" w:fill="auto"/>
            <w:vAlign w:val="bottom"/>
            <w:hideMark/>
          </w:tcPr>
          <w:p w14:paraId="291D139A"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Rankine (2006) (quoting PE)</w:t>
            </w:r>
          </w:p>
        </w:tc>
        <w:tc>
          <w:tcPr>
            <w:tcW w:w="303" w:type="dxa"/>
            <w:vAlign w:val="center"/>
            <w:hideMark/>
          </w:tcPr>
          <w:p w14:paraId="5B85C712"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15E00BF8" w14:textId="77777777" w:rsidTr="006C5305">
        <w:trPr>
          <w:trHeight w:val="411"/>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5AA251B3"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 Curing Agent</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Ethylenediamine</w:t>
            </w:r>
          </w:p>
        </w:tc>
        <w:tc>
          <w:tcPr>
            <w:tcW w:w="1306" w:type="dxa"/>
            <w:tcBorders>
              <w:top w:val="nil"/>
              <w:left w:val="nil"/>
              <w:bottom w:val="single" w:sz="4" w:space="0" w:color="auto"/>
              <w:right w:val="single" w:sz="4" w:space="0" w:color="auto"/>
            </w:tcBorders>
            <w:shd w:val="clear" w:color="auto" w:fill="auto"/>
            <w:vAlign w:val="bottom"/>
            <w:hideMark/>
          </w:tcPr>
          <w:p w14:paraId="2025166C"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124.6</w:t>
            </w:r>
          </w:p>
        </w:tc>
        <w:tc>
          <w:tcPr>
            <w:tcW w:w="1474" w:type="dxa"/>
            <w:tcBorders>
              <w:top w:val="nil"/>
              <w:left w:val="nil"/>
              <w:bottom w:val="single" w:sz="4" w:space="0" w:color="auto"/>
              <w:right w:val="single" w:sz="4" w:space="0" w:color="auto"/>
            </w:tcBorders>
            <w:shd w:val="clear" w:color="auto" w:fill="auto"/>
            <w:vAlign w:val="bottom"/>
            <w:hideMark/>
          </w:tcPr>
          <w:p w14:paraId="49D9F145"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6.3</w:t>
            </w:r>
          </w:p>
        </w:tc>
        <w:tc>
          <w:tcPr>
            <w:tcW w:w="3497" w:type="dxa"/>
            <w:tcBorders>
              <w:top w:val="nil"/>
              <w:left w:val="nil"/>
              <w:bottom w:val="single" w:sz="4" w:space="0" w:color="auto"/>
              <w:right w:val="single" w:sz="8" w:space="0" w:color="auto"/>
            </w:tcBorders>
            <w:shd w:val="clear" w:color="auto" w:fill="auto"/>
            <w:vAlign w:val="bottom"/>
            <w:hideMark/>
          </w:tcPr>
          <w:p w14:paraId="4909BB35"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Eu CIA (2014)</w:t>
            </w:r>
          </w:p>
        </w:tc>
        <w:tc>
          <w:tcPr>
            <w:tcW w:w="303" w:type="dxa"/>
            <w:vAlign w:val="center"/>
            <w:hideMark/>
          </w:tcPr>
          <w:p w14:paraId="155FC39D"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4601828E" w14:textId="77777777" w:rsidTr="006C5305">
        <w:trPr>
          <w:trHeight w:val="411"/>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4F37E9D5"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 Curing Agent</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Phthalic Anhydride</w:t>
            </w:r>
          </w:p>
        </w:tc>
        <w:tc>
          <w:tcPr>
            <w:tcW w:w="1306" w:type="dxa"/>
            <w:tcBorders>
              <w:top w:val="nil"/>
              <w:left w:val="nil"/>
              <w:bottom w:val="single" w:sz="4" w:space="0" w:color="auto"/>
              <w:right w:val="single" w:sz="4" w:space="0" w:color="auto"/>
            </w:tcBorders>
            <w:shd w:val="clear" w:color="auto" w:fill="auto"/>
            <w:vAlign w:val="bottom"/>
            <w:hideMark/>
          </w:tcPr>
          <w:p w14:paraId="2F1267D2"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78.2</w:t>
            </w:r>
          </w:p>
        </w:tc>
        <w:tc>
          <w:tcPr>
            <w:tcW w:w="1474" w:type="dxa"/>
            <w:tcBorders>
              <w:top w:val="nil"/>
              <w:left w:val="nil"/>
              <w:bottom w:val="single" w:sz="4" w:space="0" w:color="auto"/>
              <w:right w:val="single" w:sz="4" w:space="0" w:color="auto"/>
            </w:tcBorders>
            <w:shd w:val="clear" w:color="auto" w:fill="auto"/>
            <w:vAlign w:val="bottom"/>
            <w:hideMark/>
          </w:tcPr>
          <w:p w14:paraId="7025BC27"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2.7</w:t>
            </w:r>
          </w:p>
        </w:tc>
        <w:tc>
          <w:tcPr>
            <w:tcW w:w="3497" w:type="dxa"/>
            <w:tcBorders>
              <w:top w:val="nil"/>
              <w:left w:val="nil"/>
              <w:bottom w:val="single" w:sz="4" w:space="0" w:color="auto"/>
              <w:right w:val="single" w:sz="8" w:space="0" w:color="auto"/>
            </w:tcBorders>
            <w:shd w:val="clear" w:color="auto" w:fill="auto"/>
            <w:vAlign w:val="bottom"/>
            <w:hideMark/>
          </w:tcPr>
          <w:p w14:paraId="72B00E57"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Eu CIA (2014)</w:t>
            </w:r>
          </w:p>
        </w:tc>
        <w:tc>
          <w:tcPr>
            <w:tcW w:w="303" w:type="dxa"/>
            <w:vAlign w:val="center"/>
            <w:hideMark/>
          </w:tcPr>
          <w:p w14:paraId="67230847"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1EFD50B0" w14:textId="77777777" w:rsidTr="006C5305">
        <w:trPr>
          <w:trHeight w:val="216"/>
        </w:trPr>
        <w:tc>
          <w:tcPr>
            <w:tcW w:w="3879" w:type="dxa"/>
            <w:tcBorders>
              <w:top w:val="nil"/>
              <w:left w:val="single" w:sz="8" w:space="0" w:color="auto"/>
              <w:bottom w:val="single" w:sz="8" w:space="0" w:color="auto"/>
              <w:right w:val="single" w:sz="4" w:space="0" w:color="auto"/>
            </w:tcBorders>
            <w:shd w:val="clear" w:color="auto" w:fill="auto"/>
            <w:vAlign w:val="bottom"/>
            <w:hideMark/>
          </w:tcPr>
          <w:p w14:paraId="42FA579B"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 Resin</w:t>
            </w:r>
          </w:p>
        </w:tc>
        <w:tc>
          <w:tcPr>
            <w:tcW w:w="1306" w:type="dxa"/>
            <w:tcBorders>
              <w:top w:val="nil"/>
              <w:left w:val="nil"/>
              <w:bottom w:val="single" w:sz="8" w:space="0" w:color="auto"/>
              <w:right w:val="single" w:sz="4" w:space="0" w:color="auto"/>
            </w:tcBorders>
            <w:shd w:val="clear" w:color="auto" w:fill="auto"/>
            <w:vAlign w:val="bottom"/>
            <w:hideMark/>
          </w:tcPr>
          <w:p w14:paraId="18FF9CDE" w14:textId="63FCCA16"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135</w:t>
            </w:r>
          </w:p>
        </w:tc>
        <w:tc>
          <w:tcPr>
            <w:tcW w:w="1474" w:type="dxa"/>
            <w:tcBorders>
              <w:top w:val="nil"/>
              <w:left w:val="nil"/>
              <w:bottom w:val="single" w:sz="8" w:space="0" w:color="auto"/>
              <w:right w:val="single" w:sz="4" w:space="0" w:color="auto"/>
            </w:tcBorders>
            <w:shd w:val="clear" w:color="auto" w:fill="auto"/>
            <w:vAlign w:val="bottom"/>
            <w:hideMark/>
          </w:tcPr>
          <w:p w14:paraId="2131B609" w14:textId="260D743D"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6.8</w:t>
            </w:r>
          </w:p>
        </w:tc>
        <w:tc>
          <w:tcPr>
            <w:tcW w:w="3497" w:type="dxa"/>
            <w:tcBorders>
              <w:top w:val="nil"/>
              <w:left w:val="nil"/>
              <w:bottom w:val="single" w:sz="8" w:space="0" w:color="auto"/>
              <w:right w:val="single" w:sz="8" w:space="0" w:color="auto"/>
            </w:tcBorders>
            <w:shd w:val="clear" w:color="auto" w:fill="auto"/>
            <w:vAlign w:val="bottom"/>
            <w:hideMark/>
          </w:tcPr>
          <w:p w14:paraId="0B213264" w14:textId="10F9350A"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Eu CIA (2014)</w:t>
            </w:r>
          </w:p>
        </w:tc>
        <w:tc>
          <w:tcPr>
            <w:tcW w:w="303" w:type="dxa"/>
            <w:vAlign w:val="center"/>
            <w:hideMark/>
          </w:tcPr>
          <w:p w14:paraId="1396E5DF" w14:textId="77777777" w:rsidR="006C5305" w:rsidRPr="006C5305" w:rsidRDefault="006C5305" w:rsidP="006C5305">
            <w:pPr>
              <w:spacing w:after="0" w:line="240" w:lineRule="auto"/>
              <w:rPr>
                <w:rFonts w:ascii="Arial" w:eastAsia="Times New Roman" w:hAnsi="Arial" w:cs="Arial"/>
                <w:sz w:val="20"/>
                <w:szCs w:val="20"/>
                <w:lang w:eastAsia="en-IN"/>
              </w:rPr>
            </w:pPr>
          </w:p>
        </w:tc>
      </w:tr>
    </w:tbl>
    <w:p w14:paraId="29F662AD" w14:textId="7CB1C2CD" w:rsidR="00972406" w:rsidRDefault="003A09DE" w:rsidP="002C67EF">
      <w:pPr>
        <w:spacing w:line="360" w:lineRule="auto"/>
        <w:jc w:val="both"/>
        <w:rPr>
          <w:rFonts w:ascii="Arial" w:hAnsi="Arial" w:cs="Arial"/>
          <w:b/>
          <w:bCs/>
          <w:sz w:val="24"/>
          <w:szCs w:val="24"/>
        </w:rPr>
      </w:pPr>
      <w:r w:rsidRPr="002B5730">
        <w:rPr>
          <w:bCs/>
          <w:noProof/>
          <w:color w:val="000000" w:themeColor="text1"/>
        </w:rPr>
        <mc:AlternateContent>
          <mc:Choice Requires="wps">
            <w:drawing>
              <wp:anchor distT="0" distB="0" distL="114300" distR="114300" simplePos="0" relativeHeight="252902400" behindDoc="0" locked="0" layoutInCell="1" allowOverlap="1" wp14:anchorId="0B02CEB5" wp14:editId="329F3BD9">
                <wp:simplePos x="0" y="0"/>
                <wp:positionH relativeFrom="margin">
                  <wp:align>right</wp:align>
                </wp:positionH>
                <wp:positionV relativeFrom="paragraph">
                  <wp:posOffset>-635</wp:posOffset>
                </wp:positionV>
                <wp:extent cx="2337955" cy="200055"/>
                <wp:effectExtent l="0" t="0" r="0" b="0"/>
                <wp:wrapNone/>
                <wp:docPr id="212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63E860E7" w14:textId="37AB10BA" w:rsidR="003A09DE" w:rsidRPr="004644A7" w:rsidRDefault="003A09DE"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B02CEB5" id="TextBox 4" o:spid="_x0000_s1030" type="#_x0000_t202" style="position:absolute;left:0;text-align:left;margin-left:132.9pt;margin-top:-.05pt;width:184.1pt;height:15.75pt;z-index:252902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" filled="f" stroked="f">
                <v:textbox style="mso-fit-shape-to-text:t">
                  <w:txbxContent>
                    <w:p w14:paraId="63E860E7" w14:textId="37AB10BA" w:rsidR="003A09DE" w:rsidRPr="004644A7" w:rsidRDefault="003A09DE"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v:textbox>
                <w10:wrap anchorx="margin"/>
              </v:shape>
            </w:pict>
          </mc:Fallback>
        </mc:AlternateContent>
      </w:r>
    </w:p>
    <w:p w14:paraId="23450DF6" w14:textId="52FC418B" w:rsidR="00972406" w:rsidRDefault="00FF3249" w:rsidP="002C67EF">
      <w:pPr>
        <w:spacing w:line="360" w:lineRule="auto"/>
        <w:jc w:val="both"/>
        <w:rPr>
          <w:rFonts w:ascii="Arial" w:hAnsi="Arial" w:cs="Arial"/>
          <w:b/>
          <w:bCs/>
          <w:sz w:val="24"/>
          <w:szCs w:val="24"/>
        </w:rPr>
      </w:pPr>
      <w:r>
        <w:rPr>
          <w:rFonts w:ascii="Arial" w:hAnsi="Arial" w:cs="Arial"/>
          <w:b/>
          <w:bCs/>
          <w:sz w:val="24"/>
          <w:szCs w:val="24"/>
        </w:rPr>
        <w:t>Life Cycle Assessment (</w:t>
      </w:r>
      <w:r w:rsidRPr="006C5305">
        <w:rPr>
          <w:rFonts w:ascii="Arial" w:hAnsi="Arial" w:cs="Arial"/>
          <w:b/>
          <w:bCs/>
          <w:sz w:val="24"/>
          <w:szCs w:val="24"/>
        </w:rPr>
        <w:t>LCA</w:t>
      </w:r>
      <w:r>
        <w:rPr>
          <w:rFonts w:ascii="Arial" w:hAnsi="Arial" w:cs="Arial"/>
          <w:b/>
          <w:bCs/>
          <w:sz w:val="24"/>
          <w:szCs w:val="24"/>
        </w:rPr>
        <w:t>)</w:t>
      </w:r>
      <w:r w:rsidR="00972406">
        <w:rPr>
          <w:rFonts w:ascii="Arial" w:hAnsi="Arial" w:cs="Arial"/>
          <w:b/>
          <w:bCs/>
          <w:sz w:val="24"/>
          <w:szCs w:val="24"/>
        </w:rPr>
        <w:t xml:space="preserve"> data for Vinyl Ester Resin</w:t>
      </w:r>
    </w:p>
    <w:tbl>
      <w:tblPr>
        <w:tblW w:w="10473" w:type="dxa"/>
        <w:tblLook w:val="04A0" w:firstRow="1" w:lastRow="0" w:firstColumn="1" w:lastColumn="0" w:noHBand="0" w:noVBand="1"/>
      </w:tblPr>
      <w:tblGrid>
        <w:gridCol w:w="3847"/>
        <w:gridCol w:w="1309"/>
        <w:gridCol w:w="1476"/>
        <w:gridCol w:w="3537"/>
        <w:gridCol w:w="304"/>
      </w:tblGrid>
      <w:tr w:rsidR="006C5305" w:rsidRPr="006C5305" w14:paraId="38214EB9" w14:textId="77777777" w:rsidTr="006C5305">
        <w:trPr>
          <w:gridAfter w:val="1"/>
          <w:wAfter w:w="304" w:type="dxa"/>
          <w:trHeight w:val="450"/>
        </w:trPr>
        <w:tc>
          <w:tcPr>
            <w:tcW w:w="3847"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5301E469"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Material</w:t>
            </w:r>
          </w:p>
        </w:tc>
        <w:tc>
          <w:tcPr>
            <w:tcW w:w="1309"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0AA46484"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EE (MJ/kg)</w:t>
            </w:r>
          </w:p>
        </w:tc>
        <w:tc>
          <w:tcPr>
            <w:tcW w:w="1476"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5FB0E3A8"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GWP (kg CO2e/kg)</w:t>
            </w:r>
          </w:p>
        </w:tc>
        <w:tc>
          <w:tcPr>
            <w:tcW w:w="3537" w:type="dxa"/>
            <w:vMerge w:val="restart"/>
            <w:tcBorders>
              <w:top w:val="single" w:sz="8" w:space="0" w:color="auto"/>
              <w:left w:val="single" w:sz="4" w:space="0" w:color="auto"/>
              <w:bottom w:val="single" w:sz="8" w:space="0" w:color="000000"/>
              <w:right w:val="single" w:sz="8" w:space="0" w:color="auto"/>
            </w:tcBorders>
            <w:shd w:val="clear" w:color="auto" w:fill="auto"/>
            <w:vAlign w:val="center"/>
            <w:hideMark/>
          </w:tcPr>
          <w:p w14:paraId="201A9DB8"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Reference</w:t>
            </w:r>
          </w:p>
        </w:tc>
      </w:tr>
      <w:tr w:rsidR="006C5305" w:rsidRPr="006C5305" w14:paraId="6FC6B638" w14:textId="77777777" w:rsidTr="006C5305">
        <w:trPr>
          <w:trHeight w:val="241"/>
        </w:trPr>
        <w:tc>
          <w:tcPr>
            <w:tcW w:w="3847" w:type="dxa"/>
            <w:vMerge/>
            <w:tcBorders>
              <w:top w:val="single" w:sz="8" w:space="0" w:color="auto"/>
              <w:left w:val="single" w:sz="8" w:space="0" w:color="auto"/>
              <w:bottom w:val="single" w:sz="8" w:space="0" w:color="000000"/>
              <w:right w:val="single" w:sz="4" w:space="0" w:color="auto"/>
            </w:tcBorders>
            <w:vAlign w:val="center"/>
            <w:hideMark/>
          </w:tcPr>
          <w:p w14:paraId="70D5CF7E"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1309" w:type="dxa"/>
            <w:vMerge/>
            <w:tcBorders>
              <w:top w:val="single" w:sz="8" w:space="0" w:color="auto"/>
              <w:left w:val="single" w:sz="4" w:space="0" w:color="auto"/>
              <w:bottom w:val="single" w:sz="8" w:space="0" w:color="000000"/>
              <w:right w:val="single" w:sz="4" w:space="0" w:color="auto"/>
            </w:tcBorders>
            <w:vAlign w:val="center"/>
            <w:hideMark/>
          </w:tcPr>
          <w:p w14:paraId="55860F21"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1476" w:type="dxa"/>
            <w:vMerge/>
            <w:tcBorders>
              <w:top w:val="single" w:sz="8" w:space="0" w:color="auto"/>
              <w:left w:val="single" w:sz="4" w:space="0" w:color="auto"/>
              <w:bottom w:val="single" w:sz="8" w:space="0" w:color="000000"/>
              <w:right w:val="single" w:sz="4" w:space="0" w:color="auto"/>
            </w:tcBorders>
            <w:vAlign w:val="center"/>
            <w:hideMark/>
          </w:tcPr>
          <w:p w14:paraId="12FF56A8"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3537" w:type="dxa"/>
            <w:vMerge/>
            <w:tcBorders>
              <w:top w:val="single" w:sz="8" w:space="0" w:color="auto"/>
              <w:left w:val="single" w:sz="4" w:space="0" w:color="auto"/>
              <w:bottom w:val="single" w:sz="8" w:space="0" w:color="000000"/>
              <w:right w:val="single" w:sz="8" w:space="0" w:color="auto"/>
            </w:tcBorders>
            <w:vAlign w:val="center"/>
            <w:hideMark/>
          </w:tcPr>
          <w:p w14:paraId="68AC338F"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304" w:type="dxa"/>
            <w:tcBorders>
              <w:top w:val="nil"/>
              <w:left w:val="nil"/>
              <w:bottom w:val="nil"/>
              <w:right w:val="nil"/>
            </w:tcBorders>
            <w:shd w:val="clear" w:color="auto" w:fill="auto"/>
            <w:noWrap/>
            <w:vAlign w:val="bottom"/>
            <w:hideMark/>
          </w:tcPr>
          <w:p w14:paraId="3142EE8F"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p>
        </w:tc>
      </w:tr>
      <w:tr w:rsidR="006C5305" w:rsidRPr="006C5305" w14:paraId="19D2B8BE" w14:textId="77777777" w:rsidTr="006C5305">
        <w:trPr>
          <w:trHeight w:val="252"/>
        </w:trPr>
        <w:tc>
          <w:tcPr>
            <w:tcW w:w="3847" w:type="dxa"/>
            <w:tcBorders>
              <w:top w:val="nil"/>
              <w:left w:val="single" w:sz="8" w:space="0" w:color="auto"/>
              <w:bottom w:val="single" w:sz="4" w:space="0" w:color="auto"/>
              <w:right w:val="single" w:sz="4" w:space="0" w:color="auto"/>
            </w:tcBorders>
            <w:shd w:val="clear" w:color="auto" w:fill="auto"/>
            <w:vAlign w:val="center"/>
            <w:hideMark/>
          </w:tcPr>
          <w:p w14:paraId="35496D1E"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VE Resin (BPA epoxy based)</w:t>
            </w:r>
          </w:p>
        </w:tc>
        <w:tc>
          <w:tcPr>
            <w:tcW w:w="1309" w:type="dxa"/>
            <w:tcBorders>
              <w:top w:val="nil"/>
              <w:left w:val="nil"/>
              <w:bottom w:val="single" w:sz="4" w:space="0" w:color="auto"/>
              <w:right w:val="single" w:sz="4" w:space="0" w:color="auto"/>
            </w:tcBorders>
            <w:shd w:val="clear" w:color="auto" w:fill="auto"/>
            <w:vAlign w:val="center"/>
            <w:hideMark/>
          </w:tcPr>
          <w:p w14:paraId="5CEBEB98"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121.5</w:t>
            </w:r>
          </w:p>
        </w:tc>
        <w:tc>
          <w:tcPr>
            <w:tcW w:w="1476" w:type="dxa"/>
            <w:tcBorders>
              <w:top w:val="nil"/>
              <w:left w:val="nil"/>
              <w:bottom w:val="single" w:sz="4" w:space="0" w:color="auto"/>
              <w:right w:val="single" w:sz="4" w:space="0" w:color="auto"/>
            </w:tcBorders>
            <w:shd w:val="clear" w:color="auto" w:fill="auto"/>
            <w:vAlign w:val="center"/>
            <w:hideMark/>
          </w:tcPr>
          <w:p w14:paraId="61B9FBEF"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5.97</w:t>
            </w:r>
          </w:p>
        </w:tc>
        <w:tc>
          <w:tcPr>
            <w:tcW w:w="3537" w:type="dxa"/>
            <w:tcBorders>
              <w:top w:val="nil"/>
              <w:left w:val="nil"/>
              <w:bottom w:val="single" w:sz="4" w:space="0" w:color="auto"/>
              <w:right w:val="single" w:sz="8" w:space="0" w:color="auto"/>
            </w:tcBorders>
            <w:shd w:val="clear" w:color="auto" w:fill="auto"/>
            <w:vAlign w:val="center"/>
            <w:hideMark/>
          </w:tcPr>
          <w:p w14:paraId="3702F83C"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Eu CIA</w:t>
            </w:r>
          </w:p>
        </w:tc>
        <w:tc>
          <w:tcPr>
            <w:tcW w:w="304" w:type="dxa"/>
            <w:vAlign w:val="center"/>
            <w:hideMark/>
          </w:tcPr>
          <w:p w14:paraId="07F9EBAB"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04A555DB" w14:textId="77777777" w:rsidTr="006C5305">
        <w:trPr>
          <w:trHeight w:val="516"/>
        </w:trPr>
        <w:tc>
          <w:tcPr>
            <w:tcW w:w="3847" w:type="dxa"/>
            <w:tcBorders>
              <w:top w:val="nil"/>
              <w:left w:val="single" w:sz="8" w:space="0" w:color="auto"/>
              <w:bottom w:val="single" w:sz="8" w:space="0" w:color="auto"/>
              <w:right w:val="single" w:sz="4" w:space="0" w:color="auto"/>
            </w:tcBorders>
            <w:shd w:val="clear" w:color="auto" w:fill="auto"/>
            <w:vAlign w:val="center"/>
            <w:hideMark/>
          </w:tcPr>
          <w:p w14:paraId="44061EA6"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Bisphenol</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A VE</w:t>
            </w:r>
          </w:p>
        </w:tc>
        <w:tc>
          <w:tcPr>
            <w:tcW w:w="1309" w:type="dxa"/>
            <w:tcBorders>
              <w:top w:val="nil"/>
              <w:left w:val="nil"/>
              <w:bottom w:val="single" w:sz="8" w:space="0" w:color="auto"/>
              <w:right w:val="single" w:sz="4" w:space="0" w:color="auto"/>
            </w:tcBorders>
            <w:shd w:val="clear" w:color="auto" w:fill="auto"/>
            <w:vAlign w:val="center"/>
            <w:hideMark/>
          </w:tcPr>
          <w:p w14:paraId="39D2A70A"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119.3</w:t>
            </w:r>
          </w:p>
        </w:tc>
        <w:tc>
          <w:tcPr>
            <w:tcW w:w="1476" w:type="dxa"/>
            <w:tcBorders>
              <w:top w:val="nil"/>
              <w:left w:val="nil"/>
              <w:bottom w:val="single" w:sz="8" w:space="0" w:color="auto"/>
              <w:right w:val="single" w:sz="4" w:space="0" w:color="auto"/>
            </w:tcBorders>
            <w:shd w:val="clear" w:color="auto" w:fill="auto"/>
            <w:vAlign w:val="center"/>
            <w:hideMark/>
          </w:tcPr>
          <w:p w14:paraId="615EF137"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5.87</w:t>
            </w:r>
          </w:p>
        </w:tc>
        <w:tc>
          <w:tcPr>
            <w:tcW w:w="3537" w:type="dxa"/>
            <w:tcBorders>
              <w:top w:val="nil"/>
              <w:left w:val="nil"/>
              <w:bottom w:val="single" w:sz="8" w:space="0" w:color="auto"/>
              <w:right w:val="single" w:sz="8" w:space="0" w:color="auto"/>
            </w:tcBorders>
            <w:shd w:val="clear" w:color="auto" w:fill="auto"/>
            <w:vAlign w:val="center"/>
            <w:hideMark/>
          </w:tcPr>
          <w:p w14:paraId="1258A8DE"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Rietveld and Hegger (2014)</w:t>
            </w:r>
          </w:p>
        </w:tc>
        <w:tc>
          <w:tcPr>
            <w:tcW w:w="304" w:type="dxa"/>
            <w:vAlign w:val="center"/>
            <w:hideMark/>
          </w:tcPr>
          <w:p w14:paraId="6E5316FA" w14:textId="77777777" w:rsidR="006C5305" w:rsidRPr="006C5305" w:rsidRDefault="006C5305" w:rsidP="006C5305">
            <w:pPr>
              <w:spacing w:after="0" w:line="240" w:lineRule="auto"/>
              <w:rPr>
                <w:rFonts w:ascii="Arial" w:eastAsia="Times New Roman" w:hAnsi="Arial" w:cs="Arial"/>
                <w:sz w:val="20"/>
                <w:szCs w:val="20"/>
                <w:lang w:eastAsia="en-IN"/>
              </w:rPr>
            </w:pPr>
          </w:p>
        </w:tc>
      </w:tr>
    </w:tbl>
    <w:p w14:paraId="29708855" w14:textId="3F113C16" w:rsidR="006C5305" w:rsidRDefault="003A09DE" w:rsidP="002C67EF">
      <w:pPr>
        <w:spacing w:line="360" w:lineRule="auto"/>
        <w:jc w:val="both"/>
        <w:rPr>
          <w:rFonts w:ascii="Arial" w:hAnsi="Arial" w:cs="Arial"/>
          <w:b/>
          <w:bCs/>
          <w:sz w:val="24"/>
          <w:szCs w:val="24"/>
        </w:rPr>
      </w:pPr>
      <w:r w:rsidRPr="002B5730">
        <w:rPr>
          <w:bCs/>
          <w:noProof/>
          <w:color w:val="000000" w:themeColor="text1"/>
        </w:rPr>
        <mc:AlternateContent>
          <mc:Choice Requires="wps">
            <w:drawing>
              <wp:anchor distT="0" distB="0" distL="114300" distR="114300" simplePos="0" relativeHeight="252904448" behindDoc="0" locked="0" layoutInCell="1" allowOverlap="1" wp14:anchorId="661D044F" wp14:editId="2D56BFA4">
                <wp:simplePos x="0" y="0"/>
                <wp:positionH relativeFrom="margin">
                  <wp:posOffset>4147658</wp:posOffset>
                </wp:positionH>
                <wp:positionV relativeFrom="paragraph">
                  <wp:posOffset>-635</wp:posOffset>
                </wp:positionV>
                <wp:extent cx="2337955" cy="200055"/>
                <wp:effectExtent l="0" t="0" r="0" b="0"/>
                <wp:wrapNone/>
                <wp:docPr id="212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66801D66" w14:textId="77777777" w:rsidR="003A09DE" w:rsidRPr="004644A7" w:rsidRDefault="003A09DE"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61D044F" id="_x0000_s1031" type="#_x0000_t202" style="position:absolute;left:0;text-align:left;margin-left:326.6pt;margin-top:-.05pt;width:184.1pt;height:15.75pt;z-index:25290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" filled="f" stroked="f">
                <v:textbox style="mso-fit-shape-to-text:t">
                  <w:txbxContent>
                    <w:p w14:paraId="66801D66" w14:textId="77777777" w:rsidR="003A09DE" w:rsidRPr="004644A7" w:rsidRDefault="003A09DE"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v:textbox>
                <w10:wrap anchorx="margin"/>
              </v:shape>
            </w:pict>
          </mc:Fallback>
        </mc:AlternateContent>
      </w:r>
    </w:p>
    <w:p w14:paraId="78BB2F23" w14:textId="765AA5CE" w:rsidR="00813664" w:rsidRDefault="00813664" w:rsidP="002C67EF">
      <w:pPr>
        <w:spacing w:line="360" w:lineRule="auto"/>
        <w:jc w:val="both"/>
        <w:rPr>
          <w:rFonts w:ascii="Arial" w:hAnsi="Arial" w:cs="Arial"/>
          <w:sz w:val="24"/>
          <w:szCs w:val="24"/>
        </w:rPr>
      </w:pPr>
      <w:r>
        <w:rPr>
          <w:rFonts w:ascii="Arial" w:hAnsi="Arial" w:cs="Arial"/>
          <w:sz w:val="24"/>
          <w:szCs w:val="24"/>
        </w:rPr>
        <w:t xml:space="preserve">The Global Warming Potential (GWP) compares the global warming impacts of different gases. In simple terms, it is a measure of how much energy the emissions of 1 ton of a gas will absorb over a given period of time, relative to the emissions of 1 ton of carbon dioxide. The larger the </w:t>
      </w:r>
      <w:r w:rsidR="00C63952">
        <w:rPr>
          <w:rFonts w:ascii="Arial" w:hAnsi="Arial" w:cs="Arial"/>
          <w:sz w:val="24"/>
          <w:szCs w:val="24"/>
        </w:rPr>
        <w:t>GWP, the more the given gas warms the Earth as compared to CO</w:t>
      </w:r>
      <w:r w:rsidR="00C63952">
        <w:rPr>
          <w:rFonts w:ascii="Arial" w:hAnsi="Arial" w:cs="Arial"/>
          <w:sz w:val="24"/>
          <w:szCs w:val="24"/>
          <w:vertAlign w:val="subscript"/>
        </w:rPr>
        <w:t>2</w:t>
      </w:r>
      <w:r w:rsidR="00C63952">
        <w:rPr>
          <w:rFonts w:ascii="Arial" w:hAnsi="Arial" w:cs="Arial"/>
          <w:sz w:val="24"/>
          <w:szCs w:val="24"/>
        </w:rPr>
        <w:t xml:space="preserve"> over that time period. The time period usually for GWPs is 100 years. </w:t>
      </w:r>
    </w:p>
    <w:p w14:paraId="500D96EA" w14:textId="5CE8E71C" w:rsidR="004D4B16" w:rsidRPr="00C63952" w:rsidRDefault="00C63952" w:rsidP="002C67EF">
      <w:pPr>
        <w:spacing w:line="360" w:lineRule="auto"/>
        <w:jc w:val="both"/>
        <w:rPr>
          <w:rFonts w:ascii="Arial" w:hAnsi="Arial" w:cs="Arial"/>
          <w:sz w:val="24"/>
          <w:szCs w:val="24"/>
        </w:rPr>
      </w:pPr>
      <w:r>
        <w:rPr>
          <w:rFonts w:ascii="Arial" w:hAnsi="Arial" w:cs="Arial"/>
          <w:sz w:val="24"/>
          <w:szCs w:val="24"/>
        </w:rPr>
        <w:t>Carbon dioxide, by definition, has a GWP of 1 regardless of the time period used, as it is the gas being used as the reference. Methane</w:t>
      </w:r>
      <w:r w:rsidR="00112D7C">
        <w:rPr>
          <w:rFonts w:ascii="Arial" w:hAnsi="Arial" w:cs="Arial"/>
          <w:sz w:val="24"/>
          <w:szCs w:val="24"/>
        </w:rPr>
        <w:t xml:space="preserve"> (CH</w:t>
      </w:r>
      <w:r w:rsidR="00112D7C">
        <w:rPr>
          <w:rFonts w:ascii="Arial" w:hAnsi="Arial" w:cs="Arial"/>
          <w:sz w:val="24"/>
          <w:szCs w:val="24"/>
          <w:vertAlign w:val="subscript"/>
        </w:rPr>
        <w:t>4</w:t>
      </w:r>
      <w:r w:rsidR="00112D7C">
        <w:rPr>
          <w:rFonts w:ascii="Arial" w:hAnsi="Arial" w:cs="Arial"/>
          <w:sz w:val="24"/>
          <w:szCs w:val="24"/>
        </w:rPr>
        <w:t>)</w:t>
      </w:r>
      <w:r>
        <w:rPr>
          <w:rFonts w:ascii="Arial" w:hAnsi="Arial" w:cs="Arial"/>
          <w:sz w:val="24"/>
          <w:szCs w:val="24"/>
        </w:rPr>
        <w:t xml:space="preserve"> </w:t>
      </w:r>
      <w:r w:rsidR="002014E8">
        <w:rPr>
          <w:rFonts w:ascii="Arial" w:hAnsi="Arial" w:cs="Arial"/>
          <w:sz w:val="24"/>
          <w:szCs w:val="24"/>
        </w:rPr>
        <w:t>is estimated to have a GWP of 25-36 over 100 years.</w:t>
      </w:r>
      <w:r w:rsidR="00112D7C">
        <w:rPr>
          <w:rFonts w:ascii="Arial" w:hAnsi="Arial" w:cs="Arial"/>
          <w:sz w:val="24"/>
          <w:szCs w:val="24"/>
        </w:rPr>
        <w:t xml:space="preserve"> CH</w:t>
      </w:r>
      <w:r w:rsidR="00112D7C">
        <w:rPr>
          <w:rFonts w:ascii="Arial" w:hAnsi="Arial" w:cs="Arial"/>
          <w:sz w:val="24"/>
          <w:szCs w:val="24"/>
          <w:vertAlign w:val="subscript"/>
        </w:rPr>
        <w:t xml:space="preserve">4 </w:t>
      </w:r>
      <w:r w:rsidR="00112D7C">
        <w:rPr>
          <w:rFonts w:ascii="Arial" w:hAnsi="Arial" w:cs="Arial"/>
          <w:sz w:val="24"/>
          <w:szCs w:val="24"/>
        </w:rPr>
        <w:t xml:space="preserve">emitted </w:t>
      </w:r>
      <w:r w:rsidR="0016085E">
        <w:rPr>
          <w:rFonts w:ascii="Arial" w:hAnsi="Arial" w:cs="Arial"/>
          <w:sz w:val="24"/>
          <w:szCs w:val="24"/>
        </w:rPr>
        <w:t>today lasts about a decade on an average, which is much less time than CO</w:t>
      </w:r>
      <w:r w:rsidR="0016085E">
        <w:rPr>
          <w:rFonts w:ascii="Arial" w:hAnsi="Arial" w:cs="Arial"/>
          <w:sz w:val="24"/>
          <w:szCs w:val="24"/>
          <w:vertAlign w:val="subscript"/>
        </w:rPr>
        <w:t>2</w:t>
      </w:r>
      <w:r w:rsidR="0016085E">
        <w:rPr>
          <w:rFonts w:ascii="Arial" w:hAnsi="Arial" w:cs="Arial"/>
          <w:sz w:val="24"/>
          <w:szCs w:val="24"/>
        </w:rPr>
        <w:t xml:space="preserve">. </w:t>
      </w:r>
      <w:r w:rsidR="00254206">
        <w:rPr>
          <w:rFonts w:ascii="Arial" w:hAnsi="Arial" w:cs="Arial"/>
          <w:sz w:val="24"/>
          <w:szCs w:val="24"/>
        </w:rPr>
        <w:t>But CH</w:t>
      </w:r>
      <w:r w:rsidR="00254206">
        <w:rPr>
          <w:rFonts w:ascii="Arial" w:hAnsi="Arial" w:cs="Arial"/>
          <w:sz w:val="24"/>
          <w:szCs w:val="24"/>
          <w:vertAlign w:val="subscript"/>
        </w:rPr>
        <w:t>4</w:t>
      </w:r>
      <w:r w:rsidR="00254206">
        <w:rPr>
          <w:rFonts w:ascii="Arial" w:hAnsi="Arial" w:cs="Arial"/>
          <w:sz w:val="24"/>
          <w:szCs w:val="24"/>
        </w:rPr>
        <w:t xml:space="preserve"> absorbs much more energy than CO</w:t>
      </w:r>
      <w:r w:rsidR="00254206">
        <w:rPr>
          <w:rFonts w:ascii="Arial" w:hAnsi="Arial" w:cs="Arial"/>
          <w:sz w:val="24"/>
          <w:szCs w:val="24"/>
          <w:vertAlign w:val="subscript"/>
        </w:rPr>
        <w:t>2</w:t>
      </w:r>
      <w:r w:rsidR="00254206">
        <w:rPr>
          <w:rFonts w:ascii="Arial" w:hAnsi="Arial" w:cs="Arial"/>
          <w:sz w:val="24"/>
          <w:szCs w:val="24"/>
        </w:rPr>
        <w:t xml:space="preserve">. </w:t>
      </w:r>
      <w:r w:rsidR="002014E8">
        <w:rPr>
          <w:rFonts w:ascii="Arial" w:hAnsi="Arial" w:cs="Arial"/>
          <w:sz w:val="24"/>
          <w:szCs w:val="24"/>
        </w:rPr>
        <w:t xml:space="preserve"> </w:t>
      </w:r>
    </w:p>
    <w:tbl>
      <w:tblPr>
        <w:tblW w:w="10228" w:type="dxa"/>
        <w:tblLook w:val="04A0" w:firstRow="1" w:lastRow="0" w:firstColumn="1" w:lastColumn="0" w:noHBand="0" w:noVBand="1"/>
      </w:tblPr>
      <w:tblGrid>
        <w:gridCol w:w="4956"/>
        <w:gridCol w:w="5272"/>
      </w:tblGrid>
      <w:tr w:rsidR="00720768" w:rsidRPr="00720768" w14:paraId="508D19A9" w14:textId="77777777" w:rsidTr="00720768">
        <w:trPr>
          <w:trHeight w:val="259"/>
        </w:trPr>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89FE45" w14:textId="77777777" w:rsidR="00720768" w:rsidRPr="00720768" w:rsidRDefault="00720768" w:rsidP="00720768">
            <w:pPr>
              <w:spacing w:after="0" w:line="240" w:lineRule="auto"/>
              <w:jc w:val="center"/>
              <w:rPr>
                <w:rFonts w:ascii="Arial" w:eastAsia="Times New Roman" w:hAnsi="Arial" w:cs="Arial"/>
                <w:b/>
                <w:bCs/>
                <w:color w:val="000000"/>
                <w:sz w:val="20"/>
                <w:szCs w:val="20"/>
                <w:lang w:eastAsia="en-IN"/>
              </w:rPr>
            </w:pPr>
            <w:r w:rsidRPr="00720768">
              <w:rPr>
                <w:rFonts w:ascii="Arial" w:eastAsia="Times New Roman" w:hAnsi="Arial" w:cs="Arial"/>
                <w:b/>
                <w:bCs/>
                <w:color w:val="000000"/>
                <w:sz w:val="20"/>
                <w:szCs w:val="20"/>
                <w:lang w:eastAsia="en-IN"/>
              </w:rPr>
              <w:t>Greenhouse Gas</w:t>
            </w:r>
          </w:p>
        </w:tc>
        <w:tc>
          <w:tcPr>
            <w:tcW w:w="5272" w:type="dxa"/>
            <w:tcBorders>
              <w:top w:val="single" w:sz="4" w:space="0" w:color="auto"/>
              <w:left w:val="nil"/>
              <w:bottom w:val="single" w:sz="4" w:space="0" w:color="auto"/>
              <w:right w:val="single" w:sz="4" w:space="0" w:color="auto"/>
            </w:tcBorders>
            <w:shd w:val="clear" w:color="auto" w:fill="auto"/>
            <w:noWrap/>
            <w:vAlign w:val="bottom"/>
            <w:hideMark/>
          </w:tcPr>
          <w:p w14:paraId="3CEC4E85" w14:textId="58674C54" w:rsidR="00720768" w:rsidRPr="00720768" w:rsidRDefault="00720768" w:rsidP="00720768">
            <w:pPr>
              <w:spacing w:after="0" w:line="240" w:lineRule="auto"/>
              <w:jc w:val="center"/>
              <w:rPr>
                <w:rFonts w:ascii="Arial" w:eastAsia="Times New Roman" w:hAnsi="Arial" w:cs="Arial"/>
                <w:b/>
                <w:bCs/>
                <w:color w:val="000000"/>
                <w:sz w:val="20"/>
                <w:szCs w:val="20"/>
                <w:lang w:eastAsia="en-IN"/>
              </w:rPr>
            </w:pPr>
            <w:r w:rsidRPr="00720768">
              <w:rPr>
                <w:rFonts w:ascii="Arial" w:eastAsia="Times New Roman" w:hAnsi="Arial" w:cs="Arial"/>
                <w:b/>
                <w:bCs/>
                <w:color w:val="000000"/>
                <w:sz w:val="20"/>
                <w:szCs w:val="20"/>
                <w:lang w:eastAsia="en-IN"/>
              </w:rPr>
              <w:t>Global Warming Potential (GWP)</w:t>
            </w:r>
          </w:p>
        </w:tc>
      </w:tr>
      <w:tr w:rsidR="00720768" w:rsidRPr="00720768" w14:paraId="1D934638"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501E3DF6" w14:textId="5C8C0EAE"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1. Carbon dioxide (CO</w:t>
            </w:r>
            <w:r w:rsidRPr="00720768">
              <w:rPr>
                <w:rFonts w:ascii="Arial" w:eastAsia="Times New Roman" w:hAnsi="Arial" w:cs="Arial"/>
                <w:color w:val="000000"/>
                <w:sz w:val="20"/>
                <w:szCs w:val="20"/>
                <w:vertAlign w:val="subscript"/>
                <w:lang w:eastAsia="en-IN"/>
              </w:rPr>
              <w:t>2</w:t>
            </w:r>
            <w:r w:rsidRPr="00720768">
              <w:rPr>
                <w:rFonts w:ascii="Arial" w:eastAsia="Times New Roman" w:hAnsi="Arial" w:cs="Arial"/>
                <w:color w:val="000000"/>
                <w:sz w:val="20"/>
                <w:szCs w:val="20"/>
                <w:lang w:eastAsia="en-IN"/>
              </w:rPr>
              <w:t>)</w:t>
            </w:r>
          </w:p>
        </w:tc>
        <w:tc>
          <w:tcPr>
            <w:tcW w:w="5272" w:type="dxa"/>
            <w:tcBorders>
              <w:top w:val="nil"/>
              <w:left w:val="nil"/>
              <w:bottom w:val="single" w:sz="4" w:space="0" w:color="auto"/>
              <w:right w:val="single" w:sz="4" w:space="0" w:color="auto"/>
            </w:tcBorders>
            <w:shd w:val="clear" w:color="auto" w:fill="auto"/>
            <w:noWrap/>
            <w:vAlign w:val="bottom"/>
            <w:hideMark/>
          </w:tcPr>
          <w:p w14:paraId="333BF0D7"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1</w:t>
            </w:r>
          </w:p>
        </w:tc>
      </w:tr>
      <w:tr w:rsidR="00720768" w:rsidRPr="00720768" w14:paraId="640670E2"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35F98B37" w14:textId="418B5CF2"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2. Methane (CH</w:t>
            </w:r>
            <w:r w:rsidRPr="00720768">
              <w:rPr>
                <w:rFonts w:ascii="Arial" w:eastAsia="Times New Roman" w:hAnsi="Arial" w:cs="Arial"/>
                <w:color w:val="000000"/>
                <w:sz w:val="20"/>
                <w:szCs w:val="20"/>
                <w:vertAlign w:val="subscript"/>
                <w:lang w:eastAsia="en-IN"/>
              </w:rPr>
              <w:t>4</w:t>
            </w:r>
            <w:r w:rsidRPr="00720768">
              <w:rPr>
                <w:rFonts w:ascii="Arial" w:eastAsia="Times New Roman" w:hAnsi="Arial" w:cs="Arial"/>
                <w:color w:val="000000"/>
                <w:sz w:val="20"/>
                <w:szCs w:val="20"/>
                <w:lang w:eastAsia="en-IN"/>
              </w:rPr>
              <w:t>)</w:t>
            </w:r>
          </w:p>
        </w:tc>
        <w:tc>
          <w:tcPr>
            <w:tcW w:w="5272" w:type="dxa"/>
            <w:tcBorders>
              <w:top w:val="nil"/>
              <w:left w:val="nil"/>
              <w:bottom w:val="single" w:sz="4" w:space="0" w:color="auto"/>
              <w:right w:val="single" w:sz="4" w:space="0" w:color="auto"/>
            </w:tcBorders>
            <w:shd w:val="clear" w:color="auto" w:fill="auto"/>
            <w:noWrap/>
            <w:vAlign w:val="bottom"/>
            <w:hideMark/>
          </w:tcPr>
          <w:p w14:paraId="415E91A6"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25</w:t>
            </w:r>
          </w:p>
        </w:tc>
      </w:tr>
      <w:tr w:rsidR="00720768" w:rsidRPr="00720768" w14:paraId="3721E1AF"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6625774D" w14:textId="498E0372"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3. Nitrous Oxide (N2O)</w:t>
            </w:r>
          </w:p>
        </w:tc>
        <w:tc>
          <w:tcPr>
            <w:tcW w:w="5272" w:type="dxa"/>
            <w:tcBorders>
              <w:top w:val="nil"/>
              <w:left w:val="nil"/>
              <w:bottom w:val="single" w:sz="4" w:space="0" w:color="auto"/>
              <w:right w:val="single" w:sz="4" w:space="0" w:color="auto"/>
            </w:tcBorders>
            <w:shd w:val="clear" w:color="auto" w:fill="auto"/>
            <w:noWrap/>
            <w:vAlign w:val="bottom"/>
            <w:hideMark/>
          </w:tcPr>
          <w:p w14:paraId="465E9FB6"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298</w:t>
            </w:r>
          </w:p>
        </w:tc>
      </w:tr>
      <w:tr w:rsidR="00720768" w:rsidRPr="00720768" w14:paraId="3703BEF0"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29DBC4E0" w14:textId="77777777"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4. Hydrofluorocarbons (HFCs)</w:t>
            </w:r>
          </w:p>
        </w:tc>
        <w:tc>
          <w:tcPr>
            <w:tcW w:w="5272" w:type="dxa"/>
            <w:tcBorders>
              <w:top w:val="nil"/>
              <w:left w:val="nil"/>
              <w:bottom w:val="single" w:sz="4" w:space="0" w:color="auto"/>
              <w:right w:val="single" w:sz="4" w:space="0" w:color="auto"/>
            </w:tcBorders>
            <w:shd w:val="clear" w:color="auto" w:fill="auto"/>
            <w:noWrap/>
            <w:vAlign w:val="bottom"/>
            <w:hideMark/>
          </w:tcPr>
          <w:p w14:paraId="6F1C9818"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124-14,800</w:t>
            </w:r>
          </w:p>
        </w:tc>
      </w:tr>
      <w:tr w:rsidR="00720768" w:rsidRPr="00720768" w14:paraId="7DB7E96F"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25C0DE85" w14:textId="77777777"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5. Perfluorocarbons (PFCs)</w:t>
            </w:r>
          </w:p>
        </w:tc>
        <w:tc>
          <w:tcPr>
            <w:tcW w:w="5272" w:type="dxa"/>
            <w:tcBorders>
              <w:top w:val="nil"/>
              <w:left w:val="nil"/>
              <w:bottom w:val="single" w:sz="4" w:space="0" w:color="auto"/>
              <w:right w:val="single" w:sz="4" w:space="0" w:color="auto"/>
            </w:tcBorders>
            <w:shd w:val="clear" w:color="auto" w:fill="auto"/>
            <w:noWrap/>
            <w:vAlign w:val="bottom"/>
            <w:hideMark/>
          </w:tcPr>
          <w:p w14:paraId="73256C48"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7,390 – 12,200</w:t>
            </w:r>
          </w:p>
        </w:tc>
      </w:tr>
      <w:tr w:rsidR="00720768" w:rsidRPr="00720768" w14:paraId="12C996E5"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13833B17" w14:textId="42AF7F1D"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lastRenderedPageBreak/>
              <w:t>6. Sulphur hexafluoride (SF</w:t>
            </w:r>
            <w:r w:rsidRPr="00720768">
              <w:rPr>
                <w:rFonts w:ascii="Arial" w:eastAsia="Times New Roman" w:hAnsi="Arial" w:cs="Arial"/>
                <w:color w:val="000000"/>
                <w:sz w:val="20"/>
                <w:szCs w:val="20"/>
                <w:vertAlign w:val="subscript"/>
                <w:lang w:eastAsia="en-IN"/>
              </w:rPr>
              <w:t>6</w:t>
            </w:r>
            <w:r w:rsidRPr="00720768">
              <w:rPr>
                <w:rFonts w:ascii="Arial" w:eastAsia="Times New Roman" w:hAnsi="Arial" w:cs="Arial"/>
                <w:color w:val="000000"/>
                <w:sz w:val="20"/>
                <w:szCs w:val="20"/>
                <w:lang w:eastAsia="en-IN"/>
              </w:rPr>
              <w:t>)</w:t>
            </w:r>
          </w:p>
        </w:tc>
        <w:tc>
          <w:tcPr>
            <w:tcW w:w="5272" w:type="dxa"/>
            <w:tcBorders>
              <w:top w:val="nil"/>
              <w:left w:val="nil"/>
              <w:bottom w:val="single" w:sz="4" w:space="0" w:color="auto"/>
              <w:right w:val="single" w:sz="4" w:space="0" w:color="auto"/>
            </w:tcBorders>
            <w:shd w:val="clear" w:color="auto" w:fill="auto"/>
            <w:noWrap/>
            <w:vAlign w:val="bottom"/>
            <w:hideMark/>
          </w:tcPr>
          <w:p w14:paraId="2C7EAD42"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22,800</w:t>
            </w:r>
          </w:p>
        </w:tc>
      </w:tr>
      <w:tr w:rsidR="00720768" w:rsidRPr="00720768" w14:paraId="4F7FC5E2"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5AAE8178" w14:textId="2A264321"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7. Nitrogen trifluoride (NF</w:t>
            </w:r>
            <w:r w:rsidRPr="00720768">
              <w:rPr>
                <w:rFonts w:ascii="Arial" w:eastAsia="Times New Roman" w:hAnsi="Arial" w:cs="Arial"/>
                <w:color w:val="000000"/>
                <w:sz w:val="20"/>
                <w:szCs w:val="20"/>
                <w:vertAlign w:val="subscript"/>
                <w:lang w:eastAsia="en-IN"/>
              </w:rPr>
              <w:t>3</w:t>
            </w:r>
            <w:r w:rsidRPr="00720768">
              <w:rPr>
                <w:rFonts w:ascii="Arial" w:eastAsia="Times New Roman" w:hAnsi="Arial" w:cs="Arial"/>
                <w:color w:val="000000"/>
                <w:sz w:val="20"/>
                <w:szCs w:val="20"/>
                <w:lang w:eastAsia="en-IN"/>
              </w:rPr>
              <w:t>)</w:t>
            </w:r>
          </w:p>
        </w:tc>
        <w:tc>
          <w:tcPr>
            <w:tcW w:w="5272" w:type="dxa"/>
            <w:tcBorders>
              <w:top w:val="nil"/>
              <w:left w:val="nil"/>
              <w:bottom w:val="single" w:sz="4" w:space="0" w:color="auto"/>
              <w:right w:val="single" w:sz="4" w:space="0" w:color="auto"/>
            </w:tcBorders>
            <w:shd w:val="clear" w:color="auto" w:fill="auto"/>
            <w:noWrap/>
            <w:vAlign w:val="bottom"/>
            <w:hideMark/>
          </w:tcPr>
          <w:p w14:paraId="73A9ADDC"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17,200</w:t>
            </w:r>
          </w:p>
        </w:tc>
      </w:tr>
    </w:tbl>
    <w:p w14:paraId="2B2D889B" w14:textId="1DEFA384" w:rsidR="003A09DE" w:rsidRDefault="003A09DE" w:rsidP="00720768">
      <w:pPr>
        <w:spacing w:line="360" w:lineRule="auto"/>
        <w:jc w:val="both"/>
        <w:rPr>
          <w:rFonts w:ascii="Arial" w:hAnsi="Arial" w:cs="Arial"/>
          <w:i/>
          <w:iCs/>
          <w:sz w:val="16"/>
          <w:szCs w:val="16"/>
        </w:rPr>
      </w:pPr>
      <w:r w:rsidRPr="002B5730">
        <w:rPr>
          <w:bCs/>
          <w:noProof/>
          <w:color w:val="000000" w:themeColor="text1"/>
        </w:rPr>
        <mc:AlternateContent>
          <mc:Choice Requires="wps">
            <w:drawing>
              <wp:anchor distT="0" distB="0" distL="114300" distR="114300" simplePos="0" relativeHeight="252906496" behindDoc="0" locked="0" layoutInCell="1" allowOverlap="1" wp14:anchorId="6A09B7DC" wp14:editId="6E43CD99">
                <wp:simplePos x="0" y="0"/>
                <wp:positionH relativeFrom="margin">
                  <wp:align>right</wp:align>
                </wp:positionH>
                <wp:positionV relativeFrom="paragraph">
                  <wp:posOffset>-635</wp:posOffset>
                </wp:positionV>
                <wp:extent cx="2337955" cy="200055"/>
                <wp:effectExtent l="0" t="0" r="0" b="0"/>
                <wp:wrapNone/>
                <wp:docPr id="2127"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0CDE6453" w14:textId="77777777" w:rsidR="003A09DE" w:rsidRPr="004644A7" w:rsidRDefault="003A09DE"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A09B7DC" id="_x0000_s1032" type="#_x0000_t202" style="position:absolute;left:0;text-align:left;margin-left:132.9pt;margin-top:-.05pt;width:184.1pt;height:15.75pt;z-index:252906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" filled="f" stroked="f">
                <v:textbox style="mso-fit-shape-to-text:t">
                  <w:txbxContent>
                    <w:p w14:paraId="0CDE6453" w14:textId="77777777" w:rsidR="003A09DE" w:rsidRPr="004644A7" w:rsidRDefault="003A09DE"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v:textbox>
                <w10:wrap anchorx="margin"/>
              </v:shape>
            </w:pict>
          </mc:Fallback>
        </mc:AlternateContent>
      </w:r>
    </w:p>
    <w:p w14:paraId="5D5003B8" w14:textId="7402D18A" w:rsidR="00720768" w:rsidRDefault="00720768" w:rsidP="00720768">
      <w:pPr>
        <w:spacing w:line="360" w:lineRule="auto"/>
        <w:jc w:val="both"/>
        <w:rPr>
          <w:rFonts w:ascii="Arial" w:hAnsi="Arial" w:cs="Arial"/>
          <w:i/>
          <w:iCs/>
          <w:sz w:val="16"/>
          <w:szCs w:val="16"/>
        </w:rPr>
      </w:pPr>
      <w:r w:rsidRPr="00720768">
        <w:rPr>
          <w:rFonts w:ascii="Arial" w:hAnsi="Arial" w:cs="Arial"/>
          <w:i/>
          <w:iCs/>
          <w:sz w:val="16"/>
          <w:szCs w:val="16"/>
        </w:rPr>
        <w:t>The “global warming potential” (or “GWP”) of a GHG indicates the amount of warming a gas cause over a given period (normally 100 years). GWP is an index, with CO2 having the index value of 1, and the GWP for all other GHGs is the number of times more warming they cause compared to CO2.   E.g., 1kg of methane causes 25 times more warming over a 100-year period compared to 1kg of CO2, and so methane as a GWP of 25.</w:t>
      </w:r>
    </w:p>
    <w:p w14:paraId="13ED77FD" w14:textId="1820E8CC" w:rsidR="004D4B16" w:rsidRDefault="004D4B16" w:rsidP="00720768">
      <w:pPr>
        <w:spacing w:line="360" w:lineRule="auto"/>
        <w:jc w:val="both"/>
        <w:rPr>
          <w:rFonts w:ascii="Arial" w:hAnsi="Arial" w:cs="Arial"/>
          <w:b/>
          <w:bCs/>
          <w:sz w:val="24"/>
          <w:szCs w:val="24"/>
        </w:rPr>
      </w:pPr>
      <w:r w:rsidRPr="004D4B16">
        <w:rPr>
          <w:rFonts w:ascii="Arial" w:hAnsi="Arial" w:cs="Arial"/>
          <w:b/>
          <w:bCs/>
          <w:sz w:val="24"/>
          <w:szCs w:val="24"/>
        </w:rPr>
        <w:t>Key Implications</w:t>
      </w:r>
    </w:p>
    <w:p w14:paraId="01DB3438" w14:textId="46A4121F" w:rsidR="002A6E87" w:rsidRDefault="002A6E87" w:rsidP="00611DC9">
      <w:pPr>
        <w:pStyle w:val="ListParagraph"/>
        <w:numPr>
          <w:ilvl w:val="0"/>
          <w:numId w:val="34"/>
        </w:numPr>
        <w:spacing w:line="360" w:lineRule="auto"/>
        <w:jc w:val="both"/>
        <w:rPr>
          <w:sz w:val="24"/>
          <w:szCs w:val="24"/>
        </w:rPr>
      </w:pPr>
      <w:r>
        <w:rPr>
          <w:sz w:val="24"/>
          <w:szCs w:val="24"/>
        </w:rPr>
        <w:t>As per emission average observed at domestic as well as overseas facility, t</w:t>
      </w:r>
      <w:r w:rsidR="004D4B16" w:rsidRPr="002A6E87">
        <w:rPr>
          <w:sz w:val="24"/>
          <w:szCs w:val="24"/>
        </w:rPr>
        <w:t>he production of</w:t>
      </w:r>
      <w:r w:rsidR="0063432B" w:rsidRPr="002A6E87">
        <w:rPr>
          <w:sz w:val="24"/>
          <w:szCs w:val="24"/>
        </w:rPr>
        <w:t xml:space="preserve"> 1 Kg</w:t>
      </w:r>
      <w:r w:rsidR="004D4B16" w:rsidRPr="002A6E87">
        <w:rPr>
          <w:sz w:val="24"/>
          <w:szCs w:val="24"/>
        </w:rPr>
        <w:t xml:space="preserve"> vinyl ester resin </w:t>
      </w:r>
      <w:r w:rsidR="0063432B" w:rsidRPr="002A6E87">
        <w:rPr>
          <w:sz w:val="24"/>
          <w:szCs w:val="24"/>
        </w:rPr>
        <w:t>is estimated to record</w:t>
      </w:r>
      <w:r w:rsidR="004D4B16" w:rsidRPr="002A6E87">
        <w:rPr>
          <w:sz w:val="24"/>
          <w:szCs w:val="24"/>
        </w:rPr>
        <w:t xml:space="preserve"> GWP of </w:t>
      </w:r>
      <w:r w:rsidR="00612500" w:rsidRPr="002A6E87">
        <w:rPr>
          <w:sz w:val="24"/>
          <w:szCs w:val="24"/>
        </w:rPr>
        <w:t xml:space="preserve">around 6 </w:t>
      </w:r>
      <w:r w:rsidR="0063432B" w:rsidRPr="002A6E87">
        <w:rPr>
          <w:sz w:val="24"/>
          <w:szCs w:val="24"/>
        </w:rPr>
        <w:t>implying a fair degree of GHG emissions and substantial amount of heat retention.</w:t>
      </w:r>
      <w:r w:rsidR="00CB7FC4" w:rsidRPr="002A6E87">
        <w:rPr>
          <w:sz w:val="24"/>
          <w:szCs w:val="24"/>
        </w:rPr>
        <w:t xml:space="preserve"> </w:t>
      </w:r>
    </w:p>
    <w:p w14:paraId="1CADB8DC" w14:textId="1F57FC24" w:rsidR="00CB7FC4" w:rsidRDefault="00CB7FC4" w:rsidP="00611DC9">
      <w:pPr>
        <w:pStyle w:val="ListParagraph"/>
        <w:numPr>
          <w:ilvl w:val="0"/>
          <w:numId w:val="34"/>
        </w:numPr>
        <w:spacing w:line="360" w:lineRule="auto"/>
        <w:jc w:val="both"/>
        <w:rPr>
          <w:sz w:val="24"/>
          <w:szCs w:val="24"/>
        </w:rPr>
      </w:pPr>
      <w:r w:rsidRPr="002A6E87">
        <w:rPr>
          <w:sz w:val="24"/>
          <w:szCs w:val="24"/>
        </w:rPr>
        <w:t>This can be mitigated by, a</w:t>
      </w:r>
      <w:r w:rsidRPr="002A6E87">
        <w:rPr>
          <w:sz w:val="24"/>
          <w:szCs w:val="24"/>
        </w:rPr>
        <w:t xml:space="preserve">s per industry experts, different </w:t>
      </w:r>
      <w:r w:rsidRPr="002A6E87">
        <w:rPr>
          <w:sz w:val="24"/>
          <w:szCs w:val="24"/>
        </w:rPr>
        <w:t xml:space="preserve">types of </w:t>
      </w:r>
      <w:r w:rsidRPr="002A6E87">
        <w:rPr>
          <w:sz w:val="24"/>
          <w:szCs w:val="24"/>
        </w:rPr>
        <w:t>wet scrubbers</w:t>
      </w:r>
      <w:r w:rsidRPr="002A6E87">
        <w:rPr>
          <w:sz w:val="24"/>
          <w:szCs w:val="24"/>
        </w:rPr>
        <w:t xml:space="preserve"> where its installation is estimated to incur XX% of equipment cost and periodic rate of consumables replenishment suggested by service provider.</w:t>
      </w:r>
    </w:p>
    <w:p w14:paraId="0D70B27E" w14:textId="7CEA89BD" w:rsidR="002A6E87" w:rsidRPr="002A6E87" w:rsidRDefault="002A6E87" w:rsidP="00611DC9">
      <w:pPr>
        <w:pStyle w:val="ListParagraph"/>
        <w:numPr>
          <w:ilvl w:val="0"/>
          <w:numId w:val="34"/>
        </w:numPr>
        <w:spacing w:line="360" w:lineRule="auto"/>
        <w:jc w:val="both"/>
        <w:rPr>
          <w:sz w:val="24"/>
          <w:szCs w:val="24"/>
        </w:rPr>
      </w:pPr>
      <w:r>
        <w:rPr>
          <w:sz w:val="24"/>
          <w:szCs w:val="24"/>
        </w:rPr>
        <w:t xml:space="preserve">Alternatively, hazardous air pollutant (HAP) has been noted as a major emission, which is being addressed by reduction of styrene content by </w:t>
      </w:r>
      <w:r w:rsidR="003A5802">
        <w:rPr>
          <w:sz w:val="24"/>
          <w:szCs w:val="24"/>
        </w:rPr>
        <w:t>weight to 20%.</w:t>
      </w:r>
    </w:p>
    <w:p w14:paraId="45A0C52E" w14:textId="3A337C9B" w:rsidR="00972406" w:rsidRDefault="00972406" w:rsidP="00B64B86">
      <w:pPr>
        <w:pStyle w:val="ListParagraph"/>
        <w:spacing w:line="360" w:lineRule="auto"/>
        <w:ind w:left="720" w:firstLine="0"/>
        <w:jc w:val="both"/>
        <w:rPr>
          <w:b/>
          <w:bCs/>
          <w:sz w:val="24"/>
          <w:szCs w:val="24"/>
        </w:rPr>
      </w:pPr>
    </w:p>
    <w:p w14:paraId="644020E5" w14:textId="0B3AE230" w:rsidR="006951DB" w:rsidRDefault="006951DB" w:rsidP="00B64B86">
      <w:pPr>
        <w:pStyle w:val="ListParagraph"/>
        <w:spacing w:line="360" w:lineRule="auto"/>
        <w:ind w:left="720" w:firstLine="0"/>
        <w:jc w:val="both"/>
        <w:rPr>
          <w:b/>
          <w:bCs/>
          <w:sz w:val="24"/>
          <w:szCs w:val="24"/>
        </w:rPr>
      </w:pPr>
    </w:p>
    <w:p w14:paraId="6D03FB9D" w14:textId="4CD8AE5F" w:rsidR="006951DB" w:rsidRDefault="006951DB" w:rsidP="00B64B86">
      <w:pPr>
        <w:pStyle w:val="ListParagraph"/>
        <w:spacing w:line="360" w:lineRule="auto"/>
        <w:ind w:left="720" w:firstLine="0"/>
        <w:jc w:val="both"/>
        <w:rPr>
          <w:b/>
          <w:bCs/>
          <w:sz w:val="24"/>
          <w:szCs w:val="24"/>
        </w:rPr>
      </w:pPr>
    </w:p>
    <w:p w14:paraId="2FA64190" w14:textId="182DFCFE" w:rsidR="006951DB" w:rsidRDefault="006951DB" w:rsidP="00B64B86">
      <w:pPr>
        <w:pStyle w:val="ListParagraph"/>
        <w:spacing w:line="360" w:lineRule="auto"/>
        <w:ind w:left="720" w:firstLine="0"/>
        <w:jc w:val="both"/>
        <w:rPr>
          <w:b/>
          <w:bCs/>
          <w:sz w:val="24"/>
          <w:szCs w:val="24"/>
        </w:rPr>
      </w:pPr>
    </w:p>
    <w:p w14:paraId="374F6149" w14:textId="7B53EC28" w:rsidR="006951DB" w:rsidRDefault="006951DB" w:rsidP="00B64B86">
      <w:pPr>
        <w:pStyle w:val="ListParagraph"/>
        <w:spacing w:line="360" w:lineRule="auto"/>
        <w:ind w:left="720" w:firstLine="0"/>
        <w:jc w:val="both"/>
        <w:rPr>
          <w:b/>
          <w:bCs/>
          <w:sz w:val="24"/>
          <w:szCs w:val="24"/>
        </w:rPr>
      </w:pPr>
    </w:p>
    <w:p w14:paraId="5D97B50A" w14:textId="200919E0" w:rsidR="006951DB" w:rsidRDefault="006951DB" w:rsidP="00B64B86">
      <w:pPr>
        <w:pStyle w:val="ListParagraph"/>
        <w:spacing w:line="360" w:lineRule="auto"/>
        <w:ind w:left="720" w:firstLine="0"/>
        <w:jc w:val="both"/>
        <w:rPr>
          <w:b/>
          <w:bCs/>
          <w:sz w:val="24"/>
          <w:szCs w:val="24"/>
        </w:rPr>
      </w:pPr>
    </w:p>
    <w:p w14:paraId="183266AB" w14:textId="60995BC0" w:rsidR="006951DB" w:rsidRDefault="006951DB" w:rsidP="00B64B86">
      <w:pPr>
        <w:pStyle w:val="ListParagraph"/>
        <w:spacing w:line="360" w:lineRule="auto"/>
        <w:ind w:left="720" w:firstLine="0"/>
        <w:jc w:val="both"/>
        <w:rPr>
          <w:b/>
          <w:bCs/>
          <w:sz w:val="24"/>
          <w:szCs w:val="24"/>
        </w:rPr>
      </w:pPr>
    </w:p>
    <w:p w14:paraId="7661C657" w14:textId="2002DF89" w:rsidR="006951DB" w:rsidRDefault="006951DB" w:rsidP="00B64B86">
      <w:pPr>
        <w:pStyle w:val="ListParagraph"/>
        <w:spacing w:line="360" w:lineRule="auto"/>
        <w:ind w:left="720" w:firstLine="0"/>
        <w:jc w:val="both"/>
        <w:rPr>
          <w:b/>
          <w:bCs/>
          <w:sz w:val="24"/>
          <w:szCs w:val="24"/>
        </w:rPr>
      </w:pPr>
    </w:p>
    <w:p w14:paraId="29463BD9" w14:textId="0672CCB3" w:rsidR="006951DB" w:rsidRDefault="006951DB" w:rsidP="00B64B86">
      <w:pPr>
        <w:pStyle w:val="ListParagraph"/>
        <w:spacing w:line="360" w:lineRule="auto"/>
        <w:ind w:left="720" w:firstLine="0"/>
        <w:jc w:val="both"/>
        <w:rPr>
          <w:b/>
          <w:bCs/>
          <w:sz w:val="24"/>
          <w:szCs w:val="24"/>
        </w:rPr>
      </w:pPr>
    </w:p>
    <w:p w14:paraId="7D23B2D6" w14:textId="5D90A457" w:rsidR="006951DB" w:rsidRDefault="006951DB" w:rsidP="00B64B86">
      <w:pPr>
        <w:pStyle w:val="ListParagraph"/>
        <w:spacing w:line="360" w:lineRule="auto"/>
        <w:ind w:left="720" w:firstLine="0"/>
        <w:jc w:val="both"/>
        <w:rPr>
          <w:b/>
          <w:bCs/>
          <w:sz w:val="24"/>
          <w:szCs w:val="24"/>
        </w:rPr>
      </w:pPr>
    </w:p>
    <w:p w14:paraId="10FD8D54" w14:textId="6A237C52" w:rsidR="006951DB" w:rsidRDefault="006951DB" w:rsidP="00B64B86">
      <w:pPr>
        <w:pStyle w:val="ListParagraph"/>
        <w:spacing w:line="360" w:lineRule="auto"/>
        <w:ind w:left="720" w:firstLine="0"/>
        <w:jc w:val="both"/>
        <w:rPr>
          <w:b/>
          <w:bCs/>
          <w:sz w:val="24"/>
          <w:szCs w:val="24"/>
        </w:rPr>
      </w:pPr>
    </w:p>
    <w:p w14:paraId="6E654774" w14:textId="3E731C09" w:rsidR="006951DB" w:rsidRDefault="006951DB" w:rsidP="00B64B86">
      <w:pPr>
        <w:pStyle w:val="ListParagraph"/>
        <w:spacing w:line="360" w:lineRule="auto"/>
        <w:ind w:left="720" w:firstLine="0"/>
        <w:jc w:val="both"/>
        <w:rPr>
          <w:b/>
          <w:bCs/>
          <w:sz w:val="24"/>
          <w:szCs w:val="24"/>
        </w:rPr>
      </w:pPr>
    </w:p>
    <w:p w14:paraId="61075883" w14:textId="71DB9239" w:rsidR="006951DB" w:rsidRDefault="006951DB" w:rsidP="00B64B86">
      <w:pPr>
        <w:pStyle w:val="ListParagraph"/>
        <w:spacing w:line="360" w:lineRule="auto"/>
        <w:ind w:left="720" w:firstLine="0"/>
        <w:jc w:val="both"/>
        <w:rPr>
          <w:b/>
          <w:bCs/>
          <w:sz w:val="24"/>
          <w:szCs w:val="24"/>
        </w:rPr>
      </w:pPr>
    </w:p>
    <w:p w14:paraId="0F857F7C" w14:textId="0F786562" w:rsidR="006951DB" w:rsidRDefault="006951DB" w:rsidP="00B64B86">
      <w:pPr>
        <w:pStyle w:val="ListParagraph"/>
        <w:spacing w:line="360" w:lineRule="auto"/>
        <w:ind w:left="720" w:firstLine="0"/>
        <w:jc w:val="both"/>
        <w:rPr>
          <w:b/>
          <w:bCs/>
          <w:sz w:val="24"/>
          <w:szCs w:val="24"/>
        </w:rPr>
      </w:pPr>
    </w:p>
    <w:p w14:paraId="18D60FF5" w14:textId="672EFC0C" w:rsidR="006951DB" w:rsidRDefault="006951DB" w:rsidP="00B64B86">
      <w:pPr>
        <w:pStyle w:val="ListParagraph"/>
        <w:spacing w:line="360" w:lineRule="auto"/>
        <w:ind w:left="720" w:firstLine="0"/>
        <w:jc w:val="both"/>
        <w:rPr>
          <w:b/>
          <w:bCs/>
          <w:sz w:val="24"/>
          <w:szCs w:val="24"/>
        </w:rPr>
      </w:pPr>
    </w:p>
    <w:p w14:paraId="10885498" w14:textId="592204D6" w:rsidR="006951DB" w:rsidRDefault="006951DB" w:rsidP="00B64B86">
      <w:pPr>
        <w:pStyle w:val="ListParagraph"/>
        <w:spacing w:line="360" w:lineRule="auto"/>
        <w:ind w:left="720" w:firstLine="0"/>
        <w:jc w:val="both"/>
        <w:rPr>
          <w:b/>
          <w:bCs/>
          <w:sz w:val="24"/>
          <w:szCs w:val="24"/>
        </w:rPr>
      </w:pPr>
    </w:p>
    <w:p w14:paraId="092079BC" w14:textId="3DEADBAB" w:rsidR="006951DB" w:rsidRDefault="006951DB" w:rsidP="00B64B86">
      <w:pPr>
        <w:pStyle w:val="ListParagraph"/>
        <w:spacing w:line="360" w:lineRule="auto"/>
        <w:ind w:left="720" w:firstLine="0"/>
        <w:jc w:val="both"/>
        <w:rPr>
          <w:b/>
          <w:bCs/>
          <w:sz w:val="24"/>
          <w:szCs w:val="24"/>
        </w:rPr>
      </w:pPr>
    </w:p>
    <w:p w14:paraId="75F9F5B3" w14:textId="77777777" w:rsidR="006951DB" w:rsidRPr="00CB7FC4" w:rsidRDefault="006951DB" w:rsidP="00B64B86">
      <w:pPr>
        <w:pStyle w:val="ListParagraph"/>
        <w:spacing w:line="360" w:lineRule="auto"/>
        <w:ind w:left="720" w:firstLine="0"/>
        <w:jc w:val="both"/>
        <w:rPr>
          <w:b/>
          <w:bCs/>
          <w:sz w:val="24"/>
          <w:szCs w:val="24"/>
        </w:rPr>
      </w:pPr>
    </w:p>
    <w:p w14:paraId="3533290E" w14:textId="1AD26117" w:rsidR="00912B14" w:rsidRPr="00C36D81" w:rsidRDefault="00912B14" w:rsidP="002C67EF">
      <w:pPr>
        <w:spacing w:line="360" w:lineRule="auto"/>
        <w:jc w:val="both"/>
        <w:rPr>
          <w:rFonts w:ascii="Arial" w:hAnsi="Arial" w:cs="Arial"/>
          <w:b/>
          <w:bCs/>
          <w:sz w:val="24"/>
          <w:szCs w:val="24"/>
        </w:rPr>
      </w:pPr>
      <w:r w:rsidRPr="00C36D81">
        <w:rPr>
          <w:rFonts w:ascii="Arial" w:hAnsi="Arial" w:cs="Arial"/>
          <w:b/>
          <w:bCs/>
          <w:sz w:val="24"/>
          <w:szCs w:val="24"/>
        </w:rPr>
        <w:lastRenderedPageBreak/>
        <w:t>3.  Market Outlook and Relevance of the Project</w:t>
      </w:r>
    </w:p>
    <w:p w14:paraId="065A8EFB" w14:textId="632BC1CD" w:rsidR="00522867" w:rsidRPr="00C36D81" w:rsidRDefault="00912B14" w:rsidP="00912B14">
      <w:pPr>
        <w:rPr>
          <w:rFonts w:ascii="Arial" w:hAnsi="Arial" w:cs="Arial"/>
          <w:b/>
          <w:bCs/>
          <w:sz w:val="24"/>
          <w:szCs w:val="24"/>
        </w:rPr>
      </w:pPr>
      <w:r w:rsidRPr="00C36D81">
        <w:rPr>
          <w:rFonts w:ascii="Arial" w:hAnsi="Arial" w:cs="Arial"/>
          <w:b/>
          <w:bCs/>
          <w:sz w:val="24"/>
          <w:szCs w:val="24"/>
        </w:rPr>
        <w:t>3.1. Demand Supply Outlook – Global Vinyl Ester Resin Market</w:t>
      </w:r>
    </w:p>
    <w:p w14:paraId="1785CF24" w14:textId="70C8F159" w:rsidR="00522867" w:rsidRPr="00C36D81" w:rsidRDefault="00912B14" w:rsidP="00912B14">
      <w:pPr>
        <w:rPr>
          <w:rFonts w:ascii="Arial" w:hAnsi="Arial" w:cs="Arial"/>
          <w:b/>
          <w:bCs/>
          <w:sz w:val="24"/>
          <w:szCs w:val="24"/>
        </w:rPr>
      </w:pPr>
      <w:r w:rsidRPr="00C36D81">
        <w:rPr>
          <w:rFonts w:ascii="Arial" w:hAnsi="Arial" w:cs="Arial"/>
          <w:b/>
          <w:bCs/>
          <w:sz w:val="24"/>
          <w:szCs w:val="24"/>
        </w:rPr>
        <w:t>Global Vinyl Ester Resin Demand-Supply Scenario, 2015-2030F (Thousand Tonnes)</w:t>
      </w:r>
    </w:p>
    <w:tbl>
      <w:tblPr>
        <w:tblpPr w:leftFromText="180" w:rightFromText="180" w:vertAnchor="text" w:horzAnchor="margin" w:tblpY="305"/>
        <w:tblW w:w="10247" w:type="dxa"/>
        <w:tblCellMar>
          <w:left w:w="0" w:type="dxa"/>
          <w:right w:w="0" w:type="dxa"/>
        </w:tblCellMar>
        <w:tblLook w:val="0600" w:firstRow="0" w:lastRow="0" w:firstColumn="0" w:lastColumn="0" w:noHBand="1" w:noVBand="1"/>
      </w:tblPr>
      <w:tblGrid>
        <w:gridCol w:w="4157"/>
        <w:gridCol w:w="1464"/>
        <w:gridCol w:w="962"/>
        <w:gridCol w:w="1129"/>
        <w:gridCol w:w="1129"/>
        <w:gridCol w:w="1406"/>
      </w:tblGrid>
      <w:tr w:rsidR="0068383C" w:rsidRPr="005D2A6A" w14:paraId="159C7C06" w14:textId="77777777" w:rsidTr="005664BA">
        <w:trPr>
          <w:trHeight w:val="603"/>
        </w:trPr>
        <w:tc>
          <w:tcPr>
            <w:tcW w:w="4157"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4BD8B935" w14:textId="77777777" w:rsidR="0068383C" w:rsidRPr="005D2A6A" w:rsidRDefault="0068383C" w:rsidP="0068383C">
            <w:pPr>
              <w:pStyle w:val="BodyText"/>
              <w:spacing w:before="162" w:line="480" w:lineRule="auto"/>
              <w:ind w:right="-90"/>
              <w:jc w:val="both"/>
              <w:rPr>
                <w:b/>
                <w:bCs/>
                <w:color w:val="FFFFFF" w:themeColor="background1"/>
                <w:sz w:val="20"/>
                <w:szCs w:val="20"/>
              </w:rPr>
            </w:pPr>
            <w:r w:rsidRPr="005D2A6A">
              <w:rPr>
                <w:b/>
                <w:bCs/>
                <w:color w:val="FFFFFF" w:themeColor="background1"/>
                <w:sz w:val="20"/>
                <w:szCs w:val="20"/>
              </w:rPr>
              <w:t>Parameters </w:t>
            </w:r>
          </w:p>
        </w:tc>
        <w:tc>
          <w:tcPr>
            <w:tcW w:w="1464"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544612AD"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2015</w:t>
            </w:r>
          </w:p>
        </w:tc>
        <w:tc>
          <w:tcPr>
            <w:tcW w:w="962"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1F474A52"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2020</w:t>
            </w:r>
          </w:p>
        </w:tc>
        <w:tc>
          <w:tcPr>
            <w:tcW w:w="1129"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0CFAEC9B"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2021E</w:t>
            </w:r>
          </w:p>
        </w:tc>
        <w:tc>
          <w:tcPr>
            <w:tcW w:w="1129"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1153AE5C"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2025F</w:t>
            </w:r>
          </w:p>
        </w:tc>
        <w:tc>
          <w:tcPr>
            <w:tcW w:w="1406"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5254ADCD"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2030F</w:t>
            </w:r>
          </w:p>
        </w:tc>
      </w:tr>
      <w:tr w:rsidR="0068383C" w:rsidRPr="005D2A6A" w14:paraId="42D69D06" w14:textId="77777777" w:rsidTr="005664BA">
        <w:trPr>
          <w:trHeight w:val="391"/>
        </w:trPr>
        <w:tc>
          <w:tcPr>
            <w:tcW w:w="4157" w:type="dxa"/>
            <w:tcBorders>
              <w:top w:val="single" w:sz="2" w:space="0" w:color="000000"/>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F4EB0E5" w14:textId="501D67FF" w:rsidR="0068383C" w:rsidRPr="00682C42" w:rsidRDefault="0068383C" w:rsidP="0068383C">
            <w:pPr>
              <w:pStyle w:val="BodyText"/>
              <w:spacing w:before="162" w:line="480" w:lineRule="auto"/>
              <w:ind w:right="-90"/>
              <w:jc w:val="both"/>
              <w:rPr>
                <w:b/>
                <w:bCs/>
                <w:color w:val="000000" w:themeColor="text1"/>
                <w:sz w:val="20"/>
                <w:szCs w:val="20"/>
              </w:rPr>
            </w:pPr>
            <w:ins w:id="19" w:author="Hardik Malhotra" w:date="2021-09-10T14:12:00Z">
              <w:r w:rsidRPr="005D2A6A">
                <w:rPr>
                  <w:b/>
                  <w:bCs/>
                  <w:color w:val="000000" w:themeColor="text1"/>
                  <w:sz w:val="20"/>
                  <w:szCs w:val="20"/>
                </w:rPr>
                <w:t xml:space="preserve">Total </w:t>
              </w:r>
            </w:ins>
            <w:r w:rsidR="0000174C">
              <w:rPr>
                <w:b/>
                <w:bCs/>
                <w:color w:val="000000" w:themeColor="text1"/>
                <w:sz w:val="20"/>
                <w:szCs w:val="20"/>
              </w:rPr>
              <w:t>I</w:t>
            </w:r>
            <w:r w:rsidR="0000174C" w:rsidRPr="005D2A6A">
              <w:rPr>
                <w:b/>
                <w:bCs/>
                <w:color w:val="000000" w:themeColor="text1"/>
                <w:sz w:val="20"/>
                <w:szCs w:val="20"/>
              </w:rPr>
              <w:t>nstalled</w:t>
            </w:r>
            <w:ins w:id="20" w:author="Hardik Malhotra" w:date="2021-09-10T14:12:00Z">
              <w:r w:rsidRPr="005D2A6A">
                <w:rPr>
                  <w:b/>
                  <w:bCs/>
                  <w:color w:val="000000" w:themeColor="text1"/>
                  <w:sz w:val="20"/>
                  <w:szCs w:val="20"/>
                </w:rPr>
                <w:t xml:space="preserve"> </w:t>
              </w:r>
            </w:ins>
            <w:del w:id="21" w:author="Hardik Malhotra" w:date="2021-09-10T14:11:00Z">
              <w:r w:rsidRPr="005D2A6A" w:rsidDel="002163E7">
                <w:rPr>
                  <w:b/>
                  <w:bCs/>
                  <w:color w:val="000000" w:themeColor="text1"/>
                  <w:sz w:val="20"/>
                  <w:szCs w:val="20"/>
                </w:rPr>
                <w:delText xml:space="preserve">Global Vinyl Ester Resin </w:delText>
              </w:r>
            </w:del>
            <w:r w:rsidRPr="005D2A6A">
              <w:rPr>
                <w:b/>
                <w:bCs/>
                <w:color w:val="000000" w:themeColor="text1"/>
                <w:sz w:val="20"/>
                <w:szCs w:val="20"/>
              </w:rPr>
              <w:t>Capacity</w:t>
            </w:r>
          </w:p>
        </w:tc>
        <w:tc>
          <w:tcPr>
            <w:tcW w:w="1464"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8E51C4D"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938</w:t>
            </w:r>
          </w:p>
        </w:tc>
        <w:tc>
          <w:tcPr>
            <w:tcW w:w="962"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87BB162"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985</w:t>
            </w:r>
          </w:p>
        </w:tc>
        <w:tc>
          <w:tcPr>
            <w:tcW w:w="1129"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C50B660"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1020</w:t>
            </w:r>
          </w:p>
        </w:tc>
        <w:tc>
          <w:tcPr>
            <w:tcW w:w="1129"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F713614"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1025</w:t>
            </w:r>
          </w:p>
        </w:tc>
        <w:tc>
          <w:tcPr>
            <w:tcW w:w="1406"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5344F66"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1030</w:t>
            </w:r>
          </w:p>
        </w:tc>
      </w:tr>
      <w:tr w:rsidR="0068383C" w:rsidRPr="005D2A6A" w14:paraId="3597B38E" w14:textId="77777777" w:rsidTr="005664BA">
        <w:trPr>
          <w:trHeight w:val="391"/>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3E52C606" w14:textId="77777777" w:rsidR="0068383C" w:rsidRPr="005D2A6A" w:rsidRDefault="0068383C" w:rsidP="0068383C">
            <w:pPr>
              <w:pStyle w:val="BodyText"/>
              <w:spacing w:before="162" w:line="480" w:lineRule="auto"/>
              <w:ind w:right="-90"/>
              <w:jc w:val="both"/>
              <w:rPr>
                <w:bCs/>
                <w:color w:val="000000" w:themeColor="text1"/>
                <w:sz w:val="20"/>
                <w:szCs w:val="20"/>
              </w:rPr>
            </w:pPr>
            <w:ins w:id="22" w:author="Hardik Malhotra" w:date="2021-09-10T14:12:00Z">
              <w:r w:rsidRPr="005D2A6A">
                <w:rPr>
                  <w:b/>
                  <w:bCs/>
                  <w:color w:val="000000" w:themeColor="text1"/>
                  <w:sz w:val="20"/>
                  <w:szCs w:val="20"/>
                </w:rPr>
                <w:t xml:space="preserve">Total </w:t>
              </w:r>
            </w:ins>
            <w:del w:id="23" w:author="Hardik Malhotra" w:date="2021-09-10T14:11:00Z">
              <w:r w:rsidRPr="005D2A6A" w:rsidDel="002163E7">
                <w:rPr>
                  <w:b/>
                  <w:bCs/>
                  <w:color w:val="000000" w:themeColor="text1"/>
                  <w:sz w:val="20"/>
                  <w:szCs w:val="20"/>
                </w:rPr>
                <w:delText xml:space="preserve">Global Vinyl Ester Resin </w:delText>
              </w:r>
            </w:del>
            <w:r w:rsidRPr="005D2A6A">
              <w:rPr>
                <w:b/>
                <w:bCs/>
                <w:color w:val="000000" w:themeColor="text1"/>
                <w:sz w:val="20"/>
                <w:szCs w:val="20"/>
              </w:rPr>
              <w:t>Production</w:t>
            </w:r>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8839BAA"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733</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BF7872C"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759</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2098897"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808</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2C9C805"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866</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20B4660"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929</w:t>
            </w:r>
          </w:p>
        </w:tc>
      </w:tr>
      <w:tr w:rsidR="0068383C" w:rsidRPr="005D2A6A" w14:paraId="4BDE1C7F" w14:textId="77777777" w:rsidTr="005664BA">
        <w:trPr>
          <w:trHeight w:val="391"/>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17D030F8" w14:textId="77777777" w:rsidR="0068383C" w:rsidRPr="005D2A6A" w:rsidRDefault="0068383C" w:rsidP="0068383C">
            <w:pPr>
              <w:pStyle w:val="BodyText"/>
              <w:spacing w:before="162" w:line="480" w:lineRule="auto"/>
              <w:ind w:right="-90"/>
              <w:jc w:val="both"/>
              <w:rPr>
                <w:bCs/>
                <w:color w:val="000000" w:themeColor="text1"/>
                <w:sz w:val="20"/>
                <w:szCs w:val="20"/>
              </w:rPr>
            </w:pPr>
            <w:del w:id="24" w:author="Hardik Malhotra" w:date="2021-09-10T14:12:00Z">
              <w:r w:rsidRPr="005D2A6A" w:rsidDel="002163E7">
                <w:rPr>
                  <w:b/>
                  <w:bCs/>
                  <w:color w:val="000000" w:themeColor="text1"/>
                  <w:sz w:val="20"/>
                  <w:szCs w:val="20"/>
                </w:rPr>
                <w:delText xml:space="preserve">Global </w:delText>
              </w:r>
            </w:del>
            <w:ins w:id="25" w:author="Hardik Malhotra" w:date="2021-09-10T14:12:00Z">
              <w:r w:rsidRPr="005D2A6A">
                <w:rPr>
                  <w:b/>
                  <w:bCs/>
                  <w:color w:val="000000" w:themeColor="text1"/>
                  <w:sz w:val="20"/>
                  <w:szCs w:val="20"/>
                </w:rPr>
                <w:t xml:space="preserve">Total </w:t>
              </w:r>
            </w:ins>
            <w:del w:id="26" w:author="Hardik Malhotra" w:date="2021-09-10T14:12:00Z">
              <w:r w:rsidRPr="005D2A6A" w:rsidDel="002163E7">
                <w:rPr>
                  <w:b/>
                  <w:bCs/>
                  <w:color w:val="000000" w:themeColor="text1"/>
                  <w:sz w:val="20"/>
                  <w:szCs w:val="20"/>
                </w:rPr>
                <w:delText xml:space="preserve">Vinyl Ester Resin </w:delText>
              </w:r>
            </w:del>
            <w:r w:rsidRPr="005D2A6A">
              <w:rPr>
                <w:b/>
                <w:bCs/>
                <w:color w:val="000000" w:themeColor="text1"/>
                <w:sz w:val="20"/>
                <w:szCs w:val="20"/>
              </w:rPr>
              <w:t>Demand</w:t>
            </w:r>
            <w:ins w:id="27" w:author="Hardik Malhotra" w:date="2021-09-10T14:12:00Z">
              <w:r w:rsidRPr="005D2A6A">
                <w:rPr>
                  <w:b/>
                  <w:bCs/>
                  <w:color w:val="000000" w:themeColor="text1"/>
                  <w:sz w:val="20"/>
                  <w:szCs w:val="20"/>
                </w:rPr>
                <w:t xml:space="preserve">/Consumption </w:t>
              </w:r>
            </w:ins>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28F36087" w14:textId="7E9A55EA"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677</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1BCAEAFE" w14:textId="38715729"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739</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52A5E4D8" w14:textId="5722549E"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789</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414912C0" w14:textId="41BD5ABD"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1026</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2B613940" w14:textId="175009AC"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1367</w:t>
            </w:r>
          </w:p>
        </w:tc>
      </w:tr>
      <w:tr w:rsidR="0068383C" w:rsidRPr="005D2A6A" w14:paraId="5393F022" w14:textId="77777777" w:rsidTr="005664BA">
        <w:trPr>
          <w:trHeight w:val="483"/>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2F82295" w14:textId="77777777" w:rsidR="0068383C" w:rsidRPr="005D2A6A" w:rsidRDefault="0068383C" w:rsidP="005664BA">
            <w:pPr>
              <w:pStyle w:val="BodyText"/>
              <w:spacing w:before="162" w:line="480" w:lineRule="auto"/>
              <w:ind w:right="-90"/>
              <w:rPr>
                <w:bCs/>
                <w:color w:val="000000" w:themeColor="text1"/>
                <w:sz w:val="20"/>
                <w:szCs w:val="20"/>
              </w:rPr>
            </w:pPr>
            <w:del w:id="28" w:author="Hardik Malhotra" w:date="2021-09-10T14:12:00Z">
              <w:r w:rsidRPr="005D2A6A" w:rsidDel="002163E7">
                <w:rPr>
                  <w:b/>
                  <w:bCs/>
                  <w:color w:val="000000" w:themeColor="text1"/>
                  <w:sz w:val="20"/>
                  <w:szCs w:val="20"/>
                </w:rPr>
                <w:delText xml:space="preserve">Global </w:delText>
              </w:r>
            </w:del>
            <w:ins w:id="29" w:author="Hardik Malhotra" w:date="2021-09-10T14:12:00Z">
              <w:r w:rsidRPr="005D2A6A">
                <w:rPr>
                  <w:b/>
                  <w:bCs/>
                  <w:color w:val="000000" w:themeColor="text1"/>
                  <w:sz w:val="20"/>
                  <w:szCs w:val="20"/>
                </w:rPr>
                <w:t xml:space="preserve">Total </w:t>
              </w:r>
            </w:ins>
            <w:del w:id="30" w:author="Hardik Malhotra" w:date="2021-09-10T14:12:00Z">
              <w:r w:rsidRPr="005D2A6A" w:rsidDel="002163E7">
                <w:rPr>
                  <w:b/>
                  <w:bCs/>
                  <w:color w:val="000000" w:themeColor="text1"/>
                  <w:sz w:val="20"/>
                  <w:szCs w:val="20"/>
                </w:rPr>
                <w:delText xml:space="preserve">Vinyl Ester Resin </w:delText>
              </w:r>
            </w:del>
            <w:r w:rsidRPr="005D2A6A">
              <w:rPr>
                <w:b/>
                <w:bCs/>
                <w:color w:val="000000" w:themeColor="text1"/>
                <w:sz w:val="20"/>
                <w:szCs w:val="20"/>
              </w:rPr>
              <w:t>Demand (Y-O-Y Growth Rate, %)</w:t>
            </w:r>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4537DEE" w14:textId="77777777"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 3.87%</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212D819" w14:textId="77777777"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-7.14%</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7F8F93F" w14:textId="77777777"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6.71%</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457EA846" w14:textId="77777777"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6.42%</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70A5CB9" w14:textId="77777777"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5.58%</w:t>
            </w:r>
          </w:p>
        </w:tc>
      </w:tr>
      <w:tr w:rsidR="0068383C" w:rsidRPr="005D2A6A" w14:paraId="06DB106F" w14:textId="77777777" w:rsidTr="005664BA">
        <w:trPr>
          <w:trHeight w:val="339"/>
          <w:ins w:id="31" w:author="Hardik Malhotra" w:date="2021-09-10T14:38:00Z"/>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tcPr>
          <w:p w14:paraId="6D703AC4" w14:textId="77777777" w:rsidR="0068383C" w:rsidRPr="005D2A6A" w:rsidDel="002163E7" w:rsidRDefault="0068383C" w:rsidP="0068383C">
            <w:pPr>
              <w:pStyle w:val="BodyText"/>
              <w:spacing w:before="162" w:line="480" w:lineRule="auto"/>
              <w:ind w:right="-90"/>
              <w:jc w:val="both"/>
              <w:rPr>
                <w:ins w:id="32" w:author="Hardik Malhotra" w:date="2021-09-10T14:38:00Z"/>
                <w:b/>
                <w:bCs/>
                <w:color w:val="000000" w:themeColor="text1"/>
                <w:sz w:val="20"/>
                <w:szCs w:val="20"/>
              </w:rPr>
            </w:pPr>
            <w:ins w:id="33" w:author="Hardik Malhotra" w:date="2021-09-10T14:39:00Z">
              <w:r w:rsidRPr="005D2A6A">
                <w:rPr>
                  <w:b/>
                  <w:bCs/>
                  <w:color w:val="000000" w:themeColor="text1"/>
                  <w:sz w:val="20"/>
                  <w:szCs w:val="20"/>
                </w:rPr>
                <w:t>Demand</w:t>
              </w:r>
            </w:ins>
            <w:ins w:id="34" w:author="Hardik Malhotra" w:date="2021-09-10T14:40:00Z">
              <w:r w:rsidRPr="005D2A6A">
                <w:rPr>
                  <w:b/>
                  <w:bCs/>
                  <w:color w:val="000000" w:themeColor="text1"/>
                  <w:sz w:val="20"/>
                  <w:szCs w:val="20"/>
                </w:rPr>
                <w:t xml:space="preserve"> – Supply Gap</w:t>
              </w:r>
            </w:ins>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058B590F" w14:textId="77777777" w:rsidR="0068383C" w:rsidRPr="005D2A6A" w:rsidRDefault="0068383C" w:rsidP="0068383C">
            <w:pPr>
              <w:pStyle w:val="BodyText"/>
              <w:spacing w:before="162" w:line="480" w:lineRule="auto"/>
              <w:ind w:right="-90"/>
              <w:jc w:val="center"/>
              <w:rPr>
                <w:ins w:id="35" w:author="Hardik Malhotra" w:date="2021-09-10T14:38:00Z"/>
                <w:bCs/>
                <w:color w:val="000000" w:themeColor="text1"/>
                <w:sz w:val="20"/>
                <w:szCs w:val="20"/>
              </w:rPr>
            </w:pPr>
            <w:r w:rsidRPr="005D2A6A">
              <w:rPr>
                <w:color w:val="000000"/>
                <w:sz w:val="20"/>
                <w:szCs w:val="20"/>
              </w:rPr>
              <w:t>0.00</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DE43EA2" w14:textId="77777777" w:rsidR="0068383C" w:rsidRPr="005D2A6A" w:rsidRDefault="0068383C" w:rsidP="0068383C">
            <w:pPr>
              <w:pStyle w:val="BodyText"/>
              <w:spacing w:before="162" w:line="480" w:lineRule="auto"/>
              <w:ind w:right="-90"/>
              <w:jc w:val="center"/>
              <w:rPr>
                <w:ins w:id="36" w:author="Hardik Malhotra" w:date="2021-09-10T14:38:00Z"/>
                <w:bCs/>
                <w:color w:val="000000" w:themeColor="text1"/>
                <w:sz w:val="20"/>
                <w:szCs w:val="20"/>
              </w:rPr>
            </w:pPr>
            <w:r w:rsidRPr="005D2A6A">
              <w:rPr>
                <w:color w:val="000000"/>
                <w:sz w:val="20"/>
                <w:szCs w:val="20"/>
              </w:rPr>
              <w:t>0.00</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843B0CE" w14:textId="77777777" w:rsidR="0068383C" w:rsidRPr="005D2A6A" w:rsidRDefault="0068383C" w:rsidP="0068383C">
            <w:pPr>
              <w:pStyle w:val="BodyText"/>
              <w:spacing w:before="162" w:line="480" w:lineRule="auto"/>
              <w:ind w:right="-90"/>
              <w:jc w:val="center"/>
              <w:rPr>
                <w:ins w:id="37" w:author="Hardik Malhotra" w:date="2021-09-10T14:38:00Z"/>
                <w:bCs/>
                <w:color w:val="000000" w:themeColor="text1"/>
                <w:sz w:val="20"/>
                <w:szCs w:val="20"/>
              </w:rPr>
            </w:pPr>
            <w:r w:rsidRPr="005D2A6A">
              <w:rPr>
                <w:color w:val="000000"/>
                <w:sz w:val="20"/>
                <w:szCs w:val="20"/>
              </w:rPr>
              <w:t>19.23</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67E2B483" w14:textId="386FB5BC" w:rsidR="0068383C" w:rsidRPr="005D2A6A" w:rsidRDefault="0068383C" w:rsidP="0068383C">
            <w:pPr>
              <w:pStyle w:val="BodyText"/>
              <w:spacing w:before="162" w:line="480" w:lineRule="auto"/>
              <w:ind w:right="-90"/>
              <w:jc w:val="center"/>
              <w:rPr>
                <w:ins w:id="38" w:author="Hardik Malhotra" w:date="2021-09-10T14:38:00Z"/>
                <w:bCs/>
                <w:color w:val="000000" w:themeColor="text1"/>
                <w:sz w:val="20"/>
                <w:szCs w:val="20"/>
              </w:rPr>
            </w:pPr>
            <w:r w:rsidRPr="005D2A6A">
              <w:rPr>
                <w:color w:val="000000"/>
                <w:sz w:val="20"/>
                <w:szCs w:val="20"/>
              </w:rPr>
              <w:t>-159.81</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7F33F215" w14:textId="77777777" w:rsidR="0068383C" w:rsidRPr="005D2A6A" w:rsidRDefault="0068383C" w:rsidP="0068383C">
            <w:pPr>
              <w:pStyle w:val="BodyText"/>
              <w:spacing w:before="162" w:line="480" w:lineRule="auto"/>
              <w:ind w:right="-90"/>
              <w:jc w:val="center"/>
              <w:rPr>
                <w:ins w:id="39" w:author="Hardik Malhotra" w:date="2021-09-10T14:38:00Z"/>
                <w:bCs/>
                <w:color w:val="000000" w:themeColor="text1"/>
                <w:sz w:val="20"/>
                <w:szCs w:val="20"/>
              </w:rPr>
            </w:pPr>
            <w:r w:rsidRPr="005D2A6A">
              <w:rPr>
                <w:color w:val="000000"/>
                <w:sz w:val="20"/>
                <w:szCs w:val="20"/>
              </w:rPr>
              <w:t>-438.76</w:t>
            </w:r>
          </w:p>
        </w:tc>
      </w:tr>
    </w:tbl>
    <w:p w14:paraId="6A5D6126" w14:textId="427ABB44" w:rsidR="00905DCB" w:rsidRDefault="00905DCB" w:rsidP="001F31CB">
      <w:pPr>
        <w:pStyle w:val="BodyText"/>
        <w:spacing w:before="162" w:line="480" w:lineRule="auto"/>
        <w:ind w:right="-90"/>
        <w:jc w:val="both"/>
        <w:rPr>
          <w:bCs/>
          <w:color w:val="000000" w:themeColor="text1"/>
        </w:rPr>
        <w:sectPr w:rsidR="00905DC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02C9BE6" w14:textId="796F0A19" w:rsidR="00064CBC" w:rsidRDefault="00C62BA4" w:rsidP="009E126D">
      <w:pPr>
        <w:spacing w:line="360" w:lineRule="auto"/>
        <w:textAlignment w:val="baseline"/>
        <w:rPr>
          <w:rFonts w:ascii="Arial" w:hAnsi="Arial" w:cs="Arial"/>
          <w:b/>
          <w:bCs/>
          <w:sz w:val="24"/>
          <w:szCs w:val="24"/>
        </w:rPr>
      </w:pPr>
      <w:r w:rsidRPr="002C67EF">
        <w:rPr>
          <w:bCs/>
          <w:noProof/>
          <w:color w:val="000000" w:themeColor="text1"/>
        </w:rPr>
        <mc:AlternateContent>
          <mc:Choice Requires="wps">
            <w:drawing>
              <wp:anchor distT="45720" distB="45720" distL="114300" distR="114300" simplePos="0" relativeHeight="252508160" behindDoc="0" locked="0" layoutInCell="1" allowOverlap="1" wp14:anchorId="30C9BD30" wp14:editId="523F8790">
                <wp:simplePos x="0" y="0"/>
                <wp:positionH relativeFrom="column">
                  <wp:posOffset>-123190</wp:posOffset>
                </wp:positionH>
                <wp:positionV relativeFrom="paragraph">
                  <wp:posOffset>2465705</wp:posOffset>
                </wp:positionV>
                <wp:extent cx="6530975" cy="3432810"/>
                <wp:effectExtent l="0" t="0" r="22225"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0975" cy="343281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282836BA" w14:textId="6113DF64" w:rsidR="002C67EF" w:rsidRPr="00F56843" w:rsidRDefault="001211F4" w:rsidP="00F14E20">
                            <w:pPr>
                              <w:pStyle w:val="BodyText"/>
                              <w:numPr>
                                <w:ilvl w:val="0"/>
                                <w:numId w:val="2"/>
                              </w:numPr>
                              <w:spacing w:before="162" w:line="360" w:lineRule="auto"/>
                              <w:jc w:val="both"/>
                              <w:rPr>
                                <w:bCs/>
                                <w:color w:val="000000" w:themeColor="text1"/>
                              </w:rPr>
                            </w:pPr>
                            <w:r w:rsidRPr="00F56843">
                              <w:rPr>
                                <w:bCs/>
                                <w:color w:val="000000" w:themeColor="text1"/>
                              </w:rPr>
                              <w:t xml:space="preserve">Demand has </w:t>
                            </w:r>
                            <w:r w:rsidR="00F56843" w:rsidRPr="00F56843">
                              <w:rPr>
                                <w:bCs/>
                                <w:color w:val="000000" w:themeColor="text1"/>
                              </w:rPr>
                              <w:t xml:space="preserve">increased after the slump of 2020, where downstream sectors have increased consumption in the wake of economic recovery. A trend has been witnessed where the companies having captive market have gained improved margins while others have witnessed a cutback in margins due to uneven price assessments of raw materials. </w:t>
                            </w:r>
                            <w:r w:rsidRPr="00F56843">
                              <w:rPr>
                                <w:bCs/>
                                <w:color w:val="000000" w:themeColor="text1"/>
                              </w:rPr>
                              <w:t>D</w:t>
                            </w:r>
                            <w:r w:rsidR="002C67EF" w:rsidRPr="00F56843">
                              <w:rPr>
                                <w:bCs/>
                                <w:color w:val="000000" w:themeColor="text1"/>
                              </w:rPr>
                              <w:t>emand from the marine and renewables sector has shown an upward trend contributing to the increase in deman</w:t>
                            </w:r>
                            <w:r w:rsidR="0030317B" w:rsidRPr="00F56843">
                              <w:rPr>
                                <w:bCs/>
                                <w:color w:val="000000" w:themeColor="text1"/>
                              </w:rPr>
                              <w:t>d in 2021.</w:t>
                            </w:r>
                          </w:p>
                          <w:p w14:paraId="1DB89052" w14:textId="22AB0F0C" w:rsidR="002C67EF" w:rsidRPr="00C62BA4" w:rsidRDefault="00F56843" w:rsidP="00F14E20">
                            <w:pPr>
                              <w:pStyle w:val="BodyText"/>
                              <w:numPr>
                                <w:ilvl w:val="0"/>
                                <w:numId w:val="2"/>
                              </w:numPr>
                              <w:spacing w:before="162" w:line="360" w:lineRule="auto"/>
                              <w:jc w:val="both"/>
                              <w:rPr>
                                <w:bCs/>
                                <w:color w:val="000000" w:themeColor="text1"/>
                              </w:rPr>
                            </w:pPr>
                            <w:r w:rsidRPr="00C62BA4">
                              <w:rPr>
                                <w:bCs/>
                                <w:color w:val="000000" w:themeColor="text1"/>
                              </w:rPr>
                              <w:t xml:space="preserve">APAC and North America region accounted for the largest share in the global vinyl ester resin based FRP composites market in 2020 and 1st half of 2021 and trend is expected to remain same during forecast period as well. The aerospace industries in the USA and Mobile Manufacturing units in North-East Asia are the largest </w:t>
                            </w:r>
                            <w:r w:rsidR="0022743F" w:rsidRPr="00C62BA4">
                              <w:rPr>
                                <w:bCs/>
                                <w:color w:val="000000" w:themeColor="text1"/>
                              </w:rPr>
                              <w:t xml:space="preserve">consumers </w:t>
                            </w:r>
                            <w:r w:rsidRPr="00C62BA4">
                              <w:rPr>
                                <w:bCs/>
                                <w:color w:val="000000" w:themeColor="text1"/>
                              </w:rPr>
                              <w:t>in the world and is emanating high demand for composites for manufacturing fighter aircraft, airplanes, LCD panels and their components.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9BD30" id="_x0000_s1033" type="#_x0000_t202" style="position:absolute;margin-left:-9.7pt;margin-top:194.15pt;width:514.25pt;height:270.3pt;z-index:25250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" fillcolor="#91bce3 [2168]" strokecolor="#5b9bd5 [3208]" strokeweight=".5pt">
                <v:fill color2="#7aaddd [2616]" rotate="t" colors="0 #b1cbe9;.5 #a3c1e5;1 #92b9e4" focus="100%" type="gradient">
                  <o:fill v:ext="view" type="gradientUnscaled"/>
                </v:fill>
                <v:textbox>
                  <w:txbxContent>
                    <w:p w14:paraId="282836BA" w14:textId="6113DF64" w:rsidR="002C67EF" w:rsidRPr="00F56843" w:rsidRDefault="001211F4" w:rsidP="00F14E20">
                      <w:pPr>
                        <w:pStyle w:val="BodyText"/>
                        <w:numPr>
                          <w:ilvl w:val="0"/>
                          <w:numId w:val="2"/>
                        </w:numPr>
                        <w:spacing w:before="162" w:line="360" w:lineRule="auto"/>
                        <w:jc w:val="both"/>
                        <w:rPr>
                          <w:bCs/>
                          <w:color w:val="000000" w:themeColor="text1"/>
                        </w:rPr>
                      </w:pPr>
                      <w:r w:rsidRPr="00F56843">
                        <w:rPr>
                          <w:bCs/>
                          <w:color w:val="000000" w:themeColor="text1"/>
                        </w:rPr>
                        <w:t xml:space="preserve">Demand has </w:t>
                      </w:r>
                      <w:r w:rsidR="00F56843" w:rsidRPr="00F56843">
                        <w:rPr>
                          <w:bCs/>
                          <w:color w:val="000000" w:themeColor="text1"/>
                        </w:rPr>
                        <w:t xml:space="preserve">increased after the slump of 2020, where downstream sectors have increased consumption in the wake of economic recovery. A trend has been witnessed where the companies having captive market have gained improved margins while others have witnessed a cutback in margins due to uneven price assessments of raw materials. </w:t>
                      </w:r>
                      <w:r w:rsidRPr="00F56843">
                        <w:rPr>
                          <w:bCs/>
                          <w:color w:val="000000" w:themeColor="text1"/>
                        </w:rPr>
                        <w:t>D</w:t>
                      </w:r>
                      <w:r w:rsidR="002C67EF" w:rsidRPr="00F56843">
                        <w:rPr>
                          <w:bCs/>
                          <w:color w:val="000000" w:themeColor="text1"/>
                        </w:rPr>
                        <w:t>emand from the marine and renewables sector has shown an upward trend contributing to the increase in deman</w:t>
                      </w:r>
                      <w:r w:rsidR="0030317B" w:rsidRPr="00F56843">
                        <w:rPr>
                          <w:bCs/>
                          <w:color w:val="000000" w:themeColor="text1"/>
                        </w:rPr>
                        <w:t>d in 2021.</w:t>
                      </w:r>
                    </w:p>
                    <w:p w14:paraId="1DB89052" w14:textId="22AB0F0C" w:rsidR="002C67EF" w:rsidRPr="00C62BA4" w:rsidRDefault="00F56843" w:rsidP="00F14E20">
                      <w:pPr>
                        <w:pStyle w:val="BodyText"/>
                        <w:numPr>
                          <w:ilvl w:val="0"/>
                          <w:numId w:val="2"/>
                        </w:numPr>
                        <w:spacing w:before="162" w:line="360" w:lineRule="auto"/>
                        <w:jc w:val="both"/>
                        <w:rPr>
                          <w:bCs/>
                          <w:color w:val="000000" w:themeColor="text1"/>
                        </w:rPr>
                      </w:pPr>
                      <w:r w:rsidRPr="00C62BA4">
                        <w:rPr>
                          <w:bCs/>
                          <w:color w:val="000000" w:themeColor="text1"/>
                        </w:rPr>
                        <w:t xml:space="preserve">APAC and North America region accounted for the largest share in the global vinyl ester resin based FRP composites market in 2020 and 1st half of 2021 and trend is expected to remain same during forecast period as well. The aerospace industries in the USA and Mobile Manufacturing units in North-East Asia are the largest </w:t>
                      </w:r>
                      <w:r w:rsidR="0022743F" w:rsidRPr="00C62BA4">
                        <w:rPr>
                          <w:bCs/>
                          <w:color w:val="000000" w:themeColor="text1"/>
                        </w:rPr>
                        <w:t xml:space="preserve">consumers </w:t>
                      </w:r>
                      <w:r w:rsidRPr="00C62BA4">
                        <w:rPr>
                          <w:bCs/>
                          <w:color w:val="000000" w:themeColor="text1"/>
                        </w:rPr>
                        <w:t>in the world and is emanating high demand for composites for manufacturing fighter aircraft, airplanes, LCD panels and their components.</w:t>
                      </w:r>
                    </w:p>
                  </w:txbxContent>
                </v:textbox>
                <w10:wrap type="square"/>
              </v:shape>
            </w:pict>
          </mc:Fallback>
        </mc:AlternateContent>
      </w:r>
      <w:r w:rsidR="0008641D" w:rsidRPr="002B5730">
        <w:rPr>
          <w:bCs/>
          <w:noProof/>
          <w:color w:val="000000" w:themeColor="text1"/>
        </w:rPr>
        <mc:AlternateContent>
          <mc:Choice Requires="wps">
            <w:drawing>
              <wp:anchor distT="0" distB="0" distL="114300" distR="114300" simplePos="0" relativeHeight="252161024" behindDoc="0" locked="0" layoutInCell="1" allowOverlap="1" wp14:anchorId="446412CF" wp14:editId="660F43E0">
                <wp:simplePos x="0" y="0"/>
                <wp:positionH relativeFrom="margin">
                  <wp:posOffset>4219443</wp:posOffset>
                </wp:positionH>
                <wp:positionV relativeFrom="paragraph">
                  <wp:posOffset>2158749</wp:posOffset>
                </wp:positionV>
                <wp:extent cx="2337955" cy="200055"/>
                <wp:effectExtent l="0" t="0" r="0" b="0"/>
                <wp:wrapNone/>
                <wp:docPr id="131"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4634B50" w14:textId="77777777" w:rsidR="009006A2" w:rsidRPr="004644A7"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46412CF" id="_x0000_s1034" type="#_x0000_t202" style="position:absolute;margin-left:332.25pt;margin-top:170pt;width:184.1pt;height:15.75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" filled="f" stroked="f">
                <v:textbox style="mso-fit-shape-to-text:t">
                  <w:txbxContent>
                    <w:p w14:paraId="74634B50" w14:textId="77777777" w:rsidR="009006A2" w:rsidRPr="004644A7"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3F8ADB2A" w14:textId="33E35E97" w:rsidR="003A525D" w:rsidRDefault="003A525D" w:rsidP="009E126D">
      <w:pPr>
        <w:spacing w:line="360" w:lineRule="auto"/>
        <w:textAlignment w:val="baseline"/>
        <w:rPr>
          <w:rFonts w:ascii="Arial" w:hAnsi="Arial" w:cs="Arial"/>
          <w:b/>
          <w:bCs/>
          <w:sz w:val="24"/>
          <w:szCs w:val="24"/>
        </w:rPr>
      </w:pPr>
    </w:p>
    <w:p w14:paraId="34B083EC" w14:textId="72C1CFFF" w:rsidR="00C62BA4" w:rsidRDefault="00C62BA4" w:rsidP="009E126D">
      <w:pPr>
        <w:spacing w:line="360" w:lineRule="auto"/>
        <w:textAlignment w:val="baseline"/>
        <w:rPr>
          <w:rFonts w:ascii="Arial" w:hAnsi="Arial" w:cs="Arial"/>
          <w:b/>
          <w:bCs/>
          <w:sz w:val="24"/>
          <w:szCs w:val="24"/>
        </w:rPr>
      </w:pPr>
    </w:p>
    <w:p w14:paraId="180EEE6B" w14:textId="7C9F2AD1" w:rsidR="00CB55FA" w:rsidRPr="005D2A6A" w:rsidDel="00160783" w:rsidRDefault="00C46EA7" w:rsidP="0000174C">
      <w:pPr>
        <w:spacing w:line="360" w:lineRule="auto"/>
        <w:textAlignment w:val="baseline"/>
        <w:rPr>
          <w:del w:id="40" w:author="Hardik Malhotra" w:date="2021-09-10T14:55:00Z"/>
          <w:rFonts w:ascii="Arial" w:hAnsi="Arial" w:cs="Arial"/>
          <w:b/>
          <w:bCs/>
          <w:sz w:val="24"/>
          <w:szCs w:val="24"/>
        </w:rPr>
      </w:pPr>
      <w:r w:rsidRPr="005D2A6A">
        <w:rPr>
          <w:rFonts w:ascii="Arial" w:eastAsia="Verdana" w:hAnsi="Arial" w:cs="Arial"/>
          <w:b/>
          <w:bCs/>
          <w:noProof/>
          <w:color w:val="000000"/>
          <w:kern w:val="24"/>
          <w:sz w:val="20"/>
          <w:szCs w:val="20"/>
        </w:rPr>
        <w:lastRenderedPageBreak/>
        <mc:AlternateContent>
          <mc:Choice Requires="wps">
            <w:drawing>
              <wp:anchor distT="0" distB="0" distL="114300" distR="114300" simplePos="0" relativeHeight="251947008" behindDoc="0" locked="0" layoutInCell="1" allowOverlap="1" wp14:anchorId="45ABC02C" wp14:editId="3D96DBA7">
                <wp:simplePos x="0" y="0"/>
                <wp:positionH relativeFrom="column">
                  <wp:posOffset>495300</wp:posOffset>
                </wp:positionH>
                <wp:positionV relativeFrom="paragraph">
                  <wp:posOffset>2179320</wp:posOffset>
                </wp:positionV>
                <wp:extent cx="1651000" cy="722630"/>
                <wp:effectExtent l="0" t="0" r="0" b="1270"/>
                <wp:wrapNone/>
                <wp:docPr id="1038" name="Rectangle 1"/>
                <wp:cNvGraphicFramePr/>
                <a:graphic xmlns:a="http://schemas.openxmlformats.org/drawingml/2006/main">
                  <a:graphicData uri="http://schemas.microsoft.com/office/word/2010/wordprocessingShape">
                    <wps:wsp>
                      <wps:cNvSpPr/>
                      <wps:spPr>
                        <a:xfrm>
                          <a:off x="0" y="0"/>
                          <a:ext cx="1651000" cy="7226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34EE681" w14:textId="44EDCD30" w:rsidR="002B1111" w:rsidRPr="005D2A6A" w:rsidRDefault="00E76080"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2015-2020</w:t>
                            </w:r>
                          </w:p>
                          <w:p w14:paraId="088A95DB" w14:textId="3618C1BA" w:rsidR="00E76080" w:rsidRPr="005D2A6A" w:rsidRDefault="00E76080"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 xml:space="preserve">CAGR </w:t>
                            </w:r>
                          </w:p>
                          <w:p w14:paraId="47A3AB5B" w14:textId="0180B026"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sidRPr="005D2A6A">
                              <w:rPr>
                                <w:rFonts w:ascii="Arial" w:eastAsia="Verdana" w:hAnsi="Arial" w:cs="Arial"/>
                                <w:b/>
                                <w:bCs/>
                                <w:color w:val="000000"/>
                                <w:kern w:val="24"/>
                                <w:sz w:val="20"/>
                                <w:szCs w:val="20"/>
                              </w:rPr>
                              <w:t>1.7</w:t>
                            </w:r>
                            <w:r w:rsidR="001104D9" w:rsidRPr="005D2A6A">
                              <w:rPr>
                                <w:rFonts w:ascii="Arial" w:eastAsia="Verdana" w:hAnsi="Arial" w:cs="Arial"/>
                                <w:b/>
                                <w:bCs/>
                                <w:color w:val="000000"/>
                                <w:kern w:val="24"/>
                                <w:sz w:val="20"/>
                                <w:szCs w:val="20"/>
                              </w:rPr>
                              <w:t>7</w:t>
                            </w:r>
                            <w:r w:rsidRPr="005D2A6A">
                              <w:rPr>
                                <w:rFonts w:ascii="Arial" w:eastAsia="Verdana" w:hAnsi="Arial" w:cs="Arial"/>
                                <w:b/>
                                <w:bCs/>
                                <w:color w:val="000000"/>
                                <w:kern w:val="24"/>
                                <w:sz w:val="20"/>
                                <w:szCs w:val="20"/>
                              </w:rPr>
                              <w:t>% By Volume</w:t>
                            </w:r>
                          </w:p>
                        </w:txbxContent>
                      </wps:txbx>
                      <wps:bodyPr rtlCol="0" anchor="ctr">
                        <a:noAutofit/>
                      </wps:bodyPr>
                    </wps:wsp>
                  </a:graphicData>
                </a:graphic>
                <wp14:sizeRelV relativeFrom="margin">
                  <wp14:pctHeight>0</wp14:pctHeight>
                </wp14:sizeRelV>
              </wp:anchor>
            </w:drawing>
          </mc:Choice>
          <mc:Fallback>
            <w:pict>
              <v:rect w14:anchorId="45ABC02C" id="Rectangle 1" o:spid="_x0000_s1035" style="position:absolute;margin-left:39pt;margin-top:171.6pt;width:130pt;height:56.9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" filled="f" stroked="f" strokeweight="1pt">
                <v:textbox>
                  <w:txbxContent>
                    <w:p w14:paraId="434EE681" w14:textId="44EDCD30" w:rsidR="002B1111" w:rsidRPr="005D2A6A" w:rsidRDefault="00E76080"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2015-2020</w:t>
                      </w:r>
                    </w:p>
                    <w:p w14:paraId="088A95DB" w14:textId="3618C1BA" w:rsidR="00E76080" w:rsidRPr="005D2A6A" w:rsidRDefault="00E76080"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 xml:space="preserve">CAGR </w:t>
                      </w:r>
                    </w:p>
                    <w:p w14:paraId="47A3AB5B" w14:textId="0180B026"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sidRPr="005D2A6A">
                        <w:rPr>
                          <w:rFonts w:ascii="Arial" w:eastAsia="Verdana" w:hAnsi="Arial" w:cs="Arial"/>
                          <w:b/>
                          <w:bCs/>
                          <w:color w:val="000000"/>
                          <w:kern w:val="24"/>
                          <w:sz w:val="20"/>
                          <w:szCs w:val="20"/>
                        </w:rPr>
                        <w:t>1.7</w:t>
                      </w:r>
                      <w:r w:rsidR="001104D9" w:rsidRPr="005D2A6A">
                        <w:rPr>
                          <w:rFonts w:ascii="Arial" w:eastAsia="Verdana" w:hAnsi="Arial" w:cs="Arial"/>
                          <w:b/>
                          <w:bCs/>
                          <w:color w:val="000000"/>
                          <w:kern w:val="24"/>
                          <w:sz w:val="20"/>
                          <w:szCs w:val="20"/>
                        </w:rPr>
                        <w:t>7</w:t>
                      </w:r>
                      <w:r w:rsidRPr="005D2A6A">
                        <w:rPr>
                          <w:rFonts w:ascii="Arial" w:eastAsia="Verdana" w:hAnsi="Arial" w:cs="Arial"/>
                          <w:b/>
                          <w:bCs/>
                          <w:color w:val="000000"/>
                          <w:kern w:val="24"/>
                          <w:sz w:val="20"/>
                          <w:szCs w:val="20"/>
                        </w:rPr>
                        <w:t>% By Volume</w:t>
                      </w:r>
                    </w:p>
                  </w:txbxContent>
                </v:textbox>
              </v:rect>
            </w:pict>
          </mc:Fallback>
        </mc:AlternateContent>
      </w:r>
      <w:r w:rsidR="009E126D" w:rsidRPr="005D2A6A">
        <w:rPr>
          <w:rFonts w:ascii="Arial" w:hAnsi="Arial" w:cs="Arial"/>
          <w:b/>
          <w:bCs/>
          <w:sz w:val="24"/>
          <w:szCs w:val="24"/>
        </w:rPr>
        <w:t>Global Vinyl Ester Resin Demand, By Volume (Thousand Tonnes), 2015–2030F</w:t>
      </w:r>
    </w:p>
    <w:p w14:paraId="5789BBA2" w14:textId="07315514" w:rsidR="00E76080" w:rsidRPr="005D2A6A" w:rsidRDefault="00E76080" w:rsidP="0000174C">
      <w:pPr>
        <w:spacing w:after="0" w:line="360" w:lineRule="auto"/>
        <w:textAlignment w:val="baseline"/>
        <w:rPr>
          <w:rFonts w:ascii="Arial" w:eastAsia="Verdana" w:hAnsi="Arial" w:cs="Arial"/>
          <w:b/>
          <w:bCs/>
          <w:color w:val="000000"/>
          <w:kern w:val="24"/>
          <w:sz w:val="20"/>
          <w:szCs w:val="20"/>
        </w:rPr>
      </w:pPr>
      <w:r w:rsidRPr="005D2A6A">
        <w:rPr>
          <w:rFonts w:ascii="Arial" w:eastAsia="Verdana" w:hAnsi="Arial" w:cs="Arial"/>
          <w:b/>
          <w:bCs/>
          <w:noProof/>
          <w:color w:val="000000"/>
          <w:kern w:val="24"/>
          <w:sz w:val="20"/>
          <w:szCs w:val="20"/>
        </w:rPr>
        <w:drawing>
          <wp:inline distT="0" distB="0" distL="0" distR="0" wp14:anchorId="494510BB" wp14:editId="62C1C1E6">
            <wp:extent cx="6381750" cy="2552700"/>
            <wp:effectExtent l="0" t="0" r="0" b="0"/>
            <wp:docPr id="1036" name="Chart 1036">
              <a:extLst xmlns:a="http://schemas.openxmlformats.org/drawingml/2006/main">
                <a:ext uri="{FF2B5EF4-FFF2-40B4-BE49-F238E27FC236}">
                  <a16:creationId xmlns:a16="http://schemas.microsoft.com/office/drawing/2014/main" id="{D517ED23-7B15-4D4A-877C-8B068BEC79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A65AF13" w14:textId="77777777" w:rsidR="006E66C6" w:rsidRDefault="006E66C6" w:rsidP="007E7092">
      <w:pPr>
        <w:pStyle w:val="BodyText"/>
        <w:spacing w:before="162" w:line="360" w:lineRule="auto"/>
        <w:jc w:val="both"/>
        <w:rPr>
          <w:bCs/>
          <w:color w:val="000000" w:themeColor="text1"/>
          <w:lang w:val="en-IN"/>
        </w:rPr>
        <w:sectPr w:rsidR="006E66C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BD71943" w14:textId="0A999F35" w:rsidR="005D2A6A" w:rsidRDefault="006951DB" w:rsidP="007E7092">
      <w:pPr>
        <w:pStyle w:val="BodyText"/>
        <w:spacing w:before="162" w:line="360" w:lineRule="auto"/>
        <w:jc w:val="both"/>
        <w:rPr>
          <w:bCs/>
          <w:color w:val="000000" w:themeColor="text1"/>
        </w:rPr>
      </w:pPr>
      <w:r w:rsidRPr="005D2A6A">
        <w:rPr>
          <w:rFonts w:eastAsia="Verdana"/>
          <w:b/>
          <w:bCs/>
          <w:noProof/>
          <w:color w:val="000000"/>
          <w:kern w:val="24"/>
          <w:sz w:val="20"/>
          <w:szCs w:val="20"/>
        </w:rPr>
        <mc:AlternateContent>
          <mc:Choice Requires="wps">
            <w:drawing>
              <wp:anchor distT="0" distB="0" distL="114300" distR="114300" simplePos="0" relativeHeight="251949056" behindDoc="0" locked="0" layoutInCell="1" allowOverlap="1" wp14:anchorId="396EE325" wp14:editId="427D7DE9">
                <wp:simplePos x="0" y="0"/>
                <wp:positionH relativeFrom="margin">
                  <wp:align>right</wp:align>
                </wp:positionH>
                <wp:positionV relativeFrom="paragraph">
                  <wp:posOffset>14605</wp:posOffset>
                </wp:positionV>
                <wp:extent cx="2337435" cy="200025"/>
                <wp:effectExtent l="0" t="0" r="0" b="0"/>
                <wp:wrapNone/>
                <wp:docPr id="1039" name="TextBox 4"/>
                <wp:cNvGraphicFramePr/>
                <a:graphic xmlns:a="http://schemas.openxmlformats.org/drawingml/2006/main">
                  <a:graphicData uri="http://schemas.microsoft.com/office/word/2010/wordprocessingShape">
                    <wps:wsp>
                      <wps:cNvSpPr txBox="1"/>
                      <wps:spPr>
                        <a:xfrm>
                          <a:off x="0" y="0"/>
                          <a:ext cx="2337435" cy="200025"/>
                        </a:xfrm>
                        <a:prstGeom prst="rect">
                          <a:avLst/>
                        </a:prstGeom>
                        <a:noFill/>
                      </wps:spPr>
                      <wps:txbx>
                        <w:txbxContent>
                          <w:p w14:paraId="746E98F0" w14:textId="77777777" w:rsidR="00E76080" w:rsidRDefault="00E76080" w:rsidP="00E76080">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396EE325" id="_x0000_s1036" type="#_x0000_t202" style="position:absolute;left:0;text-align:left;margin-left:132.85pt;margin-top:1.15pt;width:184.05pt;height:15.75pt;z-index:251949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" filled="f" stroked="f">
                <v:textbox style="mso-fit-shape-to-text:t">
                  <w:txbxContent>
                    <w:p w14:paraId="746E98F0" w14:textId="77777777" w:rsidR="00E76080" w:rsidRDefault="00E76080" w:rsidP="00E76080">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v:textbox>
                <w10:wrap anchorx="margin"/>
              </v:shape>
            </w:pict>
          </mc:Fallback>
        </mc:AlternateContent>
      </w:r>
    </w:p>
    <w:p w14:paraId="021033F6" w14:textId="2BCD04E4" w:rsidR="006E66C6" w:rsidRDefault="00064CBC" w:rsidP="0068477D">
      <w:pPr>
        <w:pStyle w:val="BodyText"/>
        <w:spacing w:before="162" w:line="480" w:lineRule="auto"/>
        <w:ind w:right="-90"/>
        <w:jc w:val="both"/>
        <w:rPr>
          <w:bCs/>
          <w:color w:val="000000" w:themeColor="text1"/>
        </w:rPr>
      </w:pPr>
      <w:r w:rsidRPr="002C67EF">
        <w:rPr>
          <w:bCs/>
          <w:noProof/>
          <w:color w:val="000000" w:themeColor="text1"/>
        </w:rPr>
        <mc:AlternateContent>
          <mc:Choice Requires="wps">
            <w:drawing>
              <wp:anchor distT="45720" distB="45720" distL="114300" distR="114300" simplePos="0" relativeHeight="252510208" behindDoc="0" locked="0" layoutInCell="1" allowOverlap="1" wp14:anchorId="0A73FBEC" wp14:editId="4DCC4D0E">
                <wp:simplePos x="0" y="0"/>
                <wp:positionH relativeFrom="column">
                  <wp:posOffset>-92710</wp:posOffset>
                </wp:positionH>
                <wp:positionV relativeFrom="paragraph">
                  <wp:posOffset>434975</wp:posOffset>
                </wp:positionV>
                <wp:extent cx="6543040" cy="2861945"/>
                <wp:effectExtent l="0" t="0" r="0" b="0"/>
                <wp:wrapSquare wrapText="bothSides"/>
                <wp:docPr id="2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040" cy="2861945"/>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1355461" w14:textId="77777777" w:rsidR="00262FD4"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The betterment of supply chain management and rising demand from various end user industries contributed to the increasing market for vinyl ester resin.</w:t>
                            </w:r>
                          </w:p>
                          <w:p w14:paraId="74254D42" w14:textId="145FC054" w:rsidR="00262FD4" w:rsidRPr="00905DCB" w:rsidRDefault="00262FD4" w:rsidP="00262FD4">
                            <w:pPr>
                              <w:pStyle w:val="ListParagraph"/>
                              <w:spacing w:line="360" w:lineRule="auto"/>
                              <w:ind w:left="720" w:firstLine="0"/>
                              <w:rPr>
                                <w:bCs/>
                                <w:color w:val="FFFFFF" w:themeColor="background1"/>
                                <w:sz w:val="24"/>
                                <w:szCs w:val="24"/>
                              </w:rPr>
                            </w:pPr>
                          </w:p>
                          <w:p w14:paraId="7DF863E0" w14:textId="55BC97BA" w:rsidR="00262FD4"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 xml:space="preserve">Companies have been noticing the rise in their revenue quarterly, especially through vinyl ester resin. INEOS Group and Hexion Inc. both witnessed the increase in revenues by 26% and 13%, respectively from Q1 2021 to Q2 2021. </w:t>
                            </w:r>
                          </w:p>
                          <w:p w14:paraId="3F1590F7" w14:textId="77777777" w:rsidR="00262FD4" w:rsidRPr="00905DCB" w:rsidRDefault="00262FD4" w:rsidP="00262FD4">
                            <w:pPr>
                              <w:pStyle w:val="ListParagraph"/>
                              <w:spacing w:line="360" w:lineRule="auto"/>
                              <w:ind w:left="720" w:firstLine="0"/>
                              <w:rPr>
                                <w:bCs/>
                                <w:color w:val="FFFFFF" w:themeColor="background1"/>
                                <w:sz w:val="24"/>
                                <w:szCs w:val="24"/>
                              </w:rPr>
                            </w:pPr>
                          </w:p>
                          <w:p w14:paraId="6BBAD4B2" w14:textId="0FC11968" w:rsidR="002C67EF"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The Increase in demand is led by strong demand for excellent chemical and thermal resistant material in downstream applications such as semiconductor encapsulation, electronics and communication, construction, and automobile industries.</w:t>
                            </w:r>
                          </w:p>
                          <w:p w14:paraId="4E8B6383" w14:textId="77777777" w:rsidR="00262FD4" w:rsidRPr="00905DCB" w:rsidRDefault="00262FD4">
                            <w:pPr>
                              <w:rPr>
                                <w:bCs/>
                                <w:color w:val="FFFFFF" w:themeColor="background1"/>
                                <w:sz w:val="24"/>
                                <w:szCs w:val="24"/>
                              </w:rPr>
                            </w:pPr>
                          </w:p>
                          <w:p w14:paraId="5EA5A862" w14:textId="184C15A0" w:rsidR="00262FD4" w:rsidRPr="00905DCB" w:rsidRDefault="00262FD4">
                            <w:pPr>
                              <w:rPr>
                                <w:bCs/>
                                <w:color w:val="FFFFFF" w:themeColor="background1"/>
                              </w:rPr>
                            </w:pPr>
                          </w:p>
                          <w:p w14:paraId="39E64FE0" w14:textId="6EC242FB" w:rsidR="00262FD4" w:rsidRPr="00905DCB" w:rsidRDefault="00262FD4">
                            <w:pPr>
                              <w:rPr>
                                <w:color w:val="FFFFFF" w:themeColor="background1"/>
                              </w:rPr>
                            </w:pPr>
                            <w:r w:rsidRPr="00905DCB">
                              <w:rPr>
                                <w:bCs/>
                                <w:color w:val="FFFFFF" w:themeColor="background1"/>
                              </w:rPr>
                              <w:t>The Increase in demand is led by strong demand for excellent chemical and thermal resistant material in downstream applications such as semiconductor encapsulation, electronics and communication, construction, and automobile industries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3FBEC" id="_x0000_s1037" type="#_x0000_t202" style="position:absolute;left:0;text-align:left;margin-left:-7.3pt;margin-top:34.25pt;width:515.2pt;height:225.35pt;z-index:25251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" fillcolor="#2a4a85 [2148]" stroked="f">
                <v:fill color2="#8eaadb [1940]" rotate="t" angle="180" colors="0 #2a4b86;31457f #4a76c6;1 #8faadc" focus="100%" type="gradient"/>
                <v:textbox>
                  <w:txbxContent>
                    <w:p w14:paraId="51355461" w14:textId="77777777" w:rsidR="00262FD4"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The betterment of supply chain management and rising demand from various end user industries contributed to the increasing market for vinyl ester resin.</w:t>
                      </w:r>
                    </w:p>
                    <w:p w14:paraId="74254D42" w14:textId="145FC054" w:rsidR="00262FD4" w:rsidRPr="00905DCB" w:rsidRDefault="00262FD4" w:rsidP="00262FD4">
                      <w:pPr>
                        <w:pStyle w:val="ListParagraph"/>
                        <w:spacing w:line="360" w:lineRule="auto"/>
                        <w:ind w:left="720" w:firstLine="0"/>
                        <w:rPr>
                          <w:bCs/>
                          <w:color w:val="FFFFFF" w:themeColor="background1"/>
                          <w:sz w:val="24"/>
                          <w:szCs w:val="24"/>
                        </w:rPr>
                      </w:pPr>
                    </w:p>
                    <w:p w14:paraId="7DF863E0" w14:textId="55BC97BA" w:rsidR="00262FD4"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 xml:space="preserve">Companies have been noticing the rise in their revenue quarterly, especially through vinyl ester resin. INEOS Group and Hexion Inc. both witnessed the increase in revenues by 26% and 13%, respectively from Q1 2021 to Q2 2021. </w:t>
                      </w:r>
                    </w:p>
                    <w:p w14:paraId="3F1590F7" w14:textId="77777777" w:rsidR="00262FD4" w:rsidRPr="00905DCB" w:rsidRDefault="00262FD4" w:rsidP="00262FD4">
                      <w:pPr>
                        <w:pStyle w:val="ListParagraph"/>
                        <w:spacing w:line="360" w:lineRule="auto"/>
                        <w:ind w:left="720" w:firstLine="0"/>
                        <w:rPr>
                          <w:bCs/>
                          <w:color w:val="FFFFFF" w:themeColor="background1"/>
                          <w:sz w:val="24"/>
                          <w:szCs w:val="24"/>
                        </w:rPr>
                      </w:pPr>
                    </w:p>
                    <w:p w14:paraId="6BBAD4B2" w14:textId="0FC11968" w:rsidR="002C67EF"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The Increase in demand is led by strong demand for excellent chemical and thermal resistant material in downstream applications such as semiconductor encapsulation, electronics and communication, construction, and automobile industries.</w:t>
                      </w:r>
                    </w:p>
                    <w:p w14:paraId="4E8B6383" w14:textId="77777777" w:rsidR="00262FD4" w:rsidRPr="00905DCB" w:rsidRDefault="00262FD4">
                      <w:pPr>
                        <w:rPr>
                          <w:bCs/>
                          <w:color w:val="FFFFFF" w:themeColor="background1"/>
                          <w:sz w:val="24"/>
                          <w:szCs w:val="24"/>
                        </w:rPr>
                      </w:pPr>
                    </w:p>
                    <w:p w14:paraId="5EA5A862" w14:textId="184C15A0" w:rsidR="00262FD4" w:rsidRPr="00905DCB" w:rsidRDefault="00262FD4">
                      <w:pPr>
                        <w:rPr>
                          <w:bCs/>
                          <w:color w:val="FFFFFF" w:themeColor="background1"/>
                        </w:rPr>
                      </w:pPr>
                    </w:p>
                    <w:p w14:paraId="39E64FE0" w14:textId="6EC242FB" w:rsidR="00262FD4" w:rsidRPr="00905DCB" w:rsidRDefault="00262FD4">
                      <w:pPr>
                        <w:rPr>
                          <w:color w:val="FFFFFF" w:themeColor="background1"/>
                        </w:rPr>
                      </w:pPr>
                      <w:r w:rsidRPr="00905DCB">
                        <w:rPr>
                          <w:bCs/>
                          <w:color w:val="FFFFFF" w:themeColor="background1"/>
                        </w:rPr>
                        <w:t>The Increase in demand is led by strong demand for excellent chemical and thermal resistant material in downstream applications such as semiconductor encapsulation, electronics and communication, construction, and automobile industries</w:t>
                      </w:r>
                    </w:p>
                  </w:txbxContent>
                </v:textbox>
                <w10:wrap type="square"/>
              </v:shape>
            </w:pict>
          </mc:Fallback>
        </mc:AlternateContent>
      </w:r>
    </w:p>
    <w:p w14:paraId="043B3014" w14:textId="77777777" w:rsidR="00262FD4" w:rsidRDefault="00262FD4" w:rsidP="0068477D">
      <w:pPr>
        <w:pStyle w:val="BodyText"/>
        <w:spacing w:before="162" w:line="480" w:lineRule="auto"/>
        <w:ind w:right="-90"/>
        <w:jc w:val="both"/>
        <w:rPr>
          <w:bCs/>
          <w:color w:val="000000" w:themeColor="text1"/>
        </w:rPr>
      </w:pPr>
    </w:p>
    <w:p w14:paraId="238050B9" w14:textId="77777777" w:rsidR="00262FD4" w:rsidRDefault="00262FD4" w:rsidP="0068477D">
      <w:pPr>
        <w:pStyle w:val="BodyText"/>
        <w:spacing w:before="162" w:line="480" w:lineRule="auto"/>
        <w:ind w:right="-90"/>
        <w:jc w:val="both"/>
        <w:rPr>
          <w:bCs/>
          <w:color w:val="000000" w:themeColor="text1"/>
        </w:rPr>
      </w:pPr>
    </w:p>
    <w:p w14:paraId="155BFA0C" w14:textId="77777777" w:rsidR="00262FD4" w:rsidRDefault="00262FD4" w:rsidP="0068477D">
      <w:pPr>
        <w:pStyle w:val="BodyText"/>
        <w:spacing w:before="162" w:line="480" w:lineRule="auto"/>
        <w:ind w:right="-90"/>
        <w:jc w:val="both"/>
        <w:rPr>
          <w:bCs/>
          <w:color w:val="000000" w:themeColor="text1"/>
        </w:rPr>
      </w:pPr>
    </w:p>
    <w:p w14:paraId="5FAC2F97" w14:textId="722876A1" w:rsidR="00262FD4" w:rsidRDefault="00262FD4" w:rsidP="0068477D">
      <w:pPr>
        <w:pStyle w:val="BodyText"/>
        <w:spacing w:before="162" w:line="480" w:lineRule="auto"/>
        <w:ind w:right="-90"/>
        <w:jc w:val="both"/>
        <w:rPr>
          <w:bCs/>
          <w:color w:val="000000" w:themeColor="text1"/>
        </w:rPr>
        <w:sectPr w:rsidR="00262FD4"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C541EC4" w14:textId="77777777" w:rsidR="0022743F" w:rsidRDefault="0022743F" w:rsidP="005D2A6A">
      <w:pPr>
        <w:rPr>
          <w:rFonts w:ascii="Arial" w:hAnsi="Arial" w:cs="Arial"/>
          <w:b/>
          <w:bCs/>
          <w:sz w:val="24"/>
          <w:szCs w:val="24"/>
        </w:rPr>
      </w:pPr>
    </w:p>
    <w:p w14:paraId="3B2616FA" w14:textId="1D356AC3" w:rsidR="0022743F" w:rsidRDefault="0022743F" w:rsidP="005D2A6A">
      <w:pPr>
        <w:rPr>
          <w:rFonts w:ascii="Arial" w:hAnsi="Arial" w:cs="Arial"/>
          <w:b/>
          <w:bCs/>
          <w:sz w:val="24"/>
          <w:szCs w:val="24"/>
        </w:rPr>
      </w:pPr>
    </w:p>
    <w:p w14:paraId="254D75BC" w14:textId="77777777" w:rsidR="00D64931" w:rsidRDefault="00D64931" w:rsidP="005D2A6A">
      <w:pPr>
        <w:rPr>
          <w:rFonts w:ascii="Arial" w:hAnsi="Arial" w:cs="Arial"/>
          <w:b/>
          <w:bCs/>
          <w:sz w:val="24"/>
          <w:szCs w:val="24"/>
        </w:rPr>
      </w:pPr>
    </w:p>
    <w:p w14:paraId="08A580C7" w14:textId="222D33B9" w:rsidR="0068477D" w:rsidRPr="005D2A6A" w:rsidRDefault="009E126D" w:rsidP="005D2A6A">
      <w:pPr>
        <w:rPr>
          <w:rFonts w:ascii="Arial" w:hAnsi="Arial" w:cs="Arial"/>
          <w:b/>
          <w:bCs/>
          <w:sz w:val="24"/>
          <w:szCs w:val="24"/>
        </w:rPr>
      </w:pPr>
      <w:r w:rsidRPr="005D2A6A">
        <w:rPr>
          <w:rFonts w:ascii="Arial" w:hAnsi="Arial" w:cs="Arial"/>
          <w:b/>
          <w:bCs/>
          <w:sz w:val="24"/>
          <w:szCs w:val="24"/>
        </w:rPr>
        <w:lastRenderedPageBreak/>
        <w:t>3.1.1. Capacity By Company</w:t>
      </w:r>
    </w:p>
    <w:p w14:paraId="5EBCDAA4" w14:textId="63EA3D63" w:rsidR="00F9062E" w:rsidRPr="005D2A6A" w:rsidRDefault="009E126D" w:rsidP="005D2A6A">
      <w:pPr>
        <w:rPr>
          <w:rFonts w:ascii="Arial" w:hAnsi="Arial" w:cs="Arial"/>
          <w:b/>
          <w:bCs/>
          <w:sz w:val="24"/>
          <w:szCs w:val="24"/>
        </w:rPr>
      </w:pPr>
      <w:r w:rsidRPr="005D2A6A">
        <w:rPr>
          <w:rFonts w:ascii="Arial" w:hAnsi="Arial" w:cs="Arial"/>
          <w:b/>
          <w:bCs/>
          <w:sz w:val="24"/>
          <w:szCs w:val="24"/>
        </w:rPr>
        <w:t xml:space="preserve">Global Vinyl Ester Resin Capacity, By Company (Thousand Tonnes), 2015-2030F </w:t>
      </w:r>
    </w:p>
    <w:tbl>
      <w:tblPr>
        <w:tblW w:w="10289" w:type="dxa"/>
        <w:tblLook w:val="04A0" w:firstRow="1" w:lastRow="0" w:firstColumn="1" w:lastColumn="0" w:noHBand="0" w:noVBand="1"/>
      </w:tblPr>
      <w:tblGrid>
        <w:gridCol w:w="3604"/>
        <w:gridCol w:w="1611"/>
        <w:gridCol w:w="1350"/>
        <w:gridCol w:w="1215"/>
        <w:gridCol w:w="841"/>
        <w:gridCol w:w="833"/>
        <w:gridCol w:w="835"/>
      </w:tblGrid>
      <w:tr w:rsidR="00B60EF0" w:rsidRPr="00B60EF0" w14:paraId="63D4D14C" w14:textId="77777777" w:rsidTr="00B60EF0">
        <w:trPr>
          <w:trHeight w:val="301"/>
        </w:trPr>
        <w:tc>
          <w:tcPr>
            <w:tcW w:w="3604" w:type="dxa"/>
            <w:vMerge w:val="restart"/>
            <w:tcBorders>
              <w:top w:val="single" w:sz="4" w:space="0" w:color="auto"/>
              <w:left w:val="single" w:sz="4" w:space="0" w:color="auto"/>
              <w:right w:val="single" w:sz="4" w:space="0" w:color="auto"/>
            </w:tcBorders>
            <w:shd w:val="clear" w:color="auto" w:fill="C00000"/>
            <w:noWrap/>
            <w:vAlign w:val="bottom"/>
            <w:hideMark/>
          </w:tcPr>
          <w:p w14:paraId="6A06EDC8" w14:textId="77777777" w:rsidR="00B60EF0" w:rsidRPr="00B60EF0" w:rsidRDefault="00B60EF0" w:rsidP="00B60EF0">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Company</w:t>
            </w:r>
          </w:p>
          <w:p w14:paraId="08F25DBC" w14:textId="26DD0EA3" w:rsidR="00B60EF0" w:rsidRPr="00B60EF0" w:rsidRDefault="00B60EF0" w:rsidP="00B60EF0">
            <w:pPr>
              <w:spacing w:after="0" w:line="240" w:lineRule="auto"/>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 </w:t>
            </w:r>
          </w:p>
        </w:tc>
        <w:tc>
          <w:tcPr>
            <w:tcW w:w="6685" w:type="dxa"/>
            <w:gridSpan w:val="6"/>
            <w:tcBorders>
              <w:top w:val="single" w:sz="4" w:space="0" w:color="auto"/>
              <w:left w:val="nil"/>
              <w:bottom w:val="single" w:sz="4" w:space="0" w:color="auto"/>
              <w:right w:val="single" w:sz="4" w:space="0" w:color="auto"/>
            </w:tcBorders>
            <w:shd w:val="clear" w:color="auto" w:fill="C00000"/>
            <w:noWrap/>
            <w:vAlign w:val="bottom"/>
            <w:hideMark/>
          </w:tcPr>
          <w:p w14:paraId="5502B489" w14:textId="77777777" w:rsidR="00B60EF0" w:rsidRPr="00B60EF0" w:rsidRDefault="00B60EF0" w:rsidP="00B60EF0">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Capacity</w:t>
            </w:r>
          </w:p>
        </w:tc>
      </w:tr>
      <w:tr w:rsidR="00B60EF0" w:rsidRPr="00B60EF0" w14:paraId="7C75E545" w14:textId="77777777" w:rsidTr="00B46B4C">
        <w:trPr>
          <w:trHeight w:val="301"/>
        </w:trPr>
        <w:tc>
          <w:tcPr>
            <w:tcW w:w="3604" w:type="dxa"/>
            <w:vMerge/>
            <w:tcBorders>
              <w:left w:val="single" w:sz="4" w:space="0" w:color="auto"/>
              <w:bottom w:val="single" w:sz="4" w:space="0" w:color="auto"/>
              <w:right w:val="single" w:sz="4" w:space="0" w:color="auto"/>
            </w:tcBorders>
            <w:shd w:val="clear" w:color="auto" w:fill="C00000"/>
            <w:noWrap/>
            <w:vAlign w:val="bottom"/>
            <w:hideMark/>
          </w:tcPr>
          <w:p w14:paraId="766E2F2A" w14:textId="070F1E38" w:rsidR="00B60EF0" w:rsidRPr="00B60EF0" w:rsidRDefault="00B60EF0" w:rsidP="00B60EF0">
            <w:pPr>
              <w:spacing w:after="0" w:line="240" w:lineRule="auto"/>
              <w:rPr>
                <w:rFonts w:ascii="Calibri" w:eastAsia="Times New Roman" w:hAnsi="Calibri" w:cs="Times New Roman"/>
                <w:color w:val="FFFFFF" w:themeColor="background1"/>
                <w:lang w:val="en-US"/>
              </w:rPr>
            </w:pPr>
          </w:p>
        </w:tc>
        <w:tc>
          <w:tcPr>
            <w:tcW w:w="1611" w:type="dxa"/>
            <w:tcBorders>
              <w:top w:val="nil"/>
              <w:left w:val="nil"/>
              <w:bottom w:val="single" w:sz="4" w:space="0" w:color="auto"/>
              <w:right w:val="single" w:sz="4" w:space="0" w:color="auto"/>
            </w:tcBorders>
            <w:shd w:val="clear" w:color="auto" w:fill="C00000"/>
            <w:noWrap/>
            <w:vAlign w:val="bottom"/>
            <w:hideMark/>
          </w:tcPr>
          <w:p w14:paraId="7C14674C" w14:textId="77777777" w:rsidR="00B60EF0" w:rsidRPr="00B60EF0" w:rsidRDefault="00B60EF0" w:rsidP="00B60EF0">
            <w:pPr>
              <w:spacing w:after="0" w:line="240" w:lineRule="auto"/>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Location</w:t>
            </w:r>
          </w:p>
        </w:tc>
        <w:tc>
          <w:tcPr>
            <w:tcW w:w="1350" w:type="dxa"/>
            <w:tcBorders>
              <w:top w:val="nil"/>
              <w:left w:val="nil"/>
              <w:bottom w:val="single" w:sz="4" w:space="0" w:color="auto"/>
              <w:right w:val="single" w:sz="4" w:space="0" w:color="auto"/>
            </w:tcBorders>
            <w:shd w:val="clear" w:color="auto" w:fill="C00000"/>
            <w:noWrap/>
            <w:vAlign w:val="bottom"/>
            <w:hideMark/>
          </w:tcPr>
          <w:p w14:paraId="35CBD75B"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2015</w:t>
            </w:r>
          </w:p>
        </w:tc>
        <w:tc>
          <w:tcPr>
            <w:tcW w:w="1215" w:type="dxa"/>
            <w:tcBorders>
              <w:top w:val="nil"/>
              <w:left w:val="nil"/>
              <w:bottom w:val="single" w:sz="4" w:space="0" w:color="auto"/>
              <w:right w:val="single" w:sz="4" w:space="0" w:color="auto"/>
            </w:tcBorders>
            <w:shd w:val="clear" w:color="auto" w:fill="C00000"/>
            <w:noWrap/>
            <w:vAlign w:val="bottom"/>
            <w:hideMark/>
          </w:tcPr>
          <w:p w14:paraId="68118490"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2020</w:t>
            </w:r>
          </w:p>
        </w:tc>
        <w:tc>
          <w:tcPr>
            <w:tcW w:w="841" w:type="dxa"/>
            <w:tcBorders>
              <w:top w:val="nil"/>
              <w:left w:val="nil"/>
              <w:bottom w:val="single" w:sz="4" w:space="0" w:color="auto"/>
              <w:right w:val="single" w:sz="4" w:space="0" w:color="auto"/>
            </w:tcBorders>
            <w:shd w:val="clear" w:color="auto" w:fill="C00000"/>
            <w:noWrap/>
            <w:vAlign w:val="bottom"/>
            <w:hideMark/>
          </w:tcPr>
          <w:p w14:paraId="03178599"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2021E</w:t>
            </w:r>
          </w:p>
        </w:tc>
        <w:tc>
          <w:tcPr>
            <w:tcW w:w="833" w:type="dxa"/>
            <w:tcBorders>
              <w:top w:val="nil"/>
              <w:left w:val="nil"/>
              <w:bottom w:val="single" w:sz="4" w:space="0" w:color="auto"/>
              <w:right w:val="single" w:sz="4" w:space="0" w:color="auto"/>
            </w:tcBorders>
            <w:shd w:val="clear" w:color="auto" w:fill="C00000"/>
            <w:noWrap/>
            <w:vAlign w:val="bottom"/>
            <w:hideMark/>
          </w:tcPr>
          <w:p w14:paraId="386CE6AB"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2025F</w:t>
            </w:r>
          </w:p>
        </w:tc>
        <w:tc>
          <w:tcPr>
            <w:tcW w:w="835" w:type="dxa"/>
            <w:tcBorders>
              <w:top w:val="nil"/>
              <w:left w:val="nil"/>
              <w:bottom w:val="single" w:sz="4" w:space="0" w:color="auto"/>
              <w:right w:val="single" w:sz="4" w:space="0" w:color="auto"/>
            </w:tcBorders>
            <w:shd w:val="clear" w:color="auto" w:fill="C00000"/>
            <w:noWrap/>
            <w:vAlign w:val="bottom"/>
            <w:hideMark/>
          </w:tcPr>
          <w:p w14:paraId="44DA0EC8"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2030F</w:t>
            </w:r>
          </w:p>
        </w:tc>
      </w:tr>
      <w:tr w:rsidR="00B46B4C" w:rsidRPr="00B60EF0" w14:paraId="48FE4B4B" w14:textId="77777777" w:rsidTr="00332E96">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48F6C198"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AOC Resins</w:t>
            </w:r>
          </w:p>
          <w:p w14:paraId="3D6DCB8C"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51E9875E" w14:textId="38267FD8"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06FB125E"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68FC653B" w14:textId="722D9E3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1215" w:type="dxa"/>
            <w:tcBorders>
              <w:top w:val="nil"/>
              <w:left w:val="nil"/>
              <w:bottom w:val="single" w:sz="4" w:space="0" w:color="auto"/>
              <w:right w:val="single" w:sz="4" w:space="0" w:color="auto"/>
            </w:tcBorders>
            <w:shd w:val="clear" w:color="auto" w:fill="auto"/>
            <w:noWrap/>
            <w:vAlign w:val="bottom"/>
            <w:hideMark/>
          </w:tcPr>
          <w:p w14:paraId="35C47468" w14:textId="49044F9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41" w:type="dxa"/>
            <w:tcBorders>
              <w:top w:val="nil"/>
              <w:left w:val="nil"/>
              <w:bottom w:val="single" w:sz="4" w:space="0" w:color="auto"/>
              <w:right w:val="single" w:sz="4" w:space="0" w:color="auto"/>
            </w:tcBorders>
            <w:shd w:val="clear" w:color="auto" w:fill="auto"/>
            <w:noWrap/>
            <w:vAlign w:val="bottom"/>
            <w:hideMark/>
          </w:tcPr>
          <w:p w14:paraId="4CB289CE" w14:textId="59B209F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3" w:type="dxa"/>
            <w:tcBorders>
              <w:top w:val="nil"/>
              <w:left w:val="nil"/>
              <w:bottom w:val="single" w:sz="4" w:space="0" w:color="auto"/>
              <w:right w:val="single" w:sz="4" w:space="0" w:color="auto"/>
            </w:tcBorders>
            <w:shd w:val="clear" w:color="auto" w:fill="auto"/>
            <w:noWrap/>
            <w:vAlign w:val="bottom"/>
            <w:hideMark/>
          </w:tcPr>
          <w:p w14:paraId="785D7D5F" w14:textId="6CFC65A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5" w:type="dxa"/>
            <w:tcBorders>
              <w:top w:val="nil"/>
              <w:left w:val="nil"/>
              <w:bottom w:val="single" w:sz="4" w:space="0" w:color="auto"/>
              <w:right w:val="single" w:sz="4" w:space="0" w:color="auto"/>
            </w:tcBorders>
            <w:shd w:val="clear" w:color="auto" w:fill="auto"/>
            <w:noWrap/>
            <w:vAlign w:val="bottom"/>
            <w:hideMark/>
          </w:tcPr>
          <w:p w14:paraId="359FA80A" w14:textId="3AD60B0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r>
      <w:tr w:rsidR="00B46B4C" w:rsidRPr="00B60EF0" w14:paraId="56EB755D" w14:textId="77777777" w:rsidTr="00332E96">
        <w:trPr>
          <w:trHeight w:val="301"/>
        </w:trPr>
        <w:tc>
          <w:tcPr>
            <w:tcW w:w="3604" w:type="dxa"/>
            <w:vMerge/>
            <w:tcBorders>
              <w:left w:val="single" w:sz="4" w:space="0" w:color="auto"/>
              <w:right w:val="single" w:sz="4" w:space="0" w:color="auto"/>
            </w:tcBorders>
            <w:shd w:val="clear" w:color="auto" w:fill="auto"/>
            <w:noWrap/>
            <w:vAlign w:val="bottom"/>
            <w:hideMark/>
          </w:tcPr>
          <w:p w14:paraId="5E9B56E8" w14:textId="53E6667E"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0861FA3F"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Switzerland</w:t>
            </w:r>
          </w:p>
        </w:tc>
        <w:tc>
          <w:tcPr>
            <w:tcW w:w="1350" w:type="dxa"/>
            <w:tcBorders>
              <w:top w:val="nil"/>
              <w:left w:val="nil"/>
              <w:bottom w:val="single" w:sz="4" w:space="0" w:color="auto"/>
              <w:right w:val="single" w:sz="4" w:space="0" w:color="auto"/>
            </w:tcBorders>
            <w:shd w:val="clear" w:color="auto" w:fill="auto"/>
            <w:noWrap/>
            <w:vAlign w:val="bottom"/>
            <w:hideMark/>
          </w:tcPr>
          <w:p w14:paraId="31C9EEF2" w14:textId="5A3AA46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1215" w:type="dxa"/>
            <w:tcBorders>
              <w:top w:val="nil"/>
              <w:left w:val="nil"/>
              <w:bottom w:val="single" w:sz="4" w:space="0" w:color="auto"/>
              <w:right w:val="single" w:sz="4" w:space="0" w:color="auto"/>
            </w:tcBorders>
            <w:shd w:val="clear" w:color="auto" w:fill="auto"/>
            <w:noWrap/>
            <w:vAlign w:val="bottom"/>
            <w:hideMark/>
          </w:tcPr>
          <w:p w14:paraId="2AE08C43" w14:textId="4BF82D0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41" w:type="dxa"/>
            <w:tcBorders>
              <w:top w:val="nil"/>
              <w:left w:val="nil"/>
              <w:bottom w:val="single" w:sz="4" w:space="0" w:color="auto"/>
              <w:right w:val="single" w:sz="4" w:space="0" w:color="auto"/>
            </w:tcBorders>
            <w:shd w:val="clear" w:color="auto" w:fill="auto"/>
            <w:noWrap/>
            <w:vAlign w:val="bottom"/>
            <w:hideMark/>
          </w:tcPr>
          <w:p w14:paraId="0371B1B9" w14:textId="64BE95C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33" w:type="dxa"/>
            <w:tcBorders>
              <w:top w:val="nil"/>
              <w:left w:val="nil"/>
              <w:bottom w:val="single" w:sz="4" w:space="0" w:color="auto"/>
              <w:right w:val="single" w:sz="4" w:space="0" w:color="auto"/>
            </w:tcBorders>
            <w:shd w:val="clear" w:color="auto" w:fill="auto"/>
            <w:noWrap/>
            <w:vAlign w:val="bottom"/>
            <w:hideMark/>
          </w:tcPr>
          <w:p w14:paraId="3BBBAF58" w14:textId="3590946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35" w:type="dxa"/>
            <w:tcBorders>
              <w:top w:val="nil"/>
              <w:left w:val="nil"/>
              <w:bottom w:val="single" w:sz="4" w:space="0" w:color="auto"/>
              <w:right w:val="single" w:sz="4" w:space="0" w:color="auto"/>
            </w:tcBorders>
            <w:shd w:val="clear" w:color="auto" w:fill="auto"/>
            <w:noWrap/>
            <w:vAlign w:val="bottom"/>
            <w:hideMark/>
          </w:tcPr>
          <w:p w14:paraId="2A429218" w14:textId="5E7174D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r>
      <w:tr w:rsidR="00B46B4C" w:rsidRPr="00B60EF0" w14:paraId="451D95C4" w14:textId="77777777" w:rsidTr="00332E96">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2202580A" w14:textId="32AF3877"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4EF836A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23554EEE" w14:textId="38A2042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60.0</w:t>
            </w:r>
          </w:p>
        </w:tc>
        <w:tc>
          <w:tcPr>
            <w:tcW w:w="1215" w:type="dxa"/>
            <w:tcBorders>
              <w:top w:val="nil"/>
              <w:left w:val="nil"/>
              <w:bottom w:val="single" w:sz="4" w:space="0" w:color="auto"/>
              <w:right w:val="single" w:sz="4" w:space="0" w:color="auto"/>
            </w:tcBorders>
            <w:shd w:val="clear" w:color="auto" w:fill="auto"/>
            <w:noWrap/>
            <w:vAlign w:val="bottom"/>
            <w:hideMark/>
          </w:tcPr>
          <w:p w14:paraId="1AC1C506" w14:textId="4D66279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41" w:type="dxa"/>
            <w:tcBorders>
              <w:top w:val="nil"/>
              <w:left w:val="nil"/>
              <w:bottom w:val="single" w:sz="4" w:space="0" w:color="auto"/>
              <w:right w:val="single" w:sz="4" w:space="0" w:color="auto"/>
            </w:tcBorders>
            <w:shd w:val="clear" w:color="auto" w:fill="auto"/>
            <w:noWrap/>
            <w:vAlign w:val="bottom"/>
            <w:hideMark/>
          </w:tcPr>
          <w:p w14:paraId="16B03260" w14:textId="0EBA358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3" w:type="dxa"/>
            <w:tcBorders>
              <w:top w:val="nil"/>
              <w:left w:val="nil"/>
              <w:bottom w:val="single" w:sz="4" w:space="0" w:color="auto"/>
              <w:right w:val="single" w:sz="4" w:space="0" w:color="auto"/>
            </w:tcBorders>
            <w:shd w:val="clear" w:color="auto" w:fill="auto"/>
            <w:noWrap/>
            <w:vAlign w:val="bottom"/>
            <w:hideMark/>
          </w:tcPr>
          <w:p w14:paraId="00895363" w14:textId="5B55A71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5" w:type="dxa"/>
            <w:tcBorders>
              <w:top w:val="nil"/>
              <w:left w:val="nil"/>
              <w:bottom w:val="single" w:sz="4" w:space="0" w:color="auto"/>
              <w:right w:val="single" w:sz="4" w:space="0" w:color="auto"/>
            </w:tcBorders>
            <w:shd w:val="clear" w:color="auto" w:fill="auto"/>
            <w:noWrap/>
            <w:vAlign w:val="bottom"/>
            <w:hideMark/>
          </w:tcPr>
          <w:p w14:paraId="2F50AD85" w14:textId="5C3F44A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r>
      <w:tr w:rsidR="00B46B4C" w:rsidRPr="00B60EF0" w14:paraId="51C23CEE" w14:textId="77777777" w:rsidTr="00D467F3">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1F839221"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INEOS Composites</w:t>
            </w:r>
          </w:p>
          <w:p w14:paraId="1589B1CA"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1B076C5D" w14:textId="5E7655E4"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06D4FA04"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338810D8" w14:textId="028B009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1215" w:type="dxa"/>
            <w:tcBorders>
              <w:top w:val="nil"/>
              <w:left w:val="nil"/>
              <w:bottom w:val="single" w:sz="4" w:space="0" w:color="auto"/>
              <w:right w:val="single" w:sz="4" w:space="0" w:color="auto"/>
            </w:tcBorders>
            <w:shd w:val="clear" w:color="auto" w:fill="auto"/>
            <w:noWrap/>
            <w:vAlign w:val="bottom"/>
            <w:hideMark/>
          </w:tcPr>
          <w:p w14:paraId="05FAFA73" w14:textId="3D266B6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41" w:type="dxa"/>
            <w:tcBorders>
              <w:top w:val="nil"/>
              <w:left w:val="nil"/>
              <w:bottom w:val="single" w:sz="4" w:space="0" w:color="auto"/>
              <w:right w:val="single" w:sz="4" w:space="0" w:color="auto"/>
            </w:tcBorders>
            <w:shd w:val="clear" w:color="auto" w:fill="auto"/>
            <w:noWrap/>
            <w:vAlign w:val="bottom"/>
            <w:hideMark/>
          </w:tcPr>
          <w:p w14:paraId="0866C84D" w14:textId="7D6DA0C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33" w:type="dxa"/>
            <w:tcBorders>
              <w:top w:val="nil"/>
              <w:left w:val="nil"/>
              <w:bottom w:val="single" w:sz="4" w:space="0" w:color="auto"/>
              <w:right w:val="single" w:sz="4" w:space="0" w:color="auto"/>
            </w:tcBorders>
            <w:shd w:val="clear" w:color="auto" w:fill="auto"/>
            <w:noWrap/>
            <w:vAlign w:val="bottom"/>
            <w:hideMark/>
          </w:tcPr>
          <w:p w14:paraId="6A1EE020" w14:textId="22AD3A3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35" w:type="dxa"/>
            <w:tcBorders>
              <w:top w:val="nil"/>
              <w:left w:val="nil"/>
              <w:bottom w:val="single" w:sz="4" w:space="0" w:color="auto"/>
              <w:right w:val="single" w:sz="4" w:space="0" w:color="auto"/>
            </w:tcBorders>
            <w:shd w:val="clear" w:color="auto" w:fill="auto"/>
            <w:noWrap/>
            <w:vAlign w:val="bottom"/>
            <w:hideMark/>
          </w:tcPr>
          <w:p w14:paraId="3D8927A2" w14:textId="4CDC153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r>
      <w:tr w:rsidR="00B46B4C" w:rsidRPr="00B60EF0" w14:paraId="4925E091" w14:textId="77777777" w:rsidTr="00D467F3">
        <w:trPr>
          <w:trHeight w:val="301"/>
        </w:trPr>
        <w:tc>
          <w:tcPr>
            <w:tcW w:w="3604" w:type="dxa"/>
            <w:vMerge/>
            <w:tcBorders>
              <w:left w:val="single" w:sz="4" w:space="0" w:color="auto"/>
              <w:right w:val="single" w:sz="4" w:space="0" w:color="auto"/>
            </w:tcBorders>
            <w:shd w:val="clear" w:color="auto" w:fill="auto"/>
            <w:noWrap/>
            <w:vAlign w:val="bottom"/>
            <w:hideMark/>
          </w:tcPr>
          <w:p w14:paraId="23A85074" w14:textId="20CE258F"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0B232B64"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Germany</w:t>
            </w:r>
          </w:p>
        </w:tc>
        <w:tc>
          <w:tcPr>
            <w:tcW w:w="1350" w:type="dxa"/>
            <w:tcBorders>
              <w:top w:val="nil"/>
              <w:left w:val="nil"/>
              <w:bottom w:val="single" w:sz="4" w:space="0" w:color="auto"/>
              <w:right w:val="single" w:sz="4" w:space="0" w:color="auto"/>
            </w:tcBorders>
            <w:shd w:val="clear" w:color="auto" w:fill="auto"/>
            <w:noWrap/>
            <w:vAlign w:val="bottom"/>
            <w:hideMark/>
          </w:tcPr>
          <w:p w14:paraId="5F44461C" w14:textId="2331224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1215" w:type="dxa"/>
            <w:tcBorders>
              <w:top w:val="nil"/>
              <w:left w:val="nil"/>
              <w:bottom w:val="single" w:sz="4" w:space="0" w:color="auto"/>
              <w:right w:val="single" w:sz="4" w:space="0" w:color="auto"/>
            </w:tcBorders>
            <w:shd w:val="clear" w:color="auto" w:fill="auto"/>
            <w:noWrap/>
            <w:vAlign w:val="bottom"/>
            <w:hideMark/>
          </w:tcPr>
          <w:p w14:paraId="59429582" w14:textId="5631343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41" w:type="dxa"/>
            <w:tcBorders>
              <w:top w:val="nil"/>
              <w:left w:val="nil"/>
              <w:bottom w:val="single" w:sz="4" w:space="0" w:color="auto"/>
              <w:right w:val="single" w:sz="4" w:space="0" w:color="auto"/>
            </w:tcBorders>
            <w:shd w:val="clear" w:color="auto" w:fill="auto"/>
            <w:noWrap/>
            <w:vAlign w:val="bottom"/>
            <w:hideMark/>
          </w:tcPr>
          <w:p w14:paraId="6A6E874C" w14:textId="4BAA9AC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3" w:type="dxa"/>
            <w:tcBorders>
              <w:top w:val="nil"/>
              <w:left w:val="nil"/>
              <w:bottom w:val="single" w:sz="4" w:space="0" w:color="auto"/>
              <w:right w:val="single" w:sz="4" w:space="0" w:color="auto"/>
            </w:tcBorders>
            <w:shd w:val="clear" w:color="auto" w:fill="auto"/>
            <w:noWrap/>
            <w:vAlign w:val="bottom"/>
            <w:hideMark/>
          </w:tcPr>
          <w:p w14:paraId="2D495E1B" w14:textId="7DE534A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5" w:type="dxa"/>
            <w:tcBorders>
              <w:top w:val="nil"/>
              <w:left w:val="nil"/>
              <w:bottom w:val="single" w:sz="4" w:space="0" w:color="auto"/>
              <w:right w:val="single" w:sz="4" w:space="0" w:color="auto"/>
            </w:tcBorders>
            <w:shd w:val="clear" w:color="auto" w:fill="auto"/>
            <w:noWrap/>
            <w:vAlign w:val="bottom"/>
            <w:hideMark/>
          </w:tcPr>
          <w:p w14:paraId="72ABF012" w14:textId="0FBCBB9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r>
      <w:tr w:rsidR="00B46B4C" w:rsidRPr="00B60EF0" w14:paraId="0FD5FFB4" w14:textId="77777777" w:rsidTr="00D467F3">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4D250898" w14:textId="19560C56"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20C79AF8"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2490D737" w14:textId="70CC4A3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1215" w:type="dxa"/>
            <w:tcBorders>
              <w:top w:val="nil"/>
              <w:left w:val="nil"/>
              <w:bottom w:val="single" w:sz="4" w:space="0" w:color="auto"/>
              <w:right w:val="single" w:sz="4" w:space="0" w:color="auto"/>
            </w:tcBorders>
            <w:shd w:val="clear" w:color="auto" w:fill="auto"/>
            <w:noWrap/>
            <w:vAlign w:val="bottom"/>
            <w:hideMark/>
          </w:tcPr>
          <w:p w14:paraId="639D1885" w14:textId="07F4C15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85.0</w:t>
            </w:r>
          </w:p>
        </w:tc>
        <w:tc>
          <w:tcPr>
            <w:tcW w:w="841" w:type="dxa"/>
            <w:tcBorders>
              <w:top w:val="nil"/>
              <w:left w:val="nil"/>
              <w:bottom w:val="single" w:sz="4" w:space="0" w:color="auto"/>
              <w:right w:val="single" w:sz="4" w:space="0" w:color="auto"/>
            </w:tcBorders>
            <w:shd w:val="clear" w:color="auto" w:fill="auto"/>
            <w:noWrap/>
            <w:vAlign w:val="bottom"/>
            <w:hideMark/>
          </w:tcPr>
          <w:p w14:paraId="1CC2815B" w14:textId="2D7DACC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85.0</w:t>
            </w:r>
          </w:p>
        </w:tc>
        <w:tc>
          <w:tcPr>
            <w:tcW w:w="833" w:type="dxa"/>
            <w:tcBorders>
              <w:top w:val="nil"/>
              <w:left w:val="nil"/>
              <w:bottom w:val="single" w:sz="4" w:space="0" w:color="auto"/>
              <w:right w:val="single" w:sz="4" w:space="0" w:color="auto"/>
            </w:tcBorders>
            <w:shd w:val="clear" w:color="auto" w:fill="auto"/>
            <w:noWrap/>
            <w:vAlign w:val="bottom"/>
            <w:hideMark/>
          </w:tcPr>
          <w:p w14:paraId="6CE94E22" w14:textId="7DF0FA1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85.0</w:t>
            </w:r>
          </w:p>
        </w:tc>
        <w:tc>
          <w:tcPr>
            <w:tcW w:w="835" w:type="dxa"/>
            <w:tcBorders>
              <w:top w:val="nil"/>
              <w:left w:val="nil"/>
              <w:bottom w:val="single" w:sz="4" w:space="0" w:color="auto"/>
              <w:right w:val="single" w:sz="4" w:space="0" w:color="auto"/>
            </w:tcBorders>
            <w:shd w:val="clear" w:color="auto" w:fill="auto"/>
            <w:noWrap/>
            <w:vAlign w:val="bottom"/>
            <w:hideMark/>
          </w:tcPr>
          <w:p w14:paraId="4D675288" w14:textId="21D94B8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85.0</w:t>
            </w:r>
          </w:p>
        </w:tc>
      </w:tr>
      <w:tr w:rsidR="00B46B4C" w:rsidRPr="00B60EF0" w14:paraId="611DCC27"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1FBF5D22"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Swancor Holding Co., LTD.</w:t>
            </w:r>
          </w:p>
        </w:tc>
        <w:tc>
          <w:tcPr>
            <w:tcW w:w="1611" w:type="dxa"/>
            <w:tcBorders>
              <w:top w:val="nil"/>
              <w:left w:val="nil"/>
              <w:bottom w:val="single" w:sz="4" w:space="0" w:color="auto"/>
              <w:right w:val="single" w:sz="4" w:space="0" w:color="auto"/>
            </w:tcBorders>
            <w:shd w:val="clear" w:color="auto" w:fill="auto"/>
            <w:noWrap/>
            <w:vAlign w:val="bottom"/>
            <w:hideMark/>
          </w:tcPr>
          <w:p w14:paraId="0B64926F"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Taiwan</w:t>
            </w:r>
          </w:p>
        </w:tc>
        <w:tc>
          <w:tcPr>
            <w:tcW w:w="1350" w:type="dxa"/>
            <w:tcBorders>
              <w:top w:val="nil"/>
              <w:left w:val="nil"/>
              <w:bottom w:val="single" w:sz="4" w:space="0" w:color="auto"/>
              <w:right w:val="single" w:sz="4" w:space="0" w:color="auto"/>
            </w:tcBorders>
            <w:shd w:val="clear" w:color="auto" w:fill="auto"/>
            <w:noWrap/>
            <w:vAlign w:val="bottom"/>
            <w:hideMark/>
          </w:tcPr>
          <w:p w14:paraId="2C525ED4" w14:textId="6B21EE0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60.0</w:t>
            </w:r>
          </w:p>
        </w:tc>
        <w:tc>
          <w:tcPr>
            <w:tcW w:w="1215" w:type="dxa"/>
            <w:tcBorders>
              <w:top w:val="nil"/>
              <w:left w:val="nil"/>
              <w:bottom w:val="single" w:sz="4" w:space="0" w:color="auto"/>
              <w:right w:val="single" w:sz="4" w:space="0" w:color="auto"/>
            </w:tcBorders>
            <w:shd w:val="clear" w:color="auto" w:fill="auto"/>
            <w:noWrap/>
            <w:vAlign w:val="bottom"/>
            <w:hideMark/>
          </w:tcPr>
          <w:p w14:paraId="6F0CAED3" w14:textId="5331BE1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41" w:type="dxa"/>
            <w:tcBorders>
              <w:top w:val="nil"/>
              <w:left w:val="nil"/>
              <w:bottom w:val="single" w:sz="4" w:space="0" w:color="auto"/>
              <w:right w:val="single" w:sz="4" w:space="0" w:color="auto"/>
            </w:tcBorders>
            <w:shd w:val="clear" w:color="auto" w:fill="auto"/>
            <w:noWrap/>
            <w:vAlign w:val="bottom"/>
            <w:hideMark/>
          </w:tcPr>
          <w:p w14:paraId="549BBD40" w14:textId="15C792B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3" w:type="dxa"/>
            <w:tcBorders>
              <w:top w:val="nil"/>
              <w:left w:val="nil"/>
              <w:bottom w:val="single" w:sz="4" w:space="0" w:color="auto"/>
              <w:right w:val="single" w:sz="4" w:space="0" w:color="auto"/>
            </w:tcBorders>
            <w:shd w:val="clear" w:color="auto" w:fill="auto"/>
            <w:noWrap/>
            <w:vAlign w:val="bottom"/>
            <w:hideMark/>
          </w:tcPr>
          <w:p w14:paraId="75B82FF7" w14:textId="5260828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5" w:type="dxa"/>
            <w:tcBorders>
              <w:top w:val="nil"/>
              <w:left w:val="nil"/>
              <w:bottom w:val="single" w:sz="4" w:space="0" w:color="auto"/>
              <w:right w:val="single" w:sz="4" w:space="0" w:color="auto"/>
            </w:tcBorders>
            <w:shd w:val="clear" w:color="auto" w:fill="auto"/>
            <w:noWrap/>
            <w:vAlign w:val="bottom"/>
            <w:hideMark/>
          </w:tcPr>
          <w:p w14:paraId="36151044" w14:textId="59BA7B3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r>
      <w:tr w:rsidR="00B46B4C" w:rsidRPr="00B60EF0" w14:paraId="3BDD24A9" w14:textId="77777777" w:rsidTr="003A3B8B">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022ACE0D"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Showa Denko K.K.</w:t>
            </w:r>
          </w:p>
          <w:p w14:paraId="3F2F67BE"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4F2DF0FF" w14:textId="18ABC583"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30835801"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39D3F162" w14:textId="57B2917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12E02056" w14:textId="5FDDADD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3B452DA7" w14:textId="1841396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33" w:type="dxa"/>
            <w:tcBorders>
              <w:top w:val="nil"/>
              <w:left w:val="nil"/>
              <w:bottom w:val="single" w:sz="4" w:space="0" w:color="auto"/>
              <w:right w:val="single" w:sz="4" w:space="0" w:color="auto"/>
            </w:tcBorders>
            <w:shd w:val="clear" w:color="auto" w:fill="auto"/>
            <w:noWrap/>
            <w:vAlign w:val="bottom"/>
            <w:hideMark/>
          </w:tcPr>
          <w:p w14:paraId="67F53229" w14:textId="4CA3E04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35" w:type="dxa"/>
            <w:tcBorders>
              <w:top w:val="nil"/>
              <w:left w:val="nil"/>
              <w:bottom w:val="single" w:sz="4" w:space="0" w:color="auto"/>
              <w:right w:val="single" w:sz="4" w:space="0" w:color="auto"/>
            </w:tcBorders>
            <w:shd w:val="clear" w:color="auto" w:fill="auto"/>
            <w:noWrap/>
            <w:vAlign w:val="bottom"/>
            <w:hideMark/>
          </w:tcPr>
          <w:p w14:paraId="44924E93" w14:textId="5480DC6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r>
      <w:tr w:rsidR="00B46B4C" w:rsidRPr="00B60EF0" w14:paraId="33E30856" w14:textId="77777777" w:rsidTr="003A3B8B">
        <w:trPr>
          <w:trHeight w:val="301"/>
        </w:trPr>
        <w:tc>
          <w:tcPr>
            <w:tcW w:w="3604" w:type="dxa"/>
            <w:vMerge/>
            <w:tcBorders>
              <w:left w:val="single" w:sz="4" w:space="0" w:color="auto"/>
              <w:right w:val="single" w:sz="4" w:space="0" w:color="auto"/>
            </w:tcBorders>
            <w:shd w:val="clear" w:color="auto" w:fill="auto"/>
            <w:noWrap/>
            <w:vAlign w:val="bottom"/>
            <w:hideMark/>
          </w:tcPr>
          <w:p w14:paraId="2DD43745" w14:textId="56331EA0"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41591DAB"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Japan</w:t>
            </w:r>
          </w:p>
        </w:tc>
        <w:tc>
          <w:tcPr>
            <w:tcW w:w="1350" w:type="dxa"/>
            <w:tcBorders>
              <w:top w:val="nil"/>
              <w:left w:val="nil"/>
              <w:bottom w:val="single" w:sz="4" w:space="0" w:color="auto"/>
              <w:right w:val="single" w:sz="4" w:space="0" w:color="auto"/>
            </w:tcBorders>
            <w:shd w:val="clear" w:color="auto" w:fill="auto"/>
            <w:noWrap/>
            <w:vAlign w:val="bottom"/>
            <w:hideMark/>
          </w:tcPr>
          <w:p w14:paraId="12D40D87" w14:textId="40A4BD8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6C17B6CD" w14:textId="36BDE68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64CCD09B" w14:textId="143B22C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206BA726" w14:textId="3EC645C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5CF8124D" w14:textId="6D0F2B3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197BE8E0" w14:textId="77777777" w:rsidTr="003A3B8B">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27C3A874" w14:textId="52EDB456"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1822427C"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Singapore</w:t>
            </w:r>
          </w:p>
        </w:tc>
        <w:tc>
          <w:tcPr>
            <w:tcW w:w="1350" w:type="dxa"/>
            <w:tcBorders>
              <w:top w:val="nil"/>
              <w:left w:val="nil"/>
              <w:bottom w:val="single" w:sz="4" w:space="0" w:color="auto"/>
              <w:right w:val="single" w:sz="4" w:space="0" w:color="auto"/>
            </w:tcBorders>
            <w:shd w:val="clear" w:color="auto" w:fill="auto"/>
            <w:noWrap/>
            <w:vAlign w:val="bottom"/>
            <w:hideMark/>
          </w:tcPr>
          <w:p w14:paraId="755D4870" w14:textId="08D6D30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1215" w:type="dxa"/>
            <w:tcBorders>
              <w:top w:val="nil"/>
              <w:left w:val="nil"/>
              <w:bottom w:val="single" w:sz="4" w:space="0" w:color="auto"/>
              <w:right w:val="single" w:sz="4" w:space="0" w:color="auto"/>
            </w:tcBorders>
            <w:shd w:val="clear" w:color="auto" w:fill="auto"/>
            <w:noWrap/>
            <w:vAlign w:val="bottom"/>
            <w:hideMark/>
          </w:tcPr>
          <w:p w14:paraId="16B0F623" w14:textId="1BAA110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1DDF6386" w14:textId="16A2A93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1DF9D81C" w14:textId="7FDC251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14E46824" w14:textId="7CA9BF6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54B15432" w14:textId="77777777" w:rsidTr="008B5E84">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7FBAD260"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Scott Bader Company Ltd.</w:t>
            </w:r>
          </w:p>
          <w:p w14:paraId="3D25A92E"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41A18AE7" w14:textId="68D830BC"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6D5A9C3A"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France</w:t>
            </w:r>
          </w:p>
        </w:tc>
        <w:tc>
          <w:tcPr>
            <w:tcW w:w="1350" w:type="dxa"/>
            <w:tcBorders>
              <w:top w:val="nil"/>
              <w:left w:val="nil"/>
              <w:bottom w:val="single" w:sz="4" w:space="0" w:color="auto"/>
              <w:right w:val="single" w:sz="4" w:space="0" w:color="auto"/>
            </w:tcBorders>
            <w:shd w:val="clear" w:color="auto" w:fill="auto"/>
            <w:noWrap/>
            <w:vAlign w:val="bottom"/>
            <w:hideMark/>
          </w:tcPr>
          <w:p w14:paraId="482854E1" w14:textId="7CB6D31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1215" w:type="dxa"/>
            <w:tcBorders>
              <w:top w:val="nil"/>
              <w:left w:val="nil"/>
              <w:bottom w:val="single" w:sz="4" w:space="0" w:color="auto"/>
              <w:right w:val="single" w:sz="4" w:space="0" w:color="auto"/>
            </w:tcBorders>
            <w:shd w:val="clear" w:color="auto" w:fill="auto"/>
            <w:noWrap/>
            <w:vAlign w:val="bottom"/>
            <w:hideMark/>
          </w:tcPr>
          <w:p w14:paraId="4E4D26A9" w14:textId="5E6A04C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00D102F5" w14:textId="5BC5C0C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6D6B1125" w14:textId="25619B5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3F7DB5B9" w14:textId="4A235F8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2D608B91" w14:textId="77777777" w:rsidTr="008B5E84">
        <w:trPr>
          <w:trHeight w:val="301"/>
        </w:trPr>
        <w:tc>
          <w:tcPr>
            <w:tcW w:w="3604" w:type="dxa"/>
            <w:vMerge/>
            <w:tcBorders>
              <w:left w:val="single" w:sz="4" w:space="0" w:color="auto"/>
              <w:right w:val="single" w:sz="4" w:space="0" w:color="auto"/>
            </w:tcBorders>
            <w:shd w:val="clear" w:color="auto" w:fill="auto"/>
            <w:noWrap/>
            <w:vAlign w:val="bottom"/>
            <w:hideMark/>
          </w:tcPr>
          <w:p w14:paraId="31F7E1C6" w14:textId="0DAEA349"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0D9D3A15"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United Kingdom</w:t>
            </w:r>
          </w:p>
        </w:tc>
        <w:tc>
          <w:tcPr>
            <w:tcW w:w="1350" w:type="dxa"/>
            <w:tcBorders>
              <w:top w:val="nil"/>
              <w:left w:val="nil"/>
              <w:bottom w:val="single" w:sz="4" w:space="0" w:color="auto"/>
              <w:right w:val="single" w:sz="4" w:space="0" w:color="auto"/>
            </w:tcBorders>
            <w:shd w:val="clear" w:color="auto" w:fill="auto"/>
            <w:noWrap/>
            <w:vAlign w:val="bottom"/>
            <w:hideMark/>
          </w:tcPr>
          <w:p w14:paraId="63C9E03D" w14:textId="2F3FA64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52AC6F3B" w14:textId="7970CFC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3C3419ED" w14:textId="41D0457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35D37DBA" w14:textId="142408E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0D8B203D" w14:textId="4B15C2C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3885FCF5" w14:textId="77777777" w:rsidTr="008B5E84">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6BD7177C" w14:textId="731C2B76"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35ACD9C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United Arab Emirates</w:t>
            </w:r>
          </w:p>
        </w:tc>
        <w:tc>
          <w:tcPr>
            <w:tcW w:w="1350" w:type="dxa"/>
            <w:tcBorders>
              <w:top w:val="nil"/>
              <w:left w:val="nil"/>
              <w:bottom w:val="single" w:sz="4" w:space="0" w:color="auto"/>
              <w:right w:val="single" w:sz="4" w:space="0" w:color="auto"/>
            </w:tcBorders>
            <w:shd w:val="clear" w:color="auto" w:fill="auto"/>
            <w:noWrap/>
            <w:vAlign w:val="bottom"/>
            <w:hideMark/>
          </w:tcPr>
          <w:p w14:paraId="432B3FCB" w14:textId="0FE8895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6D3B37CB" w14:textId="40628F1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13D859EA" w14:textId="629B350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6DFE2086" w14:textId="7EB9487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4932AF90" w14:textId="3729DB6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568A0125" w14:textId="77777777" w:rsidTr="00306E26">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171A2242"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Polynt-Reichhold</w:t>
            </w:r>
          </w:p>
          <w:p w14:paraId="60A0F293"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07460E16" w14:textId="1986DEE0"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2597159F"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30252E02" w14:textId="2E91B60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1215" w:type="dxa"/>
            <w:tcBorders>
              <w:top w:val="nil"/>
              <w:left w:val="nil"/>
              <w:bottom w:val="single" w:sz="4" w:space="0" w:color="auto"/>
              <w:right w:val="single" w:sz="4" w:space="0" w:color="auto"/>
            </w:tcBorders>
            <w:shd w:val="clear" w:color="auto" w:fill="auto"/>
            <w:noWrap/>
            <w:vAlign w:val="bottom"/>
            <w:hideMark/>
          </w:tcPr>
          <w:p w14:paraId="1D62D3E0" w14:textId="09F6088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41" w:type="dxa"/>
            <w:tcBorders>
              <w:top w:val="nil"/>
              <w:left w:val="nil"/>
              <w:bottom w:val="single" w:sz="4" w:space="0" w:color="auto"/>
              <w:right w:val="single" w:sz="4" w:space="0" w:color="auto"/>
            </w:tcBorders>
            <w:shd w:val="clear" w:color="auto" w:fill="auto"/>
            <w:noWrap/>
            <w:vAlign w:val="bottom"/>
            <w:hideMark/>
          </w:tcPr>
          <w:p w14:paraId="73670759" w14:textId="3F66FB3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3" w:type="dxa"/>
            <w:tcBorders>
              <w:top w:val="nil"/>
              <w:left w:val="nil"/>
              <w:bottom w:val="single" w:sz="4" w:space="0" w:color="auto"/>
              <w:right w:val="single" w:sz="4" w:space="0" w:color="auto"/>
            </w:tcBorders>
            <w:shd w:val="clear" w:color="auto" w:fill="auto"/>
            <w:noWrap/>
            <w:vAlign w:val="bottom"/>
            <w:hideMark/>
          </w:tcPr>
          <w:p w14:paraId="5291CC67" w14:textId="40EF720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5" w:type="dxa"/>
            <w:tcBorders>
              <w:top w:val="nil"/>
              <w:left w:val="nil"/>
              <w:bottom w:val="single" w:sz="4" w:space="0" w:color="auto"/>
              <w:right w:val="single" w:sz="4" w:space="0" w:color="auto"/>
            </w:tcBorders>
            <w:shd w:val="clear" w:color="auto" w:fill="auto"/>
            <w:noWrap/>
            <w:vAlign w:val="bottom"/>
            <w:hideMark/>
          </w:tcPr>
          <w:p w14:paraId="3E5B7AFD" w14:textId="2CEFAA7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r>
      <w:tr w:rsidR="00B46B4C" w:rsidRPr="00B60EF0" w14:paraId="013197C7" w14:textId="77777777" w:rsidTr="00306E26">
        <w:trPr>
          <w:trHeight w:val="301"/>
        </w:trPr>
        <w:tc>
          <w:tcPr>
            <w:tcW w:w="3604" w:type="dxa"/>
            <w:vMerge/>
            <w:tcBorders>
              <w:left w:val="single" w:sz="4" w:space="0" w:color="auto"/>
              <w:right w:val="single" w:sz="4" w:space="0" w:color="auto"/>
            </w:tcBorders>
            <w:shd w:val="clear" w:color="auto" w:fill="auto"/>
            <w:noWrap/>
            <w:vAlign w:val="bottom"/>
            <w:hideMark/>
          </w:tcPr>
          <w:p w14:paraId="075ABBFE" w14:textId="3BB48333"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3EEAA0B1"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Italy</w:t>
            </w:r>
          </w:p>
        </w:tc>
        <w:tc>
          <w:tcPr>
            <w:tcW w:w="1350" w:type="dxa"/>
            <w:tcBorders>
              <w:top w:val="nil"/>
              <w:left w:val="nil"/>
              <w:bottom w:val="single" w:sz="4" w:space="0" w:color="auto"/>
              <w:right w:val="single" w:sz="4" w:space="0" w:color="auto"/>
            </w:tcBorders>
            <w:shd w:val="clear" w:color="auto" w:fill="auto"/>
            <w:noWrap/>
            <w:vAlign w:val="bottom"/>
            <w:hideMark/>
          </w:tcPr>
          <w:p w14:paraId="4A238097" w14:textId="0B601BF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1215" w:type="dxa"/>
            <w:tcBorders>
              <w:top w:val="nil"/>
              <w:left w:val="nil"/>
              <w:bottom w:val="single" w:sz="4" w:space="0" w:color="auto"/>
              <w:right w:val="single" w:sz="4" w:space="0" w:color="auto"/>
            </w:tcBorders>
            <w:shd w:val="clear" w:color="auto" w:fill="auto"/>
            <w:noWrap/>
            <w:vAlign w:val="bottom"/>
            <w:hideMark/>
          </w:tcPr>
          <w:p w14:paraId="4F08F5F9" w14:textId="6525774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41" w:type="dxa"/>
            <w:tcBorders>
              <w:top w:val="nil"/>
              <w:left w:val="nil"/>
              <w:bottom w:val="single" w:sz="4" w:space="0" w:color="auto"/>
              <w:right w:val="single" w:sz="4" w:space="0" w:color="auto"/>
            </w:tcBorders>
            <w:shd w:val="clear" w:color="auto" w:fill="auto"/>
            <w:noWrap/>
            <w:vAlign w:val="bottom"/>
            <w:hideMark/>
          </w:tcPr>
          <w:p w14:paraId="25D1387C" w14:textId="296E547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33" w:type="dxa"/>
            <w:tcBorders>
              <w:top w:val="nil"/>
              <w:left w:val="nil"/>
              <w:bottom w:val="single" w:sz="4" w:space="0" w:color="auto"/>
              <w:right w:val="single" w:sz="4" w:space="0" w:color="auto"/>
            </w:tcBorders>
            <w:shd w:val="clear" w:color="auto" w:fill="auto"/>
            <w:noWrap/>
            <w:vAlign w:val="bottom"/>
            <w:hideMark/>
          </w:tcPr>
          <w:p w14:paraId="6670BD85" w14:textId="29EA35B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35" w:type="dxa"/>
            <w:tcBorders>
              <w:top w:val="nil"/>
              <w:left w:val="nil"/>
              <w:bottom w:val="single" w:sz="4" w:space="0" w:color="auto"/>
              <w:right w:val="single" w:sz="4" w:space="0" w:color="auto"/>
            </w:tcBorders>
            <w:shd w:val="clear" w:color="auto" w:fill="auto"/>
            <w:noWrap/>
            <w:vAlign w:val="bottom"/>
            <w:hideMark/>
          </w:tcPr>
          <w:p w14:paraId="0E23744E" w14:textId="261BEA8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r>
      <w:tr w:rsidR="00B46B4C" w:rsidRPr="00B60EF0" w14:paraId="695646B0" w14:textId="77777777" w:rsidTr="00306E26">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66984CB0" w14:textId="6BE19600"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7BC2D9E5"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7D2E2950" w14:textId="7D3C493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c>
          <w:tcPr>
            <w:tcW w:w="1215" w:type="dxa"/>
            <w:tcBorders>
              <w:top w:val="nil"/>
              <w:left w:val="nil"/>
              <w:bottom w:val="single" w:sz="4" w:space="0" w:color="auto"/>
              <w:right w:val="single" w:sz="4" w:space="0" w:color="auto"/>
            </w:tcBorders>
            <w:shd w:val="clear" w:color="auto" w:fill="auto"/>
            <w:noWrap/>
            <w:vAlign w:val="bottom"/>
            <w:hideMark/>
          </w:tcPr>
          <w:p w14:paraId="6EF3DD78" w14:textId="0FC8351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c>
          <w:tcPr>
            <w:tcW w:w="841" w:type="dxa"/>
            <w:tcBorders>
              <w:top w:val="nil"/>
              <w:left w:val="nil"/>
              <w:bottom w:val="single" w:sz="4" w:space="0" w:color="auto"/>
              <w:right w:val="single" w:sz="4" w:space="0" w:color="auto"/>
            </w:tcBorders>
            <w:shd w:val="clear" w:color="auto" w:fill="auto"/>
            <w:noWrap/>
            <w:vAlign w:val="bottom"/>
            <w:hideMark/>
          </w:tcPr>
          <w:p w14:paraId="1C8424BB" w14:textId="38C341F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c>
          <w:tcPr>
            <w:tcW w:w="833" w:type="dxa"/>
            <w:tcBorders>
              <w:top w:val="nil"/>
              <w:left w:val="nil"/>
              <w:bottom w:val="single" w:sz="4" w:space="0" w:color="auto"/>
              <w:right w:val="single" w:sz="4" w:space="0" w:color="auto"/>
            </w:tcBorders>
            <w:shd w:val="clear" w:color="auto" w:fill="auto"/>
            <w:noWrap/>
            <w:vAlign w:val="bottom"/>
            <w:hideMark/>
          </w:tcPr>
          <w:p w14:paraId="1481CF36" w14:textId="0E3B704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c>
          <w:tcPr>
            <w:tcW w:w="835" w:type="dxa"/>
            <w:tcBorders>
              <w:top w:val="nil"/>
              <w:left w:val="nil"/>
              <w:bottom w:val="single" w:sz="4" w:space="0" w:color="auto"/>
              <w:right w:val="single" w:sz="4" w:space="0" w:color="auto"/>
            </w:tcBorders>
            <w:shd w:val="clear" w:color="auto" w:fill="auto"/>
            <w:noWrap/>
            <w:vAlign w:val="bottom"/>
            <w:hideMark/>
          </w:tcPr>
          <w:p w14:paraId="52F703B6" w14:textId="6A7FA5A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r>
      <w:tr w:rsidR="00B46B4C" w:rsidRPr="00B60EF0" w14:paraId="3B453CCA" w14:textId="77777777" w:rsidTr="00075439">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1325B67D"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Eternal Materials Co.,Ltd.</w:t>
            </w:r>
          </w:p>
          <w:p w14:paraId="28D697C1"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2DE2CB85" w14:textId="4B887F62"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70A6714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3C5480F8" w14:textId="2256A61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1215" w:type="dxa"/>
            <w:tcBorders>
              <w:top w:val="nil"/>
              <w:left w:val="nil"/>
              <w:bottom w:val="single" w:sz="4" w:space="0" w:color="auto"/>
              <w:right w:val="single" w:sz="4" w:space="0" w:color="auto"/>
            </w:tcBorders>
            <w:shd w:val="clear" w:color="auto" w:fill="auto"/>
            <w:noWrap/>
            <w:vAlign w:val="bottom"/>
            <w:hideMark/>
          </w:tcPr>
          <w:p w14:paraId="10E46B5C" w14:textId="4EF9715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41" w:type="dxa"/>
            <w:tcBorders>
              <w:top w:val="nil"/>
              <w:left w:val="nil"/>
              <w:bottom w:val="single" w:sz="4" w:space="0" w:color="auto"/>
              <w:right w:val="single" w:sz="4" w:space="0" w:color="auto"/>
            </w:tcBorders>
            <w:shd w:val="clear" w:color="auto" w:fill="auto"/>
            <w:noWrap/>
            <w:vAlign w:val="bottom"/>
            <w:hideMark/>
          </w:tcPr>
          <w:p w14:paraId="25F763EB" w14:textId="592CE8D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33" w:type="dxa"/>
            <w:tcBorders>
              <w:top w:val="nil"/>
              <w:left w:val="nil"/>
              <w:bottom w:val="single" w:sz="4" w:space="0" w:color="auto"/>
              <w:right w:val="single" w:sz="4" w:space="0" w:color="auto"/>
            </w:tcBorders>
            <w:shd w:val="clear" w:color="auto" w:fill="auto"/>
            <w:noWrap/>
            <w:vAlign w:val="bottom"/>
            <w:hideMark/>
          </w:tcPr>
          <w:p w14:paraId="1EC0EA64" w14:textId="178B135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35" w:type="dxa"/>
            <w:tcBorders>
              <w:top w:val="nil"/>
              <w:left w:val="nil"/>
              <w:bottom w:val="single" w:sz="4" w:space="0" w:color="auto"/>
              <w:right w:val="single" w:sz="4" w:space="0" w:color="auto"/>
            </w:tcBorders>
            <w:shd w:val="clear" w:color="auto" w:fill="auto"/>
            <w:noWrap/>
            <w:vAlign w:val="bottom"/>
            <w:hideMark/>
          </w:tcPr>
          <w:p w14:paraId="69ECC4C2" w14:textId="07D0B03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r>
      <w:tr w:rsidR="00B46B4C" w:rsidRPr="00B60EF0" w14:paraId="19663E32" w14:textId="77777777" w:rsidTr="00075439">
        <w:trPr>
          <w:trHeight w:val="301"/>
        </w:trPr>
        <w:tc>
          <w:tcPr>
            <w:tcW w:w="3604" w:type="dxa"/>
            <w:vMerge/>
            <w:tcBorders>
              <w:left w:val="single" w:sz="4" w:space="0" w:color="auto"/>
              <w:right w:val="single" w:sz="4" w:space="0" w:color="auto"/>
            </w:tcBorders>
            <w:shd w:val="clear" w:color="auto" w:fill="auto"/>
            <w:noWrap/>
            <w:vAlign w:val="bottom"/>
            <w:hideMark/>
          </w:tcPr>
          <w:p w14:paraId="6A39E3F4" w14:textId="35E7A806"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49EAE7EC"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Taiwan</w:t>
            </w:r>
          </w:p>
        </w:tc>
        <w:tc>
          <w:tcPr>
            <w:tcW w:w="1350" w:type="dxa"/>
            <w:tcBorders>
              <w:top w:val="nil"/>
              <w:left w:val="nil"/>
              <w:bottom w:val="single" w:sz="4" w:space="0" w:color="auto"/>
              <w:right w:val="single" w:sz="4" w:space="0" w:color="auto"/>
            </w:tcBorders>
            <w:shd w:val="clear" w:color="auto" w:fill="auto"/>
            <w:noWrap/>
            <w:vAlign w:val="bottom"/>
            <w:hideMark/>
          </w:tcPr>
          <w:p w14:paraId="53D0323C" w14:textId="0D42511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7523F80B" w14:textId="4C516FC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7FEFAC70" w14:textId="399C24A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28B73B00" w14:textId="64C7AF4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185F41A6" w14:textId="7C9E67A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49DA062B" w14:textId="77777777" w:rsidTr="00075439">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026CC32F" w14:textId="4F4B6697"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21888C5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Malaysia</w:t>
            </w:r>
          </w:p>
        </w:tc>
        <w:tc>
          <w:tcPr>
            <w:tcW w:w="1350" w:type="dxa"/>
            <w:tcBorders>
              <w:top w:val="nil"/>
              <w:left w:val="nil"/>
              <w:bottom w:val="single" w:sz="4" w:space="0" w:color="auto"/>
              <w:right w:val="single" w:sz="4" w:space="0" w:color="auto"/>
            </w:tcBorders>
            <w:shd w:val="clear" w:color="auto" w:fill="auto"/>
            <w:noWrap/>
            <w:vAlign w:val="bottom"/>
            <w:hideMark/>
          </w:tcPr>
          <w:p w14:paraId="0E7C83CF" w14:textId="5027132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1215" w:type="dxa"/>
            <w:tcBorders>
              <w:top w:val="nil"/>
              <w:left w:val="nil"/>
              <w:bottom w:val="single" w:sz="4" w:space="0" w:color="auto"/>
              <w:right w:val="single" w:sz="4" w:space="0" w:color="auto"/>
            </w:tcBorders>
            <w:shd w:val="clear" w:color="auto" w:fill="auto"/>
            <w:noWrap/>
            <w:vAlign w:val="bottom"/>
            <w:hideMark/>
          </w:tcPr>
          <w:p w14:paraId="59D94808" w14:textId="290A752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7FAD3EB5" w14:textId="740003B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344BA3DC" w14:textId="49BEDD6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54D9FD5F" w14:textId="7B93DF6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2B865BC7" w14:textId="77777777" w:rsidTr="00611507">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73E0D8A0"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Sino Polymer</w:t>
            </w:r>
          </w:p>
          <w:p w14:paraId="4C2B8599" w14:textId="13E35914"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3CB12097"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723C0ACF" w14:textId="56C0714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04778BC2" w14:textId="1C352F0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79393BF5" w14:textId="6396B59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23BE25D5" w14:textId="13173A4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50BE31B9" w14:textId="34DFE36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1A14217F" w14:textId="77777777" w:rsidTr="00611507">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5C7BA567" w14:textId="2206A47B"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0E853E88"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Italy</w:t>
            </w:r>
          </w:p>
        </w:tc>
        <w:tc>
          <w:tcPr>
            <w:tcW w:w="1350" w:type="dxa"/>
            <w:tcBorders>
              <w:top w:val="nil"/>
              <w:left w:val="nil"/>
              <w:bottom w:val="single" w:sz="4" w:space="0" w:color="auto"/>
              <w:right w:val="single" w:sz="4" w:space="0" w:color="auto"/>
            </w:tcBorders>
            <w:shd w:val="clear" w:color="auto" w:fill="auto"/>
            <w:noWrap/>
            <w:vAlign w:val="bottom"/>
            <w:hideMark/>
          </w:tcPr>
          <w:p w14:paraId="28BCA047" w14:textId="68677A3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c>
          <w:tcPr>
            <w:tcW w:w="1215" w:type="dxa"/>
            <w:tcBorders>
              <w:top w:val="nil"/>
              <w:left w:val="nil"/>
              <w:bottom w:val="single" w:sz="4" w:space="0" w:color="auto"/>
              <w:right w:val="single" w:sz="4" w:space="0" w:color="auto"/>
            </w:tcBorders>
            <w:shd w:val="clear" w:color="auto" w:fill="auto"/>
            <w:noWrap/>
            <w:vAlign w:val="bottom"/>
            <w:hideMark/>
          </w:tcPr>
          <w:p w14:paraId="675D9876" w14:textId="1AFA971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c>
          <w:tcPr>
            <w:tcW w:w="841" w:type="dxa"/>
            <w:tcBorders>
              <w:top w:val="nil"/>
              <w:left w:val="nil"/>
              <w:bottom w:val="single" w:sz="4" w:space="0" w:color="auto"/>
              <w:right w:val="single" w:sz="4" w:space="0" w:color="auto"/>
            </w:tcBorders>
            <w:shd w:val="clear" w:color="auto" w:fill="auto"/>
            <w:noWrap/>
            <w:vAlign w:val="bottom"/>
            <w:hideMark/>
          </w:tcPr>
          <w:p w14:paraId="0CAECA73" w14:textId="130D7C3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c>
          <w:tcPr>
            <w:tcW w:w="833" w:type="dxa"/>
            <w:tcBorders>
              <w:top w:val="nil"/>
              <w:left w:val="nil"/>
              <w:bottom w:val="single" w:sz="4" w:space="0" w:color="auto"/>
              <w:right w:val="single" w:sz="4" w:space="0" w:color="auto"/>
            </w:tcBorders>
            <w:shd w:val="clear" w:color="auto" w:fill="auto"/>
            <w:noWrap/>
            <w:vAlign w:val="bottom"/>
            <w:hideMark/>
          </w:tcPr>
          <w:p w14:paraId="2899609D" w14:textId="133C735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c>
          <w:tcPr>
            <w:tcW w:w="835" w:type="dxa"/>
            <w:tcBorders>
              <w:top w:val="nil"/>
              <w:left w:val="nil"/>
              <w:bottom w:val="single" w:sz="4" w:space="0" w:color="auto"/>
              <w:right w:val="single" w:sz="4" w:space="0" w:color="auto"/>
            </w:tcBorders>
            <w:shd w:val="clear" w:color="auto" w:fill="auto"/>
            <w:noWrap/>
            <w:vAlign w:val="bottom"/>
            <w:hideMark/>
          </w:tcPr>
          <w:p w14:paraId="1F1C41C7" w14:textId="4929211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r>
      <w:tr w:rsidR="00B46B4C" w:rsidRPr="00B60EF0" w14:paraId="255C97D5"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1155D371"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Hexion Inc.</w:t>
            </w:r>
          </w:p>
        </w:tc>
        <w:tc>
          <w:tcPr>
            <w:tcW w:w="1611" w:type="dxa"/>
            <w:tcBorders>
              <w:top w:val="nil"/>
              <w:left w:val="nil"/>
              <w:bottom w:val="single" w:sz="4" w:space="0" w:color="auto"/>
              <w:right w:val="single" w:sz="4" w:space="0" w:color="auto"/>
            </w:tcBorders>
            <w:shd w:val="clear" w:color="auto" w:fill="auto"/>
            <w:noWrap/>
            <w:vAlign w:val="bottom"/>
            <w:hideMark/>
          </w:tcPr>
          <w:p w14:paraId="249D4269"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Netherlands</w:t>
            </w:r>
          </w:p>
        </w:tc>
        <w:tc>
          <w:tcPr>
            <w:tcW w:w="1350" w:type="dxa"/>
            <w:tcBorders>
              <w:top w:val="nil"/>
              <w:left w:val="nil"/>
              <w:bottom w:val="single" w:sz="4" w:space="0" w:color="auto"/>
              <w:right w:val="single" w:sz="4" w:space="0" w:color="auto"/>
            </w:tcBorders>
            <w:shd w:val="clear" w:color="auto" w:fill="auto"/>
            <w:noWrap/>
            <w:vAlign w:val="bottom"/>
            <w:hideMark/>
          </w:tcPr>
          <w:p w14:paraId="40097E00" w14:textId="5851E3A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1215" w:type="dxa"/>
            <w:tcBorders>
              <w:top w:val="nil"/>
              <w:left w:val="nil"/>
              <w:bottom w:val="single" w:sz="4" w:space="0" w:color="auto"/>
              <w:right w:val="single" w:sz="4" w:space="0" w:color="auto"/>
            </w:tcBorders>
            <w:shd w:val="clear" w:color="auto" w:fill="auto"/>
            <w:noWrap/>
            <w:vAlign w:val="bottom"/>
            <w:hideMark/>
          </w:tcPr>
          <w:p w14:paraId="4733A742" w14:textId="4B7BEF5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41" w:type="dxa"/>
            <w:tcBorders>
              <w:top w:val="nil"/>
              <w:left w:val="nil"/>
              <w:bottom w:val="single" w:sz="4" w:space="0" w:color="auto"/>
              <w:right w:val="single" w:sz="4" w:space="0" w:color="auto"/>
            </w:tcBorders>
            <w:shd w:val="clear" w:color="auto" w:fill="auto"/>
            <w:noWrap/>
            <w:vAlign w:val="bottom"/>
            <w:hideMark/>
          </w:tcPr>
          <w:p w14:paraId="23A45FFA" w14:textId="07797E1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3" w:type="dxa"/>
            <w:tcBorders>
              <w:top w:val="nil"/>
              <w:left w:val="nil"/>
              <w:bottom w:val="single" w:sz="4" w:space="0" w:color="auto"/>
              <w:right w:val="single" w:sz="4" w:space="0" w:color="auto"/>
            </w:tcBorders>
            <w:shd w:val="clear" w:color="auto" w:fill="auto"/>
            <w:noWrap/>
            <w:vAlign w:val="bottom"/>
            <w:hideMark/>
          </w:tcPr>
          <w:p w14:paraId="7402BADB" w14:textId="1663052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5" w:type="dxa"/>
            <w:tcBorders>
              <w:top w:val="nil"/>
              <w:left w:val="nil"/>
              <w:bottom w:val="single" w:sz="4" w:space="0" w:color="auto"/>
              <w:right w:val="single" w:sz="4" w:space="0" w:color="auto"/>
            </w:tcBorders>
            <w:shd w:val="clear" w:color="auto" w:fill="auto"/>
            <w:noWrap/>
            <w:vAlign w:val="bottom"/>
            <w:hideMark/>
          </w:tcPr>
          <w:p w14:paraId="27C756E0" w14:textId="2A6D056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r>
      <w:tr w:rsidR="00B46B4C" w:rsidRPr="00B60EF0" w14:paraId="540D7131"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6C3992A7"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DIC Corporation</w:t>
            </w:r>
          </w:p>
        </w:tc>
        <w:tc>
          <w:tcPr>
            <w:tcW w:w="1611" w:type="dxa"/>
            <w:tcBorders>
              <w:top w:val="nil"/>
              <w:left w:val="nil"/>
              <w:bottom w:val="single" w:sz="4" w:space="0" w:color="auto"/>
              <w:right w:val="single" w:sz="4" w:space="0" w:color="auto"/>
            </w:tcBorders>
            <w:shd w:val="clear" w:color="auto" w:fill="auto"/>
            <w:noWrap/>
            <w:vAlign w:val="bottom"/>
            <w:hideMark/>
          </w:tcPr>
          <w:p w14:paraId="77BC0D6C"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Japan</w:t>
            </w:r>
          </w:p>
        </w:tc>
        <w:tc>
          <w:tcPr>
            <w:tcW w:w="1350" w:type="dxa"/>
            <w:tcBorders>
              <w:top w:val="nil"/>
              <w:left w:val="nil"/>
              <w:bottom w:val="single" w:sz="4" w:space="0" w:color="auto"/>
              <w:right w:val="single" w:sz="4" w:space="0" w:color="auto"/>
            </w:tcBorders>
            <w:shd w:val="clear" w:color="auto" w:fill="auto"/>
            <w:noWrap/>
            <w:vAlign w:val="bottom"/>
            <w:hideMark/>
          </w:tcPr>
          <w:p w14:paraId="045BD2B6" w14:textId="2E43AA3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1215" w:type="dxa"/>
            <w:tcBorders>
              <w:top w:val="nil"/>
              <w:left w:val="nil"/>
              <w:bottom w:val="single" w:sz="4" w:space="0" w:color="auto"/>
              <w:right w:val="single" w:sz="4" w:space="0" w:color="auto"/>
            </w:tcBorders>
            <w:shd w:val="clear" w:color="auto" w:fill="auto"/>
            <w:noWrap/>
            <w:vAlign w:val="bottom"/>
            <w:hideMark/>
          </w:tcPr>
          <w:p w14:paraId="51AF47F0" w14:textId="4E6A0AD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41" w:type="dxa"/>
            <w:tcBorders>
              <w:top w:val="nil"/>
              <w:left w:val="nil"/>
              <w:bottom w:val="single" w:sz="4" w:space="0" w:color="auto"/>
              <w:right w:val="single" w:sz="4" w:space="0" w:color="auto"/>
            </w:tcBorders>
            <w:shd w:val="clear" w:color="auto" w:fill="auto"/>
            <w:noWrap/>
            <w:vAlign w:val="bottom"/>
            <w:hideMark/>
          </w:tcPr>
          <w:p w14:paraId="4C67A864" w14:textId="72EC81F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3" w:type="dxa"/>
            <w:tcBorders>
              <w:top w:val="nil"/>
              <w:left w:val="nil"/>
              <w:bottom w:val="single" w:sz="4" w:space="0" w:color="auto"/>
              <w:right w:val="single" w:sz="4" w:space="0" w:color="auto"/>
            </w:tcBorders>
            <w:shd w:val="clear" w:color="auto" w:fill="auto"/>
            <w:noWrap/>
            <w:vAlign w:val="bottom"/>
            <w:hideMark/>
          </w:tcPr>
          <w:p w14:paraId="3FB3D4E0" w14:textId="0B6C307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5" w:type="dxa"/>
            <w:tcBorders>
              <w:top w:val="nil"/>
              <w:left w:val="nil"/>
              <w:bottom w:val="single" w:sz="4" w:space="0" w:color="auto"/>
              <w:right w:val="single" w:sz="4" w:space="0" w:color="auto"/>
            </w:tcBorders>
            <w:shd w:val="clear" w:color="auto" w:fill="auto"/>
            <w:noWrap/>
            <w:vAlign w:val="bottom"/>
            <w:hideMark/>
          </w:tcPr>
          <w:p w14:paraId="70FA7954" w14:textId="7B56A72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r>
      <w:tr w:rsidR="00B46B4C" w:rsidRPr="00B60EF0" w14:paraId="2E04CBA3" w14:textId="77777777" w:rsidTr="004576D6">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568DF0F8"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Poliya</w:t>
            </w:r>
          </w:p>
          <w:p w14:paraId="22BC5160" w14:textId="1E62453E"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2D8A8AEC"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Russia</w:t>
            </w:r>
          </w:p>
        </w:tc>
        <w:tc>
          <w:tcPr>
            <w:tcW w:w="1350" w:type="dxa"/>
            <w:tcBorders>
              <w:top w:val="nil"/>
              <w:left w:val="nil"/>
              <w:bottom w:val="single" w:sz="4" w:space="0" w:color="auto"/>
              <w:right w:val="single" w:sz="4" w:space="0" w:color="auto"/>
            </w:tcBorders>
            <w:shd w:val="clear" w:color="auto" w:fill="auto"/>
            <w:noWrap/>
            <w:vAlign w:val="bottom"/>
            <w:hideMark/>
          </w:tcPr>
          <w:p w14:paraId="3700384E" w14:textId="2538323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1215" w:type="dxa"/>
            <w:tcBorders>
              <w:top w:val="nil"/>
              <w:left w:val="nil"/>
              <w:bottom w:val="single" w:sz="4" w:space="0" w:color="auto"/>
              <w:right w:val="single" w:sz="4" w:space="0" w:color="auto"/>
            </w:tcBorders>
            <w:shd w:val="clear" w:color="auto" w:fill="auto"/>
            <w:noWrap/>
            <w:vAlign w:val="bottom"/>
            <w:hideMark/>
          </w:tcPr>
          <w:p w14:paraId="1E7CE77F" w14:textId="74491A1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38C9C0D7" w14:textId="691DEC9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2EF7B972" w14:textId="21B0332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70920CDF" w14:textId="35B7029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05C9C5F0" w14:textId="77777777" w:rsidTr="004576D6">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0904F32D" w14:textId="1E379CFA"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1DF1B95A"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Turkey</w:t>
            </w:r>
          </w:p>
        </w:tc>
        <w:tc>
          <w:tcPr>
            <w:tcW w:w="1350" w:type="dxa"/>
            <w:tcBorders>
              <w:top w:val="nil"/>
              <w:left w:val="nil"/>
              <w:bottom w:val="single" w:sz="4" w:space="0" w:color="auto"/>
              <w:right w:val="single" w:sz="4" w:space="0" w:color="auto"/>
            </w:tcBorders>
            <w:shd w:val="clear" w:color="auto" w:fill="auto"/>
            <w:noWrap/>
            <w:vAlign w:val="bottom"/>
            <w:hideMark/>
          </w:tcPr>
          <w:p w14:paraId="5D60676B" w14:textId="0986CF5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1215" w:type="dxa"/>
            <w:tcBorders>
              <w:top w:val="nil"/>
              <w:left w:val="nil"/>
              <w:bottom w:val="single" w:sz="4" w:space="0" w:color="auto"/>
              <w:right w:val="single" w:sz="4" w:space="0" w:color="auto"/>
            </w:tcBorders>
            <w:shd w:val="clear" w:color="auto" w:fill="auto"/>
            <w:noWrap/>
            <w:vAlign w:val="bottom"/>
            <w:hideMark/>
          </w:tcPr>
          <w:p w14:paraId="566C56C7" w14:textId="1007754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1549E125" w14:textId="2D3E3FB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4E4EFB8B" w14:textId="02CE16A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4714D8B1" w14:textId="489D88C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40AFF231"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28BB2E2E"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Saudi Arabia Industrial Resins Ltd.</w:t>
            </w:r>
          </w:p>
        </w:tc>
        <w:tc>
          <w:tcPr>
            <w:tcW w:w="1611" w:type="dxa"/>
            <w:tcBorders>
              <w:top w:val="nil"/>
              <w:left w:val="nil"/>
              <w:bottom w:val="single" w:sz="4" w:space="0" w:color="auto"/>
              <w:right w:val="single" w:sz="4" w:space="0" w:color="auto"/>
            </w:tcBorders>
            <w:shd w:val="clear" w:color="auto" w:fill="auto"/>
            <w:noWrap/>
            <w:vAlign w:val="bottom"/>
            <w:hideMark/>
          </w:tcPr>
          <w:p w14:paraId="2FE751B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Saudi Arabia</w:t>
            </w:r>
          </w:p>
        </w:tc>
        <w:tc>
          <w:tcPr>
            <w:tcW w:w="1350" w:type="dxa"/>
            <w:tcBorders>
              <w:top w:val="nil"/>
              <w:left w:val="nil"/>
              <w:bottom w:val="single" w:sz="4" w:space="0" w:color="auto"/>
              <w:right w:val="single" w:sz="4" w:space="0" w:color="auto"/>
            </w:tcBorders>
            <w:shd w:val="clear" w:color="auto" w:fill="auto"/>
            <w:noWrap/>
            <w:vAlign w:val="bottom"/>
            <w:hideMark/>
          </w:tcPr>
          <w:p w14:paraId="58367308" w14:textId="41F46D1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3BE7D16C" w14:textId="4078525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4759FC11" w14:textId="7EDA898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6227FE3A" w14:textId="111A6F3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3350E00C" w14:textId="57EAD55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0F8A42BE"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38EB26BB"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Reinhold GmbH</w:t>
            </w:r>
          </w:p>
        </w:tc>
        <w:tc>
          <w:tcPr>
            <w:tcW w:w="1611" w:type="dxa"/>
            <w:tcBorders>
              <w:top w:val="nil"/>
              <w:left w:val="nil"/>
              <w:bottom w:val="single" w:sz="4" w:space="0" w:color="auto"/>
              <w:right w:val="single" w:sz="4" w:space="0" w:color="auto"/>
            </w:tcBorders>
            <w:shd w:val="clear" w:color="auto" w:fill="auto"/>
            <w:noWrap/>
            <w:vAlign w:val="bottom"/>
            <w:hideMark/>
          </w:tcPr>
          <w:p w14:paraId="3039A11C" w14:textId="0D963CBC"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Germany</w:t>
            </w:r>
          </w:p>
        </w:tc>
        <w:tc>
          <w:tcPr>
            <w:tcW w:w="1350" w:type="dxa"/>
            <w:tcBorders>
              <w:top w:val="nil"/>
              <w:left w:val="nil"/>
              <w:bottom w:val="single" w:sz="4" w:space="0" w:color="auto"/>
              <w:right w:val="single" w:sz="4" w:space="0" w:color="auto"/>
            </w:tcBorders>
            <w:shd w:val="clear" w:color="auto" w:fill="auto"/>
            <w:noWrap/>
            <w:vAlign w:val="bottom"/>
            <w:hideMark/>
          </w:tcPr>
          <w:p w14:paraId="2DE68C76" w14:textId="0CB1353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00A743D1" w14:textId="3EC9CE0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2BE15E34" w14:textId="1603F42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7FE7A9FC" w14:textId="198AF46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75711D9F" w14:textId="6532103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296C2373"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462F2EBE"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Interplastic Corporation</w:t>
            </w:r>
          </w:p>
        </w:tc>
        <w:tc>
          <w:tcPr>
            <w:tcW w:w="1611" w:type="dxa"/>
            <w:tcBorders>
              <w:top w:val="nil"/>
              <w:left w:val="nil"/>
              <w:bottom w:val="single" w:sz="4" w:space="0" w:color="auto"/>
              <w:right w:val="single" w:sz="4" w:space="0" w:color="auto"/>
            </w:tcBorders>
            <w:shd w:val="clear" w:color="auto" w:fill="auto"/>
            <w:noWrap/>
            <w:vAlign w:val="bottom"/>
            <w:hideMark/>
          </w:tcPr>
          <w:p w14:paraId="1B20FFF3"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5C07C758" w14:textId="7B254D4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31777268" w14:textId="21CD380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4E6CC7C9" w14:textId="324C28C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3E395937" w14:textId="76A6171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39205BBD" w14:textId="2AC795C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70540AD2"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3498B8B0"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Allnex group</w:t>
            </w:r>
          </w:p>
        </w:tc>
        <w:tc>
          <w:tcPr>
            <w:tcW w:w="1611" w:type="dxa"/>
            <w:tcBorders>
              <w:top w:val="nil"/>
              <w:left w:val="nil"/>
              <w:bottom w:val="single" w:sz="4" w:space="0" w:color="auto"/>
              <w:right w:val="single" w:sz="4" w:space="0" w:color="auto"/>
            </w:tcBorders>
            <w:shd w:val="clear" w:color="auto" w:fill="auto"/>
            <w:noWrap/>
            <w:vAlign w:val="bottom"/>
            <w:hideMark/>
          </w:tcPr>
          <w:p w14:paraId="61F1FD78"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Germany</w:t>
            </w:r>
          </w:p>
        </w:tc>
        <w:tc>
          <w:tcPr>
            <w:tcW w:w="1350" w:type="dxa"/>
            <w:tcBorders>
              <w:top w:val="nil"/>
              <w:left w:val="nil"/>
              <w:bottom w:val="single" w:sz="4" w:space="0" w:color="auto"/>
              <w:right w:val="single" w:sz="4" w:space="0" w:color="auto"/>
            </w:tcBorders>
            <w:shd w:val="clear" w:color="auto" w:fill="auto"/>
            <w:noWrap/>
            <w:vAlign w:val="bottom"/>
            <w:hideMark/>
          </w:tcPr>
          <w:p w14:paraId="1B95D404" w14:textId="6F80C17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5DF354C0" w14:textId="0E89A41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5B072589" w14:textId="1D76570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3C37E62A" w14:textId="04D6F73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4785BA97" w14:textId="53B7A34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0F813F95"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632FFD91"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En Chuan Chemical Industries Co., Ltd.</w:t>
            </w:r>
          </w:p>
        </w:tc>
        <w:tc>
          <w:tcPr>
            <w:tcW w:w="1611" w:type="dxa"/>
            <w:tcBorders>
              <w:top w:val="nil"/>
              <w:left w:val="nil"/>
              <w:bottom w:val="single" w:sz="4" w:space="0" w:color="auto"/>
              <w:right w:val="single" w:sz="4" w:space="0" w:color="auto"/>
            </w:tcBorders>
            <w:shd w:val="clear" w:color="auto" w:fill="auto"/>
            <w:noWrap/>
            <w:vAlign w:val="bottom"/>
            <w:hideMark/>
          </w:tcPr>
          <w:p w14:paraId="431F9771"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Taiwan</w:t>
            </w:r>
          </w:p>
        </w:tc>
        <w:tc>
          <w:tcPr>
            <w:tcW w:w="1350" w:type="dxa"/>
            <w:tcBorders>
              <w:top w:val="nil"/>
              <w:left w:val="nil"/>
              <w:bottom w:val="single" w:sz="4" w:space="0" w:color="auto"/>
              <w:right w:val="single" w:sz="4" w:space="0" w:color="auto"/>
            </w:tcBorders>
            <w:shd w:val="clear" w:color="auto" w:fill="auto"/>
            <w:noWrap/>
            <w:vAlign w:val="bottom"/>
            <w:hideMark/>
          </w:tcPr>
          <w:p w14:paraId="2E0195E1" w14:textId="0B7FAB2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1215" w:type="dxa"/>
            <w:tcBorders>
              <w:top w:val="nil"/>
              <w:left w:val="nil"/>
              <w:bottom w:val="single" w:sz="4" w:space="0" w:color="auto"/>
              <w:right w:val="single" w:sz="4" w:space="0" w:color="auto"/>
            </w:tcBorders>
            <w:shd w:val="clear" w:color="auto" w:fill="auto"/>
            <w:noWrap/>
            <w:vAlign w:val="bottom"/>
            <w:hideMark/>
          </w:tcPr>
          <w:p w14:paraId="0DDFABB0" w14:textId="64DC52F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41" w:type="dxa"/>
            <w:tcBorders>
              <w:top w:val="nil"/>
              <w:left w:val="nil"/>
              <w:bottom w:val="single" w:sz="4" w:space="0" w:color="auto"/>
              <w:right w:val="single" w:sz="4" w:space="0" w:color="auto"/>
            </w:tcBorders>
            <w:shd w:val="clear" w:color="auto" w:fill="auto"/>
            <w:noWrap/>
            <w:vAlign w:val="bottom"/>
            <w:hideMark/>
          </w:tcPr>
          <w:p w14:paraId="58CA3556" w14:textId="76E5AFD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33" w:type="dxa"/>
            <w:tcBorders>
              <w:top w:val="nil"/>
              <w:left w:val="nil"/>
              <w:bottom w:val="single" w:sz="4" w:space="0" w:color="auto"/>
              <w:right w:val="single" w:sz="4" w:space="0" w:color="auto"/>
            </w:tcBorders>
            <w:shd w:val="clear" w:color="auto" w:fill="auto"/>
            <w:noWrap/>
            <w:vAlign w:val="bottom"/>
            <w:hideMark/>
          </w:tcPr>
          <w:p w14:paraId="606CF922" w14:textId="297A1FD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35" w:type="dxa"/>
            <w:tcBorders>
              <w:top w:val="nil"/>
              <w:left w:val="nil"/>
              <w:bottom w:val="single" w:sz="4" w:space="0" w:color="auto"/>
              <w:right w:val="single" w:sz="4" w:space="0" w:color="auto"/>
            </w:tcBorders>
            <w:shd w:val="clear" w:color="auto" w:fill="auto"/>
            <w:noWrap/>
            <w:vAlign w:val="bottom"/>
            <w:hideMark/>
          </w:tcPr>
          <w:p w14:paraId="4F9E85D6" w14:textId="7A64BDA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r>
      <w:tr w:rsidR="00B46B4C" w:rsidRPr="00B60EF0" w14:paraId="6B26C0F3"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6C70ECA0" w14:textId="04C09408"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w:t>
            </w:r>
            <w:r w:rsidR="00C62BA4">
              <w:rPr>
                <w:rFonts w:ascii="Calibri" w:eastAsia="Times New Roman" w:hAnsi="Calibri" w:cs="Times New Roman"/>
                <w:color w:val="000000"/>
                <w:lang w:val="en-US"/>
              </w:rPr>
              <w:t>ewon</w:t>
            </w:r>
            <w:r w:rsidRPr="00B60EF0">
              <w:rPr>
                <w:rFonts w:ascii="Calibri" w:eastAsia="Times New Roman" w:hAnsi="Calibri" w:cs="Times New Roman"/>
                <w:color w:val="000000"/>
                <w:lang w:val="en-US"/>
              </w:rPr>
              <w:t xml:space="preserve"> C</w:t>
            </w:r>
            <w:r w:rsidR="00C62BA4">
              <w:rPr>
                <w:rFonts w:ascii="Calibri" w:eastAsia="Times New Roman" w:hAnsi="Calibri" w:cs="Times New Roman"/>
                <w:color w:val="000000"/>
                <w:lang w:val="en-US"/>
              </w:rPr>
              <w:t>hemical</w:t>
            </w:r>
          </w:p>
        </w:tc>
        <w:tc>
          <w:tcPr>
            <w:tcW w:w="1611" w:type="dxa"/>
            <w:tcBorders>
              <w:top w:val="nil"/>
              <w:left w:val="nil"/>
              <w:bottom w:val="single" w:sz="4" w:space="0" w:color="auto"/>
              <w:right w:val="single" w:sz="4" w:space="0" w:color="auto"/>
            </w:tcBorders>
            <w:shd w:val="clear" w:color="auto" w:fill="auto"/>
            <w:noWrap/>
            <w:vAlign w:val="bottom"/>
            <w:hideMark/>
          </w:tcPr>
          <w:p w14:paraId="4332AA7D"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South Korea</w:t>
            </w:r>
          </w:p>
        </w:tc>
        <w:tc>
          <w:tcPr>
            <w:tcW w:w="1350" w:type="dxa"/>
            <w:tcBorders>
              <w:top w:val="nil"/>
              <w:left w:val="nil"/>
              <w:bottom w:val="single" w:sz="4" w:space="0" w:color="auto"/>
              <w:right w:val="single" w:sz="4" w:space="0" w:color="auto"/>
            </w:tcBorders>
            <w:shd w:val="clear" w:color="auto" w:fill="auto"/>
            <w:noWrap/>
            <w:vAlign w:val="bottom"/>
            <w:hideMark/>
          </w:tcPr>
          <w:p w14:paraId="09C35AB3" w14:textId="6E5A154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c>
          <w:tcPr>
            <w:tcW w:w="1215" w:type="dxa"/>
            <w:tcBorders>
              <w:top w:val="nil"/>
              <w:left w:val="nil"/>
              <w:bottom w:val="single" w:sz="4" w:space="0" w:color="auto"/>
              <w:right w:val="single" w:sz="4" w:space="0" w:color="auto"/>
            </w:tcBorders>
            <w:shd w:val="clear" w:color="auto" w:fill="auto"/>
            <w:noWrap/>
            <w:vAlign w:val="bottom"/>
            <w:hideMark/>
          </w:tcPr>
          <w:p w14:paraId="267B3DFA" w14:textId="650379B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c>
          <w:tcPr>
            <w:tcW w:w="841" w:type="dxa"/>
            <w:tcBorders>
              <w:top w:val="nil"/>
              <w:left w:val="nil"/>
              <w:bottom w:val="single" w:sz="4" w:space="0" w:color="auto"/>
              <w:right w:val="single" w:sz="4" w:space="0" w:color="auto"/>
            </w:tcBorders>
            <w:shd w:val="clear" w:color="auto" w:fill="auto"/>
            <w:noWrap/>
            <w:vAlign w:val="bottom"/>
            <w:hideMark/>
          </w:tcPr>
          <w:p w14:paraId="61055518" w14:textId="1E29FC8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c>
          <w:tcPr>
            <w:tcW w:w="833" w:type="dxa"/>
            <w:tcBorders>
              <w:top w:val="nil"/>
              <w:left w:val="nil"/>
              <w:bottom w:val="single" w:sz="4" w:space="0" w:color="auto"/>
              <w:right w:val="single" w:sz="4" w:space="0" w:color="auto"/>
            </w:tcBorders>
            <w:shd w:val="clear" w:color="auto" w:fill="auto"/>
            <w:noWrap/>
            <w:vAlign w:val="bottom"/>
            <w:hideMark/>
          </w:tcPr>
          <w:p w14:paraId="249E592E" w14:textId="32D4AC2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c>
          <w:tcPr>
            <w:tcW w:w="835" w:type="dxa"/>
            <w:tcBorders>
              <w:top w:val="nil"/>
              <w:left w:val="nil"/>
              <w:bottom w:val="single" w:sz="4" w:space="0" w:color="auto"/>
              <w:right w:val="single" w:sz="4" w:space="0" w:color="auto"/>
            </w:tcBorders>
            <w:shd w:val="clear" w:color="auto" w:fill="auto"/>
            <w:noWrap/>
            <w:vAlign w:val="bottom"/>
            <w:hideMark/>
          </w:tcPr>
          <w:p w14:paraId="69CFFCEB" w14:textId="257ADFB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r>
      <w:tr w:rsidR="00B46B4C" w:rsidRPr="00B60EF0" w14:paraId="77EC211A"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48C5149A"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Innovative Resins Pvt. Ltd.</w:t>
            </w:r>
          </w:p>
        </w:tc>
        <w:tc>
          <w:tcPr>
            <w:tcW w:w="1611" w:type="dxa"/>
            <w:tcBorders>
              <w:top w:val="nil"/>
              <w:left w:val="nil"/>
              <w:bottom w:val="single" w:sz="4" w:space="0" w:color="auto"/>
              <w:right w:val="single" w:sz="4" w:space="0" w:color="auto"/>
            </w:tcBorders>
            <w:shd w:val="clear" w:color="auto" w:fill="auto"/>
            <w:noWrap/>
            <w:vAlign w:val="bottom"/>
            <w:hideMark/>
          </w:tcPr>
          <w:p w14:paraId="4BB42831" w14:textId="57A4AF85"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5976CE3E" w14:textId="69F524D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c>
          <w:tcPr>
            <w:tcW w:w="1215" w:type="dxa"/>
            <w:tcBorders>
              <w:top w:val="nil"/>
              <w:left w:val="nil"/>
              <w:bottom w:val="single" w:sz="4" w:space="0" w:color="auto"/>
              <w:right w:val="single" w:sz="4" w:space="0" w:color="auto"/>
            </w:tcBorders>
            <w:shd w:val="clear" w:color="auto" w:fill="auto"/>
            <w:noWrap/>
            <w:vAlign w:val="bottom"/>
            <w:hideMark/>
          </w:tcPr>
          <w:p w14:paraId="3DD316B0" w14:textId="2BA6685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c>
          <w:tcPr>
            <w:tcW w:w="841" w:type="dxa"/>
            <w:tcBorders>
              <w:top w:val="nil"/>
              <w:left w:val="nil"/>
              <w:bottom w:val="single" w:sz="4" w:space="0" w:color="auto"/>
              <w:right w:val="single" w:sz="4" w:space="0" w:color="auto"/>
            </w:tcBorders>
            <w:shd w:val="clear" w:color="auto" w:fill="auto"/>
            <w:noWrap/>
            <w:vAlign w:val="bottom"/>
            <w:hideMark/>
          </w:tcPr>
          <w:p w14:paraId="661A2292" w14:textId="1BD0EFC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c>
          <w:tcPr>
            <w:tcW w:w="833" w:type="dxa"/>
            <w:tcBorders>
              <w:top w:val="nil"/>
              <w:left w:val="nil"/>
              <w:bottom w:val="single" w:sz="4" w:space="0" w:color="auto"/>
              <w:right w:val="single" w:sz="4" w:space="0" w:color="auto"/>
            </w:tcBorders>
            <w:shd w:val="clear" w:color="auto" w:fill="auto"/>
            <w:noWrap/>
            <w:vAlign w:val="bottom"/>
            <w:hideMark/>
          </w:tcPr>
          <w:p w14:paraId="13AD2391" w14:textId="368AD92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c>
          <w:tcPr>
            <w:tcW w:w="835" w:type="dxa"/>
            <w:tcBorders>
              <w:top w:val="nil"/>
              <w:left w:val="nil"/>
              <w:bottom w:val="single" w:sz="4" w:space="0" w:color="auto"/>
              <w:right w:val="single" w:sz="4" w:space="0" w:color="auto"/>
            </w:tcBorders>
            <w:shd w:val="clear" w:color="auto" w:fill="auto"/>
            <w:noWrap/>
            <w:vAlign w:val="bottom"/>
            <w:hideMark/>
          </w:tcPr>
          <w:p w14:paraId="743A340F" w14:textId="1C39D43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r>
      <w:tr w:rsidR="00B46B4C" w:rsidRPr="00B60EF0" w14:paraId="3F7F0067" w14:textId="77777777" w:rsidTr="00E2765D">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38BED3D0"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Orson Chemicals</w:t>
            </w:r>
          </w:p>
        </w:tc>
        <w:tc>
          <w:tcPr>
            <w:tcW w:w="1611" w:type="dxa"/>
            <w:tcBorders>
              <w:top w:val="nil"/>
              <w:left w:val="nil"/>
              <w:bottom w:val="single" w:sz="4" w:space="0" w:color="auto"/>
              <w:right w:val="single" w:sz="4" w:space="0" w:color="auto"/>
            </w:tcBorders>
            <w:shd w:val="clear" w:color="auto" w:fill="auto"/>
            <w:noWrap/>
            <w:vAlign w:val="bottom"/>
            <w:hideMark/>
          </w:tcPr>
          <w:p w14:paraId="0BD0A5A9" w14:textId="63EE5622"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center"/>
            <w:hideMark/>
          </w:tcPr>
          <w:p w14:paraId="5E7008BA" w14:textId="0A6D0E4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c>
          <w:tcPr>
            <w:tcW w:w="1215" w:type="dxa"/>
            <w:tcBorders>
              <w:top w:val="nil"/>
              <w:left w:val="nil"/>
              <w:bottom w:val="single" w:sz="4" w:space="0" w:color="auto"/>
              <w:right w:val="single" w:sz="4" w:space="0" w:color="auto"/>
            </w:tcBorders>
            <w:shd w:val="clear" w:color="auto" w:fill="auto"/>
            <w:noWrap/>
            <w:vAlign w:val="center"/>
            <w:hideMark/>
          </w:tcPr>
          <w:p w14:paraId="0B0BBA97" w14:textId="11DB9A6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c>
          <w:tcPr>
            <w:tcW w:w="841" w:type="dxa"/>
            <w:tcBorders>
              <w:top w:val="nil"/>
              <w:left w:val="nil"/>
              <w:bottom w:val="single" w:sz="4" w:space="0" w:color="auto"/>
              <w:right w:val="single" w:sz="4" w:space="0" w:color="auto"/>
            </w:tcBorders>
            <w:shd w:val="clear" w:color="auto" w:fill="auto"/>
            <w:noWrap/>
            <w:vAlign w:val="center"/>
            <w:hideMark/>
          </w:tcPr>
          <w:p w14:paraId="5C01DF5D" w14:textId="51F8839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c>
          <w:tcPr>
            <w:tcW w:w="833" w:type="dxa"/>
            <w:tcBorders>
              <w:top w:val="nil"/>
              <w:left w:val="nil"/>
              <w:bottom w:val="single" w:sz="4" w:space="0" w:color="auto"/>
              <w:right w:val="single" w:sz="4" w:space="0" w:color="auto"/>
            </w:tcBorders>
            <w:shd w:val="clear" w:color="auto" w:fill="auto"/>
            <w:noWrap/>
            <w:vAlign w:val="center"/>
            <w:hideMark/>
          </w:tcPr>
          <w:p w14:paraId="4EE2C894" w14:textId="4B6A3D7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c>
          <w:tcPr>
            <w:tcW w:w="835" w:type="dxa"/>
            <w:tcBorders>
              <w:top w:val="nil"/>
              <w:left w:val="nil"/>
              <w:bottom w:val="single" w:sz="4" w:space="0" w:color="auto"/>
              <w:right w:val="single" w:sz="4" w:space="0" w:color="auto"/>
            </w:tcBorders>
            <w:shd w:val="clear" w:color="auto" w:fill="auto"/>
            <w:noWrap/>
            <w:vAlign w:val="center"/>
            <w:hideMark/>
          </w:tcPr>
          <w:p w14:paraId="6D35AEC7" w14:textId="094BC7B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r>
      <w:tr w:rsidR="00B46B4C" w:rsidRPr="00B60EF0" w14:paraId="68955738"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063F4FDB"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Satyen Polymers Pvt. Ltd. </w:t>
            </w:r>
          </w:p>
        </w:tc>
        <w:tc>
          <w:tcPr>
            <w:tcW w:w="1611" w:type="dxa"/>
            <w:tcBorders>
              <w:top w:val="nil"/>
              <w:left w:val="nil"/>
              <w:bottom w:val="single" w:sz="4" w:space="0" w:color="auto"/>
              <w:right w:val="single" w:sz="4" w:space="0" w:color="auto"/>
            </w:tcBorders>
            <w:shd w:val="clear" w:color="auto" w:fill="auto"/>
            <w:noWrap/>
            <w:vAlign w:val="bottom"/>
            <w:hideMark/>
          </w:tcPr>
          <w:p w14:paraId="45E72F45" w14:textId="496B47DE"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510D3212" w14:textId="051377E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1215" w:type="dxa"/>
            <w:tcBorders>
              <w:top w:val="nil"/>
              <w:left w:val="nil"/>
              <w:bottom w:val="single" w:sz="4" w:space="0" w:color="auto"/>
              <w:right w:val="single" w:sz="4" w:space="0" w:color="auto"/>
            </w:tcBorders>
            <w:shd w:val="clear" w:color="auto" w:fill="auto"/>
            <w:noWrap/>
            <w:vAlign w:val="bottom"/>
            <w:hideMark/>
          </w:tcPr>
          <w:p w14:paraId="0246CBBD" w14:textId="1BF5FDC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41" w:type="dxa"/>
            <w:tcBorders>
              <w:top w:val="nil"/>
              <w:left w:val="nil"/>
              <w:bottom w:val="single" w:sz="4" w:space="0" w:color="auto"/>
              <w:right w:val="single" w:sz="4" w:space="0" w:color="auto"/>
            </w:tcBorders>
            <w:shd w:val="clear" w:color="auto" w:fill="auto"/>
            <w:noWrap/>
            <w:vAlign w:val="bottom"/>
            <w:hideMark/>
          </w:tcPr>
          <w:p w14:paraId="7102B40D" w14:textId="1B83D60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33" w:type="dxa"/>
            <w:tcBorders>
              <w:top w:val="nil"/>
              <w:left w:val="nil"/>
              <w:bottom w:val="single" w:sz="4" w:space="0" w:color="auto"/>
              <w:right w:val="single" w:sz="4" w:space="0" w:color="auto"/>
            </w:tcBorders>
            <w:shd w:val="clear" w:color="auto" w:fill="auto"/>
            <w:noWrap/>
            <w:vAlign w:val="bottom"/>
            <w:hideMark/>
          </w:tcPr>
          <w:p w14:paraId="0FC23EE1" w14:textId="203BFFA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35" w:type="dxa"/>
            <w:tcBorders>
              <w:top w:val="nil"/>
              <w:left w:val="nil"/>
              <w:bottom w:val="single" w:sz="4" w:space="0" w:color="auto"/>
              <w:right w:val="single" w:sz="4" w:space="0" w:color="auto"/>
            </w:tcBorders>
            <w:shd w:val="clear" w:color="auto" w:fill="auto"/>
            <w:noWrap/>
            <w:vAlign w:val="bottom"/>
            <w:hideMark/>
          </w:tcPr>
          <w:p w14:paraId="29F2F45D" w14:textId="7D4867B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r>
      <w:tr w:rsidR="00B46B4C" w:rsidRPr="00B60EF0" w14:paraId="50A91050"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443FEB77"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Crystic Resins India Private Limited</w:t>
            </w:r>
          </w:p>
        </w:tc>
        <w:tc>
          <w:tcPr>
            <w:tcW w:w="1611" w:type="dxa"/>
            <w:tcBorders>
              <w:top w:val="nil"/>
              <w:left w:val="nil"/>
              <w:bottom w:val="single" w:sz="4" w:space="0" w:color="auto"/>
              <w:right w:val="single" w:sz="4" w:space="0" w:color="auto"/>
            </w:tcBorders>
            <w:shd w:val="clear" w:color="auto" w:fill="auto"/>
            <w:noWrap/>
            <w:vAlign w:val="bottom"/>
            <w:hideMark/>
          </w:tcPr>
          <w:p w14:paraId="63391230" w14:textId="33B0F09B"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1F7BB31A" w14:textId="4B371FD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1215" w:type="dxa"/>
            <w:tcBorders>
              <w:top w:val="nil"/>
              <w:left w:val="nil"/>
              <w:bottom w:val="single" w:sz="4" w:space="0" w:color="auto"/>
              <w:right w:val="single" w:sz="4" w:space="0" w:color="auto"/>
            </w:tcBorders>
            <w:shd w:val="clear" w:color="auto" w:fill="auto"/>
            <w:noWrap/>
            <w:vAlign w:val="bottom"/>
            <w:hideMark/>
          </w:tcPr>
          <w:p w14:paraId="6792A2FE" w14:textId="38757C6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41" w:type="dxa"/>
            <w:tcBorders>
              <w:top w:val="nil"/>
              <w:left w:val="nil"/>
              <w:bottom w:val="single" w:sz="4" w:space="0" w:color="auto"/>
              <w:right w:val="single" w:sz="4" w:space="0" w:color="auto"/>
            </w:tcBorders>
            <w:shd w:val="clear" w:color="auto" w:fill="auto"/>
            <w:noWrap/>
            <w:vAlign w:val="bottom"/>
            <w:hideMark/>
          </w:tcPr>
          <w:p w14:paraId="7F83CD1A" w14:textId="64A0629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33" w:type="dxa"/>
            <w:tcBorders>
              <w:top w:val="nil"/>
              <w:left w:val="nil"/>
              <w:bottom w:val="single" w:sz="4" w:space="0" w:color="auto"/>
              <w:right w:val="single" w:sz="4" w:space="0" w:color="auto"/>
            </w:tcBorders>
            <w:shd w:val="clear" w:color="auto" w:fill="auto"/>
            <w:noWrap/>
            <w:vAlign w:val="bottom"/>
            <w:hideMark/>
          </w:tcPr>
          <w:p w14:paraId="7E604EAF" w14:textId="6CFC43B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35" w:type="dxa"/>
            <w:tcBorders>
              <w:top w:val="nil"/>
              <w:left w:val="nil"/>
              <w:bottom w:val="single" w:sz="4" w:space="0" w:color="auto"/>
              <w:right w:val="single" w:sz="4" w:space="0" w:color="auto"/>
            </w:tcBorders>
            <w:shd w:val="clear" w:color="auto" w:fill="auto"/>
            <w:noWrap/>
            <w:vAlign w:val="bottom"/>
            <w:hideMark/>
          </w:tcPr>
          <w:p w14:paraId="4FB793AC" w14:textId="2B14117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r>
      <w:tr w:rsidR="00B46B4C" w:rsidRPr="00B60EF0" w14:paraId="2F5440DC"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00E3BD4F"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Mechemco resins pvt ltd</w:t>
            </w:r>
          </w:p>
        </w:tc>
        <w:tc>
          <w:tcPr>
            <w:tcW w:w="1611" w:type="dxa"/>
            <w:tcBorders>
              <w:top w:val="nil"/>
              <w:left w:val="nil"/>
              <w:bottom w:val="single" w:sz="4" w:space="0" w:color="auto"/>
              <w:right w:val="single" w:sz="4" w:space="0" w:color="auto"/>
            </w:tcBorders>
            <w:shd w:val="clear" w:color="auto" w:fill="auto"/>
            <w:noWrap/>
            <w:vAlign w:val="bottom"/>
            <w:hideMark/>
          </w:tcPr>
          <w:p w14:paraId="3BE236EC" w14:textId="260B45CC"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7061D08D" w14:textId="4F8CD4A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1215" w:type="dxa"/>
            <w:tcBorders>
              <w:top w:val="nil"/>
              <w:left w:val="nil"/>
              <w:bottom w:val="single" w:sz="4" w:space="0" w:color="auto"/>
              <w:right w:val="single" w:sz="4" w:space="0" w:color="auto"/>
            </w:tcBorders>
            <w:shd w:val="clear" w:color="auto" w:fill="auto"/>
            <w:noWrap/>
            <w:vAlign w:val="bottom"/>
            <w:hideMark/>
          </w:tcPr>
          <w:p w14:paraId="738AAE33" w14:textId="07E9DCB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41" w:type="dxa"/>
            <w:tcBorders>
              <w:top w:val="nil"/>
              <w:left w:val="nil"/>
              <w:bottom w:val="single" w:sz="4" w:space="0" w:color="auto"/>
              <w:right w:val="single" w:sz="4" w:space="0" w:color="auto"/>
            </w:tcBorders>
            <w:shd w:val="clear" w:color="auto" w:fill="auto"/>
            <w:noWrap/>
            <w:vAlign w:val="bottom"/>
            <w:hideMark/>
          </w:tcPr>
          <w:p w14:paraId="2A49D9D5" w14:textId="4E06A82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3" w:type="dxa"/>
            <w:tcBorders>
              <w:top w:val="nil"/>
              <w:left w:val="nil"/>
              <w:bottom w:val="single" w:sz="4" w:space="0" w:color="auto"/>
              <w:right w:val="single" w:sz="4" w:space="0" w:color="auto"/>
            </w:tcBorders>
            <w:shd w:val="clear" w:color="auto" w:fill="auto"/>
            <w:noWrap/>
            <w:vAlign w:val="bottom"/>
            <w:hideMark/>
          </w:tcPr>
          <w:p w14:paraId="6E368B3B" w14:textId="4A0D748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5" w:type="dxa"/>
            <w:tcBorders>
              <w:top w:val="nil"/>
              <w:left w:val="nil"/>
              <w:bottom w:val="single" w:sz="4" w:space="0" w:color="auto"/>
              <w:right w:val="single" w:sz="4" w:space="0" w:color="auto"/>
            </w:tcBorders>
            <w:shd w:val="clear" w:color="auto" w:fill="auto"/>
            <w:noWrap/>
            <w:vAlign w:val="bottom"/>
            <w:hideMark/>
          </w:tcPr>
          <w:p w14:paraId="3D8841E2" w14:textId="2F81D1D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r>
      <w:tr w:rsidR="00B46B4C" w:rsidRPr="00B60EF0" w14:paraId="00DAB045"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4E4915E2"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xml:space="preserve">Moras Chemicals India Pvt. Ltd. </w:t>
            </w:r>
          </w:p>
        </w:tc>
        <w:tc>
          <w:tcPr>
            <w:tcW w:w="1611" w:type="dxa"/>
            <w:tcBorders>
              <w:top w:val="nil"/>
              <w:left w:val="nil"/>
              <w:bottom w:val="single" w:sz="4" w:space="0" w:color="auto"/>
              <w:right w:val="single" w:sz="4" w:space="0" w:color="auto"/>
            </w:tcBorders>
            <w:shd w:val="clear" w:color="auto" w:fill="auto"/>
            <w:noWrap/>
            <w:vAlign w:val="bottom"/>
            <w:hideMark/>
          </w:tcPr>
          <w:p w14:paraId="64D95066" w14:textId="198174A2"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7FEE35F6" w14:textId="438BEAD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1215" w:type="dxa"/>
            <w:tcBorders>
              <w:top w:val="nil"/>
              <w:left w:val="nil"/>
              <w:bottom w:val="single" w:sz="4" w:space="0" w:color="auto"/>
              <w:right w:val="single" w:sz="4" w:space="0" w:color="auto"/>
            </w:tcBorders>
            <w:shd w:val="clear" w:color="auto" w:fill="auto"/>
            <w:noWrap/>
            <w:vAlign w:val="bottom"/>
            <w:hideMark/>
          </w:tcPr>
          <w:p w14:paraId="7099278F" w14:textId="7ABEC31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41" w:type="dxa"/>
            <w:tcBorders>
              <w:top w:val="nil"/>
              <w:left w:val="nil"/>
              <w:bottom w:val="single" w:sz="4" w:space="0" w:color="auto"/>
              <w:right w:val="single" w:sz="4" w:space="0" w:color="auto"/>
            </w:tcBorders>
            <w:shd w:val="clear" w:color="auto" w:fill="auto"/>
            <w:noWrap/>
            <w:vAlign w:val="bottom"/>
            <w:hideMark/>
          </w:tcPr>
          <w:p w14:paraId="3E8F8944" w14:textId="70F6D59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3" w:type="dxa"/>
            <w:tcBorders>
              <w:top w:val="nil"/>
              <w:left w:val="nil"/>
              <w:bottom w:val="single" w:sz="4" w:space="0" w:color="auto"/>
              <w:right w:val="single" w:sz="4" w:space="0" w:color="auto"/>
            </w:tcBorders>
            <w:shd w:val="clear" w:color="auto" w:fill="auto"/>
            <w:noWrap/>
            <w:vAlign w:val="bottom"/>
            <w:hideMark/>
          </w:tcPr>
          <w:p w14:paraId="2391DA55" w14:textId="2B39AFC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5" w:type="dxa"/>
            <w:tcBorders>
              <w:top w:val="nil"/>
              <w:left w:val="nil"/>
              <w:bottom w:val="single" w:sz="4" w:space="0" w:color="auto"/>
              <w:right w:val="single" w:sz="4" w:space="0" w:color="auto"/>
            </w:tcBorders>
            <w:shd w:val="clear" w:color="auto" w:fill="auto"/>
            <w:noWrap/>
            <w:vAlign w:val="bottom"/>
            <w:hideMark/>
          </w:tcPr>
          <w:p w14:paraId="2D71C68C" w14:textId="73001E1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r>
      <w:tr w:rsidR="00B46B4C" w:rsidRPr="00B60EF0" w14:paraId="39DC53A9" w14:textId="77777777" w:rsidTr="00216C7F">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06BA2F2D"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lastRenderedPageBreak/>
              <w:t>Ashland Global Holdings Inc.</w:t>
            </w:r>
          </w:p>
          <w:p w14:paraId="60A8FE83" w14:textId="2FB09263"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4E38D150"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Germany</w:t>
            </w:r>
          </w:p>
        </w:tc>
        <w:tc>
          <w:tcPr>
            <w:tcW w:w="1350" w:type="dxa"/>
            <w:tcBorders>
              <w:top w:val="nil"/>
              <w:left w:val="nil"/>
              <w:bottom w:val="single" w:sz="4" w:space="0" w:color="auto"/>
              <w:right w:val="single" w:sz="4" w:space="0" w:color="auto"/>
            </w:tcBorders>
            <w:shd w:val="clear" w:color="auto" w:fill="auto"/>
            <w:noWrap/>
            <w:vAlign w:val="bottom"/>
            <w:hideMark/>
          </w:tcPr>
          <w:p w14:paraId="74C2DAAD" w14:textId="486A377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25.0</w:t>
            </w:r>
          </w:p>
        </w:tc>
        <w:tc>
          <w:tcPr>
            <w:tcW w:w="1215" w:type="dxa"/>
            <w:tcBorders>
              <w:top w:val="nil"/>
              <w:left w:val="nil"/>
              <w:bottom w:val="single" w:sz="4" w:space="0" w:color="auto"/>
              <w:right w:val="single" w:sz="4" w:space="0" w:color="auto"/>
            </w:tcBorders>
            <w:shd w:val="clear" w:color="auto" w:fill="auto"/>
            <w:noWrap/>
            <w:vAlign w:val="bottom"/>
            <w:hideMark/>
          </w:tcPr>
          <w:p w14:paraId="724C1F46" w14:textId="5B27FEE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41" w:type="dxa"/>
            <w:tcBorders>
              <w:top w:val="nil"/>
              <w:left w:val="nil"/>
              <w:bottom w:val="single" w:sz="4" w:space="0" w:color="auto"/>
              <w:right w:val="single" w:sz="4" w:space="0" w:color="auto"/>
            </w:tcBorders>
            <w:shd w:val="clear" w:color="auto" w:fill="auto"/>
            <w:noWrap/>
            <w:vAlign w:val="bottom"/>
            <w:hideMark/>
          </w:tcPr>
          <w:p w14:paraId="6D58A727" w14:textId="0068EFF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33" w:type="dxa"/>
            <w:tcBorders>
              <w:top w:val="nil"/>
              <w:left w:val="nil"/>
              <w:bottom w:val="single" w:sz="4" w:space="0" w:color="auto"/>
              <w:right w:val="single" w:sz="4" w:space="0" w:color="auto"/>
            </w:tcBorders>
            <w:shd w:val="clear" w:color="auto" w:fill="auto"/>
            <w:noWrap/>
            <w:vAlign w:val="bottom"/>
            <w:hideMark/>
          </w:tcPr>
          <w:p w14:paraId="7D118491" w14:textId="7ACB71E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35" w:type="dxa"/>
            <w:tcBorders>
              <w:top w:val="nil"/>
              <w:left w:val="nil"/>
              <w:bottom w:val="single" w:sz="4" w:space="0" w:color="auto"/>
              <w:right w:val="single" w:sz="4" w:space="0" w:color="auto"/>
            </w:tcBorders>
            <w:shd w:val="clear" w:color="auto" w:fill="auto"/>
            <w:noWrap/>
            <w:vAlign w:val="bottom"/>
            <w:hideMark/>
          </w:tcPr>
          <w:p w14:paraId="2417A331" w14:textId="06C44B9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r>
      <w:tr w:rsidR="00B46B4C" w:rsidRPr="00B60EF0" w14:paraId="64A7EC60" w14:textId="77777777" w:rsidTr="00216C7F">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54825176" w14:textId="13C4FA12"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267BF841"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7CEFAE06" w14:textId="0B57664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1215" w:type="dxa"/>
            <w:tcBorders>
              <w:top w:val="nil"/>
              <w:left w:val="nil"/>
              <w:bottom w:val="single" w:sz="4" w:space="0" w:color="auto"/>
              <w:right w:val="single" w:sz="4" w:space="0" w:color="auto"/>
            </w:tcBorders>
            <w:shd w:val="clear" w:color="auto" w:fill="auto"/>
            <w:noWrap/>
            <w:vAlign w:val="bottom"/>
            <w:hideMark/>
          </w:tcPr>
          <w:p w14:paraId="11F42946" w14:textId="4D66587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41" w:type="dxa"/>
            <w:tcBorders>
              <w:top w:val="nil"/>
              <w:left w:val="nil"/>
              <w:bottom w:val="single" w:sz="4" w:space="0" w:color="auto"/>
              <w:right w:val="single" w:sz="4" w:space="0" w:color="auto"/>
            </w:tcBorders>
            <w:shd w:val="clear" w:color="auto" w:fill="auto"/>
            <w:noWrap/>
            <w:vAlign w:val="bottom"/>
            <w:hideMark/>
          </w:tcPr>
          <w:p w14:paraId="5EE0171A" w14:textId="1F1263A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33" w:type="dxa"/>
            <w:tcBorders>
              <w:top w:val="nil"/>
              <w:left w:val="nil"/>
              <w:bottom w:val="single" w:sz="4" w:space="0" w:color="auto"/>
              <w:right w:val="single" w:sz="4" w:space="0" w:color="auto"/>
            </w:tcBorders>
            <w:shd w:val="clear" w:color="auto" w:fill="auto"/>
            <w:noWrap/>
            <w:vAlign w:val="bottom"/>
            <w:hideMark/>
          </w:tcPr>
          <w:p w14:paraId="55E334E2" w14:textId="0F4D38E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35" w:type="dxa"/>
            <w:tcBorders>
              <w:top w:val="nil"/>
              <w:left w:val="nil"/>
              <w:bottom w:val="single" w:sz="4" w:space="0" w:color="auto"/>
              <w:right w:val="single" w:sz="4" w:space="0" w:color="auto"/>
            </w:tcBorders>
            <w:shd w:val="clear" w:color="auto" w:fill="auto"/>
            <w:noWrap/>
            <w:vAlign w:val="bottom"/>
            <w:hideMark/>
          </w:tcPr>
          <w:p w14:paraId="0870A649" w14:textId="7AF082A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r>
      <w:tr w:rsidR="00B46B4C" w:rsidRPr="00B60EF0" w14:paraId="4F48CAF5"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1923FF03"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Others</w:t>
            </w:r>
          </w:p>
        </w:tc>
        <w:tc>
          <w:tcPr>
            <w:tcW w:w="1611" w:type="dxa"/>
            <w:tcBorders>
              <w:top w:val="nil"/>
              <w:left w:val="nil"/>
              <w:bottom w:val="single" w:sz="4" w:space="0" w:color="auto"/>
              <w:right w:val="single" w:sz="4" w:space="0" w:color="auto"/>
            </w:tcBorders>
            <w:shd w:val="clear" w:color="auto" w:fill="auto"/>
            <w:noWrap/>
            <w:vAlign w:val="bottom"/>
            <w:hideMark/>
          </w:tcPr>
          <w:p w14:paraId="14FACB4B" w14:textId="1664364F" w:rsidR="00B46B4C" w:rsidRPr="00B60EF0" w:rsidRDefault="00B46B4C" w:rsidP="00E561A5">
            <w:pPr>
              <w:spacing w:after="0" w:line="240" w:lineRule="auto"/>
              <w:jc w:val="center"/>
              <w:rPr>
                <w:rFonts w:ascii="Calibri" w:eastAsia="Times New Roman" w:hAnsi="Calibri" w:cs="Times New Roman"/>
                <w:color w:val="000000"/>
                <w:lang w:val="en-US"/>
              </w:rPr>
            </w:pPr>
          </w:p>
        </w:tc>
        <w:tc>
          <w:tcPr>
            <w:tcW w:w="1350" w:type="dxa"/>
            <w:tcBorders>
              <w:top w:val="nil"/>
              <w:left w:val="nil"/>
              <w:bottom w:val="single" w:sz="4" w:space="0" w:color="auto"/>
              <w:right w:val="single" w:sz="4" w:space="0" w:color="auto"/>
            </w:tcBorders>
            <w:shd w:val="clear" w:color="auto" w:fill="auto"/>
            <w:noWrap/>
            <w:vAlign w:val="bottom"/>
            <w:hideMark/>
          </w:tcPr>
          <w:p w14:paraId="7455AE5F" w14:textId="4B3836B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172.3</w:t>
            </w:r>
          </w:p>
        </w:tc>
        <w:tc>
          <w:tcPr>
            <w:tcW w:w="1215" w:type="dxa"/>
            <w:tcBorders>
              <w:top w:val="nil"/>
              <w:left w:val="nil"/>
              <w:bottom w:val="single" w:sz="4" w:space="0" w:color="auto"/>
              <w:right w:val="single" w:sz="4" w:space="0" w:color="auto"/>
            </w:tcBorders>
            <w:shd w:val="clear" w:color="auto" w:fill="auto"/>
            <w:noWrap/>
            <w:vAlign w:val="bottom"/>
            <w:hideMark/>
          </w:tcPr>
          <w:p w14:paraId="160F6036" w14:textId="5C55B4B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184.3</w:t>
            </w:r>
          </w:p>
        </w:tc>
        <w:tc>
          <w:tcPr>
            <w:tcW w:w="841" w:type="dxa"/>
            <w:tcBorders>
              <w:top w:val="nil"/>
              <w:left w:val="nil"/>
              <w:bottom w:val="single" w:sz="4" w:space="0" w:color="auto"/>
              <w:right w:val="single" w:sz="4" w:space="0" w:color="auto"/>
            </w:tcBorders>
            <w:shd w:val="clear" w:color="auto" w:fill="auto"/>
            <w:noWrap/>
            <w:vAlign w:val="bottom"/>
            <w:hideMark/>
          </w:tcPr>
          <w:p w14:paraId="66EAA818" w14:textId="038F260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189.3</w:t>
            </w:r>
          </w:p>
        </w:tc>
        <w:tc>
          <w:tcPr>
            <w:tcW w:w="833" w:type="dxa"/>
            <w:tcBorders>
              <w:top w:val="nil"/>
              <w:left w:val="nil"/>
              <w:bottom w:val="single" w:sz="4" w:space="0" w:color="auto"/>
              <w:right w:val="single" w:sz="4" w:space="0" w:color="auto"/>
            </w:tcBorders>
            <w:shd w:val="clear" w:color="auto" w:fill="auto"/>
            <w:noWrap/>
            <w:vAlign w:val="bottom"/>
            <w:hideMark/>
          </w:tcPr>
          <w:p w14:paraId="533F8E90" w14:textId="2633F1D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194.3</w:t>
            </w:r>
          </w:p>
        </w:tc>
        <w:tc>
          <w:tcPr>
            <w:tcW w:w="835" w:type="dxa"/>
            <w:tcBorders>
              <w:top w:val="nil"/>
              <w:left w:val="nil"/>
              <w:bottom w:val="single" w:sz="4" w:space="0" w:color="auto"/>
              <w:right w:val="single" w:sz="4" w:space="0" w:color="auto"/>
            </w:tcBorders>
            <w:shd w:val="clear" w:color="auto" w:fill="auto"/>
            <w:noWrap/>
            <w:vAlign w:val="bottom"/>
            <w:hideMark/>
          </w:tcPr>
          <w:p w14:paraId="484D0F17" w14:textId="33469B1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199.3</w:t>
            </w:r>
          </w:p>
        </w:tc>
      </w:tr>
      <w:tr w:rsidR="00B46B4C" w:rsidRPr="00B60EF0" w14:paraId="23782121"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C00000"/>
            <w:noWrap/>
            <w:vAlign w:val="bottom"/>
            <w:hideMark/>
          </w:tcPr>
          <w:p w14:paraId="369EFE88" w14:textId="77777777" w:rsidR="00B46B4C" w:rsidRPr="00B60EF0" w:rsidRDefault="00B46B4C" w:rsidP="00B46B4C">
            <w:pPr>
              <w:spacing w:after="0" w:line="240" w:lineRule="auto"/>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Total</w:t>
            </w:r>
          </w:p>
        </w:tc>
        <w:tc>
          <w:tcPr>
            <w:tcW w:w="1611" w:type="dxa"/>
            <w:tcBorders>
              <w:top w:val="nil"/>
              <w:left w:val="nil"/>
              <w:bottom w:val="single" w:sz="4" w:space="0" w:color="auto"/>
              <w:right w:val="single" w:sz="4" w:space="0" w:color="auto"/>
            </w:tcBorders>
            <w:shd w:val="clear" w:color="auto" w:fill="C00000"/>
            <w:noWrap/>
            <w:vAlign w:val="bottom"/>
            <w:hideMark/>
          </w:tcPr>
          <w:p w14:paraId="0C9785F8" w14:textId="77777777" w:rsidR="00B46B4C" w:rsidRPr="00B60EF0" w:rsidRDefault="00B46B4C" w:rsidP="00B46B4C">
            <w:pPr>
              <w:spacing w:after="0" w:line="240" w:lineRule="auto"/>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 </w:t>
            </w:r>
          </w:p>
        </w:tc>
        <w:tc>
          <w:tcPr>
            <w:tcW w:w="1350" w:type="dxa"/>
            <w:tcBorders>
              <w:top w:val="nil"/>
              <w:left w:val="nil"/>
              <w:bottom w:val="single" w:sz="4" w:space="0" w:color="auto"/>
              <w:right w:val="single" w:sz="4" w:space="0" w:color="auto"/>
            </w:tcBorders>
            <w:shd w:val="clear" w:color="auto" w:fill="C00000"/>
            <w:noWrap/>
            <w:vAlign w:val="bottom"/>
            <w:hideMark/>
          </w:tcPr>
          <w:p w14:paraId="2BFB376A" w14:textId="68ACDF35"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938.1</w:t>
            </w:r>
          </w:p>
        </w:tc>
        <w:tc>
          <w:tcPr>
            <w:tcW w:w="1215" w:type="dxa"/>
            <w:tcBorders>
              <w:top w:val="nil"/>
              <w:left w:val="nil"/>
              <w:bottom w:val="single" w:sz="4" w:space="0" w:color="auto"/>
              <w:right w:val="single" w:sz="4" w:space="0" w:color="auto"/>
            </w:tcBorders>
            <w:shd w:val="clear" w:color="auto" w:fill="C00000"/>
            <w:noWrap/>
            <w:vAlign w:val="bottom"/>
            <w:hideMark/>
          </w:tcPr>
          <w:p w14:paraId="5F899973" w14:textId="39E77757"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985.1</w:t>
            </w:r>
          </w:p>
        </w:tc>
        <w:tc>
          <w:tcPr>
            <w:tcW w:w="841" w:type="dxa"/>
            <w:tcBorders>
              <w:top w:val="nil"/>
              <w:left w:val="nil"/>
              <w:bottom w:val="single" w:sz="4" w:space="0" w:color="auto"/>
              <w:right w:val="single" w:sz="4" w:space="0" w:color="auto"/>
            </w:tcBorders>
            <w:shd w:val="clear" w:color="auto" w:fill="C00000"/>
            <w:noWrap/>
            <w:vAlign w:val="bottom"/>
            <w:hideMark/>
          </w:tcPr>
          <w:p w14:paraId="3CD0B69B" w14:textId="6AC0F043"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1020.1</w:t>
            </w:r>
          </w:p>
        </w:tc>
        <w:tc>
          <w:tcPr>
            <w:tcW w:w="833" w:type="dxa"/>
            <w:tcBorders>
              <w:top w:val="nil"/>
              <w:left w:val="nil"/>
              <w:bottom w:val="single" w:sz="4" w:space="0" w:color="auto"/>
              <w:right w:val="single" w:sz="4" w:space="0" w:color="auto"/>
            </w:tcBorders>
            <w:shd w:val="clear" w:color="auto" w:fill="C00000"/>
            <w:noWrap/>
            <w:vAlign w:val="bottom"/>
            <w:hideMark/>
          </w:tcPr>
          <w:p w14:paraId="2DFA2C61" w14:textId="2C1F6C6B"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1025.1</w:t>
            </w:r>
          </w:p>
        </w:tc>
        <w:tc>
          <w:tcPr>
            <w:tcW w:w="835" w:type="dxa"/>
            <w:tcBorders>
              <w:top w:val="nil"/>
              <w:left w:val="nil"/>
              <w:bottom w:val="single" w:sz="4" w:space="0" w:color="auto"/>
              <w:right w:val="single" w:sz="4" w:space="0" w:color="auto"/>
            </w:tcBorders>
            <w:shd w:val="clear" w:color="auto" w:fill="C00000"/>
            <w:noWrap/>
            <w:vAlign w:val="bottom"/>
            <w:hideMark/>
          </w:tcPr>
          <w:p w14:paraId="7185576F" w14:textId="26136666"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1030.1</w:t>
            </w:r>
          </w:p>
        </w:tc>
      </w:tr>
    </w:tbl>
    <w:p w14:paraId="0B271F07" w14:textId="786FAED1" w:rsidR="006E66C6" w:rsidRDefault="00262FD4" w:rsidP="007E7092">
      <w:pPr>
        <w:pStyle w:val="BodyText"/>
        <w:spacing w:before="162" w:line="360" w:lineRule="auto"/>
        <w:jc w:val="both"/>
        <w:rPr>
          <w:bCs/>
          <w:color w:val="000000" w:themeColor="text1"/>
        </w:rPr>
        <w:sectPr w:rsidR="006E66C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62FD4">
        <w:rPr>
          <w:bCs/>
          <w:noProof/>
          <w:color w:val="000000" w:themeColor="text1"/>
        </w:rPr>
        <mc:AlternateContent>
          <mc:Choice Requires="wps">
            <w:drawing>
              <wp:anchor distT="45720" distB="45720" distL="114300" distR="114300" simplePos="0" relativeHeight="252512256" behindDoc="0" locked="0" layoutInCell="1" allowOverlap="1" wp14:anchorId="0D5E5B9C" wp14:editId="49624FBB">
                <wp:simplePos x="0" y="0"/>
                <wp:positionH relativeFrom="column">
                  <wp:posOffset>-120650</wp:posOffset>
                </wp:positionH>
                <wp:positionV relativeFrom="paragraph">
                  <wp:posOffset>549910</wp:posOffset>
                </wp:positionV>
                <wp:extent cx="6543040" cy="1404620"/>
                <wp:effectExtent l="0" t="0" r="0" b="0"/>
                <wp:wrapSquare wrapText="bothSides"/>
                <wp:docPr id="2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040" cy="140462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1F22381A" w14:textId="7F7601A0"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Major manufacturing company</w:t>
                            </w:r>
                            <w:r w:rsidR="00C62BA4">
                              <w:rPr>
                                <w:bCs/>
                                <w:color w:val="FFFFFF" w:themeColor="background1"/>
                              </w:rPr>
                              <w:t xml:space="preserve">, </w:t>
                            </w:r>
                            <w:r w:rsidRPr="00262FD4">
                              <w:rPr>
                                <w:bCs/>
                                <w:color w:val="FFFFFF" w:themeColor="background1"/>
                              </w:rPr>
                              <w:t>INEOS Composites</w:t>
                            </w:r>
                            <w:r w:rsidR="0022743F">
                              <w:rPr>
                                <w:bCs/>
                                <w:color w:val="FFFFFF" w:themeColor="background1"/>
                              </w:rPr>
                              <w:t xml:space="preserve"> </w:t>
                            </w:r>
                            <w:r w:rsidRPr="00262FD4">
                              <w:rPr>
                                <w:bCs/>
                                <w:color w:val="FFFFFF" w:themeColor="background1"/>
                              </w:rPr>
                              <w:t xml:space="preserve">acquired the Ashland’s composite business in 2019. </w:t>
                            </w:r>
                          </w:p>
                          <w:p w14:paraId="7EC00ED5" w14:textId="2C7E743A"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In 2020, Showa Denko K.K, a Japanese Vinyl Ester Resin producer expanded its VER production line to almost double of its existing capacity through its Chinese subsidiary Shanghai Showa Highpolymer Co., Ltd. (SSHP).</w:t>
                            </w:r>
                          </w:p>
                          <w:p w14:paraId="5F3C47F2" w14:textId="796F54E3"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 xml:space="preserve">Also, in 2014 Chinese Vinyl Ester resin market leader Sino Polymer Co. Ltd announced strategic cooperation with Europe’s Nord Composites under which Nord Composites would produce Sino Polymer’s MFE brand of VER in its plant located in Italy. </w:t>
                            </w:r>
                          </w:p>
                          <w:p w14:paraId="055E8ED4" w14:textId="4F2AD102" w:rsidR="00262FD4" w:rsidRPr="00262FD4" w:rsidRDefault="00262FD4">
                            <w:pPr>
                              <w:rPr>
                                <w:color w:val="FFFFFF" w:themeColor="background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5E5B9C" id="_x0000_s1038" type="#_x0000_t202" style="position:absolute;left:0;text-align:left;margin-left:-9.5pt;margin-top:43.3pt;width:515.2pt;height:110.6pt;z-index:252512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" fillcolor="#2a4a85 [2148]" stroked="f">
                <v:fill color2="#8eaadb [1940]" rotate="t" angle="180" colors="0 #2a4b86;31457f #4a76c6;1 #8faadc" focus="100%" type="gradient"/>
                <v:textbox style="mso-fit-shape-to-text:t">
                  <w:txbxContent>
                    <w:p w14:paraId="1F22381A" w14:textId="7F7601A0"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Major manufacturing company</w:t>
                      </w:r>
                      <w:r w:rsidR="00C62BA4">
                        <w:rPr>
                          <w:bCs/>
                          <w:color w:val="FFFFFF" w:themeColor="background1"/>
                        </w:rPr>
                        <w:t xml:space="preserve">, </w:t>
                      </w:r>
                      <w:r w:rsidRPr="00262FD4">
                        <w:rPr>
                          <w:bCs/>
                          <w:color w:val="FFFFFF" w:themeColor="background1"/>
                        </w:rPr>
                        <w:t>INEOS Composites</w:t>
                      </w:r>
                      <w:r w:rsidR="0022743F">
                        <w:rPr>
                          <w:bCs/>
                          <w:color w:val="FFFFFF" w:themeColor="background1"/>
                        </w:rPr>
                        <w:t xml:space="preserve"> </w:t>
                      </w:r>
                      <w:r w:rsidRPr="00262FD4">
                        <w:rPr>
                          <w:bCs/>
                          <w:color w:val="FFFFFF" w:themeColor="background1"/>
                        </w:rPr>
                        <w:t xml:space="preserve">acquired the Ashland’s composite business in 2019. </w:t>
                      </w:r>
                    </w:p>
                    <w:p w14:paraId="7EC00ED5" w14:textId="2C7E743A"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In 2020, Showa Denko K.K, a Japanese Vinyl Ester Resin producer expanded its VER production line to almost double of its existing capacity through its Chinese subsidiary Shanghai Showa Highpolymer Co., Ltd. (SSHP).</w:t>
                      </w:r>
                    </w:p>
                    <w:p w14:paraId="5F3C47F2" w14:textId="796F54E3"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 xml:space="preserve">Also, in 2014 Chinese Vinyl Ester resin market leader Sino Polymer Co. Ltd announced strategic cooperation with Europe’s Nord Composites under which Nord Composites would produce Sino Polymer’s MFE brand of VER in its plant located in Italy. </w:t>
                      </w:r>
                    </w:p>
                    <w:p w14:paraId="055E8ED4" w14:textId="4F2AD102" w:rsidR="00262FD4" w:rsidRPr="00262FD4" w:rsidRDefault="00262FD4">
                      <w:pPr>
                        <w:rPr>
                          <w:color w:val="FFFFFF" w:themeColor="background1"/>
                        </w:rPr>
                      </w:pPr>
                    </w:p>
                  </w:txbxContent>
                </v:textbox>
                <w10:wrap type="square"/>
              </v:shape>
            </w:pict>
          </mc:Fallback>
        </mc:AlternateContent>
      </w:r>
      <w:r w:rsidR="00B60EF0" w:rsidRPr="002B5730">
        <w:rPr>
          <w:bCs/>
          <w:noProof/>
          <w:color w:val="000000" w:themeColor="text1"/>
          <w:lang w:val="en-IN"/>
        </w:rPr>
        <mc:AlternateContent>
          <mc:Choice Requires="wps">
            <w:drawing>
              <wp:anchor distT="0" distB="0" distL="114300" distR="114300" simplePos="0" relativeHeight="252438528" behindDoc="0" locked="0" layoutInCell="1" allowOverlap="1" wp14:anchorId="69506B22" wp14:editId="7E2A1CCE">
                <wp:simplePos x="0" y="0"/>
                <wp:positionH relativeFrom="margin">
                  <wp:posOffset>5181600</wp:posOffset>
                </wp:positionH>
                <wp:positionV relativeFrom="paragraph">
                  <wp:posOffset>-1905</wp:posOffset>
                </wp:positionV>
                <wp:extent cx="1346835" cy="200055"/>
                <wp:effectExtent l="0" t="0" r="0" b="0"/>
                <wp:wrapNone/>
                <wp:docPr id="135" name="TextBox 4"/>
                <wp:cNvGraphicFramePr/>
                <a:graphic xmlns:a="http://schemas.openxmlformats.org/drawingml/2006/main">
                  <a:graphicData uri="http://schemas.microsoft.com/office/word/2010/wordprocessingShape">
                    <wps:wsp>
                      <wps:cNvSpPr txBox="1"/>
                      <wps:spPr>
                        <a:xfrm>
                          <a:off x="0" y="0"/>
                          <a:ext cx="1346835" cy="200055"/>
                        </a:xfrm>
                        <a:prstGeom prst="rect">
                          <a:avLst/>
                        </a:prstGeom>
                        <a:noFill/>
                      </wps:spPr>
                      <wps:txbx>
                        <w:txbxContent>
                          <w:p w14:paraId="0EEA3C77" w14:textId="77777777" w:rsidR="00B60EF0" w:rsidRPr="006F6D2F" w:rsidRDefault="00B60EF0" w:rsidP="00B60EF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69506B22" id="_x0000_s1039" type="#_x0000_t202" style="position:absolute;left:0;text-align:left;margin-left:408pt;margin-top:-.15pt;width:106.05pt;height:15.75pt;z-index:252438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" filled="f" stroked="f">
                <v:textbox style="mso-fit-shape-to-text:t">
                  <w:txbxContent>
                    <w:p w14:paraId="0EEA3C77" w14:textId="77777777" w:rsidR="00B60EF0" w:rsidRPr="006F6D2F" w:rsidRDefault="00B60EF0" w:rsidP="00B60EF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0806263E" w14:textId="77777777" w:rsidR="009E126D" w:rsidRDefault="009E126D" w:rsidP="009E126D">
      <w:pPr>
        <w:pStyle w:val="BodyText"/>
        <w:spacing w:before="162" w:line="480" w:lineRule="auto"/>
        <w:ind w:right="-90"/>
        <w:jc w:val="both"/>
        <w:rPr>
          <w:b/>
          <w:bCs/>
          <w:color w:val="000000" w:themeColor="text1"/>
        </w:rPr>
      </w:pPr>
    </w:p>
    <w:p w14:paraId="0BD4CB2B" w14:textId="3E49F3DC" w:rsidR="0068477D" w:rsidRPr="005D2A6A" w:rsidRDefault="009E126D" w:rsidP="005D2A6A">
      <w:pPr>
        <w:rPr>
          <w:rFonts w:ascii="Arial" w:hAnsi="Arial" w:cs="Arial"/>
          <w:b/>
          <w:bCs/>
          <w:sz w:val="24"/>
          <w:szCs w:val="24"/>
        </w:rPr>
      </w:pPr>
      <w:r w:rsidRPr="009E126D">
        <w:rPr>
          <w:rFonts w:ascii="Arial" w:hAnsi="Arial" w:cs="Arial"/>
          <w:b/>
          <w:bCs/>
          <w:sz w:val="24"/>
          <w:szCs w:val="24"/>
        </w:rPr>
        <w:t>Global Investment in Renewable Energy Capacity by Sector in 2019 (USD Billion</w:t>
      </w:r>
      <w:r w:rsidRPr="005D2A6A">
        <w:rPr>
          <w:rFonts w:ascii="Arial" w:hAnsi="Arial" w:cs="Arial"/>
          <w:b/>
          <w:bCs/>
          <w:sz w:val="24"/>
          <w:szCs w:val="24"/>
        </w:rPr>
        <w:t>)</w:t>
      </w:r>
    </w:p>
    <w:p w14:paraId="76DA82DB" w14:textId="3D051BC5" w:rsidR="001E434A" w:rsidRDefault="00A75AB8"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38112" behindDoc="0" locked="0" layoutInCell="1" allowOverlap="1" wp14:anchorId="662AB210" wp14:editId="5369D86C">
                <wp:simplePos x="0" y="0"/>
                <wp:positionH relativeFrom="margin">
                  <wp:align>right</wp:align>
                </wp:positionH>
                <wp:positionV relativeFrom="paragraph">
                  <wp:posOffset>2893060</wp:posOffset>
                </wp:positionV>
                <wp:extent cx="2588458" cy="200055"/>
                <wp:effectExtent l="0" t="0" r="0" b="0"/>
                <wp:wrapNone/>
                <wp:docPr id="12" name="TextBox 4">
                  <a:extLst xmlns:a="http://schemas.openxmlformats.org/drawingml/2006/main">
                    <a:ext uri="{FF2B5EF4-FFF2-40B4-BE49-F238E27FC236}">
                      <a16:creationId xmlns:a16="http://schemas.microsoft.com/office/drawing/2014/main" id="{626B2B09-0D2B-4CDF-B84A-189DA8C575E7}"/>
                    </a:ext>
                  </a:extLst>
                </wp:docPr>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03155861" w14:textId="77777777" w:rsidR="0068477D" w:rsidRPr="006F6D2F" w:rsidRDefault="0068477D" w:rsidP="0068477D">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wps:txbx>
                      <wps:bodyPr wrap="square" rtlCol="0">
                        <a:spAutoFit/>
                      </wps:bodyPr>
                    </wps:wsp>
                  </a:graphicData>
                </a:graphic>
              </wp:anchor>
            </w:drawing>
          </mc:Choice>
          <mc:Fallback>
            <w:pict>
              <v:shape w14:anchorId="662AB210" id="_x0000_s1040" type="#_x0000_t202" style="position:absolute;left:0;text-align:left;margin-left:152.6pt;margin-top:227.8pt;width:203.8pt;height:15.75pt;z-index:251738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" filled="f" stroked="f">
                <v:textbox style="mso-fit-shape-to-text:t">
                  <w:txbxContent>
                    <w:p w14:paraId="03155861" w14:textId="77777777" w:rsidR="0068477D" w:rsidRPr="006F6D2F" w:rsidRDefault="0068477D" w:rsidP="0068477D">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v:textbox>
                <w10:wrap anchorx="margin"/>
              </v:shape>
            </w:pict>
          </mc:Fallback>
        </mc:AlternateContent>
      </w:r>
      <w:r w:rsidR="0062149D" w:rsidRPr="002B5730">
        <w:rPr>
          <w:bCs/>
          <w:noProof/>
          <w:color w:val="000000" w:themeColor="text1"/>
        </w:rPr>
        <w:drawing>
          <wp:inline distT="0" distB="0" distL="0" distR="0" wp14:anchorId="251E8D06" wp14:editId="2B692451">
            <wp:extent cx="6381750" cy="3209925"/>
            <wp:effectExtent l="0" t="0" r="0" b="0"/>
            <wp:docPr id="593" name="Chart 593">
              <a:extLst xmlns:a="http://schemas.openxmlformats.org/drawingml/2006/main">
                <a:ext uri="{FF2B5EF4-FFF2-40B4-BE49-F238E27FC236}">
                  <a16:creationId xmlns:a16="http://schemas.microsoft.com/office/drawing/2014/main" id="{EED39C20-4C48-4662-B800-EFBAEBA917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AE421B8" w14:textId="77777777" w:rsidR="00262FD4" w:rsidRPr="002B5730" w:rsidRDefault="00262FD4" w:rsidP="0068477D">
      <w:pPr>
        <w:pStyle w:val="BodyText"/>
        <w:spacing w:before="162" w:line="480" w:lineRule="auto"/>
        <w:ind w:right="-90"/>
        <w:jc w:val="both"/>
        <w:rPr>
          <w:bCs/>
          <w:color w:val="000000" w:themeColor="text1"/>
        </w:rPr>
      </w:pPr>
    </w:p>
    <w:p w14:paraId="2AEE4F60" w14:textId="47177C94" w:rsidR="00262FD4" w:rsidRDefault="00262FD4" w:rsidP="00CE35EB">
      <w:pPr>
        <w:pStyle w:val="BodyText"/>
        <w:spacing w:before="162" w:line="360" w:lineRule="auto"/>
        <w:jc w:val="both"/>
        <w:rPr>
          <w:bCs/>
          <w:color w:val="000000" w:themeColor="text1"/>
        </w:rPr>
      </w:pPr>
      <w:r w:rsidRPr="00262FD4">
        <w:rPr>
          <w:bCs/>
          <w:noProof/>
          <w:color w:val="000000" w:themeColor="text1"/>
        </w:rPr>
        <w:lastRenderedPageBreak/>
        <mc:AlternateContent>
          <mc:Choice Requires="wps">
            <w:drawing>
              <wp:anchor distT="45720" distB="45720" distL="114300" distR="114300" simplePos="0" relativeHeight="252516352" behindDoc="0" locked="0" layoutInCell="1" allowOverlap="1" wp14:anchorId="6B13134D" wp14:editId="42FD5BE2">
                <wp:simplePos x="0" y="0"/>
                <wp:positionH relativeFrom="column">
                  <wp:posOffset>-73025</wp:posOffset>
                </wp:positionH>
                <wp:positionV relativeFrom="paragraph">
                  <wp:posOffset>180340</wp:posOffset>
                </wp:positionV>
                <wp:extent cx="6530975" cy="2695575"/>
                <wp:effectExtent l="76200" t="57150" r="98425" b="123825"/>
                <wp:wrapSquare wrapText="bothSides"/>
                <wp:docPr id="2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0975" cy="2695575"/>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3"/>
                        </a:lnRef>
                        <a:fillRef idx="2">
                          <a:schemeClr val="accent3"/>
                        </a:fillRef>
                        <a:effectRef idx="1">
                          <a:schemeClr val="accent3"/>
                        </a:effectRef>
                        <a:fontRef idx="minor">
                          <a:schemeClr val="dk1"/>
                        </a:fontRef>
                      </wps:style>
                      <wps:txbx>
                        <w:txbxContent>
                          <w:p w14:paraId="058D08C1" w14:textId="67149353"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The increase in production is mainly led by </w:t>
                            </w:r>
                            <w:r w:rsidR="0053102A">
                              <w:rPr>
                                <w:bCs/>
                                <w:color w:val="000000" w:themeColor="text1"/>
                              </w:rPr>
                              <w:t>high</w:t>
                            </w:r>
                            <w:r w:rsidRPr="002B5730">
                              <w:rPr>
                                <w:bCs/>
                                <w:color w:val="000000" w:themeColor="text1"/>
                              </w:rPr>
                              <w:t xml:space="preserve"> demand for vinyl ester resin in downstream fiber reinforced plastic (FRP) applications.</w:t>
                            </w:r>
                          </w:p>
                          <w:p w14:paraId="1C67377D" w14:textId="43B8782D"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Asia Pacific region holds approximately 44% of the total production capacity, which can be attributed to the presence of major players like Jinling AOC Resins Co., Ltd., Showa Denko K.K., Sino Polymer, INEOS Composites, among others. </w:t>
                            </w:r>
                          </w:p>
                          <w:p w14:paraId="1C7121A1" w14:textId="6CC9FFCC"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The total production value in 2020 saw a decline of approximately 8% as compared to the 2019 production level. However, approximately 7% growth in production is expected in 2021 due to increasing demand of vinyl ester resin globally. </w:t>
                            </w:r>
                          </w:p>
                          <w:p w14:paraId="0FFBB9E7" w14:textId="44C9C050" w:rsidR="00262FD4" w:rsidRDefault="00262F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3134D" id="_x0000_s1041" type="#_x0000_t202" style="position:absolute;left:0;text-align:left;margin-left:-5.75pt;margin-top:14.2pt;width:514.25pt;height:212.25pt;z-index:25251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" fillcolor="#c3c3c3 [2166]" stroked="f" strokeweight=".5pt">
                <v:fill color2="#b6b6b6 [2614]" rotate="t" colors="0 #d2d2d2;.5 #c8c8c8;1 silver" focus="100%" type="gradient">
                  <o:fill v:ext="view" type="gradientUnscaled"/>
                </v:fill>
                <v:shadow on="t" color="black" opacity="20971f" offset="0,2.2pt"/>
                <v:textbox>
                  <w:txbxContent>
                    <w:p w14:paraId="058D08C1" w14:textId="67149353"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The increase in production is mainly led by </w:t>
                      </w:r>
                      <w:r w:rsidR="0053102A">
                        <w:rPr>
                          <w:bCs/>
                          <w:color w:val="000000" w:themeColor="text1"/>
                        </w:rPr>
                        <w:t>high</w:t>
                      </w:r>
                      <w:r w:rsidRPr="002B5730">
                        <w:rPr>
                          <w:bCs/>
                          <w:color w:val="000000" w:themeColor="text1"/>
                        </w:rPr>
                        <w:t xml:space="preserve"> demand for vinyl ester resin in downstream fiber reinforced plastic (FRP) applications.</w:t>
                      </w:r>
                    </w:p>
                    <w:p w14:paraId="1C67377D" w14:textId="43B8782D"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Asia Pacific region holds approximately 44% of the total production capacity, which can be attributed to the presence of major players like Jinling AOC Resins Co., Ltd., Showa Denko K.K., Sino Polymer, INEOS Composites, among others. </w:t>
                      </w:r>
                    </w:p>
                    <w:p w14:paraId="1C7121A1" w14:textId="6CC9FFCC"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The total production value in 2020 saw a decline of approximately 8% as compared to the 2019 production level. However, approximately 7% growth in production is expected in 2021 due to increasing demand of vinyl ester resin globally. </w:t>
                      </w:r>
                    </w:p>
                    <w:p w14:paraId="0FFBB9E7" w14:textId="44C9C050" w:rsidR="00262FD4" w:rsidRDefault="00262FD4"/>
                  </w:txbxContent>
                </v:textbox>
                <w10:wrap type="square"/>
              </v:shape>
            </w:pict>
          </mc:Fallback>
        </mc:AlternateContent>
      </w:r>
    </w:p>
    <w:p w14:paraId="35FB17CF" w14:textId="77777777" w:rsidR="00262FD4" w:rsidRDefault="00262FD4" w:rsidP="00CE35EB">
      <w:pPr>
        <w:pStyle w:val="BodyText"/>
        <w:spacing w:before="162" w:line="360" w:lineRule="auto"/>
        <w:jc w:val="both"/>
        <w:rPr>
          <w:bCs/>
          <w:color w:val="000000" w:themeColor="text1"/>
        </w:rPr>
      </w:pPr>
    </w:p>
    <w:p w14:paraId="09F88EB4" w14:textId="0568B8DA" w:rsidR="0068477D" w:rsidRPr="005D2A6A" w:rsidRDefault="009E126D" w:rsidP="005D2A6A">
      <w:pPr>
        <w:rPr>
          <w:rFonts w:ascii="Arial" w:hAnsi="Arial" w:cs="Arial"/>
          <w:b/>
          <w:bCs/>
          <w:sz w:val="24"/>
          <w:szCs w:val="24"/>
        </w:rPr>
      </w:pPr>
      <w:r w:rsidRPr="005D2A6A">
        <w:rPr>
          <w:rFonts w:ascii="Arial" w:hAnsi="Arial" w:cs="Arial"/>
          <w:b/>
          <w:bCs/>
          <w:sz w:val="24"/>
          <w:szCs w:val="24"/>
        </w:rPr>
        <w:t>Global Advanced Composites</w:t>
      </w:r>
      <w:r w:rsidR="00650D00">
        <w:rPr>
          <w:rFonts w:ascii="Arial" w:hAnsi="Arial" w:cs="Arial"/>
          <w:b/>
          <w:bCs/>
          <w:sz w:val="24"/>
          <w:szCs w:val="24"/>
        </w:rPr>
        <w:t>*</w:t>
      </w:r>
      <w:r w:rsidRPr="005D2A6A">
        <w:rPr>
          <w:rFonts w:ascii="Arial" w:hAnsi="Arial" w:cs="Arial"/>
          <w:b/>
          <w:bCs/>
          <w:sz w:val="24"/>
          <w:szCs w:val="24"/>
        </w:rPr>
        <w:t xml:space="preserve"> Market Share, By Region, By Value, 2015 &amp; 2020</w:t>
      </w:r>
    </w:p>
    <w:p w14:paraId="1F874378" w14:textId="68A82950" w:rsidR="0068477D" w:rsidRPr="005D2A6A" w:rsidRDefault="009779AC" w:rsidP="005D2A6A">
      <w:pPr>
        <w:rPr>
          <w:rFonts w:ascii="Arial" w:hAnsi="Arial" w:cs="Arial"/>
          <w:b/>
          <w:bCs/>
          <w:sz w:val="24"/>
          <w:szCs w:val="24"/>
        </w:rPr>
      </w:pPr>
      <w:r w:rsidRPr="005D2A6A">
        <w:rPr>
          <w:rFonts w:ascii="Arial" w:hAnsi="Arial" w:cs="Arial"/>
          <w:b/>
          <w:bCs/>
          <w:noProof/>
          <w:sz w:val="24"/>
          <w:szCs w:val="24"/>
        </w:rPr>
        <mc:AlternateContent>
          <mc:Choice Requires="wps">
            <w:drawing>
              <wp:anchor distT="0" distB="0" distL="114300" distR="114300" simplePos="0" relativeHeight="251744256" behindDoc="0" locked="0" layoutInCell="1" allowOverlap="1" wp14:anchorId="45B41E11" wp14:editId="5436DAA3">
                <wp:simplePos x="0" y="0"/>
                <wp:positionH relativeFrom="column">
                  <wp:posOffset>1069975</wp:posOffset>
                </wp:positionH>
                <wp:positionV relativeFrom="paragraph">
                  <wp:posOffset>2472690</wp:posOffset>
                </wp:positionV>
                <wp:extent cx="1829413" cy="200055"/>
                <wp:effectExtent l="0" t="0" r="0" b="0"/>
                <wp:wrapNone/>
                <wp:docPr id="84" name="TextBox 13"/>
                <wp:cNvGraphicFramePr/>
                <a:graphic xmlns:a="http://schemas.openxmlformats.org/drawingml/2006/main">
                  <a:graphicData uri="http://schemas.microsoft.com/office/word/2010/wordprocessingShape">
                    <wps:wsp>
                      <wps:cNvSpPr txBox="1"/>
                      <wps:spPr>
                        <a:xfrm>
                          <a:off x="0" y="0"/>
                          <a:ext cx="1829413" cy="200055"/>
                        </a:xfrm>
                        <a:prstGeom prst="rect">
                          <a:avLst/>
                        </a:prstGeom>
                        <a:noFill/>
                      </wps:spPr>
                      <wps:txbx>
                        <w:txbxContent>
                          <w:p w14:paraId="5136493C" w14:textId="77777777" w:rsidR="0068477D" w:rsidRPr="009779AC" w:rsidRDefault="0068477D" w:rsidP="0068477D">
                            <w:pPr>
                              <w:jc w:val="right"/>
                              <w:rPr>
                                <w:rFonts w:ascii="Verdana" w:eastAsia="Verdana" w:hAnsi="Verdana" w:cs="Verdana"/>
                                <w:i/>
                                <w:iCs/>
                                <w:color w:val="3B3838" w:themeColor="background2" w:themeShade="40"/>
                                <w:kern w:val="24"/>
                                <w:sz w:val="12"/>
                                <w:szCs w:val="12"/>
                              </w:rPr>
                            </w:pPr>
                            <w:r w:rsidRPr="009779AC">
                              <w:rPr>
                                <w:rFonts w:ascii="Verdana" w:eastAsia="Verdana" w:hAnsi="Verdana" w:cs="Verdana"/>
                                <w:i/>
                                <w:iCs/>
                                <w:color w:val="3B3838" w:themeColor="background2" w:themeShade="40"/>
                                <w:kern w:val="24"/>
                                <w:sz w:val="12"/>
                                <w:szCs w:val="12"/>
                              </w:rPr>
                              <w:t>Source: TechSci Research</w:t>
                            </w:r>
                          </w:p>
                        </w:txbxContent>
                      </wps:txbx>
                      <wps:bodyPr wrap="square" rtlCol="0">
                        <a:spAutoFit/>
                      </wps:bodyPr>
                    </wps:wsp>
                  </a:graphicData>
                </a:graphic>
              </wp:anchor>
            </w:drawing>
          </mc:Choice>
          <mc:Fallback>
            <w:pict>
              <v:shape w14:anchorId="45B41E11" id="TextBox 13" o:spid="_x0000_s1042" type="#_x0000_t202" style="position:absolute;margin-left:84.25pt;margin-top:194.7pt;width:144.05pt;height:15.7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" filled="f" stroked="f">
                <v:textbox style="mso-fit-shape-to-text:t">
                  <w:txbxContent>
                    <w:p w14:paraId="5136493C" w14:textId="77777777" w:rsidR="0068477D" w:rsidRPr="009779AC" w:rsidRDefault="0068477D" w:rsidP="0068477D">
                      <w:pPr>
                        <w:jc w:val="right"/>
                        <w:rPr>
                          <w:rFonts w:ascii="Verdana" w:eastAsia="Verdana" w:hAnsi="Verdana" w:cs="Verdana"/>
                          <w:i/>
                          <w:iCs/>
                          <w:color w:val="3B3838" w:themeColor="background2" w:themeShade="40"/>
                          <w:kern w:val="24"/>
                          <w:sz w:val="12"/>
                          <w:szCs w:val="12"/>
                        </w:rPr>
                      </w:pPr>
                      <w:r w:rsidRPr="009779AC">
                        <w:rPr>
                          <w:rFonts w:ascii="Verdana" w:eastAsia="Verdana" w:hAnsi="Verdana" w:cs="Verdana"/>
                          <w:i/>
                          <w:iCs/>
                          <w:color w:val="3B3838" w:themeColor="background2" w:themeShade="40"/>
                          <w:kern w:val="24"/>
                          <w:sz w:val="12"/>
                          <w:szCs w:val="12"/>
                        </w:rPr>
                        <w:t>Source: TechSci Research</w:t>
                      </w:r>
                    </w:p>
                  </w:txbxContent>
                </v:textbox>
              </v:shape>
            </w:pict>
          </mc:Fallback>
        </mc:AlternateContent>
      </w:r>
      <w:r w:rsidRPr="005D2A6A">
        <w:rPr>
          <w:rFonts w:ascii="Arial" w:hAnsi="Arial" w:cs="Arial"/>
          <w:b/>
          <w:bCs/>
          <w:noProof/>
          <w:sz w:val="24"/>
          <w:szCs w:val="24"/>
        </w:rPr>
        <mc:AlternateContent>
          <mc:Choice Requires="wps">
            <w:drawing>
              <wp:anchor distT="0" distB="0" distL="114300" distR="114300" simplePos="0" relativeHeight="251742208" behindDoc="0" locked="0" layoutInCell="1" allowOverlap="1" wp14:anchorId="381B3EB3" wp14:editId="11E7FD5C">
                <wp:simplePos x="0" y="0"/>
                <wp:positionH relativeFrom="column">
                  <wp:posOffset>990600</wp:posOffset>
                </wp:positionH>
                <wp:positionV relativeFrom="paragraph">
                  <wp:posOffset>1202056</wp:posOffset>
                </wp:positionV>
                <wp:extent cx="685800" cy="323850"/>
                <wp:effectExtent l="0" t="0" r="0" b="0"/>
                <wp:wrapNone/>
                <wp:docPr id="83" name="TextBox 1"/>
                <wp:cNvGraphicFramePr/>
                <a:graphic xmlns:a="http://schemas.openxmlformats.org/drawingml/2006/main">
                  <a:graphicData uri="http://schemas.microsoft.com/office/word/2010/wordprocessingShape">
                    <wps:wsp>
                      <wps:cNvSpPr txBox="1"/>
                      <wps:spPr>
                        <a:xfrm>
                          <a:off x="0" y="0"/>
                          <a:ext cx="685800" cy="323850"/>
                        </a:xfrm>
                        <a:prstGeom prst="rect">
                          <a:avLst/>
                        </a:prstGeom>
                      </wps:spPr>
                      <wps:txbx>
                        <w:txbxContent>
                          <w:p w14:paraId="0C9FAB48"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2015</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1B3EB3" id="TextBox 1" o:spid="_x0000_s1043" type="#_x0000_t202" style="position:absolute;margin-left:78pt;margin-top:94.65pt;width:54pt;height:2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" filled="f" stroked="f">
                <v:textbox>
                  <w:txbxContent>
                    <w:p w14:paraId="0C9FAB48"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2015</w:t>
                      </w:r>
                    </w:p>
                  </w:txbxContent>
                </v:textbox>
              </v:shape>
            </w:pict>
          </mc:Fallback>
        </mc:AlternateContent>
      </w:r>
      <w:r w:rsidR="00471D9E" w:rsidRPr="005D2A6A">
        <w:rPr>
          <w:rFonts w:ascii="Arial" w:hAnsi="Arial" w:cs="Arial"/>
          <w:b/>
          <w:bCs/>
          <w:noProof/>
          <w:sz w:val="24"/>
          <w:szCs w:val="24"/>
        </w:rPr>
        <mc:AlternateContent>
          <mc:Choice Requires="wps">
            <w:drawing>
              <wp:anchor distT="0" distB="0" distL="114300" distR="114300" simplePos="0" relativeHeight="251741184" behindDoc="0" locked="0" layoutInCell="1" allowOverlap="1" wp14:anchorId="63503080" wp14:editId="08485982">
                <wp:simplePos x="0" y="0"/>
                <wp:positionH relativeFrom="column">
                  <wp:posOffset>4210050</wp:posOffset>
                </wp:positionH>
                <wp:positionV relativeFrom="paragraph">
                  <wp:posOffset>1202055</wp:posOffset>
                </wp:positionV>
                <wp:extent cx="666750" cy="323850"/>
                <wp:effectExtent l="0" t="0" r="0" b="0"/>
                <wp:wrapNone/>
                <wp:docPr id="82" name="TextBox 1"/>
                <wp:cNvGraphicFramePr/>
                <a:graphic xmlns:a="http://schemas.openxmlformats.org/drawingml/2006/main">
                  <a:graphicData uri="http://schemas.microsoft.com/office/word/2010/wordprocessingShape">
                    <wps:wsp>
                      <wps:cNvSpPr txBox="1"/>
                      <wps:spPr>
                        <a:xfrm>
                          <a:off x="0" y="0"/>
                          <a:ext cx="666750" cy="323850"/>
                        </a:xfrm>
                        <a:prstGeom prst="rect">
                          <a:avLst/>
                        </a:prstGeom>
                      </wps:spPr>
                      <wps:txbx>
                        <w:txbxContent>
                          <w:p w14:paraId="2BD291BA"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503080" id="_x0000_s1044" type="#_x0000_t202" style="position:absolute;margin-left:331.5pt;margin-top:94.65pt;width:52.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" filled="f" stroked="f">
                <v:textbox>
                  <w:txbxContent>
                    <w:p w14:paraId="2BD291BA"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2020</w:t>
                      </w:r>
                    </w:p>
                  </w:txbxContent>
                </v:textbox>
              </v:shape>
            </w:pict>
          </mc:Fallback>
        </mc:AlternateContent>
      </w:r>
      <w:r w:rsidR="0077196C" w:rsidRPr="005D2A6A">
        <w:rPr>
          <w:rFonts w:ascii="Arial" w:hAnsi="Arial" w:cs="Arial"/>
          <w:b/>
          <w:bCs/>
          <w:noProof/>
          <w:sz w:val="24"/>
          <w:szCs w:val="24"/>
        </w:rPr>
        <mc:AlternateContent>
          <mc:Choice Requires="wps">
            <w:drawing>
              <wp:anchor distT="0" distB="0" distL="114300" distR="114300" simplePos="0" relativeHeight="251743232" behindDoc="0" locked="0" layoutInCell="1" allowOverlap="1" wp14:anchorId="4D9A9B4D" wp14:editId="22CCC806">
                <wp:simplePos x="0" y="0"/>
                <wp:positionH relativeFrom="column">
                  <wp:posOffset>4381500</wp:posOffset>
                </wp:positionH>
                <wp:positionV relativeFrom="paragraph">
                  <wp:posOffset>2468245</wp:posOffset>
                </wp:positionV>
                <wp:extent cx="1829413" cy="200055"/>
                <wp:effectExtent l="0" t="0" r="0" b="0"/>
                <wp:wrapNone/>
                <wp:docPr id="25" name="TextBox 12"/>
                <wp:cNvGraphicFramePr/>
                <a:graphic xmlns:a="http://schemas.openxmlformats.org/drawingml/2006/main">
                  <a:graphicData uri="http://schemas.microsoft.com/office/word/2010/wordprocessingShape">
                    <wps:wsp>
                      <wps:cNvSpPr txBox="1"/>
                      <wps:spPr>
                        <a:xfrm>
                          <a:off x="0" y="0"/>
                          <a:ext cx="1829413" cy="200055"/>
                        </a:xfrm>
                        <a:prstGeom prst="rect">
                          <a:avLst/>
                        </a:prstGeom>
                        <a:noFill/>
                      </wps:spPr>
                      <wps:txbx>
                        <w:txbxContent>
                          <w:p w14:paraId="005CF58D" w14:textId="77777777" w:rsidR="0068477D" w:rsidRPr="006F6D2F" w:rsidRDefault="0068477D" w:rsidP="0068477D">
                            <w:pPr>
                              <w:jc w:val="right"/>
                              <w:rPr>
                                <w:rFonts w:ascii="Verdana" w:eastAsia="Verdana" w:hAnsi="Verdana" w:cs="Verdana"/>
                                <w:i/>
                                <w:iCs/>
                                <w:color w:val="3B3838" w:themeColor="background2" w:themeShade="40"/>
                                <w:kern w:val="24"/>
                                <w:sz w:val="12"/>
                                <w:szCs w:val="12"/>
                              </w:rPr>
                            </w:pPr>
                            <w:r w:rsidRPr="006F6D2F">
                              <w:rPr>
                                <w:rFonts w:ascii="Verdana" w:eastAsia="Verdana" w:hAnsi="Verdana" w:cs="Verdana"/>
                                <w:i/>
                                <w:iCs/>
                                <w:color w:val="3B3838" w:themeColor="background2" w:themeShade="40"/>
                                <w:kern w:val="24"/>
                                <w:sz w:val="12"/>
                                <w:szCs w:val="12"/>
                              </w:rPr>
                              <w:t>Source: TechSci Research</w:t>
                            </w:r>
                          </w:p>
                        </w:txbxContent>
                      </wps:txbx>
                      <wps:bodyPr wrap="square" rtlCol="0">
                        <a:spAutoFit/>
                      </wps:bodyPr>
                    </wps:wsp>
                  </a:graphicData>
                </a:graphic>
              </wp:anchor>
            </w:drawing>
          </mc:Choice>
          <mc:Fallback>
            <w:pict>
              <v:shape w14:anchorId="4D9A9B4D" id="_x0000_s1045" type="#_x0000_t202" style="position:absolute;margin-left:345pt;margin-top:194.35pt;width:144.05pt;height:15.7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" filled="f" stroked="f">
                <v:textbox style="mso-fit-shape-to-text:t">
                  <w:txbxContent>
                    <w:p w14:paraId="005CF58D" w14:textId="77777777" w:rsidR="0068477D" w:rsidRPr="006F6D2F" w:rsidRDefault="0068477D" w:rsidP="0068477D">
                      <w:pPr>
                        <w:jc w:val="right"/>
                        <w:rPr>
                          <w:rFonts w:ascii="Verdana" w:eastAsia="Verdana" w:hAnsi="Verdana" w:cs="Verdana"/>
                          <w:i/>
                          <w:iCs/>
                          <w:color w:val="3B3838" w:themeColor="background2" w:themeShade="40"/>
                          <w:kern w:val="24"/>
                          <w:sz w:val="12"/>
                          <w:szCs w:val="12"/>
                        </w:rPr>
                      </w:pPr>
                      <w:r w:rsidRPr="006F6D2F">
                        <w:rPr>
                          <w:rFonts w:ascii="Verdana" w:eastAsia="Verdana" w:hAnsi="Verdana" w:cs="Verdana"/>
                          <w:i/>
                          <w:iCs/>
                          <w:color w:val="3B3838" w:themeColor="background2" w:themeShade="40"/>
                          <w:kern w:val="24"/>
                          <w:sz w:val="12"/>
                          <w:szCs w:val="12"/>
                        </w:rPr>
                        <w:t>Source: TechSci Research</w:t>
                      </w:r>
                    </w:p>
                  </w:txbxContent>
                </v:textbox>
              </v:shape>
            </w:pict>
          </mc:Fallback>
        </mc:AlternateContent>
      </w:r>
      <w:r w:rsidR="0068477D" w:rsidRPr="005D2A6A">
        <w:rPr>
          <w:rFonts w:ascii="Arial" w:hAnsi="Arial" w:cs="Arial"/>
          <w:b/>
          <w:bCs/>
          <w:noProof/>
          <w:sz w:val="24"/>
          <w:szCs w:val="24"/>
        </w:rPr>
        <w:drawing>
          <wp:inline distT="0" distB="0" distL="0" distR="0" wp14:anchorId="4816F80C" wp14:editId="66BD3A57">
            <wp:extent cx="3248025" cy="2341880"/>
            <wp:effectExtent l="0" t="0" r="0" b="1270"/>
            <wp:docPr id="594" name="Chart 594">
              <a:extLst xmlns:a="http://schemas.openxmlformats.org/drawingml/2006/main">
                <a:ext uri="{FF2B5EF4-FFF2-40B4-BE49-F238E27FC236}">
                  <a16:creationId xmlns:a16="http://schemas.microsoft.com/office/drawing/2014/main" id="{B3FE5E3C-A438-4E80-8119-4DAAC43DD9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0068477D" w:rsidRPr="005D2A6A">
        <w:rPr>
          <w:rFonts w:ascii="Arial" w:hAnsi="Arial" w:cs="Arial"/>
          <w:b/>
          <w:bCs/>
          <w:noProof/>
          <w:sz w:val="24"/>
          <w:szCs w:val="24"/>
        </w:rPr>
        <w:drawing>
          <wp:inline distT="0" distB="0" distL="0" distR="0" wp14:anchorId="32E67F4E" wp14:editId="59F3F8AD">
            <wp:extent cx="3105150" cy="2341880"/>
            <wp:effectExtent l="0" t="0" r="0" b="1270"/>
            <wp:docPr id="595" name="Chart 595">
              <a:extLst xmlns:a="http://schemas.openxmlformats.org/drawingml/2006/main">
                <a:ext uri="{FF2B5EF4-FFF2-40B4-BE49-F238E27FC236}">
                  <a16:creationId xmlns:a16="http://schemas.microsoft.com/office/drawing/2014/main" id="{CC8ED787-9053-41AE-9C6E-D605BBEF4E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A2DA04E" w14:textId="318C2692" w:rsidR="000F635C" w:rsidRPr="002B5730" w:rsidRDefault="000F635C" w:rsidP="0068477D">
      <w:pPr>
        <w:pStyle w:val="BodyText"/>
        <w:spacing w:before="162" w:line="480" w:lineRule="auto"/>
        <w:ind w:right="-90"/>
        <w:jc w:val="both"/>
        <w:rPr>
          <w:bCs/>
          <w:color w:val="000000" w:themeColor="text1"/>
        </w:rPr>
      </w:pPr>
    </w:p>
    <w:p w14:paraId="469F304B" w14:textId="76CBD9A0" w:rsidR="0068477D" w:rsidRPr="002B5730" w:rsidRDefault="00650D00" w:rsidP="00650D00">
      <w:pPr>
        <w:pStyle w:val="BodyText"/>
        <w:spacing w:before="162"/>
        <w:ind w:right="-86"/>
        <w:jc w:val="both"/>
        <w:rPr>
          <w:bCs/>
          <w:color w:val="000000" w:themeColor="text1"/>
        </w:rPr>
      </w:pPr>
      <w:r>
        <w:rPr>
          <w:bCs/>
          <w:color w:val="000000" w:themeColor="text1"/>
        </w:rPr>
        <w:t>*</w:t>
      </w:r>
      <w:r w:rsidRPr="00650D00">
        <w:rPr>
          <w:bCs/>
          <w:i/>
          <w:iCs/>
          <w:color w:val="000000" w:themeColor="text1"/>
          <w:sz w:val="18"/>
          <w:szCs w:val="18"/>
        </w:rPr>
        <w:t>Advanced Composites are lightweight and strong engineered materials consisting of high-performance reinforcing fibers embedded in a toughened polymeric matrix that exhibit high stiffness, or modulus of elasticity characteristics, compared to other materials</w:t>
      </w:r>
    </w:p>
    <w:p w14:paraId="640C98C5" w14:textId="77777777" w:rsidR="0068477D" w:rsidRPr="002B5730" w:rsidRDefault="0068477D" w:rsidP="0068477D">
      <w:pPr>
        <w:pStyle w:val="BodyText"/>
        <w:spacing w:before="162" w:line="480" w:lineRule="auto"/>
        <w:ind w:right="-90"/>
        <w:jc w:val="both"/>
        <w:rPr>
          <w:bCs/>
          <w:color w:val="000000" w:themeColor="text1"/>
        </w:rPr>
      </w:pPr>
    </w:p>
    <w:p w14:paraId="6D49A784" w14:textId="76EB411F" w:rsidR="006E66C6" w:rsidRDefault="006E66C6" w:rsidP="006F6D2F">
      <w:pPr>
        <w:pStyle w:val="BodyText"/>
        <w:spacing w:before="162" w:line="360" w:lineRule="auto"/>
        <w:ind w:right="-86"/>
        <w:jc w:val="both"/>
        <w:rPr>
          <w:bCs/>
          <w:color w:val="000000" w:themeColor="text1"/>
        </w:rPr>
        <w:sectPr w:rsidR="006E66C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8389870" w14:textId="77777777" w:rsidR="006E66C6" w:rsidRDefault="006E66C6" w:rsidP="0068477D">
      <w:pPr>
        <w:pStyle w:val="BodyText"/>
        <w:spacing w:before="162" w:line="480" w:lineRule="auto"/>
        <w:ind w:right="-90"/>
        <w:jc w:val="both"/>
        <w:rPr>
          <w:bCs/>
          <w:color w:val="000000" w:themeColor="text1"/>
        </w:rPr>
      </w:pPr>
    </w:p>
    <w:p w14:paraId="03C6073D" w14:textId="77777777" w:rsidR="00051677" w:rsidRDefault="00051677" w:rsidP="0068477D">
      <w:pPr>
        <w:pStyle w:val="BodyText"/>
        <w:spacing w:before="162" w:line="480" w:lineRule="auto"/>
        <w:ind w:right="-90"/>
        <w:jc w:val="both"/>
        <w:rPr>
          <w:bCs/>
          <w:color w:val="000000" w:themeColor="text1"/>
        </w:rPr>
      </w:pPr>
    </w:p>
    <w:p w14:paraId="6721E842" w14:textId="5B236A42" w:rsidR="009E126D" w:rsidRPr="0061645E" w:rsidRDefault="009E126D" w:rsidP="00CF60F6">
      <w:pPr>
        <w:pStyle w:val="BodyText"/>
        <w:spacing w:before="162" w:line="480" w:lineRule="auto"/>
        <w:ind w:right="-90"/>
        <w:jc w:val="both"/>
        <w:rPr>
          <w:rFonts w:eastAsiaTheme="minorHAnsi"/>
          <w:b/>
          <w:bCs/>
          <w:lang w:val="en-IN"/>
        </w:rPr>
      </w:pPr>
      <w:r w:rsidRPr="0061645E">
        <w:rPr>
          <w:rFonts w:eastAsiaTheme="minorHAnsi"/>
          <w:b/>
          <w:bCs/>
          <w:lang w:val="en-IN"/>
        </w:rPr>
        <w:lastRenderedPageBreak/>
        <w:t>3.1. 4. Operating Efficiency By Company</w:t>
      </w:r>
    </w:p>
    <w:p w14:paraId="57D2C25C" w14:textId="37E8BBFB" w:rsidR="000F635C" w:rsidRPr="0061645E" w:rsidDel="0022576D" w:rsidRDefault="009E126D" w:rsidP="0061645E">
      <w:pPr>
        <w:rPr>
          <w:del w:id="41" w:author="Hardik Malhotra" w:date="2021-09-13T10:48:00Z"/>
          <w:rFonts w:ascii="Arial" w:hAnsi="Arial" w:cs="Arial"/>
          <w:b/>
          <w:bCs/>
          <w:sz w:val="24"/>
          <w:szCs w:val="24"/>
        </w:rPr>
      </w:pPr>
      <w:r w:rsidRPr="0061645E">
        <w:rPr>
          <w:rFonts w:ascii="Arial" w:hAnsi="Arial" w:cs="Arial"/>
          <w:b/>
          <w:bCs/>
          <w:sz w:val="24"/>
          <w:szCs w:val="24"/>
        </w:rPr>
        <w:t>Global Vinyl Ester Resin Operating Efficiency, By Company, 2015-2030F</w:t>
      </w:r>
    </w:p>
    <w:p w14:paraId="721A64DA" w14:textId="6BAC098A" w:rsidR="0068477D" w:rsidRPr="0061645E" w:rsidRDefault="0068477D" w:rsidP="0061645E">
      <w:pPr>
        <w:rPr>
          <w:rFonts w:ascii="Arial" w:hAnsi="Arial" w:cs="Arial"/>
          <w:b/>
          <w:bCs/>
          <w:sz w:val="24"/>
          <w:szCs w:val="24"/>
        </w:rPr>
      </w:pPr>
    </w:p>
    <w:tbl>
      <w:tblPr>
        <w:tblW w:w="10056" w:type="dxa"/>
        <w:tblLook w:val="04A0" w:firstRow="1" w:lastRow="0" w:firstColumn="1" w:lastColumn="0" w:noHBand="0" w:noVBand="1"/>
      </w:tblPr>
      <w:tblGrid>
        <w:gridCol w:w="4390"/>
        <w:gridCol w:w="1003"/>
        <w:gridCol w:w="1003"/>
        <w:gridCol w:w="1228"/>
        <w:gridCol w:w="1215"/>
        <w:gridCol w:w="1217"/>
      </w:tblGrid>
      <w:tr w:rsidR="009E126D" w:rsidRPr="009E126D" w14:paraId="3D422255" w14:textId="77777777" w:rsidTr="00CF60F6">
        <w:trPr>
          <w:trHeight w:val="417"/>
        </w:trPr>
        <w:tc>
          <w:tcPr>
            <w:tcW w:w="4390" w:type="dxa"/>
            <w:vMerge w:val="restart"/>
            <w:tcBorders>
              <w:top w:val="single" w:sz="8" w:space="0" w:color="auto"/>
              <w:left w:val="single" w:sz="8" w:space="0" w:color="auto"/>
              <w:bottom w:val="single" w:sz="8" w:space="0" w:color="000000"/>
              <w:right w:val="single" w:sz="8" w:space="0" w:color="auto"/>
            </w:tcBorders>
            <w:shd w:val="clear" w:color="auto" w:fill="C00000"/>
            <w:noWrap/>
            <w:vAlign w:val="center"/>
            <w:hideMark/>
          </w:tcPr>
          <w:p w14:paraId="2E4ABC8B"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Company</w:t>
            </w:r>
          </w:p>
        </w:tc>
        <w:tc>
          <w:tcPr>
            <w:tcW w:w="5666" w:type="dxa"/>
            <w:gridSpan w:val="5"/>
            <w:tcBorders>
              <w:top w:val="single" w:sz="8" w:space="0" w:color="auto"/>
              <w:left w:val="nil"/>
              <w:bottom w:val="single" w:sz="8" w:space="0" w:color="auto"/>
              <w:right w:val="single" w:sz="8" w:space="0" w:color="000000"/>
            </w:tcBorders>
            <w:shd w:val="clear" w:color="auto" w:fill="C00000"/>
            <w:noWrap/>
            <w:vAlign w:val="center"/>
            <w:hideMark/>
          </w:tcPr>
          <w:p w14:paraId="042FEA74" w14:textId="5130721B"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Operating Efficiency (%)</w:t>
            </w:r>
          </w:p>
        </w:tc>
      </w:tr>
      <w:tr w:rsidR="00CF60F6" w:rsidRPr="009E126D" w14:paraId="506782D5" w14:textId="77777777" w:rsidTr="00CF60F6">
        <w:trPr>
          <w:trHeight w:val="417"/>
        </w:trPr>
        <w:tc>
          <w:tcPr>
            <w:tcW w:w="4390" w:type="dxa"/>
            <w:vMerge/>
            <w:tcBorders>
              <w:top w:val="single" w:sz="8" w:space="0" w:color="auto"/>
              <w:left w:val="single" w:sz="8" w:space="0" w:color="auto"/>
              <w:bottom w:val="single" w:sz="8" w:space="0" w:color="000000"/>
              <w:right w:val="single" w:sz="8" w:space="0" w:color="auto"/>
            </w:tcBorders>
            <w:shd w:val="clear" w:color="auto" w:fill="C00000"/>
            <w:vAlign w:val="center"/>
            <w:hideMark/>
          </w:tcPr>
          <w:p w14:paraId="2D2BE794" w14:textId="77777777" w:rsidR="009E126D" w:rsidRPr="009E126D" w:rsidRDefault="009E126D" w:rsidP="009E126D">
            <w:pPr>
              <w:spacing w:after="0" w:line="240" w:lineRule="auto"/>
              <w:rPr>
                <w:rFonts w:ascii="Arial" w:eastAsia="Times New Roman" w:hAnsi="Arial" w:cs="Arial"/>
                <w:color w:val="FFFFFF" w:themeColor="background1"/>
                <w:sz w:val="20"/>
                <w:szCs w:val="20"/>
                <w:lang w:val="en-US"/>
              </w:rPr>
            </w:pPr>
          </w:p>
        </w:tc>
        <w:tc>
          <w:tcPr>
            <w:tcW w:w="1003" w:type="dxa"/>
            <w:tcBorders>
              <w:top w:val="nil"/>
              <w:left w:val="nil"/>
              <w:bottom w:val="single" w:sz="8" w:space="0" w:color="auto"/>
              <w:right w:val="single" w:sz="8" w:space="0" w:color="auto"/>
            </w:tcBorders>
            <w:shd w:val="clear" w:color="auto" w:fill="C00000"/>
            <w:noWrap/>
            <w:vAlign w:val="center"/>
            <w:hideMark/>
          </w:tcPr>
          <w:p w14:paraId="085FE44C"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2015</w:t>
            </w:r>
          </w:p>
        </w:tc>
        <w:tc>
          <w:tcPr>
            <w:tcW w:w="1003" w:type="dxa"/>
            <w:tcBorders>
              <w:top w:val="nil"/>
              <w:left w:val="nil"/>
              <w:bottom w:val="single" w:sz="8" w:space="0" w:color="auto"/>
              <w:right w:val="single" w:sz="8" w:space="0" w:color="auto"/>
            </w:tcBorders>
            <w:shd w:val="clear" w:color="auto" w:fill="C00000"/>
            <w:noWrap/>
            <w:vAlign w:val="center"/>
            <w:hideMark/>
          </w:tcPr>
          <w:p w14:paraId="61C5EEAE"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2020</w:t>
            </w:r>
          </w:p>
        </w:tc>
        <w:tc>
          <w:tcPr>
            <w:tcW w:w="1228" w:type="dxa"/>
            <w:tcBorders>
              <w:top w:val="nil"/>
              <w:left w:val="nil"/>
              <w:bottom w:val="single" w:sz="8" w:space="0" w:color="auto"/>
              <w:right w:val="single" w:sz="8" w:space="0" w:color="auto"/>
            </w:tcBorders>
            <w:shd w:val="clear" w:color="auto" w:fill="C00000"/>
            <w:noWrap/>
            <w:vAlign w:val="center"/>
            <w:hideMark/>
          </w:tcPr>
          <w:p w14:paraId="01627676"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2021E</w:t>
            </w:r>
          </w:p>
        </w:tc>
        <w:tc>
          <w:tcPr>
            <w:tcW w:w="1215" w:type="dxa"/>
            <w:tcBorders>
              <w:top w:val="nil"/>
              <w:left w:val="nil"/>
              <w:bottom w:val="single" w:sz="8" w:space="0" w:color="auto"/>
              <w:right w:val="single" w:sz="8" w:space="0" w:color="auto"/>
            </w:tcBorders>
            <w:shd w:val="clear" w:color="auto" w:fill="C00000"/>
            <w:noWrap/>
            <w:vAlign w:val="center"/>
            <w:hideMark/>
          </w:tcPr>
          <w:p w14:paraId="396739E6"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2025F</w:t>
            </w:r>
          </w:p>
        </w:tc>
        <w:tc>
          <w:tcPr>
            <w:tcW w:w="1216" w:type="dxa"/>
            <w:tcBorders>
              <w:top w:val="nil"/>
              <w:left w:val="nil"/>
              <w:bottom w:val="single" w:sz="8" w:space="0" w:color="auto"/>
              <w:right w:val="single" w:sz="8" w:space="0" w:color="auto"/>
            </w:tcBorders>
            <w:shd w:val="clear" w:color="auto" w:fill="C00000"/>
            <w:noWrap/>
            <w:vAlign w:val="center"/>
            <w:hideMark/>
          </w:tcPr>
          <w:p w14:paraId="48250CC3" w14:textId="791A68AD"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2030F</w:t>
            </w:r>
          </w:p>
        </w:tc>
      </w:tr>
      <w:tr w:rsidR="009E126D" w:rsidRPr="009E126D" w14:paraId="720CA7FE"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E131818"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AOC Resins</w:t>
            </w:r>
          </w:p>
        </w:tc>
        <w:tc>
          <w:tcPr>
            <w:tcW w:w="1003" w:type="dxa"/>
            <w:tcBorders>
              <w:top w:val="nil"/>
              <w:left w:val="nil"/>
              <w:bottom w:val="single" w:sz="8" w:space="0" w:color="auto"/>
              <w:right w:val="single" w:sz="8" w:space="0" w:color="auto"/>
            </w:tcBorders>
            <w:shd w:val="clear" w:color="auto" w:fill="auto"/>
            <w:noWrap/>
            <w:vAlign w:val="center"/>
            <w:hideMark/>
          </w:tcPr>
          <w:p w14:paraId="2D902E1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87</w:t>
            </w:r>
          </w:p>
        </w:tc>
        <w:tc>
          <w:tcPr>
            <w:tcW w:w="1003" w:type="dxa"/>
            <w:tcBorders>
              <w:top w:val="nil"/>
              <w:left w:val="nil"/>
              <w:bottom w:val="single" w:sz="8" w:space="0" w:color="auto"/>
              <w:right w:val="single" w:sz="8" w:space="0" w:color="auto"/>
            </w:tcBorders>
            <w:shd w:val="clear" w:color="auto" w:fill="auto"/>
            <w:noWrap/>
            <w:vAlign w:val="center"/>
            <w:hideMark/>
          </w:tcPr>
          <w:p w14:paraId="0F449B8C"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228" w:type="dxa"/>
            <w:tcBorders>
              <w:top w:val="nil"/>
              <w:left w:val="nil"/>
              <w:bottom w:val="single" w:sz="8" w:space="0" w:color="auto"/>
              <w:right w:val="single" w:sz="8" w:space="0" w:color="auto"/>
            </w:tcBorders>
            <w:shd w:val="clear" w:color="auto" w:fill="auto"/>
            <w:noWrap/>
            <w:vAlign w:val="center"/>
            <w:hideMark/>
          </w:tcPr>
          <w:p w14:paraId="560FFB0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15" w:type="dxa"/>
            <w:tcBorders>
              <w:top w:val="nil"/>
              <w:left w:val="nil"/>
              <w:bottom w:val="single" w:sz="8" w:space="0" w:color="auto"/>
              <w:right w:val="single" w:sz="8" w:space="0" w:color="auto"/>
            </w:tcBorders>
            <w:shd w:val="clear" w:color="auto" w:fill="auto"/>
            <w:noWrap/>
            <w:vAlign w:val="center"/>
            <w:hideMark/>
          </w:tcPr>
          <w:p w14:paraId="3E1D81EC"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91</w:t>
            </w:r>
          </w:p>
        </w:tc>
        <w:tc>
          <w:tcPr>
            <w:tcW w:w="1216" w:type="dxa"/>
            <w:tcBorders>
              <w:top w:val="nil"/>
              <w:left w:val="nil"/>
              <w:bottom w:val="single" w:sz="8" w:space="0" w:color="auto"/>
              <w:right w:val="single" w:sz="8" w:space="0" w:color="auto"/>
            </w:tcBorders>
            <w:shd w:val="clear" w:color="auto" w:fill="auto"/>
            <w:noWrap/>
            <w:vAlign w:val="center"/>
            <w:hideMark/>
          </w:tcPr>
          <w:p w14:paraId="0D0E20CA" w14:textId="35E4A1B5"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96</w:t>
            </w:r>
          </w:p>
        </w:tc>
      </w:tr>
      <w:tr w:rsidR="009E126D" w:rsidRPr="009E126D" w14:paraId="7C830DEB"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A95A778"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INEOS Composites</w:t>
            </w:r>
          </w:p>
        </w:tc>
        <w:tc>
          <w:tcPr>
            <w:tcW w:w="1003" w:type="dxa"/>
            <w:tcBorders>
              <w:top w:val="nil"/>
              <w:left w:val="nil"/>
              <w:bottom w:val="single" w:sz="8" w:space="0" w:color="auto"/>
              <w:right w:val="single" w:sz="8" w:space="0" w:color="auto"/>
            </w:tcBorders>
            <w:shd w:val="clear" w:color="auto" w:fill="auto"/>
            <w:noWrap/>
            <w:vAlign w:val="center"/>
            <w:hideMark/>
          </w:tcPr>
          <w:p w14:paraId="0A468B8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29</w:t>
            </w:r>
          </w:p>
        </w:tc>
        <w:tc>
          <w:tcPr>
            <w:tcW w:w="1003" w:type="dxa"/>
            <w:tcBorders>
              <w:top w:val="nil"/>
              <w:left w:val="nil"/>
              <w:bottom w:val="single" w:sz="8" w:space="0" w:color="auto"/>
              <w:right w:val="single" w:sz="8" w:space="0" w:color="auto"/>
            </w:tcBorders>
            <w:shd w:val="clear" w:color="auto" w:fill="auto"/>
            <w:noWrap/>
            <w:vAlign w:val="center"/>
            <w:hideMark/>
          </w:tcPr>
          <w:p w14:paraId="4F6360D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49</w:t>
            </w:r>
          </w:p>
        </w:tc>
        <w:tc>
          <w:tcPr>
            <w:tcW w:w="1228" w:type="dxa"/>
            <w:tcBorders>
              <w:top w:val="nil"/>
              <w:left w:val="nil"/>
              <w:bottom w:val="single" w:sz="8" w:space="0" w:color="auto"/>
              <w:right w:val="single" w:sz="8" w:space="0" w:color="auto"/>
            </w:tcBorders>
            <w:shd w:val="clear" w:color="auto" w:fill="auto"/>
            <w:noWrap/>
            <w:vAlign w:val="center"/>
            <w:hideMark/>
          </w:tcPr>
          <w:p w14:paraId="32878ED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49</w:t>
            </w:r>
          </w:p>
        </w:tc>
        <w:tc>
          <w:tcPr>
            <w:tcW w:w="1215" w:type="dxa"/>
            <w:tcBorders>
              <w:top w:val="nil"/>
              <w:left w:val="nil"/>
              <w:bottom w:val="single" w:sz="8" w:space="0" w:color="auto"/>
              <w:right w:val="single" w:sz="8" w:space="0" w:color="auto"/>
            </w:tcBorders>
            <w:shd w:val="clear" w:color="auto" w:fill="auto"/>
            <w:noWrap/>
            <w:vAlign w:val="center"/>
            <w:hideMark/>
          </w:tcPr>
          <w:p w14:paraId="157FD3C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54</w:t>
            </w:r>
          </w:p>
        </w:tc>
        <w:tc>
          <w:tcPr>
            <w:tcW w:w="1216" w:type="dxa"/>
            <w:tcBorders>
              <w:top w:val="nil"/>
              <w:left w:val="nil"/>
              <w:bottom w:val="single" w:sz="8" w:space="0" w:color="auto"/>
              <w:right w:val="single" w:sz="8" w:space="0" w:color="auto"/>
            </w:tcBorders>
            <w:shd w:val="clear" w:color="auto" w:fill="auto"/>
            <w:noWrap/>
            <w:vAlign w:val="center"/>
            <w:hideMark/>
          </w:tcPr>
          <w:p w14:paraId="63EC54EE" w14:textId="2EF5E0E1"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59</w:t>
            </w:r>
          </w:p>
        </w:tc>
      </w:tr>
      <w:tr w:rsidR="009E126D" w:rsidRPr="009E126D" w14:paraId="41BD8ADD"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4AB9D9F2"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Swancor Holding Co., LTD.</w:t>
            </w:r>
          </w:p>
        </w:tc>
        <w:tc>
          <w:tcPr>
            <w:tcW w:w="1003" w:type="dxa"/>
            <w:tcBorders>
              <w:top w:val="nil"/>
              <w:left w:val="nil"/>
              <w:bottom w:val="single" w:sz="8" w:space="0" w:color="auto"/>
              <w:right w:val="single" w:sz="8" w:space="0" w:color="auto"/>
            </w:tcBorders>
            <w:shd w:val="clear" w:color="auto" w:fill="auto"/>
            <w:noWrap/>
            <w:vAlign w:val="center"/>
            <w:hideMark/>
          </w:tcPr>
          <w:p w14:paraId="56EAF03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73</w:t>
            </w:r>
          </w:p>
        </w:tc>
        <w:tc>
          <w:tcPr>
            <w:tcW w:w="1003" w:type="dxa"/>
            <w:tcBorders>
              <w:top w:val="nil"/>
              <w:left w:val="nil"/>
              <w:bottom w:val="single" w:sz="8" w:space="0" w:color="auto"/>
              <w:right w:val="single" w:sz="8" w:space="0" w:color="auto"/>
            </w:tcBorders>
            <w:shd w:val="clear" w:color="auto" w:fill="auto"/>
            <w:noWrap/>
            <w:vAlign w:val="center"/>
            <w:hideMark/>
          </w:tcPr>
          <w:p w14:paraId="0E0DEC3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472A932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5" w:type="dxa"/>
            <w:tcBorders>
              <w:top w:val="nil"/>
              <w:left w:val="nil"/>
              <w:bottom w:val="single" w:sz="8" w:space="0" w:color="auto"/>
              <w:right w:val="single" w:sz="8" w:space="0" w:color="auto"/>
            </w:tcBorders>
            <w:shd w:val="clear" w:color="auto" w:fill="auto"/>
            <w:noWrap/>
            <w:vAlign w:val="center"/>
            <w:hideMark/>
          </w:tcPr>
          <w:p w14:paraId="475B1A7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c>
          <w:tcPr>
            <w:tcW w:w="1216" w:type="dxa"/>
            <w:tcBorders>
              <w:top w:val="nil"/>
              <w:left w:val="nil"/>
              <w:bottom w:val="single" w:sz="8" w:space="0" w:color="auto"/>
              <w:right w:val="single" w:sz="8" w:space="0" w:color="auto"/>
            </w:tcBorders>
            <w:shd w:val="clear" w:color="auto" w:fill="auto"/>
            <w:noWrap/>
            <w:vAlign w:val="center"/>
            <w:hideMark/>
          </w:tcPr>
          <w:p w14:paraId="0D138AB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96</w:t>
            </w:r>
          </w:p>
        </w:tc>
      </w:tr>
      <w:tr w:rsidR="009E126D" w:rsidRPr="009E126D" w14:paraId="27E56FD6"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1F8507D8"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Showa Denko K.K.</w:t>
            </w:r>
          </w:p>
        </w:tc>
        <w:tc>
          <w:tcPr>
            <w:tcW w:w="1003" w:type="dxa"/>
            <w:tcBorders>
              <w:top w:val="nil"/>
              <w:left w:val="nil"/>
              <w:bottom w:val="single" w:sz="8" w:space="0" w:color="auto"/>
              <w:right w:val="single" w:sz="8" w:space="0" w:color="auto"/>
            </w:tcBorders>
            <w:shd w:val="clear" w:color="auto" w:fill="auto"/>
            <w:noWrap/>
            <w:vAlign w:val="center"/>
            <w:hideMark/>
          </w:tcPr>
          <w:p w14:paraId="4D8AAED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003" w:type="dxa"/>
            <w:tcBorders>
              <w:top w:val="nil"/>
              <w:left w:val="nil"/>
              <w:bottom w:val="single" w:sz="8" w:space="0" w:color="auto"/>
              <w:right w:val="single" w:sz="8" w:space="0" w:color="auto"/>
            </w:tcBorders>
            <w:shd w:val="clear" w:color="auto" w:fill="auto"/>
            <w:noWrap/>
            <w:vAlign w:val="center"/>
            <w:hideMark/>
          </w:tcPr>
          <w:p w14:paraId="5C62C2A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28" w:type="dxa"/>
            <w:tcBorders>
              <w:top w:val="nil"/>
              <w:left w:val="nil"/>
              <w:bottom w:val="single" w:sz="8" w:space="0" w:color="auto"/>
              <w:right w:val="single" w:sz="8" w:space="0" w:color="auto"/>
            </w:tcBorders>
            <w:shd w:val="clear" w:color="auto" w:fill="auto"/>
            <w:noWrap/>
            <w:vAlign w:val="center"/>
            <w:hideMark/>
          </w:tcPr>
          <w:p w14:paraId="53D34CC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5" w:type="dxa"/>
            <w:tcBorders>
              <w:top w:val="nil"/>
              <w:left w:val="nil"/>
              <w:bottom w:val="single" w:sz="8" w:space="0" w:color="auto"/>
              <w:right w:val="single" w:sz="8" w:space="0" w:color="auto"/>
            </w:tcBorders>
            <w:shd w:val="clear" w:color="auto" w:fill="auto"/>
            <w:noWrap/>
            <w:vAlign w:val="center"/>
            <w:hideMark/>
          </w:tcPr>
          <w:p w14:paraId="6C343CC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88</w:t>
            </w:r>
          </w:p>
        </w:tc>
        <w:tc>
          <w:tcPr>
            <w:tcW w:w="1216" w:type="dxa"/>
            <w:tcBorders>
              <w:top w:val="nil"/>
              <w:left w:val="nil"/>
              <w:bottom w:val="single" w:sz="8" w:space="0" w:color="auto"/>
              <w:right w:val="single" w:sz="8" w:space="0" w:color="auto"/>
            </w:tcBorders>
            <w:shd w:val="clear" w:color="auto" w:fill="auto"/>
            <w:noWrap/>
            <w:vAlign w:val="center"/>
            <w:hideMark/>
          </w:tcPr>
          <w:p w14:paraId="2B0CDF7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95</w:t>
            </w:r>
          </w:p>
        </w:tc>
      </w:tr>
      <w:tr w:rsidR="009E126D" w:rsidRPr="009E126D" w14:paraId="3A9A36DC"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8002089"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Scott Bader Company Ltd.</w:t>
            </w:r>
          </w:p>
        </w:tc>
        <w:tc>
          <w:tcPr>
            <w:tcW w:w="1003" w:type="dxa"/>
            <w:tcBorders>
              <w:top w:val="nil"/>
              <w:left w:val="nil"/>
              <w:bottom w:val="single" w:sz="8" w:space="0" w:color="auto"/>
              <w:right w:val="single" w:sz="8" w:space="0" w:color="auto"/>
            </w:tcBorders>
            <w:shd w:val="clear" w:color="auto" w:fill="auto"/>
            <w:noWrap/>
            <w:vAlign w:val="center"/>
            <w:hideMark/>
          </w:tcPr>
          <w:p w14:paraId="27ECFFA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003" w:type="dxa"/>
            <w:tcBorders>
              <w:top w:val="nil"/>
              <w:left w:val="nil"/>
              <w:bottom w:val="single" w:sz="8" w:space="0" w:color="auto"/>
              <w:right w:val="single" w:sz="8" w:space="0" w:color="auto"/>
            </w:tcBorders>
            <w:shd w:val="clear" w:color="auto" w:fill="auto"/>
            <w:noWrap/>
            <w:vAlign w:val="center"/>
            <w:hideMark/>
          </w:tcPr>
          <w:p w14:paraId="4A18D2B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28" w:type="dxa"/>
            <w:tcBorders>
              <w:top w:val="nil"/>
              <w:left w:val="nil"/>
              <w:bottom w:val="single" w:sz="8" w:space="0" w:color="auto"/>
              <w:right w:val="single" w:sz="8" w:space="0" w:color="auto"/>
            </w:tcBorders>
            <w:shd w:val="clear" w:color="auto" w:fill="auto"/>
            <w:noWrap/>
            <w:vAlign w:val="center"/>
            <w:hideMark/>
          </w:tcPr>
          <w:p w14:paraId="35583B3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5" w:type="dxa"/>
            <w:tcBorders>
              <w:top w:val="nil"/>
              <w:left w:val="nil"/>
              <w:bottom w:val="single" w:sz="8" w:space="0" w:color="auto"/>
              <w:right w:val="single" w:sz="8" w:space="0" w:color="auto"/>
            </w:tcBorders>
            <w:shd w:val="clear" w:color="auto" w:fill="auto"/>
            <w:noWrap/>
            <w:vAlign w:val="center"/>
            <w:hideMark/>
          </w:tcPr>
          <w:p w14:paraId="14E3FE61"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6" w:type="dxa"/>
            <w:tcBorders>
              <w:top w:val="nil"/>
              <w:left w:val="nil"/>
              <w:bottom w:val="single" w:sz="8" w:space="0" w:color="auto"/>
              <w:right w:val="single" w:sz="8" w:space="0" w:color="auto"/>
            </w:tcBorders>
            <w:shd w:val="clear" w:color="auto" w:fill="auto"/>
            <w:noWrap/>
            <w:vAlign w:val="center"/>
            <w:hideMark/>
          </w:tcPr>
          <w:p w14:paraId="09A2837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91</w:t>
            </w:r>
          </w:p>
        </w:tc>
      </w:tr>
      <w:tr w:rsidR="009E126D" w:rsidRPr="009E126D" w14:paraId="1B5C1597"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49376C77"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Polynt-Reichhold</w:t>
            </w:r>
          </w:p>
        </w:tc>
        <w:tc>
          <w:tcPr>
            <w:tcW w:w="1003" w:type="dxa"/>
            <w:tcBorders>
              <w:top w:val="nil"/>
              <w:left w:val="nil"/>
              <w:bottom w:val="single" w:sz="8" w:space="0" w:color="auto"/>
              <w:right w:val="single" w:sz="8" w:space="0" w:color="auto"/>
            </w:tcBorders>
            <w:shd w:val="clear" w:color="auto" w:fill="auto"/>
            <w:noWrap/>
            <w:vAlign w:val="center"/>
            <w:hideMark/>
          </w:tcPr>
          <w:p w14:paraId="6E48E33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003" w:type="dxa"/>
            <w:tcBorders>
              <w:top w:val="nil"/>
              <w:left w:val="nil"/>
              <w:bottom w:val="single" w:sz="8" w:space="0" w:color="auto"/>
              <w:right w:val="single" w:sz="8" w:space="0" w:color="auto"/>
            </w:tcBorders>
            <w:shd w:val="clear" w:color="auto" w:fill="auto"/>
            <w:noWrap/>
            <w:vAlign w:val="center"/>
            <w:hideMark/>
          </w:tcPr>
          <w:p w14:paraId="7D4110C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442DF99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15" w:type="dxa"/>
            <w:tcBorders>
              <w:top w:val="nil"/>
              <w:left w:val="nil"/>
              <w:bottom w:val="single" w:sz="8" w:space="0" w:color="auto"/>
              <w:right w:val="single" w:sz="8" w:space="0" w:color="auto"/>
            </w:tcBorders>
            <w:shd w:val="clear" w:color="auto" w:fill="auto"/>
            <w:noWrap/>
            <w:vAlign w:val="center"/>
            <w:hideMark/>
          </w:tcPr>
          <w:p w14:paraId="32CBDD9C"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85</w:t>
            </w:r>
          </w:p>
        </w:tc>
        <w:tc>
          <w:tcPr>
            <w:tcW w:w="1216" w:type="dxa"/>
            <w:tcBorders>
              <w:top w:val="nil"/>
              <w:left w:val="nil"/>
              <w:bottom w:val="single" w:sz="8" w:space="0" w:color="auto"/>
              <w:right w:val="single" w:sz="8" w:space="0" w:color="auto"/>
            </w:tcBorders>
            <w:shd w:val="clear" w:color="auto" w:fill="auto"/>
            <w:noWrap/>
            <w:vAlign w:val="center"/>
            <w:hideMark/>
          </w:tcPr>
          <w:p w14:paraId="52016A6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r>
      <w:tr w:rsidR="009E126D" w:rsidRPr="009E126D" w14:paraId="6A35B56D"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6B4F45C"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Eternal Materials Co.,Ltd.</w:t>
            </w:r>
          </w:p>
        </w:tc>
        <w:tc>
          <w:tcPr>
            <w:tcW w:w="1003" w:type="dxa"/>
            <w:tcBorders>
              <w:top w:val="nil"/>
              <w:left w:val="nil"/>
              <w:bottom w:val="single" w:sz="8" w:space="0" w:color="auto"/>
              <w:right w:val="single" w:sz="8" w:space="0" w:color="auto"/>
            </w:tcBorders>
            <w:shd w:val="clear" w:color="auto" w:fill="auto"/>
            <w:noWrap/>
            <w:vAlign w:val="center"/>
            <w:hideMark/>
          </w:tcPr>
          <w:p w14:paraId="570F313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003" w:type="dxa"/>
            <w:tcBorders>
              <w:top w:val="nil"/>
              <w:left w:val="nil"/>
              <w:bottom w:val="single" w:sz="8" w:space="0" w:color="auto"/>
              <w:right w:val="single" w:sz="8" w:space="0" w:color="auto"/>
            </w:tcBorders>
            <w:shd w:val="clear" w:color="auto" w:fill="auto"/>
            <w:noWrap/>
            <w:vAlign w:val="center"/>
            <w:hideMark/>
          </w:tcPr>
          <w:p w14:paraId="7CE08D0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228" w:type="dxa"/>
            <w:tcBorders>
              <w:top w:val="nil"/>
              <w:left w:val="nil"/>
              <w:bottom w:val="single" w:sz="8" w:space="0" w:color="auto"/>
              <w:right w:val="single" w:sz="8" w:space="0" w:color="auto"/>
            </w:tcBorders>
            <w:shd w:val="clear" w:color="auto" w:fill="auto"/>
            <w:noWrap/>
            <w:vAlign w:val="center"/>
            <w:hideMark/>
          </w:tcPr>
          <w:p w14:paraId="4D8F5BA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15" w:type="dxa"/>
            <w:tcBorders>
              <w:top w:val="nil"/>
              <w:left w:val="nil"/>
              <w:bottom w:val="single" w:sz="8" w:space="0" w:color="auto"/>
              <w:right w:val="single" w:sz="8" w:space="0" w:color="auto"/>
            </w:tcBorders>
            <w:shd w:val="clear" w:color="auto" w:fill="auto"/>
            <w:noWrap/>
            <w:vAlign w:val="center"/>
            <w:hideMark/>
          </w:tcPr>
          <w:p w14:paraId="0FBADC6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6" w:type="dxa"/>
            <w:tcBorders>
              <w:top w:val="nil"/>
              <w:left w:val="nil"/>
              <w:bottom w:val="single" w:sz="8" w:space="0" w:color="auto"/>
              <w:right w:val="single" w:sz="8" w:space="0" w:color="auto"/>
            </w:tcBorders>
            <w:shd w:val="clear" w:color="auto" w:fill="auto"/>
            <w:noWrap/>
            <w:vAlign w:val="center"/>
            <w:hideMark/>
          </w:tcPr>
          <w:p w14:paraId="0EA4FAC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78708571"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97E1095"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Sino Polymer</w:t>
            </w:r>
          </w:p>
        </w:tc>
        <w:tc>
          <w:tcPr>
            <w:tcW w:w="1003" w:type="dxa"/>
            <w:tcBorders>
              <w:top w:val="nil"/>
              <w:left w:val="nil"/>
              <w:bottom w:val="single" w:sz="8" w:space="0" w:color="auto"/>
              <w:right w:val="single" w:sz="8" w:space="0" w:color="auto"/>
            </w:tcBorders>
            <w:shd w:val="clear" w:color="auto" w:fill="auto"/>
            <w:noWrap/>
            <w:vAlign w:val="center"/>
            <w:hideMark/>
          </w:tcPr>
          <w:p w14:paraId="644EF2E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003" w:type="dxa"/>
            <w:tcBorders>
              <w:top w:val="nil"/>
              <w:left w:val="nil"/>
              <w:bottom w:val="single" w:sz="8" w:space="0" w:color="auto"/>
              <w:right w:val="single" w:sz="8" w:space="0" w:color="auto"/>
            </w:tcBorders>
            <w:shd w:val="clear" w:color="auto" w:fill="auto"/>
            <w:noWrap/>
            <w:vAlign w:val="center"/>
            <w:hideMark/>
          </w:tcPr>
          <w:p w14:paraId="43C877E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228" w:type="dxa"/>
            <w:tcBorders>
              <w:top w:val="nil"/>
              <w:left w:val="nil"/>
              <w:bottom w:val="single" w:sz="8" w:space="0" w:color="auto"/>
              <w:right w:val="single" w:sz="8" w:space="0" w:color="auto"/>
            </w:tcBorders>
            <w:shd w:val="clear" w:color="auto" w:fill="auto"/>
            <w:noWrap/>
            <w:vAlign w:val="center"/>
            <w:hideMark/>
          </w:tcPr>
          <w:p w14:paraId="7CACD4C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215" w:type="dxa"/>
            <w:tcBorders>
              <w:top w:val="nil"/>
              <w:left w:val="nil"/>
              <w:bottom w:val="single" w:sz="8" w:space="0" w:color="auto"/>
              <w:right w:val="single" w:sz="8" w:space="0" w:color="auto"/>
            </w:tcBorders>
            <w:shd w:val="clear" w:color="auto" w:fill="auto"/>
            <w:noWrap/>
            <w:vAlign w:val="center"/>
            <w:hideMark/>
          </w:tcPr>
          <w:p w14:paraId="0D6B937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6" w:type="dxa"/>
            <w:tcBorders>
              <w:top w:val="nil"/>
              <w:left w:val="nil"/>
              <w:bottom w:val="single" w:sz="8" w:space="0" w:color="auto"/>
              <w:right w:val="single" w:sz="8" w:space="0" w:color="auto"/>
            </w:tcBorders>
            <w:shd w:val="clear" w:color="auto" w:fill="auto"/>
            <w:noWrap/>
            <w:vAlign w:val="center"/>
            <w:hideMark/>
          </w:tcPr>
          <w:p w14:paraId="7303EB8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88</w:t>
            </w:r>
          </w:p>
        </w:tc>
      </w:tr>
      <w:tr w:rsidR="009E126D" w:rsidRPr="009E126D" w14:paraId="01F65E7D"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FBC3EC2"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Poliya</w:t>
            </w:r>
          </w:p>
        </w:tc>
        <w:tc>
          <w:tcPr>
            <w:tcW w:w="1003" w:type="dxa"/>
            <w:tcBorders>
              <w:top w:val="nil"/>
              <w:left w:val="nil"/>
              <w:bottom w:val="single" w:sz="8" w:space="0" w:color="auto"/>
              <w:right w:val="single" w:sz="8" w:space="0" w:color="auto"/>
            </w:tcBorders>
            <w:shd w:val="clear" w:color="auto" w:fill="auto"/>
            <w:noWrap/>
            <w:vAlign w:val="center"/>
            <w:hideMark/>
          </w:tcPr>
          <w:p w14:paraId="43C051F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85</w:t>
            </w:r>
          </w:p>
        </w:tc>
        <w:tc>
          <w:tcPr>
            <w:tcW w:w="1003" w:type="dxa"/>
            <w:tcBorders>
              <w:top w:val="nil"/>
              <w:left w:val="nil"/>
              <w:bottom w:val="single" w:sz="8" w:space="0" w:color="auto"/>
              <w:right w:val="single" w:sz="8" w:space="0" w:color="auto"/>
            </w:tcBorders>
            <w:shd w:val="clear" w:color="auto" w:fill="auto"/>
            <w:noWrap/>
            <w:vAlign w:val="center"/>
            <w:hideMark/>
          </w:tcPr>
          <w:p w14:paraId="441496F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85</w:t>
            </w:r>
          </w:p>
        </w:tc>
        <w:tc>
          <w:tcPr>
            <w:tcW w:w="1228" w:type="dxa"/>
            <w:tcBorders>
              <w:top w:val="nil"/>
              <w:left w:val="nil"/>
              <w:bottom w:val="single" w:sz="8" w:space="0" w:color="auto"/>
              <w:right w:val="single" w:sz="8" w:space="0" w:color="auto"/>
            </w:tcBorders>
            <w:shd w:val="clear" w:color="auto" w:fill="auto"/>
            <w:noWrap/>
            <w:vAlign w:val="center"/>
            <w:hideMark/>
          </w:tcPr>
          <w:p w14:paraId="64F06AB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5" w:type="dxa"/>
            <w:tcBorders>
              <w:top w:val="nil"/>
              <w:left w:val="nil"/>
              <w:bottom w:val="single" w:sz="8" w:space="0" w:color="auto"/>
              <w:right w:val="single" w:sz="8" w:space="0" w:color="auto"/>
            </w:tcBorders>
            <w:shd w:val="clear" w:color="auto" w:fill="auto"/>
            <w:noWrap/>
            <w:vAlign w:val="center"/>
            <w:hideMark/>
          </w:tcPr>
          <w:p w14:paraId="763A679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89</w:t>
            </w:r>
          </w:p>
        </w:tc>
        <w:tc>
          <w:tcPr>
            <w:tcW w:w="1216" w:type="dxa"/>
            <w:tcBorders>
              <w:top w:val="nil"/>
              <w:left w:val="nil"/>
              <w:bottom w:val="single" w:sz="8" w:space="0" w:color="auto"/>
              <w:right w:val="single" w:sz="8" w:space="0" w:color="auto"/>
            </w:tcBorders>
            <w:shd w:val="clear" w:color="auto" w:fill="auto"/>
            <w:noWrap/>
            <w:vAlign w:val="center"/>
            <w:hideMark/>
          </w:tcPr>
          <w:p w14:paraId="39A4CA6C"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534A9E2A"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3939F4D"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Hexion Inc.</w:t>
            </w:r>
          </w:p>
        </w:tc>
        <w:tc>
          <w:tcPr>
            <w:tcW w:w="1003" w:type="dxa"/>
            <w:tcBorders>
              <w:top w:val="nil"/>
              <w:left w:val="nil"/>
              <w:bottom w:val="single" w:sz="8" w:space="0" w:color="auto"/>
              <w:right w:val="single" w:sz="8" w:space="0" w:color="auto"/>
            </w:tcBorders>
            <w:shd w:val="clear" w:color="auto" w:fill="auto"/>
            <w:noWrap/>
            <w:vAlign w:val="center"/>
            <w:hideMark/>
          </w:tcPr>
          <w:p w14:paraId="3153282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003" w:type="dxa"/>
            <w:tcBorders>
              <w:top w:val="nil"/>
              <w:left w:val="nil"/>
              <w:bottom w:val="single" w:sz="8" w:space="0" w:color="auto"/>
              <w:right w:val="single" w:sz="8" w:space="0" w:color="auto"/>
            </w:tcBorders>
            <w:shd w:val="clear" w:color="auto" w:fill="auto"/>
            <w:noWrap/>
            <w:vAlign w:val="center"/>
            <w:hideMark/>
          </w:tcPr>
          <w:p w14:paraId="5E389FE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3D5B808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83</w:t>
            </w:r>
          </w:p>
        </w:tc>
        <w:tc>
          <w:tcPr>
            <w:tcW w:w="1215" w:type="dxa"/>
            <w:tcBorders>
              <w:top w:val="nil"/>
              <w:left w:val="nil"/>
              <w:bottom w:val="single" w:sz="8" w:space="0" w:color="auto"/>
              <w:right w:val="single" w:sz="8" w:space="0" w:color="auto"/>
            </w:tcBorders>
            <w:shd w:val="clear" w:color="auto" w:fill="auto"/>
            <w:noWrap/>
            <w:vAlign w:val="center"/>
            <w:hideMark/>
          </w:tcPr>
          <w:p w14:paraId="7A5E1DB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6" w:type="dxa"/>
            <w:tcBorders>
              <w:top w:val="nil"/>
              <w:left w:val="nil"/>
              <w:bottom w:val="single" w:sz="8" w:space="0" w:color="auto"/>
              <w:right w:val="single" w:sz="8" w:space="0" w:color="auto"/>
            </w:tcBorders>
            <w:shd w:val="clear" w:color="auto" w:fill="auto"/>
            <w:noWrap/>
            <w:vAlign w:val="center"/>
            <w:hideMark/>
          </w:tcPr>
          <w:p w14:paraId="07A8016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85</w:t>
            </w:r>
          </w:p>
        </w:tc>
      </w:tr>
      <w:tr w:rsidR="009E126D" w:rsidRPr="009E126D" w14:paraId="4764F270"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70A2919D"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DIC Corporation</w:t>
            </w:r>
          </w:p>
        </w:tc>
        <w:tc>
          <w:tcPr>
            <w:tcW w:w="1003" w:type="dxa"/>
            <w:tcBorders>
              <w:top w:val="nil"/>
              <w:left w:val="nil"/>
              <w:bottom w:val="single" w:sz="8" w:space="0" w:color="auto"/>
              <w:right w:val="single" w:sz="8" w:space="0" w:color="auto"/>
            </w:tcBorders>
            <w:shd w:val="clear" w:color="auto" w:fill="auto"/>
            <w:noWrap/>
            <w:vAlign w:val="center"/>
            <w:hideMark/>
          </w:tcPr>
          <w:p w14:paraId="27B92481"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75</w:t>
            </w:r>
          </w:p>
        </w:tc>
        <w:tc>
          <w:tcPr>
            <w:tcW w:w="1003" w:type="dxa"/>
            <w:tcBorders>
              <w:top w:val="nil"/>
              <w:left w:val="nil"/>
              <w:bottom w:val="single" w:sz="8" w:space="0" w:color="auto"/>
              <w:right w:val="single" w:sz="8" w:space="0" w:color="auto"/>
            </w:tcBorders>
            <w:shd w:val="clear" w:color="auto" w:fill="auto"/>
            <w:noWrap/>
            <w:vAlign w:val="center"/>
            <w:hideMark/>
          </w:tcPr>
          <w:p w14:paraId="04BA351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28" w:type="dxa"/>
            <w:tcBorders>
              <w:top w:val="nil"/>
              <w:left w:val="nil"/>
              <w:bottom w:val="single" w:sz="8" w:space="0" w:color="auto"/>
              <w:right w:val="single" w:sz="8" w:space="0" w:color="auto"/>
            </w:tcBorders>
            <w:shd w:val="clear" w:color="auto" w:fill="auto"/>
            <w:noWrap/>
            <w:vAlign w:val="center"/>
            <w:hideMark/>
          </w:tcPr>
          <w:p w14:paraId="76929C9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15" w:type="dxa"/>
            <w:tcBorders>
              <w:top w:val="nil"/>
              <w:left w:val="nil"/>
              <w:bottom w:val="single" w:sz="8" w:space="0" w:color="auto"/>
              <w:right w:val="single" w:sz="8" w:space="0" w:color="auto"/>
            </w:tcBorders>
            <w:shd w:val="clear" w:color="auto" w:fill="auto"/>
            <w:noWrap/>
            <w:vAlign w:val="center"/>
            <w:hideMark/>
          </w:tcPr>
          <w:p w14:paraId="718E8819" w14:textId="180649DE"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6" w:type="dxa"/>
            <w:tcBorders>
              <w:top w:val="nil"/>
              <w:left w:val="nil"/>
              <w:bottom w:val="single" w:sz="8" w:space="0" w:color="auto"/>
              <w:right w:val="single" w:sz="8" w:space="0" w:color="auto"/>
            </w:tcBorders>
            <w:shd w:val="clear" w:color="auto" w:fill="auto"/>
            <w:noWrap/>
            <w:vAlign w:val="center"/>
            <w:hideMark/>
          </w:tcPr>
          <w:p w14:paraId="0408244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91</w:t>
            </w:r>
          </w:p>
        </w:tc>
      </w:tr>
      <w:tr w:rsidR="009E126D" w:rsidRPr="009E126D" w14:paraId="73765499"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6B59E70"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Saudi Arabia Industrial Resins Ltd.</w:t>
            </w:r>
          </w:p>
        </w:tc>
        <w:tc>
          <w:tcPr>
            <w:tcW w:w="1003" w:type="dxa"/>
            <w:tcBorders>
              <w:top w:val="nil"/>
              <w:left w:val="nil"/>
              <w:bottom w:val="single" w:sz="8" w:space="0" w:color="auto"/>
              <w:right w:val="single" w:sz="8" w:space="0" w:color="auto"/>
            </w:tcBorders>
            <w:shd w:val="clear" w:color="auto" w:fill="auto"/>
            <w:noWrap/>
            <w:vAlign w:val="center"/>
            <w:hideMark/>
          </w:tcPr>
          <w:p w14:paraId="008BE9CF"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003" w:type="dxa"/>
            <w:tcBorders>
              <w:top w:val="nil"/>
              <w:left w:val="nil"/>
              <w:bottom w:val="single" w:sz="8" w:space="0" w:color="auto"/>
              <w:right w:val="single" w:sz="8" w:space="0" w:color="auto"/>
            </w:tcBorders>
            <w:shd w:val="clear" w:color="auto" w:fill="auto"/>
            <w:noWrap/>
            <w:vAlign w:val="center"/>
            <w:hideMark/>
          </w:tcPr>
          <w:p w14:paraId="129569B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78</w:t>
            </w:r>
          </w:p>
        </w:tc>
        <w:tc>
          <w:tcPr>
            <w:tcW w:w="1228" w:type="dxa"/>
            <w:tcBorders>
              <w:top w:val="nil"/>
              <w:left w:val="nil"/>
              <w:bottom w:val="single" w:sz="8" w:space="0" w:color="auto"/>
              <w:right w:val="single" w:sz="8" w:space="0" w:color="auto"/>
            </w:tcBorders>
            <w:shd w:val="clear" w:color="auto" w:fill="auto"/>
            <w:noWrap/>
            <w:vAlign w:val="center"/>
            <w:hideMark/>
          </w:tcPr>
          <w:p w14:paraId="090652B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5" w:type="dxa"/>
            <w:tcBorders>
              <w:top w:val="nil"/>
              <w:left w:val="nil"/>
              <w:bottom w:val="single" w:sz="8" w:space="0" w:color="auto"/>
              <w:right w:val="single" w:sz="8" w:space="0" w:color="auto"/>
            </w:tcBorders>
            <w:shd w:val="clear" w:color="auto" w:fill="auto"/>
            <w:noWrap/>
            <w:vAlign w:val="center"/>
            <w:hideMark/>
          </w:tcPr>
          <w:p w14:paraId="529F769A" w14:textId="239C2101"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89</w:t>
            </w:r>
          </w:p>
        </w:tc>
        <w:tc>
          <w:tcPr>
            <w:tcW w:w="1216" w:type="dxa"/>
            <w:tcBorders>
              <w:top w:val="nil"/>
              <w:left w:val="nil"/>
              <w:bottom w:val="single" w:sz="8" w:space="0" w:color="auto"/>
              <w:right w:val="single" w:sz="8" w:space="0" w:color="auto"/>
            </w:tcBorders>
            <w:shd w:val="clear" w:color="auto" w:fill="auto"/>
            <w:noWrap/>
            <w:vAlign w:val="center"/>
            <w:hideMark/>
          </w:tcPr>
          <w:p w14:paraId="4A95E4C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97</w:t>
            </w:r>
          </w:p>
        </w:tc>
      </w:tr>
      <w:tr w:rsidR="009E126D" w:rsidRPr="009E126D" w14:paraId="5505FCC7"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1D98552A"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Reinhold GmbH</w:t>
            </w:r>
          </w:p>
        </w:tc>
        <w:tc>
          <w:tcPr>
            <w:tcW w:w="1003" w:type="dxa"/>
            <w:tcBorders>
              <w:top w:val="nil"/>
              <w:left w:val="nil"/>
              <w:bottom w:val="single" w:sz="8" w:space="0" w:color="auto"/>
              <w:right w:val="single" w:sz="8" w:space="0" w:color="auto"/>
            </w:tcBorders>
            <w:shd w:val="clear" w:color="auto" w:fill="auto"/>
            <w:noWrap/>
            <w:vAlign w:val="center"/>
            <w:hideMark/>
          </w:tcPr>
          <w:p w14:paraId="7807EF2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003" w:type="dxa"/>
            <w:tcBorders>
              <w:top w:val="nil"/>
              <w:left w:val="nil"/>
              <w:bottom w:val="single" w:sz="8" w:space="0" w:color="auto"/>
              <w:right w:val="single" w:sz="8" w:space="0" w:color="auto"/>
            </w:tcBorders>
            <w:shd w:val="clear" w:color="auto" w:fill="auto"/>
            <w:noWrap/>
            <w:vAlign w:val="center"/>
            <w:hideMark/>
          </w:tcPr>
          <w:p w14:paraId="636F265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74</w:t>
            </w:r>
          </w:p>
        </w:tc>
        <w:tc>
          <w:tcPr>
            <w:tcW w:w="1228" w:type="dxa"/>
            <w:tcBorders>
              <w:top w:val="nil"/>
              <w:left w:val="nil"/>
              <w:bottom w:val="single" w:sz="8" w:space="0" w:color="auto"/>
              <w:right w:val="single" w:sz="8" w:space="0" w:color="auto"/>
            </w:tcBorders>
            <w:shd w:val="clear" w:color="auto" w:fill="auto"/>
            <w:noWrap/>
            <w:vAlign w:val="center"/>
            <w:hideMark/>
          </w:tcPr>
          <w:p w14:paraId="3A1E38F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78</w:t>
            </w:r>
          </w:p>
        </w:tc>
        <w:tc>
          <w:tcPr>
            <w:tcW w:w="1215" w:type="dxa"/>
            <w:tcBorders>
              <w:top w:val="nil"/>
              <w:left w:val="nil"/>
              <w:bottom w:val="single" w:sz="8" w:space="0" w:color="auto"/>
              <w:right w:val="single" w:sz="8" w:space="0" w:color="auto"/>
            </w:tcBorders>
            <w:shd w:val="clear" w:color="auto" w:fill="auto"/>
            <w:noWrap/>
            <w:vAlign w:val="center"/>
            <w:hideMark/>
          </w:tcPr>
          <w:p w14:paraId="347C040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16" w:type="dxa"/>
            <w:tcBorders>
              <w:top w:val="nil"/>
              <w:left w:val="nil"/>
              <w:bottom w:val="single" w:sz="8" w:space="0" w:color="auto"/>
              <w:right w:val="single" w:sz="8" w:space="0" w:color="auto"/>
            </w:tcBorders>
            <w:shd w:val="clear" w:color="auto" w:fill="auto"/>
            <w:noWrap/>
            <w:vAlign w:val="center"/>
            <w:hideMark/>
          </w:tcPr>
          <w:p w14:paraId="14B3E93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r>
      <w:tr w:rsidR="009E126D" w:rsidRPr="009E126D" w14:paraId="5CE77FFD"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1BF416C"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Interplastic Corporation</w:t>
            </w:r>
          </w:p>
        </w:tc>
        <w:tc>
          <w:tcPr>
            <w:tcW w:w="1003" w:type="dxa"/>
            <w:tcBorders>
              <w:top w:val="nil"/>
              <w:left w:val="nil"/>
              <w:bottom w:val="single" w:sz="8" w:space="0" w:color="auto"/>
              <w:right w:val="single" w:sz="8" w:space="0" w:color="auto"/>
            </w:tcBorders>
            <w:shd w:val="clear" w:color="auto" w:fill="auto"/>
            <w:noWrap/>
            <w:vAlign w:val="center"/>
            <w:hideMark/>
          </w:tcPr>
          <w:p w14:paraId="013DB1F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75</w:t>
            </w:r>
          </w:p>
        </w:tc>
        <w:tc>
          <w:tcPr>
            <w:tcW w:w="1003" w:type="dxa"/>
            <w:tcBorders>
              <w:top w:val="nil"/>
              <w:left w:val="nil"/>
              <w:bottom w:val="single" w:sz="8" w:space="0" w:color="auto"/>
              <w:right w:val="single" w:sz="8" w:space="0" w:color="auto"/>
            </w:tcBorders>
            <w:shd w:val="clear" w:color="auto" w:fill="auto"/>
            <w:noWrap/>
            <w:vAlign w:val="center"/>
            <w:hideMark/>
          </w:tcPr>
          <w:p w14:paraId="36E2040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72</w:t>
            </w:r>
          </w:p>
        </w:tc>
        <w:tc>
          <w:tcPr>
            <w:tcW w:w="1228" w:type="dxa"/>
            <w:tcBorders>
              <w:top w:val="nil"/>
              <w:left w:val="nil"/>
              <w:bottom w:val="single" w:sz="8" w:space="0" w:color="auto"/>
              <w:right w:val="single" w:sz="8" w:space="0" w:color="auto"/>
            </w:tcBorders>
            <w:shd w:val="clear" w:color="auto" w:fill="auto"/>
            <w:noWrap/>
            <w:vAlign w:val="center"/>
            <w:hideMark/>
          </w:tcPr>
          <w:p w14:paraId="17C0BD6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71</w:t>
            </w:r>
          </w:p>
        </w:tc>
        <w:tc>
          <w:tcPr>
            <w:tcW w:w="1215" w:type="dxa"/>
            <w:tcBorders>
              <w:top w:val="nil"/>
              <w:left w:val="nil"/>
              <w:bottom w:val="single" w:sz="8" w:space="0" w:color="auto"/>
              <w:right w:val="single" w:sz="8" w:space="0" w:color="auto"/>
            </w:tcBorders>
            <w:shd w:val="clear" w:color="auto" w:fill="auto"/>
            <w:noWrap/>
            <w:vAlign w:val="center"/>
            <w:hideMark/>
          </w:tcPr>
          <w:p w14:paraId="582F2DAD" w14:textId="17AA0506"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216" w:type="dxa"/>
            <w:tcBorders>
              <w:top w:val="nil"/>
              <w:left w:val="nil"/>
              <w:bottom w:val="single" w:sz="8" w:space="0" w:color="auto"/>
              <w:right w:val="single" w:sz="8" w:space="0" w:color="auto"/>
            </w:tcBorders>
            <w:shd w:val="clear" w:color="auto" w:fill="auto"/>
            <w:noWrap/>
            <w:vAlign w:val="center"/>
            <w:hideMark/>
          </w:tcPr>
          <w:p w14:paraId="24F8191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78</w:t>
            </w:r>
          </w:p>
        </w:tc>
      </w:tr>
      <w:tr w:rsidR="009E126D" w:rsidRPr="009E126D" w14:paraId="7D1433E6"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825F7AF"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Allnex group</w:t>
            </w:r>
          </w:p>
        </w:tc>
        <w:tc>
          <w:tcPr>
            <w:tcW w:w="1003" w:type="dxa"/>
            <w:tcBorders>
              <w:top w:val="nil"/>
              <w:left w:val="nil"/>
              <w:bottom w:val="single" w:sz="8" w:space="0" w:color="auto"/>
              <w:right w:val="single" w:sz="8" w:space="0" w:color="auto"/>
            </w:tcBorders>
            <w:shd w:val="clear" w:color="auto" w:fill="auto"/>
            <w:noWrap/>
            <w:vAlign w:val="center"/>
            <w:hideMark/>
          </w:tcPr>
          <w:p w14:paraId="239BC83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75</w:t>
            </w:r>
          </w:p>
        </w:tc>
        <w:tc>
          <w:tcPr>
            <w:tcW w:w="1003" w:type="dxa"/>
            <w:tcBorders>
              <w:top w:val="nil"/>
              <w:left w:val="nil"/>
              <w:bottom w:val="single" w:sz="8" w:space="0" w:color="auto"/>
              <w:right w:val="single" w:sz="8" w:space="0" w:color="auto"/>
            </w:tcBorders>
            <w:shd w:val="clear" w:color="auto" w:fill="auto"/>
            <w:noWrap/>
            <w:vAlign w:val="center"/>
            <w:hideMark/>
          </w:tcPr>
          <w:p w14:paraId="2A5BF4E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72</w:t>
            </w:r>
          </w:p>
        </w:tc>
        <w:tc>
          <w:tcPr>
            <w:tcW w:w="1228" w:type="dxa"/>
            <w:tcBorders>
              <w:top w:val="nil"/>
              <w:left w:val="nil"/>
              <w:bottom w:val="single" w:sz="8" w:space="0" w:color="auto"/>
              <w:right w:val="single" w:sz="8" w:space="0" w:color="auto"/>
            </w:tcBorders>
            <w:shd w:val="clear" w:color="auto" w:fill="auto"/>
            <w:noWrap/>
            <w:vAlign w:val="center"/>
            <w:hideMark/>
          </w:tcPr>
          <w:p w14:paraId="24CF8B2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73</w:t>
            </w:r>
          </w:p>
        </w:tc>
        <w:tc>
          <w:tcPr>
            <w:tcW w:w="1215" w:type="dxa"/>
            <w:tcBorders>
              <w:top w:val="nil"/>
              <w:left w:val="nil"/>
              <w:bottom w:val="single" w:sz="8" w:space="0" w:color="auto"/>
              <w:right w:val="single" w:sz="8" w:space="0" w:color="auto"/>
            </w:tcBorders>
            <w:shd w:val="clear" w:color="auto" w:fill="auto"/>
            <w:noWrap/>
            <w:vAlign w:val="center"/>
            <w:hideMark/>
          </w:tcPr>
          <w:p w14:paraId="491B12D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16" w:type="dxa"/>
            <w:tcBorders>
              <w:top w:val="nil"/>
              <w:left w:val="nil"/>
              <w:bottom w:val="single" w:sz="8" w:space="0" w:color="auto"/>
              <w:right w:val="single" w:sz="8" w:space="0" w:color="auto"/>
            </w:tcBorders>
            <w:shd w:val="clear" w:color="auto" w:fill="auto"/>
            <w:noWrap/>
            <w:vAlign w:val="center"/>
            <w:hideMark/>
          </w:tcPr>
          <w:p w14:paraId="2EAEA59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r>
      <w:tr w:rsidR="009E126D" w:rsidRPr="009E126D" w14:paraId="6873C33E"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B1803C8"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En Chuan Chemical Industries Co., Ltd.</w:t>
            </w:r>
          </w:p>
        </w:tc>
        <w:tc>
          <w:tcPr>
            <w:tcW w:w="1003" w:type="dxa"/>
            <w:tcBorders>
              <w:top w:val="nil"/>
              <w:left w:val="nil"/>
              <w:bottom w:val="single" w:sz="8" w:space="0" w:color="auto"/>
              <w:right w:val="single" w:sz="8" w:space="0" w:color="auto"/>
            </w:tcBorders>
            <w:shd w:val="clear" w:color="auto" w:fill="auto"/>
            <w:noWrap/>
            <w:vAlign w:val="center"/>
            <w:hideMark/>
          </w:tcPr>
          <w:p w14:paraId="3355C1A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72</w:t>
            </w:r>
          </w:p>
        </w:tc>
        <w:tc>
          <w:tcPr>
            <w:tcW w:w="1003" w:type="dxa"/>
            <w:tcBorders>
              <w:top w:val="nil"/>
              <w:left w:val="nil"/>
              <w:bottom w:val="single" w:sz="8" w:space="0" w:color="auto"/>
              <w:right w:val="single" w:sz="8" w:space="0" w:color="auto"/>
            </w:tcBorders>
            <w:shd w:val="clear" w:color="auto" w:fill="auto"/>
            <w:noWrap/>
            <w:vAlign w:val="center"/>
            <w:hideMark/>
          </w:tcPr>
          <w:p w14:paraId="7BF2439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73</w:t>
            </w:r>
          </w:p>
        </w:tc>
        <w:tc>
          <w:tcPr>
            <w:tcW w:w="1228" w:type="dxa"/>
            <w:tcBorders>
              <w:top w:val="nil"/>
              <w:left w:val="nil"/>
              <w:bottom w:val="single" w:sz="8" w:space="0" w:color="auto"/>
              <w:right w:val="single" w:sz="8" w:space="0" w:color="auto"/>
            </w:tcBorders>
            <w:shd w:val="clear" w:color="auto" w:fill="auto"/>
            <w:noWrap/>
            <w:vAlign w:val="center"/>
            <w:hideMark/>
          </w:tcPr>
          <w:p w14:paraId="181896C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215" w:type="dxa"/>
            <w:tcBorders>
              <w:top w:val="nil"/>
              <w:left w:val="nil"/>
              <w:bottom w:val="single" w:sz="8" w:space="0" w:color="auto"/>
              <w:right w:val="single" w:sz="8" w:space="0" w:color="auto"/>
            </w:tcBorders>
            <w:shd w:val="clear" w:color="auto" w:fill="auto"/>
            <w:noWrap/>
            <w:vAlign w:val="center"/>
            <w:hideMark/>
          </w:tcPr>
          <w:p w14:paraId="025C574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87</w:t>
            </w:r>
          </w:p>
        </w:tc>
        <w:tc>
          <w:tcPr>
            <w:tcW w:w="1216" w:type="dxa"/>
            <w:tcBorders>
              <w:top w:val="nil"/>
              <w:left w:val="nil"/>
              <w:bottom w:val="single" w:sz="8" w:space="0" w:color="auto"/>
              <w:right w:val="single" w:sz="8" w:space="0" w:color="auto"/>
            </w:tcBorders>
            <w:shd w:val="clear" w:color="auto" w:fill="auto"/>
            <w:noWrap/>
            <w:vAlign w:val="center"/>
            <w:hideMark/>
          </w:tcPr>
          <w:p w14:paraId="2B8D57F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1166E4E5"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C161AAF"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SEWON CHEMICAL</w:t>
            </w:r>
          </w:p>
        </w:tc>
        <w:tc>
          <w:tcPr>
            <w:tcW w:w="1003" w:type="dxa"/>
            <w:tcBorders>
              <w:top w:val="nil"/>
              <w:left w:val="nil"/>
              <w:bottom w:val="single" w:sz="8" w:space="0" w:color="auto"/>
              <w:right w:val="single" w:sz="8" w:space="0" w:color="auto"/>
            </w:tcBorders>
            <w:shd w:val="clear" w:color="auto" w:fill="auto"/>
            <w:noWrap/>
            <w:vAlign w:val="center"/>
            <w:hideMark/>
          </w:tcPr>
          <w:p w14:paraId="370A7A6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003" w:type="dxa"/>
            <w:tcBorders>
              <w:top w:val="nil"/>
              <w:left w:val="nil"/>
              <w:bottom w:val="single" w:sz="8" w:space="0" w:color="auto"/>
              <w:right w:val="single" w:sz="8" w:space="0" w:color="auto"/>
            </w:tcBorders>
            <w:shd w:val="clear" w:color="auto" w:fill="auto"/>
            <w:noWrap/>
            <w:vAlign w:val="center"/>
            <w:hideMark/>
          </w:tcPr>
          <w:p w14:paraId="28067831"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28" w:type="dxa"/>
            <w:tcBorders>
              <w:top w:val="nil"/>
              <w:left w:val="nil"/>
              <w:bottom w:val="single" w:sz="8" w:space="0" w:color="auto"/>
              <w:right w:val="single" w:sz="8" w:space="0" w:color="auto"/>
            </w:tcBorders>
            <w:shd w:val="clear" w:color="auto" w:fill="auto"/>
            <w:noWrap/>
            <w:vAlign w:val="center"/>
            <w:hideMark/>
          </w:tcPr>
          <w:p w14:paraId="1B3DC12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87</w:t>
            </w:r>
          </w:p>
        </w:tc>
        <w:tc>
          <w:tcPr>
            <w:tcW w:w="1215" w:type="dxa"/>
            <w:tcBorders>
              <w:top w:val="nil"/>
              <w:left w:val="nil"/>
              <w:bottom w:val="single" w:sz="8" w:space="0" w:color="auto"/>
              <w:right w:val="single" w:sz="8" w:space="0" w:color="auto"/>
            </w:tcBorders>
            <w:shd w:val="clear" w:color="auto" w:fill="auto"/>
            <w:noWrap/>
            <w:vAlign w:val="center"/>
            <w:hideMark/>
          </w:tcPr>
          <w:p w14:paraId="2B2898D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92</w:t>
            </w:r>
          </w:p>
        </w:tc>
        <w:tc>
          <w:tcPr>
            <w:tcW w:w="1216" w:type="dxa"/>
            <w:tcBorders>
              <w:top w:val="nil"/>
              <w:left w:val="nil"/>
              <w:bottom w:val="single" w:sz="8" w:space="0" w:color="auto"/>
              <w:right w:val="single" w:sz="8" w:space="0" w:color="auto"/>
            </w:tcBorders>
            <w:shd w:val="clear" w:color="auto" w:fill="auto"/>
            <w:noWrap/>
            <w:vAlign w:val="center"/>
            <w:hideMark/>
          </w:tcPr>
          <w:p w14:paraId="4F7D34F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96</w:t>
            </w:r>
          </w:p>
        </w:tc>
      </w:tr>
      <w:tr w:rsidR="009E126D" w:rsidRPr="009E126D" w14:paraId="57176168"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367D8E5"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Innovative Resins Pvt. Ltd.</w:t>
            </w:r>
          </w:p>
        </w:tc>
        <w:tc>
          <w:tcPr>
            <w:tcW w:w="1003" w:type="dxa"/>
            <w:tcBorders>
              <w:top w:val="nil"/>
              <w:left w:val="nil"/>
              <w:bottom w:val="single" w:sz="8" w:space="0" w:color="auto"/>
              <w:right w:val="single" w:sz="8" w:space="0" w:color="auto"/>
            </w:tcBorders>
            <w:shd w:val="clear" w:color="auto" w:fill="auto"/>
            <w:noWrap/>
            <w:vAlign w:val="center"/>
            <w:hideMark/>
          </w:tcPr>
          <w:p w14:paraId="31F8896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003" w:type="dxa"/>
            <w:tcBorders>
              <w:top w:val="nil"/>
              <w:left w:val="nil"/>
              <w:bottom w:val="single" w:sz="8" w:space="0" w:color="auto"/>
              <w:right w:val="single" w:sz="8" w:space="0" w:color="auto"/>
            </w:tcBorders>
            <w:shd w:val="clear" w:color="auto" w:fill="auto"/>
            <w:noWrap/>
            <w:vAlign w:val="center"/>
            <w:hideMark/>
          </w:tcPr>
          <w:p w14:paraId="26BC27CF"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1B4FFF8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74</w:t>
            </w:r>
          </w:p>
        </w:tc>
        <w:tc>
          <w:tcPr>
            <w:tcW w:w="1215" w:type="dxa"/>
            <w:tcBorders>
              <w:top w:val="nil"/>
              <w:left w:val="nil"/>
              <w:bottom w:val="single" w:sz="8" w:space="0" w:color="auto"/>
              <w:right w:val="single" w:sz="8" w:space="0" w:color="auto"/>
            </w:tcBorders>
            <w:shd w:val="clear" w:color="auto" w:fill="auto"/>
            <w:noWrap/>
            <w:vAlign w:val="center"/>
            <w:hideMark/>
          </w:tcPr>
          <w:p w14:paraId="670B856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6" w:type="dxa"/>
            <w:tcBorders>
              <w:top w:val="nil"/>
              <w:left w:val="nil"/>
              <w:bottom w:val="single" w:sz="8" w:space="0" w:color="auto"/>
              <w:right w:val="single" w:sz="8" w:space="0" w:color="auto"/>
            </w:tcBorders>
            <w:shd w:val="clear" w:color="auto" w:fill="auto"/>
            <w:noWrap/>
            <w:vAlign w:val="center"/>
            <w:hideMark/>
          </w:tcPr>
          <w:p w14:paraId="4009E808" w14:textId="062D2A26"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91</w:t>
            </w:r>
          </w:p>
        </w:tc>
      </w:tr>
      <w:tr w:rsidR="009E126D" w:rsidRPr="009E126D" w14:paraId="35DA3A14"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700BF34"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Orson Chemicals</w:t>
            </w:r>
          </w:p>
        </w:tc>
        <w:tc>
          <w:tcPr>
            <w:tcW w:w="1003" w:type="dxa"/>
            <w:tcBorders>
              <w:top w:val="nil"/>
              <w:left w:val="nil"/>
              <w:bottom w:val="single" w:sz="8" w:space="0" w:color="auto"/>
              <w:right w:val="single" w:sz="8" w:space="0" w:color="auto"/>
            </w:tcBorders>
            <w:shd w:val="clear" w:color="auto" w:fill="auto"/>
            <w:noWrap/>
            <w:vAlign w:val="center"/>
            <w:hideMark/>
          </w:tcPr>
          <w:p w14:paraId="32B4015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78</w:t>
            </w:r>
          </w:p>
        </w:tc>
        <w:tc>
          <w:tcPr>
            <w:tcW w:w="1003" w:type="dxa"/>
            <w:tcBorders>
              <w:top w:val="nil"/>
              <w:left w:val="nil"/>
              <w:bottom w:val="single" w:sz="8" w:space="0" w:color="auto"/>
              <w:right w:val="single" w:sz="8" w:space="0" w:color="auto"/>
            </w:tcBorders>
            <w:shd w:val="clear" w:color="auto" w:fill="auto"/>
            <w:noWrap/>
            <w:vAlign w:val="center"/>
            <w:hideMark/>
          </w:tcPr>
          <w:p w14:paraId="3EA50D9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28" w:type="dxa"/>
            <w:tcBorders>
              <w:top w:val="nil"/>
              <w:left w:val="nil"/>
              <w:bottom w:val="single" w:sz="8" w:space="0" w:color="auto"/>
              <w:right w:val="single" w:sz="8" w:space="0" w:color="auto"/>
            </w:tcBorders>
            <w:shd w:val="clear" w:color="auto" w:fill="auto"/>
            <w:noWrap/>
            <w:vAlign w:val="center"/>
            <w:hideMark/>
          </w:tcPr>
          <w:p w14:paraId="5D0784F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215" w:type="dxa"/>
            <w:tcBorders>
              <w:top w:val="nil"/>
              <w:left w:val="nil"/>
              <w:bottom w:val="single" w:sz="8" w:space="0" w:color="auto"/>
              <w:right w:val="single" w:sz="8" w:space="0" w:color="auto"/>
            </w:tcBorders>
            <w:shd w:val="clear" w:color="auto" w:fill="auto"/>
            <w:noWrap/>
            <w:vAlign w:val="center"/>
            <w:hideMark/>
          </w:tcPr>
          <w:p w14:paraId="0485D90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6" w:type="dxa"/>
            <w:tcBorders>
              <w:top w:val="nil"/>
              <w:left w:val="nil"/>
              <w:bottom w:val="single" w:sz="8" w:space="0" w:color="auto"/>
              <w:right w:val="single" w:sz="8" w:space="0" w:color="auto"/>
            </w:tcBorders>
            <w:shd w:val="clear" w:color="auto" w:fill="auto"/>
            <w:noWrap/>
            <w:vAlign w:val="center"/>
            <w:hideMark/>
          </w:tcPr>
          <w:p w14:paraId="1DE35901"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63D8BACD"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FF2EC62"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Satyen Polymers Pvt. Ltd. </w:t>
            </w:r>
          </w:p>
        </w:tc>
        <w:tc>
          <w:tcPr>
            <w:tcW w:w="1003" w:type="dxa"/>
            <w:tcBorders>
              <w:top w:val="nil"/>
              <w:left w:val="nil"/>
              <w:bottom w:val="single" w:sz="8" w:space="0" w:color="auto"/>
              <w:right w:val="single" w:sz="8" w:space="0" w:color="auto"/>
            </w:tcBorders>
            <w:shd w:val="clear" w:color="auto" w:fill="auto"/>
            <w:noWrap/>
            <w:vAlign w:val="center"/>
            <w:hideMark/>
          </w:tcPr>
          <w:p w14:paraId="75631A4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003" w:type="dxa"/>
            <w:tcBorders>
              <w:top w:val="nil"/>
              <w:left w:val="nil"/>
              <w:bottom w:val="single" w:sz="8" w:space="0" w:color="auto"/>
              <w:right w:val="single" w:sz="8" w:space="0" w:color="auto"/>
            </w:tcBorders>
            <w:shd w:val="clear" w:color="auto" w:fill="auto"/>
            <w:noWrap/>
            <w:vAlign w:val="center"/>
            <w:hideMark/>
          </w:tcPr>
          <w:p w14:paraId="75F41C3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228" w:type="dxa"/>
            <w:tcBorders>
              <w:top w:val="nil"/>
              <w:left w:val="nil"/>
              <w:bottom w:val="single" w:sz="8" w:space="0" w:color="auto"/>
              <w:right w:val="single" w:sz="8" w:space="0" w:color="auto"/>
            </w:tcBorders>
            <w:shd w:val="clear" w:color="auto" w:fill="auto"/>
            <w:noWrap/>
            <w:vAlign w:val="center"/>
            <w:hideMark/>
          </w:tcPr>
          <w:p w14:paraId="30EB3EB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71</w:t>
            </w:r>
          </w:p>
        </w:tc>
        <w:tc>
          <w:tcPr>
            <w:tcW w:w="1215" w:type="dxa"/>
            <w:tcBorders>
              <w:top w:val="nil"/>
              <w:left w:val="nil"/>
              <w:bottom w:val="single" w:sz="8" w:space="0" w:color="auto"/>
              <w:right w:val="single" w:sz="8" w:space="0" w:color="auto"/>
            </w:tcBorders>
            <w:shd w:val="clear" w:color="auto" w:fill="auto"/>
            <w:noWrap/>
            <w:vAlign w:val="center"/>
            <w:hideMark/>
          </w:tcPr>
          <w:p w14:paraId="4BD229D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16" w:type="dxa"/>
            <w:tcBorders>
              <w:top w:val="nil"/>
              <w:left w:val="nil"/>
              <w:bottom w:val="single" w:sz="8" w:space="0" w:color="auto"/>
              <w:right w:val="single" w:sz="8" w:space="0" w:color="auto"/>
            </w:tcBorders>
            <w:shd w:val="clear" w:color="auto" w:fill="auto"/>
            <w:noWrap/>
            <w:vAlign w:val="center"/>
            <w:hideMark/>
          </w:tcPr>
          <w:p w14:paraId="589B9610" w14:textId="5EA1C488"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92</w:t>
            </w:r>
          </w:p>
        </w:tc>
      </w:tr>
      <w:tr w:rsidR="009E126D" w:rsidRPr="009E126D" w14:paraId="5B6A9A07"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C834642"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Crystic Resins India Private Limited</w:t>
            </w:r>
          </w:p>
        </w:tc>
        <w:tc>
          <w:tcPr>
            <w:tcW w:w="1003" w:type="dxa"/>
            <w:tcBorders>
              <w:top w:val="nil"/>
              <w:left w:val="nil"/>
              <w:bottom w:val="single" w:sz="8" w:space="0" w:color="auto"/>
              <w:right w:val="single" w:sz="8" w:space="0" w:color="auto"/>
            </w:tcBorders>
            <w:shd w:val="clear" w:color="auto" w:fill="auto"/>
            <w:noWrap/>
            <w:vAlign w:val="center"/>
            <w:hideMark/>
          </w:tcPr>
          <w:p w14:paraId="232B082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74</w:t>
            </w:r>
          </w:p>
        </w:tc>
        <w:tc>
          <w:tcPr>
            <w:tcW w:w="1003" w:type="dxa"/>
            <w:tcBorders>
              <w:top w:val="nil"/>
              <w:left w:val="nil"/>
              <w:bottom w:val="single" w:sz="8" w:space="0" w:color="auto"/>
              <w:right w:val="single" w:sz="8" w:space="0" w:color="auto"/>
            </w:tcBorders>
            <w:shd w:val="clear" w:color="auto" w:fill="auto"/>
            <w:noWrap/>
            <w:vAlign w:val="center"/>
            <w:hideMark/>
          </w:tcPr>
          <w:p w14:paraId="44E4802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28" w:type="dxa"/>
            <w:tcBorders>
              <w:top w:val="nil"/>
              <w:left w:val="nil"/>
              <w:bottom w:val="single" w:sz="8" w:space="0" w:color="auto"/>
              <w:right w:val="single" w:sz="8" w:space="0" w:color="auto"/>
            </w:tcBorders>
            <w:shd w:val="clear" w:color="auto" w:fill="auto"/>
            <w:noWrap/>
            <w:vAlign w:val="center"/>
            <w:hideMark/>
          </w:tcPr>
          <w:p w14:paraId="0D155D0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68</w:t>
            </w:r>
          </w:p>
        </w:tc>
        <w:tc>
          <w:tcPr>
            <w:tcW w:w="1215" w:type="dxa"/>
            <w:tcBorders>
              <w:top w:val="nil"/>
              <w:left w:val="nil"/>
              <w:bottom w:val="single" w:sz="8" w:space="0" w:color="auto"/>
              <w:right w:val="single" w:sz="8" w:space="0" w:color="auto"/>
            </w:tcBorders>
            <w:shd w:val="clear" w:color="auto" w:fill="auto"/>
            <w:noWrap/>
            <w:vAlign w:val="center"/>
            <w:hideMark/>
          </w:tcPr>
          <w:p w14:paraId="079E3E2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216" w:type="dxa"/>
            <w:tcBorders>
              <w:top w:val="nil"/>
              <w:left w:val="nil"/>
              <w:bottom w:val="single" w:sz="8" w:space="0" w:color="auto"/>
              <w:right w:val="single" w:sz="8" w:space="0" w:color="auto"/>
            </w:tcBorders>
            <w:shd w:val="clear" w:color="auto" w:fill="auto"/>
            <w:noWrap/>
            <w:vAlign w:val="center"/>
            <w:hideMark/>
          </w:tcPr>
          <w:p w14:paraId="5CC3B7AF" w14:textId="783A9ACA"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r>
      <w:tr w:rsidR="009E126D" w:rsidRPr="009E126D" w14:paraId="5D1E452E"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3A3D623"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Mechemco resins pvt ltd</w:t>
            </w:r>
          </w:p>
        </w:tc>
        <w:tc>
          <w:tcPr>
            <w:tcW w:w="1003" w:type="dxa"/>
            <w:tcBorders>
              <w:top w:val="nil"/>
              <w:left w:val="nil"/>
              <w:bottom w:val="single" w:sz="8" w:space="0" w:color="auto"/>
              <w:right w:val="single" w:sz="8" w:space="0" w:color="auto"/>
            </w:tcBorders>
            <w:shd w:val="clear" w:color="auto" w:fill="auto"/>
            <w:noWrap/>
            <w:vAlign w:val="center"/>
            <w:hideMark/>
          </w:tcPr>
          <w:p w14:paraId="5F5ABD2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73</w:t>
            </w:r>
          </w:p>
        </w:tc>
        <w:tc>
          <w:tcPr>
            <w:tcW w:w="1003" w:type="dxa"/>
            <w:tcBorders>
              <w:top w:val="nil"/>
              <w:left w:val="nil"/>
              <w:bottom w:val="single" w:sz="8" w:space="0" w:color="auto"/>
              <w:right w:val="single" w:sz="8" w:space="0" w:color="auto"/>
            </w:tcBorders>
            <w:shd w:val="clear" w:color="auto" w:fill="auto"/>
            <w:noWrap/>
            <w:vAlign w:val="center"/>
            <w:hideMark/>
          </w:tcPr>
          <w:p w14:paraId="3717631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228" w:type="dxa"/>
            <w:tcBorders>
              <w:top w:val="nil"/>
              <w:left w:val="nil"/>
              <w:bottom w:val="single" w:sz="8" w:space="0" w:color="auto"/>
              <w:right w:val="single" w:sz="8" w:space="0" w:color="auto"/>
            </w:tcBorders>
            <w:shd w:val="clear" w:color="auto" w:fill="auto"/>
            <w:noWrap/>
            <w:vAlign w:val="center"/>
            <w:hideMark/>
          </w:tcPr>
          <w:p w14:paraId="17419F6F"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15" w:type="dxa"/>
            <w:tcBorders>
              <w:top w:val="nil"/>
              <w:left w:val="nil"/>
              <w:bottom w:val="single" w:sz="8" w:space="0" w:color="auto"/>
              <w:right w:val="single" w:sz="8" w:space="0" w:color="auto"/>
            </w:tcBorders>
            <w:shd w:val="clear" w:color="auto" w:fill="auto"/>
            <w:noWrap/>
            <w:vAlign w:val="center"/>
            <w:hideMark/>
          </w:tcPr>
          <w:p w14:paraId="4B8E27A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c>
          <w:tcPr>
            <w:tcW w:w="1216" w:type="dxa"/>
            <w:tcBorders>
              <w:top w:val="nil"/>
              <w:left w:val="nil"/>
              <w:bottom w:val="single" w:sz="8" w:space="0" w:color="auto"/>
              <w:right w:val="single" w:sz="8" w:space="0" w:color="auto"/>
            </w:tcBorders>
            <w:shd w:val="clear" w:color="auto" w:fill="auto"/>
            <w:noWrap/>
            <w:vAlign w:val="center"/>
            <w:hideMark/>
          </w:tcPr>
          <w:p w14:paraId="2793688A" w14:textId="5C72FC55"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95</w:t>
            </w:r>
          </w:p>
        </w:tc>
      </w:tr>
      <w:tr w:rsidR="009E126D" w:rsidRPr="009E126D" w14:paraId="036D0626"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D50E7C0"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 xml:space="preserve">Moras Chemicals India Pvt. Ltd. </w:t>
            </w:r>
          </w:p>
        </w:tc>
        <w:tc>
          <w:tcPr>
            <w:tcW w:w="1003" w:type="dxa"/>
            <w:tcBorders>
              <w:top w:val="nil"/>
              <w:left w:val="nil"/>
              <w:bottom w:val="single" w:sz="8" w:space="0" w:color="auto"/>
              <w:right w:val="single" w:sz="8" w:space="0" w:color="auto"/>
            </w:tcBorders>
            <w:shd w:val="clear" w:color="auto" w:fill="auto"/>
            <w:noWrap/>
            <w:vAlign w:val="center"/>
            <w:hideMark/>
          </w:tcPr>
          <w:p w14:paraId="53D79C1F"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88</w:t>
            </w:r>
          </w:p>
        </w:tc>
        <w:tc>
          <w:tcPr>
            <w:tcW w:w="1003" w:type="dxa"/>
            <w:tcBorders>
              <w:top w:val="nil"/>
              <w:left w:val="nil"/>
              <w:bottom w:val="single" w:sz="8" w:space="0" w:color="auto"/>
              <w:right w:val="single" w:sz="8" w:space="0" w:color="auto"/>
            </w:tcBorders>
            <w:shd w:val="clear" w:color="auto" w:fill="auto"/>
            <w:noWrap/>
            <w:vAlign w:val="center"/>
            <w:hideMark/>
          </w:tcPr>
          <w:p w14:paraId="118D365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28" w:type="dxa"/>
            <w:tcBorders>
              <w:top w:val="nil"/>
              <w:left w:val="nil"/>
              <w:bottom w:val="single" w:sz="8" w:space="0" w:color="auto"/>
              <w:right w:val="single" w:sz="8" w:space="0" w:color="auto"/>
            </w:tcBorders>
            <w:shd w:val="clear" w:color="auto" w:fill="auto"/>
            <w:noWrap/>
            <w:vAlign w:val="center"/>
            <w:hideMark/>
          </w:tcPr>
          <w:p w14:paraId="716A82B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83</w:t>
            </w:r>
          </w:p>
        </w:tc>
        <w:tc>
          <w:tcPr>
            <w:tcW w:w="1215" w:type="dxa"/>
            <w:tcBorders>
              <w:top w:val="nil"/>
              <w:left w:val="nil"/>
              <w:bottom w:val="single" w:sz="8" w:space="0" w:color="auto"/>
              <w:right w:val="single" w:sz="8" w:space="0" w:color="auto"/>
            </w:tcBorders>
            <w:shd w:val="clear" w:color="auto" w:fill="auto"/>
            <w:noWrap/>
            <w:vAlign w:val="center"/>
            <w:hideMark/>
          </w:tcPr>
          <w:p w14:paraId="1E25A1E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6" w:type="dxa"/>
            <w:tcBorders>
              <w:top w:val="nil"/>
              <w:left w:val="nil"/>
              <w:bottom w:val="single" w:sz="8" w:space="0" w:color="auto"/>
              <w:right w:val="single" w:sz="8" w:space="0" w:color="auto"/>
            </w:tcBorders>
            <w:shd w:val="clear" w:color="auto" w:fill="auto"/>
            <w:noWrap/>
            <w:vAlign w:val="center"/>
            <w:hideMark/>
          </w:tcPr>
          <w:p w14:paraId="24C0619A" w14:textId="1B1C804C"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06A76780"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89191EF"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Ashland Global Holdings Inc.</w:t>
            </w:r>
          </w:p>
        </w:tc>
        <w:tc>
          <w:tcPr>
            <w:tcW w:w="1003" w:type="dxa"/>
            <w:tcBorders>
              <w:top w:val="nil"/>
              <w:left w:val="nil"/>
              <w:bottom w:val="single" w:sz="8" w:space="0" w:color="auto"/>
              <w:right w:val="single" w:sz="8" w:space="0" w:color="auto"/>
            </w:tcBorders>
            <w:shd w:val="clear" w:color="auto" w:fill="auto"/>
            <w:noWrap/>
            <w:vAlign w:val="center"/>
            <w:hideMark/>
          </w:tcPr>
          <w:p w14:paraId="5398452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003" w:type="dxa"/>
            <w:tcBorders>
              <w:top w:val="nil"/>
              <w:left w:val="nil"/>
              <w:bottom w:val="single" w:sz="8" w:space="0" w:color="auto"/>
              <w:right w:val="single" w:sz="8" w:space="0" w:color="auto"/>
            </w:tcBorders>
            <w:shd w:val="clear" w:color="auto" w:fill="auto"/>
            <w:noWrap/>
            <w:vAlign w:val="center"/>
            <w:hideMark/>
          </w:tcPr>
          <w:p w14:paraId="13A1E66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0</w:t>
            </w:r>
          </w:p>
        </w:tc>
        <w:tc>
          <w:tcPr>
            <w:tcW w:w="1228" w:type="dxa"/>
            <w:tcBorders>
              <w:top w:val="nil"/>
              <w:left w:val="nil"/>
              <w:bottom w:val="single" w:sz="8" w:space="0" w:color="auto"/>
              <w:right w:val="single" w:sz="8" w:space="0" w:color="auto"/>
            </w:tcBorders>
            <w:shd w:val="clear" w:color="auto" w:fill="auto"/>
            <w:noWrap/>
            <w:vAlign w:val="center"/>
            <w:hideMark/>
          </w:tcPr>
          <w:p w14:paraId="450FB85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0</w:t>
            </w:r>
          </w:p>
        </w:tc>
        <w:tc>
          <w:tcPr>
            <w:tcW w:w="1215" w:type="dxa"/>
            <w:tcBorders>
              <w:top w:val="nil"/>
              <w:left w:val="nil"/>
              <w:bottom w:val="single" w:sz="8" w:space="0" w:color="auto"/>
              <w:right w:val="single" w:sz="8" w:space="0" w:color="auto"/>
            </w:tcBorders>
            <w:shd w:val="clear" w:color="auto" w:fill="auto"/>
            <w:noWrap/>
            <w:vAlign w:val="center"/>
            <w:hideMark/>
          </w:tcPr>
          <w:p w14:paraId="07205FD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0</w:t>
            </w:r>
          </w:p>
        </w:tc>
        <w:tc>
          <w:tcPr>
            <w:tcW w:w="1216" w:type="dxa"/>
            <w:tcBorders>
              <w:top w:val="nil"/>
              <w:left w:val="nil"/>
              <w:bottom w:val="single" w:sz="8" w:space="0" w:color="auto"/>
              <w:right w:val="single" w:sz="8" w:space="0" w:color="auto"/>
            </w:tcBorders>
            <w:shd w:val="clear" w:color="auto" w:fill="auto"/>
            <w:noWrap/>
            <w:vAlign w:val="center"/>
            <w:hideMark/>
          </w:tcPr>
          <w:p w14:paraId="00097A5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0</w:t>
            </w:r>
          </w:p>
        </w:tc>
      </w:tr>
    </w:tbl>
    <w:p w14:paraId="41F6D284" w14:textId="327E4050" w:rsidR="00447DD2" w:rsidRPr="002B5730" w:rsidDel="008B1A2B" w:rsidRDefault="009E126D" w:rsidP="0068477D">
      <w:pPr>
        <w:pStyle w:val="BodyText"/>
        <w:spacing w:before="162" w:line="480" w:lineRule="auto"/>
        <w:ind w:right="-90"/>
        <w:jc w:val="both"/>
        <w:rPr>
          <w:del w:id="42" w:author="Hardik Malhotra" w:date="2021-09-10T19:51:00Z"/>
          <w:bCs/>
          <w:color w:val="000000" w:themeColor="text1"/>
        </w:rPr>
      </w:pPr>
      <w:r w:rsidRPr="002B5730">
        <w:rPr>
          <w:bCs/>
          <w:noProof/>
          <w:color w:val="000000" w:themeColor="text1"/>
        </w:rPr>
        <w:lastRenderedPageBreak/>
        <mc:AlternateContent>
          <mc:Choice Requires="wps">
            <w:drawing>
              <wp:anchor distT="0" distB="0" distL="114300" distR="114300" simplePos="0" relativeHeight="252171264" behindDoc="0" locked="0" layoutInCell="1" allowOverlap="1" wp14:anchorId="5E2EAC70" wp14:editId="307618C7">
                <wp:simplePos x="0" y="0"/>
                <wp:positionH relativeFrom="margin">
                  <wp:posOffset>4210050</wp:posOffset>
                </wp:positionH>
                <wp:positionV relativeFrom="paragraph">
                  <wp:posOffset>128270</wp:posOffset>
                </wp:positionV>
                <wp:extent cx="2337955" cy="200055"/>
                <wp:effectExtent l="0" t="0" r="0" b="0"/>
                <wp:wrapNone/>
                <wp:docPr id="180"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79094B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5E2EAC70" id="_x0000_s1046" type="#_x0000_t202" style="position:absolute;left:0;text-align:left;margin-left:331.5pt;margin-top:10.1pt;width:184.1pt;height:15.75pt;z-index:252171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" filled="f" stroked="f">
                <v:textbox style="mso-fit-shape-to-text:t">
                  <w:txbxContent>
                    <w:p w14:paraId="379094B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7CD1468C" w14:textId="5D42CFCB" w:rsidR="006E66C6" w:rsidRDefault="00CF60F6" w:rsidP="00BC081C">
      <w:pPr>
        <w:pStyle w:val="BodyText"/>
        <w:spacing w:before="162" w:line="360" w:lineRule="auto"/>
        <w:ind w:right="-86"/>
        <w:jc w:val="both"/>
        <w:rPr>
          <w:bCs/>
          <w:color w:val="000000" w:themeColor="text1"/>
        </w:rPr>
        <w:sectPr w:rsidR="006E66C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62FD4">
        <w:rPr>
          <w:bCs/>
          <w:noProof/>
          <w:color w:val="000000" w:themeColor="text1"/>
        </w:rPr>
        <mc:AlternateContent>
          <mc:Choice Requires="wps">
            <w:drawing>
              <wp:anchor distT="45720" distB="45720" distL="114300" distR="114300" simplePos="0" relativeHeight="252518400" behindDoc="0" locked="0" layoutInCell="1" allowOverlap="1" wp14:anchorId="4282190A" wp14:editId="47A57AD2">
                <wp:simplePos x="0" y="0"/>
                <wp:positionH relativeFrom="column">
                  <wp:posOffset>-1905</wp:posOffset>
                </wp:positionH>
                <wp:positionV relativeFrom="paragraph">
                  <wp:posOffset>179070</wp:posOffset>
                </wp:positionV>
                <wp:extent cx="6424295" cy="2350770"/>
                <wp:effectExtent l="95250" t="57150" r="90805" b="108585"/>
                <wp:wrapSquare wrapText="bothSides"/>
                <wp:docPr id="2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4295" cy="2350770"/>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6"/>
                        </a:lnRef>
                        <a:fillRef idx="2">
                          <a:schemeClr val="accent6"/>
                        </a:fillRef>
                        <a:effectRef idx="1">
                          <a:schemeClr val="accent6"/>
                        </a:effectRef>
                        <a:fontRef idx="minor">
                          <a:schemeClr val="dk1"/>
                        </a:fontRef>
                      </wps:style>
                      <wps:txbx>
                        <w:txbxContent>
                          <w:p w14:paraId="53571329" w14:textId="7E1DDC1C" w:rsidR="00262FD4"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 xml:space="preserve">Globally, companies are producing at high operating rates in 2021 than last year due to increasing demand </w:t>
                            </w:r>
                            <w:r w:rsidR="00CF60F6">
                              <w:rPr>
                                <w:bCs/>
                                <w:color w:val="000000" w:themeColor="text1"/>
                              </w:rPr>
                              <w:t xml:space="preserve">of FRP coating and lining </w:t>
                            </w:r>
                            <w:r w:rsidRPr="002B5730">
                              <w:rPr>
                                <w:bCs/>
                                <w:color w:val="000000" w:themeColor="text1"/>
                              </w:rPr>
                              <w:t>from the pipes &amp; tanks industry, construction sector</w:t>
                            </w:r>
                            <w:r w:rsidR="00C22FCF">
                              <w:rPr>
                                <w:bCs/>
                                <w:color w:val="000000" w:themeColor="text1"/>
                              </w:rPr>
                              <w:t xml:space="preserve"> and </w:t>
                            </w:r>
                            <w:r w:rsidRPr="002B5730">
                              <w:rPr>
                                <w:bCs/>
                                <w:color w:val="000000" w:themeColor="text1"/>
                              </w:rPr>
                              <w:t>marine industr</w:t>
                            </w:r>
                            <w:r w:rsidR="00C22FCF">
                              <w:rPr>
                                <w:bCs/>
                                <w:color w:val="000000" w:themeColor="text1"/>
                              </w:rPr>
                              <w:t>y.</w:t>
                            </w:r>
                          </w:p>
                          <w:p w14:paraId="7AB46DF0" w14:textId="77777777" w:rsidR="00262FD4"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 xml:space="preserve">Moreover, rising investment in the defense sector by major economies drove the companies to operate at higher efficiency. </w:t>
                            </w:r>
                          </w:p>
                          <w:p w14:paraId="13CAAD28" w14:textId="4616FB53" w:rsidR="00262FD4" w:rsidRPr="002B5730"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Other factors supporting operating rates are increasing investment in renewable energy sources like wind and solar energy in emerging economies in the Asia Pacific.</w:t>
                            </w:r>
                          </w:p>
                          <w:p w14:paraId="7D9047C1" w14:textId="6CC57268" w:rsidR="00262FD4" w:rsidRDefault="00262F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2190A" id="_x0000_s1047" type="#_x0000_t202" style="position:absolute;left:0;text-align:left;margin-left:-.15pt;margin-top:14.1pt;width:505.85pt;height:185.1pt;z-index:25251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" fillcolor="#9ecb81 [2169]" stroked="f" strokeweight=".5pt">
                <v:fill color2="#8ac066 [2617]" rotate="t" colors="0 #b5d5a7;.5 #aace99;1 #9cca86" focus="100%" type="gradient">
                  <o:fill v:ext="view" type="gradientUnscaled"/>
                </v:fill>
                <v:shadow on="t" color="black" opacity="20971f" offset="0,2.2pt"/>
                <v:textbox>
                  <w:txbxContent>
                    <w:p w14:paraId="53571329" w14:textId="7E1DDC1C" w:rsidR="00262FD4"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 xml:space="preserve">Globally, companies are producing at high operating rates in 2021 than last year due to increasing demand </w:t>
                      </w:r>
                      <w:r w:rsidR="00CF60F6">
                        <w:rPr>
                          <w:bCs/>
                          <w:color w:val="000000" w:themeColor="text1"/>
                        </w:rPr>
                        <w:t xml:space="preserve">of FRP coating and lining </w:t>
                      </w:r>
                      <w:r w:rsidRPr="002B5730">
                        <w:rPr>
                          <w:bCs/>
                          <w:color w:val="000000" w:themeColor="text1"/>
                        </w:rPr>
                        <w:t>from the pipes &amp; tanks industry, construction sector</w:t>
                      </w:r>
                      <w:r w:rsidR="00C22FCF">
                        <w:rPr>
                          <w:bCs/>
                          <w:color w:val="000000" w:themeColor="text1"/>
                        </w:rPr>
                        <w:t xml:space="preserve"> and </w:t>
                      </w:r>
                      <w:r w:rsidRPr="002B5730">
                        <w:rPr>
                          <w:bCs/>
                          <w:color w:val="000000" w:themeColor="text1"/>
                        </w:rPr>
                        <w:t>marine industr</w:t>
                      </w:r>
                      <w:r w:rsidR="00C22FCF">
                        <w:rPr>
                          <w:bCs/>
                          <w:color w:val="000000" w:themeColor="text1"/>
                        </w:rPr>
                        <w:t>y.</w:t>
                      </w:r>
                    </w:p>
                    <w:p w14:paraId="7AB46DF0" w14:textId="77777777" w:rsidR="00262FD4"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 xml:space="preserve">Moreover, rising investment in the defense sector by major economies drove the companies to operate at higher efficiency. </w:t>
                      </w:r>
                    </w:p>
                    <w:p w14:paraId="13CAAD28" w14:textId="4616FB53" w:rsidR="00262FD4" w:rsidRPr="002B5730"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Other factors supporting operating rates are increasing investment in renewable energy sources like wind and solar energy in emerging economies in the Asia Pacific.</w:t>
                      </w:r>
                    </w:p>
                    <w:p w14:paraId="7D9047C1" w14:textId="6CC57268" w:rsidR="00262FD4" w:rsidRDefault="00262FD4"/>
                  </w:txbxContent>
                </v:textbox>
                <w10:wrap type="square"/>
              </v:shape>
            </w:pict>
          </mc:Fallback>
        </mc:AlternateContent>
      </w:r>
    </w:p>
    <w:p w14:paraId="3878D680" w14:textId="77777777" w:rsidR="00262FD4" w:rsidRDefault="00262FD4" w:rsidP="0061645E">
      <w:pPr>
        <w:rPr>
          <w:rFonts w:ascii="Arial" w:hAnsi="Arial" w:cs="Arial"/>
          <w:b/>
          <w:bCs/>
          <w:sz w:val="24"/>
          <w:szCs w:val="24"/>
        </w:rPr>
      </w:pPr>
    </w:p>
    <w:p w14:paraId="13A6368D" w14:textId="65C45835" w:rsidR="009E126D" w:rsidRPr="0061645E" w:rsidRDefault="009E126D" w:rsidP="0061645E">
      <w:pPr>
        <w:rPr>
          <w:rFonts w:ascii="Arial" w:hAnsi="Arial" w:cs="Arial"/>
          <w:b/>
          <w:bCs/>
          <w:sz w:val="24"/>
          <w:szCs w:val="24"/>
        </w:rPr>
      </w:pPr>
      <w:r w:rsidRPr="0061645E">
        <w:rPr>
          <w:rFonts w:ascii="Arial" w:hAnsi="Arial" w:cs="Arial"/>
          <w:b/>
          <w:bCs/>
          <w:sz w:val="24"/>
          <w:szCs w:val="24"/>
        </w:rPr>
        <w:t>3.1.5. Demand By Application</w:t>
      </w:r>
    </w:p>
    <w:p w14:paraId="3A7EF0D2" w14:textId="69A04BC7" w:rsidR="006E66C6" w:rsidRDefault="0034106F" w:rsidP="00064CBC">
      <w:pPr>
        <w:rPr>
          <w:noProof/>
          <w:color w:val="000000" w:themeColor="text1"/>
        </w:rPr>
      </w:pPr>
      <w:r w:rsidRPr="002B5730">
        <w:rPr>
          <w:b/>
          <w:noProof/>
          <w:color w:val="000000" w:themeColor="text1"/>
        </w:rPr>
        <mc:AlternateContent>
          <mc:Choice Requires="wps">
            <w:drawing>
              <wp:anchor distT="0" distB="0" distL="114300" distR="114300" simplePos="0" relativeHeight="251917312" behindDoc="0" locked="0" layoutInCell="1" allowOverlap="1" wp14:anchorId="4DAC49A9" wp14:editId="163FB348">
                <wp:simplePos x="0" y="0"/>
                <wp:positionH relativeFrom="margin">
                  <wp:posOffset>3390900</wp:posOffset>
                </wp:positionH>
                <wp:positionV relativeFrom="paragraph">
                  <wp:posOffset>3257550</wp:posOffset>
                </wp:positionV>
                <wp:extent cx="2907030" cy="307340"/>
                <wp:effectExtent l="0" t="0" r="0" b="0"/>
                <wp:wrapNone/>
                <wp:docPr id="213" name="TextBox 4"/>
                <wp:cNvGraphicFramePr/>
                <a:graphic xmlns:a="http://schemas.openxmlformats.org/drawingml/2006/main">
                  <a:graphicData uri="http://schemas.microsoft.com/office/word/2010/wordprocessingShape">
                    <wps:wsp>
                      <wps:cNvSpPr txBox="1"/>
                      <wps:spPr>
                        <a:xfrm>
                          <a:off x="0" y="0"/>
                          <a:ext cx="2907030" cy="307340"/>
                        </a:xfrm>
                        <a:prstGeom prst="rect">
                          <a:avLst/>
                        </a:prstGeom>
                        <a:noFill/>
                      </wps:spPr>
                      <wps:txbx>
                        <w:txbxContent>
                          <w:p w14:paraId="739C0AD8"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445900F9"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4DAC49A9" id="_x0000_s1048" type="#_x0000_t202" style="position:absolute;margin-left:267pt;margin-top:256.5pt;width:228.9pt;height:24.2pt;z-index:251917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" filled="f" stroked="f">
                <v:textbox style="mso-fit-shape-to-text:t">
                  <w:txbxContent>
                    <w:p w14:paraId="739C0AD8"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445900F9"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9E126D" w:rsidRPr="0061645E">
        <w:rPr>
          <w:rFonts w:ascii="Arial" w:hAnsi="Arial" w:cs="Arial"/>
          <w:b/>
          <w:bCs/>
          <w:sz w:val="24"/>
          <w:szCs w:val="24"/>
        </w:rPr>
        <w:t>Global Vinyl Ester Resin Demand, By Application, By Volume</w:t>
      </w:r>
      <w:r w:rsidR="00F56843">
        <w:rPr>
          <w:rFonts w:ascii="Arial" w:hAnsi="Arial" w:cs="Arial"/>
          <w:b/>
          <w:bCs/>
          <w:sz w:val="24"/>
          <w:szCs w:val="24"/>
        </w:rPr>
        <w:t xml:space="preserve"> </w:t>
      </w:r>
      <w:r w:rsidR="00274F09" w:rsidRPr="00274F09">
        <w:rPr>
          <w:rFonts w:ascii="Arial" w:hAnsi="Arial" w:cs="Arial"/>
          <w:b/>
          <w:bCs/>
          <w:sz w:val="24"/>
          <w:szCs w:val="24"/>
        </w:rPr>
        <w:t xml:space="preserve">(000’ </w:t>
      </w:r>
      <w:r w:rsidR="00650D00" w:rsidRPr="00274F09">
        <w:rPr>
          <w:rFonts w:ascii="Arial" w:hAnsi="Arial" w:cs="Arial"/>
          <w:b/>
          <w:bCs/>
          <w:sz w:val="24"/>
          <w:szCs w:val="24"/>
        </w:rPr>
        <w:t>Tonnes)</w:t>
      </w:r>
      <w:r w:rsidR="00650D00">
        <w:rPr>
          <w:rFonts w:ascii="Arial" w:hAnsi="Arial" w:cs="Arial"/>
          <w:b/>
          <w:bCs/>
          <w:sz w:val="24"/>
          <w:szCs w:val="24"/>
        </w:rPr>
        <w:t xml:space="preserve"> (</w:t>
      </w:r>
      <w:r w:rsidR="00180344">
        <w:rPr>
          <w:rFonts w:ascii="Arial" w:hAnsi="Arial" w:cs="Arial"/>
          <w:b/>
          <w:bCs/>
          <w:sz w:val="24"/>
          <w:szCs w:val="24"/>
        </w:rPr>
        <w:t>%)</w:t>
      </w:r>
      <w:r w:rsidR="009E126D" w:rsidRPr="0061645E">
        <w:rPr>
          <w:rFonts w:ascii="Arial" w:hAnsi="Arial" w:cs="Arial"/>
          <w:b/>
          <w:bCs/>
          <w:sz w:val="24"/>
          <w:szCs w:val="24"/>
        </w:rPr>
        <w:t>, 2015–2030F</w:t>
      </w:r>
      <w:r w:rsidR="0068477D" w:rsidRPr="002B5730">
        <w:rPr>
          <w:noProof/>
          <w:color w:val="000000" w:themeColor="text1"/>
        </w:rPr>
        <w:drawing>
          <wp:inline distT="0" distB="0" distL="0" distR="0" wp14:anchorId="053E278B" wp14:editId="6FFA9AAE">
            <wp:extent cx="6524625" cy="3648075"/>
            <wp:effectExtent l="0" t="0" r="0" b="0"/>
            <wp:docPr id="422" name="Chart 422">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78112DE" w14:textId="1EA9395C" w:rsidR="00262FD4" w:rsidRDefault="00262FD4" w:rsidP="00B07577">
      <w:pPr>
        <w:pStyle w:val="BodyText"/>
        <w:spacing w:before="162" w:line="360" w:lineRule="auto"/>
        <w:ind w:right="-86"/>
        <w:jc w:val="both"/>
        <w:rPr>
          <w:noProof/>
          <w:color w:val="000000" w:themeColor="text1"/>
        </w:rPr>
      </w:pPr>
    </w:p>
    <w:p w14:paraId="46ADF0F6" w14:textId="07A2DCA7" w:rsidR="008E2D80" w:rsidRDefault="008E2D80" w:rsidP="00B07577">
      <w:pPr>
        <w:pStyle w:val="BodyText"/>
        <w:spacing w:before="162" w:line="360" w:lineRule="auto"/>
        <w:ind w:right="-86"/>
        <w:jc w:val="both"/>
        <w:rPr>
          <w:noProof/>
          <w:color w:val="000000" w:themeColor="text1"/>
        </w:rPr>
      </w:pPr>
    </w:p>
    <w:p w14:paraId="0DF7B1D6" w14:textId="77777777" w:rsidR="00C36D81" w:rsidRDefault="00C36D81" w:rsidP="00B07577">
      <w:pPr>
        <w:pStyle w:val="BodyText"/>
        <w:spacing w:before="162" w:line="360" w:lineRule="auto"/>
        <w:ind w:right="-86"/>
        <w:jc w:val="both"/>
        <w:rPr>
          <w:noProof/>
          <w:color w:val="000000" w:themeColor="text1"/>
        </w:rPr>
      </w:pPr>
    </w:p>
    <w:p w14:paraId="62467842" w14:textId="77777777" w:rsidR="00262FD4" w:rsidRDefault="00262FD4" w:rsidP="00B07577">
      <w:pPr>
        <w:pStyle w:val="BodyText"/>
        <w:spacing w:before="162" w:line="360" w:lineRule="auto"/>
        <w:ind w:right="-86"/>
        <w:jc w:val="both"/>
        <w:rPr>
          <w:noProof/>
          <w:color w:val="000000" w:themeColor="text1"/>
        </w:rPr>
      </w:pPr>
    </w:p>
    <w:p w14:paraId="39AD9EE8" w14:textId="6297528B" w:rsidR="0022743F" w:rsidRDefault="0022743F" w:rsidP="00B07577">
      <w:pPr>
        <w:pStyle w:val="BodyText"/>
        <w:spacing w:before="162" w:line="360" w:lineRule="auto"/>
        <w:ind w:right="-86"/>
        <w:jc w:val="both"/>
        <w:rPr>
          <w:noProof/>
          <w:color w:val="000000" w:themeColor="text1"/>
        </w:rPr>
        <w:sectPr w:rsidR="0022743F"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400" w:type="dxa"/>
        <w:tblInd w:w="-185" w:type="dxa"/>
        <w:tblLook w:val="04A0" w:firstRow="1" w:lastRow="0" w:firstColumn="1" w:lastColumn="0" w:noHBand="0" w:noVBand="1"/>
      </w:tblPr>
      <w:tblGrid>
        <w:gridCol w:w="1829"/>
        <w:gridCol w:w="895"/>
        <w:gridCol w:w="895"/>
        <w:gridCol w:w="895"/>
        <w:gridCol w:w="895"/>
        <w:gridCol w:w="895"/>
        <w:gridCol w:w="895"/>
        <w:gridCol w:w="1077"/>
        <w:gridCol w:w="1062"/>
        <w:gridCol w:w="1062"/>
      </w:tblGrid>
      <w:tr w:rsidR="005D2A6A" w:rsidRPr="005D2A6A" w14:paraId="1151D2BF" w14:textId="77777777" w:rsidTr="005D2A6A">
        <w:trPr>
          <w:trHeight w:val="498"/>
        </w:trPr>
        <w:tc>
          <w:tcPr>
            <w:tcW w:w="1829"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DB397F9" w14:textId="7184BDD6" w:rsidR="005D2A6A" w:rsidRPr="005D2A6A" w:rsidRDefault="005D2A6A" w:rsidP="00E561A5">
            <w:pPr>
              <w:spacing w:after="0" w:line="240" w:lineRule="auto"/>
              <w:jc w:val="center"/>
              <w:rPr>
                <w:rFonts w:ascii="Arial" w:eastAsia="Times New Roman" w:hAnsi="Arial" w:cs="Arial"/>
                <w:b/>
                <w:bCs/>
                <w:color w:val="FFFFFF" w:themeColor="background1"/>
                <w:sz w:val="20"/>
                <w:szCs w:val="20"/>
                <w:lang w:val="en-US"/>
              </w:rPr>
            </w:pPr>
            <w:bookmarkStart w:id="43" w:name="_Hlk84171200"/>
            <w:r w:rsidRPr="005D2A6A">
              <w:rPr>
                <w:rFonts w:ascii="Arial" w:eastAsia="Times New Roman" w:hAnsi="Arial" w:cs="Arial"/>
                <w:b/>
                <w:bCs/>
                <w:color w:val="FFFFFF" w:themeColor="background1"/>
                <w:sz w:val="20"/>
                <w:szCs w:val="20"/>
                <w:lang w:val="en-US"/>
              </w:rPr>
              <w:lastRenderedPageBreak/>
              <w:t xml:space="preserve">Demand by </w:t>
            </w:r>
            <w:r w:rsidR="0030317B">
              <w:rPr>
                <w:rFonts w:ascii="Arial" w:eastAsia="Times New Roman" w:hAnsi="Arial" w:cs="Arial"/>
                <w:b/>
                <w:bCs/>
                <w:color w:val="FFFFFF" w:themeColor="background1"/>
                <w:sz w:val="20"/>
                <w:szCs w:val="20"/>
                <w:lang w:val="en-US"/>
              </w:rPr>
              <w:t xml:space="preserve">Application </w:t>
            </w:r>
          </w:p>
        </w:tc>
        <w:tc>
          <w:tcPr>
            <w:tcW w:w="895" w:type="dxa"/>
            <w:tcBorders>
              <w:top w:val="single" w:sz="4" w:space="0" w:color="auto"/>
              <w:left w:val="nil"/>
              <w:bottom w:val="single" w:sz="4" w:space="0" w:color="auto"/>
              <w:right w:val="single" w:sz="4" w:space="0" w:color="auto"/>
            </w:tcBorders>
            <w:shd w:val="clear" w:color="auto" w:fill="C00000"/>
            <w:noWrap/>
            <w:vAlign w:val="center"/>
            <w:hideMark/>
          </w:tcPr>
          <w:p w14:paraId="5DD9ECA5"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2015</w:t>
            </w:r>
          </w:p>
        </w:tc>
        <w:tc>
          <w:tcPr>
            <w:tcW w:w="895" w:type="dxa"/>
            <w:tcBorders>
              <w:top w:val="single" w:sz="4" w:space="0" w:color="auto"/>
              <w:left w:val="nil"/>
              <w:bottom w:val="single" w:sz="4" w:space="0" w:color="auto"/>
              <w:right w:val="single" w:sz="4" w:space="0" w:color="auto"/>
            </w:tcBorders>
            <w:shd w:val="clear" w:color="auto" w:fill="C00000"/>
            <w:noWrap/>
            <w:vAlign w:val="center"/>
            <w:hideMark/>
          </w:tcPr>
          <w:p w14:paraId="0C5850D5"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2016</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3321BB85"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2017</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3023A360"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2018</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623F6D58"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2019</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3652B025"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2020</w:t>
            </w:r>
          </w:p>
        </w:tc>
        <w:tc>
          <w:tcPr>
            <w:tcW w:w="1077" w:type="dxa"/>
            <w:tcBorders>
              <w:top w:val="single" w:sz="4" w:space="0" w:color="auto"/>
              <w:left w:val="nil"/>
              <w:bottom w:val="single" w:sz="4" w:space="0" w:color="auto"/>
              <w:right w:val="single" w:sz="4" w:space="0" w:color="auto"/>
            </w:tcBorders>
            <w:shd w:val="clear" w:color="auto" w:fill="C00000"/>
            <w:noWrap/>
            <w:vAlign w:val="bottom"/>
            <w:hideMark/>
          </w:tcPr>
          <w:p w14:paraId="1D3C59DA"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2021E</w:t>
            </w:r>
          </w:p>
        </w:tc>
        <w:tc>
          <w:tcPr>
            <w:tcW w:w="1062" w:type="dxa"/>
            <w:tcBorders>
              <w:top w:val="single" w:sz="4" w:space="0" w:color="auto"/>
              <w:left w:val="nil"/>
              <w:bottom w:val="single" w:sz="4" w:space="0" w:color="auto"/>
              <w:right w:val="single" w:sz="4" w:space="0" w:color="auto"/>
            </w:tcBorders>
            <w:shd w:val="clear" w:color="auto" w:fill="C00000"/>
            <w:noWrap/>
            <w:vAlign w:val="bottom"/>
            <w:hideMark/>
          </w:tcPr>
          <w:p w14:paraId="663937FC"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2025F</w:t>
            </w:r>
          </w:p>
        </w:tc>
        <w:tc>
          <w:tcPr>
            <w:tcW w:w="1062"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AAE71D4"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2030F</w:t>
            </w:r>
          </w:p>
        </w:tc>
      </w:tr>
      <w:tr w:rsidR="005D2A6A" w:rsidRPr="005D2A6A" w14:paraId="788361D6"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0B0E9F44" w14:textId="77777777" w:rsidR="005D2A6A" w:rsidRPr="005D2A6A" w:rsidRDefault="005D2A6A" w:rsidP="00BF252C">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Pipes &amp; Tanks</w:t>
            </w:r>
          </w:p>
        </w:tc>
        <w:tc>
          <w:tcPr>
            <w:tcW w:w="895" w:type="dxa"/>
            <w:tcBorders>
              <w:top w:val="nil"/>
              <w:left w:val="nil"/>
              <w:bottom w:val="single" w:sz="4" w:space="0" w:color="auto"/>
              <w:right w:val="single" w:sz="4" w:space="0" w:color="auto"/>
            </w:tcBorders>
            <w:shd w:val="clear" w:color="000000" w:fill="FFFFFF"/>
            <w:noWrap/>
            <w:vAlign w:val="bottom"/>
            <w:hideMark/>
          </w:tcPr>
          <w:p w14:paraId="4B0097D1"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399</w:t>
            </w:r>
          </w:p>
        </w:tc>
        <w:tc>
          <w:tcPr>
            <w:tcW w:w="895" w:type="dxa"/>
            <w:tcBorders>
              <w:top w:val="nil"/>
              <w:left w:val="nil"/>
              <w:bottom w:val="single" w:sz="4" w:space="0" w:color="auto"/>
              <w:right w:val="single" w:sz="4" w:space="0" w:color="auto"/>
            </w:tcBorders>
            <w:shd w:val="clear" w:color="000000" w:fill="FFFFFF"/>
            <w:noWrap/>
            <w:vAlign w:val="bottom"/>
            <w:hideMark/>
          </w:tcPr>
          <w:p w14:paraId="70CD1BE4"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417</w:t>
            </w:r>
          </w:p>
        </w:tc>
        <w:tc>
          <w:tcPr>
            <w:tcW w:w="895" w:type="dxa"/>
            <w:tcBorders>
              <w:top w:val="nil"/>
              <w:left w:val="nil"/>
              <w:bottom w:val="single" w:sz="4" w:space="0" w:color="auto"/>
              <w:right w:val="single" w:sz="4" w:space="0" w:color="auto"/>
            </w:tcBorders>
            <w:shd w:val="clear" w:color="000000" w:fill="FFFFFF"/>
            <w:noWrap/>
            <w:vAlign w:val="bottom"/>
            <w:hideMark/>
          </w:tcPr>
          <w:p w14:paraId="07B3FA69"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433</w:t>
            </w:r>
          </w:p>
        </w:tc>
        <w:tc>
          <w:tcPr>
            <w:tcW w:w="895" w:type="dxa"/>
            <w:tcBorders>
              <w:top w:val="nil"/>
              <w:left w:val="nil"/>
              <w:bottom w:val="single" w:sz="4" w:space="0" w:color="auto"/>
              <w:right w:val="single" w:sz="4" w:space="0" w:color="auto"/>
            </w:tcBorders>
            <w:shd w:val="clear" w:color="000000" w:fill="FFFFFF"/>
            <w:noWrap/>
            <w:vAlign w:val="bottom"/>
            <w:hideMark/>
          </w:tcPr>
          <w:p w14:paraId="1E9A35EF"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452</w:t>
            </w:r>
          </w:p>
        </w:tc>
        <w:tc>
          <w:tcPr>
            <w:tcW w:w="895" w:type="dxa"/>
            <w:tcBorders>
              <w:top w:val="nil"/>
              <w:left w:val="nil"/>
              <w:bottom w:val="single" w:sz="4" w:space="0" w:color="auto"/>
              <w:right w:val="single" w:sz="4" w:space="0" w:color="auto"/>
            </w:tcBorders>
            <w:shd w:val="clear" w:color="000000" w:fill="FFFFFF"/>
            <w:noWrap/>
            <w:vAlign w:val="bottom"/>
            <w:hideMark/>
          </w:tcPr>
          <w:p w14:paraId="1D13D69C"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469</w:t>
            </w:r>
          </w:p>
        </w:tc>
        <w:tc>
          <w:tcPr>
            <w:tcW w:w="895" w:type="dxa"/>
            <w:tcBorders>
              <w:top w:val="nil"/>
              <w:left w:val="nil"/>
              <w:bottom w:val="single" w:sz="4" w:space="0" w:color="auto"/>
              <w:right w:val="single" w:sz="4" w:space="0" w:color="auto"/>
            </w:tcBorders>
            <w:shd w:val="clear" w:color="000000" w:fill="FFFFFF"/>
            <w:noWrap/>
            <w:vAlign w:val="bottom"/>
            <w:hideMark/>
          </w:tcPr>
          <w:p w14:paraId="1D1CEEC6"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437</w:t>
            </w:r>
          </w:p>
        </w:tc>
        <w:tc>
          <w:tcPr>
            <w:tcW w:w="1077" w:type="dxa"/>
            <w:tcBorders>
              <w:top w:val="nil"/>
              <w:left w:val="nil"/>
              <w:bottom w:val="single" w:sz="4" w:space="0" w:color="auto"/>
              <w:right w:val="single" w:sz="4" w:space="0" w:color="auto"/>
            </w:tcBorders>
            <w:shd w:val="clear" w:color="000000" w:fill="FFFFFF"/>
            <w:noWrap/>
            <w:vAlign w:val="bottom"/>
            <w:hideMark/>
          </w:tcPr>
          <w:p w14:paraId="7A00DC12"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466</w:t>
            </w:r>
          </w:p>
        </w:tc>
        <w:tc>
          <w:tcPr>
            <w:tcW w:w="1062" w:type="dxa"/>
            <w:tcBorders>
              <w:top w:val="nil"/>
              <w:left w:val="nil"/>
              <w:bottom w:val="single" w:sz="4" w:space="0" w:color="auto"/>
              <w:right w:val="single" w:sz="4" w:space="0" w:color="auto"/>
            </w:tcBorders>
            <w:shd w:val="clear" w:color="000000" w:fill="FFFFFF"/>
            <w:noWrap/>
            <w:vAlign w:val="bottom"/>
            <w:hideMark/>
          </w:tcPr>
          <w:p w14:paraId="6E10AA55"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609</w:t>
            </w:r>
          </w:p>
        </w:tc>
        <w:tc>
          <w:tcPr>
            <w:tcW w:w="1062" w:type="dxa"/>
            <w:tcBorders>
              <w:top w:val="nil"/>
              <w:left w:val="nil"/>
              <w:bottom w:val="single" w:sz="4" w:space="0" w:color="auto"/>
              <w:right w:val="single" w:sz="4" w:space="0" w:color="auto"/>
            </w:tcBorders>
            <w:shd w:val="clear" w:color="000000" w:fill="FFFFFF"/>
            <w:noWrap/>
            <w:vAlign w:val="bottom"/>
            <w:hideMark/>
          </w:tcPr>
          <w:p w14:paraId="632E0BB1"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818</w:t>
            </w:r>
          </w:p>
        </w:tc>
      </w:tr>
      <w:tr w:rsidR="005D2A6A" w:rsidRPr="005D2A6A" w14:paraId="42C397E4"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634D3518" w14:textId="77777777" w:rsidR="005D2A6A" w:rsidRPr="005D2A6A" w:rsidRDefault="005D2A6A" w:rsidP="00BF252C">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Marine Components</w:t>
            </w:r>
          </w:p>
        </w:tc>
        <w:tc>
          <w:tcPr>
            <w:tcW w:w="895" w:type="dxa"/>
            <w:tcBorders>
              <w:top w:val="nil"/>
              <w:left w:val="nil"/>
              <w:bottom w:val="single" w:sz="4" w:space="0" w:color="auto"/>
              <w:right w:val="single" w:sz="4" w:space="0" w:color="auto"/>
            </w:tcBorders>
            <w:shd w:val="clear" w:color="000000" w:fill="FFFFFF"/>
            <w:noWrap/>
            <w:vAlign w:val="bottom"/>
            <w:hideMark/>
          </w:tcPr>
          <w:p w14:paraId="23FAB85B"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128</w:t>
            </w:r>
          </w:p>
        </w:tc>
        <w:tc>
          <w:tcPr>
            <w:tcW w:w="895" w:type="dxa"/>
            <w:tcBorders>
              <w:top w:val="nil"/>
              <w:left w:val="nil"/>
              <w:bottom w:val="single" w:sz="4" w:space="0" w:color="auto"/>
              <w:right w:val="single" w:sz="4" w:space="0" w:color="auto"/>
            </w:tcBorders>
            <w:shd w:val="clear" w:color="000000" w:fill="FFFFFF"/>
            <w:noWrap/>
            <w:vAlign w:val="bottom"/>
            <w:hideMark/>
          </w:tcPr>
          <w:p w14:paraId="647F3E58"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135</w:t>
            </w:r>
          </w:p>
        </w:tc>
        <w:tc>
          <w:tcPr>
            <w:tcW w:w="895" w:type="dxa"/>
            <w:tcBorders>
              <w:top w:val="nil"/>
              <w:left w:val="nil"/>
              <w:bottom w:val="single" w:sz="4" w:space="0" w:color="auto"/>
              <w:right w:val="single" w:sz="4" w:space="0" w:color="auto"/>
            </w:tcBorders>
            <w:shd w:val="clear" w:color="000000" w:fill="FFFFFF"/>
            <w:noWrap/>
            <w:vAlign w:val="bottom"/>
            <w:hideMark/>
          </w:tcPr>
          <w:p w14:paraId="00879428"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140</w:t>
            </w:r>
          </w:p>
        </w:tc>
        <w:tc>
          <w:tcPr>
            <w:tcW w:w="895" w:type="dxa"/>
            <w:tcBorders>
              <w:top w:val="nil"/>
              <w:left w:val="nil"/>
              <w:bottom w:val="single" w:sz="4" w:space="0" w:color="auto"/>
              <w:right w:val="single" w:sz="4" w:space="0" w:color="auto"/>
            </w:tcBorders>
            <w:shd w:val="clear" w:color="000000" w:fill="FFFFFF"/>
            <w:noWrap/>
            <w:vAlign w:val="bottom"/>
            <w:hideMark/>
          </w:tcPr>
          <w:p w14:paraId="6C4B825E"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147</w:t>
            </w:r>
          </w:p>
        </w:tc>
        <w:tc>
          <w:tcPr>
            <w:tcW w:w="895" w:type="dxa"/>
            <w:tcBorders>
              <w:top w:val="nil"/>
              <w:left w:val="nil"/>
              <w:bottom w:val="single" w:sz="4" w:space="0" w:color="auto"/>
              <w:right w:val="single" w:sz="4" w:space="0" w:color="auto"/>
            </w:tcBorders>
            <w:shd w:val="clear" w:color="000000" w:fill="FFFFFF"/>
            <w:noWrap/>
            <w:vAlign w:val="bottom"/>
            <w:hideMark/>
          </w:tcPr>
          <w:p w14:paraId="27D54710"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153</w:t>
            </w:r>
          </w:p>
        </w:tc>
        <w:tc>
          <w:tcPr>
            <w:tcW w:w="895" w:type="dxa"/>
            <w:tcBorders>
              <w:top w:val="nil"/>
              <w:left w:val="nil"/>
              <w:bottom w:val="single" w:sz="4" w:space="0" w:color="auto"/>
              <w:right w:val="single" w:sz="4" w:space="0" w:color="auto"/>
            </w:tcBorders>
            <w:shd w:val="clear" w:color="000000" w:fill="FFFFFF"/>
            <w:noWrap/>
            <w:vAlign w:val="bottom"/>
            <w:hideMark/>
          </w:tcPr>
          <w:p w14:paraId="3C13FA05"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142</w:t>
            </w:r>
          </w:p>
        </w:tc>
        <w:tc>
          <w:tcPr>
            <w:tcW w:w="1077" w:type="dxa"/>
            <w:tcBorders>
              <w:top w:val="nil"/>
              <w:left w:val="nil"/>
              <w:bottom w:val="single" w:sz="4" w:space="0" w:color="auto"/>
              <w:right w:val="single" w:sz="4" w:space="0" w:color="auto"/>
            </w:tcBorders>
            <w:shd w:val="clear" w:color="000000" w:fill="FFFFFF"/>
            <w:noWrap/>
            <w:vAlign w:val="bottom"/>
            <w:hideMark/>
          </w:tcPr>
          <w:p w14:paraId="656B570C"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155</w:t>
            </w:r>
          </w:p>
        </w:tc>
        <w:tc>
          <w:tcPr>
            <w:tcW w:w="1062" w:type="dxa"/>
            <w:tcBorders>
              <w:top w:val="nil"/>
              <w:left w:val="nil"/>
              <w:bottom w:val="single" w:sz="4" w:space="0" w:color="auto"/>
              <w:right w:val="single" w:sz="4" w:space="0" w:color="auto"/>
            </w:tcBorders>
            <w:shd w:val="clear" w:color="000000" w:fill="FFFFFF"/>
            <w:noWrap/>
            <w:vAlign w:val="bottom"/>
            <w:hideMark/>
          </w:tcPr>
          <w:p w14:paraId="0F907062"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197</w:t>
            </w:r>
          </w:p>
        </w:tc>
        <w:tc>
          <w:tcPr>
            <w:tcW w:w="1062" w:type="dxa"/>
            <w:tcBorders>
              <w:top w:val="nil"/>
              <w:left w:val="nil"/>
              <w:bottom w:val="single" w:sz="4" w:space="0" w:color="auto"/>
              <w:right w:val="single" w:sz="4" w:space="0" w:color="auto"/>
            </w:tcBorders>
            <w:shd w:val="clear" w:color="000000" w:fill="FFFFFF"/>
            <w:noWrap/>
            <w:vAlign w:val="bottom"/>
            <w:hideMark/>
          </w:tcPr>
          <w:p w14:paraId="3C9BDEEA"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270</w:t>
            </w:r>
          </w:p>
        </w:tc>
      </w:tr>
      <w:tr w:rsidR="005D2A6A" w:rsidRPr="005D2A6A" w14:paraId="6BBE2056"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64A6DA58" w14:textId="77777777" w:rsidR="005D2A6A" w:rsidRPr="005D2A6A" w:rsidRDefault="005D2A6A" w:rsidP="00BF252C">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Renewables</w:t>
            </w:r>
          </w:p>
        </w:tc>
        <w:tc>
          <w:tcPr>
            <w:tcW w:w="895" w:type="dxa"/>
            <w:tcBorders>
              <w:top w:val="nil"/>
              <w:left w:val="nil"/>
              <w:bottom w:val="single" w:sz="4" w:space="0" w:color="auto"/>
              <w:right w:val="single" w:sz="4" w:space="0" w:color="auto"/>
            </w:tcBorders>
            <w:shd w:val="clear" w:color="000000" w:fill="FFFFFF"/>
            <w:noWrap/>
            <w:vAlign w:val="bottom"/>
            <w:hideMark/>
          </w:tcPr>
          <w:p w14:paraId="70135DF9"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43</w:t>
            </w:r>
          </w:p>
        </w:tc>
        <w:tc>
          <w:tcPr>
            <w:tcW w:w="895" w:type="dxa"/>
            <w:tcBorders>
              <w:top w:val="nil"/>
              <w:left w:val="nil"/>
              <w:bottom w:val="single" w:sz="4" w:space="0" w:color="auto"/>
              <w:right w:val="single" w:sz="4" w:space="0" w:color="auto"/>
            </w:tcBorders>
            <w:shd w:val="clear" w:color="000000" w:fill="FFFFFF"/>
            <w:noWrap/>
            <w:vAlign w:val="bottom"/>
            <w:hideMark/>
          </w:tcPr>
          <w:p w14:paraId="32090AE6"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45</w:t>
            </w:r>
          </w:p>
        </w:tc>
        <w:tc>
          <w:tcPr>
            <w:tcW w:w="895" w:type="dxa"/>
            <w:tcBorders>
              <w:top w:val="nil"/>
              <w:left w:val="nil"/>
              <w:bottom w:val="single" w:sz="4" w:space="0" w:color="auto"/>
              <w:right w:val="single" w:sz="4" w:space="0" w:color="auto"/>
            </w:tcBorders>
            <w:shd w:val="clear" w:color="000000" w:fill="FFFFFF"/>
            <w:noWrap/>
            <w:vAlign w:val="bottom"/>
            <w:hideMark/>
          </w:tcPr>
          <w:p w14:paraId="1FF3F3B2"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47</w:t>
            </w:r>
          </w:p>
        </w:tc>
        <w:tc>
          <w:tcPr>
            <w:tcW w:w="895" w:type="dxa"/>
            <w:tcBorders>
              <w:top w:val="nil"/>
              <w:left w:val="nil"/>
              <w:bottom w:val="single" w:sz="4" w:space="0" w:color="auto"/>
              <w:right w:val="single" w:sz="4" w:space="0" w:color="auto"/>
            </w:tcBorders>
            <w:shd w:val="clear" w:color="000000" w:fill="FFFFFF"/>
            <w:noWrap/>
            <w:vAlign w:val="bottom"/>
            <w:hideMark/>
          </w:tcPr>
          <w:p w14:paraId="6CD8BAD8"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49</w:t>
            </w:r>
          </w:p>
        </w:tc>
        <w:tc>
          <w:tcPr>
            <w:tcW w:w="895" w:type="dxa"/>
            <w:tcBorders>
              <w:top w:val="nil"/>
              <w:left w:val="nil"/>
              <w:bottom w:val="single" w:sz="4" w:space="0" w:color="auto"/>
              <w:right w:val="single" w:sz="4" w:space="0" w:color="auto"/>
            </w:tcBorders>
            <w:shd w:val="clear" w:color="000000" w:fill="FFFFFF"/>
            <w:noWrap/>
            <w:vAlign w:val="bottom"/>
            <w:hideMark/>
          </w:tcPr>
          <w:p w14:paraId="5184DFBD"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51</w:t>
            </w:r>
          </w:p>
        </w:tc>
        <w:tc>
          <w:tcPr>
            <w:tcW w:w="895" w:type="dxa"/>
            <w:tcBorders>
              <w:top w:val="nil"/>
              <w:left w:val="nil"/>
              <w:bottom w:val="single" w:sz="4" w:space="0" w:color="auto"/>
              <w:right w:val="single" w:sz="4" w:space="0" w:color="auto"/>
            </w:tcBorders>
            <w:shd w:val="clear" w:color="000000" w:fill="FFFFFF"/>
            <w:noWrap/>
            <w:vAlign w:val="bottom"/>
            <w:hideMark/>
          </w:tcPr>
          <w:p w14:paraId="71882575"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48</w:t>
            </w:r>
          </w:p>
        </w:tc>
        <w:tc>
          <w:tcPr>
            <w:tcW w:w="1077" w:type="dxa"/>
            <w:tcBorders>
              <w:top w:val="nil"/>
              <w:left w:val="nil"/>
              <w:bottom w:val="single" w:sz="4" w:space="0" w:color="auto"/>
              <w:right w:val="single" w:sz="4" w:space="0" w:color="auto"/>
            </w:tcBorders>
            <w:shd w:val="clear" w:color="000000" w:fill="FFFFFF"/>
            <w:noWrap/>
            <w:vAlign w:val="bottom"/>
            <w:hideMark/>
          </w:tcPr>
          <w:p w14:paraId="0F11E481"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51</w:t>
            </w:r>
          </w:p>
        </w:tc>
        <w:tc>
          <w:tcPr>
            <w:tcW w:w="1062" w:type="dxa"/>
            <w:tcBorders>
              <w:top w:val="nil"/>
              <w:left w:val="nil"/>
              <w:bottom w:val="single" w:sz="4" w:space="0" w:color="auto"/>
              <w:right w:val="single" w:sz="4" w:space="0" w:color="auto"/>
            </w:tcBorders>
            <w:shd w:val="clear" w:color="000000" w:fill="FFFFFF"/>
            <w:noWrap/>
            <w:vAlign w:val="bottom"/>
            <w:hideMark/>
          </w:tcPr>
          <w:p w14:paraId="5ECAE90A"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66</w:t>
            </w:r>
          </w:p>
        </w:tc>
        <w:tc>
          <w:tcPr>
            <w:tcW w:w="1062" w:type="dxa"/>
            <w:tcBorders>
              <w:top w:val="nil"/>
              <w:left w:val="nil"/>
              <w:bottom w:val="single" w:sz="4" w:space="0" w:color="auto"/>
              <w:right w:val="single" w:sz="4" w:space="0" w:color="auto"/>
            </w:tcBorders>
            <w:shd w:val="clear" w:color="000000" w:fill="FFFFFF"/>
            <w:noWrap/>
            <w:vAlign w:val="bottom"/>
            <w:hideMark/>
          </w:tcPr>
          <w:p w14:paraId="61B4AF83"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89</w:t>
            </w:r>
          </w:p>
        </w:tc>
      </w:tr>
      <w:tr w:rsidR="005D2A6A" w:rsidRPr="005D2A6A" w14:paraId="5A270684"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77EB64B9" w14:textId="77777777" w:rsidR="005D2A6A" w:rsidRPr="005D2A6A" w:rsidRDefault="005D2A6A" w:rsidP="00BF252C">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Others</w:t>
            </w:r>
          </w:p>
        </w:tc>
        <w:tc>
          <w:tcPr>
            <w:tcW w:w="895" w:type="dxa"/>
            <w:tcBorders>
              <w:top w:val="nil"/>
              <w:left w:val="nil"/>
              <w:bottom w:val="single" w:sz="4" w:space="0" w:color="auto"/>
              <w:right w:val="single" w:sz="4" w:space="0" w:color="auto"/>
            </w:tcBorders>
            <w:shd w:val="clear" w:color="000000" w:fill="FFFFFF"/>
            <w:noWrap/>
            <w:vAlign w:val="bottom"/>
            <w:hideMark/>
          </w:tcPr>
          <w:p w14:paraId="1C83F330"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108</w:t>
            </w:r>
          </w:p>
        </w:tc>
        <w:tc>
          <w:tcPr>
            <w:tcW w:w="895" w:type="dxa"/>
            <w:tcBorders>
              <w:top w:val="nil"/>
              <w:left w:val="nil"/>
              <w:bottom w:val="single" w:sz="4" w:space="0" w:color="auto"/>
              <w:right w:val="single" w:sz="4" w:space="0" w:color="auto"/>
            </w:tcBorders>
            <w:shd w:val="clear" w:color="000000" w:fill="FFFFFF"/>
            <w:noWrap/>
            <w:vAlign w:val="bottom"/>
            <w:hideMark/>
          </w:tcPr>
          <w:p w14:paraId="0D153429"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111</w:t>
            </w:r>
          </w:p>
        </w:tc>
        <w:tc>
          <w:tcPr>
            <w:tcW w:w="895" w:type="dxa"/>
            <w:tcBorders>
              <w:top w:val="nil"/>
              <w:left w:val="nil"/>
              <w:bottom w:val="single" w:sz="4" w:space="0" w:color="auto"/>
              <w:right w:val="single" w:sz="4" w:space="0" w:color="auto"/>
            </w:tcBorders>
            <w:shd w:val="clear" w:color="000000" w:fill="FFFFFF"/>
            <w:noWrap/>
            <w:vAlign w:val="bottom"/>
            <w:hideMark/>
          </w:tcPr>
          <w:p w14:paraId="017EB375"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115</w:t>
            </w:r>
          </w:p>
        </w:tc>
        <w:tc>
          <w:tcPr>
            <w:tcW w:w="895" w:type="dxa"/>
            <w:tcBorders>
              <w:top w:val="nil"/>
              <w:left w:val="nil"/>
              <w:bottom w:val="single" w:sz="4" w:space="0" w:color="auto"/>
              <w:right w:val="single" w:sz="4" w:space="0" w:color="auto"/>
            </w:tcBorders>
            <w:shd w:val="clear" w:color="000000" w:fill="FFFFFF"/>
            <w:noWrap/>
            <w:vAlign w:val="bottom"/>
            <w:hideMark/>
          </w:tcPr>
          <w:p w14:paraId="74B74992"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119</w:t>
            </w:r>
          </w:p>
        </w:tc>
        <w:tc>
          <w:tcPr>
            <w:tcW w:w="895" w:type="dxa"/>
            <w:tcBorders>
              <w:top w:val="nil"/>
              <w:left w:val="nil"/>
              <w:bottom w:val="single" w:sz="4" w:space="0" w:color="auto"/>
              <w:right w:val="single" w:sz="4" w:space="0" w:color="auto"/>
            </w:tcBorders>
            <w:shd w:val="clear" w:color="000000" w:fill="FFFFFF"/>
            <w:noWrap/>
            <w:vAlign w:val="bottom"/>
            <w:hideMark/>
          </w:tcPr>
          <w:p w14:paraId="368E5D7A"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123</w:t>
            </w:r>
          </w:p>
        </w:tc>
        <w:tc>
          <w:tcPr>
            <w:tcW w:w="895" w:type="dxa"/>
            <w:tcBorders>
              <w:top w:val="nil"/>
              <w:left w:val="nil"/>
              <w:bottom w:val="single" w:sz="4" w:space="0" w:color="auto"/>
              <w:right w:val="single" w:sz="4" w:space="0" w:color="auto"/>
            </w:tcBorders>
            <w:shd w:val="clear" w:color="000000" w:fill="FFFFFF"/>
            <w:noWrap/>
            <w:vAlign w:val="bottom"/>
            <w:hideMark/>
          </w:tcPr>
          <w:p w14:paraId="0EA4E4DE"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112</w:t>
            </w:r>
          </w:p>
        </w:tc>
        <w:tc>
          <w:tcPr>
            <w:tcW w:w="1077" w:type="dxa"/>
            <w:tcBorders>
              <w:top w:val="nil"/>
              <w:left w:val="nil"/>
              <w:bottom w:val="single" w:sz="4" w:space="0" w:color="auto"/>
              <w:right w:val="single" w:sz="4" w:space="0" w:color="auto"/>
            </w:tcBorders>
            <w:shd w:val="clear" w:color="000000" w:fill="FFFFFF"/>
            <w:noWrap/>
            <w:vAlign w:val="bottom"/>
            <w:hideMark/>
          </w:tcPr>
          <w:p w14:paraId="66ECE06D"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118</w:t>
            </w:r>
          </w:p>
        </w:tc>
        <w:tc>
          <w:tcPr>
            <w:tcW w:w="1062" w:type="dxa"/>
            <w:tcBorders>
              <w:top w:val="nil"/>
              <w:left w:val="nil"/>
              <w:bottom w:val="single" w:sz="4" w:space="0" w:color="auto"/>
              <w:right w:val="single" w:sz="4" w:space="0" w:color="auto"/>
            </w:tcBorders>
            <w:shd w:val="clear" w:color="000000" w:fill="FFFFFF"/>
            <w:noWrap/>
            <w:vAlign w:val="bottom"/>
            <w:hideMark/>
          </w:tcPr>
          <w:p w14:paraId="060BD1D3"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154</w:t>
            </w:r>
          </w:p>
        </w:tc>
        <w:tc>
          <w:tcPr>
            <w:tcW w:w="1062" w:type="dxa"/>
            <w:tcBorders>
              <w:top w:val="nil"/>
              <w:left w:val="nil"/>
              <w:bottom w:val="single" w:sz="4" w:space="0" w:color="auto"/>
              <w:right w:val="single" w:sz="4" w:space="0" w:color="auto"/>
            </w:tcBorders>
            <w:shd w:val="clear" w:color="000000" w:fill="FFFFFF"/>
            <w:noWrap/>
            <w:vAlign w:val="bottom"/>
            <w:hideMark/>
          </w:tcPr>
          <w:p w14:paraId="7C015501"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190</w:t>
            </w:r>
          </w:p>
        </w:tc>
      </w:tr>
      <w:tr w:rsidR="005D2A6A" w:rsidRPr="005D2A6A" w14:paraId="52C689C5"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2631D93C" w14:textId="77777777" w:rsidR="005D2A6A" w:rsidRPr="00064CBC" w:rsidRDefault="005D2A6A" w:rsidP="00BF252C">
            <w:pPr>
              <w:spacing w:after="0" w:line="240" w:lineRule="auto"/>
              <w:rPr>
                <w:rFonts w:ascii="Arial" w:eastAsia="Times New Roman" w:hAnsi="Arial" w:cs="Arial"/>
                <w:b/>
                <w:bCs/>
                <w:color w:val="000000"/>
                <w:sz w:val="20"/>
                <w:szCs w:val="20"/>
                <w:lang w:val="en-US"/>
              </w:rPr>
            </w:pPr>
            <w:r w:rsidRPr="00064CBC">
              <w:rPr>
                <w:rFonts w:ascii="Arial" w:hAnsi="Arial" w:cs="Arial"/>
                <w:b/>
                <w:bCs/>
                <w:color w:val="000000"/>
                <w:sz w:val="20"/>
                <w:szCs w:val="20"/>
              </w:rPr>
              <w:t>Total</w:t>
            </w:r>
          </w:p>
        </w:tc>
        <w:tc>
          <w:tcPr>
            <w:tcW w:w="895" w:type="dxa"/>
            <w:tcBorders>
              <w:top w:val="nil"/>
              <w:left w:val="nil"/>
              <w:bottom w:val="single" w:sz="4" w:space="0" w:color="auto"/>
              <w:right w:val="single" w:sz="4" w:space="0" w:color="auto"/>
            </w:tcBorders>
            <w:shd w:val="clear" w:color="000000" w:fill="FFFFFF"/>
            <w:noWrap/>
            <w:vAlign w:val="bottom"/>
            <w:hideMark/>
          </w:tcPr>
          <w:p w14:paraId="6167A01F"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677</w:t>
            </w:r>
          </w:p>
        </w:tc>
        <w:tc>
          <w:tcPr>
            <w:tcW w:w="895" w:type="dxa"/>
            <w:tcBorders>
              <w:top w:val="nil"/>
              <w:left w:val="nil"/>
              <w:bottom w:val="single" w:sz="4" w:space="0" w:color="auto"/>
              <w:right w:val="single" w:sz="4" w:space="0" w:color="auto"/>
            </w:tcBorders>
            <w:shd w:val="clear" w:color="000000" w:fill="FFFFFF"/>
            <w:noWrap/>
            <w:vAlign w:val="bottom"/>
            <w:hideMark/>
          </w:tcPr>
          <w:p w14:paraId="5F76B07C"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708</w:t>
            </w:r>
          </w:p>
        </w:tc>
        <w:tc>
          <w:tcPr>
            <w:tcW w:w="895" w:type="dxa"/>
            <w:tcBorders>
              <w:top w:val="nil"/>
              <w:left w:val="nil"/>
              <w:bottom w:val="single" w:sz="4" w:space="0" w:color="auto"/>
              <w:right w:val="single" w:sz="4" w:space="0" w:color="auto"/>
            </w:tcBorders>
            <w:shd w:val="clear" w:color="000000" w:fill="FFFFFF"/>
            <w:noWrap/>
            <w:vAlign w:val="bottom"/>
            <w:hideMark/>
          </w:tcPr>
          <w:p w14:paraId="675D5C1D"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735</w:t>
            </w:r>
          </w:p>
        </w:tc>
        <w:tc>
          <w:tcPr>
            <w:tcW w:w="895" w:type="dxa"/>
            <w:tcBorders>
              <w:top w:val="nil"/>
              <w:left w:val="nil"/>
              <w:bottom w:val="single" w:sz="4" w:space="0" w:color="auto"/>
              <w:right w:val="single" w:sz="4" w:space="0" w:color="auto"/>
            </w:tcBorders>
            <w:shd w:val="clear" w:color="000000" w:fill="FFFFFF"/>
            <w:noWrap/>
            <w:vAlign w:val="bottom"/>
            <w:hideMark/>
          </w:tcPr>
          <w:p w14:paraId="03A3A0ED"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767</w:t>
            </w:r>
          </w:p>
        </w:tc>
        <w:tc>
          <w:tcPr>
            <w:tcW w:w="895" w:type="dxa"/>
            <w:tcBorders>
              <w:top w:val="nil"/>
              <w:left w:val="nil"/>
              <w:bottom w:val="single" w:sz="4" w:space="0" w:color="auto"/>
              <w:right w:val="single" w:sz="4" w:space="0" w:color="auto"/>
            </w:tcBorders>
            <w:shd w:val="clear" w:color="000000" w:fill="FFFFFF"/>
            <w:noWrap/>
            <w:vAlign w:val="bottom"/>
            <w:hideMark/>
          </w:tcPr>
          <w:p w14:paraId="37615627"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796</w:t>
            </w:r>
          </w:p>
        </w:tc>
        <w:tc>
          <w:tcPr>
            <w:tcW w:w="895" w:type="dxa"/>
            <w:tcBorders>
              <w:top w:val="nil"/>
              <w:left w:val="nil"/>
              <w:bottom w:val="single" w:sz="4" w:space="0" w:color="auto"/>
              <w:right w:val="single" w:sz="4" w:space="0" w:color="auto"/>
            </w:tcBorders>
            <w:shd w:val="clear" w:color="000000" w:fill="FFFFFF"/>
            <w:noWrap/>
            <w:vAlign w:val="bottom"/>
            <w:hideMark/>
          </w:tcPr>
          <w:p w14:paraId="2C32D688"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739</w:t>
            </w:r>
          </w:p>
        </w:tc>
        <w:tc>
          <w:tcPr>
            <w:tcW w:w="1077" w:type="dxa"/>
            <w:tcBorders>
              <w:top w:val="nil"/>
              <w:left w:val="nil"/>
              <w:bottom w:val="single" w:sz="4" w:space="0" w:color="auto"/>
              <w:right w:val="single" w:sz="4" w:space="0" w:color="auto"/>
            </w:tcBorders>
            <w:shd w:val="clear" w:color="000000" w:fill="FFFFFF"/>
            <w:noWrap/>
            <w:vAlign w:val="bottom"/>
            <w:hideMark/>
          </w:tcPr>
          <w:p w14:paraId="355CFA5F"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789</w:t>
            </w:r>
          </w:p>
        </w:tc>
        <w:tc>
          <w:tcPr>
            <w:tcW w:w="1062" w:type="dxa"/>
            <w:tcBorders>
              <w:top w:val="nil"/>
              <w:left w:val="nil"/>
              <w:bottom w:val="single" w:sz="4" w:space="0" w:color="auto"/>
              <w:right w:val="single" w:sz="4" w:space="0" w:color="auto"/>
            </w:tcBorders>
            <w:shd w:val="clear" w:color="000000" w:fill="FFFFFF"/>
            <w:noWrap/>
            <w:vAlign w:val="bottom"/>
            <w:hideMark/>
          </w:tcPr>
          <w:p w14:paraId="2C50C2AB"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1026</w:t>
            </w:r>
          </w:p>
        </w:tc>
        <w:tc>
          <w:tcPr>
            <w:tcW w:w="1062" w:type="dxa"/>
            <w:tcBorders>
              <w:top w:val="nil"/>
              <w:left w:val="nil"/>
              <w:bottom w:val="single" w:sz="4" w:space="0" w:color="auto"/>
              <w:right w:val="single" w:sz="4" w:space="0" w:color="auto"/>
            </w:tcBorders>
            <w:shd w:val="clear" w:color="000000" w:fill="FFFFFF"/>
            <w:noWrap/>
            <w:vAlign w:val="bottom"/>
            <w:hideMark/>
          </w:tcPr>
          <w:p w14:paraId="36576B92"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1367</w:t>
            </w:r>
          </w:p>
        </w:tc>
      </w:tr>
    </w:tbl>
    <w:bookmarkEnd w:id="43"/>
    <w:p w14:paraId="0FAFE8FF" w14:textId="6845F009" w:rsidR="00A27E11" w:rsidRDefault="005D2A6A" w:rsidP="00B07577">
      <w:pPr>
        <w:pStyle w:val="BodyText"/>
        <w:spacing w:before="162" w:line="360" w:lineRule="auto"/>
        <w:ind w:right="-86"/>
        <w:jc w:val="both"/>
        <w:rPr>
          <w:noProof/>
          <w:color w:val="000000" w:themeColor="text1"/>
        </w:rPr>
      </w:pPr>
      <w:r w:rsidRPr="002B5730">
        <w:rPr>
          <w:b/>
          <w:noProof/>
          <w:color w:val="000000" w:themeColor="text1"/>
        </w:rPr>
        <mc:AlternateContent>
          <mc:Choice Requires="wps">
            <w:drawing>
              <wp:anchor distT="0" distB="0" distL="114300" distR="114300" simplePos="0" relativeHeight="252467200" behindDoc="0" locked="0" layoutInCell="1" allowOverlap="1" wp14:anchorId="5E167889" wp14:editId="36343633">
                <wp:simplePos x="0" y="0"/>
                <wp:positionH relativeFrom="margin">
                  <wp:posOffset>3645535</wp:posOffset>
                </wp:positionH>
                <wp:positionV relativeFrom="paragraph">
                  <wp:posOffset>38702</wp:posOffset>
                </wp:positionV>
                <wp:extent cx="2907030" cy="307777"/>
                <wp:effectExtent l="0" t="0" r="0" b="0"/>
                <wp:wrapNone/>
                <wp:docPr id="1262" name="TextBox 4"/>
                <wp:cNvGraphicFramePr/>
                <a:graphic xmlns:a="http://schemas.openxmlformats.org/drawingml/2006/main">
                  <a:graphicData uri="http://schemas.microsoft.com/office/word/2010/wordprocessingShape">
                    <wps:wsp>
                      <wps:cNvSpPr txBox="1"/>
                      <wps:spPr>
                        <a:xfrm>
                          <a:off x="0" y="0"/>
                          <a:ext cx="2907030" cy="307777"/>
                        </a:xfrm>
                        <a:prstGeom prst="rect">
                          <a:avLst/>
                        </a:prstGeom>
                        <a:noFill/>
                      </wps:spPr>
                      <wps:txbx>
                        <w:txbxContent>
                          <w:p w14:paraId="33AA5B0F" w14:textId="77777777" w:rsidR="005D2A6A" w:rsidRPr="00CE35EB"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29742897" w14:textId="77777777" w:rsidR="005D2A6A" w:rsidRPr="00CE35EB"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5E167889" id="_x0000_s1049" type="#_x0000_t202" style="position:absolute;left:0;text-align:left;margin-left:287.05pt;margin-top:3.05pt;width:228.9pt;height:24.25pt;z-index:252467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" filled="f" stroked="f">
                <v:textbox style="mso-fit-shape-to-text:t">
                  <w:txbxContent>
                    <w:p w14:paraId="33AA5B0F" w14:textId="77777777" w:rsidR="005D2A6A" w:rsidRPr="00CE35EB"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29742897" w14:textId="77777777" w:rsidR="005D2A6A" w:rsidRPr="00CE35EB"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2E111940" w14:textId="77777777" w:rsidR="00C52F8D" w:rsidRDefault="00C52F8D" w:rsidP="0061645E">
      <w:pPr>
        <w:rPr>
          <w:rFonts w:ascii="Arial" w:hAnsi="Arial" w:cs="Arial"/>
          <w:b/>
          <w:bCs/>
          <w:sz w:val="24"/>
          <w:szCs w:val="24"/>
        </w:rPr>
      </w:pPr>
    </w:p>
    <w:p w14:paraId="4F6D241D" w14:textId="29C96414" w:rsidR="009E126D" w:rsidRPr="0061645E" w:rsidRDefault="005D2A6A" w:rsidP="0061645E">
      <w:pPr>
        <w:rPr>
          <w:rFonts w:ascii="Arial" w:hAnsi="Arial" w:cs="Arial"/>
          <w:b/>
          <w:bCs/>
          <w:sz w:val="24"/>
          <w:szCs w:val="24"/>
        </w:rPr>
      </w:pPr>
      <w:r w:rsidRPr="0061645E">
        <w:rPr>
          <w:rFonts w:ascii="Arial" w:hAnsi="Arial" w:cs="Arial"/>
          <w:b/>
          <w:bCs/>
          <w:sz w:val="24"/>
          <w:szCs w:val="24"/>
        </w:rPr>
        <w:t>3</w:t>
      </w:r>
      <w:r w:rsidR="009E126D" w:rsidRPr="0061645E">
        <w:rPr>
          <w:rFonts w:ascii="Arial" w:hAnsi="Arial" w:cs="Arial"/>
          <w:b/>
          <w:bCs/>
          <w:sz w:val="24"/>
          <w:szCs w:val="24"/>
        </w:rPr>
        <w:t>.1.6. Demand By Type</w:t>
      </w:r>
    </w:p>
    <w:p w14:paraId="06382201" w14:textId="2D3D7137" w:rsidR="009E126D" w:rsidRPr="0061645E" w:rsidRDefault="009E126D" w:rsidP="0061645E">
      <w:pPr>
        <w:rPr>
          <w:rFonts w:ascii="Arial" w:hAnsi="Arial" w:cs="Arial"/>
          <w:b/>
          <w:bCs/>
          <w:sz w:val="24"/>
          <w:szCs w:val="24"/>
        </w:rPr>
      </w:pPr>
      <w:r w:rsidRPr="0061645E">
        <w:rPr>
          <w:rFonts w:ascii="Arial" w:hAnsi="Arial" w:cs="Arial"/>
          <w:b/>
          <w:bCs/>
          <w:sz w:val="24"/>
          <w:szCs w:val="24"/>
        </w:rPr>
        <w:t>Global Vinyl Ester Resin Demand, By Type, By Volume</w:t>
      </w:r>
      <w:r w:rsidR="00274F09">
        <w:rPr>
          <w:rFonts w:ascii="Arial" w:eastAsia="Times New Roman" w:hAnsi="Arial" w:cs="Arial"/>
          <w:b/>
          <w:bCs/>
          <w:color w:val="000000" w:themeColor="text1"/>
          <w:sz w:val="20"/>
          <w:szCs w:val="20"/>
          <w:lang w:val="en-US"/>
        </w:rPr>
        <w:t xml:space="preserve"> </w:t>
      </w:r>
      <w:r w:rsidR="00274F09">
        <w:rPr>
          <w:rFonts w:ascii="Arial" w:eastAsia="Times New Roman" w:hAnsi="Arial" w:cs="Arial"/>
          <w:b/>
          <w:bCs/>
          <w:color w:val="000000" w:themeColor="text1"/>
          <w:sz w:val="24"/>
          <w:szCs w:val="24"/>
          <w:lang w:val="en-US"/>
        </w:rPr>
        <w:t>(</w:t>
      </w:r>
      <w:r w:rsidR="00274F09" w:rsidRPr="00274F09">
        <w:rPr>
          <w:rFonts w:ascii="Arial" w:hAnsi="Arial" w:cs="Arial"/>
          <w:b/>
          <w:bCs/>
          <w:sz w:val="24"/>
          <w:szCs w:val="24"/>
        </w:rPr>
        <w:t>000’ Tonnes</w:t>
      </w:r>
      <w:r w:rsidR="00274F09">
        <w:rPr>
          <w:rFonts w:ascii="Arial" w:hAnsi="Arial" w:cs="Arial"/>
          <w:b/>
          <w:bCs/>
          <w:sz w:val="24"/>
          <w:szCs w:val="24"/>
        </w:rPr>
        <w:t>)</w:t>
      </w:r>
      <w:r w:rsidR="00650D00">
        <w:rPr>
          <w:rFonts w:ascii="Arial" w:hAnsi="Arial" w:cs="Arial"/>
          <w:b/>
          <w:bCs/>
          <w:sz w:val="24"/>
          <w:szCs w:val="24"/>
        </w:rPr>
        <w:t xml:space="preserve"> (%)</w:t>
      </w:r>
      <w:r w:rsidRPr="0061645E">
        <w:rPr>
          <w:rFonts w:ascii="Arial" w:hAnsi="Arial" w:cs="Arial"/>
          <w:b/>
          <w:bCs/>
          <w:sz w:val="24"/>
          <w:szCs w:val="24"/>
        </w:rPr>
        <w:t>, 2015–2030F</w:t>
      </w:r>
    </w:p>
    <w:p w14:paraId="20D263B8" w14:textId="6CC78352" w:rsidR="0068477D" w:rsidRDefault="00410F69" w:rsidP="0068477D">
      <w:pPr>
        <w:pStyle w:val="BodyText"/>
        <w:spacing w:before="162" w:line="480" w:lineRule="auto"/>
        <w:ind w:right="-90"/>
        <w:jc w:val="both"/>
        <w:rPr>
          <w:noProof/>
          <w:color w:val="000000" w:themeColor="text1"/>
        </w:rPr>
      </w:pPr>
      <w:r w:rsidRPr="002B5730">
        <w:rPr>
          <w:bCs/>
          <w:noProof/>
          <w:color w:val="000000" w:themeColor="text1"/>
        </w:rPr>
        <mc:AlternateContent>
          <mc:Choice Requires="wps">
            <w:drawing>
              <wp:anchor distT="0" distB="0" distL="114300" distR="114300" simplePos="0" relativeHeight="251913216" behindDoc="0" locked="0" layoutInCell="1" allowOverlap="1" wp14:anchorId="6DED5058" wp14:editId="49A18CBE">
                <wp:simplePos x="0" y="0"/>
                <wp:positionH relativeFrom="margin">
                  <wp:align>right</wp:align>
                </wp:positionH>
                <wp:positionV relativeFrom="paragraph">
                  <wp:posOffset>2475230</wp:posOffset>
                </wp:positionV>
                <wp:extent cx="3800475" cy="405442"/>
                <wp:effectExtent l="0" t="0" r="0" b="0"/>
                <wp:wrapNone/>
                <wp:docPr id="209" name="TextBox 22"/>
                <wp:cNvGraphicFramePr/>
                <a:graphic xmlns:a="http://schemas.openxmlformats.org/drawingml/2006/main">
                  <a:graphicData uri="http://schemas.microsoft.com/office/word/2010/wordprocessingShape">
                    <wps:wsp>
                      <wps:cNvSpPr txBox="1"/>
                      <wps:spPr>
                        <a:xfrm>
                          <a:off x="0" y="0"/>
                          <a:ext cx="3800475" cy="405442"/>
                        </a:xfrm>
                        <a:prstGeom prst="rect">
                          <a:avLst/>
                        </a:prstGeom>
                        <a:noFill/>
                      </wps:spPr>
                      <wps:txbx>
                        <w:txbxContent>
                          <w:p w14:paraId="0AF04F10"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4015CEFC"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ED5058" id="TextBox 22" o:spid="_x0000_s1050" type="#_x0000_t202" style="position:absolute;left:0;text-align:left;margin-left:248.05pt;margin-top:194.9pt;width:299.25pt;height:31.9pt;z-index:251913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" filled="f" stroked="f">
                <v:textbox>
                  <w:txbxContent>
                    <w:p w14:paraId="0AF04F10"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4015CEFC"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4A7989" w:rsidRPr="002B5730">
        <w:rPr>
          <w:noProof/>
          <w:color w:val="000000" w:themeColor="text1"/>
        </w:rPr>
        <w:drawing>
          <wp:inline distT="0" distB="0" distL="0" distR="0" wp14:anchorId="0DA522A0" wp14:editId="0580D95A">
            <wp:extent cx="6419850" cy="2524125"/>
            <wp:effectExtent l="0" t="0" r="0" b="0"/>
            <wp:docPr id="423" name="Chart 423">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0EADB59" w14:textId="61C711F9" w:rsidR="00B373C3" w:rsidRPr="00957CCA" w:rsidRDefault="00C62BA4" w:rsidP="0068477D">
      <w:pPr>
        <w:pStyle w:val="BodyText"/>
        <w:spacing w:before="162" w:line="480" w:lineRule="auto"/>
        <w:ind w:right="-90"/>
        <w:jc w:val="both"/>
        <w:rPr>
          <w:b/>
          <w:bCs/>
          <w:noProof/>
          <w:color w:val="000000" w:themeColor="text1"/>
        </w:rPr>
      </w:pPr>
      <w:r>
        <w:rPr>
          <w:b/>
          <w:bCs/>
          <w:noProof/>
          <w:color w:val="000000" w:themeColor="text1"/>
        </w:rPr>
        <w:t xml:space="preserve">Regional </w:t>
      </w:r>
      <w:r w:rsidR="00957CCA" w:rsidRPr="00957CCA">
        <w:rPr>
          <w:b/>
          <w:bCs/>
          <w:noProof/>
          <w:color w:val="000000" w:themeColor="text1"/>
        </w:rPr>
        <w:t>Segmentation of Bisphenol A, F</w:t>
      </w:r>
      <w:r>
        <w:rPr>
          <w:b/>
          <w:bCs/>
          <w:noProof/>
          <w:color w:val="000000" w:themeColor="text1"/>
        </w:rPr>
        <w:t xml:space="preserve"> &amp; </w:t>
      </w:r>
      <w:r w:rsidR="00957CCA" w:rsidRPr="00957CCA">
        <w:rPr>
          <w:b/>
          <w:bCs/>
          <w:noProof/>
          <w:color w:val="000000" w:themeColor="text1"/>
        </w:rPr>
        <w:t>S</w:t>
      </w:r>
      <w:r>
        <w:rPr>
          <w:b/>
          <w:bCs/>
          <w:noProof/>
          <w:color w:val="000000" w:themeColor="text1"/>
        </w:rPr>
        <w:t xml:space="preserve"> Consumption for Vinyl Ester Resin Production</w:t>
      </w:r>
      <w:r w:rsidR="002D3DFE">
        <w:rPr>
          <w:b/>
          <w:bCs/>
          <w:noProof/>
          <w:color w:val="000000" w:themeColor="text1"/>
        </w:rPr>
        <w:t xml:space="preserve"> (</w:t>
      </w:r>
      <w:r w:rsidR="00B373C3">
        <w:rPr>
          <w:b/>
          <w:bCs/>
          <w:noProof/>
          <w:color w:val="000000" w:themeColor="text1"/>
        </w:rPr>
        <w:t>2021)</w:t>
      </w:r>
    </w:p>
    <w:tbl>
      <w:tblPr>
        <w:tblW w:w="99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7"/>
        <w:gridCol w:w="2095"/>
        <w:gridCol w:w="2025"/>
        <w:gridCol w:w="2025"/>
      </w:tblGrid>
      <w:tr w:rsidR="005F32CA" w:rsidRPr="005F32CA" w14:paraId="0CFDE076" w14:textId="77777777" w:rsidTr="005F32CA">
        <w:trPr>
          <w:trHeight w:val="337"/>
        </w:trPr>
        <w:tc>
          <w:tcPr>
            <w:tcW w:w="3777" w:type="dxa"/>
            <w:shd w:val="clear" w:color="auto" w:fill="FFC000"/>
            <w:noWrap/>
            <w:vAlign w:val="bottom"/>
            <w:hideMark/>
          </w:tcPr>
          <w:p w14:paraId="0C308908"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Region/ Country</w:t>
            </w:r>
          </w:p>
        </w:tc>
        <w:tc>
          <w:tcPr>
            <w:tcW w:w="2095" w:type="dxa"/>
            <w:shd w:val="clear" w:color="auto" w:fill="FFC000"/>
            <w:noWrap/>
            <w:vAlign w:val="bottom"/>
            <w:hideMark/>
          </w:tcPr>
          <w:p w14:paraId="3D05A9E2"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Bisphenol A</w:t>
            </w:r>
          </w:p>
        </w:tc>
        <w:tc>
          <w:tcPr>
            <w:tcW w:w="2025" w:type="dxa"/>
            <w:shd w:val="clear" w:color="auto" w:fill="FFC000"/>
            <w:noWrap/>
            <w:vAlign w:val="bottom"/>
            <w:hideMark/>
          </w:tcPr>
          <w:p w14:paraId="1D5322DD"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Bisphenol F</w:t>
            </w:r>
          </w:p>
        </w:tc>
        <w:tc>
          <w:tcPr>
            <w:tcW w:w="2025" w:type="dxa"/>
            <w:shd w:val="clear" w:color="auto" w:fill="FFC000"/>
            <w:noWrap/>
            <w:vAlign w:val="bottom"/>
            <w:hideMark/>
          </w:tcPr>
          <w:p w14:paraId="196D3102"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Bisphenol S</w:t>
            </w:r>
          </w:p>
        </w:tc>
      </w:tr>
      <w:tr w:rsidR="005F32CA" w:rsidRPr="005F32CA" w14:paraId="2678C166" w14:textId="77777777" w:rsidTr="005F32CA">
        <w:trPr>
          <w:trHeight w:val="337"/>
        </w:trPr>
        <w:tc>
          <w:tcPr>
            <w:tcW w:w="3777" w:type="dxa"/>
            <w:shd w:val="clear" w:color="auto" w:fill="auto"/>
            <w:noWrap/>
            <w:vAlign w:val="bottom"/>
            <w:hideMark/>
          </w:tcPr>
          <w:p w14:paraId="0298D454"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India</w:t>
            </w:r>
          </w:p>
        </w:tc>
        <w:tc>
          <w:tcPr>
            <w:tcW w:w="2095" w:type="dxa"/>
            <w:shd w:val="clear" w:color="auto" w:fill="auto"/>
            <w:noWrap/>
            <w:vAlign w:val="bottom"/>
            <w:hideMark/>
          </w:tcPr>
          <w:p w14:paraId="3C165C9A"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92%</w:t>
            </w:r>
          </w:p>
        </w:tc>
        <w:tc>
          <w:tcPr>
            <w:tcW w:w="2025" w:type="dxa"/>
            <w:shd w:val="clear" w:color="auto" w:fill="auto"/>
            <w:noWrap/>
            <w:vAlign w:val="bottom"/>
            <w:hideMark/>
          </w:tcPr>
          <w:p w14:paraId="40EB61BB"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5%</w:t>
            </w:r>
          </w:p>
        </w:tc>
        <w:tc>
          <w:tcPr>
            <w:tcW w:w="2025" w:type="dxa"/>
            <w:shd w:val="clear" w:color="auto" w:fill="auto"/>
            <w:noWrap/>
            <w:vAlign w:val="bottom"/>
            <w:hideMark/>
          </w:tcPr>
          <w:p w14:paraId="21110EFD"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3%</w:t>
            </w:r>
          </w:p>
        </w:tc>
      </w:tr>
      <w:tr w:rsidR="005F32CA" w:rsidRPr="005F32CA" w14:paraId="1391271E" w14:textId="77777777" w:rsidTr="005F32CA">
        <w:trPr>
          <w:trHeight w:val="337"/>
        </w:trPr>
        <w:tc>
          <w:tcPr>
            <w:tcW w:w="3777" w:type="dxa"/>
            <w:shd w:val="clear" w:color="auto" w:fill="auto"/>
            <w:noWrap/>
            <w:vAlign w:val="bottom"/>
            <w:hideMark/>
          </w:tcPr>
          <w:p w14:paraId="01A03675"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APAC</w:t>
            </w:r>
          </w:p>
        </w:tc>
        <w:tc>
          <w:tcPr>
            <w:tcW w:w="2095" w:type="dxa"/>
            <w:shd w:val="clear" w:color="auto" w:fill="auto"/>
            <w:noWrap/>
            <w:vAlign w:val="bottom"/>
            <w:hideMark/>
          </w:tcPr>
          <w:p w14:paraId="7A55D628"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88%</w:t>
            </w:r>
          </w:p>
        </w:tc>
        <w:tc>
          <w:tcPr>
            <w:tcW w:w="2025" w:type="dxa"/>
            <w:shd w:val="clear" w:color="auto" w:fill="auto"/>
            <w:noWrap/>
            <w:vAlign w:val="bottom"/>
            <w:hideMark/>
          </w:tcPr>
          <w:p w14:paraId="4A05AA74"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9%</w:t>
            </w:r>
          </w:p>
        </w:tc>
        <w:tc>
          <w:tcPr>
            <w:tcW w:w="2025" w:type="dxa"/>
            <w:shd w:val="clear" w:color="auto" w:fill="auto"/>
            <w:noWrap/>
            <w:vAlign w:val="bottom"/>
            <w:hideMark/>
          </w:tcPr>
          <w:p w14:paraId="5668F523"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4%</w:t>
            </w:r>
          </w:p>
        </w:tc>
      </w:tr>
      <w:tr w:rsidR="005F32CA" w:rsidRPr="005F32CA" w14:paraId="26463389" w14:textId="77777777" w:rsidTr="005F32CA">
        <w:trPr>
          <w:trHeight w:val="337"/>
        </w:trPr>
        <w:tc>
          <w:tcPr>
            <w:tcW w:w="3777" w:type="dxa"/>
            <w:shd w:val="clear" w:color="auto" w:fill="auto"/>
            <w:noWrap/>
            <w:vAlign w:val="bottom"/>
            <w:hideMark/>
          </w:tcPr>
          <w:p w14:paraId="429676DA"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Europe</w:t>
            </w:r>
          </w:p>
        </w:tc>
        <w:tc>
          <w:tcPr>
            <w:tcW w:w="2095" w:type="dxa"/>
            <w:shd w:val="clear" w:color="auto" w:fill="auto"/>
            <w:noWrap/>
            <w:vAlign w:val="bottom"/>
            <w:hideMark/>
          </w:tcPr>
          <w:p w14:paraId="215A5194"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81%</w:t>
            </w:r>
          </w:p>
        </w:tc>
        <w:tc>
          <w:tcPr>
            <w:tcW w:w="2025" w:type="dxa"/>
            <w:shd w:val="clear" w:color="auto" w:fill="auto"/>
            <w:noWrap/>
            <w:vAlign w:val="bottom"/>
            <w:hideMark/>
          </w:tcPr>
          <w:p w14:paraId="20F86014"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15%</w:t>
            </w:r>
          </w:p>
        </w:tc>
        <w:tc>
          <w:tcPr>
            <w:tcW w:w="2025" w:type="dxa"/>
            <w:shd w:val="clear" w:color="auto" w:fill="auto"/>
            <w:noWrap/>
            <w:vAlign w:val="bottom"/>
            <w:hideMark/>
          </w:tcPr>
          <w:p w14:paraId="738A936A"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4%</w:t>
            </w:r>
          </w:p>
        </w:tc>
      </w:tr>
      <w:tr w:rsidR="005F32CA" w:rsidRPr="005F32CA" w14:paraId="67342957" w14:textId="77777777" w:rsidTr="005F32CA">
        <w:trPr>
          <w:trHeight w:val="337"/>
        </w:trPr>
        <w:tc>
          <w:tcPr>
            <w:tcW w:w="3777" w:type="dxa"/>
            <w:shd w:val="clear" w:color="auto" w:fill="auto"/>
            <w:noWrap/>
            <w:vAlign w:val="bottom"/>
            <w:hideMark/>
          </w:tcPr>
          <w:p w14:paraId="6E33C324"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North America</w:t>
            </w:r>
          </w:p>
        </w:tc>
        <w:tc>
          <w:tcPr>
            <w:tcW w:w="2095" w:type="dxa"/>
            <w:shd w:val="clear" w:color="auto" w:fill="auto"/>
            <w:noWrap/>
            <w:vAlign w:val="bottom"/>
            <w:hideMark/>
          </w:tcPr>
          <w:p w14:paraId="52D23B01"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83%</w:t>
            </w:r>
          </w:p>
        </w:tc>
        <w:tc>
          <w:tcPr>
            <w:tcW w:w="2025" w:type="dxa"/>
            <w:shd w:val="clear" w:color="auto" w:fill="auto"/>
            <w:noWrap/>
            <w:vAlign w:val="bottom"/>
            <w:hideMark/>
          </w:tcPr>
          <w:p w14:paraId="662E8A2D"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12%</w:t>
            </w:r>
          </w:p>
        </w:tc>
        <w:tc>
          <w:tcPr>
            <w:tcW w:w="2025" w:type="dxa"/>
            <w:shd w:val="clear" w:color="auto" w:fill="auto"/>
            <w:noWrap/>
            <w:vAlign w:val="bottom"/>
            <w:hideMark/>
          </w:tcPr>
          <w:p w14:paraId="2277C102"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5%</w:t>
            </w:r>
          </w:p>
        </w:tc>
      </w:tr>
      <w:tr w:rsidR="005F32CA" w:rsidRPr="005F32CA" w14:paraId="0C2144BC" w14:textId="77777777" w:rsidTr="005F32CA">
        <w:trPr>
          <w:trHeight w:val="337"/>
        </w:trPr>
        <w:tc>
          <w:tcPr>
            <w:tcW w:w="3777" w:type="dxa"/>
            <w:shd w:val="clear" w:color="auto" w:fill="auto"/>
            <w:noWrap/>
            <w:vAlign w:val="bottom"/>
            <w:hideMark/>
          </w:tcPr>
          <w:p w14:paraId="5722D09C"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South America</w:t>
            </w:r>
          </w:p>
        </w:tc>
        <w:tc>
          <w:tcPr>
            <w:tcW w:w="2095" w:type="dxa"/>
            <w:shd w:val="clear" w:color="auto" w:fill="auto"/>
            <w:noWrap/>
            <w:vAlign w:val="bottom"/>
            <w:hideMark/>
          </w:tcPr>
          <w:p w14:paraId="6DA9E0FD"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94%</w:t>
            </w:r>
          </w:p>
        </w:tc>
        <w:tc>
          <w:tcPr>
            <w:tcW w:w="2025" w:type="dxa"/>
            <w:shd w:val="clear" w:color="auto" w:fill="auto"/>
            <w:noWrap/>
            <w:vAlign w:val="bottom"/>
            <w:hideMark/>
          </w:tcPr>
          <w:p w14:paraId="29292E77"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4%</w:t>
            </w:r>
          </w:p>
        </w:tc>
        <w:tc>
          <w:tcPr>
            <w:tcW w:w="2025" w:type="dxa"/>
            <w:shd w:val="clear" w:color="auto" w:fill="auto"/>
            <w:noWrap/>
            <w:vAlign w:val="bottom"/>
            <w:hideMark/>
          </w:tcPr>
          <w:p w14:paraId="2BE85C14"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2%</w:t>
            </w:r>
          </w:p>
        </w:tc>
      </w:tr>
      <w:tr w:rsidR="005F32CA" w:rsidRPr="005F32CA" w14:paraId="70437477" w14:textId="77777777" w:rsidTr="005F32CA">
        <w:trPr>
          <w:trHeight w:val="337"/>
        </w:trPr>
        <w:tc>
          <w:tcPr>
            <w:tcW w:w="3777" w:type="dxa"/>
            <w:shd w:val="clear" w:color="auto" w:fill="auto"/>
            <w:noWrap/>
            <w:vAlign w:val="bottom"/>
            <w:hideMark/>
          </w:tcPr>
          <w:p w14:paraId="73568F20"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Middle East and Africa</w:t>
            </w:r>
          </w:p>
        </w:tc>
        <w:tc>
          <w:tcPr>
            <w:tcW w:w="2095" w:type="dxa"/>
            <w:shd w:val="clear" w:color="auto" w:fill="auto"/>
            <w:noWrap/>
            <w:vAlign w:val="bottom"/>
            <w:hideMark/>
          </w:tcPr>
          <w:p w14:paraId="5ABDAC9E"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86%</w:t>
            </w:r>
          </w:p>
        </w:tc>
        <w:tc>
          <w:tcPr>
            <w:tcW w:w="2025" w:type="dxa"/>
            <w:shd w:val="clear" w:color="auto" w:fill="auto"/>
            <w:noWrap/>
            <w:vAlign w:val="bottom"/>
            <w:hideMark/>
          </w:tcPr>
          <w:p w14:paraId="39941C1D"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10%</w:t>
            </w:r>
          </w:p>
        </w:tc>
        <w:tc>
          <w:tcPr>
            <w:tcW w:w="2025" w:type="dxa"/>
            <w:shd w:val="clear" w:color="auto" w:fill="auto"/>
            <w:noWrap/>
            <w:vAlign w:val="bottom"/>
            <w:hideMark/>
          </w:tcPr>
          <w:p w14:paraId="020761E6"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4%</w:t>
            </w:r>
          </w:p>
        </w:tc>
      </w:tr>
    </w:tbl>
    <w:p w14:paraId="4C590343" w14:textId="78C1FD13" w:rsidR="005F32CA" w:rsidRDefault="005F32CA" w:rsidP="0068477D">
      <w:pPr>
        <w:pStyle w:val="BodyText"/>
        <w:spacing w:before="162" w:line="480" w:lineRule="auto"/>
        <w:ind w:right="-90"/>
        <w:jc w:val="both"/>
        <w:rPr>
          <w:noProof/>
          <w:color w:val="000000" w:themeColor="text1"/>
        </w:rPr>
      </w:pPr>
    </w:p>
    <w:p w14:paraId="4516CADF" w14:textId="77777777" w:rsidR="00E561A5" w:rsidRDefault="00E561A5" w:rsidP="0068477D">
      <w:pPr>
        <w:pStyle w:val="BodyText"/>
        <w:spacing w:before="162" w:line="480" w:lineRule="auto"/>
        <w:ind w:right="-90"/>
        <w:jc w:val="both"/>
        <w:rPr>
          <w:noProof/>
          <w:color w:val="000000" w:themeColor="text1"/>
        </w:rPr>
      </w:pPr>
    </w:p>
    <w:tbl>
      <w:tblPr>
        <w:tblW w:w="10525" w:type="dxa"/>
        <w:tblInd w:w="-185" w:type="dxa"/>
        <w:tblLook w:val="04A0" w:firstRow="1" w:lastRow="0" w:firstColumn="1" w:lastColumn="0" w:noHBand="0" w:noVBand="1"/>
      </w:tblPr>
      <w:tblGrid>
        <w:gridCol w:w="2016"/>
        <w:gridCol w:w="882"/>
        <w:gridCol w:w="882"/>
        <w:gridCol w:w="882"/>
        <w:gridCol w:w="883"/>
        <w:gridCol w:w="1008"/>
        <w:gridCol w:w="1003"/>
        <w:gridCol w:w="1003"/>
        <w:gridCol w:w="1003"/>
        <w:gridCol w:w="963"/>
      </w:tblGrid>
      <w:tr w:rsidR="00C52F8D" w:rsidRPr="005D2A6A" w14:paraId="00C8172D" w14:textId="77777777" w:rsidTr="00C52F8D">
        <w:trPr>
          <w:trHeight w:val="538"/>
        </w:trPr>
        <w:tc>
          <w:tcPr>
            <w:tcW w:w="201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29D24A3" w14:textId="1671A85A" w:rsidR="005D2A6A" w:rsidRPr="005D2A6A" w:rsidRDefault="005D2A6A" w:rsidP="00BF252C">
            <w:pPr>
              <w:spacing w:after="0" w:line="240" w:lineRule="auto"/>
              <w:jc w:val="center"/>
              <w:rPr>
                <w:rFonts w:ascii="Arial" w:eastAsia="Times New Roman" w:hAnsi="Arial" w:cs="Arial"/>
                <w:b/>
                <w:bCs/>
                <w:color w:val="FFFFFF" w:themeColor="background1"/>
                <w:sz w:val="20"/>
                <w:szCs w:val="20"/>
                <w:lang w:val="en-US"/>
              </w:rPr>
            </w:pPr>
            <w:bookmarkStart w:id="44" w:name="_Hlk84171220"/>
            <w:r w:rsidRPr="005D2A6A">
              <w:rPr>
                <w:rFonts w:ascii="Arial" w:eastAsia="Times New Roman" w:hAnsi="Arial" w:cs="Arial"/>
                <w:b/>
                <w:bCs/>
                <w:color w:val="FFFFFF" w:themeColor="background1"/>
                <w:sz w:val="20"/>
                <w:szCs w:val="20"/>
                <w:lang w:val="en-US"/>
              </w:rPr>
              <w:t>Demand by Type</w:t>
            </w:r>
            <w:r w:rsidR="00274F09">
              <w:rPr>
                <w:rFonts w:ascii="Arial" w:eastAsia="Times New Roman" w:hAnsi="Arial" w:cs="Arial"/>
                <w:b/>
                <w:bCs/>
                <w:color w:val="FFFFFF" w:themeColor="background1"/>
                <w:sz w:val="20"/>
                <w:szCs w:val="20"/>
                <w:lang w:val="en-US"/>
              </w:rPr>
              <w:t xml:space="preserve"> </w:t>
            </w:r>
          </w:p>
        </w:tc>
        <w:tc>
          <w:tcPr>
            <w:tcW w:w="882" w:type="dxa"/>
            <w:tcBorders>
              <w:top w:val="single" w:sz="4" w:space="0" w:color="auto"/>
              <w:left w:val="nil"/>
              <w:bottom w:val="single" w:sz="4" w:space="0" w:color="auto"/>
              <w:right w:val="single" w:sz="4" w:space="0" w:color="auto"/>
            </w:tcBorders>
            <w:shd w:val="clear" w:color="auto" w:fill="C00000"/>
            <w:noWrap/>
            <w:vAlign w:val="center"/>
            <w:hideMark/>
          </w:tcPr>
          <w:p w14:paraId="119379B4"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2015</w:t>
            </w:r>
          </w:p>
        </w:tc>
        <w:tc>
          <w:tcPr>
            <w:tcW w:w="882" w:type="dxa"/>
            <w:tcBorders>
              <w:top w:val="single" w:sz="4" w:space="0" w:color="auto"/>
              <w:left w:val="nil"/>
              <w:bottom w:val="single" w:sz="4" w:space="0" w:color="auto"/>
              <w:right w:val="single" w:sz="4" w:space="0" w:color="auto"/>
            </w:tcBorders>
            <w:shd w:val="clear" w:color="auto" w:fill="C00000"/>
            <w:noWrap/>
            <w:vAlign w:val="center"/>
            <w:hideMark/>
          </w:tcPr>
          <w:p w14:paraId="61B0A4DD"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2016</w:t>
            </w:r>
          </w:p>
        </w:tc>
        <w:tc>
          <w:tcPr>
            <w:tcW w:w="882" w:type="dxa"/>
            <w:tcBorders>
              <w:top w:val="single" w:sz="4" w:space="0" w:color="auto"/>
              <w:left w:val="nil"/>
              <w:bottom w:val="single" w:sz="4" w:space="0" w:color="auto"/>
              <w:right w:val="single" w:sz="4" w:space="0" w:color="auto"/>
            </w:tcBorders>
            <w:shd w:val="clear" w:color="auto" w:fill="C00000"/>
            <w:noWrap/>
            <w:vAlign w:val="bottom"/>
            <w:hideMark/>
          </w:tcPr>
          <w:p w14:paraId="50B18E26"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2017</w:t>
            </w:r>
          </w:p>
        </w:tc>
        <w:tc>
          <w:tcPr>
            <w:tcW w:w="883" w:type="dxa"/>
            <w:tcBorders>
              <w:top w:val="single" w:sz="4" w:space="0" w:color="auto"/>
              <w:left w:val="nil"/>
              <w:bottom w:val="single" w:sz="4" w:space="0" w:color="auto"/>
              <w:right w:val="single" w:sz="4" w:space="0" w:color="auto"/>
            </w:tcBorders>
            <w:shd w:val="clear" w:color="auto" w:fill="C00000"/>
            <w:noWrap/>
            <w:vAlign w:val="bottom"/>
            <w:hideMark/>
          </w:tcPr>
          <w:p w14:paraId="46A715CE"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2018</w:t>
            </w:r>
          </w:p>
        </w:tc>
        <w:tc>
          <w:tcPr>
            <w:tcW w:w="1008" w:type="dxa"/>
            <w:tcBorders>
              <w:top w:val="single" w:sz="4" w:space="0" w:color="auto"/>
              <w:left w:val="nil"/>
              <w:bottom w:val="single" w:sz="4" w:space="0" w:color="auto"/>
              <w:right w:val="single" w:sz="4" w:space="0" w:color="auto"/>
            </w:tcBorders>
            <w:shd w:val="clear" w:color="auto" w:fill="C00000"/>
            <w:noWrap/>
            <w:vAlign w:val="bottom"/>
            <w:hideMark/>
          </w:tcPr>
          <w:p w14:paraId="12FC5D0D"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2019</w:t>
            </w:r>
          </w:p>
        </w:tc>
        <w:tc>
          <w:tcPr>
            <w:tcW w:w="1003" w:type="dxa"/>
            <w:tcBorders>
              <w:top w:val="single" w:sz="4" w:space="0" w:color="auto"/>
              <w:left w:val="nil"/>
              <w:bottom w:val="single" w:sz="4" w:space="0" w:color="auto"/>
              <w:right w:val="single" w:sz="4" w:space="0" w:color="auto"/>
            </w:tcBorders>
            <w:shd w:val="clear" w:color="auto" w:fill="C00000"/>
            <w:noWrap/>
            <w:vAlign w:val="bottom"/>
            <w:hideMark/>
          </w:tcPr>
          <w:p w14:paraId="768A6DB2"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2020</w:t>
            </w:r>
          </w:p>
        </w:tc>
        <w:tc>
          <w:tcPr>
            <w:tcW w:w="1003" w:type="dxa"/>
            <w:tcBorders>
              <w:top w:val="single" w:sz="4" w:space="0" w:color="auto"/>
              <w:left w:val="nil"/>
              <w:bottom w:val="single" w:sz="4" w:space="0" w:color="auto"/>
              <w:right w:val="single" w:sz="4" w:space="0" w:color="auto"/>
            </w:tcBorders>
            <w:shd w:val="clear" w:color="auto" w:fill="C00000"/>
            <w:noWrap/>
            <w:vAlign w:val="bottom"/>
            <w:hideMark/>
          </w:tcPr>
          <w:p w14:paraId="379F4BC9"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2021E</w:t>
            </w:r>
          </w:p>
        </w:tc>
        <w:tc>
          <w:tcPr>
            <w:tcW w:w="1003" w:type="dxa"/>
            <w:tcBorders>
              <w:top w:val="single" w:sz="4" w:space="0" w:color="auto"/>
              <w:left w:val="nil"/>
              <w:bottom w:val="single" w:sz="4" w:space="0" w:color="auto"/>
              <w:right w:val="single" w:sz="4" w:space="0" w:color="auto"/>
            </w:tcBorders>
            <w:shd w:val="clear" w:color="auto" w:fill="C00000"/>
            <w:noWrap/>
            <w:vAlign w:val="bottom"/>
            <w:hideMark/>
          </w:tcPr>
          <w:p w14:paraId="2B79813D"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2025F</w:t>
            </w:r>
          </w:p>
        </w:tc>
        <w:tc>
          <w:tcPr>
            <w:tcW w:w="963"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520A789"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2030F</w:t>
            </w:r>
          </w:p>
        </w:tc>
      </w:tr>
      <w:tr w:rsidR="00C52F8D" w:rsidRPr="005D2A6A" w14:paraId="5E72121A"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172DDC1D" w14:textId="33F51699" w:rsidR="005D2A6A" w:rsidRPr="005D2A6A" w:rsidRDefault="005D2A6A" w:rsidP="00B20C6E">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Bisphenol-</w:t>
            </w:r>
            <w:r w:rsidR="0008641D" w:rsidRPr="005D2A6A">
              <w:rPr>
                <w:rFonts w:ascii="Arial" w:hAnsi="Arial" w:cs="Arial"/>
                <w:color w:val="000000"/>
                <w:sz w:val="20"/>
                <w:szCs w:val="20"/>
              </w:rPr>
              <w:t>A, F</w:t>
            </w:r>
            <w:r w:rsidRPr="005D2A6A">
              <w:rPr>
                <w:rFonts w:ascii="Arial" w:hAnsi="Arial" w:cs="Arial"/>
                <w:color w:val="000000"/>
                <w:sz w:val="20"/>
                <w:szCs w:val="20"/>
              </w:rPr>
              <w:t>,S vinyl ester resin</w:t>
            </w:r>
          </w:p>
        </w:tc>
        <w:tc>
          <w:tcPr>
            <w:tcW w:w="882" w:type="dxa"/>
            <w:tcBorders>
              <w:top w:val="nil"/>
              <w:left w:val="nil"/>
              <w:bottom w:val="single" w:sz="4" w:space="0" w:color="auto"/>
              <w:right w:val="single" w:sz="4" w:space="0" w:color="auto"/>
            </w:tcBorders>
            <w:shd w:val="clear" w:color="000000" w:fill="FFFFFF"/>
            <w:noWrap/>
            <w:vAlign w:val="bottom"/>
            <w:hideMark/>
          </w:tcPr>
          <w:p w14:paraId="5561F1F1" w14:textId="104ADFEE"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351</w:t>
            </w:r>
          </w:p>
        </w:tc>
        <w:tc>
          <w:tcPr>
            <w:tcW w:w="882" w:type="dxa"/>
            <w:tcBorders>
              <w:top w:val="nil"/>
              <w:left w:val="nil"/>
              <w:bottom w:val="single" w:sz="4" w:space="0" w:color="auto"/>
              <w:right w:val="single" w:sz="4" w:space="0" w:color="auto"/>
            </w:tcBorders>
            <w:shd w:val="clear" w:color="000000" w:fill="FFFFFF"/>
            <w:noWrap/>
            <w:vAlign w:val="bottom"/>
            <w:hideMark/>
          </w:tcPr>
          <w:p w14:paraId="298B92BE" w14:textId="1DEB129E"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365</w:t>
            </w:r>
          </w:p>
        </w:tc>
        <w:tc>
          <w:tcPr>
            <w:tcW w:w="882" w:type="dxa"/>
            <w:tcBorders>
              <w:top w:val="nil"/>
              <w:left w:val="nil"/>
              <w:bottom w:val="single" w:sz="4" w:space="0" w:color="auto"/>
              <w:right w:val="single" w:sz="4" w:space="0" w:color="auto"/>
            </w:tcBorders>
            <w:shd w:val="clear" w:color="000000" w:fill="FFFFFF"/>
            <w:noWrap/>
            <w:vAlign w:val="bottom"/>
            <w:hideMark/>
          </w:tcPr>
          <w:p w14:paraId="6A893945" w14:textId="5871832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379</w:t>
            </w:r>
          </w:p>
        </w:tc>
        <w:tc>
          <w:tcPr>
            <w:tcW w:w="883" w:type="dxa"/>
            <w:tcBorders>
              <w:top w:val="nil"/>
              <w:left w:val="nil"/>
              <w:bottom w:val="single" w:sz="4" w:space="0" w:color="auto"/>
              <w:right w:val="single" w:sz="4" w:space="0" w:color="auto"/>
            </w:tcBorders>
            <w:shd w:val="clear" w:color="000000" w:fill="FFFFFF"/>
            <w:noWrap/>
            <w:vAlign w:val="bottom"/>
            <w:hideMark/>
          </w:tcPr>
          <w:p w14:paraId="2D66F963" w14:textId="4373E71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398</w:t>
            </w:r>
          </w:p>
        </w:tc>
        <w:tc>
          <w:tcPr>
            <w:tcW w:w="1008" w:type="dxa"/>
            <w:tcBorders>
              <w:top w:val="nil"/>
              <w:left w:val="nil"/>
              <w:bottom w:val="single" w:sz="4" w:space="0" w:color="auto"/>
              <w:right w:val="single" w:sz="4" w:space="0" w:color="auto"/>
            </w:tcBorders>
            <w:shd w:val="clear" w:color="000000" w:fill="FFFFFF"/>
            <w:noWrap/>
            <w:vAlign w:val="bottom"/>
            <w:hideMark/>
          </w:tcPr>
          <w:p w14:paraId="627A2554" w14:textId="4AAB5FDE"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412</w:t>
            </w:r>
          </w:p>
        </w:tc>
        <w:tc>
          <w:tcPr>
            <w:tcW w:w="1003" w:type="dxa"/>
            <w:tcBorders>
              <w:top w:val="nil"/>
              <w:left w:val="nil"/>
              <w:bottom w:val="single" w:sz="4" w:space="0" w:color="auto"/>
              <w:right w:val="single" w:sz="4" w:space="0" w:color="auto"/>
            </w:tcBorders>
            <w:shd w:val="clear" w:color="000000" w:fill="FFFFFF"/>
            <w:noWrap/>
            <w:vAlign w:val="bottom"/>
            <w:hideMark/>
          </w:tcPr>
          <w:p w14:paraId="02F6E39B" w14:textId="59E28BA2"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383</w:t>
            </w:r>
          </w:p>
        </w:tc>
        <w:tc>
          <w:tcPr>
            <w:tcW w:w="1003" w:type="dxa"/>
            <w:tcBorders>
              <w:top w:val="nil"/>
              <w:left w:val="nil"/>
              <w:bottom w:val="single" w:sz="4" w:space="0" w:color="auto"/>
              <w:right w:val="single" w:sz="4" w:space="0" w:color="auto"/>
            </w:tcBorders>
            <w:shd w:val="clear" w:color="000000" w:fill="FFFFFF"/>
            <w:noWrap/>
            <w:vAlign w:val="bottom"/>
            <w:hideMark/>
          </w:tcPr>
          <w:p w14:paraId="54866DDA" w14:textId="047A489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409</w:t>
            </w:r>
          </w:p>
        </w:tc>
        <w:tc>
          <w:tcPr>
            <w:tcW w:w="1003" w:type="dxa"/>
            <w:tcBorders>
              <w:top w:val="nil"/>
              <w:left w:val="nil"/>
              <w:bottom w:val="single" w:sz="4" w:space="0" w:color="auto"/>
              <w:right w:val="single" w:sz="4" w:space="0" w:color="auto"/>
            </w:tcBorders>
            <w:shd w:val="clear" w:color="000000" w:fill="FFFFFF"/>
            <w:noWrap/>
            <w:vAlign w:val="bottom"/>
            <w:hideMark/>
          </w:tcPr>
          <w:p w14:paraId="6AB03DE0" w14:textId="23CAD19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534</w:t>
            </w:r>
          </w:p>
        </w:tc>
        <w:tc>
          <w:tcPr>
            <w:tcW w:w="963" w:type="dxa"/>
            <w:tcBorders>
              <w:top w:val="nil"/>
              <w:left w:val="nil"/>
              <w:bottom w:val="single" w:sz="4" w:space="0" w:color="auto"/>
              <w:right w:val="single" w:sz="4" w:space="0" w:color="auto"/>
            </w:tcBorders>
            <w:shd w:val="clear" w:color="000000" w:fill="FFFFFF"/>
            <w:noWrap/>
            <w:vAlign w:val="bottom"/>
            <w:hideMark/>
          </w:tcPr>
          <w:p w14:paraId="62A7E7BC" w14:textId="632A9459"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715</w:t>
            </w:r>
          </w:p>
        </w:tc>
      </w:tr>
      <w:tr w:rsidR="00C52F8D" w:rsidRPr="005D2A6A" w14:paraId="5DADF366"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592D647B" w14:textId="3F0580FC" w:rsidR="005D2A6A" w:rsidRPr="005D2A6A" w:rsidRDefault="005D2A6A" w:rsidP="00B20C6E">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Novolac vinyl ester resin</w:t>
            </w:r>
          </w:p>
        </w:tc>
        <w:tc>
          <w:tcPr>
            <w:tcW w:w="882" w:type="dxa"/>
            <w:tcBorders>
              <w:top w:val="nil"/>
              <w:left w:val="nil"/>
              <w:bottom w:val="single" w:sz="4" w:space="0" w:color="auto"/>
              <w:right w:val="single" w:sz="4" w:space="0" w:color="auto"/>
            </w:tcBorders>
            <w:shd w:val="clear" w:color="000000" w:fill="FFFFFF"/>
            <w:noWrap/>
            <w:vAlign w:val="bottom"/>
            <w:hideMark/>
          </w:tcPr>
          <w:p w14:paraId="3D74B83F" w14:textId="0F774181"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184</w:t>
            </w:r>
          </w:p>
        </w:tc>
        <w:tc>
          <w:tcPr>
            <w:tcW w:w="882" w:type="dxa"/>
            <w:tcBorders>
              <w:top w:val="nil"/>
              <w:left w:val="nil"/>
              <w:bottom w:val="single" w:sz="4" w:space="0" w:color="auto"/>
              <w:right w:val="single" w:sz="4" w:space="0" w:color="auto"/>
            </w:tcBorders>
            <w:shd w:val="clear" w:color="000000" w:fill="FFFFFF"/>
            <w:noWrap/>
            <w:vAlign w:val="bottom"/>
            <w:hideMark/>
          </w:tcPr>
          <w:p w14:paraId="41CD2280" w14:textId="64EAD385"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193</w:t>
            </w:r>
          </w:p>
        </w:tc>
        <w:tc>
          <w:tcPr>
            <w:tcW w:w="882" w:type="dxa"/>
            <w:tcBorders>
              <w:top w:val="nil"/>
              <w:left w:val="nil"/>
              <w:bottom w:val="single" w:sz="4" w:space="0" w:color="auto"/>
              <w:right w:val="single" w:sz="4" w:space="0" w:color="auto"/>
            </w:tcBorders>
            <w:shd w:val="clear" w:color="000000" w:fill="FFFFFF"/>
            <w:noWrap/>
            <w:vAlign w:val="bottom"/>
            <w:hideMark/>
          </w:tcPr>
          <w:p w14:paraId="75B16BA1" w14:textId="5ADDA2AF"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201</w:t>
            </w:r>
          </w:p>
        </w:tc>
        <w:tc>
          <w:tcPr>
            <w:tcW w:w="883" w:type="dxa"/>
            <w:tcBorders>
              <w:top w:val="nil"/>
              <w:left w:val="nil"/>
              <w:bottom w:val="single" w:sz="4" w:space="0" w:color="auto"/>
              <w:right w:val="single" w:sz="4" w:space="0" w:color="auto"/>
            </w:tcBorders>
            <w:shd w:val="clear" w:color="000000" w:fill="FFFFFF"/>
            <w:noWrap/>
            <w:vAlign w:val="bottom"/>
            <w:hideMark/>
          </w:tcPr>
          <w:p w14:paraId="327AE53E" w14:textId="1EF4E832"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210</w:t>
            </w:r>
          </w:p>
        </w:tc>
        <w:tc>
          <w:tcPr>
            <w:tcW w:w="1008" w:type="dxa"/>
            <w:tcBorders>
              <w:top w:val="nil"/>
              <w:left w:val="nil"/>
              <w:bottom w:val="single" w:sz="4" w:space="0" w:color="auto"/>
              <w:right w:val="single" w:sz="4" w:space="0" w:color="auto"/>
            </w:tcBorders>
            <w:shd w:val="clear" w:color="000000" w:fill="FFFFFF"/>
            <w:noWrap/>
            <w:vAlign w:val="bottom"/>
            <w:hideMark/>
          </w:tcPr>
          <w:p w14:paraId="2FB948C7" w14:textId="27DA48A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218</w:t>
            </w:r>
          </w:p>
        </w:tc>
        <w:tc>
          <w:tcPr>
            <w:tcW w:w="1003" w:type="dxa"/>
            <w:tcBorders>
              <w:top w:val="nil"/>
              <w:left w:val="nil"/>
              <w:bottom w:val="single" w:sz="4" w:space="0" w:color="auto"/>
              <w:right w:val="single" w:sz="4" w:space="0" w:color="auto"/>
            </w:tcBorders>
            <w:shd w:val="clear" w:color="000000" w:fill="FFFFFF"/>
            <w:noWrap/>
            <w:vAlign w:val="bottom"/>
            <w:hideMark/>
          </w:tcPr>
          <w:p w14:paraId="7229B82E" w14:textId="4E5A5761"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203</w:t>
            </w:r>
          </w:p>
        </w:tc>
        <w:tc>
          <w:tcPr>
            <w:tcW w:w="1003" w:type="dxa"/>
            <w:tcBorders>
              <w:top w:val="nil"/>
              <w:left w:val="nil"/>
              <w:bottom w:val="single" w:sz="4" w:space="0" w:color="auto"/>
              <w:right w:val="single" w:sz="4" w:space="0" w:color="auto"/>
            </w:tcBorders>
            <w:shd w:val="clear" w:color="000000" w:fill="FFFFFF"/>
            <w:noWrap/>
            <w:vAlign w:val="bottom"/>
            <w:hideMark/>
          </w:tcPr>
          <w:p w14:paraId="458BBE43" w14:textId="25B88D1C"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215</w:t>
            </w:r>
          </w:p>
        </w:tc>
        <w:tc>
          <w:tcPr>
            <w:tcW w:w="1003" w:type="dxa"/>
            <w:tcBorders>
              <w:top w:val="nil"/>
              <w:left w:val="nil"/>
              <w:bottom w:val="single" w:sz="4" w:space="0" w:color="auto"/>
              <w:right w:val="single" w:sz="4" w:space="0" w:color="auto"/>
            </w:tcBorders>
            <w:shd w:val="clear" w:color="000000" w:fill="FFFFFF"/>
            <w:noWrap/>
            <w:vAlign w:val="bottom"/>
            <w:hideMark/>
          </w:tcPr>
          <w:p w14:paraId="1D472496" w14:textId="7930526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283</w:t>
            </w:r>
          </w:p>
        </w:tc>
        <w:tc>
          <w:tcPr>
            <w:tcW w:w="963" w:type="dxa"/>
            <w:tcBorders>
              <w:top w:val="nil"/>
              <w:left w:val="nil"/>
              <w:bottom w:val="single" w:sz="4" w:space="0" w:color="auto"/>
              <w:right w:val="single" w:sz="4" w:space="0" w:color="auto"/>
            </w:tcBorders>
            <w:shd w:val="clear" w:color="000000" w:fill="FFFFFF"/>
            <w:noWrap/>
            <w:vAlign w:val="bottom"/>
            <w:hideMark/>
          </w:tcPr>
          <w:p w14:paraId="20E3C94B" w14:textId="6CA164C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380</w:t>
            </w:r>
          </w:p>
        </w:tc>
      </w:tr>
      <w:tr w:rsidR="00C52F8D" w:rsidRPr="005D2A6A" w14:paraId="1C5B3A89"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755F6FE3" w14:textId="07C6F15C" w:rsidR="005D2A6A" w:rsidRPr="005D2A6A" w:rsidRDefault="005D2A6A" w:rsidP="00B20C6E">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Brominated vinyl ester resin</w:t>
            </w:r>
          </w:p>
        </w:tc>
        <w:tc>
          <w:tcPr>
            <w:tcW w:w="882" w:type="dxa"/>
            <w:tcBorders>
              <w:top w:val="nil"/>
              <w:left w:val="nil"/>
              <w:bottom w:val="single" w:sz="4" w:space="0" w:color="auto"/>
              <w:right w:val="single" w:sz="4" w:space="0" w:color="auto"/>
            </w:tcBorders>
            <w:shd w:val="clear" w:color="000000" w:fill="FFFFFF"/>
            <w:noWrap/>
            <w:vAlign w:val="bottom"/>
            <w:hideMark/>
          </w:tcPr>
          <w:p w14:paraId="69543D84" w14:textId="6E9D1B2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60</w:t>
            </w:r>
          </w:p>
        </w:tc>
        <w:tc>
          <w:tcPr>
            <w:tcW w:w="882" w:type="dxa"/>
            <w:tcBorders>
              <w:top w:val="nil"/>
              <w:left w:val="nil"/>
              <w:bottom w:val="single" w:sz="4" w:space="0" w:color="auto"/>
              <w:right w:val="single" w:sz="4" w:space="0" w:color="auto"/>
            </w:tcBorders>
            <w:shd w:val="clear" w:color="000000" w:fill="FFFFFF"/>
            <w:noWrap/>
            <w:vAlign w:val="bottom"/>
            <w:hideMark/>
          </w:tcPr>
          <w:p w14:paraId="5FC8DA13" w14:textId="56BD7ABB"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62</w:t>
            </w:r>
          </w:p>
        </w:tc>
        <w:tc>
          <w:tcPr>
            <w:tcW w:w="882" w:type="dxa"/>
            <w:tcBorders>
              <w:top w:val="nil"/>
              <w:left w:val="nil"/>
              <w:bottom w:val="single" w:sz="4" w:space="0" w:color="auto"/>
              <w:right w:val="single" w:sz="4" w:space="0" w:color="auto"/>
            </w:tcBorders>
            <w:shd w:val="clear" w:color="000000" w:fill="FFFFFF"/>
            <w:noWrap/>
            <w:vAlign w:val="bottom"/>
            <w:hideMark/>
          </w:tcPr>
          <w:p w14:paraId="37630509" w14:textId="0EB4E1F1"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63</w:t>
            </w:r>
          </w:p>
        </w:tc>
        <w:tc>
          <w:tcPr>
            <w:tcW w:w="883" w:type="dxa"/>
            <w:tcBorders>
              <w:top w:val="nil"/>
              <w:left w:val="nil"/>
              <w:bottom w:val="single" w:sz="4" w:space="0" w:color="auto"/>
              <w:right w:val="single" w:sz="4" w:space="0" w:color="auto"/>
            </w:tcBorders>
            <w:shd w:val="clear" w:color="000000" w:fill="FFFFFF"/>
            <w:noWrap/>
            <w:vAlign w:val="bottom"/>
            <w:hideMark/>
          </w:tcPr>
          <w:p w14:paraId="6CC506F4" w14:textId="2EBDE20E"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65</w:t>
            </w:r>
          </w:p>
        </w:tc>
        <w:tc>
          <w:tcPr>
            <w:tcW w:w="1008" w:type="dxa"/>
            <w:tcBorders>
              <w:top w:val="nil"/>
              <w:left w:val="nil"/>
              <w:bottom w:val="single" w:sz="4" w:space="0" w:color="auto"/>
              <w:right w:val="single" w:sz="4" w:space="0" w:color="auto"/>
            </w:tcBorders>
            <w:shd w:val="clear" w:color="000000" w:fill="FFFFFF"/>
            <w:noWrap/>
            <w:vAlign w:val="bottom"/>
            <w:hideMark/>
          </w:tcPr>
          <w:p w14:paraId="5DA8B2EE" w14:textId="2580F40B"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67</w:t>
            </w:r>
          </w:p>
        </w:tc>
        <w:tc>
          <w:tcPr>
            <w:tcW w:w="1003" w:type="dxa"/>
            <w:tcBorders>
              <w:top w:val="nil"/>
              <w:left w:val="nil"/>
              <w:bottom w:val="single" w:sz="4" w:space="0" w:color="auto"/>
              <w:right w:val="single" w:sz="4" w:space="0" w:color="auto"/>
            </w:tcBorders>
            <w:shd w:val="clear" w:color="000000" w:fill="FFFFFF"/>
            <w:noWrap/>
            <w:vAlign w:val="bottom"/>
            <w:hideMark/>
          </w:tcPr>
          <w:p w14:paraId="2BE52AB4" w14:textId="458C9E7F"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64</w:t>
            </w:r>
          </w:p>
        </w:tc>
        <w:tc>
          <w:tcPr>
            <w:tcW w:w="1003" w:type="dxa"/>
            <w:tcBorders>
              <w:top w:val="nil"/>
              <w:left w:val="nil"/>
              <w:bottom w:val="single" w:sz="4" w:space="0" w:color="auto"/>
              <w:right w:val="single" w:sz="4" w:space="0" w:color="auto"/>
            </w:tcBorders>
            <w:shd w:val="clear" w:color="000000" w:fill="FFFFFF"/>
            <w:noWrap/>
            <w:vAlign w:val="bottom"/>
            <w:hideMark/>
          </w:tcPr>
          <w:p w14:paraId="11A417DB" w14:textId="7EFEB634"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67</w:t>
            </w:r>
          </w:p>
        </w:tc>
        <w:tc>
          <w:tcPr>
            <w:tcW w:w="1003" w:type="dxa"/>
            <w:tcBorders>
              <w:top w:val="nil"/>
              <w:left w:val="nil"/>
              <w:bottom w:val="single" w:sz="4" w:space="0" w:color="auto"/>
              <w:right w:val="single" w:sz="4" w:space="0" w:color="auto"/>
            </w:tcBorders>
            <w:shd w:val="clear" w:color="000000" w:fill="FFFFFF"/>
            <w:noWrap/>
            <w:vAlign w:val="bottom"/>
            <w:hideMark/>
          </w:tcPr>
          <w:p w14:paraId="40B1D2C8" w14:textId="15B923C4"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87</w:t>
            </w:r>
          </w:p>
        </w:tc>
        <w:tc>
          <w:tcPr>
            <w:tcW w:w="963" w:type="dxa"/>
            <w:tcBorders>
              <w:top w:val="nil"/>
              <w:left w:val="nil"/>
              <w:bottom w:val="single" w:sz="4" w:space="0" w:color="auto"/>
              <w:right w:val="single" w:sz="4" w:space="0" w:color="auto"/>
            </w:tcBorders>
            <w:shd w:val="clear" w:color="000000" w:fill="FFFFFF"/>
            <w:noWrap/>
            <w:vAlign w:val="bottom"/>
            <w:hideMark/>
          </w:tcPr>
          <w:p w14:paraId="1966EB3D" w14:textId="31769721"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114</w:t>
            </w:r>
          </w:p>
        </w:tc>
      </w:tr>
      <w:tr w:rsidR="00C52F8D" w:rsidRPr="005D2A6A" w14:paraId="3036F196"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72E15629" w14:textId="643EDF6A" w:rsidR="005D2A6A" w:rsidRPr="005D2A6A" w:rsidRDefault="005D2A6A" w:rsidP="00B20C6E">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 xml:space="preserve">Other </w:t>
            </w:r>
          </w:p>
        </w:tc>
        <w:tc>
          <w:tcPr>
            <w:tcW w:w="882" w:type="dxa"/>
            <w:tcBorders>
              <w:top w:val="nil"/>
              <w:left w:val="nil"/>
              <w:bottom w:val="single" w:sz="4" w:space="0" w:color="auto"/>
              <w:right w:val="single" w:sz="4" w:space="0" w:color="auto"/>
            </w:tcBorders>
            <w:shd w:val="clear" w:color="000000" w:fill="FFFFFF"/>
            <w:noWrap/>
            <w:vAlign w:val="bottom"/>
            <w:hideMark/>
          </w:tcPr>
          <w:p w14:paraId="49B34C2B" w14:textId="20E9E9D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83</w:t>
            </w:r>
          </w:p>
        </w:tc>
        <w:tc>
          <w:tcPr>
            <w:tcW w:w="882" w:type="dxa"/>
            <w:tcBorders>
              <w:top w:val="nil"/>
              <w:left w:val="nil"/>
              <w:bottom w:val="single" w:sz="4" w:space="0" w:color="auto"/>
              <w:right w:val="single" w:sz="4" w:space="0" w:color="auto"/>
            </w:tcBorders>
            <w:shd w:val="clear" w:color="000000" w:fill="FFFFFF"/>
            <w:noWrap/>
            <w:vAlign w:val="bottom"/>
            <w:hideMark/>
          </w:tcPr>
          <w:p w14:paraId="7E7DEF66" w14:textId="292595A2"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87</w:t>
            </w:r>
          </w:p>
        </w:tc>
        <w:tc>
          <w:tcPr>
            <w:tcW w:w="882" w:type="dxa"/>
            <w:tcBorders>
              <w:top w:val="nil"/>
              <w:left w:val="nil"/>
              <w:bottom w:val="single" w:sz="4" w:space="0" w:color="auto"/>
              <w:right w:val="single" w:sz="4" w:space="0" w:color="auto"/>
            </w:tcBorders>
            <w:shd w:val="clear" w:color="000000" w:fill="FFFFFF"/>
            <w:noWrap/>
            <w:vAlign w:val="bottom"/>
            <w:hideMark/>
          </w:tcPr>
          <w:p w14:paraId="40561DD5" w14:textId="2EE7A304"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91</w:t>
            </w:r>
          </w:p>
        </w:tc>
        <w:tc>
          <w:tcPr>
            <w:tcW w:w="883" w:type="dxa"/>
            <w:tcBorders>
              <w:top w:val="nil"/>
              <w:left w:val="nil"/>
              <w:bottom w:val="single" w:sz="4" w:space="0" w:color="auto"/>
              <w:right w:val="single" w:sz="4" w:space="0" w:color="auto"/>
            </w:tcBorders>
            <w:shd w:val="clear" w:color="000000" w:fill="FFFFFF"/>
            <w:noWrap/>
            <w:vAlign w:val="bottom"/>
            <w:hideMark/>
          </w:tcPr>
          <w:p w14:paraId="42C33EEF" w14:textId="5DD643DF"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94</w:t>
            </w:r>
          </w:p>
        </w:tc>
        <w:tc>
          <w:tcPr>
            <w:tcW w:w="1008" w:type="dxa"/>
            <w:tcBorders>
              <w:top w:val="nil"/>
              <w:left w:val="nil"/>
              <w:bottom w:val="single" w:sz="4" w:space="0" w:color="auto"/>
              <w:right w:val="single" w:sz="4" w:space="0" w:color="auto"/>
            </w:tcBorders>
            <w:shd w:val="clear" w:color="000000" w:fill="FFFFFF"/>
            <w:noWrap/>
            <w:vAlign w:val="bottom"/>
            <w:hideMark/>
          </w:tcPr>
          <w:p w14:paraId="57522666" w14:textId="3491B72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99</w:t>
            </w:r>
          </w:p>
        </w:tc>
        <w:tc>
          <w:tcPr>
            <w:tcW w:w="1003" w:type="dxa"/>
            <w:tcBorders>
              <w:top w:val="nil"/>
              <w:left w:val="nil"/>
              <w:bottom w:val="single" w:sz="4" w:space="0" w:color="auto"/>
              <w:right w:val="single" w:sz="4" w:space="0" w:color="auto"/>
            </w:tcBorders>
            <w:shd w:val="clear" w:color="000000" w:fill="FFFFFF"/>
            <w:noWrap/>
            <w:vAlign w:val="bottom"/>
            <w:hideMark/>
          </w:tcPr>
          <w:p w14:paraId="0597ED27" w14:textId="3C26770B"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89</w:t>
            </w:r>
          </w:p>
        </w:tc>
        <w:tc>
          <w:tcPr>
            <w:tcW w:w="1003" w:type="dxa"/>
            <w:tcBorders>
              <w:top w:val="nil"/>
              <w:left w:val="nil"/>
              <w:bottom w:val="single" w:sz="4" w:space="0" w:color="auto"/>
              <w:right w:val="single" w:sz="4" w:space="0" w:color="auto"/>
            </w:tcBorders>
            <w:shd w:val="clear" w:color="000000" w:fill="FFFFFF"/>
            <w:noWrap/>
            <w:vAlign w:val="bottom"/>
            <w:hideMark/>
          </w:tcPr>
          <w:p w14:paraId="30719955" w14:textId="7DCCC742"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97</w:t>
            </w:r>
          </w:p>
        </w:tc>
        <w:tc>
          <w:tcPr>
            <w:tcW w:w="1003" w:type="dxa"/>
            <w:tcBorders>
              <w:top w:val="nil"/>
              <w:left w:val="nil"/>
              <w:bottom w:val="single" w:sz="4" w:space="0" w:color="auto"/>
              <w:right w:val="single" w:sz="4" w:space="0" w:color="auto"/>
            </w:tcBorders>
            <w:shd w:val="clear" w:color="000000" w:fill="FFFFFF"/>
            <w:noWrap/>
            <w:vAlign w:val="bottom"/>
            <w:hideMark/>
          </w:tcPr>
          <w:p w14:paraId="5C9B13AF" w14:textId="02203CCC"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123</w:t>
            </w:r>
          </w:p>
        </w:tc>
        <w:tc>
          <w:tcPr>
            <w:tcW w:w="963" w:type="dxa"/>
            <w:tcBorders>
              <w:top w:val="nil"/>
              <w:left w:val="nil"/>
              <w:bottom w:val="single" w:sz="4" w:space="0" w:color="auto"/>
              <w:right w:val="single" w:sz="4" w:space="0" w:color="auto"/>
            </w:tcBorders>
            <w:shd w:val="clear" w:color="000000" w:fill="FFFFFF"/>
            <w:noWrap/>
            <w:vAlign w:val="bottom"/>
            <w:hideMark/>
          </w:tcPr>
          <w:p w14:paraId="748F1574" w14:textId="705C74D4"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159</w:t>
            </w:r>
          </w:p>
        </w:tc>
      </w:tr>
      <w:tr w:rsidR="00C52F8D" w:rsidRPr="005D2A6A" w14:paraId="7D3EEF82"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46DED771" w14:textId="65929E32" w:rsidR="005D2A6A" w:rsidRPr="00064CBC" w:rsidRDefault="005D2A6A" w:rsidP="00064CBC">
            <w:pPr>
              <w:spacing w:after="0" w:line="240" w:lineRule="auto"/>
              <w:jc w:val="center"/>
              <w:rPr>
                <w:rFonts w:ascii="Arial" w:eastAsia="Times New Roman" w:hAnsi="Arial" w:cs="Arial"/>
                <w:b/>
                <w:bCs/>
                <w:color w:val="000000"/>
                <w:sz w:val="20"/>
                <w:szCs w:val="20"/>
                <w:lang w:val="en-US"/>
              </w:rPr>
            </w:pPr>
            <w:r w:rsidRPr="00064CBC">
              <w:rPr>
                <w:rFonts w:ascii="Arial" w:hAnsi="Arial" w:cs="Arial"/>
                <w:b/>
                <w:bCs/>
                <w:color w:val="000000"/>
                <w:sz w:val="20"/>
                <w:szCs w:val="20"/>
              </w:rPr>
              <w:t>Total</w:t>
            </w:r>
          </w:p>
        </w:tc>
        <w:tc>
          <w:tcPr>
            <w:tcW w:w="882" w:type="dxa"/>
            <w:tcBorders>
              <w:top w:val="nil"/>
              <w:left w:val="nil"/>
              <w:bottom w:val="single" w:sz="4" w:space="0" w:color="auto"/>
              <w:right w:val="single" w:sz="4" w:space="0" w:color="auto"/>
            </w:tcBorders>
            <w:shd w:val="clear" w:color="000000" w:fill="FFFFFF"/>
            <w:noWrap/>
            <w:vAlign w:val="bottom"/>
            <w:hideMark/>
          </w:tcPr>
          <w:p w14:paraId="6DFBDC9F" w14:textId="2461EBA5"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677</w:t>
            </w:r>
          </w:p>
        </w:tc>
        <w:tc>
          <w:tcPr>
            <w:tcW w:w="882" w:type="dxa"/>
            <w:tcBorders>
              <w:top w:val="nil"/>
              <w:left w:val="nil"/>
              <w:bottom w:val="single" w:sz="4" w:space="0" w:color="auto"/>
              <w:right w:val="single" w:sz="4" w:space="0" w:color="auto"/>
            </w:tcBorders>
            <w:shd w:val="clear" w:color="000000" w:fill="FFFFFF"/>
            <w:noWrap/>
            <w:vAlign w:val="bottom"/>
            <w:hideMark/>
          </w:tcPr>
          <w:p w14:paraId="724BA00B" w14:textId="3B8DD9A2"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708</w:t>
            </w:r>
          </w:p>
        </w:tc>
        <w:tc>
          <w:tcPr>
            <w:tcW w:w="882" w:type="dxa"/>
            <w:tcBorders>
              <w:top w:val="nil"/>
              <w:left w:val="nil"/>
              <w:bottom w:val="single" w:sz="4" w:space="0" w:color="auto"/>
              <w:right w:val="single" w:sz="4" w:space="0" w:color="auto"/>
            </w:tcBorders>
            <w:shd w:val="clear" w:color="000000" w:fill="FFFFFF"/>
            <w:noWrap/>
            <w:vAlign w:val="bottom"/>
            <w:hideMark/>
          </w:tcPr>
          <w:p w14:paraId="5A47AF92" w14:textId="597A6131"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735</w:t>
            </w:r>
          </w:p>
        </w:tc>
        <w:tc>
          <w:tcPr>
            <w:tcW w:w="883" w:type="dxa"/>
            <w:tcBorders>
              <w:top w:val="nil"/>
              <w:left w:val="nil"/>
              <w:bottom w:val="single" w:sz="4" w:space="0" w:color="auto"/>
              <w:right w:val="single" w:sz="4" w:space="0" w:color="auto"/>
            </w:tcBorders>
            <w:shd w:val="clear" w:color="000000" w:fill="FFFFFF"/>
            <w:noWrap/>
            <w:vAlign w:val="bottom"/>
            <w:hideMark/>
          </w:tcPr>
          <w:p w14:paraId="0B274B56" w14:textId="6CBBE0FF"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767</w:t>
            </w:r>
          </w:p>
        </w:tc>
        <w:tc>
          <w:tcPr>
            <w:tcW w:w="1008" w:type="dxa"/>
            <w:tcBorders>
              <w:top w:val="nil"/>
              <w:left w:val="nil"/>
              <w:bottom w:val="single" w:sz="4" w:space="0" w:color="auto"/>
              <w:right w:val="single" w:sz="4" w:space="0" w:color="auto"/>
            </w:tcBorders>
            <w:shd w:val="clear" w:color="000000" w:fill="FFFFFF"/>
            <w:noWrap/>
            <w:vAlign w:val="bottom"/>
            <w:hideMark/>
          </w:tcPr>
          <w:p w14:paraId="7D81C6CE" w14:textId="45FA1DF7"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796</w:t>
            </w:r>
          </w:p>
        </w:tc>
        <w:tc>
          <w:tcPr>
            <w:tcW w:w="1003" w:type="dxa"/>
            <w:tcBorders>
              <w:top w:val="nil"/>
              <w:left w:val="nil"/>
              <w:bottom w:val="single" w:sz="4" w:space="0" w:color="auto"/>
              <w:right w:val="single" w:sz="4" w:space="0" w:color="auto"/>
            </w:tcBorders>
            <w:shd w:val="clear" w:color="000000" w:fill="FFFFFF"/>
            <w:noWrap/>
            <w:vAlign w:val="bottom"/>
            <w:hideMark/>
          </w:tcPr>
          <w:p w14:paraId="76B4BF40" w14:textId="1ED7C0B7"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739</w:t>
            </w:r>
          </w:p>
        </w:tc>
        <w:tc>
          <w:tcPr>
            <w:tcW w:w="1003" w:type="dxa"/>
            <w:tcBorders>
              <w:top w:val="nil"/>
              <w:left w:val="nil"/>
              <w:bottom w:val="single" w:sz="4" w:space="0" w:color="auto"/>
              <w:right w:val="single" w:sz="4" w:space="0" w:color="auto"/>
            </w:tcBorders>
            <w:shd w:val="clear" w:color="000000" w:fill="FFFFFF"/>
            <w:noWrap/>
            <w:vAlign w:val="bottom"/>
            <w:hideMark/>
          </w:tcPr>
          <w:p w14:paraId="0F19E22E" w14:textId="2D734C74"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789</w:t>
            </w:r>
          </w:p>
        </w:tc>
        <w:tc>
          <w:tcPr>
            <w:tcW w:w="1003" w:type="dxa"/>
            <w:tcBorders>
              <w:top w:val="nil"/>
              <w:left w:val="nil"/>
              <w:bottom w:val="single" w:sz="4" w:space="0" w:color="auto"/>
              <w:right w:val="single" w:sz="4" w:space="0" w:color="auto"/>
            </w:tcBorders>
            <w:shd w:val="clear" w:color="000000" w:fill="FFFFFF"/>
            <w:noWrap/>
            <w:vAlign w:val="bottom"/>
            <w:hideMark/>
          </w:tcPr>
          <w:p w14:paraId="708FEFDD" w14:textId="493113B1"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1026</w:t>
            </w:r>
          </w:p>
        </w:tc>
        <w:tc>
          <w:tcPr>
            <w:tcW w:w="963" w:type="dxa"/>
            <w:tcBorders>
              <w:top w:val="nil"/>
              <w:left w:val="nil"/>
              <w:bottom w:val="single" w:sz="4" w:space="0" w:color="auto"/>
              <w:right w:val="single" w:sz="4" w:space="0" w:color="auto"/>
            </w:tcBorders>
            <w:shd w:val="clear" w:color="000000" w:fill="FFFFFF"/>
            <w:noWrap/>
            <w:vAlign w:val="bottom"/>
            <w:hideMark/>
          </w:tcPr>
          <w:p w14:paraId="63D4FEC6" w14:textId="55BB9D34"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1367</w:t>
            </w:r>
          </w:p>
        </w:tc>
      </w:tr>
    </w:tbl>
    <w:bookmarkEnd w:id="44"/>
    <w:p w14:paraId="57C76559" w14:textId="4168AE6E" w:rsidR="00B20C6E" w:rsidRDefault="00180344" w:rsidP="00BC081C">
      <w:pPr>
        <w:pStyle w:val="BodyText"/>
        <w:spacing w:before="162" w:line="360" w:lineRule="auto"/>
        <w:ind w:right="90"/>
        <w:jc w:val="both"/>
        <w:rPr>
          <w:noProof/>
          <w:color w:val="000000" w:themeColor="text1"/>
        </w:rPr>
        <w:sectPr w:rsidR="00B20C6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rPr>
        <mc:AlternateContent>
          <mc:Choice Requires="wps">
            <w:drawing>
              <wp:anchor distT="0" distB="0" distL="114300" distR="114300" simplePos="0" relativeHeight="252469248" behindDoc="0" locked="0" layoutInCell="1" allowOverlap="1" wp14:anchorId="17EEA108" wp14:editId="133E35E0">
                <wp:simplePos x="0" y="0"/>
                <wp:positionH relativeFrom="margin">
                  <wp:posOffset>2751381</wp:posOffset>
                </wp:positionH>
                <wp:positionV relativeFrom="paragraph">
                  <wp:posOffset>118331</wp:posOffset>
                </wp:positionV>
                <wp:extent cx="3800475" cy="307340"/>
                <wp:effectExtent l="0" t="0" r="0" b="0"/>
                <wp:wrapNone/>
                <wp:docPr id="1263" name="TextBox 22"/>
                <wp:cNvGraphicFramePr/>
                <a:graphic xmlns:a="http://schemas.openxmlformats.org/drawingml/2006/main">
                  <a:graphicData uri="http://schemas.microsoft.com/office/word/2010/wordprocessingShape">
                    <wps:wsp>
                      <wps:cNvSpPr txBox="1"/>
                      <wps:spPr>
                        <a:xfrm>
                          <a:off x="0" y="0"/>
                          <a:ext cx="3800475" cy="307340"/>
                        </a:xfrm>
                        <a:prstGeom prst="rect">
                          <a:avLst/>
                        </a:prstGeom>
                        <a:noFill/>
                      </wps:spPr>
                      <wps:txbx>
                        <w:txbxContent>
                          <w:p w14:paraId="45AC704A" w14:textId="77777777" w:rsidR="005D2A6A" w:rsidRPr="00CE35EB" w:rsidRDefault="005D2A6A" w:rsidP="005D2A6A">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035CB3FC" w14:textId="77777777" w:rsidR="005D2A6A" w:rsidRPr="00CE35EB" w:rsidRDefault="005D2A6A" w:rsidP="005D2A6A">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7EEA108" id="_x0000_s1051" type="#_x0000_t202" style="position:absolute;left:0;text-align:left;margin-left:216.65pt;margin-top:9.3pt;width:299.25pt;height:24.2pt;z-index:25246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" filled="f" stroked="f">
                <v:textbox style="mso-fit-shape-to-text:t">
                  <w:txbxContent>
                    <w:p w14:paraId="45AC704A" w14:textId="77777777" w:rsidR="005D2A6A" w:rsidRPr="00CE35EB" w:rsidRDefault="005D2A6A" w:rsidP="005D2A6A">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035CB3FC" w14:textId="77777777" w:rsidR="005D2A6A" w:rsidRPr="00CE35EB" w:rsidRDefault="005D2A6A" w:rsidP="005D2A6A">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53D03B67" w14:textId="7C993DF6" w:rsidR="005D2A6A" w:rsidRDefault="00064CBC" w:rsidP="00BC081C">
      <w:pPr>
        <w:pStyle w:val="BodyText"/>
        <w:spacing w:before="162" w:line="360" w:lineRule="auto"/>
        <w:ind w:right="90"/>
        <w:jc w:val="both"/>
        <w:rPr>
          <w:noProof/>
          <w:color w:val="000000" w:themeColor="text1"/>
        </w:rPr>
        <w:sectPr w:rsidR="005D2A6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C52F8D">
        <w:rPr>
          <w:noProof/>
          <w:color w:val="000000" w:themeColor="text1"/>
        </w:rPr>
        <mc:AlternateContent>
          <mc:Choice Requires="wps">
            <w:drawing>
              <wp:anchor distT="45720" distB="45720" distL="114300" distR="114300" simplePos="0" relativeHeight="252545024" behindDoc="0" locked="0" layoutInCell="1" allowOverlap="1" wp14:anchorId="5CE04BED" wp14:editId="0F3264E1">
                <wp:simplePos x="0" y="0"/>
                <wp:positionH relativeFrom="column">
                  <wp:posOffset>-157480</wp:posOffset>
                </wp:positionH>
                <wp:positionV relativeFrom="paragraph">
                  <wp:posOffset>217170</wp:posOffset>
                </wp:positionV>
                <wp:extent cx="6709410" cy="3040380"/>
                <wp:effectExtent l="95250" t="57150" r="91440" b="121920"/>
                <wp:wrapSquare wrapText="bothSides"/>
                <wp:docPr id="2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9410" cy="3040380"/>
                        </a:xfrm>
                        <a:prstGeom prst="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rgbClr r="0" g="0" b="0"/>
                        </a:lnRef>
                        <a:fillRef idx="0">
                          <a:scrgbClr r="0" g="0" b="0"/>
                        </a:fillRef>
                        <a:effectRef idx="0">
                          <a:scrgbClr r="0" g="0" b="0"/>
                        </a:effectRef>
                        <a:fontRef idx="minor">
                          <a:schemeClr val="lt1"/>
                        </a:fontRef>
                      </wps:style>
                      <wps:txbx>
                        <w:txbxContent>
                          <w:p w14:paraId="7F2CE341" w14:textId="0197EF12"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The Bisphenol- A type vinyl ester resin contributes to around 50% of the global vinyl ester resin types due to its excellent properties of corrosion resistance to a variety of alkalis, organic and inorganic salts, salt solutions and oxidizing chemicals, etc</w:t>
                            </w:r>
                          </w:p>
                          <w:p w14:paraId="78171F88" w14:textId="77777777"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As Bisphenol A has been banned in Europe, the demand for Bisphenol A Vinyl Ester Resin is expected to gradually decrease as Bisphenol A will be replaced by Bisphenol F and S.</w:t>
                            </w:r>
                          </w:p>
                          <w:p w14:paraId="2A21AC67" w14:textId="77777777"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 xml:space="preserve">Novolac vinyl ester resin contributes to around 27% which has been specially modified for improved fabrication properties. It provides improved product quality and fabrication efficiency  to ens users, which offers extended shelf life and adds improved flexibilty to fabricators. </w:t>
                            </w:r>
                          </w:p>
                          <w:p w14:paraId="2236E5BF" w14:textId="452A44A3" w:rsidR="00C52F8D" w:rsidRDefault="00C52F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04BED" id="_x0000_s1052" type="#_x0000_t202" style="position:absolute;left:0;text-align:left;margin-left:-12.4pt;margin-top:17.1pt;width:528.3pt;height:239.4pt;z-index:25254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" fillcolor="#6e6e6e [2150]" stroked="f">
                <v:fill color2="#c9c9c9 [1942]" rotate="t" angle="180" colors="0 #6f6f6f;31457f #a8a8a8;1 #c9c9c9" focus="100%" type="gradient"/>
                <v:shadow on="t" color="black" opacity="20971f" offset="0,2.2pt"/>
                <v:textbox>
                  <w:txbxContent>
                    <w:p w14:paraId="7F2CE341" w14:textId="0197EF12"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The Bisphenol- A type vinyl ester resin contributes to around 50% of the global vinyl ester resin types due to its excellent properties of corrosion resistance to a variety of alkalis, organic and inorganic salts, salt solutions and oxidizing chemicals, etc</w:t>
                      </w:r>
                    </w:p>
                    <w:p w14:paraId="78171F88" w14:textId="77777777"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As Bisphenol A has been banned in Europe, the demand for Bisphenol A Vinyl Ester Resin is expected to gradually decrease as Bisphenol A will be replaced by Bisphenol F and S.</w:t>
                      </w:r>
                    </w:p>
                    <w:p w14:paraId="2A21AC67" w14:textId="77777777"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 xml:space="preserve">Novolac vinyl ester resin contributes to around 27% which has been specially modified for improved fabrication properties. It provides improved product quality and fabrication efficiency  to ens users, which offers extended shelf life and adds improved flexibilty to fabricators. </w:t>
                      </w:r>
                    </w:p>
                    <w:p w14:paraId="2236E5BF" w14:textId="452A44A3" w:rsidR="00C52F8D" w:rsidRDefault="00C52F8D"/>
                  </w:txbxContent>
                </v:textbox>
                <w10:wrap type="square"/>
              </v:shape>
            </w:pict>
          </mc:Fallback>
        </mc:AlternateContent>
      </w:r>
    </w:p>
    <w:p w14:paraId="5E6D4981" w14:textId="77777777" w:rsidR="00064CBC" w:rsidRDefault="00C07E16" w:rsidP="0061645E">
      <w:pPr>
        <w:rPr>
          <w:rFonts w:ascii="Arial" w:hAnsi="Arial" w:cs="Arial"/>
          <w:b/>
          <w:bCs/>
          <w:sz w:val="24"/>
          <w:szCs w:val="24"/>
        </w:rPr>
      </w:pPr>
      <w:r w:rsidRPr="0061645E">
        <w:rPr>
          <w:rFonts w:ascii="Arial" w:hAnsi="Arial" w:cs="Arial"/>
          <w:b/>
          <w:bCs/>
          <w:sz w:val="24"/>
          <w:szCs w:val="24"/>
        </w:rPr>
        <w:t xml:space="preserve"> </w:t>
      </w:r>
    </w:p>
    <w:p w14:paraId="0B2B3AD8" w14:textId="77777777" w:rsidR="00064CBC" w:rsidRDefault="00064CBC" w:rsidP="0061645E">
      <w:pPr>
        <w:rPr>
          <w:rFonts w:ascii="Arial" w:hAnsi="Arial" w:cs="Arial"/>
          <w:b/>
          <w:bCs/>
          <w:sz w:val="24"/>
          <w:szCs w:val="24"/>
        </w:rPr>
      </w:pPr>
    </w:p>
    <w:p w14:paraId="37AE5790" w14:textId="54A59031" w:rsidR="00064CBC" w:rsidRDefault="00064CBC" w:rsidP="0061645E">
      <w:pPr>
        <w:rPr>
          <w:rFonts w:ascii="Arial" w:hAnsi="Arial" w:cs="Arial"/>
          <w:b/>
          <w:bCs/>
          <w:sz w:val="24"/>
          <w:szCs w:val="24"/>
        </w:rPr>
      </w:pPr>
    </w:p>
    <w:p w14:paraId="6E997C05" w14:textId="1137ABF4" w:rsidR="00650D00" w:rsidRDefault="00650D00" w:rsidP="0061645E">
      <w:pPr>
        <w:rPr>
          <w:rFonts w:ascii="Arial" w:hAnsi="Arial" w:cs="Arial"/>
          <w:b/>
          <w:bCs/>
          <w:sz w:val="24"/>
          <w:szCs w:val="24"/>
        </w:rPr>
      </w:pPr>
    </w:p>
    <w:p w14:paraId="1FCC64EB" w14:textId="7F484477" w:rsidR="00650D00" w:rsidRDefault="00650D00" w:rsidP="0061645E">
      <w:pPr>
        <w:rPr>
          <w:rFonts w:ascii="Arial" w:hAnsi="Arial" w:cs="Arial"/>
          <w:b/>
          <w:bCs/>
          <w:sz w:val="24"/>
          <w:szCs w:val="24"/>
        </w:rPr>
      </w:pPr>
    </w:p>
    <w:p w14:paraId="127772CF" w14:textId="726E16F0" w:rsidR="00650D00" w:rsidRDefault="00650D00" w:rsidP="0061645E">
      <w:pPr>
        <w:rPr>
          <w:rFonts w:ascii="Arial" w:hAnsi="Arial" w:cs="Arial"/>
          <w:b/>
          <w:bCs/>
          <w:sz w:val="24"/>
          <w:szCs w:val="24"/>
        </w:rPr>
      </w:pPr>
    </w:p>
    <w:p w14:paraId="0472D7DF" w14:textId="44D04208" w:rsidR="00C36D81" w:rsidRDefault="00C36D81" w:rsidP="0061645E">
      <w:pPr>
        <w:rPr>
          <w:rFonts w:ascii="Arial" w:hAnsi="Arial" w:cs="Arial"/>
          <w:b/>
          <w:bCs/>
          <w:sz w:val="24"/>
          <w:szCs w:val="24"/>
        </w:rPr>
      </w:pPr>
    </w:p>
    <w:p w14:paraId="126F14D4" w14:textId="77777777" w:rsidR="003A525D" w:rsidRDefault="003A525D" w:rsidP="00F15E2C">
      <w:pPr>
        <w:spacing w:line="360" w:lineRule="auto"/>
        <w:textAlignment w:val="baseline"/>
        <w:rPr>
          <w:rFonts w:ascii="Arial" w:eastAsia="Verdana" w:hAnsi="Arial" w:cs="Arial"/>
          <w:b/>
          <w:bCs/>
          <w:color w:val="000000"/>
          <w:kern w:val="24"/>
          <w:sz w:val="24"/>
          <w:szCs w:val="24"/>
        </w:rPr>
      </w:pPr>
    </w:p>
    <w:p w14:paraId="4645CDF4" w14:textId="4D06A184" w:rsidR="00F15E2C" w:rsidRPr="008D1421" w:rsidRDefault="00F15E2C" w:rsidP="00F15E2C">
      <w:pPr>
        <w:spacing w:line="360" w:lineRule="auto"/>
        <w:textAlignment w:val="baseline"/>
        <w:rPr>
          <w:rFonts w:ascii="Arial" w:eastAsia="Verdana" w:hAnsi="Arial" w:cs="Arial"/>
          <w:b/>
          <w:bCs/>
          <w:color w:val="000000"/>
          <w:kern w:val="24"/>
          <w:sz w:val="24"/>
          <w:szCs w:val="24"/>
        </w:rPr>
      </w:pPr>
      <w:r w:rsidRPr="008D1421">
        <w:rPr>
          <w:rFonts w:ascii="Arial" w:eastAsia="Verdana" w:hAnsi="Arial" w:cs="Arial"/>
          <w:b/>
          <w:bCs/>
          <w:color w:val="000000"/>
          <w:kern w:val="24"/>
          <w:sz w:val="24"/>
          <w:szCs w:val="24"/>
        </w:rPr>
        <w:lastRenderedPageBreak/>
        <w:t>Global Vinyl Ester Resin Demand Supply Analysis, By Volume, 2015-2030F (Thousand Tonnes)</w:t>
      </w:r>
    </w:p>
    <w:tbl>
      <w:tblPr>
        <w:tblW w:w="10083" w:type="dxa"/>
        <w:tblCellMar>
          <w:left w:w="0" w:type="dxa"/>
          <w:right w:w="0" w:type="dxa"/>
        </w:tblCellMar>
        <w:tblLook w:val="0420" w:firstRow="1" w:lastRow="0" w:firstColumn="0" w:lastColumn="0" w:noHBand="0" w:noVBand="1"/>
      </w:tblPr>
      <w:tblGrid>
        <w:gridCol w:w="1279"/>
        <w:gridCol w:w="977"/>
        <w:gridCol w:w="977"/>
        <w:gridCol w:w="977"/>
        <w:gridCol w:w="977"/>
        <w:gridCol w:w="850"/>
        <w:gridCol w:w="1104"/>
        <w:gridCol w:w="981"/>
        <w:gridCol w:w="980"/>
        <w:gridCol w:w="981"/>
      </w:tblGrid>
      <w:tr w:rsidR="00E561A5" w:rsidRPr="00113DAD" w14:paraId="1991E04E" w14:textId="77777777" w:rsidTr="003A525D">
        <w:trPr>
          <w:trHeight w:val="359"/>
        </w:trPr>
        <w:tc>
          <w:tcPr>
            <w:tcW w:w="127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C3D44F8" w14:textId="77777777" w:rsidR="00E561A5" w:rsidRPr="00113DAD" w:rsidRDefault="00E561A5" w:rsidP="005B1169">
            <w:pPr>
              <w:tabs>
                <w:tab w:val="left" w:pos="1290"/>
              </w:tabs>
              <w:spacing w:line="360" w:lineRule="auto"/>
              <w:jc w:val="both"/>
              <w:rPr>
                <w:rFonts w:ascii="Arial" w:eastAsia="Arial" w:hAnsi="Arial" w:cs="Arial"/>
                <w:color w:val="000000" w:themeColor="text1"/>
                <w:sz w:val="14"/>
                <w:szCs w:val="14"/>
                <w:lang w:val="en-US"/>
              </w:rPr>
            </w:pPr>
          </w:p>
        </w:tc>
        <w:tc>
          <w:tcPr>
            <w:tcW w:w="97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58BC6EB"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97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E5B03B4"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97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4AA0488"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97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97C9DDC"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85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CC0F390"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110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14CB1DB"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98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64FF089"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98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3CB604E"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98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C3A7470"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E561A5" w:rsidRPr="00113DAD" w14:paraId="1E477126" w14:textId="77777777" w:rsidTr="003A525D">
        <w:trPr>
          <w:trHeight w:val="412"/>
        </w:trPr>
        <w:tc>
          <w:tcPr>
            <w:tcW w:w="127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935422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Capacity</w:t>
            </w:r>
          </w:p>
        </w:tc>
        <w:tc>
          <w:tcPr>
            <w:tcW w:w="97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36C3E2"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938</w:t>
            </w:r>
          </w:p>
        </w:tc>
        <w:tc>
          <w:tcPr>
            <w:tcW w:w="97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056B2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938</w:t>
            </w:r>
          </w:p>
        </w:tc>
        <w:tc>
          <w:tcPr>
            <w:tcW w:w="97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DEB830B"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953</w:t>
            </w:r>
          </w:p>
        </w:tc>
        <w:tc>
          <w:tcPr>
            <w:tcW w:w="97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F0EFD5B"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965</w:t>
            </w:r>
          </w:p>
        </w:tc>
        <w:tc>
          <w:tcPr>
            <w:tcW w:w="85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D1A8D6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980</w:t>
            </w:r>
          </w:p>
        </w:tc>
        <w:tc>
          <w:tcPr>
            <w:tcW w:w="110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AED638"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985</w:t>
            </w:r>
          </w:p>
        </w:tc>
        <w:tc>
          <w:tcPr>
            <w:tcW w:w="98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45D1895"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1020</w:t>
            </w:r>
          </w:p>
        </w:tc>
        <w:tc>
          <w:tcPr>
            <w:tcW w:w="9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84D7E2"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1025</w:t>
            </w:r>
          </w:p>
        </w:tc>
        <w:tc>
          <w:tcPr>
            <w:tcW w:w="98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5AC51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1030</w:t>
            </w:r>
          </w:p>
        </w:tc>
      </w:tr>
      <w:tr w:rsidR="00E561A5" w:rsidRPr="00113DAD" w14:paraId="27FB15FE" w14:textId="77777777" w:rsidTr="003A525D">
        <w:trPr>
          <w:trHeight w:val="359"/>
        </w:trPr>
        <w:tc>
          <w:tcPr>
            <w:tcW w:w="127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043F8CAC"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Production</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044315"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733</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8E30A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750</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EC6C9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775</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50E264F"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790</w:t>
            </w:r>
          </w:p>
        </w:tc>
        <w:tc>
          <w:tcPr>
            <w:tcW w:w="85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AE0758C"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812</w:t>
            </w:r>
          </w:p>
        </w:tc>
        <w:tc>
          <w:tcPr>
            <w:tcW w:w="110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00A555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759</w:t>
            </w:r>
          </w:p>
        </w:tc>
        <w:tc>
          <w:tcPr>
            <w:tcW w:w="9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7782658"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808</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763EBF6"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866</w:t>
            </w:r>
          </w:p>
        </w:tc>
        <w:tc>
          <w:tcPr>
            <w:tcW w:w="9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602F14"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929</w:t>
            </w:r>
          </w:p>
        </w:tc>
      </w:tr>
      <w:tr w:rsidR="00E561A5" w:rsidRPr="00113DAD" w14:paraId="499F7673" w14:textId="77777777" w:rsidTr="003A525D">
        <w:trPr>
          <w:trHeight w:val="359"/>
        </w:trPr>
        <w:tc>
          <w:tcPr>
            <w:tcW w:w="127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513D5B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Import</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4F9E542"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125.99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DCD57D"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122.12</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FF7055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117.69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938CED"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114.67</w:t>
            </w:r>
          </w:p>
        </w:tc>
        <w:tc>
          <w:tcPr>
            <w:tcW w:w="85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924925"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121.38</w:t>
            </w:r>
          </w:p>
        </w:tc>
        <w:tc>
          <w:tcPr>
            <w:tcW w:w="110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0D039A"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105.97</w:t>
            </w:r>
          </w:p>
        </w:tc>
        <w:tc>
          <w:tcPr>
            <w:tcW w:w="2942" w:type="dxa"/>
            <w:gridSpan w:val="3"/>
            <w:vMerge w:val="restart"/>
            <w:tcBorders>
              <w:top w:val="single" w:sz="8" w:space="0" w:color="FFFFFF"/>
              <w:left w:val="single" w:sz="8" w:space="0" w:color="FFFFFF"/>
              <w:right w:val="single" w:sz="8" w:space="0" w:color="FFFFFF"/>
            </w:tcBorders>
            <w:shd w:val="clear" w:color="auto" w:fill="D5E3CF"/>
            <w:tcMar>
              <w:top w:w="15" w:type="dxa"/>
              <w:left w:w="15" w:type="dxa"/>
              <w:bottom w:w="0" w:type="dxa"/>
              <w:right w:w="15" w:type="dxa"/>
            </w:tcMar>
            <w:vAlign w:val="bottom"/>
          </w:tcPr>
          <w:p w14:paraId="3250321E"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p>
        </w:tc>
      </w:tr>
      <w:tr w:rsidR="00E561A5" w:rsidRPr="00113DAD" w14:paraId="167C4C5A" w14:textId="77777777" w:rsidTr="003A525D">
        <w:trPr>
          <w:trHeight w:val="359"/>
        </w:trPr>
        <w:tc>
          <w:tcPr>
            <w:tcW w:w="127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E7EE632"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Export</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5521009"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125.99</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83E1D7C"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122.12</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1FDED5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117.69</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586436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114.67</w:t>
            </w:r>
          </w:p>
        </w:tc>
        <w:tc>
          <w:tcPr>
            <w:tcW w:w="85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AD37286"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121.38</w:t>
            </w:r>
          </w:p>
        </w:tc>
        <w:tc>
          <w:tcPr>
            <w:tcW w:w="110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CDD3E72"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105.97</w:t>
            </w:r>
          </w:p>
        </w:tc>
        <w:tc>
          <w:tcPr>
            <w:tcW w:w="2942" w:type="dxa"/>
            <w:gridSpan w:val="3"/>
            <w:vMerge/>
            <w:tcBorders>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EB164FF"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p>
        </w:tc>
      </w:tr>
      <w:tr w:rsidR="00E561A5" w:rsidRPr="00113DAD" w14:paraId="18B51B93" w14:textId="77777777" w:rsidTr="003A525D">
        <w:trPr>
          <w:trHeight w:val="583"/>
        </w:trPr>
        <w:tc>
          <w:tcPr>
            <w:tcW w:w="127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82251DE"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Total Demand</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7ABA0B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677.49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4087A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707.79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A029D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734.69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7711A5B"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767.44</w:t>
            </w:r>
          </w:p>
        </w:tc>
        <w:tc>
          <w:tcPr>
            <w:tcW w:w="85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0CF05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796.32</w:t>
            </w:r>
          </w:p>
        </w:tc>
        <w:tc>
          <w:tcPr>
            <w:tcW w:w="110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6C5CC6"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739.49</w:t>
            </w:r>
          </w:p>
        </w:tc>
        <w:tc>
          <w:tcPr>
            <w:tcW w:w="9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2FC975"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789.09</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5069D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1026.25</w:t>
            </w:r>
          </w:p>
        </w:tc>
        <w:tc>
          <w:tcPr>
            <w:tcW w:w="9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3F853D6"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1367.33</w:t>
            </w:r>
          </w:p>
        </w:tc>
      </w:tr>
      <w:tr w:rsidR="00E561A5" w:rsidRPr="00113DAD" w14:paraId="75B586F3" w14:textId="77777777" w:rsidTr="003A525D">
        <w:trPr>
          <w:trHeight w:val="583"/>
        </w:trPr>
        <w:tc>
          <w:tcPr>
            <w:tcW w:w="127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1E7A79C"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Y-O-Y Growth (%)</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F1602E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A79719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4.47%</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069CE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3.80%</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8BCDEA5"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4.46%</w:t>
            </w:r>
          </w:p>
        </w:tc>
        <w:tc>
          <w:tcPr>
            <w:tcW w:w="85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0B62C4C"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3.76%</w:t>
            </w:r>
          </w:p>
        </w:tc>
        <w:tc>
          <w:tcPr>
            <w:tcW w:w="110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7CE2444"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-7.14%</w:t>
            </w:r>
          </w:p>
        </w:tc>
        <w:tc>
          <w:tcPr>
            <w:tcW w:w="9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51FF0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6.71%</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B0629E"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6.42%</w:t>
            </w:r>
          </w:p>
        </w:tc>
        <w:tc>
          <w:tcPr>
            <w:tcW w:w="9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7C4030B"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5.58%</w:t>
            </w:r>
          </w:p>
        </w:tc>
      </w:tr>
      <w:tr w:rsidR="00E561A5" w:rsidRPr="00113DAD" w14:paraId="2432E914" w14:textId="77777777" w:rsidTr="003A525D">
        <w:trPr>
          <w:trHeight w:val="583"/>
        </w:trPr>
        <w:tc>
          <w:tcPr>
            <w:tcW w:w="127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71E483A"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Demand Supply Gap</w:t>
            </w:r>
          </w:p>
        </w:tc>
        <w:tc>
          <w:tcPr>
            <w:tcW w:w="5862" w:type="dxa"/>
            <w:gridSpan w:val="6"/>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1FC5B289"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p>
        </w:tc>
        <w:tc>
          <w:tcPr>
            <w:tcW w:w="9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E5F06F6"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19.23</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E9AF95D"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-159.81</w:t>
            </w:r>
          </w:p>
        </w:tc>
        <w:tc>
          <w:tcPr>
            <w:tcW w:w="9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A5D312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-438.76</w:t>
            </w:r>
          </w:p>
        </w:tc>
      </w:tr>
    </w:tbl>
    <w:p w14:paraId="031D0C8B" w14:textId="288563F9" w:rsidR="00F15E2C" w:rsidRPr="00F15E2C" w:rsidRDefault="00F15E2C" w:rsidP="00F15E2C">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05120" behindDoc="0" locked="0" layoutInCell="1" allowOverlap="1" wp14:anchorId="1F24103B" wp14:editId="458F60E7">
                <wp:simplePos x="0" y="0"/>
                <wp:positionH relativeFrom="column">
                  <wp:posOffset>4589145</wp:posOffset>
                </wp:positionH>
                <wp:positionV relativeFrom="paragraph">
                  <wp:posOffset>94615</wp:posOffset>
                </wp:positionV>
                <wp:extent cx="1809277" cy="584775"/>
                <wp:effectExtent l="0" t="0" r="0" b="0"/>
                <wp:wrapNone/>
                <wp:docPr id="6"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0C76D7E9" w14:textId="77777777" w:rsidR="00F15E2C" w:rsidRPr="00E33B0C" w:rsidRDefault="00F15E2C" w:rsidP="00F15E2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F24103B" id="_x0000_s1053" type="#_x0000_t202" style="position:absolute;left:0;text-align:left;margin-left:361.35pt;margin-top:7.45pt;width:142.45pt;height:46.05pt;z-index:25280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" filled="f" stroked="f">
                <v:textbox style="mso-fit-shape-to-text:t">
                  <w:txbxContent>
                    <w:p w14:paraId="0C76D7E9" w14:textId="77777777" w:rsidR="00F15E2C" w:rsidRPr="00E33B0C" w:rsidRDefault="00F15E2C" w:rsidP="00F15E2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4D8935FF" w14:textId="77777777" w:rsidR="00A42F2F" w:rsidRPr="00AF20A2" w:rsidRDefault="00A42F2F" w:rsidP="00A42F2F">
      <w:pPr>
        <w:spacing w:line="340" w:lineRule="exact"/>
        <w:textAlignment w:val="baseline"/>
        <w:rPr>
          <w:rFonts w:ascii="Arial" w:eastAsiaTheme="majorEastAsia" w:hAnsi="Arial" w:cs="Arial"/>
          <w:b/>
          <w:bCs/>
          <w:color w:val="000000" w:themeColor="text1"/>
          <w:kern w:val="24"/>
          <w:sz w:val="24"/>
          <w:szCs w:val="24"/>
        </w:rPr>
      </w:pPr>
      <w:r w:rsidRPr="00AF20A2">
        <w:rPr>
          <w:rFonts w:ascii="Arial" w:eastAsiaTheme="majorEastAsia" w:hAnsi="Arial" w:cs="Arial"/>
          <w:b/>
          <w:bCs/>
          <w:color w:val="000000" w:themeColor="text1"/>
          <w:kern w:val="24"/>
          <w:sz w:val="24"/>
          <w:szCs w:val="24"/>
        </w:rPr>
        <w:t>Global Vinyl Ester Resin Demand, By Volume, 2020-2030F (</w:t>
      </w:r>
      <w:r>
        <w:rPr>
          <w:rFonts w:ascii="Arial" w:eastAsiaTheme="majorEastAsia" w:hAnsi="Arial" w:cs="Arial"/>
          <w:b/>
          <w:bCs/>
          <w:color w:val="000000" w:themeColor="text1"/>
          <w:kern w:val="24"/>
          <w:sz w:val="24"/>
          <w:szCs w:val="24"/>
        </w:rPr>
        <w:t>000’</w:t>
      </w:r>
      <w:r w:rsidRPr="00AF20A2">
        <w:rPr>
          <w:rFonts w:ascii="Arial" w:eastAsiaTheme="majorEastAsia" w:hAnsi="Arial" w:cs="Arial"/>
          <w:b/>
          <w:bCs/>
          <w:color w:val="000000" w:themeColor="text1"/>
          <w:kern w:val="24"/>
          <w:sz w:val="24"/>
          <w:szCs w:val="24"/>
        </w:rPr>
        <w:t xml:space="preserve"> Tonnes)</w:t>
      </w:r>
    </w:p>
    <w:p w14:paraId="23E960E7" w14:textId="77777777" w:rsidR="00A42F2F" w:rsidRDefault="00A42F2F" w:rsidP="00A42F2F">
      <w:pPr>
        <w:rPr>
          <w:rFonts w:ascii="Arial" w:eastAsia="Arial" w:hAnsi="Arial" w:cs="Arial"/>
          <w:sz w:val="24"/>
          <w:szCs w:val="24"/>
        </w:rPr>
      </w:pPr>
      <w:r w:rsidRPr="009D7B5D">
        <w:rPr>
          <w:rFonts w:ascii="Arial" w:eastAsia="Arial" w:hAnsi="Arial" w:cs="Arial"/>
          <w:noProof/>
          <w:sz w:val="24"/>
          <w:szCs w:val="24"/>
        </w:rPr>
        <mc:AlternateContent>
          <mc:Choice Requires="wps">
            <w:drawing>
              <wp:anchor distT="0" distB="0" distL="114300" distR="114300" simplePos="0" relativeHeight="252823552" behindDoc="0" locked="0" layoutInCell="1" allowOverlap="1" wp14:anchorId="0EA41781" wp14:editId="48266763">
                <wp:simplePos x="0" y="0"/>
                <wp:positionH relativeFrom="column">
                  <wp:posOffset>4698889</wp:posOffset>
                </wp:positionH>
                <wp:positionV relativeFrom="paragraph">
                  <wp:posOffset>2486274</wp:posOffset>
                </wp:positionV>
                <wp:extent cx="1809277" cy="584775"/>
                <wp:effectExtent l="0" t="0" r="0" b="0"/>
                <wp:wrapNone/>
                <wp:docPr id="1124"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08E17D1B" w14:textId="77777777" w:rsidR="00A42F2F" w:rsidRPr="00E33B0C" w:rsidRDefault="00A42F2F" w:rsidP="00A42F2F">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EA41781" id="_x0000_s1054" type="#_x0000_t202" style="position:absolute;margin-left:370pt;margin-top:195.75pt;width:142.45pt;height:46.05pt;z-index:25282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" filled="f" stroked="f">
                <v:textbox style="mso-fit-shape-to-text:t">
                  <w:txbxContent>
                    <w:p w14:paraId="08E17D1B" w14:textId="77777777" w:rsidR="00A42F2F" w:rsidRPr="00E33B0C" w:rsidRDefault="00A42F2F" w:rsidP="00A42F2F">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tbl>
      <w:tblPr>
        <w:tblW w:w="10261" w:type="dxa"/>
        <w:tblCellMar>
          <w:left w:w="0" w:type="dxa"/>
          <w:right w:w="0" w:type="dxa"/>
        </w:tblCellMar>
        <w:tblLook w:val="0420" w:firstRow="1" w:lastRow="0" w:firstColumn="0" w:lastColumn="0" w:noHBand="0" w:noVBand="1"/>
      </w:tblPr>
      <w:tblGrid>
        <w:gridCol w:w="1065"/>
        <w:gridCol w:w="636"/>
        <w:gridCol w:w="856"/>
        <w:gridCol w:w="856"/>
        <w:gridCol w:w="856"/>
        <w:gridCol w:w="856"/>
        <w:gridCol w:w="856"/>
        <w:gridCol w:w="856"/>
        <w:gridCol w:w="856"/>
        <w:gridCol w:w="856"/>
        <w:gridCol w:w="856"/>
        <w:gridCol w:w="856"/>
      </w:tblGrid>
      <w:tr w:rsidR="00A42F2F" w:rsidRPr="009D7B5D" w14:paraId="5A170D65" w14:textId="77777777" w:rsidTr="005B1169">
        <w:trPr>
          <w:trHeight w:val="822"/>
        </w:trPr>
        <w:tc>
          <w:tcPr>
            <w:tcW w:w="106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B375057"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Demand Scenario</w:t>
            </w:r>
          </w:p>
        </w:tc>
        <w:tc>
          <w:tcPr>
            <w:tcW w:w="6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411EBF4"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2020</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E95BB04"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2021E</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1347E51"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2022F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5DEB88D"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2023F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C5ACBDF"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2024F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24BEAE7"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2025F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57F5EF0"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2026F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269C773"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2027F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F154B57"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2028F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EF803CD"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2029F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BB6ACFB"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2030F</w:t>
            </w:r>
          </w:p>
        </w:tc>
      </w:tr>
      <w:tr w:rsidR="00A42F2F" w:rsidRPr="009D7B5D" w14:paraId="475BD63E" w14:textId="77777777" w:rsidTr="005B1169">
        <w:trPr>
          <w:trHeight w:val="592"/>
        </w:trPr>
        <w:tc>
          <w:tcPr>
            <w:tcW w:w="1065"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169D167"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sz w:val="14"/>
                <w:szCs w:val="14"/>
                <w:lang w:val="en-US"/>
              </w:rPr>
              <w:t>Optimistic</w:t>
            </w:r>
          </w:p>
        </w:tc>
        <w:tc>
          <w:tcPr>
            <w:tcW w:w="63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39343F9"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3A35BFC"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807.80</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0C92AF"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885.74</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642FFE"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969.34</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921D2F"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1058.92</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765BDA"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1153.73</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AEBAD8"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1254.68</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42EC07"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1362.92</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F65902D"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1477.58</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658DAB3"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1600.04</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CAE264"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1729.79</w:t>
            </w:r>
          </w:p>
        </w:tc>
      </w:tr>
      <w:tr w:rsidR="00A42F2F" w:rsidRPr="009D7B5D" w14:paraId="2FF27639" w14:textId="77777777" w:rsidTr="005B1169">
        <w:trPr>
          <w:trHeight w:val="592"/>
        </w:trPr>
        <w:tc>
          <w:tcPr>
            <w:tcW w:w="106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936E00B"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sz w:val="14"/>
                <w:szCs w:val="14"/>
                <w:lang w:val="en-US"/>
              </w:rPr>
              <w:t>Realistic</w:t>
            </w:r>
          </w:p>
        </w:tc>
        <w:tc>
          <w:tcPr>
            <w:tcW w:w="63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93DBF78"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0E71E49"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789.09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D819922"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845.26</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FDC732F"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903.66</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73BB702"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964.31</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8E86E8B"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1026.25</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E5816C"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1090.08</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AA2C52E"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1156.54</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1735159"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1224.57</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04A2CB"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1295.08</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E608F5"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1367.33</w:t>
            </w:r>
          </w:p>
        </w:tc>
      </w:tr>
      <w:tr w:rsidR="00A42F2F" w:rsidRPr="009D7B5D" w14:paraId="400B4533" w14:textId="77777777" w:rsidTr="005B1169">
        <w:trPr>
          <w:trHeight w:val="572"/>
        </w:trPr>
        <w:tc>
          <w:tcPr>
            <w:tcW w:w="1065"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3AE3A88" w14:textId="77777777" w:rsidR="00A42F2F" w:rsidRPr="009D7B5D" w:rsidRDefault="00A42F2F" w:rsidP="005B1169">
            <w:pPr>
              <w:rPr>
                <w:rFonts w:ascii="Arial" w:eastAsia="Arial" w:hAnsi="Arial" w:cs="Arial"/>
                <w:sz w:val="14"/>
                <w:szCs w:val="14"/>
                <w:lang w:val="en-US"/>
              </w:rPr>
            </w:pPr>
            <w:r>
              <w:rPr>
                <w:rFonts w:ascii="Arial" w:eastAsia="Arial" w:hAnsi="Arial" w:cs="Arial"/>
                <w:sz w:val="14"/>
                <w:szCs w:val="14"/>
                <w:lang w:val="en-US"/>
              </w:rPr>
              <w:t>Pessi</w:t>
            </w:r>
            <w:r w:rsidRPr="009D7B5D">
              <w:rPr>
                <w:rFonts w:ascii="Arial" w:eastAsia="Arial" w:hAnsi="Arial" w:cs="Arial"/>
                <w:sz w:val="14"/>
                <w:szCs w:val="14"/>
                <w:lang w:val="en-US"/>
              </w:rPr>
              <w:t>mistic</w:t>
            </w:r>
          </w:p>
        </w:tc>
        <w:tc>
          <w:tcPr>
            <w:tcW w:w="63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08345E"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BCDE67F"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766.69</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51062A4"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798.03</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A4F283"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828.98</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F869A0"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859.50</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F8F764"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888.67</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037901E"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917.01</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EA0B21B"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945.14</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DD7C2A"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972.10</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F14699"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998.62</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2E58A3"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1024.07</w:t>
            </w:r>
          </w:p>
        </w:tc>
      </w:tr>
    </w:tbl>
    <w:p w14:paraId="002AE6B6" w14:textId="04590B4C" w:rsidR="00A42F2F" w:rsidRDefault="00A42F2F" w:rsidP="0061645E">
      <w:pPr>
        <w:rPr>
          <w:rFonts w:ascii="Arial" w:hAnsi="Arial" w:cs="Arial"/>
          <w:b/>
          <w:bCs/>
          <w:sz w:val="24"/>
          <w:szCs w:val="24"/>
        </w:rPr>
      </w:pPr>
    </w:p>
    <w:p w14:paraId="67131D47" w14:textId="074A769F" w:rsidR="00A42F2F" w:rsidRDefault="00A42F2F" w:rsidP="0061645E">
      <w:pPr>
        <w:rPr>
          <w:rFonts w:ascii="Arial" w:hAnsi="Arial" w:cs="Arial"/>
          <w:b/>
          <w:bCs/>
          <w:sz w:val="24"/>
          <w:szCs w:val="24"/>
        </w:rPr>
      </w:pPr>
    </w:p>
    <w:p w14:paraId="4EB56516" w14:textId="1FF3E718" w:rsidR="000B6683" w:rsidRDefault="000B6683" w:rsidP="0061645E">
      <w:pPr>
        <w:rPr>
          <w:rFonts w:ascii="Arial" w:hAnsi="Arial" w:cs="Arial"/>
          <w:b/>
          <w:bCs/>
          <w:sz w:val="24"/>
          <w:szCs w:val="24"/>
        </w:rPr>
      </w:pPr>
    </w:p>
    <w:p w14:paraId="6AF53EFC" w14:textId="5D7E3D62" w:rsidR="000B6683" w:rsidRDefault="000B6683" w:rsidP="0061645E">
      <w:pPr>
        <w:rPr>
          <w:rFonts w:ascii="Arial" w:hAnsi="Arial" w:cs="Arial"/>
          <w:b/>
          <w:bCs/>
          <w:sz w:val="24"/>
          <w:szCs w:val="24"/>
        </w:rPr>
      </w:pPr>
    </w:p>
    <w:p w14:paraId="4F05D1E9" w14:textId="2D52B468" w:rsidR="000B6683" w:rsidRDefault="000B6683" w:rsidP="0061645E">
      <w:pPr>
        <w:rPr>
          <w:rFonts w:ascii="Arial" w:hAnsi="Arial" w:cs="Arial"/>
          <w:b/>
          <w:bCs/>
          <w:sz w:val="24"/>
          <w:szCs w:val="24"/>
        </w:rPr>
      </w:pPr>
    </w:p>
    <w:p w14:paraId="58DFCEAC" w14:textId="77777777" w:rsidR="000B6683" w:rsidRDefault="000B6683" w:rsidP="0061645E">
      <w:pPr>
        <w:rPr>
          <w:rFonts w:ascii="Arial" w:hAnsi="Arial" w:cs="Arial"/>
          <w:b/>
          <w:bCs/>
          <w:sz w:val="24"/>
          <w:szCs w:val="24"/>
        </w:rPr>
      </w:pPr>
    </w:p>
    <w:p w14:paraId="05E05BAF" w14:textId="7793E7A7" w:rsidR="009E126D" w:rsidRPr="0061645E" w:rsidRDefault="009E126D" w:rsidP="0061645E">
      <w:pPr>
        <w:rPr>
          <w:rFonts w:ascii="Arial" w:hAnsi="Arial" w:cs="Arial"/>
          <w:b/>
          <w:bCs/>
          <w:sz w:val="24"/>
          <w:szCs w:val="24"/>
        </w:rPr>
      </w:pPr>
      <w:r w:rsidRPr="0061645E">
        <w:rPr>
          <w:rFonts w:ascii="Arial" w:hAnsi="Arial" w:cs="Arial"/>
          <w:b/>
          <w:bCs/>
          <w:sz w:val="24"/>
          <w:szCs w:val="24"/>
        </w:rPr>
        <w:lastRenderedPageBreak/>
        <w:t>3.1.7. Demand By Sales Channel</w:t>
      </w:r>
    </w:p>
    <w:p w14:paraId="559A3BCE" w14:textId="4B256A16" w:rsidR="0068477D" w:rsidRPr="0061645E" w:rsidRDefault="009E126D" w:rsidP="0061645E">
      <w:pPr>
        <w:rPr>
          <w:rFonts w:ascii="Arial" w:hAnsi="Arial" w:cs="Arial"/>
          <w:b/>
          <w:bCs/>
          <w:sz w:val="24"/>
          <w:szCs w:val="24"/>
        </w:rPr>
      </w:pPr>
      <w:r w:rsidRPr="0061645E">
        <w:rPr>
          <w:rFonts w:ascii="Arial" w:hAnsi="Arial" w:cs="Arial"/>
          <w:b/>
          <w:bCs/>
          <w:sz w:val="24"/>
          <w:szCs w:val="24"/>
        </w:rPr>
        <w:t>Global Vinyl Ester Resin Demand, By Sales Channel, By Volume</w:t>
      </w:r>
      <w:r w:rsidR="00274F09">
        <w:rPr>
          <w:rFonts w:ascii="Arial" w:hAnsi="Arial" w:cs="Arial"/>
          <w:b/>
          <w:bCs/>
          <w:sz w:val="24"/>
          <w:szCs w:val="24"/>
        </w:rPr>
        <w:t xml:space="preserve"> (000’ Tonnes)</w:t>
      </w:r>
      <w:r w:rsidR="00650D00">
        <w:rPr>
          <w:rFonts w:ascii="Arial" w:hAnsi="Arial" w:cs="Arial"/>
          <w:b/>
          <w:bCs/>
          <w:sz w:val="24"/>
          <w:szCs w:val="24"/>
        </w:rPr>
        <w:t xml:space="preserve"> (%)</w:t>
      </w:r>
      <w:r w:rsidRPr="0061645E">
        <w:rPr>
          <w:rFonts w:ascii="Arial" w:hAnsi="Arial" w:cs="Arial"/>
          <w:b/>
          <w:bCs/>
          <w:sz w:val="24"/>
          <w:szCs w:val="24"/>
        </w:rPr>
        <w:t>, 2015–2030F</w:t>
      </w:r>
    </w:p>
    <w:p w14:paraId="11FBC0A8" w14:textId="62E58C96" w:rsidR="00C52F8D" w:rsidRDefault="009006A2" w:rsidP="00380E89">
      <w:pPr>
        <w:pStyle w:val="BodyText"/>
        <w:spacing w:before="162" w:line="480" w:lineRule="auto"/>
        <w:ind w:right="-90"/>
        <w:jc w:val="both"/>
        <w:rPr>
          <w:noProof/>
          <w:color w:val="000000" w:themeColor="text1"/>
        </w:rPr>
      </w:pPr>
      <w:r w:rsidRPr="002B5730">
        <w:rPr>
          <w:bCs/>
          <w:noProof/>
          <w:color w:val="000000" w:themeColor="text1"/>
          <w:lang w:val="en-IN"/>
        </w:rPr>
        <mc:AlternateContent>
          <mc:Choice Requires="wps">
            <w:drawing>
              <wp:anchor distT="0" distB="0" distL="114300" distR="114300" simplePos="0" relativeHeight="252173312" behindDoc="0" locked="0" layoutInCell="1" allowOverlap="1" wp14:anchorId="7529A233" wp14:editId="4D5A3D28">
                <wp:simplePos x="0" y="0"/>
                <wp:positionH relativeFrom="margin">
                  <wp:posOffset>4381500</wp:posOffset>
                </wp:positionH>
                <wp:positionV relativeFrom="paragraph">
                  <wp:posOffset>2819400</wp:posOffset>
                </wp:positionV>
                <wp:extent cx="1889760" cy="266700"/>
                <wp:effectExtent l="0" t="0" r="0" b="0"/>
                <wp:wrapNone/>
                <wp:docPr id="181"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7BB9849C" w14:textId="77777777" w:rsidR="009006A2" w:rsidRPr="00687E98"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529A233" id="_x0000_s1055" type="#_x0000_t202" style="position:absolute;left:0;text-align:left;margin-left:345pt;margin-top:222pt;width:148.8pt;height:21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" filled="f" stroked="f">
                <v:textbox>
                  <w:txbxContent>
                    <w:p w14:paraId="7BB9849C" w14:textId="77777777" w:rsidR="009006A2" w:rsidRPr="00687E98"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D51608" w:rsidRPr="002B5730">
        <w:rPr>
          <w:noProof/>
          <w:color w:val="000000" w:themeColor="text1"/>
        </w:rPr>
        <w:drawing>
          <wp:inline distT="0" distB="0" distL="0" distR="0" wp14:anchorId="1288B626" wp14:editId="6F8AF67A">
            <wp:extent cx="6486525" cy="2819400"/>
            <wp:effectExtent l="0" t="0" r="0" b="0"/>
            <wp:docPr id="596" name="Chart 59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bl>
      <w:tblPr>
        <w:tblW w:w="10072" w:type="dxa"/>
        <w:tblInd w:w="-5" w:type="dxa"/>
        <w:tblLook w:val="04A0" w:firstRow="1" w:lastRow="0" w:firstColumn="1" w:lastColumn="0" w:noHBand="0" w:noVBand="1"/>
      </w:tblPr>
      <w:tblGrid>
        <w:gridCol w:w="2686"/>
        <w:gridCol w:w="1176"/>
        <w:gridCol w:w="1176"/>
        <w:gridCol w:w="1176"/>
        <w:gridCol w:w="1178"/>
        <w:gridCol w:w="1343"/>
        <w:gridCol w:w="1337"/>
      </w:tblGrid>
      <w:tr w:rsidR="00342D7F" w:rsidRPr="005D2A6A" w14:paraId="0147218F" w14:textId="77777777" w:rsidTr="00342D7F">
        <w:trPr>
          <w:trHeight w:val="367"/>
        </w:trPr>
        <w:tc>
          <w:tcPr>
            <w:tcW w:w="268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EE7B8CB" w14:textId="13B07B6A" w:rsidR="00342D7F" w:rsidRPr="005D2A6A" w:rsidRDefault="00342D7F" w:rsidP="00BF252C">
            <w:pPr>
              <w:spacing w:after="0" w:line="240" w:lineRule="auto"/>
              <w:jc w:val="center"/>
              <w:rPr>
                <w:rFonts w:ascii="Arial" w:eastAsia="Times New Roman" w:hAnsi="Arial" w:cs="Arial"/>
                <w:b/>
                <w:bCs/>
                <w:color w:val="FFFFFF" w:themeColor="background1"/>
                <w:sz w:val="20"/>
                <w:szCs w:val="20"/>
                <w:lang w:val="en-US"/>
              </w:rPr>
            </w:pPr>
            <w:bookmarkStart w:id="45" w:name="_Hlk84171233"/>
            <w:r w:rsidRPr="005D2A6A">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Sales Channel (000’ Tonnes)</w:t>
            </w:r>
          </w:p>
        </w:tc>
        <w:tc>
          <w:tcPr>
            <w:tcW w:w="1176" w:type="dxa"/>
            <w:tcBorders>
              <w:top w:val="single" w:sz="4" w:space="0" w:color="auto"/>
              <w:left w:val="nil"/>
              <w:bottom w:val="single" w:sz="4" w:space="0" w:color="auto"/>
              <w:right w:val="single" w:sz="4" w:space="0" w:color="auto"/>
            </w:tcBorders>
            <w:shd w:val="clear" w:color="auto" w:fill="C00000"/>
            <w:noWrap/>
            <w:vAlign w:val="center"/>
            <w:hideMark/>
          </w:tcPr>
          <w:p w14:paraId="7AA91F74"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2015</w:t>
            </w:r>
          </w:p>
        </w:tc>
        <w:tc>
          <w:tcPr>
            <w:tcW w:w="1176" w:type="dxa"/>
            <w:tcBorders>
              <w:top w:val="single" w:sz="4" w:space="0" w:color="auto"/>
              <w:left w:val="nil"/>
              <w:bottom w:val="single" w:sz="4" w:space="0" w:color="auto"/>
              <w:right w:val="single" w:sz="4" w:space="0" w:color="auto"/>
            </w:tcBorders>
            <w:shd w:val="clear" w:color="auto" w:fill="C00000"/>
            <w:noWrap/>
            <w:vAlign w:val="center"/>
            <w:hideMark/>
          </w:tcPr>
          <w:p w14:paraId="4528B1EE"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2016</w:t>
            </w:r>
          </w:p>
        </w:tc>
        <w:tc>
          <w:tcPr>
            <w:tcW w:w="1176" w:type="dxa"/>
            <w:tcBorders>
              <w:top w:val="single" w:sz="4" w:space="0" w:color="auto"/>
              <w:left w:val="nil"/>
              <w:bottom w:val="single" w:sz="4" w:space="0" w:color="auto"/>
              <w:right w:val="single" w:sz="4" w:space="0" w:color="auto"/>
            </w:tcBorders>
            <w:shd w:val="clear" w:color="auto" w:fill="C00000"/>
            <w:noWrap/>
            <w:vAlign w:val="bottom"/>
            <w:hideMark/>
          </w:tcPr>
          <w:p w14:paraId="453EDCFD"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2017</w:t>
            </w:r>
          </w:p>
        </w:tc>
        <w:tc>
          <w:tcPr>
            <w:tcW w:w="1178" w:type="dxa"/>
            <w:tcBorders>
              <w:top w:val="single" w:sz="4" w:space="0" w:color="auto"/>
              <w:left w:val="nil"/>
              <w:bottom w:val="single" w:sz="4" w:space="0" w:color="auto"/>
              <w:right w:val="single" w:sz="4" w:space="0" w:color="auto"/>
            </w:tcBorders>
            <w:shd w:val="clear" w:color="auto" w:fill="C00000"/>
            <w:noWrap/>
            <w:vAlign w:val="bottom"/>
            <w:hideMark/>
          </w:tcPr>
          <w:p w14:paraId="17B0B479"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2018</w:t>
            </w:r>
          </w:p>
        </w:tc>
        <w:tc>
          <w:tcPr>
            <w:tcW w:w="1343" w:type="dxa"/>
            <w:tcBorders>
              <w:top w:val="single" w:sz="4" w:space="0" w:color="auto"/>
              <w:left w:val="nil"/>
              <w:bottom w:val="single" w:sz="4" w:space="0" w:color="auto"/>
              <w:right w:val="single" w:sz="4" w:space="0" w:color="auto"/>
            </w:tcBorders>
            <w:shd w:val="clear" w:color="auto" w:fill="C00000"/>
            <w:noWrap/>
            <w:vAlign w:val="bottom"/>
            <w:hideMark/>
          </w:tcPr>
          <w:p w14:paraId="71084246"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2019</w:t>
            </w:r>
          </w:p>
        </w:tc>
        <w:tc>
          <w:tcPr>
            <w:tcW w:w="1337" w:type="dxa"/>
            <w:tcBorders>
              <w:top w:val="single" w:sz="4" w:space="0" w:color="auto"/>
              <w:left w:val="nil"/>
              <w:bottom w:val="single" w:sz="4" w:space="0" w:color="auto"/>
              <w:right w:val="single" w:sz="4" w:space="0" w:color="auto"/>
            </w:tcBorders>
            <w:shd w:val="clear" w:color="auto" w:fill="C00000"/>
            <w:noWrap/>
            <w:vAlign w:val="bottom"/>
            <w:hideMark/>
          </w:tcPr>
          <w:p w14:paraId="64E359BC"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2020</w:t>
            </w:r>
          </w:p>
        </w:tc>
      </w:tr>
      <w:tr w:rsidR="00342D7F" w:rsidRPr="005D2A6A" w14:paraId="613D0BD4" w14:textId="77777777" w:rsidTr="00342D7F">
        <w:trPr>
          <w:trHeight w:val="433"/>
        </w:trPr>
        <w:tc>
          <w:tcPr>
            <w:tcW w:w="2686" w:type="dxa"/>
            <w:tcBorders>
              <w:top w:val="nil"/>
              <w:left w:val="single" w:sz="4" w:space="0" w:color="auto"/>
              <w:bottom w:val="single" w:sz="4" w:space="0" w:color="auto"/>
              <w:right w:val="single" w:sz="4" w:space="0" w:color="auto"/>
            </w:tcBorders>
            <w:shd w:val="clear" w:color="000000" w:fill="FFFFFF"/>
            <w:noWrap/>
            <w:vAlign w:val="bottom"/>
            <w:hideMark/>
          </w:tcPr>
          <w:p w14:paraId="20DF26AB" w14:textId="4068D9ED" w:rsidR="00342D7F" w:rsidRPr="005D2A6A" w:rsidRDefault="00342D7F" w:rsidP="00E03735">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 xml:space="preserve">Direct </w:t>
            </w:r>
          </w:p>
        </w:tc>
        <w:tc>
          <w:tcPr>
            <w:tcW w:w="1176" w:type="dxa"/>
            <w:tcBorders>
              <w:top w:val="nil"/>
              <w:left w:val="nil"/>
              <w:bottom w:val="single" w:sz="4" w:space="0" w:color="auto"/>
              <w:right w:val="single" w:sz="4" w:space="0" w:color="auto"/>
            </w:tcBorders>
            <w:shd w:val="clear" w:color="000000" w:fill="FFFFFF"/>
            <w:noWrap/>
            <w:vAlign w:val="bottom"/>
            <w:hideMark/>
          </w:tcPr>
          <w:p w14:paraId="2BDB3F0C" w14:textId="0ED0CDDA"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551</w:t>
            </w:r>
          </w:p>
        </w:tc>
        <w:tc>
          <w:tcPr>
            <w:tcW w:w="1176" w:type="dxa"/>
            <w:tcBorders>
              <w:top w:val="nil"/>
              <w:left w:val="nil"/>
              <w:bottom w:val="single" w:sz="4" w:space="0" w:color="auto"/>
              <w:right w:val="single" w:sz="4" w:space="0" w:color="auto"/>
            </w:tcBorders>
            <w:shd w:val="clear" w:color="000000" w:fill="FFFFFF"/>
            <w:noWrap/>
            <w:vAlign w:val="bottom"/>
            <w:hideMark/>
          </w:tcPr>
          <w:p w14:paraId="150E74EF" w14:textId="74300406"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575</w:t>
            </w:r>
          </w:p>
        </w:tc>
        <w:tc>
          <w:tcPr>
            <w:tcW w:w="1176" w:type="dxa"/>
            <w:tcBorders>
              <w:top w:val="nil"/>
              <w:left w:val="nil"/>
              <w:bottom w:val="single" w:sz="4" w:space="0" w:color="auto"/>
              <w:right w:val="single" w:sz="4" w:space="0" w:color="auto"/>
            </w:tcBorders>
            <w:shd w:val="clear" w:color="000000" w:fill="FFFFFF"/>
            <w:noWrap/>
            <w:vAlign w:val="bottom"/>
            <w:hideMark/>
          </w:tcPr>
          <w:p w14:paraId="66A8AE2E" w14:textId="24A059A1"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599</w:t>
            </w:r>
          </w:p>
        </w:tc>
        <w:tc>
          <w:tcPr>
            <w:tcW w:w="1178" w:type="dxa"/>
            <w:tcBorders>
              <w:top w:val="nil"/>
              <w:left w:val="nil"/>
              <w:bottom w:val="single" w:sz="4" w:space="0" w:color="auto"/>
              <w:right w:val="single" w:sz="4" w:space="0" w:color="auto"/>
            </w:tcBorders>
            <w:shd w:val="clear" w:color="000000" w:fill="FFFFFF"/>
            <w:noWrap/>
            <w:vAlign w:val="bottom"/>
            <w:hideMark/>
          </w:tcPr>
          <w:p w14:paraId="702F097D" w14:textId="7F111D41"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634</w:t>
            </w:r>
          </w:p>
        </w:tc>
        <w:tc>
          <w:tcPr>
            <w:tcW w:w="1343" w:type="dxa"/>
            <w:tcBorders>
              <w:top w:val="nil"/>
              <w:left w:val="nil"/>
              <w:bottom w:val="single" w:sz="4" w:space="0" w:color="auto"/>
              <w:right w:val="single" w:sz="4" w:space="0" w:color="auto"/>
            </w:tcBorders>
            <w:shd w:val="clear" w:color="000000" w:fill="FFFFFF"/>
            <w:noWrap/>
            <w:vAlign w:val="bottom"/>
            <w:hideMark/>
          </w:tcPr>
          <w:p w14:paraId="578C02C9" w14:textId="5AA66512"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664</w:t>
            </w:r>
          </w:p>
        </w:tc>
        <w:tc>
          <w:tcPr>
            <w:tcW w:w="1337" w:type="dxa"/>
            <w:tcBorders>
              <w:top w:val="nil"/>
              <w:left w:val="nil"/>
              <w:bottom w:val="single" w:sz="4" w:space="0" w:color="auto"/>
              <w:right w:val="single" w:sz="4" w:space="0" w:color="auto"/>
            </w:tcBorders>
            <w:shd w:val="clear" w:color="000000" w:fill="FFFFFF"/>
            <w:noWrap/>
            <w:vAlign w:val="bottom"/>
            <w:hideMark/>
          </w:tcPr>
          <w:p w14:paraId="3153B4F5" w14:textId="20605129"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616</w:t>
            </w:r>
          </w:p>
        </w:tc>
      </w:tr>
      <w:tr w:rsidR="00342D7F" w:rsidRPr="005D2A6A" w14:paraId="281F43D9" w14:textId="77777777" w:rsidTr="00342D7F">
        <w:trPr>
          <w:trHeight w:val="433"/>
        </w:trPr>
        <w:tc>
          <w:tcPr>
            <w:tcW w:w="2686" w:type="dxa"/>
            <w:tcBorders>
              <w:top w:val="nil"/>
              <w:left w:val="single" w:sz="4" w:space="0" w:color="auto"/>
              <w:bottom w:val="single" w:sz="4" w:space="0" w:color="auto"/>
              <w:right w:val="single" w:sz="4" w:space="0" w:color="auto"/>
            </w:tcBorders>
            <w:shd w:val="clear" w:color="000000" w:fill="FFFFFF"/>
            <w:noWrap/>
            <w:vAlign w:val="bottom"/>
            <w:hideMark/>
          </w:tcPr>
          <w:p w14:paraId="7DFBA56B" w14:textId="0AFE1407" w:rsidR="00342D7F" w:rsidRPr="005D2A6A" w:rsidRDefault="00342D7F" w:rsidP="00E03735">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 xml:space="preserve">Indirect </w:t>
            </w:r>
          </w:p>
        </w:tc>
        <w:tc>
          <w:tcPr>
            <w:tcW w:w="1176" w:type="dxa"/>
            <w:tcBorders>
              <w:top w:val="nil"/>
              <w:left w:val="nil"/>
              <w:bottom w:val="single" w:sz="4" w:space="0" w:color="auto"/>
              <w:right w:val="single" w:sz="4" w:space="0" w:color="auto"/>
            </w:tcBorders>
            <w:shd w:val="clear" w:color="000000" w:fill="FFFFFF"/>
            <w:noWrap/>
            <w:vAlign w:val="bottom"/>
            <w:hideMark/>
          </w:tcPr>
          <w:p w14:paraId="3A05FF2B" w14:textId="35CEA3E6"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126</w:t>
            </w:r>
          </w:p>
        </w:tc>
        <w:tc>
          <w:tcPr>
            <w:tcW w:w="1176" w:type="dxa"/>
            <w:tcBorders>
              <w:top w:val="nil"/>
              <w:left w:val="nil"/>
              <w:bottom w:val="single" w:sz="4" w:space="0" w:color="auto"/>
              <w:right w:val="single" w:sz="4" w:space="0" w:color="auto"/>
            </w:tcBorders>
            <w:shd w:val="clear" w:color="000000" w:fill="FFFFFF"/>
            <w:noWrap/>
            <w:vAlign w:val="bottom"/>
            <w:hideMark/>
          </w:tcPr>
          <w:p w14:paraId="131AF3DC" w14:textId="6801E93D"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132</w:t>
            </w:r>
          </w:p>
        </w:tc>
        <w:tc>
          <w:tcPr>
            <w:tcW w:w="1176" w:type="dxa"/>
            <w:tcBorders>
              <w:top w:val="nil"/>
              <w:left w:val="nil"/>
              <w:bottom w:val="single" w:sz="4" w:space="0" w:color="auto"/>
              <w:right w:val="single" w:sz="4" w:space="0" w:color="auto"/>
            </w:tcBorders>
            <w:shd w:val="clear" w:color="000000" w:fill="FFFFFF"/>
            <w:noWrap/>
            <w:vAlign w:val="bottom"/>
            <w:hideMark/>
          </w:tcPr>
          <w:p w14:paraId="0C09ED3B" w14:textId="20C71737"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135</w:t>
            </w:r>
          </w:p>
        </w:tc>
        <w:tc>
          <w:tcPr>
            <w:tcW w:w="1178" w:type="dxa"/>
            <w:tcBorders>
              <w:top w:val="nil"/>
              <w:left w:val="nil"/>
              <w:bottom w:val="single" w:sz="4" w:space="0" w:color="auto"/>
              <w:right w:val="single" w:sz="4" w:space="0" w:color="auto"/>
            </w:tcBorders>
            <w:shd w:val="clear" w:color="000000" w:fill="FFFFFF"/>
            <w:noWrap/>
            <w:vAlign w:val="bottom"/>
            <w:hideMark/>
          </w:tcPr>
          <w:p w14:paraId="73DEADA6" w14:textId="7197B5F9"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134</w:t>
            </w:r>
          </w:p>
        </w:tc>
        <w:tc>
          <w:tcPr>
            <w:tcW w:w="1343" w:type="dxa"/>
            <w:tcBorders>
              <w:top w:val="nil"/>
              <w:left w:val="nil"/>
              <w:bottom w:val="single" w:sz="4" w:space="0" w:color="auto"/>
              <w:right w:val="single" w:sz="4" w:space="0" w:color="auto"/>
            </w:tcBorders>
            <w:shd w:val="clear" w:color="000000" w:fill="FFFFFF"/>
            <w:noWrap/>
            <w:vAlign w:val="bottom"/>
            <w:hideMark/>
          </w:tcPr>
          <w:p w14:paraId="40B8A281" w14:textId="2BAD2487"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132</w:t>
            </w:r>
          </w:p>
        </w:tc>
        <w:tc>
          <w:tcPr>
            <w:tcW w:w="1337" w:type="dxa"/>
            <w:tcBorders>
              <w:top w:val="nil"/>
              <w:left w:val="nil"/>
              <w:bottom w:val="single" w:sz="4" w:space="0" w:color="auto"/>
              <w:right w:val="single" w:sz="4" w:space="0" w:color="auto"/>
            </w:tcBorders>
            <w:shd w:val="clear" w:color="000000" w:fill="FFFFFF"/>
            <w:noWrap/>
            <w:vAlign w:val="bottom"/>
            <w:hideMark/>
          </w:tcPr>
          <w:p w14:paraId="063F099B" w14:textId="54BC90CE"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124</w:t>
            </w:r>
          </w:p>
        </w:tc>
      </w:tr>
      <w:tr w:rsidR="00342D7F" w:rsidRPr="005D2A6A" w14:paraId="5F67BD8E" w14:textId="77777777" w:rsidTr="00342D7F">
        <w:trPr>
          <w:trHeight w:val="433"/>
        </w:trPr>
        <w:tc>
          <w:tcPr>
            <w:tcW w:w="2686" w:type="dxa"/>
            <w:tcBorders>
              <w:top w:val="nil"/>
              <w:left w:val="single" w:sz="4" w:space="0" w:color="auto"/>
              <w:bottom w:val="single" w:sz="4" w:space="0" w:color="auto"/>
              <w:right w:val="single" w:sz="4" w:space="0" w:color="auto"/>
            </w:tcBorders>
            <w:shd w:val="clear" w:color="000000" w:fill="FFFFFF"/>
            <w:noWrap/>
            <w:vAlign w:val="bottom"/>
            <w:hideMark/>
          </w:tcPr>
          <w:p w14:paraId="038D5FB9" w14:textId="77777777" w:rsidR="00342D7F" w:rsidRPr="005D2A6A" w:rsidRDefault="00342D7F" w:rsidP="00E03735">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Total</w:t>
            </w:r>
          </w:p>
        </w:tc>
        <w:tc>
          <w:tcPr>
            <w:tcW w:w="1176" w:type="dxa"/>
            <w:tcBorders>
              <w:top w:val="nil"/>
              <w:left w:val="nil"/>
              <w:bottom w:val="single" w:sz="4" w:space="0" w:color="auto"/>
              <w:right w:val="single" w:sz="4" w:space="0" w:color="auto"/>
            </w:tcBorders>
            <w:shd w:val="clear" w:color="000000" w:fill="FFFFFF"/>
            <w:noWrap/>
            <w:vAlign w:val="bottom"/>
            <w:hideMark/>
          </w:tcPr>
          <w:p w14:paraId="619DF2FA" w14:textId="27C96E99"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677</w:t>
            </w:r>
          </w:p>
        </w:tc>
        <w:tc>
          <w:tcPr>
            <w:tcW w:w="1176" w:type="dxa"/>
            <w:tcBorders>
              <w:top w:val="nil"/>
              <w:left w:val="nil"/>
              <w:bottom w:val="single" w:sz="4" w:space="0" w:color="auto"/>
              <w:right w:val="single" w:sz="4" w:space="0" w:color="auto"/>
            </w:tcBorders>
            <w:shd w:val="clear" w:color="000000" w:fill="FFFFFF"/>
            <w:noWrap/>
            <w:vAlign w:val="bottom"/>
            <w:hideMark/>
          </w:tcPr>
          <w:p w14:paraId="037F588F" w14:textId="46ED847E"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708</w:t>
            </w:r>
          </w:p>
        </w:tc>
        <w:tc>
          <w:tcPr>
            <w:tcW w:w="1176" w:type="dxa"/>
            <w:tcBorders>
              <w:top w:val="nil"/>
              <w:left w:val="nil"/>
              <w:bottom w:val="single" w:sz="4" w:space="0" w:color="auto"/>
              <w:right w:val="single" w:sz="4" w:space="0" w:color="auto"/>
            </w:tcBorders>
            <w:shd w:val="clear" w:color="000000" w:fill="FFFFFF"/>
            <w:noWrap/>
            <w:vAlign w:val="bottom"/>
            <w:hideMark/>
          </w:tcPr>
          <w:p w14:paraId="47752377" w14:textId="305E42BA"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735</w:t>
            </w:r>
          </w:p>
        </w:tc>
        <w:tc>
          <w:tcPr>
            <w:tcW w:w="1178" w:type="dxa"/>
            <w:tcBorders>
              <w:top w:val="nil"/>
              <w:left w:val="nil"/>
              <w:bottom w:val="single" w:sz="4" w:space="0" w:color="auto"/>
              <w:right w:val="single" w:sz="4" w:space="0" w:color="auto"/>
            </w:tcBorders>
            <w:shd w:val="clear" w:color="000000" w:fill="FFFFFF"/>
            <w:noWrap/>
            <w:vAlign w:val="bottom"/>
            <w:hideMark/>
          </w:tcPr>
          <w:p w14:paraId="73DE6AF0" w14:textId="53BA8D93"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767</w:t>
            </w:r>
          </w:p>
        </w:tc>
        <w:tc>
          <w:tcPr>
            <w:tcW w:w="1343" w:type="dxa"/>
            <w:tcBorders>
              <w:top w:val="nil"/>
              <w:left w:val="nil"/>
              <w:bottom w:val="single" w:sz="4" w:space="0" w:color="auto"/>
              <w:right w:val="single" w:sz="4" w:space="0" w:color="auto"/>
            </w:tcBorders>
            <w:shd w:val="clear" w:color="000000" w:fill="FFFFFF"/>
            <w:noWrap/>
            <w:vAlign w:val="bottom"/>
            <w:hideMark/>
          </w:tcPr>
          <w:p w14:paraId="36B969CE" w14:textId="4E915001"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796</w:t>
            </w:r>
          </w:p>
        </w:tc>
        <w:tc>
          <w:tcPr>
            <w:tcW w:w="1337" w:type="dxa"/>
            <w:tcBorders>
              <w:top w:val="nil"/>
              <w:left w:val="nil"/>
              <w:bottom w:val="single" w:sz="4" w:space="0" w:color="auto"/>
              <w:right w:val="single" w:sz="4" w:space="0" w:color="auto"/>
            </w:tcBorders>
            <w:shd w:val="clear" w:color="000000" w:fill="FFFFFF"/>
            <w:noWrap/>
            <w:vAlign w:val="bottom"/>
            <w:hideMark/>
          </w:tcPr>
          <w:p w14:paraId="021CDDFB" w14:textId="07C9CBFA"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739</w:t>
            </w:r>
          </w:p>
        </w:tc>
      </w:tr>
    </w:tbl>
    <w:bookmarkEnd w:id="45"/>
    <w:p w14:paraId="122CC8D3" w14:textId="0940873A" w:rsidR="00B20C6E" w:rsidRDefault="005D2A6A" w:rsidP="000627CD">
      <w:pPr>
        <w:pStyle w:val="BodyText"/>
        <w:spacing w:before="162" w:line="360" w:lineRule="auto"/>
        <w:ind w:right="-86"/>
        <w:jc w:val="both"/>
        <w:rPr>
          <w:noProof/>
          <w:color w:val="000000" w:themeColor="text1"/>
        </w:rPr>
        <w:sectPr w:rsidR="00B20C6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lang w:val="en-IN"/>
        </w:rPr>
        <mc:AlternateContent>
          <mc:Choice Requires="wps">
            <w:drawing>
              <wp:anchor distT="0" distB="0" distL="114300" distR="114300" simplePos="0" relativeHeight="252471296" behindDoc="0" locked="0" layoutInCell="1" allowOverlap="1" wp14:anchorId="6E11C9A4" wp14:editId="54D6A30B">
                <wp:simplePos x="0" y="0"/>
                <wp:positionH relativeFrom="margin">
                  <wp:posOffset>4536374</wp:posOffset>
                </wp:positionH>
                <wp:positionV relativeFrom="paragraph">
                  <wp:posOffset>17318</wp:posOffset>
                </wp:positionV>
                <wp:extent cx="1889760" cy="266700"/>
                <wp:effectExtent l="0" t="0" r="0" b="0"/>
                <wp:wrapNone/>
                <wp:docPr id="1264"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07876F97" w14:textId="77777777" w:rsidR="005D2A6A" w:rsidRPr="00687E98"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E11C9A4" id="_x0000_s1056" type="#_x0000_t202" style="position:absolute;left:0;text-align:left;margin-left:357.2pt;margin-top:1.35pt;width:148.8pt;height:21pt;z-index:25247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" filled="f" stroked="f">
                <v:textbox>
                  <w:txbxContent>
                    <w:p w14:paraId="07876F97" w14:textId="77777777" w:rsidR="005D2A6A" w:rsidRPr="00687E98"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4BE091CE" w14:textId="77777777" w:rsidR="00410F69" w:rsidRDefault="00410F69" w:rsidP="0061645E">
      <w:pPr>
        <w:rPr>
          <w:rFonts w:ascii="Arial" w:hAnsi="Arial" w:cs="Arial"/>
          <w:b/>
          <w:bCs/>
          <w:sz w:val="24"/>
          <w:szCs w:val="24"/>
        </w:rPr>
      </w:pPr>
    </w:p>
    <w:p w14:paraId="75A2FE14" w14:textId="1B4F4A42" w:rsidR="009E126D" w:rsidRPr="0061645E" w:rsidRDefault="009E126D" w:rsidP="0061645E">
      <w:pPr>
        <w:rPr>
          <w:rFonts w:ascii="Arial" w:hAnsi="Arial" w:cs="Arial"/>
          <w:b/>
          <w:bCs/>
          <w:sz w:val="24"/>
          <w:szCs w:val="24"/>
        </w:rPr>
      </w:pPr>
      <w:r w:rsidRPr="0061645E">
        <w:rPr>
          <w:rFonts w:ascii="Arial" w:hAnsi="Arial" w:cs="Arial"/>
          <w:b/>
          <w:bCs/>
          <w:sz w:val="24"/>
          <w:szCs w:val="24"/>
        </w:rPr>
        <w:t xml:space="preserve">3.1.8. Demand By Region </w:t>
      </w:r>
    </w:p>
    <w:p w14:paraId="542C903E" w14:textId="56B2DFF4" w:rsidR="009E126D" w:rsidRPr="0061645E" w:rsidRDefault="009E126D" w:rsidP="0061645E">
      <w:pPr>
        <w:rPr>
          <w:rFonts w:ascii="Arial" w:hAnsi="Arial" w:cs="Arial"/>
          <w:b/>
          <w:bCs/>
          <w:sz w:val="24"/>
          <w:szCs w:val="24"/>
        </w:rPr>
      </w:pPr>
      <w:r w:rsidRPr="0061645E">
        <w:rPr>
          <w:rFonts w:ascii="Arial" w:hAnsi="Arial" w:cs="Arial"/>
          <w:b/>
          <w:bCs/>
          <w:sz w:val="24"/>
          <w:szCs w:val="24"/>
        </w:rPr>
        <w:t>Global Vinyl Ester Resin Demand, By Region, By Volume</w:t>
      </w:r>
      <w:r w:rsidR="00274F09">
        <w:rPr>
          <w:rFonts w:ascii="Arial" w:hAnsi="Arial" w:cs="Arial"/>
          <w:b/>
          <w:bCs/>
          <w:sz w:val="24"/>
          <w:szCs w:val="24"/>
        </w:rPr>
        <w:t xml:space="preserve"> (000’ Tonnes)</w:t>
      </w:r>
      <w:r w:rsidRPr="0061645E">
        <w:rPr>
          <w:rFonts w:ascii="Arial" w:hAnsi="Arial" w:cs="Arial"/>
          <w:b/>
          <w:bCs/>
          <w:sz w:val="24"/>
          <w:szCs w:val="24"/>
        </w:rPr>
        <w:t xml:space="preserve">, 2021E &amp; 2030F </w:t>
      </w:r>
    </w:p>
    <w:tbl>
      <w:tblPr>
        <w:tblW w:w="10253" w:type="dxa"/>
        <w:tblLook w:val="04A0" w:firstRow="1" w:lastRow="0" w:firstColumn="1" w:lastColumn="0" w:noHBand="0" w:noVBand="1"/>
      </w:tblPr>
      <w:tblGrid>
        <w:gridCol w:w="3253"/>
        <w:gridCol w:w="1000"/>
        <w:gridCol w:w="1000"/>
        <w:gridCol w:w="1000"/>
        <w:gridCol w:w="1000"/>
        <w:gridCol w:w="1000"/>
        <w:gridCol w:w="1000"/>
        <w:gridCol w:w="1000"/>
      </w:tblGrid>
      <w:tr w:rsidR="00E561A5" w:rsidRPr="00C52F8D" w14:paraId="1D58795E" w14:textId="77777777" w:rsidTr="00C52F8D">
        <w:trPr>
          <w:trHeight w:val="314"/>
        </w:trPr>
        <w:tc>
          <w:tcPr>
            <w:tcW w:w="3253" w:type="dxa"/>
            <w:tcBorders>
              <w:top w:val="single" w:sz="8" w:space="0" w:color="auto"/>
              <w:left w:val="single" w:sz="8" w:space="0" w:color="auto"/>
              <w:bottom w:val="single" w:sz="8" w:space="0" w:color="auto"/>
              <w:right w:val="single" w:sz="8" w:space="0" w:color="auto"/>
            </w:tcBorders>
            <w:shd w:val="clear" w:color="000000" w:fill="D9D9D9"/>
            <w:noWrap/>
            <w:vAlign w:val="center"/>
            <w:hideMark/>
          </w:tcPr>
          <w:p w14:paraId="45A65FEB" w14:textId="77777777" w:rsidR="00E561A5" w:rsidRPr="00C52F8D" w:rsidRDefault="00E561A5" w:rsidP="00E561A5">
            <w:pPr>
              <w:spacing w:after="0" w:line="240" w:lineRule="auto"/>
              <w:rPr>
                <w:rFonts w:ascii="Arial" w:eastAsia="Times New Roman" w:hAnsi="Arial" w:cs="Arial"/>
                <w:b/>
                <w:bCs/>
                <w:color w:val="000000"/>
                <w:sz w:val="20"/>
                <w:szCs w:val="20"/>
                <w:lang w:val="en-US"/>
              </w:rPr>
            </w:pPr>
            <w:r w:rsidRPr="00C52F8D">
              <w:rPr>
                <w:rFonts w:ascii="Arial" w:eastAsia="Times New Roman" w:hAnsi="Arial" w:cs="Arial"/>
                <w:b/>
                <w:bCs/>
                <w:color w:val="000000"/>
                <w:sz w:val="20"/>
                <w:szCs w:val="20"/>
                <w:lang w:val="en-US"/>
              </w:rPr>
              <w:t> Region/Country</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1ABA9137" w14:textId="0439D410"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2015</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0261B277" w14:textId="5DAB20BE"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2020</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79083DA5" w14:textId="5D7B5867"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2021E</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4C31C88C" w14:textId="49086459"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2025F</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2CE7791A" w14:textId="7F2F3A7A"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2030F</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471DB6E8" w14:textId="18C167B1"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CAGR (2015-2020</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59FEC1AA" w14:textId="5BE2222E"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CAGR (2021E-2030F)</w:t>
            </w:r>
          </w:p>
        </w:tc>
      </w:tr>
      <w:tr w:rsidR="00E561A5" w:rsidRPr="00C52F8D" w14:paraId="1F7C6ECA"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6634C01F"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Asia Pacific</w:t>
            </w:r>
          </w:p>
        </w:tc>
        <w:tc>
          <w:tcPr>
            <w:tcW w:w="1000" w:type="dxa"/>
            <w:tcBorders>
              <w:top w:val="nil"/>
              <w:left w:val="nil"/>
              <w:bottom w:val="single" w:sz="8" w:space="0" w:color="auto"/>
              <w:right w:val="single" w:sz="8" w:space="0" w:color="auto"/>
            </w:tcBorders>
            <w:shd w:val="clear" w:color="000000" w:fill="C00000"/>
            <w:noWrap/>
            <w:vAlign w:val="center"/>
            <w:hideMark/>
          </w:tcPr>
          <w:p w14:paraId="10BB4F37" w14:textId="57E32B78"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283</w:t>
            </w:r>
          </w:p>
        </w:tc>
        <w:tc>
          <w:tcPr>
            <w:tcW w:w="1000" w:type="dxa"/>
            <w:tcBorders>
              <w:top w:val="nil"/>
              <w:left w:val="nil"/>
              <w:bottom w:val="single" w:sz="8" w:space="0" w:color="auto"/>
              <w:right w:val="single" w:sz="8" w:space="0" w:color="auto"/>
            </w:tcBorders>
            <w:shd w:val="clear" w:color="000000" w:fill="C00000"/>
            <w:noWrap/>
            <w:vAlign w:val="center"/>
            <w:hideMark/>
          </w:tcPr>
          <w:p w14:paraId="7CDA9E4F" w14:textId="5560FFA0"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322</w:t>
            </w:r>
          </w:p>
        </w:tc>
        <w:tc>
          <w:tcPr>
            <w:tcW w:w="1000" w:type="dxa"/>
            <w:tcBorders>
              <w:top w:val="nil"/>
              <w:left w:val="nil"/>
              <w:bottom w:val="single" w:sz="8" w:space="0" w:color="auto"/>
              <w:right w:val="single" w:sz="8" w:space="0" w:color="auto"/>
            </w:tcBorders>
            <w:shd w:val="clear" w:color="000000" w:fill="C00000"/>
            <w:noWrap/>
            <w:vAlign w:val="center"/>
            <w:hideMark/>
          </w:tcPr>
          <w:p w14:paraId="69F838C7" w14:textId="572FBDCE"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349</w:t>
            </w:r>
          </w:p>
        </w:tc>
        <w:tc>
          <w:tcPr>
            <w:tcW w:w="1000" w:type="dxa"/>
            <w:tcBorders>
              <w:top w:val="nil"/>
              <w:left w:val="nil"/>
              <w:bottom w:val="single" w:sz="8" w:space="0" w:color="auto"/>
              <w:right w:val="single" w:sz="8" w:space="0" w:color="auto"/>
            </w:tcBorders>
            <w:shd w:val="clear" w:color="000000" w:fill="C00000"/>
            <w:noWrap/>
            <w:vAlign w:val="center"/>
            <w:hideMark/>
          </w:tcPr>
          <w:p w14:paraId="72A722B3" w14:textId="2DA4D84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485</w:t>
            </w:r>
          </w:p>
        </w:tc>
        <w:tc>
          <w:tcPr>
            <w:tcW w:w="1000" w:type="dxa"/>
            <w:tcBorders>
              <w:top w:val="nil"/>
              <w:left w:val="nil"/>
              <w:bottom w:val="single" w:sz="8" w:space="0" w:color="auto"/>
              <w:right w:val="single" w:sz="8" w:space="0" w:color="auto"/>
            </w:tcBorders>
            <w:shd w:val="clear" w:color="000000" w:fill="C00000"/>
            <w:noWrap/>
            <w:vAlign w:val="center"/>
            <w:hideMark/>
          </w:tcPr>
          <w:p w14:paraId="10EB2943" w14:textId="2E5E210D"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688</w:t>
            </w:r>
          </w:p>
        </w:tc>
        <w:tc>
          <w:tcPr>
            <w:tcW w:w="1000" w:type="dxa"/>
            <w:tcBorders>
              <w:top w:val="nil"/>
              <w:left w:val="nil"/>
              <w:bottom w:val="single" w:sz="8" w:space="0" w:color="auto"/>
              <w:right w:val="single" w:sz="8" w:space="0" w:color="auto"/>
            </w:tcBorders>
            <w:shd w:val="clear" w:color="000000" w:fill="C00000"/>
            <w:noWrap/>
            <w:vAlign w:val="center"/>
            <w:hideMark/>
          </w:tcPr>
          <w:p w14:paraId="289AA91C" w14:textId="2340F6D4"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2.61%</w:t>
            </w:r>
          </w:p>
        </w:tc>
        <w:tc>
          <w:tcPr>
            <w:tcW w:w="1000" w:type="dxa"/>
            <w:tcBorders>
              <w:top w:val="nil"/>
              <w:left w:val="nil"/>
              <w:bottom w:val="single" w:sz="8" w:space="0" w:color="auto"/>
              <w:right w:val="single" w:sz="8" w:space="0" w:color="auto"/>
            </w:tcBorders>
            <w:shd w:val="clear" w:color="000000" w:fill="C00000"/>
            <w:noWrap/>
            <w:vAlign w:val="center"/>
            <w:hideMark/>
          </w:tcPr>
          <w:p w14:paraId="505672BC" w14:textId="440C568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14.51%</w:t>
            </w:r>
          </w:p>
        </w:tc>
      </w:tr>
      <w:tr w:rsidR="00E561A5" w:rsidRPr="00C52F8D" w14:paraId="1A5E6C3C"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03B302B8"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India </w:t>
            </w:r>
          </w:p>
        </w:tc>
        <w:tc>
          <w:tcPr>
            <w:tcW w:w="1000" w:type="dxa"/>
            <w:tcBorders>
              <w:top w:val="nil"/>
              <w:left w:val="nil"/>
              <w:bottom w:val="single" w:sz="8" w:space="0" w:color="auto"/>
              <w:right w:val="single" w:sz="8" w:space="0" w:color="auto"/>
            </w:tcBorders>
            <w:shd w:val="clear" w:color="000000" w:fill="FFFFFF"/>
            <w:noWrap/>
            <w:vAlign w:val="center"/>
            <w:hideMark/>
          </w:tcPr>
          <w:p w14:paraId="057BFD54" w14:textId="2D0C063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w:t>
            </w:r>
          </w:p>
        </w:tc>
        <w:tc>
          <w:tcPr>
            <w:tcW w:w="1000" w:type="dxa"/>
            <w:tcBorders>
              <w:top w:val="nil"/>
              <w:left w:val="nil"/>
              <w:bottom w:val="single" w:sz="8" w:space="0" w:color="auto"/>
              <w:right w:val="single" w:sz="8" w:space="0" w:color="auto"/>
            </w:tcBorders>
            <w:shd w:val="clear" w:color="000000" w:fill="FFFFFF"/>
            <w:noWrap/>
            <w:vAlign w:val="center"/>
            <w:hideMark/>
          </w:tcPr>
          <w:p w14:paraId="00B220A3" w14:textId="6BF66C3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w:t>
            </w:r>
          </w:p>
        </w:tc>
        <w:tc>
          <w:tcPr>
            <w:tcW w:w="1000" w:type="dxa"/>
            <w:tcBorders>
              <w:top w:val="nil"/>
              <w:left w:val="nil"/>
              <w:bottom w:val="single" w:sz="8" w:space="0" w:color="auto"/>
              <w:right w:val="single" w:sz="8" w:space="0" w:color="auto"/>
            </w:tcBorders>
            <w:shd w:val="clear" w:color="000000" w:fill="FFFFFF"/>
            <w:noWrap/>
            <w:vAlign w:val="center"/>
            <w:hideMark/>
          </w:tcPr>
          <w:p w14:paraId="4C9ACBA1" w14:textId="38EC27D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w:t>
            </w:r>
          </w:p>
        </w:tc>
        <w:tc>
          <w:tcPr>
            <w:tcW w:w="1000" w:type="dxa"/>
            <w:tcBorders>
              <w:top w:val="nil"/>
              <w:left w:val="nil"/>
              <w:bottom w:val="single" w:sz="8" w:space="0" w:color="auto"/>
              <w:right w:val="single" w:sz="8" w:space="0" w:color="auto"/>
            </w:tcBorders>
            <w:shd w:val="clear" w:color="000000" w:fill="FFFFFF"/>
            <w:noWrap/>
            <w:vAlign w:val="center"/>
            <w:hideMark/>
          </w:tcPr>
          <w:p w14:paraId="6982C517" w14:textId="344D6CF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17</w:t>
            </w:r>
          </w:p>
        </w:tc>
        <w:tc>
          <w:tcPr>
            <w:tcW w:w="1000" w:type="dxa"/>
            <w:tcBorders>
              <w:top w:val="nil"/>
              <w:left w:val="nil"/>
              <w:bottom w:val="single" w:sz="8" w:space="0" w:color="auto"/>
              <w:right w:val="single" w:sz="8" w:space="0" w:color="auto"/>
            </w:tcBorders>
            <w:shd w:val="clear" w:color="000000" w:fill="FFFFFF"/>
            <w:noWrap/>
            <w:vAlign w:val="center"/>
            <w:hideMark/>
          </w:tcPr>
          <w:p w14:paraId="58CFF459" w14:textId="3FED36E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30</w:t>
            </w:r>
          </w:p>
        </w:tc>
        <w:tc>
          <w:tcPr>
            <w:tcW w:w="1000" w:type="dxa"/>
            <w:tcBorders>
              <w:top w:val="nil"/>
              <w:left w:val="nil"/>
              <w:bottom w:val="single" w:sz="8" w:space="0" w:color="auto"/>
              <w:right w:val="single" w:sz="8" w:space="0" w:color="auto"/>
            </w:tcBorders>
            <w:shd w:val="clear" w:color="000000" w:fill="FFFFFF"/>
            <w:noWrap/>
            <w:vAlign w:val="center"/>
            <w:hideMark/>
          </w:tcPr>
          <w:p w14:paraId="3CDDD0E0" w14:textId="40C010A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3.10%</w:t>
            </w:r>
          </w:p>
        </w:tc>
        <w:tc>
          <w:tcPr>
            <w:tcW w:w="1000" w:type="dxa"/>
            <w:tcBorders>
              <w:top w:val="nil"/>
              <w:left w:val="nil"/>
              <w:bottom w:val="single" w:sz="8" w:space="0" w:color="auto"/>
              <w:right w:val="single" w:sz="8" w:space="0" w:color="auto"/>
            </w:tcBorders>
            <w:shd w:val="clear" w:color="000000" w:fill="FFFFFF"/>
            <w:noWrap/>
            <w:vAlign w:val="center"/>
            <w:hideMark/>
          </w:tcPr>
          <w:p w14:paraId="24A2F359" w14:textId="0DD81E4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11.70%</w:t>
            </w:r>
          </w:p>
        </w:tc>
      </w:tr>
      <w:tr w:rsidR="00E561A5" w:rsidRPr="00C52F8D" w14:paraId="7D8A07D2"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336AF78A"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China</w:t>
            </w:r>
          </w:p>
        </w:tc>
        <w:tc>
          <w:tcPr>
            <w:tcW w:w="1000" w:type="dxa"/>
            <w:tcBorders>
              <w:top w:val="nil"/>
              <w:left w:val="nil"/>
              <w:bottom w:val="single" w:sz="8" w:space="0" w:color="auto"/>
              <w:right w:val="single" w:sz="8" w:space="0" w:color="auto"/>
            </w:tcBorders>
            <w:shd w:val="clear" w:color="000000" w:fill="FFFFFF"/>
            <w:noWrap/>
            <w:vAlign w:val="center"/>
            <w:hideMark/>
          </w:tcPr>
          <w:p w14:paraId="29A73663" w14:textId="37ECB64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131</w:t>
            </w:r>
          </w:p>
        </w:tc>
        <w:tc>
          <w:tcPr>
            <w:tcW w:w="1000" w:type="dxa"/>
            <w:tcBorders>
              <w:top w:val="nil"/>
              <w:left w:val="nil"/>
              <w:bottom w:val="single" w:sz="8" w:space="0" w:color="auto"/>
              <w:right w:val="single" w:sz="8" w:space="0" w:color="auto"/>
            </w:tcBorders>
            <w:shd w:val="clear" w:color="000000" w:fill="FFFFFF"/>
            <w:noWrap/>
            <w:vAlign w:val="center"/>
            <w:hideMark/>
          </w:tcPr>
          <w:p w14:paraId="0EDE31DC" w14:textId="51C25ED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145</w:t>
            </w:r>
          </w:p>
        </w:tc>
        <w:tc>
          <w:tcPr>
            <w:tcW w:w="1000" w:type="dxa"/>
            <w:tcBorders>
              <w:top w:val="nil"/>
              <w:left w:val="nil"/>
              <w:bottom w:val="single" w:sz="8" w:space="0" w:color="auto"/>
              <w:right w:val="single" w:sz="8" w:space="0" w:color="auto"/>
            </w:tcBorders>
            <w:shd w:val="clear" w:color="000000" w:fill="FFFFFF"/>
            <w:noWrap/>
            <w:vAlign w:val="center"/>
            <w:hideMark/>
          </w:tcPr>
          <w:p w14:paraId="7D2B79BE" w14:textId="0E74342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158</w:t>
            </w:r>
          </w:p>
        </w:tc>
        <w:tc>
          <w:tcPr>
            <w:tcW w:w="1000" w:type="dxa"/>
            <w:tcBorders>
              <w:top w:val="nil"/>
              <w:left w:val="nil"/>
              <w:bottom w:val="single" w:sz="8" w:space="0" w:color="auto"/>
              <w:right w:val="single" w:sz="8" w:space="0" w:color="auto"/>
            </w:tcBorders>
            <w:shd w:val="clear" w:color="000000" w:fill="FFFFFF"/>
            <w:noWrap/>
            <w:vAlign w:val="center"/>
            <w:hideMark/>
          </w:tcPr>
          <w:p w14:paraId="07EA7067" w14:textId="2F5EDAC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224</w:t>
            </w:r>
          </w:p>
        </w:tc>
        <w:tc>
          <w:tcPr>
            <w:tcW w:w="1000" w:type="dxa"/>
            <w:tcBorders>
              <w:top w:val="nil"/>
              <w:left w:val="nil"/>
              <w:bottom w:val="single" w:sz="8" w:space="0" w:color="auto"/>
              <w:right w:val="single" w:sz="8" w:space="0" w:color="auto"/>
            </w:tcBorders>
            <w:shd w:val="clear" w:color="000000" w:fill="FFFFFF"/>
            <w:noWrap/>
            <w:vAlign w:val="center"/>
            <w:hideMark/>
          </w:tcPr>
          <w:p w14:paraId="47E6D4FE" w14:textId="101D42B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331</w:t>
            </w:r>
          </w:p>
        </w:tc>
        <w:tc>
          <w:tcPr>
            <w:tcW w:w="1000" w:type="dxa"/>
            <w:tcBorders>
              <w:top w:val="nil"/>
              <w:left w:val="nil"/>
              <w:bottom w:val="single" w:sz="8" w:space="0" w:color="auto"/>
              <w:right w:val="single" w:sz="8" w:space="0" w:color="auto"/>
            </w:tcBorders>
            <w:shd w:val="clear" w:color="000000" w:fill="FFFFFF"/>
            <w:noWrap/>
            <w:vAlign w:val="center"/>
            <w:hideMark/>
          </w:tcPr>
          <w:p w14:paraId="7D85E93D" w14:textId="04F09F3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2.04%</w:t>
            </w:r>
          </w:p>
        </w:tc>
        <w:tc>
          <w:tcPr>
            <w:tcW w:w="1000" w:type="dxa"/>
            <w:tcBorders>
              <w:top w:val="nil"/>
              <w:left w:val="nil"/>
              <w:bottom w:val="single" w:sz="8" w:space="0" w:color="auto"/>
              <w:right w:val="single" w:sz="8" w:space="0" w:color="auto"/>
            </w:tcBorders>
            <w:shd w:val="clear" w:color="000000" w:fill="FFFFFF"/>
            <w:noWrap/>
            <w:vAlign w:val="center"/>
            <w:hideMark/>
          </w:tcPr>
          <w:p w14:paraId="1551C89E" w14:textId="4097168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8.55%</w:t>
            </w:r>
          </w:p>
        </w:tc>
      </w:tr>
      <w:tr w:rsidR="00E561A5" w:rsidRPr="00C52F8D" w14:paraId="636A3B36"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335B0CDC"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Japan</w:t>
            </w:r>
          </w:p>
        </w:tc>
        <w:tc>
          <w:tcPr>
            <w:tcW w:w="1000" w:type="dxa"/>
            <w:tcBorders>
              <w:top w:val="nil"/>
              <w:left w:val="nil"/>
              <w:bottom w:val="single" w:sz="8" w:space="0" w:color="auto"/>
              <w:right w:val="single" w:sz="8" w:space="0" w:color="auto"/>
            </w:tcBorders>
            <w:shd w:val="clear" w:color="000000" w:fill="FFFFFF"/>
            <w:noWrap/>
            <w:vAlign w:val="center"/>
            <w:hideMark/>
          </w:tcPr>
          <w:p w14:paraId="47091A48" w14:textId="75C7CE9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46</w:t>
            </w:r>
          </w:p>
        </w:tc>
        <w:tc>
          <w:tcPr>
            <w:tcW w:w="1000" w:type="dxa"/>
            <w:tcBorders>
              <w:top w:val="nil"/>
              <w:left w:val="nil"/>
              <w:bottom w:val="single" w:sz="8" w:space="0" w:color="auto"/>
              <w:right w:val="single" w:sz="8" w:space="0" w:color="auto"/>
            </w:tcBorders>
            <w:shd w:val="clear" w:color="000000" w:fill="FFFFFF"/>
            <w:noWrap/>
            <w:vAlign w:val="center"/>
            <w:hideMark/>
          </w:tcPr>
          <w:p w14:paraId="43420523" w14:textId="6651FA1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47</w:t>
            </w:r>
          </w:p>
        </w:tc>
        <w:tc>
          <w:tcPr>
            <w:tcW w:w="1000" w:type="dxa"/>
            <w:tcBorders>
              <w:top w:val="nil"/>
              <w:left w:val="nil"/>
              <w:bottom w:val="single" w:sz="8" w:space="0" w:color="auto"/>
              <w:right w:val="single" w:sz="8" w:space="0" w:color="auto"/>
            </w:tcBorders>
            <w:shd w:val="clear" w:color="000000" w:fill="FFFFFF"/>
            <w:noWrap/>
            <w:vAlign w:val="center"/>
            <w:hideMark/>
          </w:tcPr>
          <w:p w14:paraId="56CBE668" w14:textId="6DF5646E"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55</w:t>
            </w:r>
          </w:p>
        </w:tc>
        <w:tc>
          <w:tcPr>
            <w:tcW w:w="1000" w:type="dxa"/>
            <w:tcBorders>
              <w:top w:val="nil"/>
              <w:left w:val="nil"/>
              <w:bottom w:val="single" w:sz="8" w:space="0" w:color="auto"/>
              <w:right w:val="single" w:sz="8" w:space="0" w:color="auto"/>
            </w:tcBorders>
            <w:shd w:val="clear" w:color="000000" w:fill="FFFFFF"/>
            <w:noWrap/>
            <w:vAlign w:val="center"/>
            <w:hideMark/>
          </w:tcPr>
          <w:p w14:paraId="675303B0" w14:textId="6FCDC2B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79</w:t>
            </w:r>
          </w:p>
        </w:tc>
        <w:tc>
          <w:tcPr>
            <w:tcW w:w="1000" w:type="dxa"/>
            <w:tcBorders>
              <w:top w:val="nil"/>
              <w:left w:val="nil"/>
              <w:bottom w:val="single" w:sz="8" w:space="0" w:color="auto"/>
              <w:right w:val="single" w:sz="8" w:space="0" w:color="auto"/>
            </w:tcBorders>
            <w:shd w:val="clear" w:color="000000" w:fill="FFFFFF"/>
            <w:noWrap/>
            <w:vAlign w:val="center"/>
            <w:hideMark/>
          </w:tcPr>
          <w:p w14:paraId="76C163F5" w14:textId="7A26C430"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123</w:t>
            </w:r>
          </w:p>
        </w:tc>
        <w:tc>
          <w:tcPr>
            <w:tcW w:w="1000" w:type="dxa"/>
            <w:tcBorders>
              <w:top w:val="nil"/>
              <w:left w:val="nil"/>
              <w:bottom w:val="single" w:sz="8" w:space="0" w:color="auto"/>
              <w:right w:val="single" w:sz="8" w:space="0" w:color="auto"/>
            </w:tcBorders>
            <w:shd w:val="clear" w:color="000000" w:fill="FFFFFF"/>
            <w:noWrap/>
            <w:vAlign w:val="center"/>
            <w:hideMark/>
          </w:tcPr>
          <w:p w14:paraId="742492DB" w14:textId="34B12D3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0.60%</w:t>
            </w:r>
          </w:p>
        </w:tc>
        <w:tc>
          <w:tcPr>
            <w:tcW w:w="1000" w:type="dxa"/>
            <w:tcBorders>
              <w:top w:val="nil"/>
              <w:left w:val="nil"/>
              <w:bottom w:val="single" w:sz="8" w:space="0" w:color="auto"/>
              <w:right w:val="single" w:sz="8" w:space="0" w:color="auto"/>
            </w:tcBorders>
            <w:shd w:val="clear" w:color="000000" w:fill="FFFFFF"/>
            <w:noWrap/>
            <w:vAlign w:val="center"/>
            <w:hideMark/>
          </w:tcPr>
          <w:p w14:paraId="3A22C848" w14:textId="57BF69F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9.48%</w:t>
            </w:r>
          </w:p>
        </w:tc>
      </w:tr>
      <w:tr w:rsidR="00E561A5" w:rsidRPr="00C52F8D" w14:paraId="57A881C8"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D6E6446"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South Korea</w:t>
            </w:r>
          </w:p>
        </w:tc>
        <w:tc>
          <w:tcPr>
            <w:tcW w:w="1000" w:type="dxa"/>
            <w:tcBorders>
              <w:top w:val="nil"/>
              <w:left w:val="nil"/>
              <w:bottom w:val="single" w:sz="8" w:space="0" w:color="auto"/>
              <w:right w:val="single" w:sz="8" w:space="0" w:color="auto"/>
            </w:tcBorders>
            <w:shd w:val="clear" w:color="000000" w:fill="FFFFFF"/>
            <w:noWrap/>
            <w:vAlign w:val="center"/>
            <w:hideMark/>
          </w:tcPr>
          <w:p w14:paraId="0F09D395" w14:textId="07A1BAE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35</w:t>
            </w:r>
          </w:p>
        </w:tc>
        <w:tc>
          <w:tcPr>
            <w:tcW w:w="1000" w:type="dxa"/>
            <w:tcBorders>
              <w:top w:val="nil"/>
              <w:left w:val="nil"/>
              <w:bottom w:val="single" w:sz="8" w:space="0" w:color="auto"/>
              <w:right w:val="single" w:sz="8" w:space="0" w:color="auto"/>
            </w:tcBorders>
            <w:shd w:val="clear" w:color="000000" w:fill="FFFFFF"/>
            <w:noWrap/>
            <w:vAlign w:val="center"/>
            <w:hideMark/>
          </w:tcPr>
          <w:p w14:paraId="0706C23D" w14:textId="572D95B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41</w:t>
            </w:r>
          </w:p>
        </w:tc>
        <w:tc>
          <w:tcPr>
            <w:tcW w:w="1000" w:type="dxa"/>
            <w:tcBorders>
              <w:top w:val="nil"/>
              <w:left w:val="nil"/>
              <w:bottom w:val="single" w:sz="8" w:space="0" w:color="auto"/>
              <w:right w:val="single" w:sz="8" w:space="0" w:color="auto"/>
            </w:tcBorders>
            <w:shd w:val="clear" w:color="000000" w:fill="FFFFFF"/>
            <w:noWrap/>
            <w:vAlign w:val="center"/>
            <w:hideMark/>
          </w:tcPr>
          <w:p w14:paraId="29566019" w14:textId="2E21D71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46</w:t>
            </w:r>
          </w:p>
        </w:tc>
        <w:tc>
          <w:tcPr>
            <w:tcW w:w="1000" w:type="dxa"/>
            <w:tcBorders>
              <w:top w:val="nil"/>
              <w:left w:val="nil"/>
              <w:bottom w:val="single" w:sz="8" w:space="0" w:color="auto"/>
              <w:right w:val="single" w:sz="8" w:space="0" w:color="auto"/>
            </w:tcBorders>
            <w:shd w:val="clear" w:color="000000" w:fill="FFFFFF"/>
            <w:noWrap/>
            <w:vAlign w:val="center"/>
            <w:hideMark/>
          </w:tcPr>
          <w:p w14:paraId="71B172ED" w14:textId="0D016F9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67</w:t>
            </w:r>
          </w:p>
        </w:tc>
        <w:tc>
          <w:tcPr>
            <w:tcW w:w="1000" w:type="dxa"/>
            <w:tcBorders>
              <w:top w:val="nil"/>
              <w:left w:val="nil"/>
              <w:bottom w:val="single" w:sz="8" w:space="0" w:color="auto"/>
              <w:right w:val="single" w:sz="8" w:space="0" w:color="auto"/>
            </w:tcBorders>
            <w:shd w:val="clear" w:color="000000" w:fill="FFFFFF"/>
            <w:noWrap/>
            <w:vAlign w:val="center"/>
            <w:hideMark/>
          </w:tcPr>
          <w:p w14:paraId="3F92D1C1" w14:textId="549B306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98</w:t>
            </w:r>
          </w:p>
        </w:tc>
        <w:tc>
          <w:tcPr>
            <w:tcW w:w="1000" w:type="dxa"/>
            <w:tcBorders>
              <w:top w:val="nil"/>
              <w:left w:val="nil"/>
              <w:bottom w:val="single" w:sz="8" w:space="0" w:color="auto"/>
              <w:right w:val="single" w:sz="8" w:space="0" w:color="auto"/>
            </w:tcBorders>
            <w:shd w:val="clear" w:color="000000" w:fill="FFFFFF"/>
            <w:noWrap/>
            <w:vAlign w:val="center"/>
            <w:hideMark/>
          </w:tcPr>
          <w:p w14:paraId="7E85A310" w14:textId="00FE9D1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2.96%</w:t>
            </w:r>
          </w:p>
        </w:tc>
        <w:tc>
          <w:tcPr>
            <w:tcW w:w="1000" w:type="dxa"/>
            <w:tcBorders>
              <w:top w:val="nil"/>
              <w:left w:val="nil"/>
              <w:bottom w:val="single" w:sz="8" w:space="0" w:color="auto"/>
              <w:right w:val="single" w:sz="8" w:space="0" w:color="auto"/>
            </w:tcBorders>
            <w:shd w:val="clear" w:color="000000" w:fill="FFFFFF"/>
            <w:noWrap/>
            <w:vAlign w:val="center"/>
            <w:hideMark/>
          </w:tcPr>
          <w:p w14:paraId="67CDA7BA" w14:textId="5CDBC5A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8.85%</w:t>
            </w:r>
          </w:p>
        </w:tc>
      </w:tr>
      <w:tr w:rsidR="00E561A5" w:rsidRPr="00C52F8D" w14:paraId="5ADE8E76"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687AF1E"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Others</w:t>
            </w:r>
          </w:p>
        </w:tc>
        <w:tc>
          <w:tcPr>
            <w:tcW w:w="1000" w:type="dxa"/>
            <w:tcBorders>
              <w:top w:val="nil"/>
              <w:left w:val="nil"/>
              <w:bottom w:val="single" w:sz="8" w:space="0" w:color="auto"/>
              <w:right w:val="single" w:sz="8" w:space="0" w:color="auto"/>
            </w:tcBorders>
            <w:shd w:val="clear" w:color="000000" w:fill="FFFFFF"/>
            <w:noWrap/>
            <w:vAlign w:val="center"/>
            <w:hideMark/>
          </w:tcPr>
          <w:p w14:paraId="4E560D74" w14:textId="1F6B191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63</w:t>
            </w:r>
          </w:p>
        </w:tc>
        <w:tc>
          <w:tcPr>
            <w:tcW w:w="1000" w:type="dxa"/>
            <w:tcBorders>
              <w:top w:val="nil"/>
              <w:left w:val="nil"/>
              <w:bottom w:val="single" w:sz="8" w:space="0" w:color="auto"/>
              <w:right w:val="single" w:sz="8" w:space="0" w:color="auto"/>
            </w:tcBorders>
            <w:shd w:val="clear" w:color="000000" w:fill="FFFFFF"/>
            <w:noWrap/>
            <w:vAlign w:val="center"/>
            <w:hideMark/>
          </w:tcPr>
          <w:p w14:paraId="564F0936" w14:textId="28758E7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79</w:t>
            </w:r>
          </w:p>
        </w:tc>
        <w:tc>
          <w:tcPr>
            <w:tcW w:w="1000" w:type="dxa"/>
            <w:tcBorders>
              <w:top w:val="nil"/>
              <w:left w:val="nil"/>
              <w:bottom w:val="single" w:sz="8" w:space="0" w:color="auto"/>
              <w:right w:val="single" w:sz="8" w:space="0" w:color="auto"/>
            </w:tcBorders>
            <w:shd w:val="clear" w:color="000000" w:fill="FFFFFF"/>
            <w:noWrap/>
            <w:vAlign w:val="center"/>
            <w:hideMark/>
          </w:tcPr>
          <w:p w14:paraId="31212FF0" w14:textId="71EA1DA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80</w:t>
            </w:r>
          </w:p>
        </w:tc>
        <w:tc>
          <w:tcPr>
            <w:tcW w:w="1000" w:type="dxa"/>
            <w:tcBorders>
              <w:top w:val="nil"/>
              <w:left w:val="nil"/>
              <w:bottom w:val="single" w:sz="8" w:space="0" w:color="auto"/>
              <w:right w:val="single" w:sz="8" w:space="0" w:color="auto"/>
            </w:tcBorders>
            <w:shd w:val="clear" w:color="000000" w:fill="FFFFFF"/>
            <w:noWrap/>
            <w:vAlign w:val="center"/>
            <w:hideMark/>
          </w:tcPr>
          <w:p w14:paraId="6138E36D" w14:textId="16700ABE"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98</w:t>
            </w:r>
          </w:p>
        </w:tc>
        <w:tc>
          <w:tcPr>
            <w:tcW w:w="1000" w:type="dxa"/>
            <w:tcBorders>
              <w:top w:val="nil"/>
              <w:left w:val="nil"/>
              <w:bottom w:val="single" w:sz="8" w:space="0" w:color="auto"/>
              <w:right w:val="single" w:sz="8" w:space="0" w:color="auto"/>
            </w:tcBorders>
            <w:shd w:val="clear" w:color="000000" w:fill="FFFFFF"/>
            <w:noWrap/>
            <w:vAlign w:val="center"/>
            <w:hideMark/>
          </w:tcPr>
          <w:p w14:paraId="5E79B33F" w14:textId="61896F9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106</w:t>
            </w:r>
          </w:p>
        </w:tc>
        <w:tc>
          <w:tcPr>
            <w:tcW w:w="1000" w:type="dxa"/>
            <w:tcBorders>
              <w:top w:val="nil"/>
              <w:left w:val="nil"/>
              <w:bottom w:val="single" w:sz="8" w:space="0" w:color="auto"/>
              <w:right w:val="single" w:sz="8" w:space="0" w:color="auto"/>
            </w:tcBorders>
            <w:shd w:val="clear" w:color="000000" w:fill="FFFFFF"/>
            <w:noWrap/>
            <w:vAlign w:val="center"/>
            <w:hideMark/>
          </w:tcPr>
          <w:p w14:paraId="7DDE723E" w14:textId="03F13E7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4.85%</w:t>
            </w:r>
          </w:p>
        </w:tc>
        <w:tc>
          <w:tcPr>
            <w:tcW w:w="1000" w:type="dxa"/>
            <w:tcBorders>
              <w:top w:val="nil"/>
              <w:left w:val="nil"/>
              <w:bottom w:val="single" w:sz="8" w:space="0" w:color="auto"/>
              <w:right w:val="single" w:sz="8" w:space="0" w:color="auto"/>
            </w:tcBorders>
            <w:shd w:val="clear" w:color="000000" w:fill="FFFFFF"/>
            <w:noWrap/>
            <w:vAlign w:val="center"/>
            <w:hideMark/>
          </w:tcPr>
          <w:p w14:paraId="59D1A61D" w14:textId="559B559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3.19%</w:t>
            </w:r>
          </w:p>
        </w:tc>
      </w:tr>
      <w:tr w:rsidR="00E561A5" w:rsidRPr="00C52F8D" w14:paraId="311ECD56"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270C1C3C"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APAC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16A3FBB2" w14:textId="1F5E6130"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41.82%</w:t>
            </w:r>
          </w:p>
        </w:tc>
        <w:tc>
          <w:tcPr>
            <w:tcW w:w="1000" w:type="dxa"/>
            <w:tcBorders>
              <w:top w:val="nil"/>
              <w:left w:val="nil"/>
              <w:bottom w:val="single" w:sz="8" w:space="0" w:color="auto"/>
              <w:right w:val="single" w:sz="8" w:space="0" w:color="auto"/>
            </w:tcBorders>
            <w:shd w:val="clear" w:color="000000" w:fill="FFFFFF"/>
            <w:noWrap/>
            <w:vAlign w:val="center"/>
            <w:hideMark/>
          </w:tcPr>
          <w:p w14:paraId="2BFBA399" w14:textId="17C7285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43.58%</w:t>
            </w:r>
          </w:p>
        </w:tc>
        <w:tc>
          <w:tcPr>
            <w:tcW w:w="1000" w:type="dxa"/>
            <w:tcBorders>
              <w:top w:val="nil"/>
              <w:left w:val="nil"/>
              <w:bottom w:val="single" w:sz="8" w:space="0" w:color="auto"/>
              <w:right w:val="single" w:sz="8" w:space="0" w:color="auto"/>
            </w:tcBorders>
            <w:shd w:val="clear" w:color="000000" w:fill="FFFFFF"/>
            <w:noWrap/>
            <w:vAlign w:val="center"/>
            <w:hideMark/>
          </w:tcPr>
          <w:p w14:paraId="6FBFE671" w14:textId="45EFE2F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44.29%</w:t>
            </w:r>
          </w:p>
        </w:tc>
        <w:tc>
          <w:tcPr>
            <w:tcW w:w="1000" w:type="dxa"/>
            <w:tcBorders>
              <w:top w:val="nil"/>
              <w:left w:val="nil"/>
              <w:bottom w:val="single" w:sz="8" w:space="0" w:color="auto"/>
              <w:right w:val="single" w:sz="8" w:space="0" w:color="auto"/>
            </w:tcBorders>
            <w:shd w:val="clear" w:color="000000" w:fill="FFFFFF"/>
            <w:noWrap/>
            <w:vAlign w:val="center"/>
            <w:hideMark/>
          </w:tcPr>
          <w:p w14:paraId="2FF8704B" w14:textId="795F0B0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47.24%</w:t>
            </w:r>
          </w:p>
        </w:tc>
        <w:tc>
          <w:tcPr>
            <w:tcW w:w="1000" w:type="dxa"/>
            <w:tcBorders>
              <w:top w:val="nil"/>
              <w:left w:val="nil"/>
              <w:bottom w:val="single" w:sz="8" w:space="0" w:color="auto"/>
              <w:right w:val="single" w:sz="8" w:space="0" w:color="auto"/>
            </w:tcBorders>
            <w:shd w:val="clear" w:color="000000" w:fill="FFFFFF"/>
            <w:noWrap/>
            <w:vAlign w:val="center"/>
            <w:hideMark/>
          </w:tcPr>
          <w:p w14:paraId="68F8AECE" w14:textId="2B808CF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50.33%</w:t>
            </w:r>
          </w:p>
        </w:tc>
        <w:tc>
          <w:tcPr>
            <w:tcW w:w="1000" w:type="dxa"/>
            <w:tcBorders>
              <w:top w:val="nil"/>
              <w:left w:val="nil"/>
              <w:bottom w:val="single" w:sz="8" w:space="0" w:color="auto"/>
              <w:right w:val="single" w:sz="8" w:space="0" w:color="auto"/>
            </w:tcBorders>
            <w:shd w:val="clear" w:color="000000" w:fill="FFFFFF"/>
            <w:noWrap/>
            <w:vAlign w:val="center"/>
            <w:hideMark/>
          </w:tcPr>
          <w:p w14:paraId="27571291" w14:textId="5496E83E"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000" w:type="dxa"/>
            <w:tcBorders>
              <w:top w:val="nil"/>
              <w:left w:val="nil"/>
              <w:bottom w:val="single" w:sz="8" w:space="0" w:color="auto"/>
              <w:right w:val="single" w:sz="8" w:space="0" w:color="auto"/>
            </w:tcBorders>
            <w:shd w:val="clear" w:color="000000" w:fill="FFFFFF"/>
            <w:noWrap/>
            <w:vAlign w:val="center"/>
            <w:hideMark/>
          </w:tcPr>
          <w:p w14:paraId="52701692" w14:textId="3C588829"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r w:rsidR="00E561A5" w:rsidRPr="00C52F8D" w14:paraId="58B44053"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05B81E1C"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Europe</w:t>
            </w:r>
          </w:p>
        </w:tc>
        <w:tc>
          <w:tcPr>
            <w:tcW w:w="1000" w:type="dxa"/>
            <w:tcBorders>
              <w:top w:val="nil"/>
              <w:left w:val="nil"/>
              <w:bottom w:val="single" w:sz="8" w:space="0" w:color="auto"/>
              <w:right w:val="single" w:sz="8" w:space="0" w:color="auto"/>
            </w:tcBorders>
            <w:shd w:val="clear" w:color="000000" w:fill="C00000"/>
            <w:noWrap/>
            <w:vAlign w:val="center"/>
            <w:hideMark/>
          </w:tcPr>
          <w:p w14:paraId="0367BEB0" w14:textId="0F4FA864"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171</w:t>
            </w:r>
          </w:p>
        </w:tc>
        <w:tc>
          <w:tcPr>
            <w:tcW w:w="1000" w:type="dxa"/>
            <w:tcBorders>
              <w:top w:val="nil"/>
              <w:left w:val="nil"/>
              <w:bottom w:val="single" w:sz="8" w:space="0" w:color="auto"/>
              <w:right w:val="single" w:sz="8" w:space="0" w:color="auto"/>
            </w:tcBorders>
            <w:shd w:val="clear" w:color="000000" w:fill="C00000"/>
            <w:noWrap/>
            <w:vAlign w:val="center"/>
            <w:hideMark/>
          </w:tcPr>
          <w:p w14:paraId="3E0B275A" w14:textId="3B0F5F4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178</w:t>
            </w:r>
          </w:p>
        </w:tc>
        <w:tc>
          <w:tcPr>
            <w:tcW w:w="1000" w:type="dxa"/>
            <w:tcBorders>
              <w:top w:val="nil"/>
              <w:left w:val="nil"/>
              <w:bottom w:val="single" w:sz="8" w:space="0" w:color="auto"/>
              <w:right w:val="single" w:sz="8" w:space="0" w:color="auto"/>
            </w:tcBorders>
            <w:shd w:val="clear" w:color="000000" w:fill="C00000"/>
            <w:noWrap/>
            <w:vAlign w:val="center"/>
            <w:hideMark/>
          </w:tcPr>
          <w:p w14:paraId="4CF17120" w14:textId="21E1B379"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187</w:t>
            </w:r>
          </w:p>
        </w:tc>
        <w:tc>
          <w:tcPr>
            <w:tcW w:w="1000" w:type="dxa"/>
            <w:tcBorders>
              <w:top w:val="nil"/>
              <w:left w:val="nil"/>
              <w:bottom w:val="single" w:sz="8" w:space="0" w:color="auto"/>
              <w:right w:val="single" w:sz="8" w:space="0" w:color="auto"/>
            </w:tcBorders>
            <w:shd w:val="clear" w:color="000000" w:fill="C00000"/>
            <w:noWrap/>
            <w:vAlign w:val="center"/>
            <w:hideMark/>
          </w:tcPr>
          <w:p w14:paraId="658DB2C3" w14:textId="5492BA3B"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229</w:t>
            </w:r>
          </w:p>
        </w:tc>
        <w:tc>
          <w:tcPr>
            <w:tcW w:w="1000" w:type="dxa"/>
            <w:tcBorders>
              <w:top w:val="nil"/>
              <w:left w:val="nil"/>
              <w:bottom w:val="single" w:sz="8" w:space="0" w:color="auto"/>
              <w:right w:val="single" w:sz="8" w:space="0" w:color="auto"/>
            </w:tcBorders>
            <w:shd w:val="clear" w:color="000000" w:fill="C00000"/>
            <w:noWrap/>
            <w:vAlign w:val="center"/>
            <w:hideMark/>
          </w:tcPr>
          <w:p w14:paraId="080FD064" w14:textId="2E56BCF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282</w:t>
            </w:r>
          </w:p>
        </w:tc>
        <w:tc>
          <w:tcPr>
            <w:tcW w:w="1000" w:type="dxa"/>
            <w:tcBorders>
              <w:top w:val="nil"/>
              <w:left w:val="nil"/>
              <w:bottom w:val="single" w:sz="8" w:space="0" w:color="auto"/>
              <w:right w:val="single" w:sz="8" w:space="0" w:color="auto"/>
            </w:tcBorders>
            <w:shd w:val="clear" w:color="000000" w:fill="C00000"/>
            <w:noWrap/>
            <w:vAlign w:val="center"/>
            <w:hideMark/>
          </w:tcPr>
          <w:p w14:paraId="61BA2EDE" w14:textId="2235DC73"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0.75%</w:t>
            </w:r>
          </w:p>
        </w:tc>
        <w:tc>
          <w:tcPr>
            <w:tcW w:w="1000" w:type="dxa"/>
            <w:tcBorders>
              <w:top w:val="nil"/>
              <w:left w:val="nil"/>
              <w:bottom w:val="single" w:sz="8" w:space="0" w:color="auto"/>
              <w:right w:val="single" w:sz="8" w:space="0" w:color="auto"/>
            </w:tcBorders>
            <w:shd w:val="clear" w:color="000000" w:fill="C00000"/>
            <w:noWrap/>
            <w:vAlign w:val="center"/>
            <w:hideMark/>
          </w:tcPr>
          <w:p w14:paraId="3EA4F0BC" w14:textId="2CAFC10F"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8.55%</w:t>
            </w:r>
          </w:p>
        </w:tc>
      </w:tr>
      <w:tr w:rsidR="00E561A5" w:rsidRPr="00C52F8D" w14:paraId="320D9650"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16149CCD"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Germany</w:t>
            </w:r>
          </w:p>
        </w:tc>
        <w:tc>
          <w:tcPr>
            <w:tcW w:w="1000" w:type="dxa"/>
            <w:tcBorders>
              <w:top w:val="nil"/>
              <w:left w:val="nil"/>
              <w:bottom w:val="single" w:sz="8" w:space="0" w:color="auto"/>
              <w:right w:val="single" w:sz="8" w:space="0" w:color="auto"/>
            </w:tcBorders>
            <w:shd w:val="clear" w:color="000000" w:fill="FFFFFF"/>
            <w:noWrap/>
            <w:vAlign w:val="center"/>
            <w:hideMark/>
          </w:tcPr>
          <w:p w14:paraId="2FD0267C" w14:textId="021C19B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33</w:t>
            </w:r>
          </w:p>
        </w:tc>
        <w:tc>
          <w:tcPr>
            <w:tcW w:w="1000" w:type="dxa"/>
            <w:tcBorders>
              <w:top w:val="nil"/>
              <w:left w:val="nil"/>
              <w:bottom w:val="single" w:sz="8" w:space="0" w:color="auto"/>
              <w:right w:val="single" w:sz="8" w:space="0" w:color="auto"/>
            </w:tcBorders>
            <w:shd w:val="clear" w:color="000000" w:fill="FFFFFF"/>
            <w:noWrap/>
            <w:vAlign w:val="center"/>
            <w:hideMark/>
          </w:tcPr>
          <w:p w14:paraId="5F613DDC" w14:textId="63437CC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35</w:t>
            </w:r>
          </w:p>
        </w:tc>
        <w:tc>
          <w:tcPr>
            <w:tcW w:w="1000" w:type="dxa"/>
            <w:tcBorders>
              <w:top w:val="nil"/>
              <w:left w:val="nil"/>
              <w:bottom w:val="single" w:sz="8" w:space="0" w:color="auto"/>
              <w:right w:val="single" w:sz="8" w:space="0" w:color="auto"/>
            </w:tcBorders>
            <w:shd w:val="clear" w:color="000000" w:fill="FFFFFF"/>
            <w:noWrap/>
            <w:vAlign w:val="center"/>
            <w:hideMark/>
          </w:tcPr>
          <w:p w14:paraId="308F0075" w14:textId="191A9E0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w:t>
            </w:r>
          </w:p>
        </w:tc>
        <w:tc>
          <w:tcPr>
            <w:tcW w:w="1000" w:type="dxa"/>
            <w:tcBorders>
              <w:top w:val="nil"/>
              <w:left w:val="nil"/>
              <w:bottom w:val="single" w:sz="8" w:space="0" w:color="auto"/>
              <w:right w:val="single" w:sz="8" w:space="0" w:color="auto"/>
            </w:tcBorders>
            <w:shd w:val="clear" w:color="000000" w:fill="FFFFFF"/>
            <w:noWrap/>
            <w:vAlign w:val="center"/>
            <w:hideMark/>
          </w:tcPr>
          <w:p w14:paraId="791152AE" w14:textId="5ED8412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46</w:t>
            </w:r>
          </w:p>
        </w:tc>
        <w:tc>
          <w:tcPr>
            <w:tcW w:w="1000" w:type="dxa"/>
            <w:tcBorders>
              <w:top w:val="nil"/>
              <w:left w:val="nil"/>
              <w:bottom w:val="single" w:sz="8" w:space="0" w:color="auto"/>
              <w:right w:val="single" w:sz="8" w:space="0" w:color="auto"/>
            </w:tcBorders>
            <w:shd w:val="clear" w:color="000000" w:fill="FFFFFF"/>
            <w:noWrap/>
            <w:vAlign w:val="center"/>
            <w:hideMark/>
          </w:tcPr>
          <w:p w14:paraId="289DD6AC" w14:textId="059F0D7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58</w:t>
            </w:r>
          </w:p>
        </w:tc>
        <w:tc>
          <w:tcPr>
            <w:tcW w:w="1000" w:type="dxa"/>
            <w:tcBorders>
              <w:top w:val="nil"/>
              <w:left w:val="nil"/>
              <w:bottom w:val="single" w:sz="8" w:space="0" w:color="auto"/>
              <w:right w:val="single" w:sz="8" w:space="0" w:color="auto"/>
            </w:tcBorders>
            <w:shd w:val="clear" w:color="000000" w:fill="FFFFFF"/>
            <w:noWrap/>
            <w:vAlign w:val="center"/>
            <w:hideMark/>
          </w:tcPr>
          <w:p w14:paraId="4A4148E5" w14:textId="6F01C1C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1.04%</w:t>
            </w:r>
          </w:p>
        </w:tc>
        <w:tc>
          <w:tcPr>
            <w:tcW w:w="1000" w:type="dxa"/>
            <w:tcBorders>
              <w:top w:val="nil"/>
              <w:left w:val="nil"/>
              <w:bottom w:val="single" w:sz="8" w:space="0" w:color="auto"/>
              <w:right w:val="single" w:sz="8" w:space="0" w:color="auto"/>
            </w:tcBorders>
            <w:shd w:val="clear" w:color="000000" w:fill="FFFFFF"/>
            <w:noWrap/>
            <w:vAlign w:val="center"/>
            <w:hideMark/>
          </w:tcPr>
          <w:p w14:paraId="45964CD0" w14:textId="292FEC7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5.21%</w:t>
            </w:r>
          </w:p>
        </w:tc>
      </w:tr>
      <w:tr w:rsidR="00E561A5" w:rsidRPr="00C52F8D" w14:paraId="673615AE"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4E4C513B"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France</w:t>
            </w:r>
          </w:p>
        </w:tc>
        <w:tc>
          <w:tcPr>
            <w:tcW w:w="1000" w:type="dxa"/>
            <w:tcBorders>
              <w:top w:val="nil"/>
              <w:left w:val="nil"/>
              <w:bottom w:val="single" w:sz="8" w:space="0" w:color="auto"/>
              <w:right w:val="single" w:sz="8" w:space="0" w:color="auto"/>
            </w:tcBorders>
            <w:shd w:val="clear" w:color="000000" w:fill="FFFFFF"/>
            <w:noWrap/>
            <w:vAlign w:val="center"/>
            <w:hideMark/>
          </w:tcPr>
          <w:p w14:paraId="60D519ED" w14:textId="32B149C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16</w:t>
            </w:r>
          </w:p>
        </w:tc>
        <w:tc>
          <w:tcPr>
            <w:tcW w:w="1000" w:type="dxa"/>
            <w:tcBorders>
              <w:top w:val="nil"/>
              <w:left w:val="nil"/>
              <w:bottom w:val="single" w:sz="8" w:space="0" w:color="auto"/>
              <w:right w:val="single" w:sz="8" w:space="0" w:color="auto"/>
            </w:tcBorders>
            <w:shd w:val="clear" w:color="000000" w:fill="FFFFFF"/>
            <w:noWrap/>
            <w:vAlign w:val="center"/>
            <w:hideMark/>
          </w:tcPr>
          <w:p w14:paraId="6A507C9A" w14:textId="5AC352F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16</w:t>
            </w:r>
          </w:p>
        </w:tc>
        <w:tc>
          <w:tcPr>
            <w:tcW w:w="1000" w:type="dxa"/>
            <w:tcBorders>
              <w:top w:val="nil"/>
              <w:left w:val="nil"/>
              <w:bottom w:val="single" w:sz="8" w:space="0" w:color="auto"/>
              <w:right w:val="single" w:sz="8" w:space="0" w:color="auto"/>
            </w:tcBorders>
            <w:shd w:val="clear" w:color="000000" w:fill="FFFFFF"/>
            <w:noWrap/>
            <w:vAlign w:val="center"/>
            <w:hideMark/>
          </w:tcPr>
          <w:p w14:paraId="2CC9022E" w14:textId="0A5D61E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16</w:t>
            </w:r>
          </w:p>
        </w:tc>
        <w:tc>
          <w:tcPr>
            <w:tcW w:w="1000" w:type="dxa"/>
            <w:tcBorders>
              <w:top w:val="nil"/>
              <w:left w:val="nil"/>
              <w:bottom w:val="single" w:sz="8" w:space="0" w:color="auto"/>
              <w:right w:val="single" w:sz="8" w:space="0" w:color="auto"/>
            </w:tcBorders>
            <w:shd w:val="clear" w:color="000000" w:fill="FFFFFF"/>
            <w:noWrap/>
            <w:vAlign w:val="center"/>
            <w:hideMark/>
          </w:tcPr>
          <w:p w14:paraId="36655735" w14:textId="7F21ED0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18</w:t>
            </w:r>
          </w:p>
        </w:tc>
        <w:tc>
          <w:tcPr>
            <w:tcW w:w="1000" w:type="dxa"/>
            <w:tcBorders>
              <w:top w:val="nil"/>
              <w:left w:val="nil"/>
              <w:bottom w:val="single" w:sz="8" w:space="0" w:color="auto"/>
              <w:right w:val="single" w:sz="8" w:space="0" w:color="auto"/>
            </w:tcBorders>
            <w:shd w:val="clear" w:color="000000" w:fill="FFFFFF"/>
            <w:noWrap/>
            <w:vAlign w:val="center"/>
            <w:hideMark/>
          </w:tcPr>
          <w:p w14:paraId="68CF6471" w14:textId="4C0E803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23</w:t>
            </w:r>
          </w:p>
        </w:tc>
        <w:tc>
          <w:tcPr>
            <w:tcW w:w="1000" w:type="dxa"/>
            <w:tcBorders>
              <w:top w:val="nil"/>
              <w:left w:val="nil"/>
              <w:bottom w:val="single" w:sz="8" w:space="0" w:color="auto"/>
              <w:right w:val="single" w:sz="8" w:space="0" w:color="auto"/>
            </w:tcBorders>
            <w:shd w:val="clear" w:color="auto" w:fill="auto"/>
            <w:noWrap/>
            <w:vAlign w:val="center"/>
            <w:hideMark/>
          </w:tcPr>
          <w:p w14:paraId="774D3B3C" w14:textId="6E2508A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0.44%</w:t>
            </w:r>
          </w:p>
        </w:tc>
        <w:tc>
          <w:tcPr>
            <w:tcW w:w="1000" w:type="dxa"/>
            <w:tcBorders>
              <w:top w:val="nil"/>
              <w:left w:val="nil"/>
              <w:bottom w:val="single" w:sz="8" w:space="0" w:color="auto"/>
              <w:right w:val="single" w:sz="8" w:space="0" w:color="auto"/>
            </w:tcBorders>
            <w:shd w:val="clear" w:color="auto" w:fill="auto"/>
            <w:noWrap/>
            <w:vAlign w:val="center"/>
            <w:hideMark/>
          </w:tcPr>
          <w:p w14:paraId="68E6541F" w14:textId="41993FE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4.84%</w:t>
            </w:r>
          </w:p>
        </w:tc>
      </w:tr>
      <w:tr w:rsidR="00E561A5" w:rsidRPr="00C52F8D" w14:paraId="1027C82B"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20EAAE0C"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lastRenderedPageBreak/>
              <w:t xml:space="preserve">United Kingdom </w:t>
            </w:r>
          </w:p>
        </w:tc>
        <w:tc>
          <w:tcPr>
            <w:tcW w:w="1000" w:type="dxa"/>
            <w:tcBorders>
              <w:top w:val="nil"/>
              <w:left w:val="nil"/>
              <w:bottom w:val="single" w:sz="8" w:space="0" w:color="auto"/>
              <w:right w:val="single" w:sz="8" w:space="0" w:color="auto"/>
            </w:tcBorders>
            <w:shd w:val="clear" w:color="000000" w:fill="FFFFFF"/>
            <w:noWrap/>
            <w:vAlign w:val="center"/>
            <w:hideMark/>
          </w:tcPr>
          <w:p w14:paraId="6623C32C" w14:textId="41264CF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18</w:t>
            </w:r>
          </w:p>
        </w:tc>
        <w:tc>
          <w:tcPr>
            <w:tcW w:w="1000" w:type="dxa"/>
            <w:tcBorders>
              <w:top w:val="nil"/>
              <w:left w:val="nil"/>
              <w:bottom w:val="single" w:sz="8" w:space="0" w:color="auto"/>
              <w:right w:val="single" w:sz="8" w:space="0" w:color="auto"/>
            </w:tcBorders>
            <w:shd w:val="clear" w:color="000000" w:fill="FFFFFF"/>
            <w:noWrap/>
            <w:vAlign w:val="center"/>
            <w:hideMark/>
          </w:tcPr>
          <w:p w14:paraId="05034D66" w14:textId="117E6EF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17</w:t>
            </w:r>
          </w:p>
        </w:tc>
        <w:tc>
          <w:tcPr>
            <w:tcW w:w="1000" w:type="dxa"/>
            <w:tcBorders>
              <w:top w:val="nil"/>
              <w:left w:val="nil"/>
              <w:bottom w:val="single" w:sz="8" w:space="0" w:color="auto"/>
              <w:right w:val="single" w:sz="8" w:space="0" w:color="auto"/>
            </w:tcBorders>
            <w:shd w:val="clear" w:color="000000" w:fill="FFFFFF"/>
            <w:noWrap/>
            <w:vAlign w:val="center"/>
            <w:hideMark/>
          </w:tcPr>
          <w:p w14:paraId="6ABCF06F" w14:textId="1A7F8AC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18</w:t>
            </w:r>
          </w:p>
        </w:tc>
        <w:tc>
          <w:tcPr>
            <w:tcW w:w="1000" w:type="dxa"/>
            <w:tcBorders>
              <w:top w:val="nil"/>
              <w:left w:val="nil"/>
              <w:bottom w:val="single" w:sz="8" w:space="0" w:color="auto"/>
              <w:right w:val="single" w:sz="8" w:space="0" w:color="auto"/>
            </w:tcBorders>
            <w:shd w:val="clear" w:color="000000" w:fill="FFFFFF"/>
            <w:noWrap/>
            <w:vAlign w:val="center"/>
            <w:hideMark/>
          </w:tcPr>
          <w:p w14:paraId="6D60BCDF" w14:textId="4E05B1E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w:t>
            </w:r>
          </w:p>
        </w:tc>
        <w:tc>
          <w:tcPr>
            <w:tcW w:w="1000" w:type="dxa"/>
            <w:tcBorders>
              <w:top w:val="nil"/>
              <w:left w:val="nil"/>
              <w:bottom w:val="single" w:sz="8" w:space="0" w:color="auto"/>
              <w:right w:val="single" w:sz="8" w:space="0" w:color="auto"/>
            </w:tcBorders>
            <w:shd w:val="clear" w:color="000000" w:fill="FFFFFF"/>
            <w:noWrap/>
            <w:vAlign w:val="center"/>
            <w:hideMark/>
          </w:tcPr>
          <w:p w14:paraId="333A9C17" w14:textId="6854357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25</w:t>
            </w:r>
          </w:p>
        </w:tc>
        <w:tc>
          <w:tcPr>
            <w:tcW w:w="1000" w:type="dxa"/>
            <w:tcBorders>
              <w:top w:val="nil"/>
              <w:left w:val="nil"/>
              <w:bottom w:val="single" w:sz="8" w:space="0" w:color="auto"/>
              <w:right w:val="single" w:sz="8" w:space="0" w:color="auto"/>
            </w:tcBorders>
            <w:shd w:val="clear" w:color="auto" w:fill="auto"/>
            <w:noWrap/>
            <w:vAlign w:val="center"/>
            <w:hideMark/>
          </w:tcPr>
          <w:p w14:paraId="6A82F98A" w14:textId="30B35B5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-0.89%</w:t>
            </w:r>
          </w:p>
        </w:tc>
        <w:tc>
          <w:tcPr>
            <w:tcW w:w="1000" w:type="dxa"/>
            <w:tcBorders>
              <w:top w:val="nil"/>
              <w:left w:val="nil"/>
              <w:bottom w:val="single" w:sz="8" w:space="0" w:color="auto"/>
              <w:right w:val="single" w:sz="8" w:space="0" w:color="auto"/>
            </w:tcBorders>
            <w:shd w:val="clear" w:color="auto" w:fill="auto"/>
            <w:noWrap/>
            <w:vAlign w:val="center"/>
            <w:hideMark/>
          </w:tcPr>
          <w:p w14:paraId="3DAC2582" w14:textId="62CF571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3.76%</w:t>
            </w:r>
          </w:p>
        </w:tc>
      </w:tr>
      <w:tr w:rsidR="00E561A5" w:rsidRPr="00C52F8D" w14:paraId="7A47E06F"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6136C83A"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Others</w:t>
            </w:r>
          </w:p>
        </w:tc>
        <w:tc>
          <w:tcPr>
            <w:tcW w:w="1000" w:type="dxa"/>
            <w:tcBorders>
              <w:top w:val="nil"/>
              <w:left w:val="nil"/>
              <w:bottom w:val="single" w:sz="8" w:space="0" w:color="auto"/>
              <w:right w:val="single" w:sz="8" w:space="0" w:color="auto"/>
            </w:tcBorders>
            <w:shd w:val="clear" w:color="000000" w:fill="FFFFFF"/>
            <w:noWrap/>
            <w:vAlign w:val="center"/>
            <w:hideMark/>
          </w:tcPr>
          <w:p w14:paraId="0DAC322A" w14:textId="1D3D473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104</w:t>
            </w:r>
          </w:p>
        </w:tc>
        <w:tc>
          <w:tcPr>
            <w:tcW w:w="1000" w:type="dxa"/>
            <w:tcBorders>
              <w:top w:val="nil"/>
              <w:left w:val="nil"/>
              <w:bottom w:val="single" w:sz="8" w:space="0" w:color="auto"/>
              <w:right w:val="single" w:sz="8" w:space="0" w:color="auto"/>
            </w:tcBorders>
            <w:shd w:val="clear" w:color="000000" w:fill="FFFFFF"/>
            <w:noWrap/>
            <w:vAlign w:val="center"/>
            <w:hideMark/>
          </w:tcPr>
          <w:p w14:paraId="220D279D" w14:textId="5AA0233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110</w:t>
            </w:r>
          </w:p>
        </w:tc>
        <w:tc>
          <w:tcPr>
            <w:tcW w:w="1000" w:type="dxa"/>
            <w:tcBorders>
              <w:top w:val="nil"/>
              <w:left w:val="nil"/>
              <w:bottom w:val="single" w:sz="8" w:space="0" w:color="auto"/>
              <w:right w:val="single" w:sz="8" w:space="0" w:color="auto"/>
            </w:tcBorders>
            <w:shd w:val="clear" w:color="000000" w:fill="FFFFFF"/>
            <w:noWrap/>
            <w:vAlign w:val="center"/>
            <w:hideMark/>
          </w:tcPr>
          <w:p w14:paraId="6DB567E8" w14:textId="2C29B090"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116</w:t>
            </w:r>
          </w:p>
        </w:tc>
        <w:tc>
          <w:tcPr>
            <w:tcW w:w="1000" w:type="dxa"/>
            <w:tcBorders>
              <w:top w:val="nil"/>
              <w:left w:val="nil"/>
              <w:bottom w:val="single" w:sz="8" w:space="0" w:color="auto"/>
              <w:right w:val="single" w:sz="8" w:space="0" w:color="auto"/>
            </w:tcBorders>
            <w:shd w:val="clear" w:color="000000" w:fill="FFFFFF"/>
            <w:noWrap/>
            <w:vAlign w:val="center"/>
            <w:hideMark/>
          </w:tcPr>
          <w:p w14:paraId="6360201F" w14:textId="5671516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144</w:t>
            </w:r>
          </w:p>
        </w:tc>
        <w:tc>
          <w:tcPr>
            <w:tcW w:w="1000" w:type="dxa"/>
            <w:tcBorders>
              <w:top w:val="nil"/>
              <w:left w:val="nil"/>
              <w:bottom w:val="single" w:sz="8" w:space="0" w:color="auto"/>
              <w:right w:val="single" w:sz="8" w:space="0" w:color="auto"/>
            </w:tcBorders>
            <w:shd w:val="clear" w:color="000000" w:fill="FFFFFF"/>
            <w:noWrap/>
            <w:vAlign w:val="center"/>
            <w:hideMark/>
          </w:tcPr>
          <w:p w14:paraId="79BD3461" w14:textId="0E51C7E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175</w:t>
            </w:r>
          </w:p>
        </w:tc>
        <w:tc>
          <w:tcPr>
            <w:tcW w:w="1000" w:type="dxa"/>
            <w:tcBorders>
              <w:top w:val="nil"/>
              <w:left w:val="nil"/>
              <w:bottom w:val="single" w:sz="8" w:space="0" w:color="auto"/>
              <w:right w:val="single" w:sz="8" w:space="0" w:color="auto"/>
            </w:tcBorders>
            <w:shd w:val="clear" w:color="000000" w:fill="FFFFFF"/>
            <w:noWrap/>
            <w:vAlign w:val="center"/>
            <w:hideMark/>
          </w:tcPr>
          <w:p w14:paraId="6A8F5563" w14:textId="44E9A03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2.17%</w:t>
            </w:r>
          </w:p>
        </w:tc>
        <w:tc>
          <w:tcPr>
            <w:tcW w:w="1000" w:type="dxa"/>
            <w:tcBorders>
              <w:top w:val="nil"/>
              <w:left w:val="nil"/>
              <w:bottom w:val="single" w:sz="8" w:space="0" w:color="auto"/>
              <w:right w:val="single" w:sz="8" w:space="0" w:color="auto"/>
            </w:tcBorders>
            <w:shd w:val="clear" w:color="000000" w:fill="FFFFFF"/>
            <w:noWrap/>
            <w:vAlign w:val="center"/>
            <w:hideMark/>
          </w:tcPr>
          <w:p w14:paraId="17CBA364" w14:textId="2442944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5.02%</w:t>
            </w:r>
          </w:p>
        </w:tc>
      </w:tr>
      <w:tr w:rsidR="00E561A5" w:rsidRPr="00C52F8D" w14:paraId="5AB31FC6"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3279E980"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Europe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09FFB1FD" w14:textId="6EB6806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25.25%</w:t>
            </w:r>
          </w:p>
        </w:tc>
        <w:tc>
          <w:tcPr>
            <w:tcW w:w="1000" w:type="dxa"/>
            <w:tcBorders>
              <w:top w:val="nil"/>
              <w:left w:val="nil"/>
              <w:bottom w:val="single" w:sz="8" w:space="0" w:color="auto"/>
              <w:right w:val="single" w:sz="8" w:space="0" w:color="auto"/>
            </w:tcBorders>
            <w:shd w:val="clear" w:color="000000" w:fill="FFFFFF"/>
            <w:noWrap/>
            <w:vAlign w:val="center"/>
            <w:hideMark/>
          </w:tcPr>
          <w:p w14:paraId="315BEC43" w14:textId="6A0D9A1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24.02%</w:t>
            </w:r>
          </w:p>
        </w:tc>
        <w:tc>
          <w:tcPr>
            <w:tcW w:w="1000" w:type="dxa"/>
            <w:tcBorders>
              <w:top w:val="nil"/>
              <w:left w:val="nil"/>
              <w:bottom w:val="single" w:sz="8" w:space="0" w:color="auto"/>
              <w:right w:val="single" w:sz="8" w:space="0" w:color="auto"/>
            </w:tcBorders>
            <w:shd w:val="clear" w:color="000000" w:fill="FFFFFF"/>
            <w:noWrap/>
            <w:vAlign w:val="center"/>
            <w:hideMark/>
          </w:tcPr>
          <w:p w14:paraId="2E838668" w14:textId="707C685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23.71%</w:t>
            </w:r>
          </w:p>
        </w:tc>
        <w:tc>
          <w:tcPr>
            <w:tcW w:w="1000" w:type="dxa"/>
            <w:tcBorders>
              <w:top w:val="nil"/>
              <w:left w:val="nil"/>
              <w:bottom w:val="single" w:sz="8" w:space="0" w:color="auto"/>
              <w:right w:val="single" w:sz="8" w:space="0" w:color="auto"/>
            </w:tcBorders>
            <w:shd w:val="clear" w:color="000000" w:fill="FFFFFF"/>
            <w:noWrap/>
            <w:vAlign w:val="center"/>
            <w:hideMark/>
          </w:tcPr>
          <w:p w14:paraId="06C802E0" w14:textId="233EEDA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22.27%</w:t>
            </w:r>
          </w:p>
        </w:tc>
        <w:tc>
          <w:tcPr>
            <w:tcW w:w="1000" w:type="dxa"/>
            <w:tcBorders>
              <w:top w:val="nil"/>
              <w:left w:val="nil"/>
              <w:bottom w:val="single" w:sz="8" w:space="0" w:color="auto"/>
              <w:right w:val="single" w:sz="8" w:space="0" w:color="auto"/>
            </w:tcBorders>
            <w:shd w:val="clear" w:color="000000" w:fill="FFFFFF"/>
            <w:noWrap/>
            <w:vAlign w:val="center"/>
            <w:hideMark/>
          </w:tcPr>
          <w:p w14:paraId="4222FC9A" w14:textId="09675A3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20.62%</w:t>
            </w:r>
          </w:p>
        </w:tc>
        <w:tc>
          <w:tcPr>
            <w:tcW w:w="1000" w:type="dxa"/>
            <w:tcBorders>
              <w:top w:val="nil"/>
              <w:left w:val="nil"/>
              <w:bottom w:val="single" w:sz="8" w:space="0" w:color="auto"/>
              <w:right w:val="single" w:sz="8" w:space="0" w:color="auto"/>
            </w:tcBorders>
            <w:shd w:val="clear" w:color="000000" w:fill="FFFFFF"/>
            <w:noWrap/>
            <w:vAlign w:val="center"/>
            <w:hideMark/>
          </w:tcPr>
          <w:p w14:paraId="534186BF" w14:textId="2B6C6D7B"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000" w:type="dxa"/>
            <w:tcBorders>
              <w:top w:val="nil"/>
              <w:left w:val="nil"/>
              <w:bottom w:val="single" w:sz="8" w:space="0" w:color="auto"/>
              <w:right w:val="single" w:sz="8" w:space="0" w:color="auto"/>
            </w:tcBorders>
            <w:shd w:val="clear" w:color="000000" w:fill="FFFFFF"/>
            <w:noWrap/>
            <w:vAlign w:val="center"/>
            <w:hideMark/>
          </w:tcPr>
          <w:p w14:paraId="13DB2F52" w14:textId="79B0C054"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r w:rsidR="00E561A5" w:rsidRPr="00C52F8D" w14:paraId="51DBFC4A"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24D6D79B"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North America</w:t>
            </w:r>
          </w:p>
        </w:tc>
        <w:tc>
          <w:tcPr>
            <w:tcW w:w="1000" w:type="dxa"/>
            <w:tcBorders>
              <w:top w:val="nil"/>
              <w:left w:val="nil"/>
              <w:bottom w:val="single" w:sz="8" w:space="0" w:color="auto"/>
              <w:right w:val="single" w:sz="8" w:space="0" w:color="auto"/>
            </w:tcBorders>
            <w:shd w:val="clear" w:color="000000" w:fill="C00000"/>
            <w:noWrap/>
            <w:vAlign w:val="center"/>
            <w:hideMark/>
          </w:tcPr>
          <w:p w14:paraId="611A25A1" w14:textId="5F5BC59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153</w:t>
            </w:r>
          </w:p>
        </w:tc>
        <w:tc>
          <w:tcPr>
            <w:tcW w:w="1000" w:type="dxa"/>
            <w:tcBorders>
              <w:top w:val="nil"/>
              <w:left w:val="nil"/>
              <w:bottom w:val="single" w:sz="8" w:space="0" w:color="auto"/>
              <w:right w:val="single" w:sz="8" w:space="0" w:color="auto"/>
            </w:tcBorders>
            <w:shd w:val="clear" w:color="000000" w:fill="C00000"/>
            <w:noWrap/>
            <w:vAlign w:val="center"/>
            <w:hideMark/>
          </w:tcPr>
          <w:p w14:paraId="432286E7" w14:textId="66A299A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164</w:t>
            </w:r>
          </w:p>
        </w:tc>
        <w:tc>
          <w:tcPr>
            <w:tcW w:w="1000" w:type="dxa"/>
            <w:tcBorders>
              <w:top w:val="nil"/>
              <w:left w:val="nil"/>
              <w:bottom w:val="single" w:sz="8" w:space="0" w:color="auto"/>
              <w:right w:val="single" w:sz="8" w:space="0" w:color="auto"/>
            </w:tcBorders>
            <w:shd w:val="clear" w:color="000000" w:fill="C00000"/>
            <w:noWrap/>
            <w:vAlign w:val="center"/>
            <w:hideMark/>
          </w:tcPr>
          <w:p w14:paraId="1E9E1799" w14:textId="72A488D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173</w:t>
            </w:r>
          </w:p>
        </w:tc>
        <w:tc>
          <w:tcPr>
            <w:tcW w:w="1000" w:type="dxa"/>
            <w:tcBorders>
              <w:top w:val="nil"/>
              <w:left w:val="nil"/>
              <w:bottom w:val="single" w:sz="8" w:space="0" w:color="auto"/>
              <w:right w:val="single" w:sz="8" w:space="0" w:color="auto"/>
            </w:tcBorders>
            <w:shd w:val="clear" w:color="000000" w:fill="C00000"/>
            <w:noWrap/>
            <w:vAlign w:val="center"/>
            <w:hideMark/>
          </w:tcPr>
          <w:p w14:paraId="31FC0D98" w14:textId="3FB2EE3D"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215</w:t>
            </w:r>
          </w:p>
        </w:tc>
        <w:tc>
          <w:tcPr>
            <w:tcW w:w="1000" w:type="dxa"/>
            <w:tcBorders>
              <w:top w:val="nil"/>
              <w:left w:val="nil"/>
              <w:bottom w:val="single" w:sz="8" w:space="0" w:color="auto"/>
              <w:right w:val="single" w:sz="8" w:space="0" w:color="auto"/>
            </w:tcBorders>
            <w:shd w:val="clear" w:color="000000" w:fill="C00000"/>
            <w:noWrap/>
            <w:vAlign w:val="center"/>
            <w:hideMark/>
          </w:tcPr>
          <w:p w14:paraId="2DA23EDC" w14:textId="654A11A9"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275</w:t>
            </w:r>
          </w:p>
        </w:tc>
        <w:tc>
          <w:tcPr>
            <w:tcW w:w="1000" w:type="dxa"/>
            <w:tcBorders>
              <w:top w:val="nil"/>
              <w:left w:val="nil"/>
              <w:bottom w:val="single" w:sz="8" w:space="0" w:color="auto"/>
              <w:right w:val="single" w:sz="8" w:space="0" w:color="auto"/>
            </w:tcBorders>
            <w:shd w:val="clear" w:color="000000" w:fill="C00000"/>
            <w:noWrap/>
            <w:vAlign w:val="center"/>
            <w:hideMark/>
          </w:tcPr>
          <w:p w14:paraId="44525211" w14:textId="0B1F35E4"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1.40%</w:t>
            </w:r>
          </w:p>
        </w:tc>
        <w:tc>
          <w:tcPr>
            <w:tcW w:w="1000" w:type="dxa"/>
            <w:tcBorders>
              <w:top w:val="nil"/>
              <w:left w:val="nil"/>
              <w:bottom w:val="single" w:sz="8" w:space="0" w:color="auto"/>
              <w:right w:val="single" w:sz="8" w:space="0" w:color="auto"/>
            </w:tcBorders>
            <w:shd w:val="clear" w:color="000000" w:fill="C00000"/>
            <w:noWrap/>
            <w:vAlign w:val="center"/>
            <w:hideMark/>
          </w:tcPr>
          <w:p w14:paraId="25232F58" w14:textId="3F7B731B"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9.74%</w:t>
            </w:r>
          </w:p>
        </w:tc>
      </w:tr>
      <w:tr w:rsidR="00E561A5" w:rsidRPr="00C52F8D" w14:paraId="774C6793"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F6A7AFF"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USA</w:t>
            </w:r>
          </w:p>
        </w:tc>
        <w:tc>
          <w:tcPr>
            <w:tcW w:w="1000" w:type="dxa"/>
            <w:tcBorders>
              <w:top w:val="nil"/>
              <w:left w:val="nil"/>
              <w:bottom w:val="single" w:sz="8" w:space="0" w:color="auto"/>
              <w:right w:val="single" w:sz="8" w:space="0" w:color="auto"/>
            </w:tcBorders>
            <w:shd w:val="clear" w:color="000000" w:fill="FFFFFF"/>
            <w:noWrap/>
            <w:vAlign w:val="center"/>
            <w:hideMark/>
          </w:tcPr>
          <w:p w14:paraId="32FD79DB" w14:textId="395DA20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140</w:t>
            </w:r>
          </w:p>
        </w:tc>
        <w:tc>
          <w:tcPr>
            <w:tcW w:w="1000" w:type="dxa"/>
            <w:tcBorders>
              <w:top w:val="nil"/>
              <w:left w:val="nil"/>
              <w:bottom w:val="single" w:sz="8" w:space="0" w:color="auto"/>
              <w:right w:val="single" w:sz="8" w:space="0" w:color="auto"/>
            </w:tcBorders>
            <w:shd w:val="clear" w:color="000000" w:fill="FFFFFF"/>
            <w:noWrap/>
            <w:vAlign w:val="center"/>
            <w:hideMark/>
          </w:tcPr>
          <w:p w14:paraId="41388BB8" w14:textId="00999B4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148</w:t>
            </w:r>
          </w:p>
        </w:tc>
        <w:tc>
          <w:tcPr>
            <w:tcW w:w="1000" w:type="dxa"/>
            <w:tcBorders>
              <w:top w:val="nil"/>
              <w:left w:val="nil"/>
              <w:bottom w:val="single" w:sz="8" w:space="0" w:color="auto"/>
              <w:right w:val="single" w:sz="8" w:space="0" w:color="auto"/>
            </w:tcBorders>
            <w:shd w:val="clear" w:color="000000" w:fill="FFFFFF"/>
            <w:noWrap/>
            <w:vAlign w:val="center"/>
            <w:hideMark/>
          </w:tcPr>
          <w:p w14:paraId="3154DE6C" w14:textId="7E5A806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157</w:t>
            </w:r>
          </w:p>
        </w:tc>
        <w:tc>
          <w:tcPr>
            <w:tcW w:w="1000" w:type="dxa"/>
            <w:tcBorders>
              <w:top w:val="nil"/>
              <w:left w:val="nil"/>
              <w:bottom w:val="single" w:sz="8" w:space="0" w:color="auto"/>
              <w:right w:val="single" w:sz="8" w:space="0" w:color="auto"/>
            </w:tcBorders>
            <w:shd w:val="clear" w:color="000000" w:fill="FFFFFF"/>
            <w:noWrap/>
            <w:vAlign w:val="center"/>
            <w:hideMark/>
          </w:tcPr>
          <w:p w14:paraId="1FE5A124" w14:textId="1A7E5D1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198</w:t>
            </w:r>
          </w:p>
        </w:tc>
        <w:tc>
          <w:tcPr>
            <w:tcW w:w="1000" w:type="dxa"/>
            <w:tcBorders>
              <w:top w:val="nil"/>
              <w:left w:val="nil"/>
              <w:bottom w:val="single" w:sz="8" w:space="0" w:color="auto"/>
              <w:right w:val="single" w:sz="8" w:space="0" w:color="auto"/>
            </w:tcBorders>
            <w:shd w:val="clear" w:color="000000" w:fill="FFFFFF"/>
            <w:noWrap/>
            <w:vAlign w:val="center"/>
            <w:hideMark/>
          </w:tcPr>
          <w:p w14:paraId="476395A1" w14:textId="72CFA6C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257</w:t>
            </w:r>
          </w:p>
        </w:tc>
        <w:tc>
          <w:tcPr>
            <w:tcW w:w="1000" w:type="dxa"/>
            <w:tcBorders>
              <w:top w:val="nil"/>
              <w:left w:val="nil"/>
              <w:bottom w:val="single" w:sz="8" w:space="0" w:color="auto"/>
              <w:right w:val="single" w:sz="8" w:space="0" w:color="auto"/>
            </w:tcBorders>
            <w:shd w:val="clear" w:color="000000" w:fill="FFFFFF"/>
            <w:noWrap/>
            <w:vAlign w:val="center"/>
            <w:hideMark/>
          </w:tcPr>
          <w:p w14:paraId="52701A21" w14:textId="3795FAD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1.22%</w:t>
            </w:r>
          </w:p>
        </w:tc>
        <w:tc>
          <w:tcPr>
            <w:tcW w:w="1000" w:type="dxa"/>
            <w:tcBorders>
              <w:top w:val="nil"/>
              <w:left w:val="nil"/>
              <w:bottom w:val="single" w:sz="8" w:space="0" w:color="auto"/>
              <w:right w:val="single" w:sz="8" w:space="0" w:color="auto"/>
            </w:tcBorders>
            <w:shd w:val="clear" w:color="000000" w:fill="FFFFFF"/>
            <w:noWrap/>
            <w:vAlign w:val="center"/>
            <w:hideMark/>
          </w:tcPr>
          <w:p w14:paraId="31A73942" w14:textId="22944FD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5.58%</w:t>
            </w:r>
          </w:p>
        </w:tc>
      </w:tr>
      <w:tr w:rsidR="00E561A5" w:rsidRPr="00C52F8D" w14:paraId="648FAD6A"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492E60FF"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Canada</w:t>
            </w:r>
          </w:p>
        </w:tc>
        <w:tc>
          <w:tcPr>
            <w:tcW w:w="1000" w:type="dxa"/>
            <w:tcBorders>
              <w:top w:val="nil"/>
              <w:left w:val="nil"/>
              <w:bottom w:val="single" w:sz="8" w:space="0" w:color="auto"/>
              <w:right w:val="single" w:sz="8" w:space="0" w:color="auto"/>
            </w:tcBorders>
            <w:shd w:val="clear" w:color="000000" w:fill="FFFFFF"/>
            <w:noWrap/>
            <w:vAlign w:val="center"/>
            <w:hideMark/>
          </w:tcPr>
          <w:p w14:paraId="134BF460" w14:textId="2D6B897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w:t>
            </w:r>
          </w:p>
        </w:tc>
        <w:tc>
          <w:tcPr>
            <w:tcW w:w="1000" w:type="dxa"/>
            <w:tcBorders>
              <w:top w:val="nil"/>
              <w:left w:val="nil"/>
              <w:bottom w:val="single" w:sz="8" w:space="0" w:color="auto"/>
              <w:right w:val="single" w:sz="8" w:space="0" w:color="auto"/>
            </w:tcBorders>
            <w:shd w:val="clear" w:color="000000" w:fill="FFFFFF"/>
            <w:noWrap/>
            <w:vAlign w:val="center"/>
            <w:hideMark/>
          </w:tcPr>
          <w:p w14:paraId="63EAC344" w14:textId="3064D55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4051F0FA" w14:textId="23F499F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22968887" w14:textId="061BC15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w:t>
            </w:r>
          </w:p>
        </w:tc>
        <w:tc>
          <w:tcPr>
            <w:tcW w:w="1000" w:type="dxa"/>
            <w:tcBorders>
              <w:top w:val="nil"/>
              <w:left w:val="nil"/>
              <w:bottom w:val="single" w:sz="8" w:space="0" w:color="auto"/>
              <w:right w:val="single" w:sz="8" w:space="0" w:color="auto"/>
            </w:tcBorders>
            <w:shd w:val="clear" w:color="000000" w:fill="FFFFFF"/>
            <w:noWrap/>
            <w:vAlign w:val="center"/>
            <w:hideMark/>
          </w:tcPr>
          <w:p w14:paraId="0400777E" w14:textId="394A73C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w:t>
            </w:r>
          </w:p>
        </w:tc>
        <w:tc>
          <w:tcPr>
            <w:tcW w:w="1000" w:type="dxa"/>
            <w:tcBorders>
              <w:top w:val="nil"/>
              <w:left w:val="nil"/>
              <w:bottom w:val="single" w:sz="8" w:space="0" w:color="auto"/>
              <w:right w:val="single" w:sz="8" w:space="0" w:color="auto"/>
            </w:tcBorders>
            <w:shd w:val="clear" w:color="000000" w:fill="FFFFFF"/>
            <w:noWrap/>
            <w:vAlign w:val="center"/>
            <w:hideMark/>
          </w:tcPr>
          <w:p w14:paraId="20F4C516" w14:textId="0B0BD85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1.55%</w:t>
            </w:r>
          </w:p>
        </w:tc>
        <w:tc>
          <w:tcPr>
            <w:tcW w:w="1000" w:type="dxa"/>
            <w:tcBorders>
              <w:top w:val="nil"/>
              <w:left w:val="nil"/>
              <w:bottom w:val="single" w:sz="8" w:space="0" w:color="auto"/>
              <w:right w:val="single" w:sz="8" w:space="0" w:color="auto"/>
            </w:tcBorders>
            <w:shd w:val="clear" w:color="000000" w:fill="FFFFFF"/>
            <w:noWrap/>
            <w:vAlign w:val="center"/>
            <w:hideMark/>
          </w:tcPr>
          <w:p w14:paraId="6939AC30" w14:textId="5BF68D5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6.48%</w:t>
            </w:r>
          </w:p>
        </w:tc>
      </w:tr>
      <w:tr w:rsidR="00E561A5" w:rsidRPr="00C52F8D" w14:paraId="570198A3"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6FC9EA3"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Mexico</w:t>
            </w:r>
          </w:p>
        </w:tc>
        <w:tc>
          <w:tcPr>
            <w:tcW w:w="1000" w:type="dxa"/>
            <w:tcBorders>
              <w:top w:val="nil"/>
              <w:left w:val="nil"/>
              <w:bottom w:val="single" w:sz="8" w:space="0" w:color="auto"/>
              <w:right w:val="single" w:sz="8" w:space="0" w:color="auto"/>
            </w:tcBorders>
            <w:shd w:val="clear" w:color="000000" w:fill="FFFFFF"/>
            <w:noWrap/>
            <w:vAlign w:val="center"/>
            <w:hideMark/>
          </w:tcPr>
          <w:p w14:paraId="545EB8F7" w14:textId="5D40B05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50EACF58" w14:textId="04984A6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w:t>
            </w:r>
          </w:p>
        </w:tc>
        <w:tc>
          <w:tcPr>
            <w:tcW w:w="1000" w:type="dxa"/>
            <w:tcBorders>
              <w:top w:val="nil"/>
              <w:left w:val="nil"/>
              <w:bottom w:val="single" w:sz="8" w:space="0" w:color="auto"/>
              <w:right w:val="single" w:sz="8" w:space="0" w:color="auto"/>
            </w:tcBorders>
            <w:shd w:val="clear" w:color="000000" w:fill="FFFFFF"/>
            <w:noWrap/>
            <w:vAlign w:val="center"/>
            <w:hideMark/>
          </w:tcPr>
          <w:p w14:paraId="5B214739" w14:textId="4CED459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w:t>
            </w:r>
          </w:p>
        </w:tc>
        <w:tc>
          <w:tcPr>
            <w:tcW w:w="1000" w:type="dxa"/>
            <w:tcBorders>
              <w:top w:val="nil"/>
              <w:left w:val="nil"/>
              <w:bottom w:val="single" w:sz="8" w:space="0" w:color="auto"/>
              <w:right w:val="single" w:sz="8" w:space="0" w:color="auto"/>
            </w:tcBorders>
            <w:shd w:val="clear" w:color="000000" w:fill="FFFFFF"/>
            <w:noWrap/>
            <w:vAlign w:val="center"/>
            <w:hideMark/>
          </w:tcPr>
          <w:p w14:paraId="26B630E6" w14:textId="558BE5C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367E9D34" w14:textId="0C4733B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w:t>
            </w:r>
          </w:p>
        </w:tc>
        <w:tc>
          <w:tcPr>
            <w:tcW w:w="1000" w:type="dxa"/>
            <w:tcBorders>
              <w:top w:val="nil"/>
              <w:left w:val="nil"/>
              <w:bottom w:val="single" w:sz="8" w:space="0" w:color="auto"/>
              <w:right w:val="single" w:sz="8" w:space="0" w:color="auto"/>
            </w:tcBorders>
            <w:shd w:val="clear" w:color="000000" w:fill="FFFFFF"/>
            <w:noWrap/>
            <w:vAlign w:val="center"/>
            <w:hideMark/>
          </w:tcPr>
          <w:p w14:paraId="3261AFD4" w14:textId="3AB14F2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4.59%</w:t>
            </w:r>
          </w:p>
        </w:tc>
        <w:tc>
          <w:tcPr>
            <w:tcW w:w="1000" w:type="dxa"/>
            <w:tcBorders>
              <w:top w:val="nil"/>
              <w:left w:val="nil"/>
              <w:bottom w:val="single" w:sz="8" w:space="0" w:color="auto"/>
              <w:right w:val="single" w:sz="8" w:space="0" w:color="auto"/>
            </w:tcBorders>
            <w:shd w:val="clear" w:color="000000" w:fill="FFFFFF"/>
            <w:noWrap/>
            <w:vAlign w:val="center"/>
            <w:hideMark/>
          </w:tcPr>
          <w:p w14:paraId="68A32CFB" w14:textId="15EA3AE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-3.70%</w:t>
            </w:r>
          </w:p>
        </w:tc>
      </w:tr>
      <w:tr w:rsidR="00E561A5" w:rsidRPr="00C52F8D" w14:paraId="5DF8C56A"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3497DED"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North America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6570EFB2" w14:textId="548557C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22.52%</w:t>
            </w:r>
          </w:p>
        </w:tc>
        <w:tc>
          <w:tcPr>
            <w:tcW w:w="1000" w:type="dxa"/>
            <w:tcBorders>
              <w:top w:val="nil"/>
              <w:left w:val="nil"/>
              <w:bottom w:val="single" w:sz="8" w:space="0" w:color="auto"/>
              <w:right w:val="single" w:sz="8" w:space="0" w:color="auto"/>
            </w:tcBorders>
            <w:shd w:val="clear" w:color="000000" w:fill="FFFFFF"/>
            <w:noWrap/>
            <w:vAlign w:val="center"/>
            <w:hideMark/>
          </w:tcPr>
          <w:p w14:paraId="38A87095" w14:textId="7C9261E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22.11%</w:t>
            </w:r>
          </w:p>
        </w:tc>
        <w:tc>
          <w:tcPr>
            <w:tcW w:w="1000" w:type="dxa"/>
            <w:tcBorders>
              <w:top w:val="nil"/>
              <w:left w:val="nil"/>
              <w:bottom w:val="single" w:sz="8" w:space="0" w:color="auto"/>
              <w:right w:val="single" w:sz="8" w:space="0" w:color="auto"/>
            </w:tcBorders>
            <w:shd w:val="clear" w:color="000000" w:fill="FFFFFF"/>
            <w:noWrap/>
            <w:vAlign w:val="center"/>
            <w:hideMark/>
          </w:tcPr>
          <w:p w14:paraId="30F3D3B4" w14:textId="5A60649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21.89%</w:t>
            </w:r>
          </w:p>
        </w:tc>
        <w:tc>
          <w:tcPr>
            <w:tcW w:w="1000" w:type="dxa"/>
            <w:tcBorders>
              <w:top w:val="nil"/>
              <w:left w:val="nil"/>
              <w:bottom w:val="single" w:sz="8" w:space="0" w:color="auto"/>
              <w:right w:val="single" w:sz="8" w:space="0" w:color="auto"/>
            </w:tcBorders>
            <w:shd w:val="clear" w:color="000000" w:fill="FFFFFF"/>
            <w:noWrap/>
            <w:vAlign w:val="center"/>
            <w:hideMark/>
          </w:tcPr>
          <w:p w14:paraId="150D767C" w14:textId="1406222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20.93%</w:t>
            </w:r>
          </w:p>
        </w:tc>
        <w:tc>
          <w:tcPr>
            <w:tcW w:w="1000" w:type="dxa"/>
            <w:tcBorders>
              <w:top w:val="nil"/>
              <w:left w:val="nil"/>
              <w:bottom w:val="single" w:sz="8" w:space="0" w:color="auto"/>
              <w:right w:val="single" w:sz="8" w:space="0" w:color="auto"/>
            </w:tcBorders>
            <w:shd w:val="clear" w:color="000000" w:fill="FFFFFF"/>
            <w:noWrap/>
            <w:vAlign w:val="center"/>
            <w:hideMark/>
          </w:tcPr>
          <w:p w14:paraId="40874192" w14:textId="4FE4974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20.10%</w:t>
            </w:r>
          </w:p>
        </w:tc>
        <w:tc>
          <w:tcPr>
            <w:tcW w:w="1000" w:type="dxa"/>
            <w:tcBorders>
              <w:top w:val="nil"/>
              <w:left w:val="nil"/>
              <w:bottom w:val="single" w:sz="8" w:space="0" w:color="auto"/>
              <w:right w:val="single" w:sz="8" w:space="0" w:color="auto"/>
            </w:tcBorders>
            <w:shd w:val="clear" w:color="000000" w:fill="FFFFFF"/>
            <w:noWrap/>
            <w:vAlign w:val="center"/>
            <w:hideMark/>
          </w:tcPr>
          <w:p w14:paraId="1FEB65AB" w14:textId="0CCF3CA5"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000" w:type="dxa"/>
            <w:tcBorders>
              <w:top w:val="nil"/>
              <w:left w:val="nil"/>
              <w:bottom w:val="single" w:sz="8" w:space="0" w:color="auto"/>
              <w:right w:val="single" w:sz="8" w:space="0" w:color="auto"/>
            </w:tcBorders>
            <w:shd w:val="clear" w:color="000000" w:fill="FFFFFF"/>
            <w:noWrap/>
            <w:vAlign w:val="center"/>
            <w:hideMark/>
          </w:tcPr>
          <w:p w14:paraId="24A80C9E" w14:textId="05564F9A"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r w:rsidR="00E561A5" w:rsidRPr="00C52F8D" w14:paraId="5E389C3F"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2BBA604E"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South America</w:t>
            </w:r>
          </w:p>
        </w:tc>
        <w:tc>
          <w:tcPr>
            <w:tcW w:w="1000" w:type="dxa"/>
            <w:tcBorders>
              <w:top w:val="nil"/>
              <w:left w:val="nil"/>
              <w:bottom w:val="single" w:sz="8" w:space="0" w:color="auto"/>
              <w:right w:val="single" w:sz="8" w:space="0" w:color="auto"/>
            </w:tcBorders>
            <w:shd w:val="clear" w:color="000000" w:fill="C00000"/>
            <w:noWrap/>
            <w:vAlign w:val="center"/>
            <w:hideMark/>
          </w:tcPr>
          <w:p w14:paraId="280D6049" w14:textId="271BA0C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20</w:t>
            </w:r>
          </w:p>
        </w:tc>
        <w:tc>
          <w:tcPr>
            <w:tcW w:w="1000" w:type="dxa"/>
            <w:tcBorders>
              <w:top w:val="nil"/>
              <w:left w:val="nil"/>
              <w:bottom w:val="single" w:sz="8" w:space="0" w:color="auto"/>
              <w:right w:val="single" w:sz="8" w:space="0" w:color="auto"/>
            </w:tcBorders>
            <w:shd w:val="clear" w:color="000000" w:fill="C00000"/>
            <w:noWrap/>
            <w:vAlign w:val="center"/>
            <w:hideMark/>
          </w:tcPr>
          <w:p w14:paraId="2433A318" w14:textId="58EB2DB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20</w:t>
            </w:r>
          </w:p>
        </w:tc>
        <w:tc>
          <w:tcPr>
            <w:tcW w:w="1000" w:type="dxa"/>
            <w:tcBorders>
              <w:top w:val="nil"/>
              <w:left w:val="nil"/>
              <w:bottom w:val="single" w:sz="8" w:space="0" w:color="auto"/>
              <w:right w:val="single" w:sz="8" w:space="0" w:color="auto"/>
            </w:tcBorders>
            <w:shd w:val="clear" w:color="000000" w:fill="C00000"/>
            <w:noWrap/>
            <w:vAlign w:val="center"/>
            <w:hideMark/>
          </w:tcPr>
          <w:p w14:paraId="6C0489A3" w14:textId="133B3936"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21</w:t>
            </w:r>
          </w:p>
        </w:tc>
        <w:tc>
          <w:tcPr>
            <w:tcW w:w="1000" w:type="dxa"/>
            <w:tcBorders>
              <w:top w:val="nil"/>
              <w:left w:val="nil"/>
              <w:bottom w:val="single" w:sz="8" w:space="0" w:color="auto"/>
              <w:right w:val="single" w:sz="8" w:space="0" w:color="auto"/>
            </w:tcBorders>
            <w:shd w:val="clear" w:color="000000" w:fill="C00000"/>
            <w:noWrap/>
            <w:vAlign w:val="center"/>
            <w:hideMark/>
          </w:tcPr>
          <w:p w14:paraId="05211BB8" w14:textId="604F5628"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25</w:t>
            </w:r>
          </w:p>
        </w:tc>
        <w:tc>
          <w:tcPr>
            <w:tcW w:w="1000" w:type="dxa"/>
            <w:tcBorders>
              <w:top w:val="nil"/>
              <w:left w:val="nil"/>
              <w:bottom w:val="single" w:sz="8" w:space="0" w:color="auto"/>
              <w:right w:val="single" w:sz="8" w:space="0" w:color="auto"/>
            </w:tcBorders>
            <w:shd w:val="clear" w:color="000000" w:fill="C00000"/>
            <w:noWrap/>
            <w:vAlign w:val="center"/>
            <w:hideMark/>
          </w:tcPr>
          <w:p w14:paraId="62310BBA" w14:textId="1C2FF99F"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31</w:t>
            </w:r>
          </w:p>
        </w:tc>
        <w:tc>
          <w:tcPr>
            <w:tcW w:w="1000" w:type="dxa"/>
            <w:tcBorders>
              <w:top w:val="nil"/>
              <w:left w:val="nil"/>
              <w:bottom w:val="single" w:sz="8" w:space="0" w:color="auto"/>
              <w:right w:val="single" w:sz="8" w:space="0" w:color="auto"/>
            </w:tcBorders>
            <w:shd w:val="clear" w:color="000000" w:fill="C00000"/>
            <w:noWrap/>
            <w:vAlign w:val="center"/>
            <w:hideMark/>
          </w:tcPr>
          <w:p w14:paraId="0E9BCD05" w14:textId="36D062BD"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0.67%</w:t>
            </w:r>
          </w:p>
        </w:tc>
        <w:tc>
          <w:tcPr>
            <w:tcW w:w="1000" w:type="dxa"/>
            <w:tcBorders>
              <w:top w:val="nil"/>
              <w:left w:val="nil"/>
              <w:bottom w:val="single" w:sz="8" w:space="0" w:color="auto"/>
              <w:right w:val="single" w:sz="8" w:space="0" w:color="auto"/>
            </w:tcBorders>
            <w:shd w:val="clear" w:color="000000" w:fill="C00000"/>
            <w:noWrap/>
            <w:vAlign w:val="center"/>
            <w:hideMark/>
          </w:tcPr>
          <w:p w14:paraId="0A14E241" w14:textId="14187F3F"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7.90%</w:t>
            </w:r>
          </w:p>
        </w:tc>
      </w:tr>
      <w:tr w:rsidR="00E561A5" w:rsidRPr="00C52F8D" w14:paraId="0896D26D"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3CCF056A"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Brazil</w:t>
            </w:r>
          </w:p>
        </w:tc>
        <w:tc>
          <w:tcPr>
            <w:tcW w:w="1000" w:type="dxa"/>
            <w:tcBorders>
              <w:top w:val="nil"/>
              <w:left w:val="nil"/>
              <w:bottom w:val="single" w:sz="8" w:space="0" w:color="auto"/>
              <w:right w:val="single" w:sz="8" w:space="0" w:color="auto"/>
            </w:tcBorders>
            <w:shd w:val="clear" w:color="000000" w:fill="FFFFFF"/>
            <w:noWrap/>
            <w:vAlign w:val="center"/>
            <w:hideMark/>
          </w:tcPr>
          <w:p w14:paraId="6D0F75E4" w14:textId="5A79811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w:t>
            </w:r>
          </w:p>
        </w:tc>
        <w:tc>
          <w:tcPr>
            <w:tcW w:w="1000" w:type="dxa"/>
            <w:tcBorders>
              <w:top w:val="nil"/>
              <w:left w:val="nil"/>
              <w:bottom w:val="single" w:sz="8" w:space="0" w:color="auto"/>
              <w:right w:val="single" w:sz="8" w:space="0" w:color="auto"/>
            </w:tcBorders>
            <w:shd w:val="clear" w:color="000000" w:fill="FFFFFF"/>
            <w:noWrap/>
            <w:vAlign w:val="center"/>
            <w:hideMark/>
          </w:tcPr>
          <w:p w14:paraId="052AA97D" w14:textId="43FFDA4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w:t>
            </w:r>
          </w:p>
        </w:tc>
        <w:tc>
          <w:tcPr>
            <w:tcW w:w="1000" w:type="dxa"/>
            <w:tcBorders>
              <w:top w:val="nil"/>
              <w:left w:val="nil"/>
              <w:bottom w:val="single" w:sz="8" w:space="0" w:color="auto"/>
              <w:right w:val="single" w:sz="8" w:space="0" w:color="auto"/>
            </w:tcBorders>
            <w:shd w:val="clear" w:color="000000" w:fill="FFFFFF"/>
            <w:noWrap/>
            <w:vAlign w:val="center"/>
            <w:hideMark/>
          </w:tcPr>
          <w:p w14:paraId="50B4C50D" w14:textId="438168D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13</w:t>
            </w:r>
          </w:p>
        </w:tc>
        <w:tc>
          <w:tcPr>
            <w:tcW w:w="1000" w:type="dxa"/>
            <w:tcBorders>
              <w:top w:val="nil"/>
              <w:left w:val="nil"/>
              <w:bottom w:val="single" w:sz="8" w:space="0" w:color="auto"/>
              <w:right w:val="single" w:sz="8" w:space="0" w:color="auto"/>
            </w:tcBorders>
            <w:shd w:val="clear" w:color="000000" w:fill="FFFFFF"/>
            <w:noWrap/>
            <w:vAlign w:val="center"/>
            <w:hideMark/>
          </w:tcPr>
          <w:p w14:paraId="41F856BE" w14:textId="7CDE28B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16</w:t>
            </w:r>
          </w:p>
        </w:tc>
        <w:tc>
          <w:tcPr>
            <w:tcW w:w="1000" w:type="dxa"/>
            <w:tcBorders>
              <w:top w:val="nil"/>
              <w:left w:val="nil"/>
              <w:bottom w:val="single" w:sz="8" w:space="0" w:color="auto"/>
              <w:right w:val="single" w:sz="8" w:space="0" w:color="auto"/>
            </w:tcBorders>
            <w:shd w:val="clear" w:color="000000" w:fill="FFFFFF"/>
            <w:noWrap/>
            <w:vAlign w:val="center"/>
            <w:hideMark/>
          </w:tcPr>
          <w:p w14:paraId="6F249AC0" w14:textId="454DF55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w:t>
            </w:r>
          </w:p>
        </w:tc>
        <w:tc>
          <w:tcPr>
            <w:tcW w:w="1000" w:type="dxa"/>
            <w:tcBorders>
              <w:top w:val="nil"/>
              <w:left w:val="nil"/>
              <w:bottom w:val="single" w:sz="8" w:space="0" w:color="auto"/>
              <w:right w:val="single" w:sz="8" w:space="0" w:color="auto"/>
            </w:tcBorders>
            <w:shd w:val="clear" w:color="000000" w:fill="FFFFFF"/>
            <w:noWrap/>
            <w:vAlign w:val="center"/>
            <w:hideMark/>
          </w:tcPr>
          <w:p w14:paraId="6A51AEE2" w14:textId="228F51C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0.84%</w:t>
            </w:r>
          </w:p>
        </w:tc>
        <w:tc>
          <w:tcPr>
            <w:tcW w:w="1000" w:type="dxa"/>
            <w:tcBorders>
              <w:top w:val="nil"/>
              <w:left w:val="nil"/>
              <w:bottom w:val="single" w:sz="8" w:space="0" w:color="auto"/>
              <w:right w:val="single" w:sz="8" w:space="0" w:color="auto"/>
            </w:tcBorders>
            <w:shd w:val="clear" w:color="000000" w:fill="FFFFFF"/>
            <w:noWrap/>
            <w:vAlign w:val="center"/>
            <w:hideMark/>
          </w:tcPr>
          <w:p w14:paraId="5AAF0D1C" w14:textId="3652EF9E"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4.72%</w:t>
            </w:r>
          </w:p>
        </w:tc>
      </w:tr>
      <w:tr w:rsidR="00E561A5" w:rsidRPr="00C52F8D" w14:paraId="5BC7483D"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1D135E9D"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Argentina</w:t>
            </w:r>
          </w:p>
        </w:tc>
        <w:tc>
          <w:tcPr>
            <w:tcW w:w="1000" w:type="dxa"/>
            <w:tcBorders>
              <w:top w:val="nil"/>
              <w:left w:val="nil"/>
              <w:bottom w:val="single" w:sz="8" w:space="0" w:color="auto"/>
              <w:right w:val="single" w:sz="8" w:space="0" w:color="auto"/>
            </w:tcBorders>
            <w:shd w:val="clear" w:color="000000" w:fill="FFFFFF"/>
            <w:noWrap/>
            <w:vAlign w:val="center"/>
            <w:hideMark/>
          </w:tcPr>
          <w:p w14:paraId="0B217DA9" w14:textId="1623A5C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1000" w:type="dxa"/>
            <w:tcBorders>
              <w:top w:val="nil"/>
              <w:left w:val="nil"/>
              <w:bottom w:val="single" w:sz="8" w:space="0" w:color="auto"/>
              <w:right w:val="single" w:sz="8" w:space="0" w:color="auto"/>
            </w:tcBorders>
            <w:shd w:val="clear" w:color="000000" w:fill="FFFFFF"/>
            <w:noWrap/>
            <w:vAlign w:val="center"/>
            <w:hideMark/>
          </w:tcPr>
          <w:p w14:paraId="1EDE80F5" w14:textId="0775AA0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1000" w:type="dxa"/>
            <w:tcBorders>
              <w:top w:val="nil"/>
              <w:left w:val="nil"/>
              <w:bottom w:val="single" w:sz="8" w:space="0" w:color="auto"/>
              <w:right w:val="single" w:sz="8" w:space="0" w:color="auto"/>
            </w:tcBorders>
            <w:shd w:val="clear" w:color="000000" w:fill="FFFFFF"/>
            <w:noWrap/>
            <w:vAlign w:val="center"/>
            <w:hideMark/>
          </w:tcPr>
          <w:p w14:paraId="5905F232" w14:textId="1BA179F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1000" w:type="dxa"/>
            <w:tcBorders>
              <w:top w:val="nil"/>
              <w:left w:val="nil"/>
              <w:bottom w:val="single" w:sz="8" w:space="0" w:color="auto"/>
              <w:right w:val="single" w:sz="8" w:space="0" w:color="auto"/>
            </w:tcBorders>
            <w:shd w:val="clear" w:color="000000" w:fill="FFFFFF"/>
            <w:noWrap/>
            <w:vAlign w:val="center"/>
            <w:hideMark/>
          </w:tcPr>
          <w:p w14:paraId="54295509" w14:textId="28F6362E"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1000" w:type="dxa"/>
            <w:tcBorders>
              <w:top w:val="nil"/>
              <w:left w:val="nil"/>
              <w:bottom w:val="single" w:sz="8" w:space="0" w:color="auto"/>
              <w:right w:val="single" w:sz="8" w:space="0" w:color="auto"/>
            </w:tcBorders>
            <w:shd w:val="clear" w:color="000000" w:fill="FFFFFF"/>
            <w:noWrap/>
            <w:vAlign w:val="center"/>
            <w:hideMark/>
          </w:tcPr>
          <w:p w14:paraId="50B01130" w14:textId="183D641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1000" w:type="dxa"/>
            <w:tcBorders>
              <w:top w:val="nil"/>
              <w:left w:val="nil"/>
              <w:bottom w:val="single" w:sz="8" w:space="0" w:color="auto"/>
              <w:right w:val="single" w:sz="8" w:space="0" w:color="auto"/>
            </w:tcBorders>
            <w:shd w:val="clear" w:color="000000" w:fill="FFFFFF"/>
            <w:noWrap/>
            <w:vAlign w:val="center"/>
            <w:hideMark/>
          </w:tcPr>
          <w:p w14:paraId="0D902CE4" w14:textId="3174AA3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5.21%</w:t>
            </w:r>
          </w:p>
        </w:tc>
        <w:tc>
          <w:tcPr>
            <w:tcW w:w="1000" w:type="dxa"/>
            <w:tcBorders>
              <w:top w:val="nil"/>
              <w:left w:val="nil"/>
              <w:bottom w:val="single" w:sz="8" w:space="0" w:color="auto"/>
              <w:right w:val="single" w:sz="8" w:space="0" w:color="auto"/>
            </w:tcBorders>
            <w:shd w:val="clear" w:color="000000" w:fill="FFFFFF"/>
            <w:noWrap/>
            <w:vAlign w:val="center"/>
            <w:hideMark/>
          </w:tcPr>
          <w:p w14:paraId="6F16E11F" w14:textId="0959BB4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2.65%</w:t>
            </w:r>
          </w:p>
        </w:tc>
      </w:tr>
      <w:tr w:rsidR="00E561A5" w:rsidRPr="00C52F8D" w14:paraId="77BB2247"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072B2E3F"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Others</w:t>
            </w:r>
          </w:p>
        </w:tc>
        <w:tc>
          <w:tcPr>
            <w:tcW w:w="1000" w:type="dxa"/>
            <w:tcBorders>
              <w:top w:val="nil"/>
              <w:left w:val="nil"/>
              <w:bottom w:val="single" w:sz="8" w:space="0" w:color="auto"/>
              <w:right w:val="single" w:sz="8" w:space="0" w:color="auto"/>
            </w:tcBorders>
            <w:shd w:val="clear" w:color="000000" w:fill="FFFFFF"/>
            <w:noWrap/>
            <w:vAlign w:val="center"/>
            <w:hideMark/>
          </w:tcPr>
          <w:p w14:paraId="1E99D173" w14:textId="11D1430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0E04E2DA" w14:textId="169B4A8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6C7F6FE7" w14:textId="5CD6260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6FF4DF49" w14:textId="686CA23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w:t>
            </w:r>
          </w:p>
        </w:tc>
        <w:tc>
          <w:tcPr>
            <w:tcW w:w="1000" w:type="dxa"/>
            <w:tcBorders>
              <w:top w:val="nil"/>
              <w:left w:val="nil"/>
              <w:bottom w:val="single" w:sz="8" w:space="0" w:color="auto"/>
              <w:right w:val="single" w:sz="8" w:space="0" w:color="auto"/>
            </w:tcBorders>
            <w:shd w:val="clear" w:color="000000" w:fill="FFFFFF"/>
            <w:noWrap/>
            <w:vAlign w:val="center"/>
            <w:hideMark/>
          </w:tcPr>
          <w:p w14:paraId="2026E2CA" w14:textId="55DCC34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w:t>
            </w:r>
          </w:p>
        </w:tc>
        <w:tc>
          <w:tcPr>
            <w:tcW w:w="1000" w:type="dxa"/>
            <w:tcBorders>
              <w:top w:val="nil"/>
              <w:left w:val="nil"/>
              <w:bottom w:val="single" w:sz="8" w:space="0" w:color="auto"/>
              <w:right w:val="single" w:sz="8" w:space="0" w:color="auto"/>
            </w:tcBorders>
            <w:shd w:val="clear" w:color="000000" w:fill="FFFFFF"/>
            <w:noWrap/>
            <w:vAlign w:val="center"/>
            <w:hideMark/>
          </w:tcPr>
          <w:p w14:paraId="0ED72F2F" w14:textId="5F320AA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-0.22%</w:t>
            </w:r>
          </w:p>
        </w:tc>
        <w:tc>
          <w:tcPr>
            <w:tcW w:w="1000" w:type="dxa"/>
            <w:tcBorders>
              <w:top w:val="nil"/>
              <w:left w:val="nil"/>
              <w:bottom w:val="single" w:sz="8" w:space="0" w:color="auto"/>
              <w:right w:val="single" w:sz="8" w:space="0" w:color="auto"/>
            </w:tcBorders>
            <w:shd w:val="clear" w:color="000000" w:fill="FFFFFF"/>
            <w:noWrap/>
            <w:vAlign w:val="center"/>
            <w:hideMark/>
          </w:tcPr>
          <w:p w14:paraId="7039E2B5" w14:textId="3040D77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3.75%</w:t>
            </w:r>
          </w:p>
        </w:tc>
      </w:tr>
      <w:tr w:rsidR="00E561A5" w:rsidRPr="00C52F8D" w14:paraId="7069357F"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611EE69E"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South America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798219BB" w14:textId="4B10157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2.90%</w:t>
            </w:r>
          </w:p>
        </w:tc>
        <w:tc>
          <w:tcPr>
            <w:tcW w:w="1000" w:type="dxa"/>
            <w:tcBorders>
              <w:top w:val="nil"/>
              <w:left w:val="nil"/>
              <w:bottom w:val="single" w:sz="8" w:space="0" w:color="auto"/>
              <w:right w:val="single" w:sz="8" w:space="0" w:color="auto"/>
            </w:tcBorders>
            <w:shd w:val="clear" w:color="000000" w:fill="FFFFFF"/>
            <w:noWrap/>
            <w:vAlign w:val="center"/>
            <w:hideMark/>
          </w:tcPr>
          <w:p w14:paraId="0F220F13" w14:textId="62130DF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2.74%</w:t>
            </w:r>
          </w:p>
        </w:tc>
        <w:tc>
          <w:tcPr>
            <w:tcW w:w="1000" w:type="dxa"/>
            <w:tcBorders>
              <w:top w:val="nil"/>
              <w:left w:val="nil"/>
              <w:bottom w:val="single" w:sz="8" w:space="0" w:color="auto"/>
              <w:right w:val="single" w:sz="8" w:space="0" w:color="auto"/>
            </w:tcBorders>
            <w:shd w:val="clear" w:color="000000" w:fill="FFFFFF"/>
            <w:noWrap/>
            <w:vAlign w:val="center"/>
            <w:hideMark/>
          </w:tcPr>
          <w:p w14:paraId="28A9145C" w14:textId="19C6D00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2.65%</w:t>
            </w:r>
          </w:p>
        </w:tc>
        <w:tc>
          <w:tcPr>
            <w:tcW w:w="1000" w:type="dxa"/>
            <w:tcBorders>
              <w:top w:val="nil"/>
              <w:left w:val="nil"/>
              <w:bottom w:val="single" w:sz="8" w:space="0" w:color="auto"/>
              <w:right w:val="single" w:sz="8" w:space="0" w:color="auto"/>
            </w:tcBorders>
            <w:shd w:val="clear" w:color="000000" w:fill="FFFFFF"/>
            <w:noWrap/>
            <w:vAlign w:val="center"/>
            <w:hideMark/>
          </w:tcPr>
          <w:p w14:paraId="797ED9B2" w14:textId="471D42A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2.43%</w:t>
            </w:r>
          </w:p>
        </w:tc>
        <w:tc>
          <w:tcPr>
            <w:tcW w:w="1000" w:type="dxa"/>
            <w:tcBorders>
              <w:top w:val="nil"/>
              <w:left w:val="nil"/>
              <w:bottom w:val="single" w:sz="8" w:space="0" w:color="auto"/>
              <w:right w:val="single" w:sz="8" w:space="0" w:color="auto"/>
            </w:tcBorders>
            <w:shd w:val="clear" w:color="000000" w:fill="FFFFFF"/>
            <w:noWrap/>
            <w:vAlign w:val="center"/>
            <w:hideMark/>
          </w:tcPr>
          <w:p w14:paraId="12727E6C" w14:textId="37C3956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2.24%</w:t>
            </w:r>
          </w:p>
        </w:tc>
        <w:tc>
          <w:tcPr>
            <w:tcW w:w="1000" w:type="dxa"/>
            <w:tcBorders>
              <w:top w:val="nil"/>
              <w:left w:val="nil"/>
              <w:bottom w:val="single" w:sz="8" w:space="0" w:color="auto"/>
              <w:right w:val="single" w:sz="8" w:space="0" w:color="auto"/>
            </w:tcBorders>
            <w:shd w:val="clear" w:color="000000" w:fill="FFFFFF"/>
            <w:noWrap/>
            <w:vAlign w:val="center"/>
            <w:hideMark/>
          </w:tcPr>
          <w:p w14:paraId="4D68B958" w14:textId="5B386943"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000" w:type="dxa"/>
            <w:tcBorders>
              <w:top w:val="nil"/>
              <w:left w:val="nil"/>
              <w:bottom w:val="single" w:sz="8" w:space="0" w:color="auto"/>
              <w:right w:val="single" w:sz="8" w:space="0" w:color="auto"/>
            </w:tcBorders>
            <w:shd w:val="clear" w:color="000000" w:fill="FFFFFF"/>
            <w:noWrap/>
            <w:vAlign w:val="center"/>
            <w:hideMark/>
          </w:tcPr>
          <w:p w14:paraId="459B4314" w14:textId="1E2B1086"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r w:rsidR="00E561A5" w:rsidRPr="00C52F8D" w14:paraId="5A64B5EF"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0F36442C"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Middle East and Africa</w:t>
            </w:r>
          </w:p>
        </w:tc>
        <w:tc>
          <w:tcPr>
            <w:tcW w:w="1000" w:type="dxa"/>
            <w:tcBorders>
              <w:top w:val="nil"/>
              <w:left w:val="nil"/>
              <w:bottom w:val="single" w:sz="8" w:space="0" w:color="auto"/>
              <w:right w:val="single" w:sz="8" w:space="0" w:color="auto"/>
            </w:tcBorders>
            <w:shd w:val="clear" w:color="000000" w:fill="C00000"/>
            <w:noWrap/>
            <w:vAlign w:val="center"/>
            <w:hideMark/>
          </w:tcPr>
          <w:p w14:paraId="2FE2095A" w14:textId="6723F593"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51</w:t>
            </w:r>
          </w:p>
        </w:tc>
        <w:tc>
          <w:tcPr>
            <w:tcW w:w="1000" w:type="dxa"/>
            <w:tcBorders>
              <w:top w:val="nil"/>
              <w:left w:val="nil"/>
              <w:bottom w:val="single" w:sz="8" w:space="0" w:color="auto"/>
              <w:right w:val="single" w:sz="8" w:space="0" w:color="auto"/>
            </w:tcBorders>
            <w:shd w:val="clear" w:color="000000" w:fill="C00000"/>
            <w:noWrap/>
            <w:vAlign w:val="center"/>
            <w:hideMark/>
          </w:tcPr>
          <w:p w14:paraId="0D8D9279" w14:textId="7B407CC5"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56</w:t>
            </w:r>
          </w:p>
        </w:tc>
        <w:tc>
          <w:tcPr>
            <w:tcW w:w="1000" w:type="dxa"/>
            <w:tcBorders>
              <w:top w:val="nil"/>
              <w:left w:val="nil"/>
              <w:bottom w:val="single" w:sz="8" w:space="0" w:color="auto"/>
              <w:right w:val="single" w:sz="8" w:space="0" w:color="auto"/>
            </w:tcBorders>
            <w:shd w:val="clear" w:color="000000" w:fill="C00000"/>
            <w:noWrap/>
            <w:vAlign w:val="center"/>
            <w:hideMark/>
          </w:tcPr>
          <w:p w14:paraId="0B38D818" w14:textId="303730E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59</w:t>
            </w:r>
          </w:p>
        </w:tc>
        <w:tc>
          <w:tcPr>
            <w:tcW w:w="1000" w:type="dxa"/>
            <w:tcBorders>
              <w:top w:val="nil"/>
              <w:left w:val="nil"/>
              <w:bottom w:val="single" w:sz="8" w:space="0" w:color="auto"/>
              <w:right w:val="single" w:sz="8" w:space="0" w:color="auto"/>
            </w:tcBorders>
            <w:shd w:val="clear" w:color="000000" w:fill="C00000"/>
            <w:noWrap/>
            <w:vAlign w:val="center"/>
            <w:hideMark/>
          </w:tcPr>
          <w:p w14:paraId="1EC6C3AC" w14:textId="026C44A1"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73</w:t>
            </w:r>
          </w:p>
        </w:tc>
        <w:tc>
          <w:tcPr>
            <w:tcW w:w="1000" w:type="dxa"/>
            <w:tcBorders>
              <w:top w:val="nil"/>
              <w:left w:val="nil"/>
              <w:bottom w:val="single" w:sz="8" w:space="0" w:color="auto"/>
              <w:right w:val="single" w:sz="8" w:space="0" w:color="auto"/>
            </w:tcBorders>
            <w:shd w:val="clear" w:color="000000" w:fill="C00000"/>
            <w:noWrap/>
            <w:vAlign w:val="center"/>
            <w:hideMark/>
          </w:tcPr>
          <w:p w14:paraId="4A4D64BE" w14:textId="7EC0EFE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92</w:t>
            </w:r>
          </w:p>
        </w:tc>
        <w:tc>
          <w:tcPr>
            <w:tcW w:w="1000" w:type="dxa"/>
            <w:tcBorders>
              <w:top w:val="nil"/>
              <w:left w:val="nil"/>
              <w:bottom w:val="nil"/>
              <w:right w:val="nil"/>
            </w:tcBorders>
            <w:shd w:val="clear" w:color="000000" w:fill="C00000"/>
            <w:noWrap/>
            <w:vAlign w:val="center"/>
            <w:hideMark/>
          </w:tcPr>
          <w:p w14:paraId="161E9CE6" w14:textId="6D7FBB63"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1.86%</w:t>
            </w:r>
          </w:p>
        </w:tc>
        <w:tc>
          <w:tcPr>
            <w:tcW w:w="1000" w:type="dxa"/>
            <w:tcBorders>
              <w:top w:val="nil"/>
              <w:left w:val="nil"/>
              <w:bottom w:val="nil"/>
              <w:right w:val="nil"/>
            </w:tcBorders>
            <w:shd w:val="clear" w:color="000000" w:fill="C00000"/>
            <w:noWrap/>
            <w:vAlign w:val="center"/>
            <w:hideMark/>
          </w:tcPr>
          <w:p w14:paraId="2F75EF29" w14:textId="5F670A4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9.28%</w:t>
            </w:r>
          </w:p>
        </w:tc>
      </w:tr>
      <w:tr w:rsidR="00E561A5" w:rsidRPr="00C52F8D" w14:paraId="3EF7DCE1"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64A47AF2"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Saudi Arabia</w:t>
            </w:r>
          </w:p>
        </w:tc>
        <w:tc>
          <w:tcPr>
            <w:tcW w:w="1000" w:type="dxa"/>
            <w:tcBorders>
              <w:top w:val="nil"/>
              <w:left w:val="nil"/>
              <w:bottom w:val="single" w:sz="8" w:space="0" w:color="auto"/>
              <w:right w:val="single" w:sz="8" w:space="0" w:color="auto"/>
            </w:tcBorders>
            <w:shd w:val="clear" w:color="000000" w:fill="FFFFFF"/>
            <w:noWrap/>
            <w:vAlign w:val="center"/>
            <w:hideMark/>
          </w:tcPr>
          <w:p w14:paraId="150D900D" w14:textId="7F2B8EF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17</w:t>
            </w:r>
          </w:p>
        </w:tc>
        <w:tc>
          <w:tcPr>
            <w:tcW w:w="1000" w:type="dxa"/>
            <w:tcBorders>
              <w:top w:val="nil"/>
              <w:left w:val="nil"/>
              <w:bottom w:val="single" w:sz="8" w:space="0" w:color="auto"/>
              <w:right w:val="single" w:sz="8" w:space="0" w:color="auto"/>
            </w:tcBorders>
            <w:shd w:val="clear" w:color="000000" w:fill="FFFFFF"/>
            <w:noWrap/>
            <w:vAlign w:val="center"/>
            <w:hideMark/>
          </w:tcPr>
          <w:p w14:paraId="445BF90C" w14:textId="45CB955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w:t>
            </w:r>
          </w:p>
        </w:tc>
        <w:tc>
          <w:tcPr>
            <w:tcW w:w="1000" w:type="dxa"/>
            <w:tcBorders>
              <w:top w:val="nil"/>
              <w:left w:val="nil"/>
              <w:bottom w:val="single" w:sz="8" w:space="0" w:color="auto"/>
              <w:right w:val="single" w:sz="8" w:space="0" w:color="auto"/>
            </w:tcBorders>
            <w:shd w:val="clear" w:color="000000" w:fill="FFFFFF"/>
            <w:noWrap/>
            <w:vAlign w:val="center"/>
            <w:hideMark/>
          </w:tcPr>
          <w:p w14:paraId="176E0F4A" w14:textId="31BCF73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21</w:t>
            </w:r>
          </w:p>
        </w:tc>
        <w:tc>
          <w:tcPr>
            <w:tcW w:w="1000" w:type="dxa"/>
            <w:tcBorders>
              <w:top w:val="nil"/>
              <w:left w:val="nil"/>
              <w:bottom w:val="single" w:sz="8" w:space="0" w:color="auto"/>
              <w:right w:val="single" w:sz="8" w:space="0" w:color="auto"/>
            </w:tcBorders>
            <w:shd w:val="clear" w:color="000000" w:fill="FFFFFF"/>
            <w:noWrap/>
            <w:vAlign w:val="center"/>
            <w:hideMark/>
          </w:tcPr>
          <w:p w14:paraId="744D39C2" w14:textId="0D7CF1E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23</w:t>
            </w:r>
          </w:p>
        </w:tc>
        <w:tc>
          <w:tcPr>
            <w:tcW w:w="1000" w:type="dxa"/>
            <w:tcBorders>
              <w:top w:val="nil"/>
              <w:left w:val="nil"/>
              <w:bottom w:val="single" w:sz="8" w:space="0" w:color="auto"/>
              <w:right w:val="single" w:sz="8" w:space="0" w:color="auto"/>
            </w:tcBorders>
            <w:shd w:val="clear" w:color="000000" w:fill="FFFFFF"/>
            <w:noWrap/>
            <w:vAlign w:val="center"/>
            <w:hideMark/>
          </w:tcPr>
          <w:p w14:paraId="51ADCA4D" w14:textId="49C296F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29</w:t>
            </w:r>
          </w:p>
        </w:tc>
        <w:tc>
          <w:tcPr>
            <w:tcW w:w="1000" w:type="dxa"/>
            <w:tcBorders>
              <w:top w:val="single" w:sz="8" w:space="0" w:color="auto"/>
              <w:left w:val="nil"/>
              <w:bottom w:val="single" w:sz="8" w:space="0" w:color="auto"/>
              <w:right w:val="single" w:sz="8" w:space="0" w:color="auto"/>
            </w:tcBorders>
            <w:shd w:val="clear" w:color="auto" w:fill="auto"/>
            <w:noWrap/>
            <w:vAlign w:val="center"/>
            <w:hideMark/>
          </w:tcPr>
          <w:p w14:paraId="1336CB82" w14:textId="57A37D2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2.55%</w:t>
            </w:r>
          </w:p>
        </w:tc>
        <w:tc>
          <w:tcPr>
            <w:tcW w:w="1000" w:type="dxa"/>
            <w:tcBorders>
              <w:top w:val="single" w:sz="8" w:space="0" w:color="auto"/>
              <w:left w:val="nil"/>
              <w:bottom w:val="single" w:sz="8" w:space="0" w:color="auto"/>
              <w:right w:val="single" w:sz="8" w:space="0" w:color="auto"/>
            </w:tcBorders>
            <w:shd w:val="clear" w:color="auto" w:fill="auto"/>
            <w:noWrap/>
            <w:vAlign w:val="center"/>
            <w:hideMark/>
          </w:tcPr>
          <w:p w14:paraId="382A0468" w14:textId="710B961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3.60%</w:t>
            </w:r>
          </w:p>
        </w:tc>
      </w:tr>
      <w:tr w:rsidR="00E561A5" w:rsidRPr="00C52F8D" w14:paraId="77EA8469"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45E16813"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Others</w:t>
            </w:r>
          </w:p>
        </w:tc>
        <w:tc>
          <w:tcPr>
            <w:tcW w:w="1000" w:type="dxa"/>
            <w:tcBorders>
              <w:top w:val="nil"/>
              <w:left w:val="nil"/>
              <w:bottom w:val="single" w:sz="8" w:space="0" w:color="auto"/>
              <w:right w:val="single" w:sz="8" w:space="0" w:color="auto"/>
            </w:tcBorders>
            <w:shd w:val="clear" w:color="000000" w:fill="FFFFFF"/>
            <w:noWrap/>
            <w:vAlign w:val="center"/>
            <w:hideMark/>
          </w:tcPr>
          <w:p w14:paraId="73626D8D" w14:textId="1DEF2C5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34</w:t>
            </w:r>
          </w:p>
        </w:tc>
        <w:tc>
          <w:tcPr>
            <w:tcW w:w="1000" w:type="dxa"/>
            <w:tcBorders>
              <w:top w:val="nil"/>
              <w:left w:val="nil"/>
              <w:bottom w:val="single" w:sz="8" w:space="0" w:color="auto"/>
              <w:right w:val="single" w:sz="8" w:space="0" w:color="auto"/>
            </w:tcBorders>
            <w:shd w:val="clear" w:color="000000" w:fill="FFFFFF"/>
            <w:noWrap/>
            <w:vAlign w:val="center"/>
            <w:hideMark/>
          </w:tcPr>
          <w:p w14:paraId="2211B375" w14:textId="0F0D2DC0"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36</w:t>
            </w:r>
          </w:p>
        </w:tc>
        <w:tc>
          <w:tcPr>
            <w:tcW w:w="1000" w:type="dxa"/>
            <w:tcBorders>
              <w:top w:val="nil"/>
              <w:left w:val="nil"/>
              <w:bottom w:val="single" w:sz="8" w:space="0" w:color="auto"/>
              <w:right w:val="single" w:sz="8" w:space="0" w:color="auto"/>
            </w:tcBorders>
            <w:shd w:val="clear" w:color="000000" w:fill="FFFFFF"/>
            <w:noWrap/>
            <w:vAlign w:val="center"/>
            <w:hideMark/>
          </w:tcPr>
          <w:p w14:paraId="1C1E6573" w14:textId="42FAE6B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38</w:t>
            </w:r>
          </w:p>
        </w:tc>
        <w:tc>
          <w:tcPr>
            <w:tcW w:w="1000" w:type="dxa"/>
            <w:tcBorders>
              <w:top w:val="nil"/>
              <w:left w:val="nil"/>
              <w:bottom w:val="single" w:sz="8" w:space="0" w:color="auto"/>
              <w:right w:val="single" w:sz="8" w:space="0" w:color="auto"/>
            </w:tcBorders>
            <w:shd w:val="clear" w:color="000000" w:fill="FFFFFF"/>
            <w:noWrap/>
            <w:vAlign w:val="center"/>
            <w:hideMark/>
          </w:tcPr>
          <w:p w14:paraId="5526AD5D" w14:textId="6800C25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50</w:t>
            </w:r>
          </w:p>
        </w:tc>
        <w:tc>
          <w:tcPr>
            <w:tcW w:w="1000" w:type="dxa"/>
            <w:tcBorders>
              <w:top w:val="nil"/>
              <w:left w:val="nil"/>
              <w:bottom w:val="single" w:sz="8" w:space="0" w:color="auto"/>
              <w:right w:val="single" w:sz="8" w:space="0" w:color="auto"/>
            </w:tcBorders>
            <w:shd w:val="clear" w:color="000000" w:fill="FFFFFF"/>
            <w:noWrap/>
            <w:vAlign w:val="center"/>
            <w:hideMark/>
          </w:tcPr>
          <w:p w14:paraId="47D5B8A7" w14:textId="4A7E033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63</w:t>
            </w:r>
          </w:p>
        </w:tc>
        <w:tc>
          <w:tcPr>
            <w:tcW w:w="1000" w:type="dxa"/>
            <w:tcBorders>
              <w:top w:val="nil"/>
              <w:left w:val="nil"/>
              <w:bottom w:val="single" w:sz="8" w:space="0" w:color="auto"/>
              <w:right w:val="single" w:sz="8" w:space="0" w:color="auto"/>
            </w:tcBorders>
            <w:shd w:val="clear" w:color="auto" w:fill="auto"/>
            <w:noWrap/>
            <w:vAlign w:val="center"/>
            <w:hideMark/>
          </w:tcPr>
          <w:p w14:paraId="6D19BFC6" w14:textId="3601F7F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1.49%</w:t>
            </w:r>
          </w:p>
        </w:tc>
        <w:tc>
          <w:tcPr>
            <w:tcW w:w="1000" w:type="dxa"/>
            <w:tcBorders>
              <w:top w:val="nil"/>
              <w:left w:val="nil"/>
              <w:bottom w:val="single" w:sz="8" w:space="0" w:color="auto"/>
              <w:right w:val="single" w:sz="8" w:space="0" w:color="auto"/>
            </w:tcBorders>
            <w:shd w:val="clear" w:color="auto" w:fill="auto"/>
            <w:noWrap/>
            <w:vAlign w:val="center"/>
            <w:hideMark/>
          </w:tcPr>
          <w:p w14:paraId="0FDEF85B" w14:textId="65B1A9C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5.80%</w:t>
            </w:r>
          </w:p>
        </w:tc>
      </w:tr>
      <w:tr w:rsidR="00E561A5" w:rsidRPr="00C52F8D" w14:paraId="4370A730"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AE6A9AD"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MEA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7E0843A9" w14:textId="639A4DD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7.51%</w:t>
            </w:r>
          </w:p>
        </w:tc>
        <w:tc>
          <w:tcPr>
            <w:tcW w:w="1000" w:type="dxa"/>
            <w:tcBorders>
              <w:top w:val="nil"/>
              <w:left w:val="nil"/>
              <w:bottom w:val="single" w:sz="8" w:space="0" w:color="auto"/>
              <w:right w:val="single" w:sz="8" w:space="0" w:color="auto"/>
            </w:tcBorders>
            <w:shd w:val="clear" w:color="000000" w:fill="FFFFFF"/>
            <w:noWrap/>
            <w:vAlign w:val="center"/>
            <w:hideMark/>
          </w:tcPr>
          <w:p w14:paraId="1E18A74D" w14:textId="572E0B0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7.54%</w:t>
            </w:r>
          </w:p>
        </w:tc>
        <w:tc>
          <w:tcPr>
            <w:tcW w:w="1000" w:type="dxa"/>
            <w:tcBorders>
              <w:top w:val="nil"/>
              <w:left w:val="nil"/>
              <w:bottom w:val="single" w:sz="8" w:space="0" w:color="auto"/>
              <w:right w:val="single" w:sz="8" w:space="0" w:color="auto"/>
            </w:tcBorders>
            <w:shd w:val="clear" w:color="000000" w:fill="FFFFFF"/>
            <w:noWrap/>
            <w:vAlign w:val="center"/>
            <w:hideMark/>
          </w:tcPr>
          <w:p w14:paraId="32D70705" w14:textId="2D45998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7.46%</w:t>
            </w:r>
          </w:p>
        </w:tc>
        <w:tc>
          <w:tcPr>
            <w:tcW w:w="1000" w:type="dxa"/>
            <w:tcBorders>
              <w:top w:val="nil"/>
              <w:left w:val="nil"/>
              <w:bottom w:val="single" w:sz="8" w:space="0" w:color="auto"/>
              <w:right w:val="single" w:sz="8" w:space="0" w:color="auto"/>
            </w:tcBorders>
            <w:shd w:val="clear" w:color="000000" w:fill="FFFFFF"/>
            <w:noWrap/>
            <w:vAlign w:val="center"/>
            <w:hideMark/>
          </w:tcPr>
          <w:p w14:paraId="7E3520AE" w14:textId="1DB8319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7.13%</w:t>
            </w:r>
          </w:p>
        </w:tc>
        <w:tc>
          <w:tcPr>
            <w:tcW w:w="1000" w:type="dxa"/>
            <w:tcBorders>
              <w:top w:val="nil"/>
              <w:left w:val="nil"/>
              <w:bottom w:val="single" w:sz="8" w:space="0" w:color="auto"/>
              <w:right w:val="single" w:sz="8" w:space="0" w:color="auto"/>
            </w:tcBorders>
            <w:shd w:val="clear" w:color="000000" w:fill="FFFFFF"/>
            <w:noWrap/>
            <w:vAlign w:val="center"/>
            <w:hideMark/>
          </w:tcPr>
          <w:p w14:paraId="5733B98E" w14:textId="3C7C928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6.71%</w:t>
            </w:r>
          </w:p>
        </w:tc>
        <w:tc>
          <w:tcPr>
            <w:tcW w:w="1000" w:type="dxa"/>
            <w:tcBorders>
              <w:top w:val="nil"/>
              <w:left w:val="nil"/>
              <w:bottom w:val="single" w:sz="8" w:space="0" w:color="auto"/>
              <w:right w:val="single" w:sz="8" w:space="0" w:color="auto"/>
            </w:tcBorders>
            <w:shd w:val="clear" w:color="000000" w:fill="FFFFFF"/>
            <w:noWrap/>
            <w:vAlign w:val="center"/>
            <w:hideMark/>
          </w:tcPr>
          <w:p w14:paraId="766270A6" w14:textId="7525AEB5"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000" w:type="dxa"/>
            <w:tcBorders>
              <w:top w:val="nil"/>
              <w:left w:val="nil"/>
              <w:bottom w:val="single" w:sz="8" w:space="0" w:color="auto"/>
              <w:right w:val="single" w:sz="8" w:space="0" w:color="auto"/>
            </w:tcBorders>
            <w:shd w:val="clear" w:color="000000" w:fill="FFFFFF"/>
            <w:noWrap/>
            <w:vAlign w:val="center"/>
            <w:hideMark/>
          </w:tcPr>
          <w:p w14:paraId="39887802" w14:textId="41AC4147"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bl>
    <w:p w14:paraId="78C49D53" w14:textId="7BDDEF80" w:rsidR="0068477D" w:rsidRPr="002B5730" w:rsidRDefault="00C52F8D" w:rsidP="0068477D">
      <w:pPr>
        <w:rPr>
          <w:color w:val="000000" w:themeColor="text1"/>
        </w:rPr>
      </w:pPr>
      <w:r w:rsidRPr="00C52F8D">
        <w:rPr>
          <w:rFonts w:ascii="Arial" w:eastAsia="Arial" w:hAnsi="Arial" w:cs="Arial"/>
          <w:noProof/>
          <w:color w:val="000000" w:themeColor="text1"/>
          <w:sz w:val="24"/>
          <w:szCs w:val="24"/>
          <w:lang w:val="en-US"/>
        </w:rPr>
        <mc:AlternateContent>
          <mc:Choice Requires="wps">
            <w:drawing>
              <wp:anchor distT="45720" distB="45720" distL="114300" distR="114300" simplePos="0" relativeHeight="252547072" behindDoc="0" locked="0" layoutInCell="1" allowOverlap="1" wp14:anchorId="75EE7A25" wp14:editId="4A970F02">
                <wp:simplePos x="0" y="0"/>
                <wp:positionH relativeFrom="column">
                  <wp:posOffset>-83185</wp:posOffset>
                </wp:positionH>
                <wp:positionV relativeFrom="paragraph">
                  <wp:posOffset>454025</wp:posOffset>
                </wp:positionV>
                <wp:extent cx="6604635" cy="1324610"/>
                <wp:effectExtent l="76200" t="57150" r="100965" b="123190"/>
                <wp:wrapSquare wrapText="bothSides"/>
                <wp:docPr id="2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4635" cy="132461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5"/>
                        </a:lnRef>
                        <a:fillRef idx="2">
                          <a:schemeClr val="accent5"/>
                        </a:fillRef>
                        <a:effectRef idx="1">
                          <a:schemeClr val="accent5"/>
                        </a:effectRef>
                        <a:fontRef idx="minor">
                          <a:schemeClr val="dk1"/>
                        </a:fontRef>
                      </wps:style>
                      <wps:txbx>
                        <w:txbxContent>
                          <w:p w14:paraId="3A67D24E" w14:textId="77777777" w:rsidR="004357B7" w:rsidRDefault="004357B7" w:rsidP="00993907">
                            <w:pPr>
                              <w:spacing w:line="360" w:lineRule="auto"/>
                              <w:ind w:left="720" w:hanging="360"/>
                              <w:jc w:val="both"/>
                            </w:pPr>
                          </w:p>
                          <w:p w14:paraId="40D28C52" w14:textId="495E1C13" w:rsidR="00C52F8D" w:rsidRPr="004357B7" w:rsidRDefault="00C52F8D" w:rsidP="00F14E20">
                            <w:pPr>
                              <w:pStyle w:val="ListParagraph"/>
                              <w:numPr>
                                <w:ilvl w:val="0"/>
                                <w:numId w:val="13"/>
                              </w:numPr>
                              <w:spacing w:line="360" w:lineRule="auto"/>
                              <w:jc w:val="both"/>
                              <w:rPr>
                                <w:color w:val="FFFFFF" w:themeColor="background1"/>
                              </w:rPr>
                            </w:pPr>
                            <w:r w:rsidRPr="004357B7">
                              <w:rPr>
                                <w:noProof/>
                                <w:color w:val="000000" w:themeColor="text1"/>
                                <w:sz w:val="24"/>
                                <w:szCs w:val="24"/>
                              </w:rPr>
                              <w:t>With the countries moving towards more and more sustainable energy solutions, the demand for wind energy is expected to grow exponentially in the Asia Pacific during the forecast period, hence the region will keep the</w:t>
                            </w:r>
                            <w:r w:rsidR="004357B7">
                              <w:rPr>
                                <w:noProof/>
                                <w:color w:val="000000" w:themeColor="text1"/>
                                <w:sz w:val="24"/>
                                <w:szCs w:val="24"/>
                              </w:rPr>
                              <w:t xml:space="preserve"> dominating share in the global market.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E7A25" id="_x0000_s1057" type="#_x0000_t202" style="position:absolute;margin-left:-6.55pt;margin-top:35.75pt;width:520.05pt;height:104.3pt;z-index:252547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" fillcolor="#91bce3 [2168]" stroked="f" strokeweight=".5pt">
                <v:fill color2="#7aaddd [2616]" rotate="t" colors="0 #b1cbe9;.5 #a3c1e5;1 #92b9e4" focus="100%" type="gradient">
                  <o:fill v:ext="view" type="gradientUnscaled"/>
                </v:fill>
                <v:shadow on="t" color="black" opacity="20971f" offset="0,2.2pt"/>
                <v:textbox>
                  <w:txbxContent>
                    <w:p w14:paraId="3A67D24E" w14:textId="77777777" w:rsidR="004357B7" w:rsidRDefault="004357B7" w:rsidP="00993907">
                      <w:pPr>
                        <w:spacing w:line="360" w:lineRule="auto"/>
                        <w:ind w:left="720" w:hanging="360"/>
                        <w:jc w:val="both"/>
                      </w:pPr>
                    </w:p>
                    <w:p w14:paraId="40D28C52" w14:textId="495E1C13" w:rsidR="00C52F8D" w:rsidRPr="004357B7" w:rsidRDefault="00C52F8D" w:rsidP="00F14E20">
                      <w:pPr>
                        <w:pStyle w:val="ListParagraph"/>
                        <w:numPr>
                          <w:ilvl w:val="0"/>
                          <w:numId w:val="13"/>
                        </w:numPr>
                        <w:spacing w:line="360" w:lineRule="auto"/>
                        <w:jc w:val="both"/>
                        <w:rPr>
                          <w:color w:val="FFFFFF" w:themeColor="background1"/>
                        </w:rPr>
                      </w:pPr>
                      <w:r w:rsidRPr="004357B7">
                        <w:rPr>
                          <w:noProof/>
                          <w:color w:val="000000" w:themeColor="text1"/>
                          <w:sz w:val="24"/>
                          <w:szCs w:val="24"/>
                        </w:rPr>
                        <w:t>With the countries moving towards more and more sustainable energy solutions, the demand for wind energy is expected to grow exponentially in the Asia Pacific during the forecast period, hence the region will keep the</w:t>
                      </w:r>
                      <w:r w:rsidR="004357B7">
                        <w:rPr>
                          <w:noProof/>
                          <w:color w:val="000000" w:themeColor="text1"/>
                          <w:sz w:val="24"/>
                          <w:szCs w:val="24"/>
                        </w:rPr>
                        <w:t xml:space="preserve"> dominating share in the global market.</w:t>
                      </w:r>
                    </w:p>
                  </w:txbxContent>
                </v:textbox>
                <w10:wrap type="square"/>
              </v:shape>
            </w:pict>
          </mc:Fallback>
        </mc:AlternateContent>
      </w:r>
    </w:p>
    <w:p w14:paraId="0676A6FD" w14:textId="77777777" w:rsidR="006E66C6" w:rsidRDefault="006E66C6" w:rsidP="00CB55FA">
      <w:pPr>
        <w:spacing w:line="360" w:lineRule="auto"/>
        <w:jc w:val="both"/>
        <w:rPr>
          <w:rFonts w:ascii="Arial" w:eastAsia="Arial" w:hAnsi="Arial" w:cs="Arial"/>
          <w:noProof/>
          <w:color w:val="000000" w:themeColor="text1"/>
          <w:sz w:val="24"/>
          <w:szCs w:val="24"/>
          <w:lang w:val="en-US"/>
        </w:rPr>
      </w:pPr>
    </w:p>
    <w:p w14:paraId="3193CABA" w14:textId="2027917A" w:rsidR="006E66C6" w:rsidRDefault="006E66C6" w:rsidP="0068477D">
      <w:pPr>
        <w:rPr>
          <w:color w:val="000000" w:themeColor="text1"/>
        </w:rPr>
      </w:pPr>
    </w:p>
    <w:p w14:paraId="2904AF51" w14:textId="33C68088" w:rsidR="00650D00" w:rsidRDefault="00650D00" w:rsidP="0068477D">
      <w:pPr>
        <w:rPr>
          <w:color w:val="000000" w:themeColor="text1"/>
        </w:rPr>
      </w:pPr>
    </w:p>
    <w:p w14:paraId="613DAD88" w14:textId="1637293A" w:rsidR="00650D00" w:rsidRDefault="00650D00" w:rsidP="0068477D">
      <w:pPr>
        <w:rPr>
          <w:color w:val="000000" w:themeColor="text1"/>
        </w:rPr>
      </w:pPr>
    </w:p>
    <w:p w14:paraId="5D356259" w14:textId="640AC6B9" w:rsidR="00650D00" w:rsidRDefault="00650D00" w:rsidP="0068477D">
      <w:pPr>
        <w:rPr>
          <w:color w:val="000000" w:themeColor="text1"/>
        </w:rPr>
      </w:pPr>
    </w:p>
    <w:p w14:paraId="0C76919C" w14:textId="3BBCBE73" w:rsidR="00650D00" w:rsidRDefault="00650D00" w:rsidP="0068477D">
      <w:pPr>
        <w:rPr>
          <w:color w:val="000000" w:themeColor="text1"/>
        </w:rPr>
      </w:pPr>
    </w:p>
    <w:p w14:paraId="52E32522" w14:textId="01465EC9" w:rsidR="00650D00" w:rsidRDefault="00650D00" w:rsidP="0068477D">
      <w:pPr>
        <w:rPr>
          <w:color w:val="000000" w:themeColor="text1"/>
        </w:rPr>
      </w:pPr>
    </w:p>
    <w:p w14:paraId="03AEFB6C" w14:textId="77777777" w:rsidR="00410F69" w:rsidRDefault="00410F69" w:rsidP="0068477D">
      <w:pPr>
        <w:rPr>
          <w:color w:val="000000" w:themeColor="text1"/>
        </w:rPr>
      </w:pPr>
    </w:p>
    <w:p w14:paraId="7B596A0A" w14:textId="77777777" w:rsidR="00650D00" w:rsidRDefault="00650D00" w:rsidP="0068477D">
      <w:pPr>
        <w:rPr>
          <w:color w:val="000000" w:themeColor="text1"/>
        </w:rPr>
      </w:pPr>
    </w:p>
    <w:p w14:paraId="6D47CAED" w14:textId="77777777" w:rsidR="000B6683" w:rsidRDefault="000B6683" w:rsidP="009E126D">
      <w:pPr>
        <w:spacing w:line="360" w:lineRule="auto"/>
        <w:textAlignment w:val="baseline"/>
        <w:rPr>
          <w:rFonts w:ascii="Arial" w:hAnsi="Arial" w:cs="Arial"/>
          <w:b/>
          <w:bCs/>
          <w:sz w:val="24"/>
          <w:szCs w:val="24"/>
        </w:rPr>
      </w:pPr>
    </w:p>
    <w:p w14:paraId="74A3AB77" w14:textId="1D0894F9" w:rsidR="009E126D" w:rsidRPr="0061645E" w:rsidRDefault="009E126D" w:rsidP="009E126D">
      <w:pPr>
        <w:spacing w:line="360" w:lineRule="auto"/>
        <w:textAlignment w:val="baseline"/>
        <w:rPr>
          <w:rFonts w:ascii="Arial" w:hAnsi="Arial" w:cs="Arial"/>
          <w:b/>
          <w:bCs/>
          <w:sz w:val="24"/>
          <w:szCs w:val="24"/>
        </w:rPr>
      </w:pPr>
      <w:r w:rsidRPr="0061645E">
        <w:rPr>
          <w:rFonts w:ascii="Arial" w:hAnsi="Arial" w:cs="Arial"/>
          <w:b/>
          <w:bCs/>
          <w:sz w:val="24"/>
          <w:szCs w:val="24"/>
        </w:rPr>
        <w:lastRenderedPageBreak/>
        <w:t>3.1.9. Sales By Company</w:t>
      </w:r>
    </w:p>
    <w:p w14:paraId="7E42E419" w14:textId="3045FF70" w:rsidR="0068477D" w:rsidRPr="0061645E" w:rsidRDefault="009E126D" w:rsidP="009E126D">
      <w:pPr>
        <w:spacing w:line="360" w:lineRule="auto"/>
        <w:textAlignment w:val="baseline"/>
        <w:rPr>
          <w:rFonts w:ascii="Arial" w:hAnsi="Arial" w:cs="Arial"/>
          <w:b/>
          <w:bCs/>
          <w:sz w:val="24"/>
          <w:szCs w:val="24"/>
        </w:rPr>
      </w:pPr>
      <w:r w:rsidRPr="0061645E">
        <w:rPr>
          <w:rFonts w:ascii="Arial" w:hAnsi="Arial" w:cs="Arial"/>
          <w:b/>
          <w:bCs/>
          <w:sz w:val="24"/>
          <w:szCs w:val="24"/>
        </w:rPr>
        <w:t>Global Vinyl Ester Resin Sales, By Company, By Volume</w:t>
      </w:r>
      <w:r w:rsidR="00274F09">
        <w:rPr>
          <w:rFonts w:ascii="Arial" w:hAnsi="Arial" w:cs="Arial"/>
          <w:b/>
          <w:bCs/>
          <w:sz w:val="24"/>
          <w:szCs w:val="24"/>
        </w:rPr>
        <w:t xml:space="preserve"> (000’ Tonnes)</w:t>
      </w:r>
      <w:r w:rsidR="00650D00">
        <w:rPr>
          <w:rFonts w:ascii="Arial" w:hAnsi="Arial" w:cs="Arial"/>
          <w:b/>
          <w:bCs/>
          <w:sz w:val="24"/>
          <w:szCs w:val="24"/>
        </w:rPr>
        <w:t xml:space="preserve"> </w:t>
      </w:r>
      <w:r w:rsidR="00CA3653">
        <w:rPr>
          <w:rFonts w:ascii="Arial" w:hAnsi="Arial" w:cs="Arial"/>
          <w:b/>
          <w:bCs/>
          <w:sz w:val="24"/>
          <w:szCs w:val="24"/>
        </w:rPr>
        <w:t>(%)</w:t>
      </w:r>
      <w:r w:rsidRPr="0061645E">
        <w:rPr>
          <w:rFonts w:ascii="Arial" w:hAnsi="Arial" w:cs="Arial"/>
          <w:b/>
          <w:bCs/>
          <w:sz w:val="24"/>
          <w:szCs w:val="24"/>
        </w:rPr>
        <w:t>, 2020</w:t>
      </w:r>
    </w:p>
    <w:p w14:paraId="67359049" w14:textId="6C85429E" w:rsidR="0068477D" w:rsidRPr="002B5730" w:rsidRDefault="00064CBC" w:rsidP="0068477D">
      <w:pPr>
        <w:rPr>
          <w:color w:val="000000" w:themeColor="text1"/>
          <w14:textOutline w14:w="9525" w14:cap="rnd" w14:cmpd="sng" w14:algn="ctr">
            <w14:noFill/>
            <w14:prstDash w14:val="solid"/>
            <w14:bevel/>
          </w14:textOutline>
        </w:rPr>
      </w:pPr>
      <w:r w:rsidRPr="002B5730">
        <w:rPr>
          <w:noProof/>
          <w:color w:val="000000" w:themeColor="text1"/>
        </w:rPr>
        <mc:AlternateContent>
          <mc:Choice Requires="wps">
            <w:drawing>
              <wp:anchor distT="0" distB="0" distL="114300" distR="114300" simplePos="0" relativeHeight="251753472" behindDoc="0" locked="0" layoutInCell="1" allowOverlap="1" wp14:anchorId="18636CA4" wp14:editId="38C28745">
                <wp:simplePos x="0" y="0"/>
                <wp:positionH relativeFrom="margin">
                  <wp:posOffset>2393950</wp:posOffset>
                </wp:positionH>
                <wp:positionV relativeFrom="paragraph">
                  <wp:posOffset>3814445</wp:posOffset>
                </wp:positionV>
                <wp:extent cx="4074795" cy="415290"/>
                <wp:effectExtent l="0" t="0" r="0" b="0"/>
                <wp:wrapNone/>
                <wp:docPr id="580" name="TextBox 4"/>
                <wp:cNvGraphicFramePr/>
                <a:graphic xmlns:a="http://schemas.openxmlformats.org/drawingml/2006/main">
                  <a:graphicData uri="http://schemas.microsoft.com/office/word/2010/wordprocessingShape">
                    <wps:wsp>
                      <wps:cNvSpPr txBox="1"/>
                      <wps:spPr>
                        <a:xfrm>
                          <a:off x="0" y="0"/>
                          <a:ext cx="4074795" cy="415290"/>
                        </a:xfrm>
                        <a:prstGeom prst="rect">
                          <a:avLst/>
                        </a:prstGeom>
                        <a:noFill/>
                      </wps:spPr>
                      <wps:txbx>
                        <w:txbxContent>
                          <w:p w14:paraId="3F896E64" w14:textId="7AAF41F4"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Poliya</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Hexion Inc., DIC Corporation</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Saudi Arabia Industrial Resins Ltd.</w:t>
                            </w:r>
                            <w:r w:rsidRPr="00CE35EB">
                              <w:rPr>
                                <w:rFonts w:ascii="Verdana" w:eastAsia="Verdana" w:hAnsi="Verdana" w:cs="Verdana"/>
                                <w:i/>
                                <w:iCs/>
                                <w:color w:val="7F7F7F"/>
                                <w:kern w:val="24"/>
                                <w:sz w:val="12"/>
                                <w:szCs w:val="12"/>
                                <w14:textFill>
                                  <w14:solidFill>
                                    <w14:srgbClr w14:val="7F7F7F">
                                      <w14:lumMod w14:val="50000"/>
                                    </w14:srgbClr>
                                  </w14:solidFill>
                                </w14:textFill>
                              </w:rPr>
                              <w:t>.,</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Reinhold GmbH, Interplastic Corporatio, Allnex Group, Sewon Chemical, Innovative Resins Pvt. Ltd., Orson Chemicals etc.</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b/>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165CDAC8" w14:textId="77777777"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spAutoFit/>
                      </wps:bodyPr>
                    </wps:wsp>
                  </a:graphicData>
                </a:graphic>
              </wp:anchor>
            </w:drawing>
          </mc:Choice>
          <mc:Fallback>
            <w:pict>
              <v:shape w14:anchorId="18636CA4" id="_x0000_s1058" type="#_x0000_t202" style="position:absolute;margin-left:188.5pt;margin-top:300.35pt;width:320.85pt;height:32.7pt;z-index:251753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" filled="f" stroked="f">
                <v:textbox style="mso-fit-shape-to-text:t">
                  <w:txbxContent>
                    <w:p w14:paraId="3F896E64" w14:textId="7AAF41F4"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Poliya</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Hexion Inc., DIC Corporation</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Saudi Arabia Industrial Resins Ltd.</w:t>
                      </w:r>
                      <w:r w:rsidRPr="00CE35EB">
                        <w:rPr>
                          <w:rFonts w:ascii="Verdana" w:eastAsia="Verdana" w:hAnsi="Verdana" w:cs="Verdana"/>
                          <w:i/>
                          <w:iCs/>
                          <w:color w:val="7F7F7F"/>
                          <w:kern w:val="24"/>
                          <w:sz w:val="12"/>
                          <w:szCs w:val="12"/>
                          <w14:textFill>
                            <w14:solidFill>
                              <w14:srgbClr w14:val="7F7F7F">
                                <w14:lumMod w14:val="50000"/>
                              </w14:srgbClr>
                            </w14:solidFill>
                          </w14:textFill>
                        </w:rPr>
                        <w:t>.,</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Reinhold GmbH, Interplastic Corporatio, Allnex Group, Sewon Chemical, Innovative Resins Pvt. Ltd., Orson Chemicals etc.</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b/>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165CDAC8" w14:textId="77777777"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r w:rsidR="0068477D" w:rsidRPr="002B5730">
        <w:rPr>
          <w:noProof/>
          <w:color w:val="000000" w:themeColor="text1"/>
        </w:rPr>
        <w:drawing>
          <wp:inline distT="0" distB="0" distL="0" distR="0" wp14:anchorId="047FA9F1" wp14:editId="5E9C17F5">
            <wp:extent cx="6467475" cy="3519259"/>
            <wp:effectExtent l="0" t="0" r="0" b="5080"/>
            <wp:docPr id="602" name="Chart 60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CED2E71" w14:textId="3C31D9FE" w:rsidR="0068477D" w:rsidRPr="002B5730" w:rsidRDefault="0068477D" w:rsidP="0068477D">
      <w:pPr>
        <w:rPr>
          <w:color w:val="000000" w:themeColor="text1"/>
        </w:rPr>
      </w:pPr>
    </w:p>
    <w:p w14:paraId="021B6A70" w14:textId="03C5E080" w:rsidR="0068477D" w:rsidRPr="002B5730" w:rsidRDefault="00064CBC" w:rsidP="0068477D">
      <w:pPr>
        <w:tabs>
          <w:tab w:val="left" w:pos="1350"/>
        </w:tabs>
        <w:rPr>
          <w:color w:val="000000" w:themeColor="text1"/>
        </w:rPr>
      </w:pPr>
      <w:r w:rsidRPr="00C14303">
        <w:rPr>
          <w:rFonts w:ascii="Arial" w:eastAsia="Arial" w:hAnsi="Arial" w:cs="Arial"/>
          <w:bCs/>
          <w:noProof/>
          <w:color w:val="000000" w:themeColor="text1"/>
          <w:sz w:val="24"/>
          <w:szCs w:val="24"/>
        </w:rPr>
        <mc:AlternateContent>
          <mc:Choice Requires="wps">
            <w:drawing>
              <wp:anchor distT="45720" distB="45720" distL="114300" distR="114300" simplePos="0" relativeHeight="252656640" behindDoc="0" locked="0" layoutInCell="1" allowOverlap="1" wp14:anchorId="159BDF18" wp14:editId="5B158615">
                <wp:simplePos x="0" y="0"/>
                <wp:positionH relativeFrom="column">
                  <wp:posOffset>-6202</wp:posOffset>
                </wp:positionH>
                <wp:positionV relativeFrom="paragraph">
                  <wp:posOffset>524450</wp:posOffset>
                </wp:positionV>
                <wp:extent cx="6540500" cy="3238943"/>
                <wp:effectExtent l="76200" t="57150" r="69850" b="952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0" cy="3238943"/>
                        </a:xfrm>
                        <a:prstGeom prst="rect">
                          <a:avLst/>
                        </a:prstGeom>
                        <a:solidFill>
                          <a:schemeClr val="accent3">
                            <a:alpha val="50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rgbClr r="0" g="0" b="0"/>
                        </a:lnRef>
                        <a:fillRef idx="0">
                          <a:scrgbClr r="0" g="0" b="0"/>
                        </a:fillRef>
                        <a:effectRef idx="0">
                          <a:scrgbClr r="0" g="0" b="0"/>
                        </a:effectRef>
                        <a:fontRef idx="minor">
                          <a:schemeClr val="lt1"/>
                        </a:fontRef>
                      </wps:style>
                      <wps:txbx>
                        <w:txbxContent>
                          <w:p w14:paraId="4D2C99C7"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AOC is leading the market, followed by INEOS Composites and Swancor Holding Co., Ltd. </w:t>
                            </w:r>
                          </w:p>
                          <w:p w14:paraId="4314470D"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AOC, the leader in composites market, has been able to bring novel styrene free resins to commercial sales in the last twenty years and has also partnered with various companies to develop out of the box solutions which may bring both sustainability and performance.</w:t>
                            </w:r>
                          </w:p>
                          <w:p w14:paraId="7BF69CCE"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INEOS Composites provides high quality vinyl ester products such as AME™, Arotran™, Derakane™, Derakane™ Signia™, Hetron™.</w:t>
                            </w:r>
                          </w:p>
                          <w:p w14:paraId="3EEA77EF"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Most of the Indian companies such as Mechemco resins Pvt Ltd., Innovative Resins Pvt. Ltd. etc. manufacture vinyl ester of INEOS’s vinyl ester quality. The major drivers identified for their growth are robust supply chain management clubbed with proposed expansion plans for upcoming Vinyl Ester Resin manufacturing facilities.</w:t>
                            </w:r>
                          </w:p>
                          <w:p w14:paraId="4407D148" w14:textId="77777777" w:rsidR="00064CBC" w:rsidRDefault="00064CBC" w:rsidP="00064C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BDF18" id="_x0000_s1059" type="#_x0000_t202" style="position:absolute;margin-left:-.5pt;margin-top:41.3pt;width:515pt;height:255.05pt;z-index:25265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" fillcolor="#a5a5a5 [3206]" stroked="f">
                <v:fill opacity="32896f"/>
                <v:shadow on="t" color="black" opacity="20971f" offset="0,2.2pt"/>
                <v:textbox>
                  <w:txbxContent>
                    <w:p w14:paraId="4D2C99C7"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AOC is leading the market, followed by INEOS Composites and Swancor Holding Co., Ltd. </w:t>
                      </w:r>
                    </w:p>
                    <w:p w14:paraId="4314470D"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AOC, the leader in composites market, has been able to bring novel styrene free resins to commercial sales in the last twenty years and has also partnered with various companies to develop out of the box solutions which may bring both sustainability and performance.</w:t>
                      </w:r>
                    </w:p>
                    <w:p w14:paraId="7BF69CCE"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INEOS Composites provides high quality vinyl ester products such as AME™, Arotran™, Derakane™, Derakane™ Signia™, Hetron™.</w:t>
                      </w:r>
                    </w:p>
                    <w:p w14:paraId="3EEA77EF"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Most of the Indian companies such as Mechemco resins Pvt Ltd., Innovative Resins Pvt. Ltd. etc. manufacture vinyl ester of INEOS’s vinyl ester quality. The major drivers identified for their growth are robust supply chain management clubbed with proposed expansion plans for upcoming Vinyl Ester Resin manufacturing facilities.</w:t>
                      </w:r>
                    </w:p>
                    <w:p w14:paraId="4407D148" w14:textId="77777777" w:rsidR="00064CBC" w:rsidRDefault="00064CBC" w:rsidP="00064CBC"/>
                  </w:txbxContent>
                </v:textbox>
                <w10:wrap type="square"/>
              </v:shape>
            </w:pict>
          </mc:Fallback>
        </mc:AlternateContent>
      </w:r>
    </w:p>
    <w:p w14:paraId="424D00C6" w14:textId="5A8D70BB" w:rsidR="00925089" w:rsidRDefault="00925089" w:rsidP="002B5730">
      <w:pPr>
        <w:tabs>
          <w:tab w:val="left" w:pos="1530"/>
        </w:tabs>
        <w:spacing w:line="480" w:lineRule="auto"/>
        <w:rPr>
          <w:rFonts w:ascii="Arial" w:eastAsia="Arial" w:hAnsi="Arial" w:cs="Arial"/>
          <w:b/>
          <w:color w:val="000000" w:themeColor="text1"/>
          <w:sz w:val="24"/>
          <w:szCs w:val="24"/>
        </w:rPr>
      </w:pPr>
    </w:p>
    <w:p w14:paraId="31C11D60" w14:textId="7F2A8940" w:rsidR="00925089" w:rsidRDefault="000B79CA" w:rsidP="002B5730">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w:lastRenderedPageBreak/>
        <w:drawing>
          <wp:anchor distT="0" distB="0" distL="114300" distR="114300" simplePos="0" relativeHeight="252239872" behindDoc="1" locked="0" layoutInCell="1" allowOverlap="1" wp14:anchorId="53564A5F" wp14:editId="00CFA73C">
            <wp:simplePos x="0" y="0"/>
            <wp:positionH relativeFrom="margin">
              <wp:align>center</wp:align>
            </wp:positionH>
            <wp:positionV relativeFrom="paragraph">
              <wp:posOffset>-1299121</wp:posOffset>
            </wp:positionV>
            <wp:extent cx="7562850" cy="10868660"/>
            <wp:effectExtent l="0" t="0" r="0" b="8890"/>
            <wp:wrapNone/>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62850" cy="10868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CA117B" w14:textId="4BD8E85A" w:rsidR="00925089" w:rsidRDefault="00925089" w:rsidP="002B5730">
      <w:pPr>
        <w:tabs>
          <w:tab w:val="left" w:pos="1530"/>
        </w:tabs>
        <w:spacing w:line="480" w:lineRule="auto"/>
        <w:rPr>
          <w:rFonts w:ascii="Arial" w:eastAsia="Arial" w:hAnsi="Arial" w:cs="Arial"/>
          <w:b/>
          <w:color w:val="000000" w:themeColor="text1"/>
          <w:sz w:val="24"/>
          <w:szCs w:val="24"/>
        </w:rPr>
      </w:pPr>
    </w:p>
    <w:p w14:paraId="4B785E81" w14:textId="1CF10EE2" w:rsidR="002F031F" w:rsidRDefault="002F031F" w:rsidP="002B5730">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mc:AlternateContent>
          <mc:Choice Requires="wps">
            <w:drawing>
              <wp:anchor distT="0" distB="0" distL="114300" distR="114300" simplePos="0" relativeHeight="252128256" behindDoc="0" locked="0" layoutInCell="1" allowOverlap="1" wp14:anchorId="68996F3C" wp14:editId="24CBD7D6">
                <wp:simplePos x="0" y="0"/>
                <wp:positionH relativeFrom="page">
                  <wp:posOffset>1631861</wp:posOffset>
                </wp:positionH>
                <wp:positionV relativeFrom="paragraph">
                  <wp:posOffset>112100</wp:posOffset>
                </wp:positionV>
                <wp:extent cx="4200525" cy="2543175"/>
                <wp:effectExtent l="0" t="0" r="0" b="0"/>
                <wp:wrapNone/>
                <wp:docPr id="178"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0525" cy="2543175"/>
                        </a:xfrm>
                        <a:prstGeom prst="rect">
                          <a:avLst/>
                        </a:prstGeom>
                      </wps:spPr>
                      <wps:txbx>
                        <w:txbxContent>
                          <w:p w14:paraId="244B90F4" w14:textId="125EBDE2" w:rsidR="000627CD" w:rsidRPr="0060300B" w:rsidRDefault="000627CD" w:rsidP="000627CD">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ASIA PACIFIC VINYL ESTER RESIN </w:t>
                            </w:r>
                            <w:r w:rsidR="00D5446C">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68996F3C" id="Content Placeholder 2" o:spid="_x0000_s1060" type="#_x0000_t202" style="position:absolute;margin-left:128.5pt;margin-top:8.85pt;width:330.75pt;height:200.25pt;z-index:25212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" filled="f" stroked="f">
                <v:textbox inset="2.30908mm,1.1546mm,2.30908mm,1.1546mm">
                  <w:txbxContent>
                    <w:p w14:paraId="244B90F4" w14:textId="125EBDE2" w:rsidR="000627CD" w:rsidRPr="0060300B" w:rsidRDefault="000627CD" w:rsidP="000627CD">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ASIA PACIFIC VINYL ESTER RESIN </w:t>
                      </w:r>
                      <w:r w:rsidR="00D5446C">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7B7227A2" w14:textId="3376E021" w:rsidR="002F031F" w:rsidRDefault="002F031F" w:rsidP="002B5730">
      <w:pPr>
        <w:tabs>
          <w:tab w:val="left" w:pos="1530"/>
        </w:tabs>
        <w:spacing w:line="480" w:lineRule="auto"/>
        <w:rPr>
          <w:rFonts w:ascii="Arial" w:eastAsia="Arial" w:hAnsi="Arial" w:cs="Arial"/>
          <w:b/>
          <w:color w:val="000000" w:themeColor="text1"/>
          <w:sz w:val="24"/>
          <w:szCs w:val="24"/>
        </w:rPr>
      </w:pPr>
    </w:p>
    <w:p w14:paraId="4919FCAA" w14:textId="4587264D" w:rsidR="002F031F" w:rsidRDefault="002F031F" w:rsidP="002B5730">
      <w:pPr>
        <w:tabs>
          <w:tab w:val="left" w:pos="1530"/>
        </w:tabs>
        <w:spacing w:line="480" w:lineRule="auto"/>
        <w:rPr>
          <w:rFonts w:ascii="Arial" w:eastAsia="Arial" w:hAnsi="Arial" w:cs="Arial"/>
          <w:b/>
          <w:color w:val="000000" w:themeColor="text1"/>
          <w:sz w:val="24"/>
          <w:szCs w:val="24"/>
        </w:rPr>
      </w:pPr>
    </w:p>
    <w:p w14:paraId="424D5150" w14:textId="6C6AB7D9" w:rsidR="002F031F" w:rsidRDefault="002F031F" w:rsidP="002B5730">
      <w:pPr>
        <w:tabs>
          <w:tab w:val="left" w:pos="1530"/>
        </w:tabs>
        <w:spacing w:line="480" w:lineRule="auto"/>
        <w:rPr>
          <w:rFonts w:ascii="Arial" w:eastAsia="Arial" w:hAnsi="Arial" w:cs="Arial"/>
          <w:b/>
          <w:color w:val="000000" w:themeColor="text1"/>
          <w:sz w:val="24"/>
          <w:szCs w:val="24"/>
        </w:rPr>
      </w:pPr>
    </w:p>
    <w:p w14:paraId="34FF2C27" w14:textId="618ACEC8" w:rsidR="002F031F" w:rsidRDefault="002F031F" w:rsidP="002B5730">
      <w:pPr>
        <w:tabs>
          <w:tab w:val="left" w:pos="1530"/>
        </w:tabs>
        <w:spacing w:line="480" w:lineRule="auto"/>
        <w:rPr>
          <w:rFonts w:ascii="Arial" w:eastAsia="Arial" w:hAnsi="Arial" w:cs="Arial"/>
          <w:b/>
          <w:color w:val="000000" w:themeColor="text1"/>
          <w:sz w:val="24"/>
          <w:szCs w:val="24"/>
        </w:rPr>
      </w:pPr>
    </w:p>
    <w:p w14:paraId="08D78E66" w14:textId="485BB38B" w:rsidR="002F031F" w:rsidRDefault="002F031F" w:rsidP="002B5730">
      <w:pPr>
        <w:tabs>
          <w:tab w:val="left" w:pos="1530"/>
        </w:tabs>
        <w:spacing w:line="480" w:lineRule="auto"/>
        <w:rPr>
          <w:rFonts w:ascii="Arial" w:eastAsia="Arial" w:hAnsi="Arial" w:cs="Arial"/>
          <w:b/>
          <w:color w:val="000000" w:themeColor="text1"/>
          <w:sz w:val="24"/>
          <w:szCs w:val="24"/>
        </w:rPr>
      </w:pPr>
    </w:p>
    <w:p w14:paraId="205E38E3" w14:textId="3B5486C5" w:rsidR="002F031F" w:rsidRDefault="002F031F" w:rsidP="002B5730">
      <w:pPr>
        <w:tabs>
          <w:tab w:val="left" w:pos="1530"/>
        </w:tabs>
        <w:spacing w:line="480" w:lineRule="auto"/>
        <w:rPr>
          <w:rFonts w:ascii="Arial" w:eastAsia="Arial" w:hAnsi="Arial" w:cs="Arial"/>
          <w:b/>
          <w:color w:val="000000" w:themeColor="text1"/>
          <w:sz w:val="24"/>
          <w:szCs w:val="24"/>
        </w:rPr>
      </w:pPr>
    </w:p>
    <w:p w14:paraId="2C20FCAA" w14:textId="15282254" w:rsidR="002F031F" w:rsidRDefault="002F031F" w:rsidP="002B5730">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w:drawing>
          <wp:anchor distT="0" distB="0" distL="114300" distR="114300" simplePos="0" relativeHeight="252132352" behindDoc="0" locked="0" layoutInCell="1" allowOverlap="1" wp14:anchorId="5266A895" wp14:editId="353EBD56">
            <wp:simplePos x="0" y="0"/>
            <wp:positionH relativeFrom="page">
              <wp:posOffset>2418346</wp:posOffset>
            </wp:positionH>
            <wp:positionV relativeFrom="paragraph">
              <wp:posOffset>364490</wp:posOffset>
            </wp:positionV>
            <wp:extent cx="3042564" cy="1950188"/>
            <wp:effectExtent l="38100" t="38100" r="100965" b="8826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2564" cy="1950188"/>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4D502D6" w14:textId="7C6E09B2" w:rsidR="00925089" w:rsidRDefault="00925089" w:rsidP="002B5730">
      <w:pPr>
        <w:tabs>
          <w:tab w:val="left" w:pos="1530"/>
        </w:tabs>
        <w:spacing w:line="480" w:lineRule="auto"/>
        <w:rPr>
          <w:rFonts w:ascii="Arial" w:eastAsia="Arial" w:hAnsi="Arial" w:cs="Arial"/>
          <w:b/>
          <w:color w:val="000000" w:themeColor="text1"/>
          <w:sz w:val="24"/>
          <w:szCs w:val="24"/>
        </w:rPr>
      </w:pPr>
    </w:p>
    <w:p w14:paraId="2476EFC5" w14:textId="01D92705" w:rsidR="000B79CA" w:rsidRDefault="000B79CA" w:rsidP="002B5730">
      <w:pPr>
        <w:tabs>
          <w:tab w:val="left" w:pos="1530"/>
        </w:tabs>
        <w:spacing w:line="480" w:lineRule="auto"/>
        <w:rPr>
          <w:rFonts w:ascii="Arial" w:eastAsia="Arial" w:hAnsi="Arial" w:cs="Arial"/>
          <w:b/>
          <w:color w:val="000000" w:themeColor="text1"/>
          <w:sz w:val="24"/>
          <w:szCs w:val="24"/>
        </w:rPr>
      </w:pPr>
    </w:p>
    <w:p w14:paraId="02BAA51D" w14:textId="4D5D0927" w:rsidR="000B79CA" w:rsidRDefault="000B79CA" w:rsidP="002B5730">
      <w:pPr>
        <w:tabs>
          <w:tab w:val="left" w:pos="1530"/>
        </w:tabs>
        <w:spacing w:line="480" w:lineRule="auto"/>
        <w:rPr>
          <w:rFonts w:ascii="Arial" w:eastAsia="Arial" w:hAnsi="Arial" w:cs="Arial"/>
          <w:b/>
          <w:color w:val="000000" w:themeColor="text1"/>
          <w:sz w:val="24"/>
          <w:szCs w:val="24"/>
        </w:rPr>
      </w:pPr>
    </w:p>
    <w:p w14:paraId="0534EFD0" w14:textId="5AE0B7CE" w:rsidR="000B79CA" w:rsidRDefault="000B79CA" w:rsidP="002B5730">
      <w:pPr>
        <w:tabs>
          <w:tab w:val="left" w:pos="1530"/>
        </w:tabs>
        <w:spacing w:line="480" w:lineRule="auto"/>
        <w:rPr>
          <w:rFonts w:ascii="Arial" w:eastAsia="Arial" w:hAnsi="Arial" w:cs="Arial"/>
          <w:b/>
          <w:color w:val="000000" w:themeColor="text1"/>
          <w:sz w:val="24"/>
          <w:szCs w:val="24"/>
        </w:rPr>
      </w:pPr>
    </w:p>
    <w:p w14:paraId="79F85158" w14:textId="4655924E" w:rsidR="000B79CA" w:rsidRDefault="000B79CA" w:rsidP="002B5730">
      <w:pPr>
        <w:tabs>
          <w:tab w:val="left" w:pos="1530"/>
        </w:tabs>
        <w:spacing w:line="480" w:lineRule="auto"/>
        <w:rPr>
          <w:rFonts w:ascii="Arial" w:eastAsia="Arial" w:hAnsi="Arial" w:cs="Arial"/>
          <w:b/>
          <w:color w:val="000000" w:themeColor="text1"/>
          <w:sz w:val="24"/>
          <w:szCs w:val="24"/>
        </w:rPr>
      </w:pPr>
    </w:p>
    <w:p w14:paraId="5BDAA58F" w14:textId="6E0E3603" w:rsidR="000B79CA" w:rsidRDefault="000B79CA" w:rsidP="002B5730">
      <w:pPr>
        <w:tabs>
          <w:tab w:val="left" w:pos="1530"/>
        </w:tabs>
        <w:spacing w:line="480" w:lineRule="auto"/>
        <w:rPr>
          <w:rFonts w:ascii="Arial" w:eastAsia="Arial" w:hAnsi="Arial" w:cs="Arial"/>
          <w:b/>
          <w:color w:val="000000" w:themeColor="text1"/>
          <w:sz w:val="24"/>
          <w:szCs w:val="24"/>
        </w:rPr>
      </w:pPr>
    </w:p>
    <w:p w14:paraId="323B13D7" w14:textId="1F74F799" w:rsidR="000B79CA" w:rsidRDefault="000B79CA" w:rsidP="002B5730">
      <w:pPr>
        <w:tabs>
          <w:tab w:val="left" w:pos="1530"/>
        </w:tabs>
        <w:spacing w:line="480" w:lineRule="auto"/>
        <w:rPr>
          <w:rFonts w:ascii="Arial" w:eastAsia="Arial" w:hAnsi="Arial" w:cs="Arial"/>
          <w:b/>
          <w:color w:val="000000" w:themeColor="text1"/>
          <w:sz w:val="24"/>
          <w:szCs w:val="24"/>
        </w:rPr>
      </w:pPr>
    </w:p>
    <w:p w14:paraId="654B6FE9" w14:textId="1A113ADA" w:rsidR="000B79CA" w:rsidRDefault="000B79CA" w:rsidP="002B5730">
      <w:pPr>
        <w:tabs>
          <w:tab w:val="left" w:pos="1530"/>
        </w:tabs>
        <w:spacing w:line="480" w:lineRule="auto"/>
        <w:rPr>
          <w:rFonts w:ascii="Arial" w:eastAsia="Arial" w:hAnsi="Arial" w:cs="Arial"/>
          <w:b/>
          <w:color w:val="000000" w:themeColor="text1"/>
          <w:sz w:val="24"/>
          <w:szCs w:val="24"/>
        </w:rPr>
      </w:pPr>
    </w:p>
    <w:p w14:paraId="220B84AE" w14:textId="2EEDC5A1" w:rsidR="000B79CA" w:rsidRDefault="000B79CA" w:rsidP="002B5730">
      <w:pPr>
        <w:tabs>
          <w:tab w:val="left" w:pos="1530"/>
        </w:tabs>
        <w:spacing w:line="480" w:lineRule="auto"/>
        <w:rPr>
          <w:rFonts w:ascii="Arial" w:eastAsia="Arial" w:hAnsi="Arial" w:cs="Arial"/>
          <w:b/>
          <w:color w:val="000000" w:themeColor="text1"/>
          <w:sz w:val="24"/>
          <w:szCs w:val="24"/>
        </w:rPr>
      </w:pPr>
    </w:p>
    <w:p w14:paraId="72C370BA" w14:textId="77777777" w:rsidR="000B79CA" w:rsidRDefault="000B79CA" w:rsidP="002B5730">
      <w:pPr>
        <w:tabs>
          <w:tab w:val="left" w:pos="1530"/>
        </w:tabs>
        <w:spacing w:line="480" w:lineRule="auto"/>
        <w:rPr>
          <w:rFonts w:ascii="Arial" w:eastAsia="Arial" w:hAnsi="Arial" w:cs="Arial"/>
          <w:b/>
          <w:color w:val="000000" w:themeColor="text1"/>
          <w:sz w:val="24"/>
          <w:szCs w:val="24"/>
        </w:rPr>
      </w:pPr>
    </w:p>
    <w:p w14:paraId="161585A2" w14:textId="41031A45" w:rsidR="00E913AE"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lastRenderedPageBreak/>
        <w:t>Asia Pacific Vinyl Ester Resin Capacity &amp; Production (</w:t>
      </w:r>
      <w:r w:rsidR="007E26B0">
        <w:rPr>
          <w:rFonts w:ascii="Arial" w:hAnsi="Arial" w:cs="Arial"/>
          <w:b/>
          <w:bCs/>
          <w:sz w:val="24"/>
          <w:szCs w:val="24"/>
        </w:rPr>
        <w:t>000’</w:t>
      </w:r>
      <w:r w:rsidRPr="0061645E">
        <w:rPr>
          <w:rFonts w:ascii="Arial" w:hAnsi="Arial" w:cs="Arial"/>
          <w:b/>
          <w:bCs/>
          <w:sz w:val="24"/>
          <w:szCs w:val="24"/>
        </w:rPr>
        <w:t xml:space="preserve"> Tonnes), 2015-2030F</w:t>
      </w:r>
    </w:p>
    <w:p w14:paraId="52B45D16" w14:textId="77777777" w:rsidR="00E913AE" w:rsidRPr="002B5730" w:rsidRDefault="00E913AE" w:rsidP="00E913AE">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drawing>
          <wp:inline distT="0" distB="0" distL="0" distR="0" wp14:anchorId="48152876" wp14:editId="4146DE08">
            <wp:extent cx="6381750" cy="1981200"/>
            <wp:effectExtent l="0" t="0" r="0" b="0"/>
            <wp:docPr id="157" name="Chart 157">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C63E889" w14:textId="77777777" w:rsidR="00E913AE" w:rsidRDefault="00E913AE" w:rsidP="00E913AE">
      <w:pPr>
        <w:tabs>
          <w:tab w:val="left" w:pos="1905"/>
        </w:tabs>
        <w:spacing w:line="360" w:lineRule="auto"/>
        <w:jc w:val="both"/>
        <w:rPr>
          <w:rFonts w:ascii="Arial" w:eastAsia="Arial" w:hAnsi="Arial" w:cs="Arial"/>
          <w:color w:val="000000" w:themeColor="text1"/>
          <w:sz w:val="24"/>
          <w:szCs w:val="24"/>
        </w:rPr>
        <w:sectPr w:rsidR="00E913A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F50B309" w14:textId="3E3C2EB9" w:rsidR="00E913AE" w:rsidRDefault="00E913AE" w:rsidP="00E913AE">
      <w:pPr>
        <w:spacing w:line="360" w:lineRule="auto"/>
        <w:jc w:val="both"/>
        <w:rPr>
          <w:rFonts w:ascii="Arial" w:hAnsi="Arial" w:cs="Arial"/>
          <w:sz w:val="24"/>
          <w:szCs w:val="24"/>
        </w:rPr>
      </w:pPr>
    </w:p>
    <w:tbl>
      <w:tblPr>
        <w:tblW w:w="10032" w:type="dxa"/>
        <w:tblLook w:val="04A0" w:firstRow="1" w:lastRow="0" w:firstColumn="1" w:lastColumn="0" w:noHBand="0" w:noVBand="1"/>
      </w:tblPr>
      <w:tblGrid>
        <w:gridCol w:w="3246"/>
        <w:gridCol w:w="3246"/>
        <w:gridCol w:w="1180"/>
        <w:gridCol w:w="1180"/>
        <w:gridCol w:w="1180"/>
      </w:tblGrid>
      <w:tr w:rsidR="002E63D5" w:rsidRPr="002E63D5" w14:paraId="282D6FA0" w14:textId="77777777" w:rsidTr="002E63D5">
        <w:trPr>
          <w:trHeight w:val="298"/>
        </w:trPr>
        <w:tc>
          <w:tcPr>
            <w:tcW w:w="3246"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39A9151D"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Company</w:t>
            </w:r>
          </w:p>
        </w:tc>
        <w:tc>
          <w:tcPr>
            <w:tcW w:w="3246" w:type="dxa"/>
            <w:tcBorders>
              <w:top w:val="single" w:sz="8" w:space="0" w:color="auto"/>
              <w:left w:val="nil"/>
              <w:bottom w:val="single" w:sz="8" w:space="0" w:color="auto"/>
              <w:right w:val="single" w:sz="8" w:space="0" w:color="auto"/>
            </w:tcBorders>
            <w:shd w:val="clear" w:color="000000" w:fill="C00000"/>
            <w:noWrap/>
            <w:vAlign w:val="center"/>
            <w:hideMark/>
          </w:tcPr>
          <w:p w14:paraId="269BCFA1"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eastAsia="en-IN"/>
              </w:rPr>
              <w:t>Location</w:t>
            </w:r>
          </w:p>
        </w:tc>
        <w:tc>
          <w:tcPr>
            <w:tcW w:w="1180" w:type="dxa"/>
            <w:tcBorders>
              <w:top w:val="single" w:sz="8" w:space="0" w:color="auto"/>
              <w:left w:val="nil"/>
              <w:bottom w:val="single" w:sz="8" w:space="0" w:color="auto"/>
              <w:right w:val="single" w:sz="8" w:space="0" w:color="auto"/>
            </w:tcBorders>
            <w:shd w:val="clear" w:color="000000" w:fill="C00000"/>
            <w:noWrap/>
            <w:vAlign w:val="center"/>
            <w:hideMark/>
          </w:tcPr>
          <w:p w14:paraId="42792203" w14:textId="77777777" w:rsidR="002E63D5" w:rsidRPr="002E63D5" w:rsidRDefault="002E63D5" w:rsidP="002E63D5">
            <w:pPr>
              <w:spacing w:after="0" w:line="240" w:lineRule="auto"/>
              <w:jc w:val="right"/>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2015</w:t>
            </w:r>
          </w:p>
        </w:tc>
        <w:tc>
          <w:tcPr>
            <w:tcW w:w="1180" w:type="dxa"/>
            <w:tcBorders>
              <w:top w:val="single" w:sz="8" w:space="0" w:color="auto"/>
              <w:left w:val="nil"/>
              <w:bottom w:val="single" w:sz="8" w:space="0" w:color="auto"/>
              <w:right w:val="single" w:sz="8" w:space="0" w:color="auto"/>
            </w:tcBorders>
            <w:shd w:val="clear" w:color="000000" w:fill="C00000"/>
            <w:noWrap/>
            <w:vAlign w:val="center"/>
            <w:hideMark/>
          </w:tcPr>
          <w:p w14:paraId="3C1AB4B7" w14:textId="77777777" w:rsidR="002E63D5" w:rsidRPr="002E63D5" w:rsidRDefault="002E63D5" w:rsidP="002E63D5">
            <w:pPr>
              <w:spacing w:after="0" w:line="240" w:lineRule="auto"/>
              <w:jc w:val="right"/>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2020</w:t>
            </w:r>
          </w:p>
        </w:tc>
        <w:tc>
          <w:tcPr>
            <w:tcW w:w="1180" w:type="dxa"/>
            <w:tcBorders>
              <w:top w:val="single" w:sz="8" w:space="0" w:color="auto"/>
              <w:left w:val="nil"/>
              <w:bottom w:val="single" w:sz="8" w:space="0" w:color="auto"/>
              <w:right w:val="single" w:sz="8" w:space="0" w:color="auto"/>
            </w:tcBorders>
            <w:shd w:val="clear" w:color="000000" w:fill="C00000"/>
            <w:noWrap/>
            <w:vAlign w:val="center"/>
            <w:hideMark/>
          </w:tcPr>
          <w:p w14:paraId="6793B256"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2030F</w:t>
            </w:r>
          </w:p>
        </w:tc>
      </w:tr>
      <w:tr w:rsidR="002E63D5" w:rsidRPr="002E63D5" w14:paraId="1876221B"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7220138E"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Jinling AOC Resins Co., Ltd.</w:t>
            </w:r>
          </w:p>
        </w:tc>
        <w:tc>
          <w:tcPr>
            <w:tcW w:w="3246" w:type="dxa"/>
            <w:tcBorders>
              <w:top w:val="nil"/>
              <w:left w:val="nil"/>
              <w:bottom w:val="single" w:sz="8" w:space="0" w:color="auto"/>
              <w:right w:val="single" w:sz="8" w:space="0" w:color="auto"/>
            </w:tcBorders>
            <w:shd w:val="clear" w:color="auto" w:fill="auto"/>
            <w:noWrap/>
            <w:vAlign w:val="center"/>
            <w:hideMark/>
          </w:tcPr>
          <w:p w14:paraId="539B24E6"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China</w:t>
            </w:r>
          </w:p>
        </w:tc>
        <w:tc>
          <w:tcPr>
            <w:tcW w:w="1180" w:type="dxa"/>
            <w:tcBorders>
              <w:top w:val="nil"/>
              <w:left w:val="nil"/>
              <w:bottom w:val="single" w:sz="8" w:space="0" w:color="auto"/>
              <w:right w:val="single" w:sz="8" w:space="0" w:color="auto"/>
            </w:tcBorders>
            <w:shd w:val="clear" w:color="auto" w:fill="auto"/>
            <w:noWrap/>
            <w:vAlign w:val="center"/>
            <w:hideMark/>
          </w:tcPr>
          <w:p w14:paraId="01E35E34"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c>
          <w:tcPr>
            <w:tcW w:w="1180" w:type="dxa"/>
            <w:tcBorders>
              <w:top w:val="nil"/>
              <w:left w:val="nil"/>
              <w:bottom w:val="single" w:sz="8" w:space="0" w:color="auto"/>
              <w:right w:val="single" w:sz="8" w:space="0" w:color="auto"/>
            </w:tcBorders>
            <w:shd w:val="clear" w:color="auto" w:fill="auto"/>
            <w:noWrap/>
            <w:vAlign w:val="center"/>
            <w:hideMark/>
          </w:tcPr>
          <w:p w14:paraId="0AA1B1C8"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c>
          <w:tcPr>
            <w:tcW w:w="1180" w:type="dxa"/>
            <w:tcBorders>
              <w:top w:val="nil"/>
              <w:left w:val="nil"/>
              <w:bottom w:val="single" w:sz="8" w:space="0" w:color="auto"/>
              <w:right w:val="single" w:sz="8" w:space="0" w:color="auto"/>
            </w:tcBorders>
            <w:shd w:val="clear" w:color="auto" w:fill="auto"/>
            <w:noWrap/>
            <w:vAlign w:val="center"/>
            <w:hideMark/>
          </w:tcPr>
          <w:p w14:paraId="782E04AC"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r>
      <w:tr w:rsidR="002E63D5" w:rsidRPr="002E63D5" w14:paraId="27C4E292"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07071218"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Swancor Holding Co., LTD.</w:t>
            </w:r>
          </w:p>
        </w:tc>
        <w:tc>
          <w:tcPr>
            <w:tcW w:w="3246" w:type="dxa"/>
            <w:tcBorders>
              <w:top w:val="nil"/>
              <w:left w:val="nil"/>
              <w:bottom w:val="single" w:sz="8" w:space="0" w:color="auto"/>
              <w:right w:val="single" w:sz="8" w:space="0" w:color="auto"/>
            </w:tcBorders>
            <w:shd w:val="clear" w:color="auto" w:fill="auto"/>
            <w:noWrap/>
            <w:vAlign w:val="center"/>
            <w:hideMark/>
          </w:tcPr>
          <w:p w14:paraId="354DE39C"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Taiwan</w:t>
            </w:r>
          </w:p>
        </w:tc>
        <w:tc>
          <w:tcPr>
            <w:tcW w:w="1180" w:type="dxa"/>
            <w:tcBorders>
              <w:top w:val="nil"/>
              <w:left w:val="nil"/>
              <w:bottom w:val="single" w:sz="8" w:space="0" w:color="auto"/>
              <w:right w:val="single" w:sz="8" w:space="0" w:color="auto"/>
            </w:tcBorders>
            <w:shd w:val="clear" w:color="auto" w:fill="auto"/>
            <w:noWrap/>
            <w:vAlign w:val="center"/>
            <w:hideMark/>
          </w:tcPr>
          <w:p w14:paraId="082196B1"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60</w:t>
            </w:r>
          </w:p>
        </w:tc>
        <w:tc>
          <w:tcPr>
            <w:tcW w:w="1180" w:type="dxa"/>
            <w:tcBorders>
              <w:top w:val="nil"/>
              <w:left w:val="nil"/>
              <w:bottom w:val="single" w:sz="8" w:space="0" w:color="auto"/>
              <w:right w:val="single" w:sz="8" w:space="0" w:color="auto"/>
            </w:tcBorders>
            <w:shd w:val="clear" w:color="auto" w:fill="auto"/>
            <w:noWrap/>
            <w:vAlign w:val="center"/>
            <w:hideMark/>
          </w:tcPr>
          <w:p w14:paraId="0B9EAE90"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c>
          <w:tcPr>
            <w:tcW w:w="1180" w:type="dxa"/>
            <w:tcBorders>
              <w:top w:val="nil"/>
              <w:left w:val="nil"/>
              <w:bottom w:val="single" w:sz="8" w:space="0" w:color="auto"/>
              <w:right w:val="single" w:sz="8" w:space="0" w:color="auto"/>
            </w:tcBorders>
            <w:shd w:val="clear" w:color="auto" w:fill="auto"/>
            <w:noWrap/>
            <w:vAlign w:val="center"/>
            <w:hideMark/>
          </w:tcPr>
          <w:p w14:paraId="619B8EDF"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r>
      <w:tr w:rsidR="002E63D5" w:rsidRPr="002E63D5" w14:paraId="7078D771"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4734C18C"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INEOS Composites</w:t>
            </w:r>
          </w:p>
        </w:tc>
        <w:tc>
          <w:tcPr>
            <w:tcW w:w="3246" w:type="dxa"/>
            <w:tcBorders>
              <w:top w:val="nil"/>
              <w:left w:val="nil"/>
              <w:bottom w:val="single" w:sz="8" w:space="0" w:color="auto"/>
              <w:right w:val="single" w:sz="8" w:space="0" w:color="auto"/>
            </w:tcBorders>
            <w:shd w:val="clear" w:color="auto" w:fill="auto"/>
            <w:noWrap/>
            <w:vAlign w:val="center"/>
            <w:hideMark/>
          </w:tcPr>
          <w:p w14:paraId="4DF1EEC7"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China</w:t>
            </w:r>
          </w:p>
        </w:tc>
        <w:tc>
          <w:tcPr>
            <w:tcW w:w="1180" w:type="dxa"/>
            <w:tcBorders>
              <w:top w:val="nil"/>
              <w:left w:val="nil"/>
              <w:bottom w:val="single" w:sz="8" w:space="0" w:color="auto"/>
              <w:right w:val="single" w:sz="8" w:space="0" w:color="auto"/>
            </w:tcBorders>
            <w:shd w:val="clear" w:color="auto" w:fill="auto"/>
            <w:noWrap/>
            <w:vAlign w:val="center"/>
            <w:hideMark/>
          </w:tcPr>
          <w:p w14:paraId="556216BE"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40</w:t>
            </w:r>
          </w:p>
        </w:tc>
        <w:tc>
          <w:tcPr>
            <w:tcW w:w="1180" w:type="dxa"/>
            <w:tcBorders>
              <w:top w:val="nil"/>
              <w:left w:val="nil"/>
              <w:bottom w:val="single" w:sz="8" w:space="0" w:color="auto"/>
              <w:right w:val="single" w:sz="8" w:space="0" w:color="auto"/>
            </w:tcBorders>
            <w:shd w:val="clear" w:color="auto" w:fill="auto"/>
            <w:noWrap/>
            <w:vAlign w:val="center"/>
            <w:hideMark/>
          </w:tcPr>
          <w:p w14:paraId="2F0F57AF"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40</w:t>
            </w:r>
          </w:p>
        </w:tc>
        <w:tc>
          <w:tcPr>
            <w:tcW w:w="1180" w:type="dxa"/>
            <w:tcBorders>
              <w:top w:val="nil"/>
              <w:left w:val="nil"/>
              <w:bottom w:val="single" w:sz="8" w:space="0" w:color="auto"/>
              <w:right w:val="single" w:sz="8" w:space="0" w:color="auto"/>
            </w:tcBorders>
            <w:shd w:val="clear" w:color="auto" w:fill="auto"/>
            <w:noWrap/>
            <w:vAlign w:val="center"/>
            <w:hideMark/>
          </w:tcPr>
          <w:p w14:paraId="7AA3942F"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40</w:t>
            </w:r>
          </w:p>
        </w:tc>
      </w:tr>
      <w:tr w:rsidR="002E63D5" w:rsidRPr="002E63D5" w14:paraId="02657E42"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66EDFA5E" w14:textId="77777777" w:rsidR="002E63D5" w:rsidRPr="002E63D5" w:rsidRDefault="002E63D5" w:rsidP="002E63D5">
            <w:pPr>
              <w:spacing w:after="0" w:line="240" w:lineRule="auto"/>
              <w:rPr>
                <w:rFonts w:ascii="Calibri" w:eastAsia="Times New Roman" w:hAnsi="Calibri" w:cs="Calibri"/>
                <w:color w:val="000000"/>
                <w:lang w:eastAsia="en-IN"/>
              </w:rPr>
            </w:pPr>
            <w:r w:rsidRPr="002E63D5">
              <w:rPr>
                <w:rFonts w:ascii="Calibri" w:eastAsia="Times New Roman" w:hAnsi="Calibri" w:cs="Calibri"/>
                <w:color w:val="000000"/>
                <w:lang w:eastAsia="en-IN"/>
              </w:rPr>
              <w:t>DIC Corporation</w:t>
            </w:r>
          </w:p>
        </w:tc>
        <w:tc>
          <w:tcPr>
            <w:tcW w:w="3246" w:type="dxa"/>
            <w:tcBorders>
              <w:top w:val="nil"/>
              <w:left w:val="nil"/>
              <w:bottom w:val="single" w:sz="8" w:space="0" w:color="auto"/>
              <w:right w:val="single" w:sz="8" w:space="0" w:color="auto"/>
            </w:tcBorders>
            <w:shd w:val="clear" w:color="auto" w:fill="auto"/>
            <w:noWrap/>
            <w:vAlign w:val="center"/>
            <w:hideMark/>
          </w:tcPr>
          <w:p w14:paraId="52AACCC7" w14:textId="77777777" w:rsidR="002E63D5" w:rsidRPr="002E63D5" w:rsidRDefault="002E63D5" w:rsidP="002E63D5">
            <w:pPr>
              <w:spacing w:after="0" w:line="240" w:lineRule="auto"/>
              <w:rPr>
                <w:rFonts w:ascii="Calibri" w:eastAsia="Times New Roman" w:hAnsi="Calibri" w:cs="Calibri"/>
                <w:color w:val="000000"/>
                <w:lang w:eastAsia="en-IN"/>
              </w:rPr>
            </w:pPr>
            <w:r w:rsidRPr="002E63D5">
              <w:rPr>
                <w:rFonts w:ascii="Calibri" w:eastAsia="Times New Roman" w:hAnsi="Calibri" w:cs="Calibri"/>
                <w:color w:val="000000"/>
                <w:lang w:eastAsia="en-IN"/>
              </w:rPr>
              <w:t>Japan</w:t>
            </w:r>
          </w:p>
        </w:tc>
        <w:tc>
          <w:tcPr>
            <w:tcW w:w="1180" w:type="dxa"/>
            <w:tcBorders>
              <w:top w:val="nil"/>
              <w:left w:val="nil"/>
              <w:bottom w:val="single" w:sz="8" w:space="0" w:color="auto"/>
              <w:right w:val="single" w:sz="8" w:space="0" w:color="auto"/>
            </w:tcBorders>
            <w:shd w:val="clear" w:color="auto" w:fill="auto"/>
            <w:noWrap/>
            <w:vAlign w:val="center"/>
            <w:hideMark/>
          </w:tcPr>
          <w:p w14:paraId="7D7EC5F5"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30</w:t>
            </w:r>
          </w:p>
        </w:tc>
        <w:tc>
          <w:tcPr>
            <w:tcW w:w="1180" w:type="dxa"/>
            <w:tcBorders>
              <w:top w:val="nil"/>
              <w:left w:val="nil"/>
              <w:bottom w:val="single" w:sz="8" w:space="0" w:color="auto"/>
              <w:right w:val="single" w:sz="8" w:space="0" w:color="auto"/>
            </w:tcBorders>
            <w:shd w:val="clear" w:color="auto" w:fill="auto"/>
            <w:noWrap/>
            <w:vAlign w:val="center"/>
            <w:hideMark/>
          </w:tcPr>
          <w:p w14:paraId="037D35C7"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30</w:t>
            </w:r>
          </w:p>
        </w:tc>
        <w:tc>
          <w:tcPr>
            <w:tcW w:w="1180" w:type="dxa"/>
            <w:tcBorders>
              <w:top w:val="nil"/>
              <w:left w:val="nil"/>
              <w:bottom w:val="single" w:sz="8" w:space="0" w:color="auto"/>
              <w:right w:val="single" w:sz="8" w:space="0" w:color="auto"/>
            </w:tcBorders>
            <w:shd w:val="clear" w:color="auto" w:fill="auto"/>
            <w:noWrap/>
            <w:vAlign w:val="center"/>
            <w:hideMark/>
          </w:tcPr>
          <w:p w14:paraId="7584CAD0"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30</w:t>
            </w:r>
          </w:p>
        </w:tc>
      </w:tr>
      <w:tr w:rsidR="002E63D5" w:rsidRPr="002E63D5" w14:paraId="6DDD31DF"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0AA964A6"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Sino Polymer</w:t>
            </w:r>
          </w:p>
        </w:tc>
        <w:tc>
          <w:tcPr>
            <w:tcW w:w="3246" w:type="dxa"/>
            <w:tcBorders>
              <w:top w:val="nil"/>
              <w:left w:val="nil"/>
              <w:bottom w:val="single" w:sz="8" w:space="0" w:color="auto"/>
              <w:right w:val="single" w:sz="8" w:space="0" w:color="auto"/>
            </w:tcBorders>
            <w:shd w:val="clear" w:color="auto" w:fill="auto"/>
            <w:noWrap/>
            <w:vAlign w:val="center"/>
            <w:hideMark/>
          </w:tcPr>
          <w:p w14:paraId="1F86F067"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China</w:t>
            </w:r>
          </w:p>
        </w:tc>
        <w:tc>
          <w:tcPr>
            <w:tcW w:w="1180" w:type="dxa"/>
            <w:tcBorders>
              <w:top w:val="nil"/>
              <w:left w:val="nil"/>
              <w:bottom w:val="single" w:sz="8" w:space="0" w:color="auto"/>
              <w:right w:val="single" w:sz="8" w:space="0" w:color="auto"/>
            </w:tcBorders>
            <w:shd w:val="clear" w:color="auto" w:fill="auto"/>
            <w:noWrap/>
            <w:vAlign w:val="center"/>
            <w:hideMark/>
          </w:tcPr>
          <w:p w14:paraId="16C15D74"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20</w:t>
            </w:r>
          </w:p>
        </w:tc>
        <w:tc>
          <w:tcPr>
            <w:tcW w:w="1180" w:type="dxa"/>
            <w:tcBorders>
              <w:top w:val="nil"/>
              <w:left w:val="nil"/>
              <w:bottom w:val="single" w:sz="8" w:space="0" w:color="auto"/>
              <w:right w:val="single" w:sz="8" w:space="0" w:color="auto"/>
            </w:tcBorders>
            <w:shd w:val="clear" w:color="auto" w:fill="auto"/>
            <w:noWrap/>
            <w:vAlign w:val="center"/>
            <w:hideMark/>
          </w:tcPr>
          <w:p w14:paraId="132ADEA8"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20</w:t>
            </w:r>
          </w:p>
        </w:tc>
        <w:tc>
          <w:tcPr>
            <w:tcW w:w="1180" w:type="dxa"/>
            <w:tcBorders>
              <w:top w:val="nil"/>
              <w:left w:val="nil"/>
              <w:bottom w:val="single" w:sz="8" w:space="0" w:color="auto"/>
              <w:right w:val="single" w:sz="8" w:space="0" w:color="auto"/>
            </w:tcBorders>
            <w:shd w:val="clear" w:color="auto" w:fill="auto"/>
            <w:noWrap/>
            <w:vAlign w:val="center"/>
            <w:hideMark/>
          </w:tcPr>
          <w:p w14:paraId="6EAC9501"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20</w:t>
            </w:r>
          </w:p>
        </w:tc>
      </w:tr>
      <w:tr w:rsidR="002E63D5" w:rsidRPr="002E63D5" w14:paraId="4253554B"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59CF2CD3" w14:textId="77777777" w:rsidR="002E63D5" w:rsidRPr="002E63D5" w:rsidRDefault="002E63D5" w:rsidP="002E63D5">
            <w:pPr>
              <w:spacing w:after="0" w:line="240" w:lineRule="auto"/>
              <w:rPr>
                <w:rFonts w:ascii="Calibri" w:eastAsia="Times New Roman" w:hAnsi="Calibri" w:cs="Calibri"/>
                <w:color w:val="000000"/>
                <w:lang w:eastAsia="en-IN"/>
              </w:rPr>
            </w:pPr>
            <w:r w:rsidRPr="002E63D5">
              <w:rPr>
                <w:rFonts w:ascii="Calibri" w:eastAsia="Times New Roman" w:hAnsi="Calibri" w:cs="Calibri"/>
                <w:color w:val="000000"/>
                <w:lang w:eastAsia="en-IN"/>
              </w:rPr>
              <w:t>Others</w:t>
            </w:r>
          </w:p>
        </w:tc>
        <w:tc>
          <w:tcPr>
            <w:tcW w:w="3246" w:type="dxa"/>
            <w:tcBorders>
              <w:top w:val="nil"/>
              <w:left w:val="nil"/>
              <w:bottom w:val="single" w:sz="8" w:space="0" w:color="auto"/>
              <w:right w:val="single" w:sz="8" w:space="0" w:color="auto"/>
            </w:tcBorders>
            <w:shd w:val="clear" w:color="auto" w:fill="auto"/>
            <w:noWrap/>
            <w:vAlign w:val="center"/>
            <w:hideMark/>
          </w:tcPr>
          <w:p w14:paraId="7BF77B62" w14:textId="0E6EA792" w:rsidR="002E63D5" w:rsidRPr="002E63D5" w:rsidRDefault="002E63D5" w:rsidP="002E63D5">
            <w:pPr>
              <w:spacing w:after="0" w:line="240" w:lineRule="auto"/>
              <w:rPr>
                <w:rFonts w:ascii="Calibri" w:eastAsia="Times New Roman" w:hAnsi="Calibri" w:cs="Calibri"/>
                <w:color w:val="000000"/>
                <w:lang w:eastAsia="en-IN"/>
              </w:rPr>
            </w:pPr>
            <w:r w:rsidRPr="002E63D5">
              <w:rPr>
                <w:rFonts w:ascii="Calibri" w:eastAsia="Times New Roman" w:hAnsi="Calibri" w:cs="Calibri"/>
                <w:color w:val="000000"/>
                <w:lang w:eastAsia="en-IN"/>
              </w:rPr>
              <w:t> </w:t>
            </w:r>
            <w:r w:rsidR="007B2784">
              <w:rPr>
                <w:rFonts w:ascii="Calibri" w:eastAsia="Times New Roman" w:hAnsi="Calibri" w:cs="Calibri"/>
                <w:color w:val="000000"/>
                <w:lang w:eastAsia="en-IN"/>
              </w:rPr>
              <w:t>Rest of APAC</w:t>
            </w:r>
          </w:p>
        </w:tc>
        <w:tc>
          <w:tcPr>
            <w:tcW w:w="1180" w:type="dxa"/>
            <w:tcBorders>
              <w:top w:val="nil"/>
              <w:left w:val="nil"/>
              <w:bottom w:val="single" w:sz="8" w:space="0" w:color="auto"/>
              <w:right w:val="single" w:sz="8" w:space="0" w:color="auto"/>
            </w:tcBorders>
            <w:shd w:val="clear" w:color="auto" w:fill="auto"/>
            <w:noWrap/>
            <w:vAlign w:val="center"/>
            <w:hideMark/>
          </w:tcPr>
          <w:p w14:paraId="60454B8C" w14:textId="77777777" w:rsidR="002E63D5" w:rsidRPr="002E63D5" w:rsidRDefault="002E63D5" w:rsidP="002E63D5">
            <w:pPr>
              <w:spacing w:after="0" w:line="240" w:lineRule="auto"/>
              <w:jc w:val="right"/>
              <w:rPr>
                <w:rFonts w:ascii="Calibri" w:eastAsia="Times New Roman" w:hAnsi="Calibri" w:cs="Calibri"/>
                <w:color w:val="000000"/>
                <w:lang w:eastAsia="en-IN"/>
              </w:rPr>
            </w:pPr>
            <w:r w:rsidRPr="002E63D5">
              <w:rPr>
                <w:rFonts w:ascii="Calibri" w:eastAsia="Times New Roman" w:hAnsi="Calibri" w:cs="Calibri"/>
                <w:color w:val="000000"/>
                <w:lang w:eastAsia="en-IN"/>
              </w:rPr>
              <w:t>207</w:t>
            </w:r>
          </w:p>
        </w:tc>
        <w:tc>
          <w:tcPr>
            <w:tcW w:w="1180" w:type="dxa"/>
            <w:tcBorders>
              <w:top w:val="nil"/>
              <w:left w:val="nil"/>
              <w:bottom w:val="single" w:sz="8" w:space="0" w:color="auto"/>
              <w:right w:val="single" w:sz="8" w:space="0" w:color="auto"/>
            </w:tcBorders>
            <w:shd w:val="clear" w:color="auto" w:fill="auto"/>
            <w:noWrap/>
            <w:vAlign w:val="center"/>
            <w:hideMark/>
          </w:tcPr>
          <w:p w14:paraId="5D7017E5" w14:textId="77777777" w:rsidR="002E63D5" w:rsidRPr="002E63D5" w:rsidRDefault="002E63D5" w:rsidP="002E63D5">
            <w:pPr>
              <w:spacing w:after="0" w:line="240" w:lineRule="auto"/>
              <w:jc w:val="right"/>
              <w:rPr>
                <w:rFonts w:ascii="Calibri" w:eastAsia="Times New Roman" w:hAnsi="Calibri" w:cs="Calibri"/>
                <w:color w:val="000000"/>
                <w:lang w:eastAsia="en-IN"/>
              </w:rPr>
            </w:pPr>
            <w:r w:rsidRPr="002E63D5">
              <w:rPr>
                <w:rFonts w:ascii="Calibri" w:eastAsia="Times New Roman" w:hAnsi="Calibri" w:cs="Calibri"/>
                <w:color w:val="000000"/>
                <w:lang w:eastAsia="en-IN"/>
              </w:rPr>
              <w:t>212</w:t>
            </w:r>
          </w:p>
        </w:tc>
        <w:tc>
          <w:tcPr>
            <w:tcW w:w="1180" w:type="dxa"/>
            <w:tcBorders>
              <w:top w:val="nil"/>
              <w:left w:val="nil"/>
              <w:bottom w:val="single" w:sz="8" w:space="0" w:color="auto"/>
              <w:right w:val="single" w:sz="8" w:space="0" w:color="auto"/>
            </w:tcBorders>
            <w:shd w:val="clear" w:color="auto" w:fill="auto"/>
            <w:noWrap/>
            <w:vAlign w:val="center"/>
            <w:hideMark/>
          </w:tcPr>
          <w:p w14:paraId="30518475" w14:textId="542EE225" w:rsidR="002E63D5" w:rsidRPr="002E63D5" w:rsidRDefault="002E63D5" w:rsidP="002E63D5">
            <w:pPr>
              <w:spacing w:after="0" w:line="240" w:lineRule="auto"/>
              <w:jc w:val="right"/>
              <w:rPr>
                <w:rFonts w:ascii="Calibri" w:eastAsia="Times New Roman" w:hAnsi="Calibri" w:cs="Calibri"/>
                <w:color w:val="000000"/>
                <w:lang w:eastAsia="en-IN"/>
              </w:rPr>
            </w:pPr>
            <w:r w:rsidRPr="002E63D5">
              <w:rPr>
                <w:rFonts w:ascii="Calibri" w:eastAsia="Times New Roman" w:hAnsi="Calibri" w:cs="Calibri"/>
                <w:color w:val="000000"/>
                <w:lang w:eastAsia="en-IN"/>
              </w:rPr>
              <w:t>257</w:t>
            </w:r>
          </w:p>
        </w:tc>
      </w:tr>
      <w:tr w:rsidR="002E63D5" w:rsidRPr="002E63D5" w14:paraId="1CB374AE" w14:textId="77777777" w:rsidTr="002E63D5">
        <w:trPr>
          <w:trHeight w:val="298"/>
        </w:trPr>
        <w:tc>
          <w:tcPr>
            <w:tcW w:w="3246" w:type="dxa"/>
            <w:tcBorders>
              <w:top w:val="nil"/>
              <w:left w:val="single" w:sz="8" w:space="0" w:color="auto"/>
              <w:bottom w:val="single" w:sz="8" w:space="0" w:color="auto"/>
              <w:right w:val="single" w:sz="8" w:space="0" w:color="auto"/>
            </w:tcBorders>
            <w:shd w:val="clear" w:color="000000" w:fill="C00000"/>
            <w:noWrap/>
            <w:vAlign w:val="center"/>
            <w:hideMark/>
          </w:tcPr>
          <w:p w14:paraId="11FC0174"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Total</w:t>
            </w:r>
          </w:p>
        </w:tc>
        <w:tc>
          <w:tcPr>
            <w:tcW w:w="3246" w:type="dxa"/>
            <w:tcBorders>
              <w:top w:val="nil"/>
              <w:left w:val="nil"/>
              <w:bottom w:val="single" w:sz="8" w:space="0" w:color="auto"/>
              <w:right w:val="single" w:sz="8" w:space="0" w:color="auto"/>
            </w:tcBorders>
            <w:shd w:val="clear" w:color="000000" w:fill="C00000"/>
            <w:noWrap/>
            <w:vAlign w:val="center"/>
            <w:hideMark/>
          </w:tcPr>
          <w:p w14:paraId="0BD08580"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eastAsia="en-IN"/>
              </w:rPr>
              <w:t> </w:t>
            </w:r>
          </w:p>
        </w:tc>
        <w:tc>
          <w:tcPr>
            <w:tcW w:w="1180" w:type="dxa"/>
            <w:tcBorders>
              <w:top w:val="nil"/>
              <w:left w:val="nil"/>
              <w:bottom w:val="single" w:sz="8" w:space="0" w:color="auto"/>
              <w:right w:val="single" w:sz="8" w:space="0" w:color="auto"/>
            </w:tcBorders>
            <w:shd w:val="clear" w:color="000000" w:fill="C00000"/>
            <w:noWrap/>
            <w:vAlign w:val="center"/>
            <w:hideMark/>
          </w:tcPr>
          <w:p w14:paraId="599E487B" w14:textId="77777777" w:rsidR="002E63D5" w:rsidRPr="002E63D5" w:rsidRDefault="002E63D5" w:rsidP="002E63D5">
            <w:pPr>
              <w:spacing w:after="0" w:line="240" w:lineRule="auto"/>
              <w:jc w:val="right"/>
              <w:rPr>
                <w:rFonts w:ascii="Arial" w:eastAsia="Times New Roman" w:hAnsi="Arial" w:cs="Arial"/>
                <w:color w:val="FFFFFF"/>
                <w:sz w:val="20"/>
                <w:szCs w:val="20"/>
                <w:lang w:eastAsia="en-IN"/>
              </w:rPr>
            </w:pPr>
            <w:r w:rsidRPr="002E63D5">
              <w:rPr>
                <w:rFonts w:ascii="Arial" w:eastAsia="Times New Roman" w:hAnsi="Arial" w:cs="Arial"/>
                <w:sz w:val="20"/>
                <w:szCs w:val="20"/>
                <w:lang w:eastAsia="en-IN"/>
              </w:rPr>
              <w:t>427</w:t>
            </w:r>
          </w:p>
        </w:tc>
        <w:tc>
          <w:tcPr>
            <w:tcW w:w="1180" w:type="dxa"/>
            <w:tcBorders>
              <w:top w:val="nil"/>
              <w:left w:val="nil"/>
              <w:bottom w:val="single" w:sz="8" w:space="0" w:color="auto"/>
              <w:right w:val="single" w:sz="8" w:space="0" w:color="auto"/>
            </w:tcBorders>
            <w:shd w:val="clear" w:color="000000" w:fill="C00000"/>
            <w:noWrap/>
            <w:vAlign w:val="center"/>
            <w:hideMark/>
          </w:tcPr>
          <w:p w14:paraId="284F6D61" w14:textId="77777777" w:rsidR="002E63D5" w:rsidRPr="002E63D5" w:rsidRDefault="002E63D5" w:rsidP="002E63D5">
            <w:pPr>
              <w:spacing w:after="0" w:line="240" w:lineRule="auto"/>
              <w:jc w:val="right"/>
              <w:rPr>
                <w:rFonts w:ascii="Arial" w:eastAsia="Times New Roman" w:hAnsi="Arial" w:cs="Arial"/>
                <w:color w:val="FFFFFF"/>
                <w:sz w:val="20"/>
                <w:szCs w:val="20"/>
                <w:lang w:eastAsia="en-IN"/>
              </w:rPr>
            </w:pPr>
            <w:r w:rsidRPr="002E63D5">
              <w:rPr>
                <w:rFonts w:ascii="Arial" w:eastAsia="Times New Roman" w:hAnsi="Arial" w:cs="Arial"/>
                <w:sz w:val="20"/>
                <w:szCs w:val="20"/>
                <w:lang w:eastAsia="en-IN"/>
              </w:rPr>
              <w:t>442</w:t>
            </w:r>
          </w:p>
        </w:tc>
        <w:tc>
          <w:tcPr>
            <w:tcW w:w="1180" w:type="dxa"/>
            <w:tcBorders>
              <w:top w:val="nil"/>
              <w:left w:val="nil"/>
              <w:bottom w:val="single" w:sz="8" w:space="0" w:color="auto"/>
              <w:right w:val="single" w:sz="8" w:space="0" w:color="auto"/>
            </w:tcBorders>
            <w:shd w:val="clear" w:color="000000" w:fill="C00000"/>
            <w:noWrap/>
            <w:vAlign w:val="center"/>
            <w:hideMark/>
          </w:tcPr>
          <w:p w14:paraId="0A23DBC9" w14:textId="11F50826" w:rsidR="002E63D5" w:rsidRPr="002E63D5" w:rsidRDefault="002E63D5" w:rsidP="002E63D5">
            <w:pPr>
              <w:spacing w:after="0" w:line="240" w:lineRule="auto"/>
              <w:jc w:val="right"/>
              <w:rPr>
                <w:rFonts w:ascii="Arial" w:eastAsia="Times New Roman" w:hAnsi="Arial" w:cs="Arial"/>
                <w:color w:val="FFFFFF"/>
                <w:sz w:val="20"/>
                <w:szCs w:val="20"/>
                <w:lang w:eastAsia="en-IN"/>
              </w:rPr>
            </w:pPr>
            <w:r w:rsidRPr="002E63D5">
              <w:rPr>
                <w:rFonts w:ascii="Arial" w:eastAsia="Times New Roman" w:hAnsi="Arial" w:cs="Arial"/>
                <w:sz w:val="20"/>
                <w:szCs w:val="20"/>
                <w:lang w:eastAsia="en-IN"/>
              </w:rPr>
              <w:t>487</w:t>
            </w:r>
          </w:p>
        </w:tc>
      </w:tr>
    </w:tbl>
    <w:p w14:paraId="47C4F49E" w14:textId="25A696E3" w:rsidR="00400E6B" w:rsidRDefault="002E63D5" w:rsidP="00912B14">
      <w:pPr>
        <w:spacing w:line="360" w:lineRule="auto"/>
        <w:textAlignment w:val="baseline"/>
        <w:rPr>
          <w:rFonts w:ascii="Arial" w:eastAsia="Arial" w:hAnsi="Arial" w:cs="Arial"/>
          <w:b/>
          <w:color w:val="000000" w:themeColor="text1"/>
          <w:sz w:val="24"/>
          <w:szCs w:val="24"/>
        </w:rPr>
      </w:pPr>
      <w:r>
        <w:rPr>
          <w:noProof/>
        </w:rPr>
        <mc:AlternateContent>
          <mc:Choice Requires="wps">
            <w:drawing>
              <wp:anchor distT="0" distB="0" distL="114300" distR="114300" simplePos="0" relativeHeight="252825600" behindDoc="0" locked="0" layoutInCell="1" allowOverlap="1" wp14:anchorId="21DA4344" wp14:editId="72DCDBDF">
                <wp:simplePos x="0" y="0"/>
                <wp:positionH relativeFrom="column">
                  <wp:posOffset>4535170</wp:posOffset>
                </wp:positionH>
                <wp:positionV relativeFrom="paragraph">
                  <wp:posOffset>43180</wp:posOffset>
                </wp:positionV>
                <wp:extent cx="1889764" cy="209116"/>
                <wp:effectExtent l="0" t="0" r="0" b="0"/>
                <wp:wrapNone/>
                <wp:docPr id="13" name="TextBox 4"/>
                <wp:cNvGraphicFramePr/>
                <a:graphic xmlns:a="http://schemas.openxmlformats.org/drawingml/2006/main">
                  <a:graphicData uri="http://schemas.microsoft.com/office/word/2010/wordprocessingShape">
                    <wps:wsp>
                      <wps:cNvSpPr txBox="1"/>
                      <wps:spPr>
                        <a:xfrm>
                          <a:off x="0" y="0"/>
                          <a:ext cx="1889764" cy="209116"/>
                        </a:xfrm>
                        <a:prstGeom prst="rect">
                          <a:avLst/>
                        </a:prstGeom>
                        <a:noFill/>
                      </wps:spPr>
                      <wps:txbx>
                        <w:txbxContent>
                          <w:p w14:paraId="5A71FCB7" w14:textId="77777777" w:rsidR="002E63D5" w:rsidRDefault="002E63D5" w:rsidP="002E63D5">
                            <w:pPr>
                              <w:spacing w:line="256" w:lineRule="auto"/>
                              <w:jc w:val="right"/>
                              <w:textAlignment w:val="baseline"/>
                              <w:rPr>
                                <w:rFonts w:ascii="Verdana" w:eastAsia="Verdana" w:hAnsi="Verdana" w:cs="Verdana"/>
                                <w:i/>
                                <w:iCs/>
                                <w:color w:val="3F3F3F"/>
                                <w:kern w:val="24"/>
                                <w:sz w:val="12"/>
                                <w:szCs w:val="12"/>
                              </w:rPr>
                            </w:pPr>
                            <w:r>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1DA4344" id="_x0000_s1061" type="#_x0000_t202" style="position:absolute;margin-left:357.1pt;margin-top:3.4pt;width:148.8pt;height:16.45pt;z-index:25282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" filled="f" stroked="f">
                <v:textbox>
                  <w:txbxContent>
                    <w:p w14:paraId="5A71FCB7" w14:textId="77777777" w:rsidR="002E63D5" w:rsidRDefault="002E63D5" w:rsidP="002E63D5">
                      <w:pPr>
                        <w:spacing w:line="256" w:lineRule="auto"/>
                        <w:jc w:val="right"/>
                        <w:textAlignment w:val="baseline"/>
                        <w:rPr>
                          <w:rFonts w:ascii="Verdana" w:eastAsia="Verdana" w:hAnsi="Verdana" w:cs="Verdana"/>
                          <w:i/>
                          <w:iCs/>
                          <w:color w:val="3F3F3F"/>
                          <w:kern w:val="24"/>
                          <w:sz w:val="12"/>
                          <w:szCs w:val="12"/>
                        </w:rPr>
                      </w:pPr>
                      <w:r>
                        <w:rPr>
                          <w:rFonts w:ascii="Verdana" w:eastAsia="Verdana" w:hAnsi="Verdana" w:cs="Verdana"/>
                          <w:i/>
                          <w:iCs/>
                          <w:color w:val="3F3F3F"/>
                          <w:kern w:val="24"/>
                          <w:sz w:val="12"/>
                          <w:szCs w:val="12"/>
                        </w:rPr>
                        <w:t>Source: TechSci Research</w:t>
                      </w:r>
                    </w:p>
                  </w:txbxContent>
                </v:textbox>
              </v:shape>
            </w:pict>
          </mc:Fallback>
        </mc:AlternateContent>
      </w:r>
    </w:p>
    <w:p w14:paraId="0882487E" w14:textId="7282E33E"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3.2.1. Asia Pacific Demand Supply Outlook</w:t>
      </w:r>
    </w:p>
    <w:p w14:paraId="55AA169C" w14:textId="1B88BB19"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Asia Pacific Vinyl Ester Resin Demand, By Volume (</w:t>
      </w:r>
      <w:r w:rsidR="007E26B0">
        <w:rPr>
          <w:rFonts w:ascii="Arial" w:hAnsi="Arial" w:cs="Arial"/>
          <w:b/>
          <w:bCs/>
          <w:sz w:val="24"/>
          <w:szCs w:val="24"/>
        </w:rPr>
        <w:t>000’</w:t>
      </w:r>
      <w:r w:rsidRPr="0061645E">
        <w:rPr>
          <w:rFonts w:ascii="Arial" w:hAnsi="Arial" w:cs="Arial"/>
          <w:b/>
          <w:bCs/>
          <w:sz w:val="24"/>
          <w:szCs w:val="24"/>
        </w:rPr>
        <w:t xml:space="preserve"> Tonnes), 2015–2030F</w:t>
      </w:r>
    </w:p>
    <w:p w14:paraId="6625A7C0" w14:textId="34BF8DB7" w:rsidR="0068477D" w:rsidRDefault="00243E52" w:rsidP="0068477D">
      <w:pPr>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179456" behindDoc="0" locked="0" layoutInCell="1" allowOverlap="1" wp14:anchorId="3584089D" wp14:editId="2D58F74B">
                <wp:simplePos x="0" y="0"/>
                <wp:positionH relativeFrom="margin">
                  <wp:posOffset>4570293</wp:posOffset>
                </wp:positionH>
                <wp:positionV relativeFrom="paragraph">
                  <wp:posOffset>1527628</wp:posOffset>
                </wp:positionV>
                <wp:extent cx="1889760" cy="266700"/>
                <wp:effectExtent l="0" t="0" r="0" b="0"/>
                <wp:wrapNone/>
                <wp:docPr id="200"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0503F22C"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84089D" id="_x0000_s1062" type="#_x0000_t202" style="position:absolute;margin-left:359.85pt;margin-top:120.3pt;width:148.8pt;height:21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" filled="f" stroked="f">
                <v:textbox>
                  <w:txbxContent>
                    <w:p w14:paraId="0503F22C"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56544" behindDoc="0" locked="0" layoutInCell="1" allowOverlap="1" wp14:anchorId="48DCEC5E" wp14:editId="4EB785C5">
                <wp:simplePos x="0" y="0"/>
                <wp:positionH relativeFrom="column">
                  <wp:posOffset>4395973</wp:posOffset>
                </wp:positionH>
                <wp:positionV relativeFrom="paragraph">
                  <wp:posOffset>1581521</wp:posOffset>
                </wp:positionV>
                <wp:extent cx="1651379" cy="971550"/>
                <wp:effectExtent l="0" t="0" r="0" b="0"/>
                <wp:wrapNone/>
                <wp:docPr id="582" name="Rectangle 35"/>
                <wp:cNvGraphicFramePr/>
                <a:graphic xmlns:a="http://schemas.openxmlformats.org/drawingml/2006/main">
                  <a:graphicData uri="http://schemas.microsoft.com/office/word/2010/wordprocessingShape">
                    <wps:wsp>
                      <wps:cNvSpPr/>
                      <wps:spPr>
                        <a:xfrm>
                          <a:off x="0" y="0"/>
                          <a:ext cx="1651379" cy="9715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DC95B1"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2021E-2030F</w:t>
                            </w:r>
                          </w:p>
                          <w:p w14:paraId="096782B8"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30E7108" w14:textId="38E7E393" w:rsidR="0068477D" w:rsidRDefault="00E946DB" w:rsidP="00924CE7">
                            <w:pPr>
                              <w:spacing w:line="240" w:lineRule="auto"/>
                              <w:jc w:val="center"/>
                              <w:textAlignment w:val="baseline"/>
                              <w:rPr>
                                <w:rFonts w:ascii="Verdana" w:eastAsia="Verdana" w:hAnsi="Verdana" w:cs="Verdana"/>
                                <w:b/>
                                <w:bCs/>
                                <w:color w:val="000000"/>
                                <w:kern w:val="24"/>
                                <w:sz w:val="18"/>
                                <w:szCs w:val="18"/>
                              </w:rPr>
                            </w:pPr>
                            <w:r w:rsidRPr="00924CE7">
                              <w:rPr>
                                <w:rFonts w:ascii="Arial" w:eastAsia="Verdana" w:hAnsi="Arial" w:cs="Arial"/>
                                <w:b/>
                                <w:bCs/>
                                <w:color w:val="000000"/>
                                <w:kern w:val="24"/>
                                <w:sz w:val="20"/>
                                <w:szCs w:val="20"/>
                              </w:rPr>
                              <w:t>7.82</w:t>
                            </w:r>
                            <w:r w:rsidR="0068477D" w:rsidRPr="00924CE7">
                              <w:rPr>
                                <w:rFonts w:ascii="Arial" w:eastAsia="Verdana" w:hAnsi="Arial" w:cs="Arial"/>
                                <w:b/>
                                <w:bCs/>
                                <w:color w:val="000000"/>
                                <w:kern w:val="24"/>
                                <w:sz w:val="20"/>
                                <w:szCs w:val="20"/>
                              </w:rPr>
                              <w:t>% By Volume</w:t>
                            </w:r>
                          </w:p>
                        </w:txbxContent>
                      </wps:txbx>
                      <wps:bodyPr rtlCol="0" anchor="ctr">
                        <a:noAutofit/>
                      </wps:bodyPr>
                    </wps:wsp>
                  </a:graphicData>
                </a:graphic>
                <wp14:sizeRelV relativeFrom="margin">
                  <wp14:pctHeight>0</wp14:pctHeight>
                </wp14:sizeRelV>
              </wp:anchor>
            </w:drawing>
          </mc:Choice>
          <mc:Fallback>
            <w:pict>
              <v:rect w14:anchorId="48DCEC5E" id="Rectangle 35" o:spid="_x0000_s1063" style="position:absolute;margin-left:346.15pt;margin-top:124.55pt;width:130.05pt;height:76.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" filled="f" stroked="f" strokeweight="1pt">
                <v:textbox>
                  <w:txbxContent>
                    <w:p w14:paraId="60DC95B1"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2021E-2030F</w:t>
                      </w:r>
                    </w:p>
                    <w:p w14:paraId="096782B8"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30E7108" w14:textId="38E7E393" w:rsidR="0068477D" w:rsidRDefault="00E946DB" w:rsidP="00924CE7">
                      <w:pPr>
                        <w:spacing w:line="240" w:lineRule="auto"/>
                        <w:jc w:val="center"/>
                        <w:textAlignment w:val="baseline"/>
                        <w:rPr>
                          <w:rFonts w:ascii="Verdana" w:eastAsia="Verdana" w:hAnsi="Verdana" w:cs="Verdana"/>
                          <w:b/>
                          <w:bCs/>
                          <w:color w:val="000000"/>
                          <w:kern w:val="24"/>
                          <w:sz w:val="18"/>
                          <w:szCs w:val="18"/>
                        </w:rPr>
                      </w:pPr>
                      <w:r w:rsidRPr="00924CE7">
                        <w:rPr>
                          <w:rFonts w:ascii="Arial" w:eastAsia="Verdana" w:hAnsi="Arial" w:cs="Arial"/>
                          <w:b/>
                          <w:bCs/>
                          <w:color w:val="000000"/>
                          <w:kern w:val="24"/>
                          <w:sz w:val="20"/>
                          <w:szCs w:val="20"/>
                        </w:rPr>
                        <w:t>7.82</w:t>
                      </w:r>
                      <w:r w:rsidR="0068477D" w:rsidRPr="00924CE7">
                        <w:rPr>
                          <w:rFonts w:ascii="Arial" w:eastAsia="Verdana" w:hAnsi="Arial" w:cs="Arial"/>
                          <w:b/>
                          <w:bCs/>
                          <w:color w:val="000000"/>
                          <w:kern w:val="24"/>
                          <w:sz w:val="20"/>
                          <w:szCs w:val="20"/>
                        </w:rPr>
                        <w:t>% By Volume</w:t>
                      </w:r>
                    </w:p>
                  </w:txbxContent>
                </v:textbox>
              </v:rect>
            </w:pict>
          </mc:Fallback>
        </mc:AlternateContent>
      </w:r>
      <w:r w:rsidR="00CE35EB" w:rsidRPr="002B5730">
        <w:rPr>
          <w:rFonts w:ascii="Arial" w:eastAsia="Arial" w:hAnsi="Arial" w:cs="Arial"/>
          <w:noProof/>
          <w:color w:val="000000" w:themeColor="text1"/>
          <w:sz w:val="24"/>
          <w:szCs w:val="24"/>
        </w:rPr>
        <mc:AlternateContent>
          <mc:Choice Requires="wps">
            <w:drawing>
              <wp:anchor distT="0" distB="0" distL="114300" distR="114300" simplePos="0" relativeHeight="251755520" behindDoc="0" locked="0" layoutInCell="1" allowOverlap="1" wp14:anchorId="570CFBBF" wp14:editId="61481F60">
                <wp:simplePos x="0" y="0"/>
                <wp:positionH relativeFrom="column">
                  <wp:posOffset>654628</wp:posOffset>
                </wp:positionH>
                <wp:positionV relativeFrom="paragraph">
                  <wp:posOffset>1617890</wp:posOffset>
                </wp:positionV>
                <wp:extent cx="1651379" cy="933450"/>
                <wp:effectExtent l="0" t="0" r="0" b="0"/>
                <wp:wrapNone/>
                <wp:docPr id="583" name="Rectangle 33"/>
                <wp:cNvGraphicFramePr/>
                <a:graphic xmlns:a="http://schemas.openxmlformats.org/drawingml/2006/main">
                  <a:graphicData uri="http://schemas.microsoft.com/office/word/2010/wordprocessingShape">
                    <wps:wsp>
                      <wps:cNvSpPr/>
                      <wps:spPr>
                        <a:xfrm>
                          <a:off x="0" y="0"/>
                          <a:ext cx="1651379"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8057590"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2015-2020</w:t>
                            </w:r>
                          </w:p>
                          <w:p w14:paraId="147BE3D7"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FE0705E" w14:textId="7A4B8290"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w:t>
                            </w:r>
                            <w:r w:rsidR="00A118A8" w:rsidRPr="00924CE7">
                              <w:rPr>
                                <w:rFonts w:ascii="Arial" w:eastAsia="Verdana" w:hAnsi="Arial" w:cs="Arial"/>
                                <w:b/>
                                <w:bCs/>
                                <w:color w:val="000000"/>
                                <w:kern w:val="24"/>
                                <w:sz w:val="20"/>
                                <w:szCs w:val="20"/>
                              </w:rPr>
                              <w:t>61</w:t>
                            </w:r>
                            <w:r w:rsidRPr="00924CE7">
                              <w:rPr>
                                <w:rFonts w:ascii="Arial" w:eastAsia="Verdana" w:hAnsi="Arial" w:cs="Arial"/>
                                <w:b/>
                                <w:bCs/>
                                <w:color w:val="000000"/>
                                <w:kern w:val="24"/>
                                <w:sz w:val="20"/>
                                <w:szCs w:val="20"/>
                              </w:rPr>
                              <w:t>% By Volume</w:t>
                            </w:r>
                          </w:p>
                        </w:txbxContent>
                      </wps:txbx>
                      <wps:bodyPr rtlCol="0" anchor="ctr">
                        <a:noAutofit/>
                      </wps:bodyPr>
                    </wps:wsp>
                  </a:graphicData>
                </a:graphic>
                <wp14:sizeRelV relativeFrom="margin">
                  <wp14:pctHeight>0</wp14:pctHeight>
                </wp14:sizeRelV>
              </wp:anchor>
            </w:drawing>
          </mc:Choice>
          <mc:Fallback>
            <w:pict>
              <v:rect w14:anchorId="570CFBBF" id="Rectangle 33" o:spid="_x0000_s1064" style="position:absolute;margin-left:51.55pt;margin-top:127.4pt;width:130.05pt;height:73.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" filled="f" stroked="f" strokeweight="1pt">
                <v:textbox>
                  <w:txbxContent>
                    <w:p w14:paraId="48057590"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2015-2020</w:t>
                      </w:r>
                    </w:p>
                    <w:p w14:paraId="147BE3D7"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FE0705E" w14:textId="7A4B8290"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w:t>
                      </w:r>
                      <w:r w:rsidR="00A118A8" w:rsidRPr="00924CE7">
                        <w:rPr>
                          <w:rFonts w:ascii="Arial" w:eastAsia="Verdana" w:hAnsi="Arial" w:cs="Arial"/>
                          <w:b/>
                          <w:bCs/>
                          <w:color w:val="000000"/>
                          <w:kern w:val="24"/>
                          <w:sz w:val="20"/>
                          <w:szCs w:val="20"/>
                        </w:rPr>
                        <w:t>61</w:t>
                      </w:r>
                      <w:r w:rsidRPr="00924CE7">
                        <w:rPr>
                          <w:rFonts w:ascii="Arial" w:eastAsia="Verdana" w:hAnsi="Arial" w:cs="Arial"/>
                          <w:b/>
                          <w:bCs/>
                          <w:color w:val="000000"/>
                          <w:kern w:val="24"/>
                          <w:sz w:val="20"/>
                          <w:szCs w:val="20"/>
                        </w:rPr>
                        <w:t>% By Volume</w:t>
                      </w:r>
                    </w:p>
                  </w:txbxContent>
                </v:textbox>
              </v:rect>
            </w:pict>
          </mc:Fallback>
        </mc:AlternateContent>
      </w:r>
      <w:r w:rsidR="0068477D" w:rsidRPr="002B5730">
        <w:rPr>
          <w:rFonts w:ascii="Arial" w:eastAsia="Arial" w:hAnsi="Arial" w:cs="Arial"/>
          <w:noProof/>
          <w:color w:val="000000" w:themeColor="text1"/>
          <w:sz w:val="24"/>
          <w:szCs w:val="24"/>
        </w:rPr>
        <w:drawing>
          <wp:inline distT="0" distB="0" distL="0" distR="0" wp14:anchorId="545A6DB7" wp14:editId="1DB43A0C">
            <wp:extent cx="6429375" cy="1900052"/>
            <wp:effectExtent l="0" t="0" r="0" b="5080"/>
            <wp:docPr id="603" name="Chart 603">
              <a:extLst xmlns:a="http://schemas.openxmlformats.org/drawingml/2006/main">
                <a:ext uri="{FF2B5EF4-FFF2-40B4-BE49-F238E27FC236}">
                  <a16:creationId xmlns:a16="http://schemas.microsoft.com/office/drawing/2014/main" id="{EBEC80D7-2033-420E-9714-B47A03548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3AC6240" w14:textId="77777777" w:rsidR="00243E52" w:rsidRPr="002B5730" w:rsidRDefault="00243E52" w:rsidP="0068477D">
      <w:pPr>
        <w:rPr>
          <w:rFonts w:ascii="Arial" w:eastAsia="Arial" w:hAnsi="Arial" w:cs="Arial"/>
          <w:color w:val="000000" w:themeColor="text1"/>
          <w:sz w:val="24"/>
          <w:szCs w:val="24"/>
        </w:rPr>
      </w:pPr>
    </w:p>
    <w:p w14:paraId="4DA16231" w14:textId="6F455AE5" w:rsidR="0068477D" w:rsidRPr="002B5730" w:rsidRDefault="001D5CC2" w:rsidP="0068477D">
      <w:pPr>
        <w:tabs>
          <w:tab w:val="left" w:pos="1425"/>
        </w:tabs>
        <w:rPr>
          <w:rFonts w:ascii="Arial" w:eastAsia="Arial" w:hAnsi="Arial" w:cs="Arial"/>
          <w:color w:val="000000" w:themeColor="text1"/>
          <w:sz w:val="24"/>
          <w:szCs w:val="24"/>
        </w:rPr>
      </w:pPr>
      <w:r w:rsidRPr="00EB2CC0">
        <w:rPr>
          <w:rFonts w:ascii="Arial" w:eastAsia="Arial" w:hAnsi="Arial" w:cs="Arial"/>
          <w:noProof/>
          <w:color w:val="000000" w:themeColor="text1"/>
          <w:sz w:val="24"/>
          <w:szCs w:val="24"/>
        </w:rPr>
        <w:lastRenderedPageBreak/>
        <mc:AlternateContent>
          <mc:Choice Requires="wps">
            <w:drawing>
              <wp:anchor distT="45720" distB="45720" distL="114300" distR="114300" simplePos="0" relativeHeight="252555264" behindDoc="0" locked="0" layoutInCell="1" allowOverlap="1" wp14:anchorId="6D1847A7" wp14:editId="52BCE379">
                <wp:simplePos x="0" y="0"/>
                <wp:positionH relativeFrom="margin">
                  <wp:align>center</wp:align>
                </wp:positionH>
                <wp:positionV relativeFrom="paragraph">
                  <wp:posOffset>399858</wp:posOffset>
                </wp:positionV>
                <wp:extent cx="6590030" cy="1983105"/>
                <wp:effectExtent l="95250" t="57150" r="96520" b="112395"/>
                <wp:wrapSquare wrapText="bothSides"/>
                <wp:docPr id="2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0030" cy="1983105"/>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5"/>
                        </a:lnRef>
                        <a:fillRef idx="2">
                          <a:schemeClr val="accent5"/>
                        </a:fillRef>
                        <a:effectRef idx="1">
                          <a:schemeClr val="accent5"/>
                        </a:effectRef>
                        <a:fontRef idx="minor">
                          <a:schemeClr val="dk1"/>
                        </a:fontRef>
                      </wps:style>
                      <wps:txbx>
                        <w:txbxContent>
                          <w:p w14:paraId="70930E1C" w14:textId="77777777"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 xml:space="preserve">Exports are higher than imports due to the presence of major vinyl ester resin producers in the region. </w:t>
                            </w:r>
                          </w:p>
                          <w:p w14:paraId="54912B9A" w14:textId="43886589"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 xml:space="preserve">Total export in 2020 stood at around 23 </w:t>
                            </w:r>
                            <w:r w:rsidR="007D14B0">
                              <w:rPr>
                                <w:color w:val="000000" w:themeColor="text1"/>
                                <w:sz w:val="24"/>
                                <w:szCs w:val="24"/>
                              </w:rPr>
                              <w:t xml:space="preserve">thousand tonnes </w:t>
                            </w:r>
                            <w:r w:rsidRPr="00EB2CC0">
                              <w:rPr>
                                <w:color w:val="000000" w:themeColor="text1"/>
                                <w:sz w:val="24"/>
                                <w:szCs w:val="24"/>
                              </w:rPr>
                              <w:t xml:space="preserve">while imports stood at around 24 thousand tonnes. Increasing export is attributed to the increasing demand for vinyl ester resin from </w:t>
                            </w:r>
                            <w:r w:rsidR="00CD321F" w:rsidRPr="00EB2CC0">
                              <w:rPr>
                                <w:color w:val="000000" w:themeColor="text1"/>
                                <w:sz w:val="24"/>
                                <w:szCs w:val="24"/>
                              </w:rPr>
                              <w:t>fiber</w:t>
                            </w:r>
                            <w:r w:rsidRPr="00EB2CC0">
                              <w:rPr>
                                <w:color w:val="000000" w:themeColor="text1"/>
                                <w:sz w:val="24"/>
                                <w:szCs w:val="24"/>
                              </w:rPr>
                              <w:t xml:space="preserve"> reinforced plastic (FRP) application in the pipe and tank industry. </w:t>
                            </w:r>
                          </w:p>
                          <w:p w14:paraId="60428E48" w14:textId="77777777"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Several manufacturers are investing heavily in capacity expansion to meet the growing demand for vinyl ester resin in the region.</w:t>
                            </w:r>
                          </w:p>
                          <w:p w14:paraId="74594A1A" w14:textId="77777777" w:rsidR="00243E52" w:rsidRDefault="00243E52" w:rsidP="00243E5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847A7" id="_x0000_s1065" type="#_x0000_t202" style="position:absolute;margin-left:0;margin-top:31.5pt;width:518.9pt;height:156.15pt;z-index:252555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" fillcolor="#91bce3 [2168]" stroked="f" strokeweight=".5pt">
                <v:fill color2="#7aaddd [2616]" rotate="t" colors="0 #b1cbe9;.5 #a3c1e5;1 #92b9e4" focus="100%" type="gradient">
                  <o:fill v:ext="view" type="gradientUnscaled"/>
                </v:fill>
                <v:shadow on="t" color="black" opacity="20971f" offset="0,2.2pt"/>
                <v:textbox>
                  <w:txbxContent>
                    <w:p w14:paraId="70930E1C" w14:textId="77777777"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 xml:space="preserve">Exports are higher than imports due to the presence of major vinyl ester resin producers in the region. </w:t>
                      </w:r>
                    </w:p>
                    <w:p w14:paraId="54912B9A" w14:textId="43886589"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 xml:space="preserve">Total export in 2020 stood at around 23 </w:t>
                      </w:r>
                      <w:r w:rsidR="007D14B0">
                        <w:rPr>
                          <w:color w:val="000000" w:themeColor="text1"/>
                          <w:sz w:val="24"/>
                          <w:szCs w:val="24"/>
                        </w:rPr>
                        <w:t xml:space="preserve">thousand tonnes </w:t>
                      </w:r>
                      <w:r w:rsidRPr="00EB2CC0">
                        <w:rPr>
                          <w:color w:val="000000" w:themeColor="text1"/>
                          <w:sz w:val="24"/>
                          <w:szCs w:val="24"/>
                        </w:rPr>
                        <w:t xml:space="preserve">while imports stood at around 24 thousand tonnes. Increasing export is attributed to the increasing demand for vinyl ester resin from </w:t>
                      </w:r>
                      <w:r w:rsidR="00CD321F" w:rsidRPr="00EB2CC0">
                        <w:rPr>
                          <w:color w:val="000000" w:themeColor="text1"/>
                          <w:sz w:val="24"/>
                          <w:szCs w:val="24"/>
                        </w:rPr>
                        <w:t>fiber</w:t>
                      </w:r>
                      <w:r w:rsidRPr="00EB2CC0">
                        <w:rPr>
                          <w:color w:val="000000" w:themeColor="text1"/>
                          <w:sz w:val="24"/>
                          <w:szCs w:val="24"/>
                        </w:rPr>
                        <w:t xml:space="preserve"> reinforced plastic (FRP) application in the pipe and tank industry. </w:t>
                      </w:r>
                    </w:p>
                    <w:p w14:paraId="60428E48" w14:textId="77777777"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Several manufacturers are investing heavily in capacity expansion to meet the growing demand for vinyl ester resin in the region.</w:t>
                      </w:r>
                    </w:p>
                    <w:p w14:paraId="74594A1A" w14:textId="77777777" w:rsidR="00243E52" w:rsidRDefault="00243E52" w:rsidP="00243E52"/>
                  </w:txbxContent>
                </v:textbox>
                <w10:wrap type="square" anchorx="margin"/>
              </v:shape>
            </w:pict>
          </mc:Fallback>
        </mc:AlternateContent>
      </w:r>
    </w:p>
    <w:p w14:paraId="23F4837A" w14:textId="21BD1E6F" w:rsidR="002741D6" w:rsidRDefault="002741D6" w:rsidP="009B5E8F">
      <w:pPr>
        <w:spacing w:line="360" w:lineRule="auto"/>
        <w:jc w:val="both"/>
        <w:rPr>
          <w:rFonts w:ascii="Arial" w:eastAsia="Arial" w:hAnsi="Arial" w:cs="Arial"/>
          <w:color w:val="000000" w:themeColor="text1"/>
          <w:sz w:val="24"/>
          <w:szCs w:val="24"/>
        </w:rPr>
      </w:pPr>
    </w:p>
    <w:p w14:paraId="39A6EDE2" w14:textId="77777777" w:rsidR="00243E52" w:rsidRDefault="00243E52" w:rsidP="00243E52">
      <w:pPr>
        <w:spacing w:line="360" w:lineRule="auto"/>
        <w:textAlignment w:val="baseline"/>
        <w:rPr>
          <w:rFonts w:ascii="Arial" w:eastAsia="Arial" w:hAnsi="Arial" w:cs="Arial"/>
          <w:b/>
          <w:color w:val="000000" w:themeColor="text1"/>
          <w:sz w:val="24"/>
          <w:szCs w:val="24"/>
        </w:rPr>
      </w:pPr>
      <w:r>
        <w:rPr>
          <w:rFonts w:ascii="Arial" w:eastAsia="Arial" w:hAnsi="Arial" w:cs="Arial"/>
          <w:b/>
          <w:color w:val="000000" w:themeColor="text1"/>
          <w:sz w:val="24"/>
          <w:szCs w:val="24"/>
        </w:rPr>
        <w:t>Electronic, Telecommunication and Renewables sector have high latent demand in APAC region:</w:t>
      </w:r>
    </w:p>
    <w:p w14:paraId="5400D429" w14:textId="77777777" w:rsidR="00243E52" w:rsidRPr="00243E52" w:rsidRDefault="00243E52" w:rsidP="00F14E20">
      <w:pPr>
        <w:pStyle w:val="ListParagraph"/>
        <w:numPr>
          <w:ilvl w:val="0"/>
          <w:numId w:val="15"/>
        </w:numPr>
        <w:spacing w:line="360" w:lineRule="auto"/>
        <w:jc w:val="both"/>
        <w:textAlignment w:val="baseline"/>
        <w:rPr>
          <w:bCs/>
          <w:color w:val="000000" w:themeColor="text1"/>
          <w:sz w:val="24"/>
          <w:szCs w:val="24"/>
        </w:rPr>
      </w:pPr>
      <w:r w:rsidRPr="00243E52">
        <w:rPr>
          <w:bCs/>
          <w:color w:val="000000" w:themeColor="text1"/>
          <w:sz w:val="24"/>
          <w:szCs w:val="24"/>
        </w:rPr>
        <w:t>Increasing market of electronic parts due to development in telecommunication technologies as well as 5G revolution in mobile application has led to increase in consumption of LCD and touch panels leading to increasing demand of V</w:t>
      </w:r>
      <w:r>
        <w:rPr>
          <w:bCs/>
          <w:color w:val="000000" w:themeColor="text1"/>
          <w:sz w:val="24"/>
          <w:szCs w:val="24"/>
        </w:rPr>
        <w:t>inyl ester resin</w:t>
      </w:r>
      <w:r w:rsidRPr="00243E52">
        <w:rPr>
          <w:bCs/>
          <w:color w:val="000000" w:themeColor="text1"/>
          <w:sz w:val="24"/>
          <w:szCs w:val="24"/>
        </w:rPr>
        <w:t xml:space="preserve">. </w:t>
      </w:r>
    </w:p>
    <w:p w14:paraId="3ED819A9" w14:textId="77777777" w:rsidR="00243E52" w:rsidRPr="00243E52" w:rsidRDefault="00243E52" w:rsidP="00F14E20">
      <w:pPr>
        <w:pStyle w:val="ListParagraph"/>
        <w:numPr>
          <w:ilvl w:val="0"/>
          <w:numId w:val="15"/>
        </w:numPr>
        <w:spacing w:line="360" w:lineRule="auto"/>
        <w:jc w:val="both"/>
        <w:textAlignment w:val="baseline"/>
        <w:rPr>
          <w:bCs/>
          <w:color w:val="000000" w:themeColor="text1"/>
          <w:sz w:val="24"/>
          <w:szCs w:val="24"/>
        </w:rPr>
      </w:pPr>
      <w:r w:rsidRPr="00243E52">
        <w:rPr>
          <w:bCs/>
          <w:color w:val="000000" w:themeColor="text1"/>
          <w:sz w:val="24"/>
          <w:szCs w:val="24"/>
        </w:rPr>
        <w:t>V</w:t>
      </w:r>
      <w:r>
        <w:rPr>
          <w:bCs/>
          <w:color w:val="000000" w:themeColor="text1"/>
          <w:sz w:val="24"/>
          <w:szCs w:val="24"/>
        </w:rPr>
        <w:t>inyl ester resin</w:t>
      </w:r>
      <w:r w:rsidRPr="00243E52">
        <w:rPr>
          <w:bCs/>
          <w:color w:val="000000" w:themeColor="text1"/>
          <w:sz w:val="24"/>
          <w:szCs w:val="24"/>
        </w:rPr>
        <w:t xml:space="preserve"> is used as inner lining material in electronic items due to its excellent corrosion and chemical resistance properties.</w:t>
      </w:r>
    </w:p>
    <w:p w14:paraId="035D5066" w14:textId="77777777" w:rsidR="00243E52" w:rsidRPr="00243E52" w:rsidRDefault="00243E52" w:rsidP="00F14E20">
      <w:pPr>
        <w:pStyle w:val="ListParagraph"/>
        <w:numPr>
          <w:ilvl w:val="0"/>
          <w:numId w:val="15"/>
        </w:numPr>
        <w:spacing w:line="360" w:lineRule="auto"/>
        <w:jc w:val="both"/>
        <w:textAlignment w:val="baseline"/>
        <w:rPr>
          <w:bCs/>
          <w:color w:val="000000" w:themeColor="text1"/>
          <w:sz w:val="24"/>
          <w:szCs w:val="24"/>
        </w:rPr>
      </w:pPr>
      <w:r w:rsidRPr="00243E52">
        <w:rPr>
          <w:bCs/>
          <w:color w:val="000000" w:themeColor="text1"/>
          <w:sz w:val="24"/>
          <w:szCs w:val="24"/>
        </w:rPr>
        <w:t>V</w:t>
      </w:r>
      <w:r>
        <w:rPr>
          <w:bCs/>
          <w:color w:val="000000" w:themeColor="text1"/>
          <w:sz w:val="24"/>
          <w:szCs w:val="24"/>
        </w:rPr>
        <w:t>inyl ester resin</w:t>
      </w:r>
      <w:r w:rsidRPr="00243E52">
        <w:rPr>
          <w:bCs/>
          <w:color w:val="000000" w:themeColor="text1"/>
          <w:sz w:val="24"/>
          <w:szCs w:val="24"/>
        </w:rPr>
        <w:t xml:space="preserve"> has also application in semiconductor and chip encapsulation due to its heat resistance properties. Growth of display panel market has augmented the demand of display driver chips. </w:t>
      </w:r>
    </w:p>
    <w:p w14:paraId="2DE21107" w14:textId="77777777" w:rsidR="00243E52" w:rsidRPr="00243E52" w:rsidRDefault="00243E52" w:rsidP="00F14E20">
      <w:pPr>
        <w:pStyle w:val="ListParagraph"/>
        <w:numPr>
          <w:ilvl w:val="0"/>
          <w:numId w:val="15"/>
        </w:numPr>
        <w:spacing w:line="360" w:lineRule="auto"/>
        <w:jc w:val="both"/>
        <w:textAlignment w:val="baseline"/>
        <w:rPr>
          <w:bCs/>
          <w:color w:val="000000" w:themeColor="text1"/>
          <w:sz w:val="24"/>
          <w:szCs w:val="24"/>
        </w:rPr>
      </w:pPr>
      <w:r w:rsidRPr="00243E52">
        <w:rPr>
          <w:bCs/>
          <w:color w:val="000000" w:themeColor="text1"/>
          <w:sz w:val="24"/>
          <w:szCs w:val="24"/>
        </w:rPr>
        <w:t xml:space="preserve">As per CINNO survey, </w:t>
      </w:r>
      <w:r>
        <w:rPr>
          <w:bCs/>
          <w:color w:val="000000" w:themeColor="text1"/>
          <w:sz w:val="24"/>
          <w:szCs w:val="24"/>
        </w:rPr>
        <w:t>APAC</w:t>
      </w:r>
      <w:r w:rsidRPr="00243E52">
        <w:rPr>
          <w:bCs/>
          <w:color w:val="000000" w:themeColor="text1"/>
          <w:sz w:val="24"/>
          <w:szCs w:val="24"/>
        </w:rPr>
        <w:t xml:space="preserve"> demand of display driver chips in 2020 is valued around </w:t>
      </w:r>
      <w:r>
        <w:rPr>
          <w:bCs/>
          <w:color w:val="000000" w:themeColor="text1"/>
          <w:sz w:val="24"/>
          <w:szCs w:val="24"/>
        </w:rPr>
        <w:t>6</w:t>
      </w:r>
      <w:r w:rsidRPr="00243E52">
        <w:rPr>
          <w:bCs/>
          <w:color w:val="000000" w:themeColor="text1"/>
          <w:sz w:val="24"/>
          <w:szCs w:val="24"/>
        </w:rPr>
        <w:t xml:space="preserve"> billion which is 8.7% rise from 2019 value. Moreover, demand for smartphone driver chips valued around 1.</w:t>
      </w:r>
      <w:r>
        <w:rPr>
          <w:bCs/>
          <w:color w:val="000000" w:themeColor="text1"/>
          <w:sz w:val="24"/>
          <w:szCs w:val="24"/>
        </w:rPr>
        <w:t>2</w:t>
      </w:r>
      <w:r w:rsidRPr="00243E52">
        <w:rPr>
          <w:bCs/>
          <w:color w:val="000000" w:themeColor="text1"/>
          <w:sz w:val="24"/>
          <w:szCs w:val="24"/>
        </w:rPr>
        <w:t xml:space="preserve"> billion in 2020.</w:t>
      </w:r>
    </w:p>
    <w:p w14:paraId="54B40751" w14:textId="77777777" w:rsidR="00243E52" w:rsidRPr="000A1623" w:rsidRDefault="00243E52" w:rsidP="00243E52">
      <w:pPr>
        <w:spacing w:line="360" w:lineRule="auto"/>
        <w:jc w:val="both"/>
        <w:textAlignment w:val="baseline"/>
        <w:rPr>
          <w:rFonts w:ascii="Arial" w:eastAsia="Arial" w:hAnsi="Arial" w:cs="Arial"/>
          <w:bCs/>
          <w:color w:val="000000" w:themeColor="text1"/>
          <w:sz w:val="24"/>
          <w:szCs w:val="24"/>
          <w:lang w:val="en-US"/>
        </w:rPr>
      </w:pPr>
      <w:r w:rsidRPr="000A1623">
        <w:rPr>
          <w:rFonts w:ascii="Arial" w:eastAsia="Arial" w:hAnsi="Arial" w:cs="Arial"/>
          <w:b/>
          <w:bCs/>
          <w:color w:val="000000" w:themeColor="text1"/>
          <w:sz w:val="24"/>
          <w:szCs w:val="24"/>
          <w:lang w:val="en-US"/>
        </w:rPr>
        <w:t>LCD Smartphone display driver chips vendor shipment share, 2020</w:t>
      </w:r>
    </w:p>
    <w:p w14:paraId="19899D19" w14:textId="191A45F0" w:rsidR="00243E52" w:rsidRDefault="00243E52" w:rsidP="00243E52">
      <w:pPr>
        <w:spacing w:line="360" w:lineRule="auto"/>
        <w:jc w:val="both"/>
        <w:textAlignment w:val="baseline"/>
        <w:rPr>
          <w:rFonts w:ascii="Arial" w:eastAsia="Arial" w:hAnsi="Arial" w:cs="Arial"/>
          <w:bCs/>
          <w:color w:val="000000" w:themeColor="text1"/>
          <w:sz w:val="24"/>
          <w:szCs w:val="24"/>
          <w:lang w:val="en-US"/>
        </w:rPr>
      </w:pPr>
      <w:r w:rsidRPr="002B5730">
        <w:rPr>
          <w:bCs/>
          <w:noProof/>
          <w:color w:val="000000" w:themeColor="text1"/>
        </w:rPr>
        <mc:AlternateContent>
          <mc:Choice Requires="wps">
            <w:drawing>
              <wp:anchor distT="0" distB="0" distL="114300" distR="114300" simplePos="0" relativeHeight="252557312" behindDoc="0" locked="0" layoutInCell="1" allowOverlap="1" wp14:anchorId="34B9BC69" wp14:editId="39BC1055">
                <wp:simplePos x="0" y="0"/>
                <wp:positionH relativeFrom="margin">
                  <wp:posOffset>4500748</wp:posOffset>
                </wp:positionH>
                <wp:positionV relativeFrom="paragraph">
                  <wp:posOffset>1880969</wp:posOffset>
                </wp:positionV>
                <wp:extent cx="1889760" cy="266700"/>
                <wp:effectExtent l="0" t="0" r="0" b="0"/>
                <wp:wrapNone/>
                <wp:docPr id="2208"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6C1E05F8" w14:textId="731F0CF8" w:rsidR="00243E52" w:rsidRPr="00687E98" w:rsidRDefault="00243E52"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CINNO</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4B9BC69" id="_x0000_s1066" type="#_x0000_t202" style="position:absolute;left:0;text-align:left;margin-left:354.4pt;margin-top:148.1pt;width:148.8pt;height:21pt;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" filled="f" stroked="f">
                <v:textbox>
                  <w:txbxContent>
                    <w:p w14:paraId="6C1E05F8" w14:textId="731F0CF8" w:rsidR="00243E52" w:rsidRPr="00687E98" w:rsidRDefault="00243E52"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CINNO</w:t>
                      </w:r>
                    </w:p>
                  </w:txbxContent>
                </v:textbox>
                <w10:wrap anchorx="margin"/>
              </v:shape>
            </w:pict>
          </mc:Fallback>
        </mc:AlternateContent>
      </w:r>
      <w:r w:rsidRPr="000A1623">
        <w:rPr>
          <w:rFonts w:ascii="Arial" w:eastAsia="Arial" w:hAnsi="Arial" w:cs="Arial"/>
          <w:bCs/>
          <w:noProof/>
          <w:color w:val="000000" w:themeColor="text1"/>
          <w:sz w:val="24"/>
          <w:szCs w:val="24"/>
        </w:rPr>
        <w:drawing>
          <wp:inline distT="0" distB="0" distL="0" distR="0" wp14:anchorId="753C667A" wp14:editId="635BA513">
            <wp:extent cx="6457950" cy="1828800"/>
            <wp:effectExtent l="0" t="0" r="0" b="0"/>
            <wp:docPr id="2205" name="Chart 2205">
              <a:extLst xmlns:a="http://schemas.openxmlformats.org/drawingml/2006/main">
                <a:ext uri="{FF2B5EF4-FFF2-40B4-BE49-F238E27FC236}">
                  <a16:creationId xmlns:a16="http://schemas.microsoft.com/office/drawing/2014/main" id="{F3FC28F2-8CF9-4855-B040-C344F65F75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F5C866C" w14:textId="74270C92" w:rsidR="00243E52" w:rsidRDefault="00243E52" w:rsidP="00243E52">
      <w:pPr>
        <w:spacing w:line="360" w:lineRule="auto"/>
        <w:jc w:val="both"/>
        <w:textAlignment w:val="baseline"/>
        <w:rPr>
          <w:rFonts w:ascii="Arial" w:eastAsia="Arial" w:hAnsi="Arial" w:cs="Arial"/>
          <w:b/>
          <w:bCs/>
          <w:color w:val="000000" w:themeColor="text1"/>
          <w:sz w:val="24"/>
          <w:szCs w:val="24"/>
          <w:lang w:val="en-US"/>
        </w:rPr>
      </w:pPr>
    </w:p>
    <w:p w14:paraId="2B9DBBDF" w14:textId="77777777" w:rsidR="00243E52" w:rsidRPr="0015661D" w:rsidRDefault="00243E52" w:rsidP="00243E52">
      <w:pPr>
        <w:spacing w:line="360" w:lineRule="auto"/>
        <w:jc w:val="both"/>
        <w:textAlignment w:val="baseline"/>
        <w:rPr>
          <w:rFonts w:ascii="Arial" w:eastAsia="Arial" w:hAnsi="Arial" w:cs="Arial"/>
          <w:bCs/>
          <w:color w:val="000000" w:themeColor="text1"/>
          <w:sz w:val="24"/>
          <w:szCs w:val="24"/>
          <w:lang w:val="en-US"/>
        </w:rPr>
      </w:pPr>
      <w:r w:rsidRPr="0015661D">
        <w:rPr>
          <w:rFonts w:ascii="Arial" w:eastAsia="Arial" w:hAnsi="Arial" w:cs="Arial"/>
          <w:b/>
          <w:bCs/>
          <w:color w:val="000000" w:themeColor="text1"/>
          <w:sz w:val="24"/>
          <w:szCs w:val="24"/>
          <w:lang w:val="en-US"/>
        </w:rPr>
        <w:t>Renewable energy Consumption in Asia-Pacific region in 2020,</w:t>
      </w:r>
      <w:r>
        <w:rPr>
          <w:rFonts w:ascii="Arial" w:eastAsia="Arial" w:hAnsi="Arial" w:cs="Arial"/>
          <w:b/>
          <w:bCs/>
          <w:color w:val="000000" w:themeColor="text1"/>
          <w:sz w:val="24"/>
          <w:szCs w:val="24"/>
          <w:lang w:val="en-US"/>
        </w:rPr>
        <w:t xml:space="preserve"> </w:t>
      </w:r>
      <w:r w:rsidRPr="0015661D">
        <w:rPr>
          <w:rFonts w:ascii="Arial" w:eastAsia="Arial" w:hAnsi="Arial" w:cs="Arial"/>
          <w:b/>
          <w:bCs/>
          <w:color w:val="000000" w:themeColor="text1"/>
          <w:sz w:val="24"/>
          <w:szCs w:val="24"/>
          <w:lang w:val="en-US"/>
        </w:rPr>
        <w:t>By Country (In exajoules)</w:t>
      </w:r>
    </w:p>
    <w:p w14:paraId="5D3D1D4C" w14:textId="77777777" w:rsidR="00243E52" w:rsidRPr="000A1623" w:rsidRDefault="00243E52" w:rsidP="00243E52">
      <w:pPr>
        <w:spacing w:line="360" w:lineRule="auto"/>
        <w:jc w:val="both"/>
        <w:textAlignment w:val="baseline"/>
        <w:rPr>
          <w:rFonts w:ascii="Arial" w:eastAsia="Arial" w:hAnsi="Arial" w:cs="Arial"/>
          <w:bCs/>
          <w:color w:val="000000" w:themeColor="text1"/>
          <w:sz w:val="24"/>
          <w:szCs w:val="24"/>
          <w:lang w:val="en-US"/>
        </w:rPr>
      </w:pPr>
      <w:r w:rsidRPr="0015661D">
        <w:rPr>
          <w:rFonts w:ascii="Arial" w:eastAsia="Arial" w:hAnsi="Arial" w:cs="Arial"/>
          <w:bCs/>
          <w:noProof/>
          <w:color w:val="000000" w:themeColor="text1"/>
          <w:sz w:val="24"/>
          <w:szCs w:val="24"/>
        </w:rPr>
        <mc:AlternateContent>
          <mc:Choice Requires="wps">
            <w:drawing>
              <wp:anchor distT="0" distB="0" distL="114300" distR="114300" simplePos="0" relativeHeight="252553216" behindDoc="0" locked="0" layoutInCell="1" allowOverlap="1" wp14:anchorId="54252FAD" wp14:editId="31A2D8B7">
                <wp:simplePos x="0" y="0"/>
                <wp:positionH relativeFrom="column">
                  <wp:posOffset>-60325</wp:posOffset>
                </wp:positionH>
                <wp:positionV relativeFrom="paragraph">
                  <wp:posOffset>152326</wp:posOffset>
                </wp:positionV>
                <wp:extent cx="6650182" cy="1460665"/>
                <wp:effectExtent l="76200" t="57150" r="93980" b="120650"/>
                <wp:wrapNone/>
                <wp:docPr id="4" name="TextBox 3">
                  <a:extLst xmlns:a="http://schemas.openxmlformats.org/drawingml/2006/main">
                    <a:ext uri="{FF2B5EF4-FFF2-40B4-BE49-F238E27FC236}">
                      <a16:creationId xmlns:a16="http://schemas.microsoft.com/office/drawing/2014/main" id="{5570026E-A6A1-4EFB-AE64-B142025B2FEA}"/>
                    </a:ext>
                  </a:extLst>
                </wp:docPr>
                <wp:cNvGraphicFramePr/>
                <a:graphic xmlns:a="http://schemas.openxmlformats.org/drawingml/2006/main">
                  <a:graphicData uri="http://schemas.microsoft.com/office/word/2010/wordprocessingShape">
                    <wps:wsp>
                      <wps:cNvSpPr txBox="1"/>
                      <wps:spPr>
                        <a:xfrm>
                          <a:off x="0" y="0"/>
                          <a:ext cx="6650182" cy="1460665"/>
                        </a:xfrm>
                        <a:prstGeom prst="rect">
                          <a:avLst/>
                        </a:prstGeom>
                        <a:solidFill>
                          <a:schemeClr val="accent5"/>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rgbClr r="0" g="0" b="0"/>
                        </a:lnRef>
                        <a:fillRef idx="0">
                          <a:scrgbClr r="0" g="0" b="0"/>
                        </a:fillRef>
                        <a:effectRef idx="0">
                          <a:scrgbClr r="0" g="0" b="0"/>
                        </a:effectRef>
                        <a:fontRef idx="minor">
                          <a:schemeClr val="lt1"/>
                        </a:fontRef>
                      </wps:style>
                      <wps:txbx>
                        <w:txbxContent>
                          <w:p w14:paraId="5C54BB6B" w14:textId="77777777" w:rsidR="00243E52" w:rsidRPr="0015661D" w:rsidRDefault="00243E52" w:rsidP="00243E52">
                            <w:pPr>
                              <w:spacing w:line="480" w:lineRule="auto"/>
                              <w:jc w:val="both"/>
                              <w:rPr>
                                <w:rFonts w:ascii="Arial" w:eastAsia="Verdana" w:hAnsi="Arial" w:cs="Arial"/>
                                <w:color w:val="000000" w:themeColor="text1"/>
                                <w:kern w:val="24"/>
                                <w:sz w:val="24"/>
                                <w:szCs w:val="24"/>
                              </w:rPr>
                            </w:pPr>
                            <w:r w:rsidRPr="0015661D">
                              <w:rPr>
                                <w:rFonts w:ascii="Arial" w:eastAsia="Verdana" w:hAnsi="Arial" w:cs="Arial"/>
                                <w:color w:val="000000" w:themeColor="text1"/>
                                <w:kern w:val="24"/>
                                <w:sz w:val="24"/>
                                <w:szCs w:val="24"/>
                              </w:rPr>
                              <w:t>China holds largest share of renewable energy consumption in Asia Pacific region led by increasing investments into development of renewable energy. China’s consumption of renewable energy is approximately 8 exajoules in 2020. India and Japan are also significantly increasing investments into building energy infrastructure such as solar energy and wind energy.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4252FAD" id="TextBox 3" o:spid="_x0000_s1067" type="#_x0000_t202" style="position:absolute;left:0;text-align:left;margin-left:-4.75pt;margin-top:12pt;width:523.65pt;height:115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" fillcolor="#5b9bd5 [3208]" stroked="f">
                <v:shadow on="t" color="black" opacity="20971f" offset="0,2.2pt"/>
                <v:textbox>
                  <w:txbxContent>
                    <w:p w14:paraId="5C54BB6B" w14:textId="77777777" w:rsidR="00243E52" w:rsidRPr="0015661D" w:rsidRDefault="00243E52" w:rsidP="00243E52">
                      <w:pPr>
                        <w:spacing w:line="480" w:lineRule="auto"/>
                        <w:jc w:val="both"/>
                        <w:rPr>
                          <w:rFonts w:ascii="Arial" w:eastAsia="Verdana" w:hAnsi="Arial" w:cs="Arial"/>
                          <w:color w:val="000000" w:themeColor="text1"/>
                          <w:kern w:val="24"/>
                          <w:sz w:val="24"/>
                          <w:szCs w:val="24"/>
                        </w:rPr>
                      </w:pPr>
                      <w:r w:rsidRPr="0015661D">
                        <w:rPr>
                          <w:rFonts w:ascii="Arial" w:eastAsia="Verdana" w:hAnsi="Arial" w:cs="Arial"/>
                          <w:color w:val="000000" w:themeColor="text1"/>
                          <w:kern w:val="24"/>
                          <w:sz w:val="24"/>
                          <w:szCs w:val="24"/>
                        </w:rPr>
                        <w:t>China holds largest share of renewable energy consumption in Asia Pacific region led by increasing investments into development of renewable energy. China’s consumption of renewable energy is approximately 8 exajoules in 2020. India and Japan are also significantly increasing investments into building energy infrastructure such as solar energy and wind energy.</w:t>
                      </w:r>
                    </w:p>
                  </w:txbxContent>
                </v:textbox>
              </v:shape>
            </w:pict>
          </mc:Fallback>
        </mc:AlternateContent>
      </w:r>
    </w:p>
    <w:p w14:paraId="0C99CACC" w14:textId="77777777" w:rsidR="00243E52" w:rsidRDefault="00243E52" w:rsidP="00243E52">
      <w:pPr>
        <w:spacing w:line="360" w:lineRule="auto"/>
        <w:textAlignment w:val="baseline"/>
        <w:rPr>
          <w:rFonts w:ascii="Arial" w:eastAsia="Arial" w:hAnsi="Arial" w:cs="Arial"/>
          <w:b/>
          <w:color w:val="000000" w:themeColor="text1"/>
          <w:sz w:val="24"/>
          <w:szCs w:val="24"/>
        </w:rPr>
      </w:pPr>
    </w:p>
    <w:p w14:paraId="0305B3F4" w14:textId="77777777" w:rsidR="00243E52" w:rsidRDefault="00243E52" w:rsidP="00243E52">
      <w:pPr>
        <w:spacing w:line="360" w:lineRule="auto"/>
        <w:textAlignment w:val="baseline"/>
        <w:rPr>
          <w:rFonts w:ascii="Arial" w:hAnsi="Arial" w:cs="Arial"/>
          <w:b/>
          <w:bCs/>
          <w:sz w:val="24"/>
          <w:szCs w:val="24"/>
        </w:rPr>
      </w:pPr>
    </w:p>
    <w:p w14:paraId="0CD541D4" w14:textId="77777777" w:rsidR="00243E52" w:rsidRDefault="00243E52" w:rsidP="00243E52">
      <w:pPr>
        <w:spacing w:line="360" w:lineRule="auto"/>
        <w:textAlignment w:val="baseline"/>
        <w:rPr>
          <w:rFonts w:ascii="Arial" w:hAnsi="Arial" w:cs="Arial"/>
          <w:b/>
          <w:bCs/>
          <w:sz w:val="24"/>
          <w:szCs w:val="24"/>
        </w:rPr>
      </w:pPr>
    </w:p>
    <w:p w14:paraId="6C4B1F9B" w14:textId="77777777" w:rsidR="00243E52" w:rsidRDefault="00243E52" w:rsidP="00243E52">
      <w:pPr>
        <w:spacing w:line="360" w:lineRule="auto"/>
        <w:textAlignment w:val="baseline"/>
        <w:rPr>
          <w:rFonts w:ascii="Arial" w:hAnsi="Arial" w:cs="Arial"/>
          <w:b/>
          <w:bCs/>
          <w:sz w:val="24"/>
          <w:szCs w:val="24"/>
        </w:rPr>
      </w:pPr>
    </w:p>
    <w:p w14:paraId="190879FC" w14:textId="1610E5DB" w:rsidR="00243E52" w:rsidRPr="00243E52" w:rsidRDefault="00243E52" w:rsidP="00243E52">
      <w:pPr>
        <w:spacing w:line="360" w:lineRule="auto"/>
        <w:textAlignment w:val="baseline"/>
        <w:rPr>
          <w:rFonts w:ascii="Arial" w:hAnsi="Arial" w:cs="Arial"/>
          <w:sz w:val="24"/>
          <w:szCs w:val="24"/>
        </w:rPr>
      </w:pPr>
      <w:r w:rsidRPr="002B5730">
        <w:rPr>
          <w:bCs/>
          <w:noProof/>
          <w:color w:val="000000" w:themeColor="text1"/>
        </w:rPr>
        <mc:AlternateContent>
          <mc:Choice Requires="wps">
            <w:drawing>
              <wp:anchor distT="0" distB="0" distL="114300" distR="114300" simplePos="0" relativeHeight="252559360" behindDoc="0" locked="0" layoutInCell="1" allowOverlap="1" wp14:anchorId="214ECB17" wp14:editId="10EA7CFF">
                <wp:simplePos x="0" y="0"/>
                <wp:positionH relativeFrom="margin">
                  <wp:posOffset>4500748</wp:posOffset>
                </wp:positionH>
                <wp:positionV relativeFrom="paragraph">
                  <wp:posOffset>1709420</wp:posOffset>
                </wp:positionV>
                <wp:extent cx="1889760" cy="266700"/>
                <wp:effectExtent l="0" t="0" r="0" b="0"/>
                <wp:wrapNone/>
                <wp:docPr id="2209"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52C621F0" w14:textId="6869EF7F" w:rsidR="00243E52" w:rsidRPr="00687E98" w:rsidRDefault="00243E52"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w:t>
                            </w:r>
                            <w:r>
                              <w:rPr>
                                <w:rFonts w:ascii="Verdana" w:eastAsia="Verdana" w:hAnsi="Verdana" w:cs="Verdana"/>
                                <w:i/>
                                <w:iCs/>
                                <w:color w:val="7F7F7F"/>
                                <w:kern w:val="24"/>
                                <w:sz w:val="12"/>
                                <w:szCs w:val="12"/>
                                <w14:textFill>
                                  <w14:solidFill>
                                    <w14:srgbClr w14:val="7F7F7F">
                                      <w14:lumMod w14:val="50000"/>
                                    </w14:srgbClr>
                                  </w14:solidFill>
                                </w14:textFill>
                              </w:rPr>
                              <w:t xml:space="preserve"> IRENA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14ECB17" id="_x0000_s1068" type="#_x0000_t202" style="position:absolute;margin-left:354.4pt;margin-top:134.6pt;width:148.8pt;height:21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" filled="f" stroked="f">
                <v:textbox>
                  <w:txbxContent>
                    <w:p w14:paraId="52C621F0" w14:textId="6869EF7F" w:rsidR="00243E52" w:rsidRPr="00687E98" w:rsidRDefault="00243E52"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w:t>
                      </w:r>
                      <w:r>
                        <w:rPr>
                          <w:rFonts w:ascii="Verdana" w:eastAsia="Verdana" w:hAnsi="Verdana" w:cs="Verdana"/>
                          <w:i/>
                          <w:iCs/>
                          <w:color w:val="7F7F7F"/>
                          <w:kern w:val="24"/>
                          <w:sz w:val="12"/>
                          <w:szCs w:val="12"/>
                          <w14:textFill>
                            <w14:solidFill>
                              <w14:srgbClr w14:val="7F7F7F">
                                <w14:lumMod w14:val="50000"/>
                              </w14:srgbClr>
                            </w14:solidFill>
                          </w14:textFill>
                        </w:rPr>
                        <w:t xml:space="preserve"> IRENA</w:t>
                      </w:r>
                    </w:p>
                  </w:txbxContent>
                </v:textbox>
                <w10:wrap anchorx="margin"/>
              </v:shape>
            </w:pict>
          </mc:Fallback>
        </mc:AlternateContent>
      </w:r>
      <w:r w:rsidRPr="00243E52">
        <w:rPr>
          <w:rFonts w:ascii="Arial" w:hAnsi="Arial" w:cs="Arial"/>
          <w:noProof/>
          <w:sz w:val="24"/>
          <w:szCs w:val="24"/>
        </w:rPr>
        <w:drawing>
          <wp:inline distT="0" distB="0" distL="0" distR="0" wp14:anchorId="4F60A84A" wp14:editId="28787456">
            <wp:extent cx="6457950" cy="1710047"/>
            <wp:effectExtent l="0" t="0" r="0" b="5080"/>
            <wp:docPr id="2207" name="Chart 2207">
              <a:extLst xmlns:a="http://schemas.openxmlformats.org/drawingml/2006/main">
                <a:ext uri="{FF2B5EF4-FFF2-40B4-BE49-F238E27FC236}">
                  <a16:creationId xmlns:a16="http://schemas.microsoft.com/office/drawing/2014/main" id="{E7143DEF-176F-410B-B811-499D729645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F264F81" w14:textId="336F8288" w:rsidR="0068383C" w:rsidRDefault="0068383C" w:rsidP="009B5E8F">
      <w:pPr>
        <w:spacing w:line="360" w:lineRule="auto"/>
        <w:jc w:val="both"/>
        <w:rPr>
          <w:rFonts w:ascii="Arial" w:eastAsia="Arial" w:hAnsi="Arial" w:cs="Arial"/>
          <w:color w:val="000000" w:themeColor="text1"/>
          <w:sz w:val="24"/>
          <w:szCs w:val="24"/>
        </w:rPr>
      </w:pPr>
    </w:p>
    <w:tbl>
      <w:tblPr>
        <w:tblW w:w="10160" w:type="dxa"/>
        <w:tblLook w:val="04A0" w:firstRow="1" w:lastRow="0" w:firstColumn="1" w:lastColumn="0" w:noHBand="0" w:noVBand="1"/>
      </w:tblPr>
      <w:tblGrid>
        <w:gridCol w:w="3418"/>
        <w:gridCol w:w="3062"/>
        <w:gridCol w:w="1448"/>
        <w:gridCol w:w="1004"/>
        <w:gridCol w:w="1228"/>
      </w:tblGrid>
      <w:tr w:rsidR="00DF72B5" w:rsidRPr="00DF72B5" w14:paraId="72135660" w14:textId="77777777" w:rsidTr="00DF72B5">
        <w:trPr>
          <w:trHeight w:val="326"/>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200B71A4"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Approach: Growth Forecast Via Factors (Impact Analysis)</w:t>
            </w:r>
          </w:p>
        </w:tc>
      </w:tr>
      <w:tr w:rsidR="00DF72B5" w:rsidRPr="00DF72B5" w14:paraId="4C2A4B1F"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ACB9CA"/>
            <w:noWrap/>
            <w:vAlign w:val="center"/>
            <w:hideMark/>
          </w:tcPr>
          <w:p w14:paraId="6AE58ABF"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Factors</w:t>
            </w:r>
          </w:p>
        </w:tc>
        <w:tc>
          <w:tcPr>
            <w:tcW w:w="3062" w:type="dxa"/>
            <w:tcBorders>
              <w:top w:val="nil"/>
              <w:left w:val="nil"/>
              <w:bottom w:val="single" w:sz="8" w:space="0" w:color="auto"/>
              <w:right w:val="single" w:sz="8" w:space="0" w:color="auto"/>
            </w:tcBorders>
            <w:shd w:val="clear" w:color="000000" w:fill="ACB9CA"/>
            <w:noWrap/>
            <w:vAlign w:val="center"/>
            <w:hideMark/>
          </w:tcPr>
          <w:p w14:paraId="0308B48E"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Sources</w:t>
            </w:r>
          </w:p>
        </w:tc>
        <w:tc>
          <w:tcPr>
            <w:tcW w:w="1448" w:type="dxa"/>
            <w:tcBorders>
              <w:top w:val="nil"/>
              <w:left w:val="nil"/>
              <w:bottom w:val="single" w:sz="8" w:space="0" w:color="auto"/>
              <w:right w:val="single" w:sz="8" w:space="0" w:color="auto"/>
            </w:tcBorders>
            <w:shd w:val="clear" w:color="000000" w:fill="ACB9CA"/>
            <w:noWrap/>
            <w:vAlign w:val="center"/>
            <w:hideMark/>
          </w:tcPr>
          <w:p w14:paraId="0003661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Value</w:t>
            </w:r>
          </w:p>
        </w:tc>
        <w:tc>
          <w:tcPr>
            <w:tcW w:w="1004" w:type="dxa"/>
            <w:tcBorders>
              <w:top w:val="nil"/>
              <w:left w:val="nil"/>
              <w:bottom w:val="single" w:sz="8" w:space="0" w:color="auto"/>
              <w:right w:val="single" w:sz="8" w:space="0" w:color="auto"/>
            </w:tcBorders>
            <w:shd w:val="clear" w:color="000000" w:fill="ACB9CA"/>
            <w:vAlign w:val="center"/>
            <w:hideMark/>
          </w:tcPr>
          <w:p w14:paraId="1D70EE55"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w:t>
            </w:r>
          </w:p>
        </w:tc>
        <w:tc>
          <w:tcPr>
            <w:tcW w:w="1228" w:type="dxa"/>
            <w:tcBorders>
              <w:top w:val="nil"/>
              <w:left w:val="nil"/>
              <w:bottom w:val="single" w:sz="8" w:space="0" w:color="auto"/>
              <w:right w:val="single" w:sz="8" w:space="0" w:color="auto"/>
            </w:tcBorders>
            <w:shd w:val="clear" w:color="000000" w:fill="ACB9CA"/>
            <w:noWrap/>
            <w:vAlign w:val="center"/>
            <w:hideMark/>
          </w:tcPr>
          <w:p w14:paraId="1073F929"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Weightage</w:t>
            </w:r>
          </w:p>
        </w:tc>
      </w:tr>
      <w:tr w:rsidR="00DF72B5" w:rsidRPr="00DF72B5" w14:paraId="74BE41E3"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noWrap/>
            <w:vAlign w:val="center"/>
            <w:hideMark/>
          </w:tcPr>
          <w:p w14:paraId="0D90CB11"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Growth Rate (2021-2030 Period)</w:t>
            </w:r>
          </w:p>
        </w:tc>
        <w:tc>
          <w:tcPr>
            <w:tcW w:w="3062" w:type="dxa"/>
            <w:tcBorders>
              <w:top w:val="nil"/>
              <w:left w:val="nil"/>
              <w:bottom w:val="single" w:sz="8" w:space="0" w:color="auto"/>
              <w:right w:val="single" w:sz="8" w:space="0" w:color="auto"/>
            </w:tcBorders>
            <w:shd w:val="clear" w:color="auto" w:fill="auto"/>
            <w:noWrap/>
            <w:vAlign w:val="center"/>
            <w:hideMark/>
          </w:tcPr>
          <w:p w14:paraId="06CB06BF"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World Bank, IMF, TechSci Estimates</w:t>
            </w:r>
          </w:p>
        </w:tc>
        <w:tc>
          <w:tcPr>
            <w:tcW w:w="1448" w:type="dxa"/>
            <w:tcBorders>
              <w:top w:val="nil"/>
              <w:left w:val="nil"/>
              <w:bottom w:val="single" w:sz="8" w:space="0" w:color="auto"/>
              <w:right w:val="single" w:sz="8" w:space="0" w:color="auto"/>
            </w:tcBorders>
            <w:shd w:val="clear" w:color="auto" w:fill="auto"/>
            <w:noWrap/>
            <w:vAlign w:val="center"/>
            <w:hideMark/>
          </w:tcPr>
          <w:p w14:paraId="35CE9060"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50857530"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6.12%</w:t>
            </w:r>
          </w:p>
        </w:tc>
        <w:tc>
          <w:tcPr>
            <w:tcW w:w="1228" w:type="dxa"/>
            <w:tcBorders>
              <w:top w:val="nil"/>
              <w:left w:val="nil"/>
              <w:bottom w:val="single" w:sz="8" w:space="0" w:color="auto"/>
              <w:right w:val="single" w:sz="8" w:space="0" w:color="auto"/>
            </w:tcBorders>
            <w:shd w:val="clear" w:color="auto" w:fill="auto"/>
            <w:noWrap/>
            <w:vAlign w:val="center"/>
            <w:hideMark/>
          </w:tcPr>
          <w:p w14:paraId="2AED82C3"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15.00%</w:t>
            </w:r>
          </w:p>
        </w:tc>
      </w:tr>
      <w:tr w:rsidR="00DF72B5" w:rsidRPr="00DF72B5" w14:paraId="00B17DBD"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noWrap/>
            <w:vAlign w:val="center"/>
            <w:hideMark/>
          </w:tcPr>
          <w:p w14:paraId="41F29382"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Per Capita (%)</w:t>
            </w:r>
          </w:p>
        </w:tc>
        <w:tc>
          <w:tcPr>
            <w:tcW w:w="3062" w:type="dxa"/>
            <w:tcBorders>
              <w:top w:val="nil"/>
              <w:left w:val="nil"/>
              <w:bottom w:val="single" w:sz="8" w:space="0" w:color="auto"/>
              <w:right w:val="single" w:sz="8" w:space="0" w:color="auto"/>
            </w:tcBorders>
            <w:shd w:val="clear" w:color="auto" w:fill="auto"/>
            <w:noWrap/>
            <w:vAlign w:val="center"/>
            <w:hideMark/>
          </w:tcPr>
          <w:p w14:paraId="1211A763"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World Bank, IMF, TechSci Estimates</w:t>
            </w:r>
          </w:p>
        </w:tc>
        <w:tc>
          <w:tcPr>
            <w:tcW w:w="1448" w:type="dxa"/>
            <w:tcBorders>
              <w:top w:val="nil"/>
              <w:left w:val="nil"/>
              <w:bottom w:val="single" w:sz="8" w:space="0" w:color="auto"/>
              <w:right w:val="single" w:sz="8" w:space="0" w:color="auto"/>
            </w:tcBorders>
            <w:shd w:val="clear" w:color="auto" w:fill="auto"/>
            <w:noWrap/>
            <w:vAlign w:val="center"/>
            <w:hideMark/>
          </w:tcPr>
          <w:p w14:paraId="4A4F4D8B"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5F5E9966"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4.12%</w:t>
            </w:r>
          </w:p>
        </w:tc>
        <w:tc>
          <w:tcPr>
            <w:tcW w:w="1228" w:type="dxa"/>
            <w:tcBorders>
              <w:top w:val="nil"/>
              <w:left w:val="nil"/>
              <w:bottom w:val="single" w:sz="8" w:space="0" w:color="auto"/>
              <w:right w:val="single" w:sz="8" w:space="0" w:color="auto"/>
            </w:tcBorders>
            <w:shd w:val="clear" w:color="auto" w:fill="auto"/>
            <w:noWrap/>
            <w:vAlign w:val="center"/>
            <w:hideMark/>
          </w:tcPr>
          <w:p w14:paraId="4B2FB7F8"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r>
      <w:tr w:rsidR="00DF72B5" w:rsidRPr="00DF72B5" w14:paraId="2C487D5F"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noWrap/>
            <w:vAlign w:val="center"/>
            <w:hideMark/>
          </w:tcPr>
          <w:p w14:paraId="34316A91"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Average Selling Growth (%)</w:t>
            </w:r>
          </w:p>
        </w:tc>
        <w:tc>
          <w:tcPr>
            <w:tcW w:w="3062" w:type="dxa"/>
            <w:tcBorders>
              <w:top w:val="nil"/>
              <w:left w:val="nil"/>
              <w:bottom w:val="single" w:sz="8" w:space="0" w:color="auto"/>
              <w:right w:val="single" w:sz="8" w:space="0" w:color="auto"/>
            </w:tcBorders>
            <w:shd w:val="clear" w:color="auto" w:fill="auto"/>
            <w:noWrap/>
            <w:vAlign w:val="center"/>
            <w:hideMark/>
          </w:tcPr>
          <w:p w14:paraId="66D20B46"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448" w:type="dxa"/>
            <w:tcBorders>
              <w:top w:val="nil"/>
              <w:left w:val="nil"/>
              <w:bottom w:val="single" w:sz="8" w:space="0" w:color="auto"/>
              <w:right w:val="single" w:sz="8" w:space="0" w:color="auto"/>
            </w:tcBorders>
            <w:shd w:val="clear" w:color="auto" w:fill="auto"/>
            <w:noWrap/>
            <w:vAlign w:val="center"/>
            <w:hideMark/>
          </w:tcPr>
          <w:p w14:paraId="23077687"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705ADF06"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3.56%</w:t>
            </w:r>
          </w:p>
        </w:tc>
        <w:tc>
          <w:tcPr>
            <w:tcW w:w="1228" w:type="dxa"/>
            <w:tcBorders>
              <w:top w:val="nil"/>
              <w:left w:val="nil"/>
              <w:bottom w:val="single" w:sz="8" w:space="0" w:color="auto"/>
              <w:right w:val="single" w:sz="8" w:space="0" w:color="auto"/>
            </w:tcBorders>
            <w:shd w:val="clear" w:color="auto" w:fill="auto"/>
            <w:noWrap/>
            <w:vAlign w:val="center"/>
            <w:hideMark/>
          </w:tcPr>
          <w:p w14:paraId="692ADC0B"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r>
      <w:tr w:rsidR="00DF72B5" w:rsidRPr="00DF72B5" w14:paraId="6AAEA0C0"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vAlign w:val="center"/>
            <w:hideMark/>
          </w:tcPr>
          <w:p w14:paraId="73FE6426"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Construction* Sector</w:t>
            </w:r>
          </w:p>
        </w:tc>
        <w:tc>
          <w:tcPr>
            <w:tcW w:w="3062" w:type="dxa"/>
            <w:tcBorders>
              <w:top w:val="nil"/>
              <w:left w:val="nil"/>
              <w:bottom w:val="single" w:sz="8" w:space="0" w:color="auto"/>
              <w:right w:val="single" w:sz="8" w:space="0" w:color="auto"/>
            </w:tcBorders>
            <w:shd w:val="clear" w:color="auto" w:fill="auto"/>
            <w:noWrap/>
            <w:vAlign w:val="center"/>
            <w:hideMark/>
          </w:tcPr>
          <w:p w14:paraId="01550051"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448" w:type="dxa"/>
            <w:tcBorders>
              <w:top w:val="nil"/>
              <w:left w:val="nil"/>
              <w:bottom w:val="single" w:sz="8" w:space="0" w:color="auto"/>
              <w:right w:val="single" w:sz="8" w:space="0" w:color="auto"/>
            </w:tcBorders>
            <w:shd w:val="clear" w:color="auto" w:fill="auto"/>
            <w:noWrap/>
            <w:vAlign w:val="center"/>
            <w:hideMark/>
          </w:tcPr>
          <w:p w14:paraId="34F9D64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6F9F2E9F"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8.46%</w:t>
            </w:r>
          </w:p>
        </w:tc>
        <w:tc>
          <w:tcPr>
            <w:tcW w:w="1228" w:type="dxa"/>
            <w:tcBorders>
              <w:top w:val="nil"/>
              <w:left w:val="nil"/>
              <w:bottom w:val="single" w:sz="8" w:space="0" w:color="auto"/>
              <w:right w:val="single" w:sz="8" w:space="0" w:color="auto"/>
            </w:tcBorders>
            <w:shd w:val="clear" w:color="auto" w:fill="auto"/>
            <w:noWrap/>
            <w:vAlign w:val="center"/>
            <w:hideMark/>
          </w:tcPr>
          <w:p w14:paraId="48CC8F9F"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28.00%</w:t>
            </w:r>
          </w:p>
        </w:tc>
      </w:tr>
      <w:tr w:rsidR="00DF72B5" w:rsidRPr="00DF72B5" w14:paraId="178C3778"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vAlign w:val="center"/>
            <w:hideMark/>
          </w:tcPr>
          <w:p w14:paraId="4859C55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Renewable Sector</w:t>
            </w:r>
          </w:p>
        </w:tc>
        <w:tc>
          <w:tcPr>
            <w:tcW w:w="3062" w:type="dxa"/>
            <w:tcBorders>
              <w:top w:val="nil"/>
              <w:left w:val="nil"/>
              <w:bottom w:val="single" w:sz="8" w:space="0" w:color="auto"/>
              <w:right w:val="single" w:sz="8" w:space="0" w:color="auto"/>
            </w:tcBorders>
            <w:shd w:val="clear" w:color="auto" w:fill="auto"/>
            <w:noWrap/>
            <w:vAlign w:val="center"/>
            <w:hideMark/>
          </w:tcPr>
          <w:p w14:paraId="36F52B92"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448" w:type="dxa"/>
            <w:tcBorders>
              <w:top w:val="nil"/>
              <w:left w:val="nil"/>
              <w:bottom w:val="single" w:sz="8" w:space="0" w:color="auto"/>
              <w:right w:val="single" w:sz="8" w:space="0" w:color="auto"/>
            </w:tcBorders>
            <w:shd w:val="clear" w:color="auto" w:fill="auto"/>
            <w:noWrap/>
            <w:vAlign w:val="center"/>
            <w:hideMark/>
          </w:tcPr>
          <w:p w14:paraId="76954F03"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59051129"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7.00%</w:t>
            </w:r>
          </w:p>
        </w:tc>
        <w:tc>
          <w:tcPr>
            <w:tcW w:w="1228" w:type="dxa"/>
            <w:tcBorders>
              <w:top w:val="nil"/>
              <w:left w:val="nil"/>
              <w:bottom w:val="single" w:sz="8" w:space="0" w:color="auto"/>
              <w:right w:val="single" w:sz="8" w:space="0" w:color="auto"/>
            </w:tcBorders>
            <w:shd w:val="clear" w:color="auto" w:fill="auto"/>
            <w:noWrap/>
            <w:vAlign w:val="center"/>
            <w:hideMark/>
          </w:tcPr>
          <w:p w14:paraId="3270417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18.00%</w:t>
            </w:r>
          </w:p>
        </w:tc>
      </w:tr>
      <w:tr w:rsidR="00DF72B5" w:rsidRPr="00DF72B5" w14:paraId="22FD4BEF"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vAlign w:val="center"/>
            <w:hideMark/>
          </w:tcPr>
          <w:p w14:paraId="7938A3C6"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Marine Components</w:t>
            </w:r>
          </w:p>
        </w:tc>
        <w:tc>
          <w:tcPr>
            <w:tcW w:w="3062" w:type="dxa"/>
            <w:tcBorders>
              <w:top w:val="nil"/>
              <w:left w:val="nil"/>
              <w:bottom w:val="single" w:sz="8" w:space="0" w:color="auto"/>
              <w:right w:val="single" w:sz="8" w:space="0" w:color="auto"/>
            </w:tcBorders>
            <w:shd w:val="clear" w:color="auto" w:fill="auto"/>
            <w:noWrap/>
            <w:vAlign w:val="center"/>
            <w:hideMark/>
          </w:tcPr>
          <w:p w14:paraId="0CEFD114"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448" w:type="dxa"/>
            <w:tcBorders>
              <w:top w:val="nil"/>
              <w:left w:val="nil"/>
              <w:bottom w:val="single" w:sz="8" w:space="0" w:color="auto"/>
              <w:right w:val="single" w:sz="8" w:space="0" w:color="auto"/>
            </w:tcBorders>
            <w:shd w:val="clear" w:color="auto" w:fill="auto"/>
            <w:noWrap/>
            <w:vAlign w:val="center"/>
            <w:hideMark/>
          </w:tcPr>
          <w:p w14:paraId="6734A057"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68F80CA9"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11.22%</w:t>
            </w:r>
          </w:p>
        </w:tc>
        <w:tc>
          <w:tcPr>
            <w:tcW w:w="1228" w:type="dxa"/>
            <w:tcBorders>
              <w:top w:val="nil"/>
              <w:left w:val="nil"/>
              <w:bottom w:val="single" w:sz="8" w:space="0" w:color="auto"/>
              <w:right w:val="single" w:sz="8" w:space="0" w:color="auto"/>
            </w:tcBorders>
            <w:shd w:val="clear" w:color="auto" w:fill="auto"/>
            <w:noWrap/>
            <w:vAlign w:val="center"/>
            <w:hideMark/>
          </w:tcPr>
          <w:p w14:paraId="0F0A8E2F"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25.00%</w:t>
            </w:r>
          </w:p>
        </w:tc>
      </w:tr>
      <w:tr w:rsidR="00DF72B5" w:rsidRPr="00DF72B5" w14:paraId="6A318840"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noWrap/>
            <w:vAlign w:val="center"/>
            <w:hideMark/>
          </w:tcPr>
          <w:p w14:paraId="6A56E5C4"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Market Growth in Historical Period (2015-2020)</w:t>
            </w:r>
          </w:p>
        </w:tc>
        <w:tc>
          <w:tcPr>
            <w:tcW w:w="3062" w:type="dxa"/>
            <w:tcBorders>
              <w:top w:val="nil"/>
              <w:left w:val="nil"/>
              <w:bottom w:val="single" w:sz="8" w:space="0" w:color="auto"/>
              <w:right w:val="single" w:sz="8" w:space="0" w:color="000000"/>
            </w:tcBorders>
            <w:shd w:val="clear" w:color="auto" w:fill="auto"/>
            <w:noWrap/>
            <w:vAlign w:val="center"/>
            <w:hideMark/>
          </w:tcPr>
          <w:p w14:paraId="22B97728"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448" w:type="dxa"/>
            <w:tcBorders>
              <w:top w:val="nil"/>
              <w:left w:val="nil"/>
              <w:bottom w:val="single" w:sz="8" w:space="0" w:color="auto"/>
              <w:right w:val="single" w:sz="8" w:space="0" w:color="auto"/>
            </w:tcBorders>
            <w:shd w:val="clear" w:color="auto" w:fill="auto"/>
            <w:noWrap/>
            <w:vAlign w:val="center"/>
            <w:hideMark/>
          </w:tcPr>
          <w:p w14:paraId="401D0309"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Historical</w:t>
            </w:r>
          </w:p>
        </w:tc>
        <w:tc>
          <w:tcPr>
            <w:tcW w:w="1004" w:type="dxa"/>
            <w:tcBorders>
              <w:top w:val="nil"/>
              <w:left w:val="nil"/>
              <w:bottom w:val="single" w:sz="8" w:space="0" w:color="auto"/>
              <w:right w:val="single" w:sz="8" w:space="0" w:color="auto"/>
            </w:tcBorders>
            <w:shd w:val="clear" w:color="auto" w:fill="auto"/>
            <w:noWrap/>
            <w:vAlign w:val="center"/>
            <w:hideMark/>
          </w:tcPr>
          <w:p w14:paraId="340A5161"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2.61%</w:t>
            </w:r>
          </w:p>
        </w:tc>
        <w:tc>
          <w:tcPr>
            <w:tcW w:w="1228" w:type="dxa"/>
            <w:tcBorders>
              <w:top w:val="nil"/>
              <w:left w:val="nil"/>
              <w:bottom w:val="single" w:sz="8" w:space="0" w:color="auto"/>
              <w:right w:val="single" w:sz="8" w:space="0" w:color="auto"/>
            </w:tcBorders>
            <w:shd w:val="clear" w:color="auto" w:fill="auto"/>
            <w:noWrap/>
            <w:vAlign w:val="center"/>
            <w:hideMark/>
          </w:tcPr>
          <w:p w14:paraId="0AE0B94D"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6.00%</w:t>
            </w:r>
          </w:p>
        </w:tc>
      </w:tr>
      <w:tr w:rsidR="00DF72B5" w:rsidRPr="00DF72B5" w14:paraId="03167ADB"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ACB9CA"/>
            <w:noWrap/>
            <w:vAlign w:val="center"/>
            <w:hideMark/>
          </w:tcPr>
          <w:p w14:paraId="0944F1D2"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 (2021-2030)</w:t>
            </w:r>
          </w:p>
        </w:tc>
        <w:tc>
          <w:tcPr>
            <w:tcW w:w="6742" w:type="dxa"/>
            <w:gridSpan w:val="4"/>
            <w:tcBorders>
              <w:top w:val="single" w:sz="8" w:space="0" w:color="auto"/>
              <w:left w:val="nil"/>
              <w:bottom w:val="nil"/>
              <w:right w:val="nil"/>
            </w:tcBorders>
            <w:shd w:val="clear" w:color="000000" w:fill="333F4F"/>
            <w:noWrap/>
            <w:vAlign w:val="center"/>
            <w:hideMark/>
          </w:tcPr>
          <w:p w14:paraId="34FDAE5A"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7.82%</w:t>
            </w:r>
          </w:p>
        </w:tc>
      </w:tr>
    </w:tbl>
    <w:p w14:paraId="1DF73E1F" w14:textId="77777777" w:rsidR="00DF72B5" w:rsidRPr="00DF72B5" w:rsidRDefault="00DF72B5" w:rsidP="00DF72B5">
      <w:pPr>
        <w:spacing w:after="0" w:line="240" w:lineRule="auto"/>
        <w:jc w:val="both"/>
        <w:rPr>
          <w:rFonts w:ascii="Calibri" w:eastAsia="Times New Roman" w:hAnsi="Calibri" w:cs="Calibri"/>
          <w:color w:val="000000"/>
          <w:lang w:eastAsia="en-IN"/>
        </w:rPr>
      </w:pPr>
      <w:r w:rsidRPr="00DF72B5">
        <w:rPr>
          <w:rFonts w:ascii="Calibri" w:eastAsia="Times New Roman" w:hAnsi="Calibri" w:cs="Calibri"/>
          <w:color w:val="000000"/>
          <w:lang w:eastAsia="en-IN"/>
        </w:rPr>
        <w:t xml:space="preserve">*Mainly the Pipes &amp; Tanks going in Industrial and manufacturing sector. </w:t>
      </w:r>
    </w:p>
    <w:p w14:paraId="57EF729F" w14:textId="7264CC29" w:rsidR="001D5CC2" w:rsidRDefault="001D5CC2" w:rsidP="009B5E8F">
      <w:pPr>
        <w:spacing w:line="360" w:lineRule="auto"/>
        <w:jc w:val="both"/>
        <w:rPr>
          <w:rFonts w:ascii="Arial" w:eastAsia="Arial" w:hAnsi="Arial" w:cs="Arial"/>
          <w:color w:val="000000" w:themeColor="text1"/>
          <w:sz w:val="24"/>
          <w:szCs w:val="24"/>
        </w:rPr>
      </w:pPr>
      <w:r w:rsidRPr="001543F7">
        <w:rPr>
          <w:rFonts w:ascii="Arial" w:hAnsi="Arial" w:cs="Arial"/>
          <w:b/>
          <w:bCs/>
          <w:noProof/>
          <w:sz w:val="24"/>
          <w:szCs w:val="24"/>
        </w:rPr>
        <mc:AlternateContent>
          <mc:Choice Requires="wps">
            <w:drawing>
              <wp:anchor distT="45720" distB="45720" distL="114300" distR="114300" simplePos="0" relativeHeight="252918784" behindDoc="0" locked="0" layoutInCell="1" allowOverlap="1" wp14:anchorId="3B3BEABC" wp14:editId="14BAA1AD">
                <wp:simplePos x="0" y="0"/>
                <wp:positionH relativeFrom="margin">
                  <wp:align>left</wp:align>
                </wp:positionH>
                <wp:positionV relativeFrom="paragraph">
                  <wp:posOffset>260719</wp:posOffset>
                </wp:positionV>
                <wp:extent cx="6560185" cy="1404620"/>
                <wp:effectExtent l="0" t="0" r="12065" b="19050"/>
                <wp:wrapSquare wrapText="bothSides"/>
                <wp:docPr id="2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85" cy="1404620"/>
                        </a:xfrm>
                        <a:prstGeom prst="rect">
                          <a:avLst/>
                        </a:prstGeom>
                        <a:solidFill>
                          <a:schemeClr val="accent5">
                            <a:lumMod val="50000"/>
                          </a:schemeClr>
                        </a:solidFill>
                        <a:ln w="9525">
                          <a:solidFill>
                            <a:srgbClr val="000000"/>
                          </a:solidFill>
                          <a:miter lim="800000"/>
                          <a:headEnd/>
                          <a:tailEnd/>
                        </a:ln>
                      </wps:spPr>
                      <wps:txbx>
                        <w:txbxContent>
                          <w:p w14:paraId="38487E34" w14:textId="77777777" w:rsidR="001D5CC2" w:rsidRPr="001543F7" w:rsidRDefault="001D5CC2" w:rsidP="001D5CC2">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B3BEABC" id="_x0000_s1069" type="#_x0000_t202" style="position:absolute;left:0;text-align:left;margin-left:0;margin-top:20.55pt;width:516.55pt;height:110.6pt;z-index:2529187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" fillcolor="#1f4d78 [1608]">
                <v:textbox style="mso-fit-shape-to-text:t">
                  <w:txbxContent>
                    <w:p w14:paraId="38487E34" w14:textId="77777777" w:rsidR="001D5CC2" w:rsidRPr="001543F7" w:rsidRDefault="001D5CC2" w:rsidP="001D5CC2">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13ECE99C" w14:textId="770ABF96" w:rsidR="001D5CC2" w:rsidRDefault="001D5CC2" w:rsidP="009B5E8F">
      <w:pPr>
        <w:spacing w:line="360" w:lineRule="auto"/>
        <w:jc w:val="both"/>
        <w:rPr>
          <w:rFonts w:ascii="Arial" w:eastAsia="Arial" w:hAnsi="Arial" w:cs="Arial"/>
          <w:color w:val="000000" w:themeColor="text1"/>
          <w:sz w:val="24"/>
          <w:szCs w:val="24"/>
        </w:rPr>
      </w:pPr>
    </w:p>
    <w:p w14:paraId="52101A63" w14:textId="77777777"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3.2.1.2. Operating Efficiency</w:t>
      </w:r>
    </w:p>
    <w:p w14:paraId="75B409E0" w14:textId="08101DCD" w:rsidR="00E913AE" w:rsidRPr="0061645E" w:rsidRDefault="00912B14" w:rsidP="00912B14">
      <w:pPr>
        <w:spacing w:line="360" w:lineRule="auto"/>
        <w:textAlignment w:val="baseline"/>
        <w:rPr>
          <w:rFonts w:ascii="Arial" w:hAnsi="Arial" w:cs="Arial"/>
          <w:b/>
          <w:bCs/>
          <w:sz w:val="24"/>
          <w:szCs w:val="24"/>
        </w:rPr>
        <w:sectPr w:rsidR="00E913AE" w:rsidRP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61645E">
        <w:rPr>
          <w:rFonts w:ascii="Arial" w:hAnsi="Arial" w:cs="Arial"/>
          <w:b/>
          <w:bCs/>
          <w:sz w:val="24"/>
          <w:szCs w:val="24"/>
        </w:rPr>
        <w:t>Asia Pacific Vinyl Ester Resin Operating Efficiency (Percentage), 2015-2030F</w:t>
      </w:r>
    </w:p>
    <w:p w14:paraId="1F241D9E" w14:textId="114C419E" w:rsidR="0068477D" w:rsidRPr="002B5730" w:rsidRDefault="0068477D" w:rsidP="00CB55FA">
      <w:pPr>
        <w:tabs>
          <w:tab w:val="left" w:pos="1905"/>
        </w:tabs>
        <w:spacing w:line="480" w:lineRule="auto"/>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drawing>
          <wp:inline distT="0" distB="0" distL="0" distR="0" wp14:anchorId="722B8A0F" wp14:editId="00BCBBC4">
            <wp:extent cx="6457950" cy="2247900"/>
            <wp:effectExtent l="0" t="0" r="0" b="0"/>
            <wp:docPr id="605" name="Chart 605">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3A4C310" w14:textId="77777777" w:rsidR="00243E52" w:rsidRDefault="00243E52" w:rsidP="0061645E">
      <w:pPr>
        <w:spacing w:line="360" w:lineRule="auto"/>
        <w:textAlignment w:val="baseline"/>
        <w:rPr>
          <w:rFonts w:ascii="Arial" w:hAnsi="Arial" w:cs="Arial"/>
          <w:b/>
          <w:bCs/>
          <w:sz w:val="24"/>
          <w:szCs w:val="24"/>
        </w:rPr>
      </w:pPr>
    </w:p>
    <w:p w14:paraId="6EC3855C" w14:textId="77777777" w:rsidR="00243E52" w:rsidRDefault="00243E52" w:rsidP="0061645E">
      <w:pPr>
        <w:spacing w:line="360" w:lineRule="auto"/>
        <w:textAlignment w:val="baseline"/>
        <w:rPr>
          <w:rFonts w:ascii="Arial" w:hAnsi="Arial" w:cs="Arial"/>
          <w:b/>
          <w:bCs/>
          <w:sz w:val="24"/>
          <w:szCs w:val="24"/>
        </w:rPr>
      </w:pPr>
    </w:p>
    <w:p w14:paraId="35E657D9" w14:textId="77777777" w:rsidR="00243E52" w:rsidRDefault="00243E52" w:rsidP="0061645E">
      <w:pPr>
        <w:spacing w:line="360" w:lineRule="auto"/>
        <w:textAlignment w:val="baseline"/>
        <w:rPr>
          <w:rFonts w:ascii="Arial" w:hAnsi="Arial" w:cs="Arial"/>
          <w:b/>
          <w:bCs/>
          <w:sz w:val="24"/>
          <w:szCs w:val="24"/>
        </w:rPr>
      </w:pPr>
    </w:p>
    <w:p w14:paraId="73E7E8D7" w14:textId="0B2E39BE" w:rsidR="00477C5A" w:rsidRDefault="00477C5A" w:rsidP="00477C5A">
      <w:pPr>
        <w:rPr>
          <w:rFonts w:ascii="Arial" w:eastAsia="Arial" w:hAnsi="Arial" w:cs="Arial"/>
          <w:b/>
          <w:bCs/>
          <w:color w:val="000000" w:themeColor="text1"/>
          <w:sz w:val="24"/>
          <w:szCs w:val="24"/>
        </w:rPr>
      </w:pPr>
      <w:r w:rsidRPr="00477C5A">
        <w:rPr>
          <w:rFonts w:ascii="Arial" w:eastAsia="Arial" w:hAnsi="Arial" w:cs="Arial"/>
          <w:b/>
          <w:bCs/>
          <w:color w:val="000000" w:themeColor="text1"/>
          <w:sz w:val="24"/>
          <w:szCs w:val="24"/>
        </w:rPr>
        <w:t>Real GDP Growth Forecast for Major Economies in APAC Region</w:t>
      </w:r>
    </w:p>
    <w:p w14:paraId="0769D9A3" w14:textId="77777777" w:rsidR="00477C5A" w:rsidRPr="00477C5A" w:rsidRDefault="00477C5A" w:rsidP="00477C5A">
      <w:pPr>
        <w:rPr>
          <w:rFonts w:ascii="Arial" w:eastAsia="Arial" w:hAnsi="Arial" w:cs="Arial"/>
          <w:color w:val="000000" w:themeColor="text1"/>
          <w:sz w:val="24"/>
          <w:szCs w:val="24"/>
          <w:lang w:val="en-US"/>
        </w:rPr>
      </w:pPr>
    </w:p>
    <w:tbl>
      <w:tblPr>
        <w:tblW w:w="10244" w:type="dxa"/>
        <w:tblLook w:val="0420" w:firstRow="1" w:lastRow="0" w:firstColumn="0" w:lastColumn="0" w:noHBand="0" w:noVBand="1"/>
      </w:tblPr>
      <w:tblGrid>
        <w:gridCol w:w="3899"/>
        <w:gridCol w:w="3569"/>
        <w:gridCol w:w="2776"/>
      </w:tblGrid>
      <w:tr w:rsidR="00477C5A" w:rsidRPr="00477C5A" w14:paraId="2A5B7C65" w14:textId="77777777" w:rsidTr="00477C5A">
        <w:trPr>
          <w:trHeight w:val="595"/>
        </w:trPr>
        <w:tc>
          <w:tcPr>
            <w:tcW w:w="3899" w:type="dxa"/>
            <w:tcBorders>
              <w:top w:val="single" w:sz="8" w:space="0" w:color="FFC000"/>
              <w:left w:val="single" w:sz="8" w:space="0" w:color="FFC000"/>
              <w:bottom w:val="single" w:sz="12" w:space="0" w:color="FFC000"/>
              <w:right w:val="single" w:sz="8" w:space="0" w:color="FFC000"/>
            </w:tcBorders>
            <w:shd w:val="clear" w:color="auto" w:fill="auto"/>
            <w:vAlign w:val="center"/>
            <w:hideMark/>
          </w:tcPr>
          <w:p w14:paraId="48A87659" w14:textId="77777777" w:rsidR="00477C5A" w:rsidRPr="00477C5A" w:rsidRDefault="00477C5A" w:rsidP="00477C5A">
            <w:pPr>
              <w:spacing w:after="0" w:line="240" w:lineRule="auto"/>
              <w:jc w:val="center"/>
              <w:rPr>
                <w:rFonts w:ascii="Verdana" w:eastAsia="Times New Roman" w:hAnsi="Verdana" w:cs="Times New Roman"/>
                <w:b/>
                <w:bCs/>
                <w:color w:val="000000"/>
                <w:sz w:val="20"/>
                <w:szCs w:val="20"/>
                <w:lang w:val="en-US"/>
              </w:rPr>
            </w:pPr>
            <w:r w:rsidRPr="00477C5A">
              <w:rPr>
                <w:rFonts w:ascii="Verdana" w:eastAsia="Times New Roman" w:hAnsi="Verdana" w:cs="Times New Roman"/>
                <w:b/>
                <w:bCs/>
                <w:color w:val="000000"/>
                <w:sz w:val="20"/>
                <w:szCs w:val="20"/>
                <w:lang w:val="en-US"/>
              </w:rPr>
              <w:t>Country</w:t>
            </w:r>
          </w:p>
        </w:tc>
        <w:tc>
          <w:tcPr>
            <w:tcW w:w="3569" w:type="dxa"/>
            <w:tcBorders>
              <w:top w:val="single" w:sz="8" w:space="0" w:color="FFC000"/>
              <w:left w:val="nil"/>
              <w:bottom w:val="single" w:sz="12" w:space="0" w:color="FFC000"/>
              <w:right w:val="single" w:sz="8" w:space="0" w:color="FFC000"/>
            </w:tcBorders>
            <w:shd w:val="clear" w:color="auto" w:fill="auto"/>
            <w:vAlign w:val="center"/>
            <w:hideMark/>
          </w:tcPr>
          <w:p w14:paraId="01D11D97" w14:textId="77777777" w:rsidR="00477C5A" w:rsidRPr="00477C5A" w:rsidRDefault="00477C5A" w:rsidP="00477C5A">
            <w:pPr>
              <w:spacing w:after="0" w:line="240" w:lineRule="auto"/>
              <w:jc w:val="center"/>
              <w:rPr>
                <w:rFonts w:ascii="Verdana" w:eastAsia="Times New Roman" w:hAnsi="Verdana" w:cs="Times New Roman"/>
                <w:b/>
                <w:bCs/>
                <w:color w:val="000000"/>
                <w:sz w:val="20"/>
                <w:szCs w:val="20"/>
                <w:lang w:val="en-US"/>
              </w:rPr>
            </w:pPr>
            <w:r w:rsidRPr="00477C5A">
              <w:rPr>
                <w:rFonts w:ascii="Verdana" w:eastAsia="Times New Roman" w:hAnsi="Verdana" w:cs="Times New Roman"/>
                <w:b/>
                <w:bCs/>
                <w:color w:val="000000"/>
                <w:sz w:val="20"/>
                <w:szCs w:val="20"/>
                <w:lang w:val="en-US"/>
              </w:rPr>
              <w:t>2023</w:t>
            </w:r>
          </w:p>
        </w:tc>
        <w:tc>
          <w:tcPr>
            <w:tcW w:w="2776" w:type="dxa"/>
            <w:tcBorders>
              <w:top w:val="single" w:sz="8" w:space="0" w:color="FFC000"/>
              <w:left w:val="nil"/>
              <w:bottom w:val="single" w:sz="12" w:space="0" w:color="FFC000"/>
              <w:right w:val="single" w:sz="8" w:space="0" w:color="FFC000"/>
            </w:tcBorders>
            <w:shd w:val="clear" w:color="auto" w:fill="auto"/>
            <w:vAlign w:val="center"/>
            <w:hideMark/>
          </w:tcPr>
          <w:p w14:paraId="4E68ED11" w14:textId="77777777" w:rsidR="00477C5A" w:rsidRPr="00477C5A" w:rsidRDefault="00477C5A" w:rsidP="00477C5A">
            <w:pPr>
              <w:spacing w:after="0" w:line="240" w:lineRule="auto"/>
              <w:jc w:val="center"/>
              <w:rPr>
                <w:rFonts w:ascii="Verdana" w:eastAsia="Times New Roman" w:hAnsi="Verdana" w:cs="Times New Roman"/>
                <w:b/>
                <w:bCs/>
                <w:color w:val="000000"/>
                <w:sz w:val="20"/>
                <w:szCs w:val="20"/>
                <w:lang w:val="en-US"/>
              </w:rPr>
            </w:pPr>
            <w:r w:rsidRPr="00477C5A">
              <w:rPr>
                <w:rFonts w:ascii="Verdana" w:eastAsia="Times New Roman" w:hAnsi="Verdana" w:cs="Times New Roman"/>
                <w:b/>
                <w:bCs/>
                <w:color w:val="000000"/>
                <w:sz w:val="20"/>
                <w:szCs w:val="20"/>
                <w:lang w:val="en-US"/>
              </w:rPr>
              <w:t>2025</w:t>
            </w:r>
          </w:p>
        </w:tc>
      </w:tr>
      <w:tr w:rsidR="00477C5A" w:rsidRPr="00477C5A" w14:paraId="5428594C" w14:textId="77777777" w:rsidTr="00477C5A">
        <w:trPr>
          <w:trHeight w:val="623"/>
        </w:trPr>
        <w:tc>
          <w:tcPr>
            <w:tcW w:w="3899" w:type="dxa"/>
            <w:tcBorders>
              <w:top w:val="nil"/>
              <w:left w:val="single" w:sz="8" w:space="0" w:color="FFC000"/>
              <w:bottom w:val="single" w:sz="8" w:space="0" w:color="FFC000"/>
              <w:right w:val="single" w:sz="8" w:space="0" w:color="FFC000"/>
            </w:tcBorders>
            <w:shd w:val="clear" w:color="000000" w:fill="FFF4E7"/>
            <w:vAlign w:val="center"/>
            <w:hideMark/>
          </w:tcPr>
          <w:p w14:paraId="12C009A8"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India</w:t>
            </w:r>
          </w:p>
        </w:tc>
        <w:tc>
          <w:tcPr>
            <w:tcW w:w="3569" w:type="dxa"/>
            <w:tcBorders>
              <w:top w:val="nil"/>
              <w:left w:val="nil"/>
              <w:bottom w:val="single" w:sz="8" w:space="0" w:color="FFC000"/>
              <w:right w:val="single" w:sz="8" w:space="0" w:color="FFC000"/>
            </w:tcBorders>
            <w:shd w:val="clear" w:color="000000" w:fill="FFF4E7"/>
            <w:vAlign w:val="center"/>
            <w:hideMark/>
          </w:tcPr>
          <w:p w14:paraId="6C3F3923"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7.67%</w:t>
            </w:r>
          </w:p>
        </w:tc>
        <w:tc>
          <w:tcPr>
            <w:tcW w:w="2776" w:type="dxa"/>
            <w:tcBorders>
              <w:top w:val="nil"/>
              <w:left w:val="nil"/>
              <w:bottom w:val="single" w:sz="8" w:space="0" w:color="FFC000"/>
              <w:right w:val="single" w:sz="8" w:space="0" w:color="FFC000"/>
            </w:tcBorders>
            <w:shd w:val="clear" w:color="000000" w:fill="FFF4E7"/>
            <w:vAlign w:val="center"/>
            <w:hideMark/>
          </w:tcPr>
          <w:p w14:paraId="507FDC04"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7.42%</w:t>
            </w:r>
          </w:p>
        </w:tc>
      </w:tr>
      <w:tr w:rsidR="00477C5A" w:rsidRPr="00477C5A" w14:paraId="183DFA69"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auto" w:fill="auto"/>
            <w:vAlign w:val="center"/>
            <w:hideMark/>
          </w:tcPr>
          <w:p w14:paraId="2AF69C44"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China</w:t>
            </w:r>
          </w:p>
        </w:tc>
        <w:tc>
          <w:tcPr>
            <w:tcW w:w="3569" w:type="dxa"/>
            <w:tcBorders>
              <w:top w:val="nil"/>
              <w:left w:val="nil"/>
              <w:bottom w:val="single" w:sz="8" w:space="0" w:color="FFC000"/>
              <w:right w:val="single" w:sz="8" w:space="0" w:color="FFC000"/>
            </w:tcBorders>
            <w:shd w:val="clear" w:color="auto" w:fill="auto"/>
            <w:vAlign w:val="center"/>
            <w:hideMark/>
          </w:tcPr>
          <w:p w14:paraId="51D5A682"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5.75%</w:t>
            </w:r>
          </w:p>
        </w:tc>
        <w:tc>
          <w:tcPr>
            <w:tcW w:w="2776" w:type="dxa"/>
            <w:tcBorders>
              <w:top w:val="nil"/>
              <w:left w:val="nil"/>
              <w:bottom w:val="single" w:sz="8" w:space="0" w:color="FFC000"/>
              <w:right w:val="single" w:sz="8" w:space="0" w:color="FFC000"/>
            </w:tcBorders>
            <w:shd w:val="clear" w:color="auto" w:fill="auto"/>
            <w:vAlign w:val="center"/>
            <w:hideMark/>
          </w:tcPr>
          <w:p w14:paraId="0C619FD9"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5.60%</w:t>
            </w:r>
          </w:p>
        </w:tc>
      </w:tr>
      <w:tr w:rsidR="00477C5A" w:rsidRPr="00477C5A" w14:paraId="04E12AC5"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000000" w:fill="FFF4E7"/>
            <w:vAlign w:val="center"/>
            <w:hideMark/>
          </w:tcPr>
          <w:p w14:paraId="1CBC58ED"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Japan</w:t>
            </w:r>
          </w:p>
        </w:tc>
        <w:tc>
          <w:tcPr>
            <w:tcW w:w="3569" w:type="dxa"/>
            <w:tcBorders>
              <w:top w:val="nil"/>
              <w:left w:val="nil"/>
              <w:bottom w:val="single" w:sz="8" w:space="0" w:color="FFC000"/>
              <w:right w:val="single" w:sz="8" w:space="0" w:color="FFC000"/>
            </w:tcBorders>
            <w:shd w:val="clear" w:color="000000" w:fill="FFF4E7"/>
            <w:vAlign w:val="center"/>
            <w:hideMark/>
          </w:tcPr>
          <w:p w14:paraId="00AC3A38"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1.26%</w:t>
            </w:r>
          </w:p>
        </w:tc>
        <w:tc>
          <w:tcPr>
            <w:tcW w:w="2776" w:type="dxa"/>
            <w:tcBorders>
              <w:top w:val="nil"/>
              <w:left w:val="nil"/>
              <w:bottom w:val="single" w:sz="8" w:space="0" w:color="FFC000"/>
              <w:right w:val="single" w:sz="8" w:space="0" w:color="FFC000"/>
            </w:tcBorders>
            <w:shd w:val="clear" w:color="000000" w:fill="FFF4E7"/>
            <w:vAlign w:val="center"/>
            <w:hideMark/>
          </w:tcPr>
          <w:p w14:paraId="6A4219B5"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0.72%</w:t>
            </w:r>
          </w:p>
        </w:tc>
      </w:tr>
      <w:tr w:rsidR="00477C5A" w:rsidRPr="00477C5A" w14:paraId="3CC8A28F"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auto" w:fill="auto"/>
            <w:vAlign w:val="center"/>
            <w:hideMark/>
          </w:tcPr>
          <w:p w14:paraId="4D3289BA"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South Korea</w:t>
            </w:r>
          </w:p>
        </w:tc>
        <w:tc>
          <w:tcPr>
            <w:tcW w:w="3569" w:type="dxa"/>
            <w:tcBorders>
              <w:top w:val="nil"/>
              <w:left w:val="nil"/>
              <w:bottom w:val="single" w:sz="8" w:space="0" w:color="FFC000"/>
              <w:right w:val="single" w:sz="8" w:space="0" w:color="FFC000"/>
            </w:tcBorders>
            <w:shd w:val="clear" w:color="auto" w:fill="auto"/>
            <w:vAlign w:val="center"/>
            <w:hideMark/>
          </w:tcPr>
          <w:p w14:paraId="26DA8D52"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2.45%</w:t>
            </w:r>
          </w:p>
        </w:tc>
        <w:tc>
          <w:tcPr>
            <w:tcW w:w="2776" w:type="dxa"/>
            <w:tcBorders>
              <w:top w:val="nil"/>
              <w:left w:val="nil"/>
              <w:bottom w:val="single" w:sz="8" w:space="0" w:color="FFC000"/>
              <w:right w:val="single" w:sz="8" w:space="0" w:color="FFC000"/>
            </w:tcBorders>
            <w:shd w:val="clear" w:color="auto" w:fill="auto"/>
            <w:vAlign w:val="center"/>
            <w:hideMark/>
          </w:tcPr>
          <w:p w14:paraId="296C5A15"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3.44%</w:t>
            </w:r>
          </w:p>
        </w:tc>
      </w:tr>
      <w:tr w:rsidR="00477C5A" w:rsidRPr="00477C5A" w14:paraId="0392CEFB"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000000" w:fill="FFF4E7"/>
            <w:vAlign w:val="center"/>
            <w:hideMark/>
          </w:tcPr>
          <w:p w14:paraId="78111400"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World</w:t>
            </w:r>
          </w:p>
        </w:tc>
        <w:tc>
          <w:tcPr>
            <w:tcW w:w="3569" w:type="dxa"/>
            <w:tcBorders>
              <w:top w:val="nil"/>
              <w:left w:val="nil"/>
              <w:bottom w:val="single" w:sz="8" w:space="0" w:color="FFC000"/>
              <w:right w:val="single" w:sz="8" w:space="0" w:color="FFC000"/>
            </w:tcBorders>
            <w:shd w:val="clear" w:color="000000" w:fill="FFF4E7"/>
            <w:vAlign w:val="center"/>
            <w:hideMark/>
          </w:tcPr>
          <w:p w14:paraId="42392BDA"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3.84%</w:t>
            </w:r>
          </w:p>
        </w:tc>
        <w:tc>
          <w:tcPr>
            <w:tcW w:w="2776" w:type="dxa"/>
            <w:tcBorders>
              <w:top w:val="nil"/>
              <w:left w:val="nil"/>
              <w:bottom w:val="single" w:sz="8" w:space="0" w:color="FFC000"/>
              <w:right w:val="single" w:sz="8" w:space="0" w:color="FFC000"/>
            </w:tcBorders>
            <w:shd w:val="clear" w:color="000000" w:fill="FFF4E7"/>
            <w:vAlign w:val="center"/>
            <w:hideMark/>
          </w:tcPr>
          <w:p w14:paraId="26541ABF" w14:textId="5053C250"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3.56%</w:t>
            </w:r>
          </w:p>
        </w:tc>
      </w:tr>
    </w:tbl>
    <w:p w14:paraId="1F0BDA05" w14:textId="0FA1E9DF" w:rsidR="00F379AF" w:rsidRDefault="00F379AF" w:rsidP="0068477D">
      <w:pPr>
        <w:rPr>
          <w:rFonts w:ascii="Arial" w:eastAsia="Arial" w:hAnsi="Arial" w:cs="Arial"/>
          <w:color w:val="000000" w:themeColor="text1"/>
          <w:sz w:val="24"/>
          <w:szCs w:val="24"/>
        </w:rPr>
      </w:pPr>
      <w:r w:rsidRPr="00477C5A">
        <w:rPr>
          <w:rFonts w:ascii="Arial" w:eastAsia="Arial" w:hAnsi="Arial" w:cs="Arial"/>
          <w:noProof/>
          <w:color w:val="000000" w:themeColor="text1"/>
          <w:sz w:val="24"/>
          <w:szCs w:val="24"/>
        </w:rPr>
        <mc:AlternateContent>
          <mc:Choice Requires="wps">
            <w:drawing>
              <wp:anchor distT="0" distB="0" distL="114300" distR="114300" simplePos="0" relativeHeight="252563456" behindDoc="0" locked="0" layoutInCell="1" allowOverlap="1" wp14:anchorId="13E3BC78" wp14:editId="79D40C59">
                <wp:simplePos x="0" y="0"/>
                <wp:positionH relativeFrom="column">
                  <wp:posOffset>3209586</wp:posOffset>
                </wp:positionH>
                <wp:positionV relativeFrom="paragraph">
                  <wp:posOffset>155280</wp:posOffset>
                </wp:positionV>
                <wp:extent cx="3340841" cy="200055"/>
                <wp:effectExtent l="0" t="0" r="0" b="0"/>
                <wp:wrapNone/>
                <wp:docPr id="2212" name="TextBox 3"/>
                <wp:cNvGraphicFramePr/>
                <a:graphic xmlns:a="http://schemas.openxmlformats.org/drawingml/2006/main">
                  <a:graphicData uri="http://schemas.microsoft.com/office/word/2010/wordprocessingShape">
                    <wps:wsp>
                      <wps:cNvSpPr txBox="1"/>
                      <wps:spPr>
                        <a:xfrm>
                          <a:off x="0" y="0"/>
                          <a:ext cx="3340841" cy="200055"/>
                        </a:xfrm>
                        <a:prstGeom prst="rect">
                          <a:avLst/>
                        </a:prstGeom>
                        <a:noFill/>
                      </wps:spPr>
                      <wps:txbx>
                        <w:txbxContent>
                          <w:p w14:paraId="0355354B" w14:textId="77777777" w:rsidR="00477C5A" w:rsidRDefault="00477C5A" w:rsidP="00477C5A">
                            <w:pPr>
                              <w:jc w:val="right"/>
                              <w:textAlignment w:val="baseline"/>
                              <w:rPr>
                                <w:rFonts w:ascii="Verdana" w:eastAsia="Verdana" w:hAnsi="Verdana" w:cs="Verdana"/>
                                <w:i/>
                                <w:iCs/>
                                <w:color w:val="7F7F7F"/>
                                <w:kern w:val="24"/>
                                <w:sz w:val="14"/>
                                <w:szCs w:val="14"/>
                              </w:rPr>
                            </w:pPr>
                            <w:r>
                              <w:rPr>
                                <w:rFonts w:ascii="Verdana" w:eastAsia="Verdana" w:hAnsi="Verdana" w:cs="Verdana"/>
                                <w:i/>
                                <w:iCs/>
                                <w:color w:val="7F7F7F"/>
                                <w:kern w:val="24"/>
                                <w:sz w:val="14"/>
                                <w:szCs w:val="14"/>
                              </w:rPr>
                              <w:t>Source: IMF, World Bank</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3E3BC78" id="_x0000_s1070" type="#_x0000_t202" style="position:absolute;margin-left:252.7pt;margin-top:12.25pt;width:263.05pt;height:15.7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" filled="f" stroked="f">
                <v:textbox style="mso-fit-shape-to-text:t">
                  <w:txbxContent>
                    <w:p w14:paraId="0355354B" w14:textId="77777777" w:rsidR="00477C5A" w:rsidRDefault="00477C5A" w:rsidP="00477C5A">
                      <w:pPr>
                        <w:jc w:val="right"/>
                        <w:textAlignment w:val="baseline"/>
                        <w:rPr>
                          <w:rFonts w:ascii="Verdana" w:eastAsia="Verdana" w:hAnsi="Verdana" w:cs="Verdana"/>
                          <w:i/>
                          <w:iCs/>
                          <w:color w:val="7F7F7F"/>
                          <w:kern w:val="24"/>
                          <w:sz w:val="14"/>
                          <w:szCs w:val="14"/>
                        </w:rPr>
                      </w:pPr>
                      <w:r>
                        <w:rPr>
                          <w:rFonts w:ascii="Verdana" w:eastAsia="Verdana" w:hAnsi="Verdana" w:cs="Verdana"/>
                          <w:i/>
                          <w:iCs/>
                          <w:color w:val="7F7F7F"/>
                          <w:kern w:val="24"/>
                          <w:sz w:val="14"/>
                          <w:szCs w:val="14"/>
                        </w:rPr>
                        <w:t>Source: IMF, World Bank</w:t>
                      </w:r>
                    </w:p>
                  </w:txbxContent>
                </v:textbox>
              </v:shape>
            </w:pict>
          </mc:Fallback>
        </mc:AlternateContent>
      </w:r>
    </w:p>
    <w:p w14:paraId="36806692" w14:textId="77777777" w:rsidR="00F379AF" w:rsidRDefault="00F379AF" w:rsidP="0068477D">
      <w:pPr>
        <w:rPr>
          <w:rFonts w:ascii="Arial" w:eastAsia="Arial" w:hAnsi="Arial" w:cs="Arial"/>
          <w:color w:val="000000" w:themeColor="text1"/>
          <w:sz w:val="24"/>
          <w:szCs w:val="24"/>
        </w:rPr>
      </w:pPr>
    </w:p>
    <w:p w14:paraId="6D360A73" w14:textId="4AED60A8" w:rsidR="0068477D" w:rsidRDefault="0068477D" w:rsidP="0068477D">
      <w:pPr>
        <w:rPr>
          <w:rFonts w:ascii="Arial" w:eastAsia="Arial" w:hAnsi="Arial" w:cs="Arial"/>
          <w:color w:val="000000" w:themeColor="text1"/>
          <w:sz w:val="24"/>
          <w:szCs w:val="24"/>
        </w:rPr>
      </w:pPr>
    </w:p>
    <w:p w14:paraId="286A37F1" w14:textId="77777777" w:rsidR="00243E52" w:rsidRDefault="00243E52" w:rsidP="0061645E">
      <w:pPr>
        <w:spacing w:line="360" w:lineRule="auto"/>
        <w:rPr>
          <w:rFonts w:ascii="Arial" w:hAnsi="Arial" w:cs="Arial"/>
          <w:b/>
          <w:bCs/>
          <w:sz w:val="24"/>
          <w:szCs w:val="24"/>
        </w:rPr>
      </w:pPr>
    </w:p>
    <w:p w14:paraId="470F83F2" w14:textId="6B6C1C6C" w:rsidR="00912B14"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lastRenderedPageBreak/>
        <w:t>3.2.1.3. Demand By Application</w:t>
      </w:r>
    </w:p>
    <w:p w14:paraId="0ECB13D1" w14:textId="67F7D11E" w:rsidR="0068477D"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t>Asia Pacific Vinyl Ester Resin Demand, By Application, By Volume</w:t>
      </w:r>
      <w:r w:rsidR="007E26B0">
        <w:rPr>
          <w:rFonts w:ascii="Arial" w:hAnsi="Arial" w:cs="Arial"/>
          <w:b/>
          <w:bCs/>
          <w:sz w:val="24"/>
          <w:szCs w:val="24"/>
        </w:rPr>
        <w:t xml:space="preserve"> (000’ Tonnes)</w:t>
      </w:r>
      <w:r w:rsidR="00681F3A">
        <w:rPr>
          <w:rFonts w:ascii="Arial" w:hAnsi="Arial" w:cs="Arial"/>
          <w:b/>
          <w:bCs/>
          <w:sz w:val="24"/>
          <w:szCs w:val="24"/>
        </w:rPr>
        <w:t xml:space="preserve"> </w:t>
      </w:r>
      <w:r w:rsidR="00BE396A">
        <w:rPr>
          <w:rFonts w:ascii="Arial" w:hAnsi="Arial" w:cs="Arial"/>
          <w:b/>
          <w:bCs/>
          <w:sz w:val="24"/>
          <w:szCs w:val="24"/>
        </w:rPr>
        <w:t>(%)</w:t>
      </w:r>
      <w:r w:rsidRPr="0061645E">
        <w:rPr>
          <w:rFonts w:ascii="Arial" w:hAnsi="Arial" w:cs="Arial"/>
          <w:b/>
          <w:bCs/>
          <w:sz w:val="24"/>
          <w:szCs w:val="24"/>
        </w:rPr>
        <w:t>, 2015–2030F</w:t>
      </w:r>
    </w:p>
    <w:p w14:paraId="3C452696" w14:textId="1C17735E" w:rsidR="0068477D" w:rsidRDefault="002F3659" w:rsidP="0068477D">
      <w:pPr>
        <w:rPr>
          <w:rFonts w:ascii="Arial" w:eastAsia="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014592" behindDoc="0" locked="0" layoutInCell="1" allowOverlap="1" wp14:anchorId="75A6B26A" wp14:editId="290BD8D5">
                <wp:simplePos x="0" y="0"/>
                <wp:positionH relativeFrom="margin">
                  <wp:posOffset>3429000</wp:posOffset>
                </wp:positionH>
                <wp:positionV relativeFrom="paragraph">
                  <wp:posOffset>2887345</wp:posOffset>
                </wp:positionV>
                <wp:extent cx="2878455" cy="307777"/>
                <wp:effectExtent l="0" t="0" r="0" b="0"/>
                <wp:wrapNone/>
                <wp:docPr id="245" name="TextBox 4"/>
                <wp:cNvGraphicFramePr/>
                <a:graphic xmlns:a="http://schemas.openxmlformats.org/drawingml/2006/main">
                  <a:graphicData uri="http://schemas.microsoft.com/office/word/2010/wordprocessingShape">
                    <wps:wsp>
                      <wps:cNvSpPr txBox="1"/>
                      <wps:spPr>
                        <a:xfrm>
                          <a:off x="0" y="0"/>
                          <a:ext cx="2878455" cy="307777"/>
                        </a:xfrm>
                        <a:prstGeom prst="rect">
                          <a:avLst/>
                        </a:prstGeom>
                        <a:noFill/>
                      </wps:spPr>
                      <wps:txbx>
                        <w:txbxContent>
                          <w:p w14:paraId="30DF8CD0"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0B29C588"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5A6B26A" id="_x0000_s1071" type="#_x0000_t202" style="position:absolute;margin-left:270pt;margin-top:227.35pt;width:226.65pt;height:24.25pt;z-index:252014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" filled="f" stroked="f">
                <v:textbox style="mso-fit-shape-to-text:t">
                  <w:txbxContent>
                    <w:p w14:paraId="30DF8CD0"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0B29C588"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68477D" w:rsidRPr="002B5730">
        <w:rPr>
          <w:rFonts w:ascii="Arial" w:eastAsia="Arial" w:hAnsi="Arial" w:cs="Arial"/>
          <w:noProof/>
          <w:color w:val="000000" w:themeColor="text1"/>
          <w:sz w:val="24"/>
          <w:szCs w:val="24"/>
        </w:rPr>
        <w:drawing>
          <wp:inline distT="0" distB="0" distL="0" distR="0" wp14:anchorId="1423F6CF" wp14:editId="78BAA264">
            <wp:extent cx="6486525" cy="3581400"/>
            <wp:effectExtent l="0" t="0" r="0" b="0"/>
            <wp:docPr id="607" name="Chart 607">
              <a:extLst xmlns:a="http://schemas.openxmlformats.org/drawingml/2006/main">
                <a:ext uri="{FF2B5EF4-FFF2-40B4-BE49-F238E27FC236}">
                  <a16:creationId xmlns:a16="http://schemas.microsoft.com/office/drawing/2014/main" id="{33E62D94-53AA-4D38-A7F9-BA180DBC6E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AB1A42E" w14:textId="77777777" w:rsidR="007B2784" w:rsidRPr="002B5730" w:rsidRDefault="007B2784" w:rsidP="0068477D">
      <w:pPr>
        <w:rPr>
          <w:rFonts w:ascii="Arial" w:eastAsia="Arial" w:hAnsi="Arial" w:cs="Arial"/>
          <w:color w:val="000000" w:themeColor="text1"/>
          <w:sz w:val="24"/>
          <w:szCs w:val="24"/>
        </w:rPr>
      </w:pPr>
    </w:p>
    <w:tbl>
      <w:tblPr>
        <w:tblW w:w="10032" w:type="dxa"/>
        <w:tblLook w:val="04A0" w:firstRow="1" w:lastRow="0" w:firstColumn="1" w:lastColumn="0" w:noHBand="0" w:noVBand="1"/>
      </w:tblPr>
      <w:tblGrid>
        <w:gridCol w:w="2040"/>
        <w:gridCol w:w="2040"/>
        <w:gridCol w:w="742"/>
        <w:gridCol w:w="742"/>
        <w:gridCol w:w="742"/>
        <w:gridCol w:w="742"/>
        <w:gridCol w:w="742"/>
        <w:gridCol w:w="794"/>
        <w:gridCol w:w="783"/>
        <w:gridCol w:w="783"/>
      </w:tblGrid>
      <w:tr w:rsidR="007B2784" w:rsidRPr="007B2784" w14:paraId="7F74E8E7" w14:textId="77777777" w:rsidTr="007B2784">
        <w:trPr>
          <w:trHeight w:val="284"/>
        </w:trPr>
        <w:tc>
          <w:tcPr>
            <w:tcW w:w="2044"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7F39172" w14:textId="327754A2"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Demand by Application</w:t>
            </w:r>
          </w:p>
        </w:tc>
        <w:tc>
          <w:tcPr>
            <w:tcW w:w="2044" w:type="dxa"/>
            <w:tcBorders>
              <w:top w:val="single" w:sz="8" w:space="0" w:color="auto"/>
              <w:left w:val="nil"/>
              <w:bottom w:val="single" w:sz="8" w:space="0" w:color="auto"/>
              <w:right w:val="single" w:sz="8" w:space="0" w:color="auto"/>
            </w:tcBorders>
            <w:shd w:val="clear" w:color="000000" w:fill="C00000"/>
            <w:noWrap/>
            <w:vAlign w:val="center"/>
            <w:hideMark/>
          </w:tcPr>
          <w:p w14:paraId="461F7F55"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2015</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4164AD35"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2016</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4E558F1D"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2017</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4360229A"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2018</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5A1C4A55"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2019</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0A5C774C"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2020</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18595EFA"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2021E</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379D516C"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2025F</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29496358"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2030F</w:t>
            </w:r>
          </w:p>
        </w:tc>
      </w:tr>
      <w:tr w:rsidR="007B2784" w:rsidRPr="007B2784" w14:paraId="3B2CD6B1"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4317E020"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Pipes &amp; Tanks</w:t>
            </w:r>
          </w:p>
        </w:tc>
        <w:tc>
          <w:tcPr>
            <w:tcW w:w="2044" w:type="dxa"/>
            <w:tcBorders>
              <w:top w:val="nil"/>
              <w:left w:val="nil"/>
              <w:bottom w:val="single" w:sz="8" w:space="0" w:color="auto"/>
              <w:right w:val="single" w:sz="8" w:space="0" w:color="auto"/>
            </w:tcBorders>
            <w:shd w:val="clear" w:color="000000" w:fill="FFFFFF"/>
            <w:noWrap/>
            <w:vAlign w:val="center"/>
            <w:hideMark/>
          </w:tcPr>
          <w:p w14:paraId="05FE0F5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167</w:t>
            </w:r>
          </w:p>
        </w:tc>
        <w:tc>
          <w:tcPr>
            <w:tcW w:w="743" w:type="dxa"/>
            <w:tcBorders>
              <w:top w:val="nil"/>
              <w:left w:val="nil"/>
              <w:bottom w:val="single" w:sz="8" w:space="0" w:color="auto"/>
              <w:right w:val="single" w:sz="8" w:space="0" w:color="auto"/>
            </w:tcBorders>
            <w:shd w:val="clear" w:color="000000" w:fill="FFFFFF"/>
            <w:noWrap/>
            <w:vAlign w:val="center"/>
            <w:hideMark/>
          </w:tcPr>
          <w:p w14:paraId="7E9FE6D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178</w:t>
            </w:r>
          </w:p>
        </w:tc>
        <w:tc>
          <w:tcPr>
            <w:tcW w:w="743" w:type="dxa"/>
            <w:tcBorders>
              <w:top w:val="nil"/>
              <w:left w:val="nil"/>
              <w:bottom w:val="single" w:sz="8" w:space="0" w:color="auto"/>
              <w:right w:val="single" w:sz="8" w:space="0" w:color="auto"/>
            </w:tcBorders>
            <w:shd w:val="clear" w:color="000000" w:fill="FFFFFF"/>
            <w:noWrap/>
            <w:vAlign w:val="center"/>
            <w:hideMark/>
          </w:tcPr>
          <w:p w14:paraId="57674BE0"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187</w:t>
            </w:r>
          </w:p>
        </w:tc>
        <w:tc>
          <w:tcPr>
            <w:tcW w:w="743" w:type="dxa"/>
            <w:tcBorders>
              <w:top w:val="nil"/>
              <w:left w:val="nil"/>
              <w:bottom w:val="single" w:sz="8" w:space="0" w:color="auto"/>
              <w:right w:val="single" w:sz="8" w:space="0" w:color="auto"/>
            </w:tcBorders>
            <w:shd w:val="clear" w:color="000000" w:fill="FFFFFF"/>
            <w:noWrap/>
            <w:vAlign w:val="center"/>
            <w:hideMark/>
          </w:tcPr>
          <w:p w14:paraId="30D6A9C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196</w:t>
            </w:r>
          </w:p>
        </w:tc>
        <w:tc>
          <w:tcPr>
            <w:tcW w:w="743" w:type="dxa"/>
            <w:tcBorders>
              <w:top w:val="nil"/>
              <w:left w:val="nil"/>
              <w:bottom w:val="single" w:sz="8" w:space="0" w:color="auto"/>
              <w:right w:val="single" w:sz="8" w:space="0" w:color="auto"/>
            </w:tcBorders>
            <w:shd w:val="clear" w:color="000000" w:fill="FFFFFF"/>
            <w:noWrap/>
            <w:vAlign w:val="center"/>
            <w:hideMark/>
          </w:tcPr>
          <w:p w14:paraId="363B926E"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206</w:t>
            </w:r>
          </w:p>
        </w:tc>
        <w:tc>
          <w:tcPr>
            <w:tcW w:w="743" w:type="dxa"/>
            <w:tcBorders>
              <w:top w:val="nil"/>
              <w:left w:val="nil"/>
              <w:bottom w:val="single" w:sz="8" w:space="0" w:color="auto"/>
              <w:right w:val="single" w:sz="8" w:space="0" w:color="auto"/>
            </w:tcBorders>
            <w:shd w:val="clear" w:color="000000" w:fill="FFFFFF"/>
            <w:noWrap/>
            <w:vAlign w:val="center"/>
            <w:hideMark/>
          </w:tcPr>
          <w:p w14:paraId="266D51B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192</w:t>
            </w:r>
          </w:p>
        </w:tc>
        <w:tc>
          <w:tcPr>
            <w:tcW w:w="743" w:type="dxa"/>
            <w:tcBorders>
              <w:top w:val="nil"/>
              <w:left w:val="nil"/>
              <w:bottom w:val="single" w:sz="8" w:space="0" w:color="auto"/>
              <w:right w:val="single" w:sz="8" w:space="0" w:color="auto"/>
            </w:tcBorders>
            <w:shd w:val="clear" w:color="000000" w:fill="FFFFFF"/>
            <w:noWrap/>
            <w:vAlign w:val="center"/>
            <w:hideMark/>
          </w:tcPr>
          <w:p w14:paraId="4AE4A57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207</w:t>
            </w:r>
          </w:p>
        </w:tc>
        <w:tc>
          <w:tcPr>
            <w:tcW w:w="743" w:type="dxa"/>
            <w:tcBorders>
              <w:top w:val="nil"/>
              <w:left w:val="nil"/>
              <w:bottom w:val="single" w:sz="8" w:space="0" w:color="auto"/>
              <w:right w:val="single" w:sz="8" w:space="0" w:color="auto"/>
            </w:tcBorders>
            <w:shd w:val="clear" w:color="000000" w:fill="FFFFFF"/>
            <w:noWrap/>
            <w:vAlign w:val="center"/>
            <w:hideMark/>
          </w:tcPr>
          <w:p w14:paraId="40AC5A63"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289</w:t>
            </w:r>
          </w:p>
        </w:tc>
        <w:tc>
          <w:tcPr>
            <w:tcW w:w="743" w:type="dxa"/>
            <w:tcBorders>
              <w:top w:val="nil"/>
              <w:left w:val="nil"/>
              <w:bottom w:val="single" w:sz="8" w:space="0" w:color="auto"/>
              <w:right w:val="single" w:sz="8" w:space="0" w:color="auto"/>
            </w:tcBorders>
            <w:shd w:val="clear" w:color="000000" w:fill="FFFFFF"/>
            <w:noWrap/>
            <w:vAlign w:val="center"/>
            <w:hideMark/>
          </w:tcPr>
          <w:p w14:paraId="2F145C7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414</w:t>
            </w:r>
          </w:p>
        </w:tc>
      </w:tr>
      <w:tr w:rsidR="007B2784" w:rsidRPr="007B2784" w14:paraId="552BBF6F"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42350F61"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Marine Components</w:t>
            </w:r>
          </w:p>
        </w:tc>
        <w:tc>
          <w:tcPr>
            <w:tcW w:w="2044" w:type="dxa"/>
            <w:tcBorders>
              <w:top w:val="nil"/>
              <w:left w:val="nil"/>
              <w:bottom w:val="single" w:sz="8" w:space="0" w:color="auto"/>
              <w:right w:val="single" w:sz="8" w:space="0" w:color="auto"/>
            </w:tcBorders>
            <w:shd w:val="clear" w:color="000000" w:fill="FFFFFF"/>
            <w:noWrap/>
            <w:vAlign w:val="center"/>
            <w:hideMark/>
          </w:tcPr>
          <w:p w14:paraId="089BD63B"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57</w:t>
            </w:r>
          </w:p>
        </w:tc>
        <w:tc>
          <w:tcPr>
            <w:tcW w:w="743" w:type="dxa"/>
            <w:tcBorders>
              <w:top w:val="nil"/>
              <w:left w:val="nil"/>
              <w:bottom w:val="single" w:sz="8" w:space="0" w:color="auto"/>
              <w:right w:val="single" w:sz="8" w:space="0" w:color="auto"/>
            </w:tcBorders>
            <w:shd w:val="clear" w:color="000000" w:fill="FFFFFF"/>
            <w:noWrap/>
            <w:vAlign w:val="center"/>
            <w:hideMark/>
          </w:tcPr>
          <w:p w14:paraId="5D764EAD"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61</w:t>
            </w:r>
          </w:p>
        </w:tc>
        <w:tc>
          <w:tcPr>
            <w:tcW w:w="743" w:type="dxa"/>
            <w:tcBorders>
              <w:top w:val="nil"/>
              <w:left w:val="nil"/>
              <w:bottom w:val="single" w:sz="8" w:space="0" w:color="auto"/>
              <w:right w:val="single" w:sz="8" w:space="0" w:color="auto"/>
            </w:tcBorders>
            <w:shd w:val="clear" w:color="000000" w:fill="FFFFFF"/>
            <w:noWrap/>
            <w:vAlign w:val="center"/>
            <w:hideMark/>
          </w:tcPr>
          <w:p w14:paraId="1EB53A5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64</w:t>
            </w:r>
          </w:p>
        </w:tc>
        <w:tc>
          <w:tcPr>
            <w:tcW w:w="743" w:type="dxa"/>
            <w:tcBorders>
              <w:top w:val="nil"/>
              <w:left w:val="nil"/>
              <w:bottom w:val="single" w:sz="8" w:space="0" w:color="auto"/>
              <w:right w:val="single" w:sz="8" w:space="0" w:color="auto"/>
            </w:tcBorders>
            <w:shd w:val="clear" w:color="000000" w:fill="FFFFFF"/>
            <w:noWrap/>
            <w:vAlign w:val="center"/>
            <w:hideMark/>
          </w:tcPr>
          <w:p w14:paraId="298CAA66"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68</w:t>
            </w:r>
          </w:p>
        </w:tc>
        <w:tc>
          <w:tcPr>
            <w:tcW w:w="743" w:type="dxa"/>
            <w:tcBorders>
              <w:top w:val="nil"/>
              <w:left w:val="nil"/>
              <w:bottom w:val="single" w:sz="8" w:space="0" w:color="auto"/>
              <w:right w:val="single" w:sz="8" w:space="0" w:color="auto"/>
            </w:tcBorders>
            <w:shd w:val="clear" w:color="000000" w:fill="FFFFFF"/>
            <w:noWrap/>
            <w:vAlign w:val="center"/>
            <w:hideMark/>
          </w:tcPr>
          <w:p w14:paraId="1471CFC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72</w:t>
            </w:r>
          </w:p>
        </w:tc>
        <w:tc>
          <w:tcPr>
            <w:tcW w:w="743" w:type="dxa"/>
            <w:tcBorders>
              <w:top w:val="nil"/>
              <w:left w:val="nil"/>
              <w:bottom w:val="single" w:sz="8" w:space="0" w:color="auto"/>
              <w:right w:val="single" w:sz="8" w:space="0" w:color="auto"/>
            </w:tcBorders>
            <w:shd w:val="clear" w:color="000000" w:fill="FFFFFF"/>
            <w:noWrap/>
            <w:vAlign w:val="center"/>
            <w:hideMark/>
          </w:tcPr>
          <w:p w14:paraId="6D3C5B5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66</w:t>
            </w:r>
          </w:p>
        </w:tc>
        <w:tc>
          <w:tcPr>
            <w:tcW w:w="743" w:type="dxa"/>
            <w:tcBorders>
              <w:top w:val="nil"/>
              <w:left w:val="nil"/>
              <w:bottom w:val="single" w:sz="8" w:space="0" w:color="auto"/>
              <w:right w:val="single" w:sz="8" w:space="0" w:color="auto"/>
            </w:tcBorders>
            <w:shd w:val="clear" w:color="000000" w:fill="FFFFFF"/>
            <w:noWrap/>
            <w:vAlign w:val="center"/>
            <w:hideMark/>
          </w:tcPr>
          <w:p w14:paraId="3F88B08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74</w:t>
            </w:r>
          </w:p>
        </w:tc>
        <w:tc>
          <w:tcPr>
            <w:tcW w:w="743" w:type="dxa"/>
            <w:tcBorders>
              <w:top w:val="nil"/>
              <w:left w:val="nil"/>
              <w:bottom w:val="single" w:sz="8" w:space="0" w:color="auto"/>
              <w:right w:val="single" w:sz="8" w:space="0" w:color="auto"/>
            </w:tcBorders>
            <w:shd w:val="clear" w:color="000000" w:fill="FFFFFF"/>
            <w:noWrap/>
            <w:vAlign w:val="center"/>
            <w:hideMark/>
          </w:tcPr>
          <w:p w14:paraId="79E842F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97</w:t>
            </w:r>
          </w:p>
        </w:tc>
        <w:tc>
          <w:tcPr>
            <w:tcW w:w="743" w:type="dxa"/>
            <w:tcBorders>
              <w:top w:val="nil"/>
              <w:left w:val="nil"/>
              <w:bottom w:val="single" w:sz="8" w:space="0" w:color="auto"/>
              <w:right w:val="single" w:sz="8" w:space="0" w:color="auto"/>
            </w:tcBorders>
            <w:shd w:val="clear" w:color="000000" w:fill="FFFFFF"/>
            <w:noWrap/>
            <w:vAlign w:val="center"/>
            <w:hideMark/>
          </w:tcPr>
          <w:p w14:paraId="5E5DF27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145</w:t>
            </w:r>
          </w:p>
        </w:tc>
      </w:tr>
      <w:tr w:rsidR="007B2784" w:rsidRPr="007B2784" w14:paraId="76C9E90C"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0A5BD700"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Renewables</w:t>
            </w:r>
          </w:p>
        </w:tc>
        <w:tc>
          <w:tcPr>
            <w:tcW w:w="2044" w:type="dxa"/>
            <w:tcBorders>
              <w:top w:val="nil"/>
              <w:left w:val="nil"/>
              <w:bottom w:val="single" w:sz="8" w:space="0" w:color="auto"/>
              <w:right w:val="single" w:sz="8" w:space="0" w:color="auto"/>
            </w:tcBorders>
            <w:shd w:val="clear" w:color="000000" w:fill="FFFFFF"/>
            <w:noWrap/>
            <w:vAlign w:val="center"/>
            <w:hideMark/>
          </w:tcPr>
          <w:p w14:paraId="0053CE0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19</w:t>
            </w:r>
          </w:p>
        </w:tc>
        <w:tc>
          <w:tcPr>
            <w:tcW w:w="743" w:type="dxa"/>
            <w:tcBorders>
              <w:top w:val="nil"/>
              <w:left w:val="nil"/>
              <w:bottom w:val="single" w:sz="8" w:space="0" w:color="auto"/>
              <w:right w:val="single" w:sz="8" w:space="0" w:color="auto"/>
            </w:tcBorders>
            <w:shd w:val="clear" w:color="000000" w:fill="FFFFFF"/>
            <w:noWrap/>
            <w:vAlign w:val="center"/>
            <w:hideMark/>
          </w:tcPr>
          <w:p w14:paraId="2A13B0C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20</w:t>
            </w:r>
          </w:p>
        </w:tc>
        <w:tc>
          <w:tcPr>
            <w:tcW w:w="743" w:type="dxa"/>
            <w:tcBorders>
              <w:top w:val="nil"/>
              <w:left w:val="nil"/>
              <w:bottom w:val="single" w:sz="8" w:space="0" w:color="auto"/>
              <w:right w:val="single" w:sz="8" w:space="0" w:color="auto"/>
            </w:tcBorders>
            <w:shd w:val="clear" w:color="000000" w:fill="FFFFFF"/>
            <w:noWrap/>
            <w:vAlign w:val="center"/>
            <w:hideMark/>
          </w:tcPr>
          <w:p w14:paraId="5071415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21</w:t>
            </w:r>
          </w:p>
        </w:tc>
        <w:tc>
          <w:tcPr>
            <w:tcW w:w="743" w:type="dxa"/>
            <w:tcBorders>
              <w:top w:val="nil"/>
              <w:left w:val="nil"/>
              <w:bottom w:val="single" w:sz="8" w:space="0" w:color="auto"/>
              <w:right w:val="single" w:sz="8" w:space="0" w:color="auto"/>
            </w:tcBorders>
            <w:shd w:val="clear" w:color="000000" w:fill="FFFFFF"/>
            <w:noWrap/>
            <w:vAlign w:val="center"/>
            <w:hideMark/>
          </w:tcPr>
          <w:p w14:paraId="23E3C12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23</w:t>
            </w:r>
          </w:p>
        </w:tc>
        <w:tc>
          <w:tcPr>
            <w:tcW w:w="743" w:type="dxa"/>
            <w:tcBorders>
              <w:top w:val="nil"/>
              <w:left w:val="nil"/>
              <w:bottom w:val="single" w:sz="8" w:space="0" w:color="auto"/>
              <w:right w:val="single" w:sz="8" w:space="0" w:color="auto"/>
            </w:tcBorders>
            <w:shd w:val="clear" w:color="000000" w:fill="FFFFFF"/>
            <w:noWrap/>
            <w:vAlign w:val="center"/>
            <w:hideMark/>
          </w:tcPr>
          <w:p w14:paraId="7375D141"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23</w:t>
            </w:r>
          </w:p>
        </w:tc>
        <w:tc>
          <w:tcPr>
            <w:tcW w:w="743" w:type="dxa"/>
            <w:tcBorders>
              <w:top w:val="nil"/>
              <w:left w:val="nil"/>
              <w:bottom w:val="single" w:sz="8" w:space="0" w:color="auto"/>
              <w:right w:val="single" w:sz="8" w:space="0" w:color="auto"/>
            </w:tcBorders>
            <w:shd w:val="clear" w:color="000000" w:fill="FFFFFF"/>
            <w:noWrap/>
            <w:vAlign w:val="center"/>
            <w:hideMark/>
          </w:tcPr>
          <w:p w14:paraId="09E98D86"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22</w:t>
            </w:r>
          </w:p>
        </w:tc>
        <w:tc>
          <w:tcPr>
            <w:tcW w:w="743" w:type="dxa"/>
            <w:tcBorders>
              <w:top w:val="nil"/>
              <w:left w:val="nil"/>
              <w:bottom w:val="single" w:sz="8" w:space="0" w:color="auto"/>
              <w:right w:val="single" w:sz="8" w:space="0" w:color="auto"/>
            </w:tcBorders>
            <w:shd w:val="clear" w:color="000000" w:fill="FFFFFF"/>
            <w:noWrap/>
            <w:vAlign w:val="center"/>
            <w:hideMark/>
          </w:tcPr>
          <w:p w14:paraId="5FE6F82A"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24</w:t>
            </w:r>
          </w:p>
        </w:tc>
        <w:tc>
          <w:tcPr>
            <w:tcW w:w="743" w:type="dxa"/>
            <w:tcBorders>
              <w:top w:val="nil"/>
              <w:left w:val="nil"/>
              <w:bottom w:val="single" w:sz="8" w:space="0" w:color="auto"/>
              <w:right w:val="single" w:sz="8" w:space="0" w:color="auto"/>
            </w:tcBorders>
            <w:shd w:val="clear" w:color="000000" w:fill="FFFFFF"/>
            <w:noWrap/>
            <w:vAlign w:val="center"/>
            <w:hideMark/>
          </w:tcPr>
          <w:p w14:paraId="3ACB3CB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33</w:t>
            </w:r>
          </w:p>
        </w:tc>
        <w:tc>
          <w:tcPr>
            <w:tcW w:w="743" w:type="dxa"/>
            <w:tcBorders>
              <w:top w:val="nil"/>
              <w:left w:val="nil"/>
              <w:bottom w:val="single" w:sz="8" w:space="0" w:color="auto"/>
              <w:right w:val="single" w:sz="8" w:space="0" w:color="auto"/>
            </w:tcBorders>
            <w:shd w:val="clear" w:color="000000" w:fill="FFFFFF"/>
            <w:noWrap/>
            <w:vAlign w:val="center"/>
            <w:hideMark/>
          </w:tcPr>
          <w:p w14:paraId="21E55A6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47</w:t>
            </w:r>
          </w:p>
        </w:tc>
      </w:tr>
      <w:tr w:rsidR="007B2784" w:rsidRPr="007B2784" w14:paraId="65F0BFAB"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3AFE6413"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Others</w:t>
            </w:r>
          </w:p>
        </w:tc>
        <w:tc>
          <w:tcPr>
            <w:tcW w:w="2044" w:type="dxa"/>
            <w:tcBorders>
              <w:top w:val="nil"/>
              <w:left w:val="nil"/>
              <w:bottom w:val="single" w:sz="8" w:space="0" w:color="auto"/>
              <w:right w:val="single" w:sz="8" w:space="0" w:color="auto"/>
            </w:tcBorders>
            <w:shd w:val="clear" w:color="000000" w:fill="FFFFFF"/>
            <w:noWrap/>
            <w:vAlign w:val="center"/>
            <w:hideMark/>
          </w:tcPr>
          <w:p w14:paraId="4C520A56"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40</w:t>
            </w:r>
          </w:p>
        </w:tc>
        <w:tc>
          <w:tcPr>
            <w:tcW w:w="743" w:type="dxa"/>
            <w:tcBorders>
              <w:top w:val="nil"/>
              <w:left w:val="nil"/>
              <w:bottom w:val="single" w:sz="8" w:space="0" w:color="auto"/>
              <w:right w:val="single" w:sz="8" w:space="0" w:color="auto"/>
            </w:tcBorders>
            <w:shd w:val="clear" w:color="000000" w:fill="FFFFFF"/>
            <w:noWrap/>
            <w:vAlign w:val="center"/>
            <w:hideMark/>
          </w:tcPr>
          <w:p w14:paraId="0263727E"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42</w:t>
            </w:r>
          </w:p>
        </w:tc>
        <w:tc>
          <w:tcPr>
            <w:tcW w:w="743" w:type="dxa"/>
            <w:tcBorders>
              <w:top w:val="nil"/>
              <w:left w:val="nil"/>
              <w:bottom w:val="single" w:sz="8" w:space="0" w:color="auto"/>
              <w:right w:val="single" w:sz="8" w:space="0" w:color="auto"/>
            </w:tcBorders>
            <w:shd w:val="clear" w:color="000000" w:fill="FFFFFF"/>
            <w:noWrap/>
            <w:vAlign w:val="center"/>
            <w:hideMark/>
          </w:tcPr>
          <w:p w14:paraId="3C2BF8CE"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45</w:t>
            </w:r>
          </w:p>
        </w:tc>
        <w:tc>
          <w:tcPr>
            <w:tcW w:w="743" w:type="dxa"/>
            <w:tcBorders>
              <w:top w:val="nil"/>
              <w:left w:val="nil"/>
              <w:bottom w:val="single" w:sz="8" w:space="0" w:color="auto"/>
              <w:right w:val="single" w:sz="8" w:space="0" w:color="auto"/>
            </w:tcBorders>
            <w:shd w:val="clear" w:color="000000" w:fill="FFFFFF"/>
            <w:noWrap/>
            <w:vAlign w:val="center"/>
            <w:hideMark/>
          </w:tcPr>
          <w:p w14:paraId="7DF4D70B"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46</w:t>
            </w:r>
          </w:p>
        </w:tc>
        <w:tc>
          <w:tcPr>
            <w:tcW w:w="743" w:type="dxa"/>
            <w:tcBorders>
              <w:top w:val="nil"/>
              <w:left w:val="nil"/>
              <w:bottom w:val="single" w:sz="8" w:space="0" w:color="auto"/>
              <w:right w:val="single" w:sz="8" w:space="0" w:color="auto"/>
            </w:tcBorders>
            <w:shd w:val="clear" w:color="000000" w:fill="FFFFFF"/>
            <w:noWrap/>
            <w:vAlign w:val="center"/>
            <w:hideMark/>
          </w:tcPr>
          <w:p w14:paraId="34EABA8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48</w:t>
            </w:r>
          </w:p>
        </w:tc>
        <w:tc>
          <w:tcPr>
            <w:tcW w:w="743" w:type="dxa"/>
            <w:tcBorders>
              <w:top w:val="nil"/>
              <w:left w:val="nil"/>
              <w:bottom w:val="single" w:sz="8" w:space="0" w:color="auto"/>
              <w:right w:val="single" w:sz="8" w:space="0" w:color="auto"/>
            </w:tcBorders>
            <w:shd w:val="clear" w:color="000000" w:fill="FFFFFF"/>
            <w:noWrap/>
            <w:vAlign w:val="center"/>
            <w:hideMark/>
          </w:tcPr>
          <w:p w14:paraId="2C02BED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42</w:t>
            </w:r>
          </w:p>
        </w:tc>
        <w:tc>
          <w:tcPr>
            <w:tcW w:w="743" w:type="dxa"/>
            <w:tcBorders>
              <w:top w:val="nil"/>
              <w:left w:val="nil"/>
              <w:bottom w:val="single" w:sz="8" w:space="0" w:color="auto"/>
              <w:right w:val="single" w:sz="8" w:space="0" w:color="auto"/>
            </w:tcBorders>
            <w:shd w:val="clear" w:color="000000" w:fill="FFFFFF"/>
            <w:noWrap/>
            <w:vAlign w:val="center"/>
            <w:hideMark/>
          </w:tcPr>
          <w:p w14:paraId="0060D46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44</w:t>
            </w:r>
          </w:p>
        </w:tc>
        <w:tc>
          <w:tcPr>
            <w:tcW w:w="743" w:type="dxa"/>
            <w:tcBorders>
              <w:top w:val="nil"/>
              <w:left w:val="nil"/>
              <w:bottom w:val="single" w:sz="8" w:space="0" w:color="auto"/>
              <w:right w:val="single" w:sz="8" w:space="0" w:color="auto"/>
            </w:tcBorders>
            <w:shd w:val="clear" w:color="000000" w:fill="FFFFFF"/>
            <w:noWrap/>
            <w:vAlign w:val="center"/>
            <w:hideMark/>
          </w:tcPr>
          <w:p w14:paraId="1DC0CB5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66</w:t>
            </w:r>
          </w:p>
        </w:tc>
        <w:tc>
          <w:tcPr>
            <w:tcW w:w="743" w:type="dxa"/>
            <w:tcBorders>
              <w:top w:val="nil"/>
              <w:left w:val="nil"/>
              <w:bottom w:val="single" w:sz="8" w:space="0" w:color="auto"/>
              <w:right w:val="single" w:sz="8" w:space="0" w:color="auto"/>
            </w:tcBorders>
            <w:shd w:val="clear" w:color="000000" w:fill="FFFFFF"/>
            <w:noWrap/>
            <w:vAlign w:val="center"/>
            <w:hideMark/>
          </w:tcPr>
          <w:p w14:paraId="08454EE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82</w:t>
            </w:r>
          </w:p>
        </w:tc>
      </w:tr>
      <w:tr w:rsidR="007B2784" w:rsidRPr="007B2784" w14:paraId="37DF1ED2"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5FF5F576" w14:textId="77777777" w:rsidR="007B2784" w:rsidRPr="007B2784" w:rsidRDefault="007B2784" w:rsidP="007B2784">
            <w:pPr>
              <w:spacing w:after="0" w:line="240" w:lineRule="auto"/>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Total</w:t>
            </w:r>
          </w:p>
        </w:tc>
        <w:tc>
          <w:tcPr>
            <w:tcW w:w="2044" w:type="dxa"/>
            <w:tcBorders>
              <w:top w:val="nil"/>
              <w:left w:val="nil"/>
              <w:bottom w:val="single" w:sz="8" w:space="0" w:color="auto"/>
              <w:right w:val="single" w:sz="8" w:space="0" w:color="auto"/>
            </w:tcBorders>
            <w:shd w:val="clear" w:color="000000" w:fill="FFFFFF"/>
            <w:noWrap/>
            <w:vAlign w:val="center"/>
            <w:hideMark/>
          </w:tcPr>
          <w:p w14:paraId="79D690BF"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283</w:t>
            </w:r>
          </w:p>
        </w:tc>
        <w:tc>
          <w:tcPr>
            <w:tcW w:w="743" w:type="dxa"/>
            <w:tcBorders>
              <w:top w:val="nil"/>
              <w:left w:val="nil"/>
              <w:bottom w:val="single" w:sz="8" w:space="0" w:color="auto"/>
              <w:right w:val="single" w:sz="8" w:space="0" w:color="auto"/>
            </w:tcBorders>
            <w:shd w:val="clear" w:color="000000" w:fill="FFFFFF"/>
            <w:noWrap/>
            <w:vAlign w:val="center"/>
            <w:hideMark/>
          </w:tcPr>
          <w:p w14:paraId="377BEA45"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301</w:t>
            </w:r>
          </w:p>
        </w:tc>
        <w:tc>
          <w:tcPr>
            <w:tcW w:w="743" w:type="dxa"/>
            <w:tcBorders>
              <w:top w:val="nil"/>
              <w:left w:val="nil"/>
              <w:bottom w:val="single" w:sz="8" w:space="0" w:color="auto"/>
              <w:right w:val="single" w:sz="8" w:space="0" w:color="auto"/>
            </w:tcBorders>
            <w:shd w:val="clear" w:color="000000" w:fill="FFFFFF"/>
            <w:noWrap/>
            <w:vAlign w:val="center"/>
            <w:hideMark/>
          </w:tcPr>
          <w:p w14:paraId="27D72EB6"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317</w:t>
            </w:r>
          </w:p>
        </w:tc>
        <w:tc>
          <w:tcPr>
            <w:tcW w:w="743" w:type="dxa"/>
            <w:tcBorders>
              <w:top w:val="nil"/>
              <w:left w:val="nil"/>
              <w:bottom w:val="single" w:sz="8" w:space="0" w:color="auto"/>
              <w:right w:val="single" w:sz="8" w:space="0" w:color="auto"/>
            </w:tcBorders>
            <w:shd w:val="clear" w:color="000000" w:fill="FFFFFF"/>
            <w:noWrap/>
            <w:vAlign w:val="center"/>
            <w:hideMark/>
          </w:tcPr>
          <w:p w14:paraId="0527C733"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333</w:t>
            </w:r>
          </w:p>
        </w:tc>
        <w:tc>
          <w:tcPr>
            <w:tcW w:w="743" w:type="dxa"/>
            <w:tcBorders>
              <w:top w:val="nil"/>
              <w:left w:val="nil"/>
              <w:bottom w:val="single" w:sz="8" w:space="0" w:color="auto"/>
              <w:right w:val="single" w:sz="8" w:space="0" w:color="auto"/>
            </w:tcBorders>
            <w:shd w:val="clear" w:color="000000" w:fill="FFFFFF"/>
            <w:noWrap/>
            <w:vAlign w:val="center"/>
            <w:hideMark/>
          </w:tcPr>
          <w:p w14:paraId="6211A327"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349</w:t>
            </w:r>
          </w:p>
        </w:tc>
        <w:tc>
          <w:tcPr>
            <w:tcW w:w="743" w:type="dxa"/>
            <w:tcBorders>
              <w:top w:val="nil"/>
              <w:left w:val="nil"/>
              <w:bottom w:val="single" w:sz="8" w:space="0" w:color="auto"/>
              <w:right w:val="single" w:sz="8" w:space="0" w:color="auto"/>
            </w:tcBorders>
            <w:shd w:val="clear" w:color="000000" w:fill="FFFFFF"/>
            <w:noWrap/>
            <w:vAlign w:val="center"/>
            <w:hideMark/>
          </w:tcPr>
          <w:p w14:paraId="59ACEEC6"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322</w:t>
            </w:r>
          </w:p>
        </w:tc>
        <w:tc>
          <w:tcPr>
            <w:tcW w:w="743" w:type="dxa"/>
            <w:tcBorders>
              <w:top w:val="nil"/>
              <w:left w:val="nil"/>
              <w:bottom w:val="single" w:sz="8" w:space="0" w:color="auto"/>
              <w:right w:val="single" w:sz="8" w:space="0" w:color="auto"/>
            </w:tcBorders>
            <w:shd w:val="clear" w:color="000000" w:fill="FFFFFF"/>
            <w:noWrap/>
            <w:vAlign w:val="center"/>
            <w:hideMark/>
          </w:tcPr>
          <w:p w14:paraId="5A511970"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349</w:t>
            </w:r>
          </w:p>
        </w:tc>
        <w:tc>
          <w:tcPr>
            <w:tcW w:w="743" w:type="dxa"/>
            <w:tcBorders>
              <w:top w:val="nil"/>
              <w:left w:val="nil"/>
              <w:bottom w:val="single" w:sz="8" w:space="0" w:color="auto"/>
              <w:right w:val="single" w:sz="8" w:space="0" w:color="auto"/>
            </w:tcBorders>
            <w:shd w:val="clear" w:color="000000" w:fill="FFFFFF"/>
            <w:noWrap/>
            <w:vAlign w:val="center"/>
            <w:hideMark/>
          </w:tcPr>
          <w:p w14:paraId="7449D306"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485</w:t>
            </w:r>
          </w:p>
        </w:tc>
        <w:tc>
          <w:tcPr>
            <w:tcW w:w="743" w:type="dxa"/>
            <w:tcBorders>
              <w:top w:val="nil"/>
              <w:left w:val="nil"/>
              <w:bottom w:val="single" w:sz="8" w:space="0" w:color="auto"/>
              <w:right w:val="single" w:sz="8" w:space="0" w:color="auto"/>
            </w:tcBorders>
            <w:shd w:val="clear" w:color="000000" w:fill="FFFFFF"/>
            <w:noWrap/>
            <w:vAlign w:val="center"/>
            <w:hideMark/>
          </w:tcPr>
          <w:p w14:paraId="4F317840"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688</w:t>
            </w:r>
          </w:p>
        </w:tc>
      </w:tr>
    </w:tbl>
    <w:p w14:paraId="5916F311" w14:textId="77B91889" w:rsidR="0068383C" w:rsidRDefault="007B2784" w:rsidP="00D47A79">
      <w:pPr>
        <w:spacing w:line="360" w:lineRule="auto"/>
        <w:jc w:val="both"/>
        <w:rPr>
          <w:rFonts w:ascii="Arial" w:eastAsia="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473344" behindDoc="0" locked="0" layoutInCell="1" allowOverlap="1" wp14:anchorId="508151D1" wp14:editId="25F4649B">
                <wp:simplePos x="0" y="0"/>
                <wp:positionH relativeFrom="margin">
                  <wp:posOffset>3667125</wp:posOffset>
                </wp:positionH>
                <wp:positionV relativeFrom="paragraph">
                  <wp:posOffset>167005</wp:posOffset>
                </wp:positionV>
                <wp:extent cx="2830195" cy="307340"/>
                <wp:effectExtent l="0" t="0" r="0" b="0"/>
                <wp:wrapNone/>
                <wp:docPr id="1265" name="TextBox 4"/>
                <wp:cNvGraphicFramePr/>
                <a:graphic xmlns:a="http://schemas.openxmlformats.org/drawingml/2006/main">
                  <a:graphicData uri="http://schemas.microsoft.com/office/word/2010/wordprocessingShape">
                    <wps:wsp>
                      <wps:cNvSpPr txBox="1"/>
                      <wps:spPr>
                        <a:xfrm>
                          <a:off x="0" y="0"/>
                          <a:ext cx="2830195" cy="307340"/>
                        </a:xfrm>
                        <a:prstGeom prst="rect">
                          <a:avLst/>
                        </a:prstGeom>
                        <a:noFill/>
                      </wps:spPr>
                      <wps:txbx>
                        <w:txbxContent>
                          <w:p w14:paraId="4915F2E4" w14:textId="77777777" w:rsidR="00051677" w:rsidRPr="002F3659" w:rsidRDefault="00051677" w:rsidP="00051677">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6A140212" w14:textId="77777777" w:rsidR="00051677" w:rsidRPr="002F3659" w:rsidRDefault="00051677" w:rsidP="00051677">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08151D1" id="_x0000_s1072" type="#_x0000_t202" style="position:absolute;left:0;text-align:left;margin-left:288.75pt;margin-top:13.15pt;width:222.85pt;height:24.2pt;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" filled="f" stroked="f">
                <v:textbox style="mso-fit-shape-to-text:t">
                  <w:txbxContent>
                    <w:p w14:paraId="4915F2E4" w14:textId="77777777" w:rsidR="00051677" w:rsidRPr="002F3659" w:rsidRDefault="00051677" w:rsidP="00051677">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6A140212" w14:textId="77777777" w:rsidR="00051677" w:rsidRPr="002F3659" w:rsidRDefault="00051677" w:rsidP="00051677">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08BF8CF5" w14:textId="2635C451" w:rsidR="00E03735" w:rsidRDefault="00E03735" w:rsidP="00D47A79">
      <w:pPr>
        <w:spacing w:line="360" w:lineRule="auto"/>
        <w:jc w:val="both"/>
        <w:rPr>
          <w:rFonts w:ascii="Arial" w:eastAsia="Arial" w:hAnsi="Arial" w:cs="Arial"/>
          <w:color w:val="000000" w:themeColor="text1"/>
          <w:sz w:val="24"/>
          <w:szCs w:val="24"/>
        </w:rPr>
        <w:sectPr w:rsidR="00E03735"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F2DC73F" w14:textId="661782CD" w:rsidR="0068383C" w:rsidRDefault="00CB6C8F" w:rsidP="00D47A79">
      <w:pPr>
        <w:spacing w:line="360" w:lineRule="auto"/>
        <w:jc w:val="both"/>
        <w:rPr>
          <w:rFonts w:ascii="Arial" w:eastAsia="Arial" w:hAnsi="Arial" w:cs="Arial"/>
          <w:color w:val="000000" w:themeColor="text1"/>
          <w:sz w:val="24"/>
          <w:szCs w:val="24"/>
        </w:rPr>
        <w:sectPr w:rsidR="0068383C"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77181">
        <w:rPr>
          <w:rFonts w:ascii="Arial" w:eastAsia="Arial" w:hAnsi="Arial" w:cs="Arial"/>
          <w:noProof/>
          <w:color w:val="000000" w:themeColor="text1"/>
          <w:sz w:val="24"/>
          <w:szCs w:val="24"/>
        </w:rPr>
        <w:lastRenderedPageBreak/>
        <mc:AlternateContent>
          <mc:Choice Requires="wps">
            <w:drawing>
              <wp:anchor distT="45720" distB="45720" distL="114300" distR="114300" simplePos="0" relativeHeight="252565504" behindDoc="0" locked="0" layoutInCell="1" allowOverlap="1" wp14:anchorId="3322FD5C" wp14:editId="69328615">
                <wp:simplePos x="0" y="0"/>
                <wp:positionH relativeFrom="column">
                  <wp:posOffset>-113030</wp:posOffset>
                </wp:positionH>
                <wp:positionV relativeFrom="paragraph">
                  <wp:posOffset>427355</wp:posOffset>
                </wp:positionV>
                <wp:extent cx="6613525" cy="3919220"/>
                <wp:effectExtent l="76200" t="57150" r="92075" b="119380"/>
                <wp:wrapSquare wrapText="bothSides"/>
                <wp:docPr id="21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3525" cy="3919220"/>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6"/>
                        </a:lnRef>
                        <a:fillRef idx="2">
                          <a:schemeClr val="accent6"/>
                        </a:fillRef>
                        <a:effectRef idx="1">
                          <a:schemeClr val="accent6"/>
                        </a:effectRef>
                        <a:fontRef idx="minor">
                          <a:schemeClr val="dk1"/>
                        </a:fontRef>
                      </wps:style>
                      <wps:txbx>
                        <w:txbxContent>
                          <w:p w14:paraId="78FB4BB0" w14:textId="77777777"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Vinyl Ester Resin market in the APAC region has been dominated by construction sector as demand for pipes and tanks remained robust in the region catering to increase in consumption from infrastructure development and residential buildings. This trend is likely to be continued during the forecasted period as construction sector is expected to lead the demand growth. </w:t>
                            </w:r>
                          </w:p>
                          <w:p w14:paraId="49051D22" w14:textId="77777777"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In the APAC region, rising demand for portable water and expansion of piped water will continue to pressure demand for pipes and tanks, however degrading water quality and arrival of water treatment plants have mandated the use of vinyl ester resins in pipes and tanks manufacturing because of its good corrosion resistant and abrasion resistant qualities. </w:t>
                            </w:r>
                          </w:p>
                          <w:p w14:paraId="59287604" w14:textId="6E5B0601"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Furthermore, Indian government’s flagship </w:t>
                            </w:r>
                            <w:r w:rsidR="0008641D" w:rsidRPr="00CB6C8F">
                              <w:rPr>
                                <w:sz w:val="23"/>
                                <w:szCs w:val="23"/>
                              </w:rPr>
                              <w:t>program</w:t>
                            </w:r>
                            <w:r w:rsidRPr="00CB6C8F">
                              <w:rPr>
                                <w:sz w:val="23"/>
                                <w:szCs w:val="23"/>
                              </w:rPr>
                              <w:t xml:space="preserve"> “Har Nal se Jal” under which government has envisioned to provide drinking water connections to every rural household by 2024 will augment for demand prospects in the region. </w:t>
                            </w:r>
                          </w:p>
                          <w:p w14:paraId="7A33AD39" w14:textId="0498DAA8" w:rsidR="00CB6C8F" w:rsidRPr="00CB6C8F" w:rsidRDefault="00CB6C8F" w:rsidP="00F14E20">
                            <w:pPr>
                              <w:pStyle w:val="ListParagraph"/>
                              <w:numPr>
                                <w:ilvl w:val="0"/>
                                <w:numId w:val="27"/>
                              </w:numPr>
                              <w:spacing w:line="360" w:lineRule="auto"/>
                              <w:jc w:val="both"/>
                              <w:rPr>
                                <w:sz w:val="23"/>
                                <w:szCs w:val="23"/>
                              </w:rPr>
                            </w:pPr>
                            <w:r w:rsidRPr="00CB6C8F">
                              <w:rPr>
                                <w:sz w:val="23"/>
                                <w:szCs w:val="23"/>
                              </w:rPr>
                              <w:t>APAC region is in line with its renewable energy targets as per Paris Agreement an</w:t>
                            </w:r>
                            <w:r w:rsidR="007D14B0">
                              <w:rPr>
                                <w:sz w:val="23"/>
                                <w:szCs w:val="23"/>
                              </w:rPr>
                              <w:t>d is</w:t>
                            </w:r>
                            <w:r w:rsidRPr="00CB6C8F">
                              <w:rPr>
                                <w:sz w:val="23"/>
                                <w:szCs w:val="23"/>
                              </w:rPr>
                              <w:t xml:space="preserve"> likely to build upon the available renewables, however uncertainties regarding current circumstances have forced countries to take more calculative and realistic approach which may impact the market prospects of renewables.</w:t>
                            </w:r>
                          </w:p>
                          <w:p w14:paraId="7E861DD7" w14:textId="77777777" w:rsidR="00CB6C8F" w:rsidRPr="00CB6C8F" w:rsidRDefault="00CB6C8F" w:rsidP="00CB6C8F">
                            <w:pPr>
                              <w:spacing w:line="360" w:lineRule="auto"/>
                              <w:jc w:val="both"/>
                              <w:rPr>
                                <w:rFonts w:ascii="Arial" w:hAnsi="Arial" w:cs="Arial"/>
                                <w:sz w:val="23"/>
                                <w:szCs w:val="23"/>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2FD5C" id="_x0000_s1073" type="#_x0000_t202" style="position:absolute;left:0;text-align:left;margin-left:-8.9pt;margin-top:33.65pt;width:520.75pt;height:308.6pt;z-index:252565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" fillcolor="#9ecb81 [2169]" stroked="f" strokeweight=".5pt">
                <v:fill color2="#8ac066 [2617]" rotate="t" colors="0 #b5d5a7;.5 #aace99;1 #9cca86" focus="100%" type="gradient">
                  <o:fill v:ext="view" type="gradientUnscaled"/>
                </v:fill>
                <v:shadow on="t" color="black" opacity="20971f" offset="0,2.2pt"/>
                <v:textbox>
                  <w:txbxContent>
                    <w:p w14:paraId="78FB4BB0" w14:textId="77777777"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Vinyl Ester Resin market in the APAC region has been dominated by construction sector as demand for pipes and tanks remained robust in the region catering to increase in consumption from infrastructure development and residential buildings. This trend is likely to be continued during the forecasted period as construction sector is expected to lead the demand growth. </w:t>
                      </w:r>
                    </w:p>
                    <w:p w14:paraId="49051D22" w14:textId="77777777"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In the APAC region, rising demand for portable water and expansion of piped water will continue to pressure demand for pipes and tanks, however degrading water quality and arrival of water treatment plants have mandated the use of vinyl ester resins in pipes and tanks manufacturing because of its good corrosion resistant and abrasion resistant qualities. </w:t>
                      </w:r>
                    </w:p>
                    <w:p w14:paraId="59287604" w14:textId="6E5B0601"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Furthermore, Indian government’s flagship </w:t>
                      </w:r>
                      <w:r w:rsidR="0008641D" w:rsidRPr="00CB6C8F">
                        <w:rPr>
                          <w:sz w:val="23"/>
                          <w:szCs w:val="23"/>
                        </w:rPr>
                        <w:t>program</w:t>
                      </w:r>
                      <w:r w:rsidRPr="00CB6C8F">
                        <w:rPr>
                          <w:sz w:val="23"/>
                          <w:szCs w:val="23"/>
                        </w:rPr>
                        <w:t xml:space="preserve"> “Har Nal se Jal” under which government has envisioned to provide drinking water connections to every rural household by 2024 will augment for demand prospects in the region. </w:t>
                      </w:r>
                    </w:p>
                    <w:p w14:paraId="7A33AD39" w14:textId="0498DAA8" w:rsidR="00CB6C8F" w:rsidRPr="00CB6C8F" w:rsidRDefault="00CB6C8F" w:rsidP="00F14E20">
                      <w:pPr>
                        <w:pStyle w:val="ListParagraph"/>
                        <w:numPr>
                          <w:ilvl w:val="0"/>
                          <w:numId w:val="27"/>
                        </w:numPr>
                        <w:spacing w:line="360" w:lineRule="auto"/>
                        <w:jc w:val="both"/>
                        <w:rPr>
                          <w:sz w:val="23"/>
                          <w:szCs w:val="23"/>
                        </w:rPr>
                      </w:pPr>
                      <w:r w:rsidRPr="00CB6C8F">
                        <w:rPr>
                          <w:sz w:val="23"/>
                          <w:szCs w:val="23"/>
                        </w:rPr>
                        <w:t>APAC region is in line with its renewable energy targets as per Paris Agreement an</w:t>
                      </w:r>
                      <w:r w:rsidR="007D14B0">
                        <w:rPr>
                          <w:sz w:val="23"/>
                          <w:szCs w:val="23"/>
                        </w:rPr>
                        <w:t>d is</w:t>
                      </w:r>
                      <w:r w:rsidRPr="00CB6C8F">
                        <w:rPr>
                          <w:sz w:val="23"/>
                          <w:szCs w:val="23"/>
                        </w:rPr>
                        <w:t xml:space="preserve"> likely to build upon the available renewables, however uncertainties regarding current circumstances have forced countries to take more calculative and realistic approach which may impact the market prospects of renewables.</w:t>
                      </w:r>
                    </w:p>
                    <w:p w14:paraId="7E861DD7" w14:textId="77777777" w:rsidR="00CB6C8F" w:rsidRPr="00CB6C8F" w:rsidRDefault="00CB6C8F" w:rsidP="00CB6C8F">
                      <w:pPr>
                        <w:spacing w:line="360" w:lineRule="auto"/>
                        <w:jc w:val="both"/>
                        <w:rPr>
                          <w:rFonts w:ascii="Arial" w:hAnsi="Arial" w:cs="Arial"/>
                          <w:sz w:val="23"/>
                          <w:szCs w:val="23"/>
                        </w:rPr>
                      </w:pPr>
                    </w:p>
                  </w:txbxContent>
                </v:textbox>
                <w10:wrap type="square"/>
              </v:shape>
            </w:pict>
          </mc:Fallback>
        </mc:AlternateContent>
      </w:r>
    </w:p>
    <w:p w14:paraId="5488FB1E" w14:textId="461F3852" w:rsidR="00912B14" w:rsidRDefault="00912B14" w:rsidP="0061645E">
      <w:pPr>
        <w:spacing w:line="360" w:lineRule="auto"/>
        <w:rPr>
          <w:rFonts w:ascii="Arial" w:hAnsi="Arial" w:cs="Arial"/>
          <w:b/>
          <w:bCs/>
          <w:sz w:val="24"/>
          <w:szCs w:val="24"/>
        </w:rPr>
      </w:pPr>
      <w:r w:rsidRPr="0061645E">
        <w:rPr>
          <w:rFonts w:ascii="Arial" w:hAnsi="Arial" w:cs="Arial"/>
          <w:b/>
          <w:bCs/>
          <w:sz w:val="24"/>
          <w:szCs w:val="24"/>
        </w:rPr>
        <w:t>3.2.1.4. Demand By Type</w:t>
      </w:r>
    </w:p>
    <w:p w14:paraId="23EFB55C" w14:textId="0055E4D9" w:rsidR="009531BD" w:rsidRDefault="009531BD" w:rsidP="0061645E">
      <w:pPr>
        <w:spacing w:line="360" w:lineRule="auto"/>
        <w:rPr>
          <w:rFonts w:ascii="Arial" w:hAnsi="Arial" w:cs="Arial"/>
          <w:b/>
          <w:bCs/>
          <w:sz w:val="24"/>
          <w:szCs w:val="24"/>
        </w:rPr>
      </w:pPr>
      <w:r w:rsidRPr="0061645E">
        <w:rPr>
          <w:rFonts w:ascii="Arial" w:hAnsi="Arial" w:cs="Arial"/>
          <w:b/>
          <w:bCs/>
          <w:sz w:val="24"/>
          <w:szCs w:val="24"/>
        </w:rPr>
        <w:t>Asia Pacific Vinyl Ester Resin Demand, By Type, By Volume</w:t>
      </w:r>
      <w:r>
        <w:rPr>
          <w:rFonts w:ascii="Arial" w:hAnsi="Arial" w:cs="Arial"/>
          <w:b/>
          <w:bCs/>
          <w:sz w:val="24"/>
          <w:szCs w:val="24"/>
        </w:rPr>
        <w:t xml:space="preserve"> (000’ Tonnes)</w:t>
      </w:r>
      <w:r w:rsidR="00681F3A">
        <w:rPr>
          <w:rFonts w:ascii="Arial" w:hAnsi="Arial" w:cs="Arial"/>
          <w:b/>
          <w:bCs/>
          <w:sz w:val="24"/>
          <w:szCs w:val="24"/>
        </w:rPr>
        <w:t xml:space="preserve"> (%)</w:t>
      </w:r>
      <w:r w:rsidRPr="0061645E">
        <w:rPr>
          <w:rFonts w:ascii="Arial" w:hAnsi="Arial" w:cs="Arial"/>
          <w:b/>
          <w:bCs/>
          <w:sz w:val="24"/>
          <w:szCs w:val="24"/>
        </w:rPr>
        <w:t>, 2015–2030F</w:t>
      </w:r>
    </w:p>
    <w:p w14:paraId="5D8B1E17" w14:textId="09048021" w:rsidR="00064CBC" w:rsidRPr="0061645E" w:rsidRDefault="00064CBC" w:rsidP="0061645E">
      <w:pPr>
        <w:spacing w:line="360" w:lineRule="auto"/>
        <w:rPr>
          <w:rFonts w:ascii="Arial" w:hAnsi="Arial" w:cs="Arial"/>
          <w:b/>
          <w:bCs/>
          <w:sz w:val="24"/>
          <w:szCs w:val="24"/>
        </w:rPr>
      </w:pPr>
    </w:p>
    <w:p w14:paraId="3E084E10" w14:textId="00C58A13" w:rsidR="00674114" w:rsidRDefault="009531BD" w:rsidP="00064CBC">
      <w:pPr>
        <w:spacing w:line="360" w:lineRule="auto"/>
        <w:rPr>
          <w:noProof/>
        </w:rPr>
      </w:pPr>
      <w:r>
        <w:rPr>
          <w:noProof/>
        </w:rPr>
        <mc:AlternateContent>
          <mc:Choice Requires="wps">
            <w:drawing>
              <wp:anchor distT="0" distB="0" distL="114300" distR="114300" simplePos="0" relativeHeight="252658688" behindDoc="0" locked="0" layoutInCell="1" allowOverlap="1" wp14:anchorId="67DDE9B8" wp14:editId="7BE9E5D1">
                <wp:simplePos x="0" y="0"/>
                <wp:positionH relativeFrom="column">
                  <wp:posOffset>2522574</wp:posOffset>
                </wp:positionH>
                <wp:positionV relativeFrom="paragraph">
                  <wp:posOffset>2711154</wp:posOffset>
                </wp:positionV>
                <wp:extent cx="3883237" cy="404037"/>
                <wp:effectExtent l="0" t="0" r="0" b="0"/>
                <wp:wrapNone/>
                <wp:docPr id="38" name="TextBox 22"/>
                <wp:cNvGraphicFramePr/>
                <a:graphic xmlns:a="http://schemas.openxmlformats.org/drawingml/2006/main">
                  <a:graphicData uri="http://schemas.microsoft.com/office/word/2010/wordprocessingShape">
                    <wps:wsp>
                      <wps:cNvSpPr txBox="1"/>
                      <wps:spPr>
                        <a:xfrm>
                          <a:off x="0" y="0"/>
                          <a:ext cx="3883237" cy="404037"/>
                        </a:xfrm>
                        <a:prstGeom prst="rect">
                          <a:avLst/>
                        </a:prstGeom>
                        <a:noFill/>
                      </wps:spPr>
                      <wps:txbx>
                        <w:txbxContent>
                          <w:p w14:paraId="61D88DDF" w14:textId="77777777" w:rsidR="009531BD" w:rsidRDefault="009531BD" w:rsidP="009531BD">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Others include Urethane Modified vinyl ester resin, Elastomer Modified vinyl ester resin, etc.</w:t>
                            </w:r>
                          </w:p>
                          <w:p w14:paraId="4BC7960D" w14:textId="77777777" w:rsidR="009531BD" w:rsidRDefault="009531BD" w:rsidP="009531BD">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wps:txbx>
                      <wps:bodyPr wrap="square" rtlCol="0">
                        <a:noAutofit/>
                      </wps:bodyPr>
                    </wps:wsp>
                  </a:graphicData>
                </a:graphic>
                <wp14:sizeRelV relativeFrom="margin">
                  <wp14:pctHeight>0</wp14:pctHeight>
                </wp14:sizeRelV>
              </wp:anchor>
            </w:drawing>
          </mc:Choice>
          <mc:Fallback>
            <w:pict>
              <v:shape w14:anchorId="67DDE9B8" id="_x0000_s1074" type="#_x0000_t202" style="position:absolute;margin-left:198.65pt;margin-top:213.5pt;width:305.75pt;height:31.8pt;z-index:25265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" filled="f" stroked="f">
                <v:textbox>
                  <w:txbxContent>
                    <w:p w14:paraId="61D88DDF" w14:textId="77777777" w:rsidR="009531BD" w:rsidRDefault="009531BD" w:rsidP="009531BD">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Others include Urethane Modified vinyl ester resin, Elastomer Modified vinyl ester resin, etc.</w:t>
                      </w:r>
                    </w:p>
                    <w:p w14:paraId="4BC7960D" w14:textId="77777777" w:rsidR="009531BD" w:rsidRDefault="009531BD" w:rsidP="009531BD">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v:textbox>
              </v:shape>
            </w:pict>
          </mc:Fallback>
        </mc:AlternateContent>
      </w:r>
      <w:r w:rsidR="00D47A79" w:rsidRPr="002B5730">
        <w:rPr>
          <w:rFonts w:ascii="Arial" w:eastAsia="Arial" w:hAnsi="Arial" w:cs="Arial"/>
          <w:noProof/>
          <w:color w:val="000000" w:themeColor="text1"/>
          <w:sz w:val="24"/>
          <w:szCs w:val="24"/>
        </w:rPr>
        <w:drawing>
          <wp:inline distT="0" distB="0" distL="0" distR="0" wp14:anchorId="3119E3C6" wp14:editId="34EFDCEC">
            <wp:extent cx="6400800" cy="2870791"/>
            <wp:effectExtent l="0" t="0" r="0" b="6350"/>
            <wp:docPr id="608" name="Chart 608">
              <a:extLst xmlns:a="http://schemas.openxmlformats.org/drawingml/2006/main">
                <a:ext uri="{FF2B5EF4-FFF2-40B4-BE49-F238E27FC236}">
                  <a16:creationId xmlns:a16="http://schemas.microsoft.com/office/drawing/2014/main" id="{C4B35CF8-AAA1-42FF-9636-3CBB36EDEC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sidRPr="009531BD">
        <w:rPr>
          <w:noProof/>
        </w:rPr>
        <w:t xml:space="preserve"> </w:t>
      </w:r>
    </w:p>
    <w:p w14:paraId="354E9BB9" w14:textId="77777777" w:rsidR="003757E0" w:rsidRDefault="003757E0" w:rsidP="00064CBC">
      <w:pPr>
        <w:spacing w:line="360" w:lineRule="auto"/>
        <w:rPr>
          <w:rFonts w:ascii="Arial" w:eastAsia="Arial" w:hAnsi="Arial" w:cs="Arial"/>
          <w:color w:val="000000" w:themeColor="text1"/>
          <w:sz w:val="24"/>
          <w:szCs w:val="24"/>
        </w:rPr>
      </w:pPr>
    </w:p>
    <w:tbl>
      <w:tblPr>
        <w:tblW w:w="9962" w:type="dxa"/>
        <w:tblLook w:val="04A0" w:firstRow="1" w:lastRow="0" w:firstColumn="1" w:lastColumn="0" w:noHBand="0" w:noVBand="1"/>
      </w:tblPr>
      <w:tblGrid>
        <w:gridCol w:w="2354"/>
        <w:gridCol w:w="1209"/>
        <w:gridCol w:w="894"/>
        <w:gridCol w:w="756"/>
        <w:gridCol w:w="756"/>
        <w:gridCol w:w="756"/>
        <w:gridCol w:w="756"/>
        <w:gridCol w:w="835"/>
        <w:gridCol w:w="823"/>
        <w:gridCol w:w="823"/>
      </w:tblGrid>
      <w:tr w:rsidR="007B2784" w:rsidRPr="007B2784" w14:paraId="17144158" w14:textId="77777777" w:rsidTr="007B2784">
        <w:trPr>
          <w:trHeight w:val="259"/>
        </w:trPr>
        <w:tc>
          <w:tcPr>
            <w:tcW w:w="2354"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6AD4ABFD"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 xml:space="preserve">Demand by Type </w:t>
            </w:r>
          </w:p>
        </w:tc>
        <w:tc>
          <w:tcPr>
            <w:tcW w:w="1209" w:type="dxa"/>
            <w:tcBorders>
              <w:top w:val="single" w:sz="8" w:space="0" w:color="auto"/>
              <w:left w:val="nil"/>
              <w:bottom w:val="single" w:sz="8" w:space="0" w:color="auto"/>
              <w:right w:val="single" w:sz="8" w:space="0" w:color="auto"/>
            </w:tcBorders>
            <w:shd w:val="clear" w:color="000000" w:fill="C00000"/>
            <w:noWrap/>
            <w:vAlign w:val="center"/>
            <w:hideMark/>
          </w:tcPr>
          <w:p w14:paraId="7BD6F88D"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2015</w:t>
            </w:r>
          </w:p>
        </w:tc>
        <w:tc>
          <w:tcPr>
            <w:tcW w:w="894" w:type="dxa"/>
            <w:tcBorders>
              <w:top w:val="single" w:sz="8" w:space="0" w:color="auto"/>
              <w:left w:val="nil"/>
              <w:bottom w:val="single" w:sz="8" w:space="0" w:color="auto"/>
              <w:right w:val="single" w:sz="8" w:space="0" w:color="auto"/>
            </w:tcBorders>
            <w:shd w:val="clear" w:color="000000" w:fill="C00000"/>
            <w:noWrap/>
            <w:vAlign w:val="center"/>
            <w:hideMark/>
          </w:tcPr>
          <w:p w14:paraId="010A2BF1"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2016</w:t>
            </w:r>
          </w:p>
        </w:tc>
        <w:tc>
          <w:tcPr>
            <w:tcW w:w="756" w:type="dxa"/>
            <w:tcBorders>
              <w:top w:val="single" w:sz="8" w:space="0" w:color="auto"/>
              <w:left w:val="nil"/>
              <w:bottom w:val="single" w:sz="8" w:space="0" w:color="auto"/>
              <w:right w:val="single" w:sz="8" w:space="0" w:color="auto"/>
            </w:tcBorders>
            <w:shd w:val="clear" w:color="000000" w:fill="C00000"/>
            <w:noWrap/>
            <w:vAlign w:val="center"/>
            <w:hideMark/>
          </w:tcPr>
          <w:p w14:paraId="7E44739F"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2017</w:t>
            </w:r>
          </w:p>
        </w:tc>
        <w:tc>
          <w:tcPr>
            <w:tcW w:w="756" w:type="dxa"/>
            <w:tcBorders>
              <w:top w:val="single" w:sz="8" w:space="0" w:color="auto"/>
              <w:left w:val="nil"/>
              <w:bottom w:val="single" w:sz="8" w:space="0" w:color="auto"/>
              <w:right w:val="single" w:sz="8" w:space="0" w:color="auto"/>
            </w:tcBorders>
            <w:shd w:val="clear" w:color="000000" w:fill="C00000"/>
            <w:noWrap/>
            <w:vAlign w:val="center"/>
            <w:hideMark/>
          </w:tcPr>
          <w:p w14:paraId="23148803"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2018</w:t>
            </w:r>
          </w:p>
        </w:tc>
        <w:tc>
          <w:tcPr>
            <w:tcW w:w="756" w:type="dxa"/>
            <w:tcBorders>
              <w:top w:val="single" w:sz="8" w:space="0" w:color="auto"/>
              <w:left w:val="nil"/>
              <w:bottom w:val="single" w:sz="8" w:space="0" w:color="auto"/>
              <w:right w:val="single" w:sz="8" w:space="0" w:color="auto"/>
            </w:tcBorders>
            <w:shd w:val="clear" w:color="000000" w:fill="C00000"/>
            <w:noWrap/>
            <w:vAlign w:val="center"/>
            <w:hideMark/>
          </w:tcPr>
          <w:p w14:paraId="65B293A9"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2019</w:t>
            </w:r>
          </w:p>
        </w:tc>
        <w:tc>
          <w:tcPr>
            <w:tcW w:w="756" w:type="dxa"/>
            <w:tcBorders>
              <w:top w:val="single" w:sz="8" w:space="0" w:color="auto"/>
              <w:left w:val="nil"/>
              <w:bottom w:val="single" w:sz="8" w:space="0" w:color="auto"/>
              <w:right w:val="single" w:sz="8" w:space="0" w:color="auto"/>
            </w:tcBorders>
            <w:shd w:val="clear" w:color="000000" w:fill="C00000"/>
            <w:noWrap/>
            <w:vAlign w:val="center"/>
            <w:hideMark/>
          </w:tcPr>
          <w:p w14:paraId="0ED7998F"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2020</w:t>
            </w:r>
          </w:p>
        </w:tc>
        <w:tc>
          <w:tcPr>
            <w:tcW w:w="835" w:type="dxa"/>
            <w:tcBorders>
              <w:top w:val="single" w:sz="8" w:space="0" w:color="auto"/>
              <w:left w:val="nil"/>
              <w:bottom w:val="single" w:sz="8" w:space="0" w:color="auto"/>
              <w:right w:val="single" w:sz="8" w:space="0" w:color="auto"/>
            </w:tcBorders>
            <w:shd w:val="clear" w:color="000000" w:fill="C00000"/>
            <w:noWrap/>
            <w:vAlign w:val="center"/>
            <w:hideMark/>
          </w:tcPr>
          <w:p w14:paraId="002AAA4A"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2021E</w:t>
            </w:r>
          </w:p>
        </w:tc>
        <w:tc>
          <w:tcPr>
            <w:tcW w:w="823" w:type="dxa"/>
            <w:tcBorders>
              <w:top w:val="single" w:sz="8" w:space="0" w:color="auto"/>
              <w:left w:val="nil"/>
              <w:bottom w:val="single" w:sz="8" w:space="0" w:color="auto"/>
              <w:right w:val="single" w:sz="8" w:space="0" w:color="auto"/>
            </w:tcBorders>
            <w:shd w:val="clear" w:color="000000" w:fill="C00000"/>
            <w:noWrap/>
            <w:vAlign w:val="center"/>
            <w:hideMark/>
          </w:tcPr>
          <w:p w14:paraId="7FD39A37"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2025F</w:t>
            </w:r>
          </w:p>
        </w:tc>
        <w:tc>
          <w:tcPr>
            <w:tcW w:w="823" w:type="dxa"/>
            <w:tcBorders>
              <w:top w:val="single" w:sz="8" w:space="0" w:color="auto"/>
              <w:left w:val="nil"/>
              <w:bottom w:val="single" w:sz="8" w:space="0" w:color="auto"/>
              <w:right w:val="single" w:sz="8" w:space="0" w:color="auto"/>
            </w:tcBorders>
            <w:shd w:val="clear" w:color="000000" w:fill="C00000"/>
            <w:noWrap/>
            <w:vAlign w:val="center"/>
            <w:hideMark/>
          </w:tcPr>
          <w:p w14:paraId="73D03F2B"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2030F</w:t>
            </w:r>
          </w:p>
        </w:tc>
      </w:tr>
      <w:tr w:rsidR="007B2784" w:rsidRPr="007B2784" w14:paraId="29516D2A"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7F1B9605"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Bisphenol-A,F,S vinyl ester resin*</w:t>
            </w:r>
          </w:p>
        </w:tc>
        <w:tc>
          <w:tcPr>
            <w:tcW w:w="1209" w:type="dxa"/>
            <w:tcBorders>
              <w:top w:val="nil"/>
              <w:left w:val="nil"/>
              <w:bottom w:val="single" w:sz="8" w:space="0" w:color="auto"/>
              <w:right w:val="single" w:sz="8" w:space="0" w:color="auto"/>
            </w:tcBorders>
            <w:shd w:val="clear" w:color="000000" w:fill="FFFFFF"/>
            <w:noWrap/>
            <w:vAlign w:val="center"/>
            <w:hideMark/>
          </w:tcPr>
          <w:p w14:paraId="605741D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146</w:t>
            </w:r>
          </w:p>
        </w:tc>
        <w:tc>
          <w:tcPr>
            <w:tcW w:w="894" w:type="dxa"/>
            <w:tcBorders>
              <w:top w:val="nil"/>
              <w:left w:val="nil"/>
              <w:bottom w:val="single" w:sz="8" w:space="0" w:color="auto"/>
              <w:right w:val="single" w:sz="8" w:space="0" w:color="auto"/>
            </w:tcBorders>
            <w:shd w:val="clear" w:color="000000" w:fill="FFFFFF"/>
            <w:noWrap/>
            <w:vAlign w:val="center"/>
            <w:hideMark/>
          </w:tcPr>
          <w:p w14:paraId="0E85B10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156</w:t>
            </w:r>
          </w:p>
        </w:tc>
        <w:tc>
          <w:tcPr>
            <w:tcW w:w="756" w:type="dxa"/>
            <w:tcBorders>
              <w:top w:val="nil"/>
              <w:left w:val="nil"/>
              <w:bottom w:val="single" w:sz="8" w:space="0" w:color="auto"/>
              <w:right w:val="single" w:sz="8" w:space="0" w:color="auto"/>
            </w:tcBorders>
            <w:shd w:val="clear" w:color="000000" w:fill="FFFFFF"/>
            <w:noWrap/>
            <w:vAlign w:val="center"/>
            <w:hideMark/>
          </w:tcPr>
          <w:p w14:paraId="39E5C7F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164</w:t>
            </w:r>
          </w:p>
        </w:tc>
        <w:tc>
          <w:tcPr>
            <w:tcW w:w="756" w:type="dxa"/>
            <w:tcBorders>
              <w:top w:val="nil"/>
              <w:left w:val="nil"/>
              <w:bottom w:val="single" w:sz="8" w:space="0" w:color="auto"/>
              <w:right w:val="single" w:sz="8" w:space="0" w:color="auto"/>
            </w:tcBorders>
            <w:shd w:val="clear" w:color="000000" w:fill="FFFFFF"/>
            <w:noWrap/>
            <w:vAlign w:val="center"/>
            <w:hideMark/>
          </w:tcPr>
          <w:p w14:paraId="3F3527D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173</w:t>
            </w:r>
          </w:p>
        </w:tc>
        <w:tc>
          <w:tcPr>
            <w:tcW w:w="756" w:type="dxa"/>
            <w:tcBorders>
              <w:top w:val="nil"/>
              <w:left w:val="nil"/>
              <w:bottom w:val="single" w:sz="8" w:space="0" w:color="auto"/>
              <w:right w:val="single" w:sz="8" w:space="0" w:color="auto"/>
            </w:tcBorders>
            <w:shd w:val="clear" w:color="000000" w:fill="FFFFFF"/>
            <w:noWrap/>
            <w:vAlign w:val="center"/>
            <w:hideMark/>
          </w:tcPr>
          <w:p w14:paraId="75457C00"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180</w:t>
            </w:r>
          </w:p>
        </w:tc>
        <w:tc>
          <w:tcPr>
            <w:tcW w:w="756" w:type="dxa"/>
            <w:tcBorders>
              <w:top w:val="nil"/>
              <w:left w:val="nil"/>
              <w:bottom w:val="single" w:sz="8" w:space="0" w:color="auto"/>
              <w:right w:val="single" w:sz="8" w:space="0" w:color="auto"/>
            </w:tcBorders>
            <w:shd w:val="clear" w:color="000000" w:fill="FFFFFF"/>
            <w:noWrap/>
            <w:vAlign w:val="center"/>
            <w:hideMark/>
          </w:tcPr>
          <w:p w14:paraId="05B30E9B"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167</w:t>
            </w:r>
          </w:p>
        </w:tc>
        <w:tc>
          <w:tcPr>
            <w:tcW w:w="835" w:type="dxa"/>
            <w:tcBorders>
              <w:top w:val="nil"/>
              <w:left w:val="nil"/>
              <w:bottom w:val="single" w:sz="8" w:space="0" w:color="auto"/>
              <w:right w:val="single" w:sz="8" w:space="0" w:color="auto"/>
            </w:tcBorders>
            <w:shd w:val="clear" w:color="000000" w:fill="FFFFFF"/>
            <w:noWrap/>
            <w:vAlign w:val="center"/>
            <w:hideMark/>
          </w:tcPr>
          <w:p w14:paraId="4143F480"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181</w:t>
            </w:r>
          </w:p>
        </w:tc>
        <w:tc>
          <w:tcPr>
            <w:tcW w:w="823" w:type="dxa"/>
            <w:tcBorders>
              <w:top w:val="nil"/>
              <w:left w:val="nil"/>
              <w:bottom w:val="single" w:sz="8" w:space="0" w:color="auto"/>
              <w:right w:val="single" w:sz="8" w:space="0" w:color="auto"/>
            </w:tcBorders>
            <w:shd w:val="clear" w:color="000000" w:fill="FFFFFF"/>
            <w:noWrap/>
            <w:vAlign w:val="center"/>
            <w:hideMark/>
          </w:tcPr>
          <w:p w14:paraId="6707A21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252</w:t>
            </w:r>
          </w:p>
        </w:tc>
        <w:tc>
          <w:tcPr>
            <w:tcW w:w="823" w:type="dxa"/>
            <w:tcBorders>
              <w:top w:val="nil"/>
              <w:left w:val="nil"/>
              <w:bottom w:val="single" w:sz="8" w:space="0" w:color="auto"/>
              <w:right w:val="single" w:sz="8" w:space="0" w:color="auto"/>
            </w:tcBorders>
            <w:shd w:val="clear" w:color="000000" w:fill="FFFFFF"/>
            <w:noWrap/>
            <w:vAlign w:val="center"/>
            <w:hideMark/>
          </w:tcPr>
          <w:p w14:paraId="2AE188FF"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360</w:t>
            </w:r>
          </w:p>
        </w:tc>
      </w:tr>
      <w:tr w:rsidR="007B2784" w:rsidRPr="007B2784" w14:paraId="4F3436FB"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33D5A585"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Novolac vinyl ester resin</w:t>
            </w:r>
          </w:p>
        </w:tc>
        <w:tc>
          <w:tcPr>
            <w:tcW w:w="1209" w:type="dxa"/>
            <w:tcBorders>
              <w:top w:val="nil"/>
              <w:left w:val="nil"/>
              <w:bottom w:val="single" w:sz="8" w:space="0" w:color="auto"/>
              <w:right w:val="single" w:sz="8" w:space="0" w:color="auto"/>
            </w:tcBorders>
            <w:shd w:val="clear" w:color="000000" w:fill="FFFFFF"/>
            <w:noWrap/>
            <w:vAlign w:val="center"/>
            <w:hideMark/>
          </w:tcPr>
          <w:p w14:paraId="263BC12D"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79</w:t>
            </w:r>
          </w:p>
        </w:tc>
        <w:tc>
          <w:tcPr>
            <w:tcW w:w="894" w:type="dxa"/>
            <w:tcBorders>
              <w:top w:val="nil"/>
              <w:left w:val="nil"/>
              <w:bottom w:val="single" w:sz="8" w:space="0" w:color="auto"/>
              <w:right w:val="single" w:sz="8" w:space="0" w:color="auto"/>
            </w:tcBorders>
            <w:shd w:val="clear" w:color="000000" w:fill="FFFFFF"/>
            <w:noWrap/>
            <w:vAlign w:val="center"/>
            <w:hideMark/>
          </w:tcPr>
          <w:p w14:paraId="5D6E975D"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85</w:t>
            </w:r>
          </w:p>
        </w:tc>
        <w:tc>
          <w:tcPr>
            <w:tcW w:w="756" w:type="dxa"/>
            <w:tcBorders>
              <w:top w:val="nil"/>
              <w:left w:val="nil"/>
              <w:bottom w:val="single" w:sz="8" w:space="0" w:color="auto"/>
              <w:right w:val="single" w:sz="8" w:space="0" w:color="auto"/>
            </w:tcBorders>
            <w:shd w:val="clear" w:color="000000" w:fill="FFFFFF"/>
            <w:noWrap/>
            <w:vAlign w:val="center"/>
            <w:hideMark/>
          </w:tcPr>
          <w:p w14:paraId="76B1B79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89</w:t>
            </w:r>
          </w:p>
        </w:tc>
        <w:tc>
          <w:tcPr>
            <w:tcW w:w="756" w:type="dxa"/>
            <w:tcBorders>
              <w:top w:val="nil"/>
              <w:left w:val="nil"/>
              <w:bottom w:val="single" w:sz="8" w:space="0" w:color="auto"/>
              <w:right w:val="single" w:sz="8" w:space="0" w:color="auto"/>
            </w:tcBorders>
            <w:shd w:val="clear" w:color="000000" w:fill="FFFFFF"/>
            <w:noWrap/>
            <w:vAlign w:val="center"/>
            <w:hideMark/>
          </w:tcPr>
          <w:p w14:paraId="1ADC9F1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94</w:t>
            </w:r>
          </w:p>
        </w:tc>
        <w:tc>
          <w:tcPr>
            <w:tcW w:w="756" w:type="dxa"/>
            <w:tcBorders>
              <w:top w:val="nil"/>
              <w:left w:val="nil"/>
              <w:bottom w:val="single" w:sz="8" w:space="0" w:color="auto"/>
              <w:right w:val="single" w:sz="8" w:space="0" w:color="auto"/>
            </w:tcBorders>
            <w:shd w:val="clear" w:color="000000" w:fill="FFFFFF"/>
            <w:noWrap/>
            <w:vAlign w:val="center"/>
            <w:hideMark/>
          </w:tcPr>
          <w:p w14:paraId="1CCF94EA"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98</w:t>
            </w:r>
          </w:p>
        </w:tc>
        <w:tc>
          <w:tcPr>
            <w:tcW w:w="756" w:type="dxa"/>
            <w:tcBorders>
              <w:top w:val="nil"/>
              <w:left w:val="nil"/>
              <w:bottom w:val="single" w:sz="8" w:space="0" w:color="auto"/>
              <w:right w:val="single" w:sz="8" w:space="0" w:color="auto"/>
            </w:tcBorders>
            <w:shd w:val="clear" w:color="000000" w:fill="FFFFFF"/>
            <w:noWrap/>
            <w:vAlign w:val="center"/>
            <w:hideMark/>
          </w:tcPr>
          <w:p w14:paraId="629095E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91</w:t>
            </w:r>
          </w:p>
        </w:tc>
        <w:tc>
          <w:tcPr>
            <w:tcW w:w="835" w:type="dxa"/>
            <w:tcBorders>
              <w:top w:val="nil"/>
              <w:left w:val="nil"/>
              <w:bottom w:val="single" w:sz="8" w:space="0" w:color="auto"/>
              <w:right w:val="single" w:sz="8" w:space="0" w:color="auto"/>
            </w:tcBorders>
            <w:shd w:val="clear" w:color="000000" w:fill="FFFFFF"/>
            <w:noWrap/>
            <w:vAlign w:val="center"/>
            <w:hideMark/>
          </w:tcPr>
          <w:p w14:paraId="5FD35791"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98</w:t>
            </w:r>
          </w:p>
        </w:tc>
        <w:tc>
          <w:tcPr>
            <w:tcW w:w="823" w:type="dxa"/>
            <w:tcBorders>
              <w:top w:val="nil"/>
              <w:left w:val="nil"/>
              <w:bottom w:val="single" w:sz="8" w:space="0" w:color="auto"/>
              <w:right w:val="single" w:sz="8" w:space="0" w:color="auto"/>
            </w:tcBorders>
            <w:shd w:val="clear" w:color="000000" w:fill="FFFFFF"/>
            <w:noWrap/>
            <w:vAlign w:val="center"/>
            <w:hideMark/>
          </w:tcPr>
          <w:p w14:paraId="49D34CA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137</w:t>
            </w:r>
          </w:p>
        </w:tc>
        <w:tc>
          <w:tcPr>
            <w:tcW w:w="823" w:type="dxa"/>
            <w:tcBorders>
              <w:top w:val="nil"/>
              <w:left w:val="nil"/>
              <w:bottom w:val="single" w:sz="8" w:space="0" w:color="auto"/>
              <w:right w:val="single" w:sz="8" w:space="0" w:color="auto"/>
            </w:tcBorders>
            <w:shd w:val="clear" w:color="000000" w:fill="FFFFFF"/>
            <w:noWrap/>
            <w:vAlign w:val="center"/>
            <w:hideMark/>
          </w:tcPr>
          <w:p w14:paraId="4A30DA51"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194</w:t>
            </w:r>
          </w:p>
        </w:tc>
      </w:tr>
      <w:tr w:rsidR="007B2784" w:rsidRPr="007B2784" w14:paraId="6929C52A"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212E280E"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Brominated vinyl ester resin</w:t>
            </w:r>
          </w:p>
        </w:tc>
        <w:tc>
          <w:tcPr>
            <w:tcW w:w="1209" w:type="dxa"/>
            <w:tcBorders>
              <w:top w:val="nil"/>
              <w:left w:val="nil"/>
              <w:bottom w:val="single" w:sz="8" w:space="0" w:color="auto"/>
              <w:right w:val="single" w:sz="8" w:space="0" w:color="auto"/>
            </w:tcBorders>
            <w:shd w:val="clear" w:color="000000" w:fill="FFFFFF"/>
            <w:noWrap/>
            <w:vAlign w:val="center"/>
            <w:hideMark/>
          </w:tcPr>
          <w:p w14:paraId="02C3780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23</w:t>
            </w:r>
          </w:p>
        </w:tc>
        <w:tc>
          <w:tcPr>
            <w:tcW w:w="894" w:type="dxa"/>
            <w:tcBorders>
              <w:top w:val="nil"/>
              <w:left w:val="nil"/>
              <w:bottom w:val="single" w:sz="8" w:space="0" w:color="auto"/>
              <w:right w:val="single" w:sz="8" w:space="0" w:color="auto"/>
            </w:tcBorders>
            <w:shd w:val="clear" w:color="000000" w:fill="FFFFFF"/>
            <w:noWrap/>
            <w:vAlign w:val="center"/>
            <w:hideMark/>
          </w:tcPr>
          <w:p w14:paraId="1FDF8CD1"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24</w:t>
            </w:r>
          </w:p>
        </w:tc>
        <w:tc>
          <w:tcPr>
            <w:tcW w:w="756" w:type="dxa"/>
            <w:tcBorders>
              <w:top w:val="nil"/>
              <w:left w:val="nil"/>
              <w:bottom w:val="single" w:sz="8" w:space="0" w:color="auto"/>
              <w:right w:val="single" w:sz="8" w:space="0" w:color="auto"/>
            </w:tcBorders>
            <w:shd w:val="clear" w:color="000000" w:fill="FFFFFF"/>
            <w:noWrap/>
            <w:vAlign w:val="center"/>
            <w:hideMark/>
          </w:tcPr>
          <w:p w14:paraId="5E29E83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25</w:t>
            </w:r>
          </w:p>
        </w:tc>
        <w:tc>
          <w:tcPr>
            <w:tcW w:w="756" w:type="dxa"/>
            <w:tcBorders>
              <w:top w:val="nil"/>
              <w:left w:val="nil"/>
              <w:bottom w:val="single" w:sz="8" w:space="0" w:color="auto"/>
              <w:right w:val="single" w:sz="8" w:space="0" w:color="auto"/>
            </w:tcBorders>
            <w:shd w:val="clear" w:color="000000" w:fill="FFFFFF"/>
            <w:noWrap/>
            <w:vAlign w:val="center"/>
            <w:hideMark/>
          </w:tcPr>
          <w:p w14:paraId="08BEA95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26</w:t>
            </w:r>
          </w:p>
        </w:tc>
        <w:tc>
          <w:tcPr>
            <w:tcW w:w="756" w:type="dxa"/>
            <w:tcBorders>
              <w:top w:val="nil"/>
              <w:left w:val="nil"/>
              <w:bottom w:val="single" w:sz="8" w:space="0" w:color="auto"/>
              <w:right w:val="single" w:sz="8" w:space="0" w:color="auto"/>
            </w:tcBorders>
            <w:shd w:val="clear" w:color="000000" w:fill="FFFFFF"/>
            <w:noWrap/>
            <w:vAlign w:val="center"/>
            <w:hideMark/>
          </w:tcPr>
          <w:p w14:paraId="1572AE1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28</w:t>
            </w:r>
          </w:p>
        </w:tc>
        <w:tc>
          <w:tcPr>
            <w:tcW w:w="756" w:type="dxa"/>
            <w:tcBorders>
              <w:top w:val="nil"/>
              <w:left w:val="nil"/>
              <w:bottom w:val="single" w:sz="8" w:space="0" w:color="auto"/>
              <w:right w:val="single" w:sz="8" w:space="0" w:color="auto"/>
            </w:tcBorders>
            <w:shd w:val="clear" w:color="000000" w:fill="FFFFFF"/>
            <w:noWrap/>
            <w:vAlign w:val="center"/>
            <w:hideMark/>
          </w:tcPr>
          <w:p w14:paraId="6B8D997F"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26</w:t>
            </w:r>
          </w:p>
        </w:tc>
        <w:tc>
          <w:tcPr>
            <w:tcW w:w="835" w:type="dxa"/>
            <w:tcBorders>
              <w:top w:val="nil"/>
              <w:left w:val="nil"/>
              <w:bottom w:val="single" w:sz="8" w:space="0" w:color="auto"/>
              <w:right w:val="single" w:sz="8" w:space="0" w:color="auto"/>
            </w:tcBorders>
            <w:shd w:val="clear" w:color="000000" w:fill="FFFFFF"/>
            <w:noWrap/>
            <w:vAlign w:val="center"/>
            <w:hideMark/>
          </w:tcPr>
          <w:p w14:paraId="3246819E"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28</w:t>
            </w:r>
          </w:p>
        </w:tc>
        <w:tc>
          <w:tcPr>
            <w:tcW w:w="823" w:type="dxa"/>
            <w:tcBorders>
              <w:top w:val="nil"/>
              <w:left w:val="nil"/>
              <w:bottom w:val="single" w:sz="8" w:space="0" w:color="auto"/>
              <w:right w:val="single" w:sz="8" w:space="0" w:color="auto"/>
            </w:tcBorders>
            <w:shd w:val="clear" w:color="000000" w:fill="FFFFFF"/>
            <w:noWrap/>
            <w:vAlign w:val="center"/>
            <w:hideMark/>
          </w:tcPr>
          <w:p w14:paraId="55E7543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39</w:t>
            </w:r>
          </w:p>
        </w:tc>
        <w:tc>
          <w:tcPr>
            <w:tcW w:w="823" w:type="dxa"/>
            <w:tcBorders>
              <w:top w:val="nil"/>
              <w:left w:val="nil"/>
              <w:bottom w:val="single" w:sz="8" w:space="0" w:color="auto"/>
              <w:right w:val="single" w:sz="8" w:space="0" w:color="auto"/>
            </w:tcBorders>
            <w:shd w:val="clear" w:color="000000" w:fill="FFFFFF"/>
            <w:noWrap/>
            <w:vAlign w:val="center"/>
            <w:hideMark/>
          </w:tcPr>
          <w:p w14:paraId="2696258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55</w:t>
            </w:r>
          </w:p>
        </w:tc>
      </w:tr>
      <w:tr w:rsidR="007B2784" w:rsidRPr="007B2784" w14:paraId="370A3939"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027DCD67"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Other chemistry</w:t>
            </w:r>
          </w:p>
        </w:tc>
        <w:tc>
          <w:tcPr>
            <w:tcW w:w="1209" w:type="dxa"/>
            <w:tcBorders>
              <w:top w:val="nil"/>
              <w:left w:val="nil"/>
              <w:bottom w:val="single" w:sz="8" w:space="0" w:color="auto"/>
              <w:right w:val="single" w:sz="8" w:space="0" w:color="auto"/>
            </w:tcBorders>
            <w:shd w:val="clear" w:color="000000" w:fill="FFFFFF"/>
            <w:noWrap/>
            <w:vAlign w:val="center"/>
            <w:hideMark/>
          </w:tcPr>
          <w:p w14:paraId="2F3DA68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35</w:t>
            </w:r>
          </w:p>
        </w:tc>
        <w:tc>
          <w:tcPr>
            <w:tcW w:w="894" w:type="dxa"/>
            <w:tcBorders>
              <w:top w:val="nil"/>
              <w:left w:val="nil"/>
              <w:bottom w:val="single" w:sz="8" w:space="0" w:color="auto"/>
              <w:right w:val="single" w:sz="8" w:space="0" w:color="auto"/>
            </w:tcBorders>
            <w:shd w:val="clear" w:color="000000" w:fill="FFFFFF"/>
            <w:noWrap/>
            <w:vAlign w:val="center"/>
            <w:hideMark/>
          </w:tcPr>
          <w:p w14:paraId="6B2A9F80"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36</w:t>
            </w:r>
          </w:p>
        </w:tc>
        <w:tc>
          <w:tcPr>
            <w:tcW w:w="756" w:type="dxa"/>
            <w:tcBorders>
              <w:top w:val="nil"/>
              <w:left w:val="nil"/>
              <w:bottom w:val="single" w:sz="8" w:space="0" w:color="auto"/>
              <w:right w:val="single" w:sz="8" w:space="0" w:color="auto"/>
            </w:tcBorders>
            <w:shd w:val="clear" w:color="000000" w:fill="FFFFFF"/>
            <w:noWrap/>
            <w:vAlign w:val="center"/>
            <w:hideMark/>
          </w:tcPr>
          <w:p w14:paraId="5D35D826"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39</w:t>
            </w:r>
          </w:p>
        </w:tc>
        <w:tc>
          <w:tcPr>
            <w:tcW w:w="756" w:type="dxa"/>
            <w:tcBorders>
              <w:top w:val="nil"/>
              <w:left w:val="nil"/>
              <w:bottom w:val="single" w:sz="8" w:space="0" w:color="auto"/>
              <w:right w:val="single" w:sz="8" w:space="0" w:color="auto"/>
            </w:tcBorders>
            <w:shd w:val="clear" w:color="000000" w:fill="FFFFFF"/>
            <w:noWrap/>
            <w:vAlign w:val="center"/>
            <w:hideMark/>
          </w:tcPr>
          <w:p w14:paraId="75B2244F"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40</w:t>
            </w:r>
          </w:p>
        </w:tc>
        <w:tc>
          <w:tcPr>
            <w:tcW w:w="756" w:type="dxa"/>
            <w:tcBorders>
              <w:top w:val="nil"/>
              <w:left w:val="nil"/>
              <w:bottom w:val="single" w:sz="8" w:space="0" w:color="auto"/>
              <w:right w:val="single" w:sz="8" w:space="0" w:color="auto"/>
            </w:tcBorders>
            <w:shd w:val="clear" w:color="000000" w:fill="FFFFFF"/>
            <w:noWrap/>
            <w:vAlign w:val="center"/>
            <w:hideMark/>
          </w:tcPr>
          <w:p w14:paraId="4E27EA3A"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43</w:t>
            </w:r>
          </w:p>
        </w:tc>
        <w:tc>
          <w:tcPr>
            <w:tcW w:w="756" w:type="dxa"/>
            <w:tcBorders>
              <w:top w:val="nil"/>
              <w:left w:val="nil"/>
              <w:bottom w:val="single" w:sz="8" w:space="0" w:color="auto"/>
              <w:right w:val="single" w:sz="8" w:space="0" w:color="auto"/>
            </w:tcBorders>
            <w:shd w:val="clear" w:color="000000" w:fill="FFFFFF"/>
            <w:noWrap/>
            <w:vAlign w:val="center"/>
            <w:hideMark/>
          </w:tcPr>
          <w:p w14:paraId="6C5192E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38</w:t>
            </w:r>
          </w:p>
        </w:tc>
        <w:tc>
          <w:tcPr>
            <w:tcW w:w="835" w:type="dxa"/>
            <w:tcBorders>
              <w:top w:val="nil"/>
              <w:left w:val="nil"/>
              <w:bottom w:val="single" w:sz="8" w:space="0" w:color="auto"/>
              <w:right w:val="single" w:sz="8" w:space="0" w:color="auto"/>
            </w:tcBorders>
            <w:shd w:val="clear" w:color="000000" w:fill="FFFFFF"/>
            <w:noWrap/>
            <w:vAlign w:val="center"/>
            <w:hideMark/>
          </w:tcPr>
          <w:p w14:paraId="107D8DF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42</w:t>
            </w:r>
          </w:p>
        </w:tc>
        <w:tc>
          <w:tcPr>
            <w:tcW w:w="823" w:type="dxa"/>
            <w:tcBorders>
              <w:top w:val="nil"/>
              <w:left w:val="nil"/>
              <w:bottom w:val="single" w:sz="8" w:space="0" w:color="auto"/>
              <w:right w:val="single" w:sz="8" w:space="0" w:color="auto"/>
            </w:tcBorders>
            <w:shd w:val="clear" w:color="000000" w:fill="FFFFFF"/>
            <w:noWrap/>
            <w:vAlign w:val="center"/>
            <w:hideMark/>
          </w:tcPr>
          <w:p w14:paraId="3BBC4C3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57</w:t>
            </w:r>
          </w:p>
        </w:tc>
        <w:tc>
          <w:tcPr>
            <w:tcW w:w="823" w:type="dxa"/>
            <w:tcBorders>
              <w:top w:val="nil"/>
              <w:left w:val="nil"/>
              <w:bottom w:val="single" w:sz="8" w:space="0" w:color="auto"/>
              <w:right w:val="single" w:sz="8" w:space="0" w:color="auto"/>
            </w:tcBorders>
            <w:shd w:val="clear" w:color="000000" w:fill="FFFFFF"/>
            <w:noWrap/>
            <w:vAlign w:val="center"/>
            <w:hideMark/>
          </w:tcPr>
          <w:p w14:paraId="41C4D41D"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79</w:t>
            </w:r>
          </w:p>
        </w:tc>
      </w:tr>
      <w:tr w:rsidR="007B2784" w:rsidRPr="0008641D" w14:paraId="6A3B615B"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1E420DA3" w14:textId="77777777" w:rsidR="007B2784" w:rsidRPr="0008641D" w:rsidRDefault="007B2784" w:rsidP="007B2784">
            <w:pPr>
              <w:spacing w:after="0" w:line="240" w:lineRule="auto"/>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Total</w:t>
            </w:r>
          </w:p>
        </w:tc>
        <w:tc>
          <w:tcPr>
            <w:tcW w:w="1209" w:type="dxa"/>
            <w:tcBorders>
              <w:top w:val="nil"/>
              <w:left w:val="nil"/>
              <w:bottom w:val="single" w:sz="8" w:space="0" w:color="auto"/>
              <w:right w:val="single" w:sz="8" w:space="0" w:color="auto"/>
            </w:tcBorders>
            <w:shd w:val="clear" w:color="000000" w:fill="FFFFFF"/>
            <w:noWrap/>
            <w:vAlign w:val="center"/>
            <w:hideMark/>
          </w:tcPr>
          <w:p w14:paraId="6711D618"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283</w:t>
            </w:r>
          </w:p>
        </w:tc>
        <w:tc>
          <w:tcPr>
            <w:tcW w:w="894" w:type="dxa"/>
            <w:tcBorders>
              <w:top w:val="nil"/>
              <w:left w:val="nil"/>
              <w:bottom w:val="single" w:sz="8" w:space="0" w:color="auto"/>
              <w:right w:val="single" w:sz="8" w:space="0" w:color="auto"/>
            </w:tcBorders>
            <w:shd w:val="clear" w:color="000000" w:fill="FFFFFF"/>
            <w:noWrap/>
            <w:vAlign w:val="center"/>
            <w:hideMark/>
          </w:tcPr>
          <w:p w14:paraId="324F332E"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301</w:t>
            </w:r>
          </w:p>
        </w:tc>
        <w:tc>
          <w:tcPr>
            <w:tcW w:w="756" w:type="dxa"/>
            <w:tcBorders>
              <w:top w:val="nil"/>
              <w:left w:val="nil"/>
              <w:bottom w:val="single" w:sz="8" w:space="0" w:color="auto"/>
              <w:right w:val="single" w:sz="8" w:space="0" w:color="auto"/>
            </w:tcBorders>
            <w:shd w:val="clear" w:color="000000" w:fill="FFFFFF"/>
            <w:noWrap/>
            <w:vAlign w:val="center"/>
            <w:hideMark/>
          </w:tcPr>
          <w:p w14:paraId="236B4B19"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317</w:t>
            </w:r>
          </w:p>
        </w:tc>
        <w:tc>
          <w:tcPr>
            <w:tcW w:w="756" w:type="dxa"/>
            <w:tcBorders>
              <w:top w:val="nil"/>
              <w:left w:val="nil"/>
              <w:bottom w:val="single" w:sz="8" w:space="0" w:color="auto"/>
              <w:right w:val="single" w:sz="8" w:space="0" w:color="auto"/>
            </w:tcBorders>
            <w:shd w:val="clear" w:color="000000" w:fill="FFFFFF"/>
            <w:noWrap/>
            <w:vAlign w:val="center"/>
            <w:hideMark/>
          </w:tcPr>
          <w:p w14:paraId="662CBA53"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333</w:t>
            </w:r>
          </w:p>
        </w:tc>
        <w:tc>
          <w:tcPr>
            <w:tcW w:w="756" w:type="dxa"/>
            <w:tcBorders>
              <w:top w:val="nil"/>
              <w:left w:val="nil"/>
              <w:bottom w:val="single" w:sz="8" w:space="0" w:color="auto"/>
              <w:right w:val="single" w:sz="8" w:space="0" w:color="auto"/>
            </w:tcBorders>
            <w:shd w:val="clear" w:color="000000" w:fill="FFFFFF"/>
            <w:noWrap/>
            <w:vAlign w:val="center"/>
            <w:hideMark/>
          </w:tcPr>
          <w:p w14:paraId="5CF4DD7D"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349</w:t>
            </w:r>
          </w:p>
        </w:tc>
        <w:tc>
          <w:tcPr>
            <w:tcW w:w="756" w:type="dxa"/>
            <w:tcBorders>
              <w:top w:val="nil"/>
              <w:left w:val="nil"/>
              <w:bottom w:val="single" w:sz="8" w:space="0" w:color="auto"/>
              <w:right w:val="single" w:sz="8" w:space="0" w:color="auto"/>
            </w:tcBorders>
            <w:shd w:val="clear" w:color="000000" w:fill="FFFFFF"/>
            <w:noWrap/>
            <w:vAlign w:val="center"/>
            <w:hideMark/>
          </w:tcPr>
          <w:p w14:paraId="38E1EE5C"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322</w:t>
            </w:r>
          </w:p>
        </w:tc>
        <w:tc>
          <w:tcPr>
            <w:tcW w:w="835" w:type="dxa"/>
            <w:tcBorders>
              <w:top w:val="nil"/>
              <w:left w:val="nil"/>
              <w:bottom w:val="single" w:sz="8" w:space="0" w:color="auto"/>
              <w:right w:val="single" w:sz="8" w:space="0" w:color="auto"/>
            </w:tcBorders>
            <w:shd w:val="clear" w:color="000000" w:fill="FFFFFF"/>
            <w:noWrap/>
            <w:vAlign w:val="center"/>
            <w:hideMark/>
          </w:tcPr>
          <w:p w14:paraId="4E82131E"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349</w:t>
            </w:r>
          </w:p>
        </w:tc>
        <w:tc>
          <w:tcPr>
            <w:tcW w:w="823" w:type="dxa"/>
            <w:tcBorders>
              <w:top w:val="nil"/>
              <w:left w:val="nil"/>
              <w:bottom w:val="single" w:sz="8" w:space="0" w:color="auto"/>
              <w:right w:val="single" w:sz="8" w:space="0" w:color="auto"/>
            </w:tcBorders>
            <w:shd w:val="clear" w:color="000000" w:fill="FFFFFF"/>
            <w:noWrap/>
            <w:vAlign w:val="center"/>
            <w:hideMark/>
          </w:tcPr>
          <w:p w14:paraId="6F243B9D"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485</w:t>
            </w:r>
          </w:p>
        </w:tc>
        <w:tc>
          <w:tcPr>
            <w:tcW w:w="823" w:type="dxa"/>
            <w:tcBorders>
              <w:top w:val="nil"/>
              <w:left w:val="nil"/>
              <w:bottom w:val="single" w:sz="8" w:space="0" w:color="auto"/>
              <w:right w:val="single" w:sz="8" w:space="0" w:color="auto"/>
            </w:tcBorders>
            <w:shd w:val="clear" w:color="000000" w:fill="FFFFFF"/>
            <w:noWrap/>
            <w:vAlign w:val="center"/>
            <w:hideMark/>
          </w:tcPr>
          <w:p w14:paraId="5C0FEE72"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688</w:t>
            </w:r>
          </w:p>
        </w:tc>
      </w:tr>
    </w:tbl>
    <w:p w14:paraId="4BF14300" w14:textId="5238E072" w:rsidR="00E03735" w:rsidRPr="002B5730" w:rsidRDefault="00051677" w:rsidP="0068477D">
      <w:pPr>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022784" behindDoc="0" locked="0" layoutInCell="1" allowOverlap="1" wp14:anchorId="58537B88" wp14:editId="10057051">
                <wp:simplePos x="0" y="0"/>
                <wp:positionH relativeFrom="margin">
                  <wp:posOffset>2682340</wp:posOffset>
                </wp:positionH>
                <wp:positionV relativeFrom="paragraph">
                  <wp:posOffset>55468</wp:posOffset>
                </wp:positionV>
                <wp:extent cx="3819278" cy="307340"/>
                <wp:effectExtent l="0" t="0" r="0" b="0"/>
                <wp:wrapNone/>
                <wp:docPr id="255" name="TextBox 22"/>
                <wp:cNvGraphicFramePr/>
                <a:graphic xmlns:a="http://schemas.openxmlformats.org/drawingml/2006/main">
                  <a:graphicData uri="http://schemas.microsoft.com/office/word/2010/wordprocessingShape">
                    <wps:wsp>
                      <wps:cNvSpPr txBox="1"/>
                      <wps:spPr>
                        <a:xfrm>
                          <a:off x="0" y="0"/>
                          <a:ext cx="3819278" cy="307340"/>
                        </a:xfrm>
                        <a:prstGeom prst="rect">
                          <a:avLst/>
                        </a:prstGeom>
                        <a:noFill/>
                      </wps:spPr>
                      <wps:txbx>
                        <w:txbxContent>
                          <w:p w14:paraId="51324337" w14:textId="09DA2001"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Urethane Modified vinyl ester resin, Elastomer Modified vinyl ester resin</w:t>
                            </w:r>
                            <w:r w:rsidR="00E623F8">
                              <w:rPr>
                                <w:rFonts w:ascii="Verdana" w:eastAsia="Verdana" w:hAnsi="Verdana" w:cs="Verdana"/>
                                <w:i/>
                                <w:iCs/>
                                <w:color w:val="000000" w:themeColor="text1"/>
                                <w:kern w:val="24"/>
                                <w:sz w:val="12"/>
                                <w:szCs w:val="12"/>
                              </w:rPr>
                              <w:t>,</w:t>
                            </w:r>
                            <w:r w:rsidRPr="002F3659">
                              <w:rPr>
                                <w:rFonts w:ascii="Verdana" w:eastAsia="Verdana" w:hAnsi="Verdana" w:cs="Verdana"/>
                                <w:i/>
                                <w:iCs/>
                                <w:color w:val="000000" w:themeColor="text1"/>
                                <w:kern w:val="24"/>
                                <w:sz w:val="12"/>
                                <w:szCs w:val="12"/>
                              </w:rPr>
                              <w:t xml:space="preserve"> etc.</w:t>
                            </w:r>
                          </w:p>
                          <w:p w14:paraId="10496562"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8537B88" id="_x0000_s1075" type="#_x0000_t202" style="position:absolute;margin-left:211.2pt;margin-top:4.35pt;width:300.75pt;height:24.2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" filled="f" stroked="f">
                <v:textbox style="mso-fit-shape-to-text:t">
                  <w:txbxContent>
                    <w:p w14:paraId="51324337" w14:textId="09DA2001"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Urethane Modified vinyl ester resin, Elastomer Modified vinyl ester resin</w:t>
                      </w:r>
                      <w:r w:rsidR="00E623F8">
                        <w:rPr>
                          <w:rFonts w:ascii="Verdana" w:eastAsia="Verdana" w:hAnsi="Verdana" w:cs="Verdana"/>
                          <w:i/>
                          <w:iCs/>
                          <w:color w:val="000000" w:themeColor="text1"/>
                          <w:kern w:val="24"/>
                          <w:sz w:val="12"/>
                          <w:szCs w:val="12"/>
                        </w:rPr>
                        <w:t>,</w:t>
                      </w:r>
                      <w:r w:rsidRPr="002F3659">
                        <w:rPr>
                          <w:rFonts w:ascii="Verdana" w:eastAsia="Verdana" w:hAnsi="Verdana" w:cs="Verdana"/>
                          <w:i/>
                          <w:iCs/>
                          <w:color w:val="000000" w:themeColor="text1"/>
                          <w:kern w:val="24"/>
                          <w:sz w:val="12"/>
                          <w:szCs w:val="12"/>
                        </w:rPr>
                        <w:t xml:space="preserve"> etc.</w:t>
                      </w:r>
                    </w:p>
                    <w:p w14:paraId="10496562"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4D98C55" w14:textId="77777777" w:rsidR="003757E0" w:rsidRDefault="003757E0" w:rsidP="003757E0">
      <w:pPr>
        <w:tabs>
          <w:tab w:val="left" w:pos="1530"/>
        </w:tabs>
        <w:spacing w:line="480" w:lineRule="auto"/>
        <w:rPr>
          <w:rFonts w:ascii="Arial" w:eastAsia="Arial" w:hAnsi="Arial" w:cs="Arial"/>
          <w:bCs/>
          <w:i/>
          <w:iCs/>
          <w:color w:val="000000" w:themeColor="text1"/>
          <w:sz w:val="18"/>
          <w:szCs w:val="18"/>
        </w:rPr>
      </w:pPr>
    </w:p>
    <w:p w14:paraId="23B8D11E" w14:textId="61942B61" w:rsidR="003757E0" w:rsidRPr="003757E0" w:rsidRDefault="003757E0" w:rsidP="003757E0">
      <w:pPr>
        <w:tabs>
          <w:tab w:val="left" w:pos="1530"/>
        </w:tabs>
        <w:spacing w:line="48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enol- A, F and S</w:t>
      </w:r>
      <w:r>
        <w:rPr>
          <w:rFonts w:ascii="Arial" w:eastAsia="Arial" w:hAnsi="Arial" w:cs="Arial"/>
          <w:bCs/>
          <w:i/>
          <w:iCs/>
          <w:color w:val="000000" w:themeColor="text1"/>
          <w:sz w:val="18"/>
          <w:szCs w:val="18"/>
        </w:rPr>
        <w:t xml:space="preserve"> in Asia Pacific</w:t>
      </w:r>
      <w:r w:rsidRPr="003757E0">
        <w:rPr>
          <w:rFonts w:ascii="Arial" w:eastAsia="Arial" w:hAnsi="Arial" w:cs="Arial"/>
          <w:bCs/>
          <w:i/>
          <w:iCs/>
          <w:color w:val="000000" w:themeColor="text1"/>
          <w:sz w:val="18"/>
          <w:szCs w:val="18"/>
        </w:rPr>
        <w:t xml:space="preserve"> was </w:t>
      </w:r>
      <w:r>
        <w:rPr>
          <w:rFonts w:ascii="Arial" w:eastAsia="Arial" w:hAnsi="Arial" w:cs="Arial"/>
          <w:bCs/>
          <w:i/>
          <w:iCs/>
          <w:color w:val="000000" w:themeColor="text1"/>
          <w:sz w:val="18"/>
          <w:szCs w:val="18"/>
        </w:rPr>
        <w:t>88</w:t>
      </w:r>
      <w:r w:rsidRPr="003757E0">
        <w:rPr>
          <w:rFonts w:ascii="Arial" w:eastAsia="Arial" w:hAnsi="Arial" w:cs="Arial"/>
          <w:bCs/>
          <w:i/>
          <w:iCs/>
          <w:color w:val="000000" w:themeColor="text1"/>
          <w:sz w:val="18"/>
          <w:szCs w:val="18"/>
        </w:rPr>
        <w:t xml:space="preserve">%, </w:t>
      </w:r>
      <w:r>
        <w:rPr>
          <w:rFonts w:ascii="Arial" w:eastAsia="Arial" w:hAnsi="Arial" w:cs="Arial"/>
          <w:bCs/>
          <w:i/>
          <w:iCs/>
          <w:color w:val="000000" w:themeColor="text1"/>
          <w:sz w:val="18"/>
          <w:szCs w:val="18"/>
        </w:rPr>
        <w:t>9</w:t>
      </w:r>
      <w:r w:rsidRPr="003757E0">
        <w:rPr>
          <w:rFonts w:ascii="Arial" w:eastAsia="Arial" w:hAnsi="Arial" w:cs="Arial"/>
          <w:bCs/>
          <w:i/>
          <w:iCs/>
          <w:color w:val="000000" w:themeColor="text1"/>
          <w:sz w:val="18"/>
          <w:szCs w:val="18"/>
        </w:rPr>
        <w:t xml:space="preserve">% and </w:t>
      </w:r>
      <w:r>
        <w:rPr>
          <w:rFonts w:ascii="Arial" w:eastAsia="Arial" w:hAnsi="Arial" w:cs="Arial"/>
          <w:bCs/>
          <w:i/>
          <w:iCs/>
          <w:color w:val="000000" w:themeColor="text1"/>
          <w:sz w:val="18"/>
          <w:szCs w:val="18"/>
        </w:rPr>
        <w:t>4</w:t>
      </w:r>
      <w:r w:rsidRPr="003757E0">
        <w:rPr>
          <w:rFonts w:ascii="Arial" w:eastAsia="Arial" w:hAnsi="Arial" w:cs="Arial"/>
          <w:bCs/>
          <w:i/>
          <w:iCs/>
          <w:color w:val="000000" w:themeColor="text1"/>
          <w:sz w:val="18"/>
          <w:szCs w:val="18"/>
        </w:rPr>
        <w:t>%, respectively.</w:t>
      </w:r>
    </w:p>
    <w:p w14:paraId="56FF3845" w14:textId="69D00B3E" w:rsidR="00F15E2C" w:rsidRPr="008D1421" w:rsidRDefault="00F15E2C" w:rsidP="00F15E2C">
      <w:pPr>
        <w:spacing w:line="360" w:lineRule="auto"/>
        <w:textAlignment w:val="baseline"/>
        <w:rPr>
          <w:rFonts w:ascii="Arial" w:eastAsia="Verdana" w:hAnsi="Arial" w:cs="Arial"/>
          <w:b/>
          <w:bCs/>
          <w:color w:val="000000"/>
          <w:kern w:val="24"/>
          <w:sz w:val="24"/>
          <w:szCs w:val="24"/>
        </w:rPr>
      </w:pPr>
      <w:r w:rsidRPr="008D1421">
        <w:rPr>
          <w:rFonts w:ascii="Arial" w:eastAsia="Verdana" w:hAnsi="Arial" w:cs="Arial"/>
          <w:b/>
          <w:bCs/>
          <w:color w:val="000000"/>
          <w:kern w:val="24"/>
          <w:sz w:val="24"/>
          <w:szCs w:val="24"/>
        </w:rPr>
        <w:t>Asia Pacific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55"/>
        <w:gridCol w:w="1136"/>
        <w:gridCol w:w="867"/>
        <w:gridCol w:w="867"/>
        <w:gridCol w:w="867"/>
        <w:gridCol w:w="867"/>
        <w:gridCol w:w="754"/>
        <w:gridCol w:w="980"/>
        <w:gridCol w:w="871"/>
        <w:gridCol w:w="870"/>
        <w:gridCol w:w="870"/>
      </w:tblGrid>
      <w:tr w:rsidR="00F15E2C" w:rsidRPr="00113DAD" w14:paraId="7D174B59" w14:textId="77777777" w:rsidTr="005B1169">
        <w:trPr>
          <w:trHeight w:val="384"/>
          <w:jc w:val="center"/>
        </w:trPr>
        <w:tc>
          <w:tcPr>
            <w:tcW w:w="105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81EA3A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A792FC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62AFDFF"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5F0084"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9A3C2D6"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A766164"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82DE0A"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8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98D25FD"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6F7143C"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7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FCFF38C"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7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7BF3313"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F15E2C" w:rsidRPr="00113DAD" w14:paraId="1294AE6F" w14:textId="77777777" w:rsidTr="005B1169">
        <w:trPr>
          <w:trHeight w:val="441"/>
          <w:jc w:val="center"/>
        </w:trPr>
        <w:tc>
          <w:tcPr>
            <w:tcW w:w="1055"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1B2817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Asia Pacific</w:t>
            </w:r>
          </w:p>
        </w:tc>
        <w:tc>
          <w:tcPr>
            <w:tcW w:w="1136"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81D1D2D"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Capacity</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F51F9D"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CAB9D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47D42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A2C9B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427</w:t>
            </w:r>
          </w:p>
        </w:tc>
        <w:tc>
          <w:tcPr>
            <w:tcW w:w="75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213A63"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442</w:t>
            </w:r>
          </w:p>
        </w:tc>
        <w:tc>
          <w:tcPr>
            <w:tcW w:w="9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8C9B7C4"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442</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9B9ED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477</w:t>
            </w:r>
          </w:p>
        </w:tc>
        <w:tc>
          <w:tcPr>
            <w:tcW w:w="87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629604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482</w:t>
            </w:r>
          </w:p>
        </w:tc>
        <w:tc>
          <w:tcPr>
            <w:tcW w:w="87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5EF973"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487</w:t>
            </w:r>
          </w:p>
        </w:tc>
      </w:tr>
      <w:tr w:rsidR="00F15E2C" w:rsidRPr="00113DAD" w14:paraId="32865DD7" w14:textId="77777777" w:rsidTr="005B1169">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CF4A353"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002AA08A"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Production</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E5D8B7F"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315</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5BD7E4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326</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A22450"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337</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457E59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340</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B0F5AC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357</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71A2903"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327</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1A40BB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369</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624B1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399</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EE78281"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441</w:t>
            </w:r>
          </w:p>
        </w:tc>
      </w:tr>
      <w:tr w:rsidR="00F15E2C" w:rsidRPr="00113DAD" w14:paraId="46A28A86"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7CAC5D0"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913AC0E"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Total Demand</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BC79B7"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283.31</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3963927"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301.03</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1B2E3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317.07</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C8AB6D"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332.53</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3655E53"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348.58</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2E0550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322.29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32A6380"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349.49</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3818AB"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484.81</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172991"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688.20</w:t>
            </w:r>
          </w:p>
        </w:tc>
      </w:tr>
      <w:tr w:rsidR="00F15E2C" w:rsidRPr="00113DAD" w14:paraId="223D72C0"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4A91144"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5084EB2"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Y-O-Y Growth (%)</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ABFD934"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CFC9839"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6.26%</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168B7F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5.33%</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9668934"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4.88%</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DAA36C7"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4.83%</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604548C"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-7.54%</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2C5A0C"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8.44%</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3875A5F"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8.06%</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A2CA74"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6.84%</w:t>
            </w:r>
          </w:p>
        </w:tc>
      </w:tr>
      <w:tr w:rsidR="00F15E2C" w:rsidRPr="00113DAD" w14:paraId="6A31915B"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A67E27A"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E683B0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Demand Supply Gap</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ADA482"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38CD9C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8B9D3B"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1BB687"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362792"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98CD4D"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B08E4D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27.90</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F3F7B6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noProof/>
                <w:sz w:val="14"/>
                <w:szCs w:val="14"/>
              </w:rPr>
              <mc:AlternateContent>
                <mc:Choice Requires="wps">
                  <w:drawing>
                    <wp:anchor distT="0" distB="0" distL="114300" distR="114300" simplePos="0" relativeHeight="252807168" behindDoc="0" locked="0" layoutInCell="1" allowOverlap="1" wp14:anchorId="0ED72406" wp14:editId="6E8DB54C">
                      <wp:simplePos x="0" y="0"/>
                      <wp:positionH relativeFrom="column">
                        <wp:posOffset>-812800</wp:posOffset>
                      </wp:positionH>
                      <wp:positionV relativeFrom="paragraph">
                        <wp:posOffset>445770</wp:posOffset>
                      </wp:positionV>
                      <wp:extent cx="1809115" cy="584200"/>
                      <wp:effectExtent l="0" t="0" r="0" b="0"/>
                      <wp:wrapNone/>
                      <wp:docPr id="9" name="TextBox 4"/>
                      <wp:cNvGraphicFramePr/>
                      <a:graphic xmlns:a="http://schemas.openxmlformats.org/drawingml/2006/main">
                        <a:graphicData uri="http://schemas.microsoft.com/office/word/2010/wordprocessingShape">
                          <wps:wsp>
                            <wps:cNvSpPr txBox="1"/>
                            <wps:spPr>
                              <a:xfrm>
                                <a:off x="0" y="0"/>
                                <a:ext cx="1809115" cy="584200"/>
                              </a:xfrm>
                              <a:prstGeom prst="rect">
                                <a:avLst/>
                              </a:prstGeom>
                              <a:noFill/>
                            </wps:spPr>
                            <wps:txbx>
                              <w:txbxContent>
                                <w:p w14:paraId="457FE84A" w14:textId="77777777" w:rsidR="00F15E2C" w:rsidRPr="00E33B0C" w:rsidRDefault="00F15E2C" w:rsidP="00F15E2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ED72406" id="_x0000_s1076" type="#_x0000_t202" style="position:absolute;left:0;text-align:left;margin-left:-64pt;margin-top:35.1pt;width:142.45pt;height:46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" filled="f" stroked="f">
                      <v:textbox style="mso-fit-shape-to-text:t">
                        <w:txbxContent>
                          <w:p w14:paraId="457FE84A" w14:textId="77777777" w:rsidR="00F15E2C" w:rsidRPr="00E33B0C" w:rsidRDefault="00F15E2C" w:rsidP="00F15E2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r w:rsidRPr="00113DAD">
              <w:rPr>
                <w:rFonts w:ascii="Arial" w:eastAsia="Arial" w:hAnsi="Arial" w:cs="Arial"/>
                <w:color w:val="000000" w:themeColor="text1"/>
                <w:sz w:val="14"/>
                <w:szCs w:val="14"/>
                <w:lang w:val="en-US"/>
              </w:rPr>
              <w:t>-32.22</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6DBE7E"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-102.63</w:t>
            </w:r>
          </w:p>
        </w:tc>
      </w:tr>
    </w:tbl>
    <w:p w14:paraId="7AADEA23" w14:textId="5195C583" w:rsidR="00CB6C8F" w:rsidRDefault="00CB6C8F" w:rsidP="0061645E">
      <w:pPr>
        <w:spacing w:line="360" w:lineRule="auto"/>
        <w:rPr>
          <w:rFonts w:ascii="Arial" w:hAnsi="Arial" w:cs="Arial"/>
          <w:b/>
          <w:bCs/>
          <w:sz w:val="24"/>
          <w:szCs w:val="24"/>
        </w:rPr>
      </w:pPr>
    </w:p>
    <w:p w14:paraId="79C70096" w14:textId="626E7E11" w:rsidR="00F379AF" w:rsidRDefault="00F379AF" w:rsidP="0061645E">
      <w:pPr>
        <w:spacing w:line="360" w:lineRule="auto"/>
        <w:rPr>
          <w:rFonts w:ascii="Arial" w:hAnsi="Arial" w:cs="Arial"/>
          <w:b/>
          <w:bCs/>
          <w:sz w:val="24"/>
          <w:szCs w:val="24"/>
        </w:rPr>
      </w:pPr>
    </w:p>
    <w:p w14:paraId="43E72A84" w14:textId="1656E9B7" w:rsidR="00F379AF" w:rsidRDefault="00F379AF" w:rsidP="0061645E">
      <w:pPr>
        <w:spacing w:line="360" w:lineRule="auto"/>
        <w:rPr>
          <w:rFonts w:ascii="Arial" w:hAnsi="Arial" w:cs="Arial"/>
          <w:b/>
          <w:bCs/>
          <w:sz w:val="24"/>
          <w:szCs w:val="24"/>
        </w:rPr>
      </w:pPr>
    </w:p>
    <w:p w14:paraId="1F50CA34" w14:textId="7969F39F" w:rsidR="00F379AF" w:rsidRDefault="00F379AF" w:rsidP="0061645E">
      <w:pPr>
        <w:spacing w:line="360" w:lineRule="auto"/>
        <w:rPr>
          <w:rFonts w:ascii="Arial" w:hAnsi="Arial" w:cs="Arial"/>
          <w:b/>
          <w:bCs/>
          <w:sz w:val="24"/>
          <w:szCs w:val="24"/>
        </w:rPr>
      </w:pPr>
    </w:p>
    <w:p w14:paraId="70B40695" w14:textId="456D6AA7" w:rsidR="00F379AF" w:rsidRDefault="00F379AF" w:rsidP="0061645E">
      <w:pPr>
        <w:spacing w:line="360" w:lineRule="auto"/>
        <w:rPr>
          <w:rFonts w:ascii="Arial" w:hAnsi="Arial" w:cs="Arial"/>
          <w:b/>
          <w:bCs/>
          <w:sz w:val="24"/>
          <w:szCs w:val="24"/>
        </w:rPr>
      </w:pPr>
    </w:p>
    <w:p w14:paraId="11A1717F" w14:textId="798BCD08" w:rsidR="00F379AF" w:rsidRDefault="00F379AF" w:rsidP="0061645E">
      <w:pPr>
        <w:spacing w:line="360" w:lineRule="auto"/>
        <w:rPr>
          <w:rFonts w:ascii="Arial" w:hAnsi="Arial" w:cs="Arial"/>
          <w:b/>
          <w:bCs/>
          <w:sz w:val="24"/>
          <w:szCs w:val="24"/>
        </w:rPr>
      </w:pPr>
    </w:p>
    <w:p w14:paraId="03459915" w14:textId="77777777" w:rsidR="00F379AF" w:rsidRDefault="00F379AF" w:rsidP="0061645E">
      <w:pPr>
        <w:spacing w:line="360" w:lineRule="auto"/>
        <w:rPr>
          <w:rFonts w:ascii="Arial" w:hAnsi="Arial" w:cs="Arial"/>
          <w:b/>
          <w:bCs/>
          <w:sz w:val="24"/>
          <w:szCs w:val="24"/>
        </w:rPr>
      </w:pPr>
    </w:p>
    <w:p w14:paraId="28E0FE7C" w14:textId="216A866A" w:rsidR="00912B14"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lastRenderedPageBreak/>
        <w:t>3.2.1.5. Demand By Sales Channel</w:t>
      </w:r>
    </w:p>
    <w:p w14:paraId="2A44C16C" w14:textId="77777777" w:rsidR="0068383C" w:rsidRPr="0061645E" w:rsidRDefault="0068383C" w:rsidP="0061645E">
      <w:pPr>
        <w:spacing w:line="360" w:lineRule="auto"/>
        <w:rPr>
          <w:rFonts w:ascii="Arial" w:hAnsi="Arial" w:cs="Arial"/>
          <w:b/>
          <w:bCs/>
          <w:sz w:val="24"/>
          <w:szCs w:val="24"/>
        </w:rPr>
        <w:sectPr w:rsidR="0068383C" w:rsidRP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0C36F69" w14:textId="490C1EC0" w:rsidR="00912B14"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t>Asia Pacific Vinyl Ester Resin Demand, By Sales Channel, By Volume</w:t>
      </w:r>
      <w:r w:rsidR="007E26B0">
        <w:rPr>
          <w:rFonts w:ascii="Arial" w:hAnsi="Arial" w:cs="Arial"/>
          <w:b/>
          <w:bCs/>
          <w:sz w:val="24"/>
          <w:szCs w:val="24"/>
        </w:rPr>
        <w:t xml:space="preserve"> (000’ Tonnes)</w:t>
      </w:r>
      <w:r w:rsidR="00681F3A">
        <w:rPr>
          <w:rFonts w:ascii="Arial" w:hAnsi="Arial" w:cs="Arial"/>
          <w:b/>
          <w:bCs/>
          <w:sz w:val="24"/>
          <w:szCs w:val="24"/>
        </w:rPr>
        <w:t xml:space="preserve"> (%)</w:t>
      </w:r>
      <w:r w:rsidRPr="0061645E">
        <w:rPr>
          <w:rFonts w:ascii="Arial" w:hAnsi="Arial" w:cs="Arial"/>
          <w:b/>
          <w:bCs/>
          <w:sz w:val="24"/>
          <w:szCs w:val="24"/>
        </w:rPr>
        <w:t>, 2015–2020</w:t>
      </w:r>
    </w:p>
    <w:p w14:paraId="65DF9877" w14:textId="51D27C39" w:rsidR="0068477D" w:rsidRDefault="009B5E8F"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124160" behindDoc="0" locked="0" layoutInCell="1" allowOverlap="1" wp14:anchorId="5650F654" wp14:editId="6C75A87E">
                <wp:simplePos x="0" y="0"/>
                <wp:positionH relativeFrom="column">
                  <wp:posOffset>3951111</wp:posOffset>
                </wp:positionH>
                <wp:positionV relativeFrom="paragraph">
                  <wp:posOffset>3045460</wp:posOffset>
                </wp:positionV>
                <wp:extent cx="2337955" cy="200055"/>
                <wp:effectExtent l="0" t="0" r="0" b="0"/>
                <wp:wrapNone/>
                <wp:docPr id="17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6C0D52C" w14:textId="77777777" w:rsidR="009B5E8F" w:rsidRPr="00687E98" w:rsidRDefault="009B5E8F" w:rsidP="009B5E8F">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5650F654" id="_x0000_s1077" type="#_x0000_t202" style="position:absolute;margin-left:311.1pt;margin-top:239.8pt;width:184.1pt;height:15.75pt;z-index:25212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" filled="f" stroked="f">
                <v:textbox style="mso-fit-shape-to-text:t">
                  <w:txbxContent>
                    <w:p w14:paraId="46C0D52C" w14:textId="77777777" w:rsidR="009B5E8F" w:rsidRPr="00687E98" w:rsidRDefault="009B5E8F" w:rsidP="009B5E8F">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v:shape>
            </w:pict>
          </mc:Fallback>
        </mc:AlternateContent>
      </w:r>
      <w:r w:rsidR="0068477D" w:rsidRPr="002B5730">
        <w:rPr>
          <w:rFonts w:ascii="Arial" w:eastAsia="Arial" w:hAnsi="Arial" w:cs="Arial"/>
          <w:noProof/>
          <w:color w:val="000000" w:themeColor="text1"/>
          <w:sz w:val="24"/>
          <w:szCs w:val="24"/>
        </w:rPr>
        <w:drawing>
          <wp:inline distT="0" distB="0" distL="0" distR="0" wp14:anchorId="287E957D" wp14:editId="3CFA51F8">
            <wp:extent cx="6536055" cy="2850078"/>
            <wp:effectExtent l="0" t="0" r="0" b="7620"/>
            <wp:docPr id="609" name="Chart 609">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2F47E09" w14:textId="2986FCA5" w:rsidR="00243E52" w:rsidRDefault="00243E52" w:rsidP="0068477D">
      <w:pPr>
        <w:rPr>
          <w:rFonts w:ascii="Arial" w:eastAsia="Arial" w:hAnsi="Arial" w:cs="Arial"/>
          <w:color w:val="000000" w:themeColor="text1"/>
          <w:sz w:val="24"/>
          <w:szCs w:val="24"/>
        </w:rPr>
      </w:pPr>
    </w:p>
    <w:p w14:paraId="4EB94014" w14:textId="77777777" w:rsidR="00243E52" w:rsidRDefault="00243E52" w:rsidP="0068477D">
      <w:pPr>
        <w:rPr>
          <w:rFonts w:ascii="Arial" w:eastAsia="Arial" w:hAnsi="Arial" w:cs="Arial"/>
          <w:color w:val="000000" w:themeColor="text1"/>
          <w:sz w:val="24"/>
          <w:szCs w:val="24"/>
        </w:rPr>
      </w:pPr>
    </w:p>
    <w:tbl>
      <w:tblPr>
        <w:tblW w:w="10314" w:type="dxa"/>
        <w:tblInd w:w="-185" w:type="dxa"/>
        <w:tblLook w:val="04A0" w:firstRow="1" w:lastRow="0" w:firstColumn="1" w:lastColumn="0" w:noHBand="0" w:noVBand="1"/>
      </w:tblPr>
      <w:tblGrid>
        <w:gridCol w:w="2751"/>
        <w:gridCol w:w="1204"/>
        <w:gridCol w:w="1204"/>
        <w:gridCol w:w="1204"/>
        <w:gridCol w:w="1206"/>
        <w:gridCol w:w="1375"/>
        <w:gridCol w:w="1370"/>
      </w:tblGrid>
      <w:tr w:rsidR="00630962" w:rsidRPr="00051677" w14:paraId="4D7D082B" w14:textId="77777777" w:rsidTr="00630962">
        <w:trPr>
          <w:trHeight w:val="462"/>
        </w:trPr>
        <w:tc>
          <w:tcPr>
            <w:tcW w:w="2751"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E4C482B" w14:textId="226799BC" w:rsidR="00630962" w:rsidRPr="00051677" w:rsidRDefault="00630962" w:rsidP="00BF252C">
            <w:pPr>
              <w:spacing w:after="0" w:line="24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 xml:space="preserve">Sales Channel </w:t>
            </w:r>
          </w:p>
        </w:tc>
        <w:tc>
          <w:tcPr>
            <w:tcW w:w="1204" w:type="dxa"/>
            <w:tcBorders>
              <w:top w:val="single" w:sz="4" w:space="0" w:color="auto"/>
              <w:left w:val="nil"/>
              <w:bottom w:val="single" w:sz="4" w:space="0" w:color="auto"/>
              <w:right w:val="single" w:sz="4" w:space="0" w:color="auto"/>
            </w:tcBorders>
            <w:shd w:val="clear" w:color="auto" w:fill="C00000"/>
            <w:noWrap/>
            <w:vAlign w:val="center"/>
            <w:hideMark/>
          </w:tcPr>
          <w:p w14:paraId="3F79667F" w14:textId="77777777" w:rsidR="00630962" w:rsidRPr="00051677"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2015</w:t>
            </w:r>
          </w:p>
        </w:tc>
        <w:tc>
          <w:tcPr>
            <w:tcW w:w="1204" w:type="dxa"/>
            <w:tcBorders>
              <w:top w:val="single" w:sz="4" w:space="0" w:color="auto"/>
              <w:left w:val="nil"/>
              <w:bottom w:val="single" w:sz="4" w:space="0" w:color="auto"/>
              <w:right w:val="single" w:sz="4" w:space="0" w:color="auto"/>
            </w:tcBorders>
            <w:shd w:val="clear" w:color="auto" w:fill="C00000"/>
            <w:noWrap/>
            <w:vAlign w:val="center"/>
            <w:hideMark/>
          </w:tcPr>
          <w:p w14:paraId="2F5DFDEA" w14:textId="77777777" w:rsidR="00630962" w:rsidRPr="00051677"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2016</w:t>
            </w:r>
          </w:p>
        </w:tc>
        <w:tc>
          <w:tcPr>
            <w:tcW w:w="1204" w:type="dxa"/>
            <w:tcBorders>
              <w:top w:val="single" w:sz="4" w:space="0" w:color="auto"/>
              <w:left w:val="nil"/>
              <w:bottom w:val="single" w:sz="4" w:space="0" w:color="auto"/>
              <w:right w:val="single" w:sz="4" w:space="0" w:color="auto"/>
            </w:tcBorders>
            <w:shd w:val="clear" w:color="auto" w:fill="C00000"/>
            <w:noWrap/>
            <w:vAlign w:val="bottom"/>
            <w:hideMark/>
          </w:tcPr>
          <w:p w14:paraId="43E2C370" w14:textId="77777777" w:rsidR="00630962" w:rsidRPr="00051677"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2017</w:t>
            </w:r>
          </w:p>
        </w:tc>
        <w:tc>
          <w:tcPr>
            <w:tcW w:w="1206" w:type="dxa"/>
            <w:tcBorders>
              <w:top w:val="single" w:sz="4" w:space="0" w:color="auto"/>
              <w:left w:val="nil"/>
              <w:bottom w:val="single" w:sz="4" w:space="0" w:color="auto"/>
              <w:right w:val="single" w:sz="4" w:space="0" w:color="auto"/>
            </w:tcBorders>
            <w:shd w:val="clear" w:color="auto" w:fill="C00000"/>
            <w:noWrap/>
            <w:vAlign w:val="bottom"/>
            <w:hideMark/>
          </w:tcPr>
          <w:p w14:paraId="6D7079D3" w14:textId="77777777" w:rsidR="00630962" w:rsidRPr="00051677"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2018</w:t>
            </w:r>
          </w:p>
        </w:tc>
        <w:tc>
          <w:tcPr>
            <w:tcW w:w="1375" w:type="dxa"/>
            <w:tcBorders>
              <w:top w:val="single" w:sz="4" w:space="0" w:color="auto"/>
              <w:left w:val="nil"/>
              <w:bottom w:val="single" w:sz="4" w:space="0" w:color="auto"/>
              <w:right w:val="single" w:sz="4" w:space="0" w:color="auto"/>
            </w:tcBorders>
            <w:shd w:val="clear" w:color="auto" w:fill="C00000"/>
            <w:noWrap/>
            <w:vAlign w:val="bottom"/>
            <w:hideMark/>
          </w:tcPr>
          <w:p w14:paraId="0EFE8133" w14:textId="77777777" w:rsidR="00630962" w:rsidRPr="00051677"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2019</w:t>
            </w:r>
          </w:p>
        </w:tc>
        <w:tc>
          <w:tcPr>
            <w:tcW w:w="1370" w:type="dxa"/>
            <w:tcBorders>
              <w:top w:val="single" w:sz="4" w:space="0" w:color="auto"/>
              <w:left w:val="nil"/>
              <w:bottom w:val="single" w:sz="4" w:space="0" w:color="auto"/>
              <w:right w:val="single" w:sz="4" w:space="0" w:color="auto"/>
            </w:tcBorders>
            <w:shd w:val="clear" w:color="auto" w:fill="C00000"/>
            <w:noWrap/>
            <w:vAlign w:val="bottom"/>
            <w:hideMark/>
          </w:tcPr>
          <w:p w14:paraId="54AF4A95" w14:textId="77777777" w:rsidR="00630962" w:rsidRPr="00051677"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2020</w:t>
            </w:r>
          </w:p>
        </w:tc>
      </w:tr>
      <w:tr w:rsidR="00630962" w:rsidRPr="00051677" w14:paraId="0374EA93" w14:textId="77777777" w:rsidTr="00630962">
        <w:trPr>
          <w:trHeight w:val="545"/>
        </w:trPr>
        <w:tc>
          <w:tcPr>
            <w:tcW w:w="2751" w:type="dxa"/>
            <w:tcBorders>
              <w:top w:val="nil"/>
              <w:left w:val="single" w:sz="4" w:space="0" w:color="auto"/>
              <w:bottom w:val="single" w:sz="4" w:space="0" w:color="auto"/>
              <w:right w:val="single" w:sz="4" w:space="0" w:color="auto"/>
            </w:tcBorders>
            <w:shd w:val="clear" w:color="000000" w:fill="FFFFFF"/>
            <w:noWrap/>
            <w:vAlign w:val="bottom"/>
            <w:hideMark/>
          </w:tcPr>
          <w:p w14:paraId="50AF4704" w14:textId="77777777" w:rsidR="00630962" w:rsidRPr="00051677" w:rsidRDefault="00630962" w:rsidP="00E03735">
            <w:pPr>
              <w:spacing w:after="0" w:line="240" w:lineRule="auto"/>
              <w:rPr>
                <w:rFonts w:ascii="Arial" w:eastAsia="Times New Roman" w:hAnsi="Arial" w:cs="Arial"/>
                <w:color w:val="000000"/>
                <w:sz w:val="20"/>
                <w:szCs w:val="20"/>
                <w:lang w:val="en-US"/>
              </w:rPr>
            </w:pPr>
            <w:r w:rsidRPr="00051677">
              <w:rPr>
                <w:rFonts w:ascii="Arial" w:hAnsi="Arial" w:cs="Arial"/>
                <w:color w:val="000000"/>
                <w:sz w:val="20"/>
                <w:szCs w:val="20"/>
              </w:rPr>
              <w:t xml:space="preserve">Direct </w:t>
            </w:r>
          </w:p>
        </w:tc>
        <w:tc>
          <w:tcPr>
            <w:tcW w:w="1204" w:type="dxa"/>
            <w:tcBorders>
              <w:top w:val="nil"/>
              <w:left w:val="nil"/>
              <w:bottom w:val="single" w:sz="4" w:space="0" w:color="auto"/>
              <w:right w:val="single" w:sz="4" w:space="0" w:color="auto"/>
            </w:tcBorders>
            <w:shd w:val="clear" w:color="000000" w:fill="FFFFFF"/>
            <w:noWrap/>
            <w:vAlign w:val="bottom"/>
            <w:hideMark/>
          </w:tcPr>
          <w:p w14:paraId="6F4445C8" w14:textId="1255CE38"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232</w:t>
            </w:r>
          </w:p>
        </w:tc>
        <w:tc>
          <w:tcPr>
            <w:tcW w:w="1204" w:type="dxa"/>
            <w:tcBorders>
              <w:top w:val="nil"/>
              <w:left w:val="nil"/>
              <w:bottom w:val="single" w:sz="4" w:space="0" w:color="auto"/>
              <w:right w:val="single" w:sz="4" w:space="0" w:color="auto"/>
            </w:tcBorders>
            <w:shd w:val="clear" w:color="000000" w:fill="FFFFFF"/>
            <w:noWrap/>
            <w:vAlign w:val="bottom"/>
            <w:hideMark/>
          </w:tcPr>
          <w:p w14:paraId="293607FD" w14:textId="036F6612"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247</w:t>
            </w:r>
          </w:p>
        </w:tc>
        <w:tc>
          <w:tcPr>
            <w:tcW w:w="1204" w:type="dxa"/>
            <w:tcBorders>
              <w:top w:val="nil"/>
              <w:left w:val="nil"/>
              <w:bottom w:val="single" w:sz="4" w:space="0" w:color="auto"/>
              <w:right w:val="single" w:sz="4" w:space="0" w:color="auto"/>
            </w:tcBorders>
            <w:shd w:val="clear" w:color="000000" w:fill="FFFFFF"/>
            <w:noWrap/>
            <w:vAlign w:val="bottom"/>
            <w:hideMark/>
          </w:tcPr>
          <w:p w14:paraId="18DD31FB" w14:textId="41107755"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261</w:t>
            </w:r>
          </w:p>
        </w:tc>
        <w:tc>
          <w:tcPr>
            <w:tcW w:w="1206" w:type="dxa"/>
            <w:tcBorders>
              <w:top w:val="nil"/>
              <w:left w:val="nil"/>
              <w:bottom w:val="single" w:sz="4" w:space="0" w:color="auto"/>
              <w:right w:val="single" w:sz="4" w:space="0" w:color="auto"/>
            </w:tcBorders>
            <w:shd w:val="clear" w:color="000000" w:fill="FFFFFF"/>
            <w:noWrap/>
            <w:vAlign w:val="bottom"/>
            <w:hideMark/>
          </w:tcPr>
          <w:p w14:paraId="78D31F14" w14:textId="469D1039"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283</w:t>
            </w:r>
          </w:p>
        </w:tc>
        <w:tc>
          <w:tcPr>
            <w:tcW w:w="1375" w:type="dxa"/>
            <w:tcBorders>
              <w:top w:val="nil"/>
              <w:left w:val="nil"/>
              <w:bottom w:val="single" w:sz="4" w:space="0" w:color="auto"/>
              <w:right w:val="single" w:sz="4" w:space="0" w:color="auto"/>
            </w:tcBorders>
            <w:shd w:val="clear" w:color="000000" w:fill="FFFFFF"/>
            <w:noWrap/>
            <w:vAlign w:val="bottom"/>
            <w:hideMark/>
          </w:tcPr>
          <w:p w14:paraId="565C4B9C" w14:textId="74623638"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302</w:t>
            </w:r>
          </w:p>
        </w:tc>
        <w:tc>
          <w:tcPr>
            <w:tcW w:w="1370" w:type="dxa"/>
            <w:tcBorders>
              <w:top w:val="nil"/>
              <w:left w:val="nil"/>
              <w:bottom w:val="single" w:sz="4" w:space="0" w:color="auto"/>
              <w:right w:val="single" w:sz="4" w:space="0" w:color="auto"/>
            </w:tcBorders>
            <w:shd w:val="clear" w:color="000000" w:fill="FFFFFF"/>
            <w:noWrap/>
            <w:vAlign w:val="bottom"/>
            <w:hideMark/>
          </w:tcPr>
          <w:p w14:paraId="2DCD7790" w14:textId="4A15D97D"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278</w:t>
            </w:r>
          </w:p>
        </w:tc>
      </w:tr>
      <w:tr w:rsidR="00630962" w:rsidRPr="00051677" w14:paraId="472F2A1C" w14:textId="77777777" w:rsidTr="00630962">
        <w:trPr>
          <w:trHeight w:val="545"/>
        </w:trPr>
        <w:tc>
          <w:tcPr>
            <w:tcW w:w="2751" w:type="dxa"/>
            <w:tcBorders>
              <w:top w:val="nil"/>
              <w:left w:val="single" w:sz="4" w:space="0" w:color="auto"/>
              <w:bottom w:val="single" w:sz="4" w:space="0" w:color="auto"/>
              <w:right w:val="single" w:sz="4" w:space="0" w:color="auto"/>
            </w:tcBorders>
            <w:shd w:val="clear" w:color="000000" w:fill="FFFFFF"/>
            <w:noWrap/>
            <w:vAlign w:val="bottom"/>
            <w:hideMark/>
          </w:tcPr>
          <w:p w14:paraId="3757CDE3" w14:textId="77777777" w:rsidR="00630962" w:rsidRPr="00051677" w:rsidRDefault="00630962" w:rsidP="00E03735">
            <w:pPr>
              <w:spacing w:after="0" w:line="240" w:lineRule="auto"/>
              <w:rPr>
                <w:rFonts w:ascii="Arial" w:eastAsia="Times New Roman" w:hAnsi="Arial" w:cs="Arial"/>
                <w:color w:val="000000"/>
                <w:sz w:val="20"/>
                <w:szCs w:val="20"/>
                <w:lang w:val="en-US"/>
              </w:rPr>
            </w:pPr>
            <w:r w:rsidRPr="00051677">
              <w:rPr>
                <w:rFonts w:ascii="Arial" w:hAnsi="Arial" w:cs="Arial"/>
                <w:color w:val="000000"/>
                <w:sz w:val="20"/>
                <w:szCs w:val="20"/>
              </w:rPr>
              <w:t xml:space="preserve">Indirect </w:t>
            </w:r>
          </w:p>
        </w:tc>
        <w:tc>
          <w:tcPr>
            <w:tcW w:w="1204" w:type="dxa"/>
            <w:tcBorders>
              <w:top w:val="nil"/>
              <w:left w:val="nil"/>
              <w:bottom w:val="single" w:sz="4" w:space="0" w:color="auto"/>
              <w:right w:val="single" w:sz="4" w:space="0" w:color="auto"/>
            </w:tcBorders>
            <w:shd w:val="clear" w:color="000000" w:fill="FFFFFF"/>
            <w:noWrap/>
            <w:vAlign w:val="bottom"/>
            <w:hideMark/>
          </w:tcPr>
          <w:p w14:paraId="3E82580E" w14:textId="5835347E"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51</w:t>
            </w:r>
          </w:p>
        </w:tc>
        <w:tc>
          <w:tcPr>
            <w:tcW w:w="1204" w:type="dxa"/>
            <w:tcBorders>
              <w:top w:val="nil"/>
              <w:left w:val="nil"/>
              <w:bottom w:val="single" w:sz="4" w:space="0" w:color="auto"/>
              <w:right w:val="single" w:sz="4" w:space="0" w:color="auto"/>
            </w:tcBorders>
            <w:shd w:val="clear" w:color="000000" w:fill="FFFFFF"/>
            <w:noWrap/>
            <w:vAlign w:val="bottom"/>
            <w:hideMark/>
          </w:tcPr>
          <w:p w14:paraId="2978DBB7" w14:textId="003B1FDA"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54</w:t>
            </w:r>
          </w:p>
        </w:tc>
        <w:tc>
          <w:tcPr>
            <w:tcW w:w="1204" w:type="dxa"/>
            <w:tcBorders>
              <w:top w:val="nil"/>
              <w:left w:val="nil"/>
              <w:bottom w:val="single" w:sz="4" w:space="0" w:color="auto"/>
              <w:right w:val="single" w:sz="4" w:space="0" w:color="auto"/>
            </w:tcBorders>
            <w:shd w:val="clear" w:color="000000" w:fill="FFFFFF"/>
            <w:noWrap/>
            <w:vAlign w:val="bottom"/>
            <w:hideMark/>
          </w:tcPr>
          <w:p w14:paraId="1C91D206" w14:textId="2896FB2E"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56</w:t>
            </w:r>
          </w:p>
        </w:tc>
        <w:tc>
          <w:tcPr>
            <w:tcW w:w="1206" w:type="dxa"/>
            <w:tcBorders>
              <w:top w:val="nil"/>
              <w:left w:val="nil"/>
              <w:bottom w:val="single" w:sz="4" w:space="0" w:color="auto"/>
              <w:right w:val="single" w:sz="4" w:space="0" w:color="auto"/>
            </w:tcBorders>
            <w:shd w:val="clear" w:color="000000" w:fill="FFFFFF"/>
            <w:noWrap/>
            <w:vAlign w:val="bottom"/>
            <w:hideMark/>
          </w:tcPr>
          <w:p w14:paraId="21330227" w14:textId="7A0B8F83"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50</w:t>
            </w:r>
          </w:p>
        </w:tc>
        <w:tc>
          <w:tcPr>
            <w:tcW w:w="1375" w:type="dxa"/>
            <w:tcBorders>
              <w:top w:val="nil"/>
              <w:left w:val="nil"/>
              <w:bottom w:val="single" w:sz="4" w:space="0" w:color="auto"/>
              <w:right w:val="single" w:sz="4" w:space="0" w:color="auto"/>
            </w:tcBorders>
            <w:shd w:val="clear" w:color="000000" w:fill="FFFFFF"/>
            <w:noWrap/>
            <w:vAlign w:val="bottom"/>
            <w:hideMark/>
          </w:tcPr>
          <w:p w14:paraId="3CE66111" w14:textId="5A8C41C0"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47</w:t>
            </w:r>
          </w:p>
        </w:tc>
        <w:tc>
          <w:tcPr>
            <w:tcW w:w="1370" w:type="dxa"/>
            <w:tcBorders>
              <w:top w:val="nil"/>
              <w:left w:val="nil"/>
              <w:bottom w:val="single" w:sz="4" w:space="0" w:color="auto"/>
              <w:right w:val="single" w:sz="4" w:space="0" w:color="auto"/>
            </w:tcBorders>
            <w:shd w:val="clear" w:color="000000" w:fill="FFFFFF"/>
            <w:noWrap/>
            <w:vAlign w:val="bottom"/>
            <w:hideMark/>
          </w:tcPr>
          <w:p w14:paraId="6D26AD47" w14:textId="4C2E850D"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44</w:t>
            </w:r>
          </w:p>
        </w:tc>
      </w:tr>
      <w:tr w:rsidR="00630962" w:rsidRPr="00051677" w14:paraId="4E276269" w14:textId="77777777" w:rsidTr="00630962">
        <w:trPr>
          <w:trHeight w:val="545"/>
        </w:trPr>
        <w:tc>
          <w:tcPr>
            <w:tcW w:w="2751" w:type="dxa"/>
            <w:tcBorders>
              <w:top w:val="nil"/>
              <w:left w:val="single" w:sz="4" w:space="0" w:color="auto"/>
              <w:bottom w:val="single" w:sz="4" w:space="0" w:color="auto"/>
              <w:right w:val="single" w:sz="4" w:space="0" w:color="auto"/>
            </w:tcBorders>
            <w:shd w:val="clear" w:color="000000" w:fill="FFFFFF"/>
            <w:noWrap/>
            <w:vAlign w:val="bottom"/>
            <w:hideMark/>
          </w:tcPr>
          <w:p w14:paraId="776F5666" w14:textId="77777777" w:rsidR="00630962" w:rsidRPr="00477C5A" w:rsidRDefault="00630962" w:rsidP="00E03735">
            <w:pPr>
              <w:spacing w:after="0" w:line="240" w:lineRule="auto"/>
              <w:rPr>
                <w:rFonts w:ascii="Arial" w:eastAsia="Times New Roman" w:hAnsi="Arial" w:cs="Arial"/>
                <w:b/>
                <w:bCs/>
                <w:color w:val="000000"/>
                <w:sz w:val="20"/>
                <w:szCs w:val="20"/>
                <w:lang w:val="en-US"/>
              </w:rPr>
            </w:pPr>
            <w:r w:rsidRPr="00477C5A">
              <w:rPr>
                <w:rFonts w:ascii="Arial" w:hAnsi="Arial" w:cs="Arial"/>
                <w:b/>
                <w:bCs/>
                <w:color w:val="000000"/>
                <w:sz w:val="20"/>
                <w:szCs w:val="20"/>
              </w:rPr>
              <w:t>Total</w:t>
            </w:r>
          </w:p>
        </w:tc>
        <w:tc>
          <w:tcPr>
            <w:tcW w:w="1204" w:type="dxa"/>
            <w:tcBorders>
              <w:top w:val="nil"/>
              <w:left w:val="nil"/>
              <w:bottom w:val="single" w:sz="4" w:space="0" w:color="auto"/>
              <w:right w:val="single" w:sz="4" w:space="0" w:color="auto"/>
            </w:tcBorders>
            <w:shd w:val="clear" w:color="000000" w:fill="FFFFFF"/>
            <w:noWrap/>
            <w:vAlign w:val="bottom"/>
            <w:hideMark/>
          </w:tcPr>
          <w:p w14:paraId="05528C48" w14:textId="04821A80"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283</w:t>
            </w:r>
          </w:p>
        </w:tc>
        <w:tc>
          <w:tcPr>
            <w:tcW w:w="1204" w:type="dxa"/>
            <w:tcBorders>
              <w:top w:val="nil"/>
              <w:left w:val="nil"/>
              <w:bottom w:val="single" w:sz="4" w:space="0" w:color="auto"/>
              <w:right w:val="single" w:sz="4" w:space="0" w:color="auto"/>
            </w:tcBorders>
            <w:shd w:val="clear" w:color="000000" w:fill="FFFFFF"/>
            <w:noWrap/>
            <w:vAlign w:val="bottom"/>
            <w:hideMark/>
          </w:tcPr>
          <w:p w14:paraId="4ADC5822" w14:textId="2BED6D5E"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301</w:t>
            </w:r>
          </w:p>
        </w:tc>
        <w:tc>
          <w:tcPr>
            <w:tcW w:w="1204" w:type="dxa"/>
            <w:tcBorders>
              <w:top w:val="nil"/>
              <w:left w:val="nil"/>
              <w:bottom w:val="single" w:sz="4" w:space="0" w:color="auto"/>
              <w:right w:val="single" w:sz="4" w:space="0" w:color="auto"/>
            </w:tcBorders>
            <w:shd w:val="clear" w:color="000000" w:fill="FFFFFF"/>
            <w:noWrap/>
            <w:vAlign w:val="bottom"/>
            <w:hideMark/>
          </w:tcPr>
          <w:p w14:paraId="022DF01D" w14:textId="0C36D0A6"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317</w:t>
            </w:r>
          </w:p>
        </w:tc>
        <w:tc>
          <w:tcPr>
            <w:tcW w:w="1206" w:type="dxa"/>
            <w:tcBorders>
              <w:top w:val="nil"/>
              <w:left w:val="nil"/>
              <w:bottom w:val="single" w:sz="4" w:space="0" w:color="auto"/>
              <w:right w:val="single" w:sz="4" w:space="0" w:color="auto"/>
            </w:tcBorders>
            <w:shd w:val="clear" w:color="000000" w:fill="FFFFFF"/>
            <w:noWrap/>
            <w:vAlign w:val="bottom"/>
            <w:hideMark/>
          </w:tcPr>
          <w:p w14:paraId="37614142" w14:textId="494DEC10"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333</w:t>
            </w:r>
          </w:p>
        </w:tc>
        <w:tc>
          <w:tcPr>
            <w:tcW w:w="1375" w:type="dxa"/>
            <w:tcBorders>
              <w:top w:val="nil"/>
              <w:left w:val="nil"/>
              <w:bottom w:val="single" w:sz="4" w:space="0" w:color="auto"/>
              <w:right w:val="single" w:sz="4" w:space="0" w:color="auto"/>
            </w:tcBorders>
            <w:shd w:val="clear" w:color="000000" w:fill="FFFFFF"/>
            <w:noWrap/>
            <w:vAlign w:val="bottom"/>
            <w:hideMark/>
          </w:tcPr>
          <w:p w14:paraId="291147B7" w14:textId="5BE72DAD"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349</w:t>
            </w:r>
          </w:p>
        </w:tc>
        <w:tc>
          <w:tcPr>
            <w:tcW w:w="1370" w:type="dxa"/>
            <w:tcBorders>
              <w:top w:val="nil"/>
              <w:left w:val="nil"/>
              <w:bottom w:val="single" w:sz="4" w:space="0" w:color="auto"/>
              <w:right w:val="single" w:sz="4" w:space="0" w:color="auto"/>
            </w:tcBorders>
            <w:shd w:val="clear" w:color="000000" w:fill="FFFFFF"/>
            <w:noWrap/>
            <w:vAlign w:val="bottom"/>
            <w:hideMark/>
          </w:tcPr>
          <w:p w14:paraId="16F8ED95" w14:textId="22CF43EE"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322</w:t>
            </w:r>
          </w:p>
        </w:tc>
      </w:tr>
    </w:tbl>
    <w:p w14:paraId="1EE3A005" w14:textId="4F0E9DF2" w:rsidR="00F15E2C" w:rsidRDefault="00F15E2C" w:rsidP="00F15E2C">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475392" behindDoc="0" locked="0" layoutInCell="1" allowOverlap="1" wp14:anchorId="24A3AD5D" wp14:editId="015F4D9E">
                <wp:simplePos x="0" y="0"/>
                <wp:positionH relativeFrom="column">
                  <wp:posOffset>4197350</wp:posOffset>
                </wp:positionH>
                <wp:positionV relativeFrom="paragraph">
                  <wp:posOffset>160020</wp:posOffset>
                </wp:positionV>
                <wp:extent cx="2337955" cy="200055"/>
                <wp:effectExtent l="0" t="0" r="0" b="0"/>
                <wp:wrapNone/>
                <wp:docPr id="126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628BB8B" w14:textId="77777777" w:rsidR="00051677" w:rsidRPr="00687E98" w:rsidRDefault="00051677" w:rsidP="0005167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24A3AD5D" id="_x0000_s1078" type="#_x0000_t202" style="position:absolute;margin-left:330.5pt;margin-top:12.6pt;width:184.1pt;height:15.75pt;z-index:25247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" filled="f" stroked="f">
                <v:textbox style="mso-fit-shape-to-text:t">
                  <w:txbxContent>
                    <w:p w14:paraId="4628BB8B" w14:textId="77777777" w:rsidR="00051677" w:rsidRPr="00687E98" w:rsidRDefault="00051677" w:rsidP="0005167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v:shape>
            </w:pict>
          </mc:Fallback>
        </mc:AlternateContent>
      </w:r>
    </w:p>
    <w:p w14:paraId="62A32A80" w14:textId="77777777" w:rsidR="00F379AF" w:rsidRDefault="00F379AF" w:rsidP="00912B14">
      <w:pPr>
        <w:spacing w:line="360" w:lineRule="auto"/>
        <w:textAlignment w:val="baseline"/>
        <w:rPr>
          <w:rFonts w:ascii="Arial" w:hAnsi="Arial" w:cs="Arial"/>
          <w:b/>
          <w:bCs/>
          <w:sz w:val="24"/>
          <w:szCs w:val="24"/>
        </w:rPr>
      </w:pPr>
    </w:p>
    <w:p w14:paraId="791E2E54" w14:textId="77777777" w:rsidR="00F379AF" w:rsidRDefault="00F379AF" w:rsidP="00912B14">
      <w:pPr>
        <w:spacing w:line="360" w:lineRule="auto"/>
        <w:textAlignment w:val="baseline"/>
        <w:rPr>
          <w:rFonts w:ascii="Arial" w:hAnsi="Arial" w:cs="Arial"/>
          <w:b/>
          <w:bCs/>
          <w:sz w:val="24"/>
          <w:szCs w:val="24"/>
        </w:rPr>
      </w:pPr>
    </w:p>
    <w:p w14:paraId="725760E7" w14:textId="77777777" w:rsidR="00F379AF" w:rsidRDefault="00F379AF" w:rsidP="00912B14">
      <w:pPr>
        <w:spacing w:line="360" w:lineRule="auto"/>
        <w:textAlignment w:val="baseline"/>
        <w:rPr>
          <w:rFonts w:ascii="Arial" w:hAnsi="Arial" w:cs="Arial"/>
          <w:b/>
          <w:bCs/>
          <w:sz w:val="24"/>
          <w:szCs w:val="24"/>
        </w:rPr>
      </w:pPr>
    </w:p>
    <w:p w14:paraId="71558ABC" w14:textId="77777777" w:rsidR="00F379AF" w:rsidRDefault="00F379AF" w:rsidP="00912B14">
      <w:pPr>
        <w:spacing w:line="360" w:lineRule="auto"/>
        <w:textAlignment w:val="baseline"/>
        <w:rPr>
          <w:rFonts w:ascii="Arial" w:hAnsi="Arial" w:cs="Arial"/>
          <w:b/>
          <w:bCs/>
          <w:sz w:val="24"/>
          <w:szCs w:val="24"/>
        </w:rPr>
      </w:pPr>
    </w:p>
    <w:p w14:paraId="2A782690" w14:textId="77777777" w:rsidR="00F379AF" w:rsidRDefault="00F379AF" w:rsidP="00912B14">
      <w:pPr>
        <w:spacing w:line="360" w:lineRule="auto"/>
        <w:textAlignment w:val="baseline"/>
        <w:rPr>
          <w:rFonts w:ascii="Arial" w:hAnsi="Arial" w:cs="Arial"/>
          <w:b/>
          <w:bCs/>
          <w:sz w:val="24"/>
          <w:szCs w:val="24"/>
        </w:rPr>
      </w:pPr>
    </w:p>
    <w:p w14:paraId="75F99C1E" w14:textId="77777777" w:rsidR="00F379AF" w:rsidRDefault="00F379AF" w:rsidP="00912B14">
      <w:pPr>
        <w:spacing w:line="360" w:lineRule="auto"/>
        <w:textAlignment w:val="baseline"/>
        <w:rPr>
          <w:rFonts w:ascii="Arial" w:hAnsi="Arial" w:cs="Arial"/>
          <w:b/>
          <w:bCs/>
          <w:sz w:val="24"/>
          <w:szCs w:val="24"/>
        </w:rPr>
      </w:pPr>
    </w:p>
    <w:p w14:paraId="5531246B" w14:textId="77777777" w:rsidR="00F379AF" w:rsidRDefault="00F379AF" w:rsidP="00912B14">
      <w:pPr>
        <w:spacing w:line="360" w:lineRule="auto"/>
        <w:textAlignment w:val="baseline"/>
        <w:rPr>
          <w:rFonts w:ascii="Arial" w:hAnsi="Arial" w:cs="Arial"/>
          <w:b/>
          <w:bCs/>
          <w:sz w:val="24"/>
          <w:szCs w:val="24"/>
        </w:rPr>
      </w:pPr>
    </w:p>
    <w:p w14:paraId="0BBCD1A2" w14:textId="03E722DD"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lastRenderedPageBreak/>
        <w:t>3.2.1.6. Sales By Company</w:t>
      </w:r>
    </w:p>
    <w:p w14:paraId="295BE25A" w14:textId="740C26AF" w:rsidR="00C77616"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Asia Pacific Vinyl Ester Resin Sales, By Company, By Volume</w:t>
      </w:r>
      <w:r w:rsidR="007C5B32">
        <w:rPr>
          <w:rFonts w:ascii="Arial" w:hAnsi="Arial" w:cs="Arial"/>
          <w:b/>
          <w:bCs/>
          <w:sz w:val="24"/>
          <w:szCs w:val="24"/>
        </w:rPr>
        <w:t xml:space="preserve"> (000’ Tonnes)</w:t>
      </w:r>
      <w:r w:rsidRPr="0061645E">
        <w:rPr>
          <w:rFonts w:ascii="Arial" w:hAnsi="Arial" w:cs="Arial"/>
          <w:b/>
          <w:bCs/>
          <w:sz w:val="24"/>
          <w:szCs w:val="24"/>
        </w:rPr>
        <w:t>, 2020</w:t>
      </w:r>
    </w:p>
    <w:p w14:paraId="46057104" w14:textId="77777777" w:rsidR="00C77616" w:rsidRPr="0061645E" w:rsidRDefault="00C77616" w:rsidP="0068477D">
      <w:pPr>
        <w:rPr>
          <w:rFonts w:ascii="Arial" w:hAnsi="Arial" w:cs="Arial"/>
          <w:b/>
          <w:bCs/>
          <w:sz w:val="24"/>
          <w:szCs w:val="24"/>
        </w:rPr>
      </w:pPr>
    </w:p>
    <w:p w14:paraId="16B0012D" w14:textId="2BC948C8" w:rsidR="00C77616" w:rsidRDefault="00C77616" w:rsidP="0068477D">
      <w:pPr>
        <w:rPr>
          <w:rFonts w:ascii="Arial" w:eastAsia="Arial" w:hAnsi="Arial" w:cs="Arial"/>
          <w:color w:val="000000" w:themeColor="text1"/>
          <w:sz w:val="24"/>
          <w:szCs w:val="24"/>
        </w:rPr>
      </w:pPr>
      <w:r w:rsidRPr="002B5730">
        <w:rPr>
          <w:noProof/>
          <w:color w:val="000000" w:themeColor="text1"/>
        </w:rPr>
        <w:drawing>
          <wp:inline distT="0" distB="0" distL="0" distR="0" wp14:anchorId="06433C1C" wp14:editId="644AE49A">
            <wp:extent cx="6457950" cy="3676650"/>
            <wp:effectExtent l="0" t="0" r="0" b="0"/>
            <wp:docPr id="2071" name="Chart 2071">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3779742" w14:textId="63F9F2DA" w:rsidR="00C77616" w:rsidRDefault="007B2784"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6736" behindDoc="0" locked="0" layoutInCell="1" allowOverlap="1" wp14:anchorId="20FA0D01" wp14:editId="719B2CC9">
                <wp:simplePos x="0" y="0"/>
                <wp:positionH relativeFrom="margin">
                  <wp:posOffset>3171190</wp:posOffset>
                </wp:positionH>
                <wp:positionV relativeFrom="paragraph">
                  <wp:posOffset>8890</wp:posOffset>
                </wp:positionV>
                <wp:extent cx="3236595" cy="504825"/>
                <wp:effectExtent l="0" t="0" r="0" b="0"/>
                <wp:wrapNone/>
                <wp:docPr id="2074" name="TextBox 4"/>
                <wp:cNvGraphicFramePr/>
                <a:graphic xmlns:a="http://schemas.openxmlformats.org/drawingml/2006/main">
                  <a:graphicData uri="http://schemas.microsoft.com/office/word/2010/wordprocessingShape">
                    <wps:wsp>
                      <wps:cNvSpPr txBox="1"/>
                      <wps:spPr>
                        <a:xfrm>
                          <a:off x="0" y="0"/>
                          <a:ext cx="3236595" cy="504825"/>
                        </a:xfrm>
                        <a:prstGeom prst="rect">
                          <a:avLst/>
                        </a:prstGeom>
                        <a:noFill/>
                      </wps:spPr>
                      <wps:txbx>
                        <w:txbxContent>
                          <w:p w14:paraId="52872E8B" w14:textId="50112F39" w:rsidR="00C77616" w:rsidRPr="00CE35EB" w:rsidRDefault="00C77616"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DIC Corporation,</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Sino Polymer</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Innovative Resins Pvt.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Orson Chemical</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s,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Reichhold India Pvt.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7115CD8"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FA0D01" id="_x0000_s1079" type="#_x0000_t202" style="position:absolute;margin-left:249.7pt;margin-top:.7pt;width:254.85pt;height:39.75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" filled="f" stroked="f">
                <v:textbox>
                  <w:txbxContent>
                    <w:p w14:paraId="52872E8B" w14:textId="50112F39" w:rsidR="00C77616" w:rsidRPr="00CE35EB" w:rsidRDefault="00C77616"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DIC Corporation,</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Sino Polymer</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Innovative Resins Pvt.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Orson Chemical</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s,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Reichhold India Pvt.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7115CD8"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p>
    <w:p w14:paraId="4E30E35B" w14:textId="37CCCB60" w:rsidR="00C77616" w:rsidRDefault="00C77616" w:rsidP="0068477D">
      <w:pPr>
        <w:rPr>
          <w:rFonts w:ascii="Arial" w:eastAsia="Arial" w:hAnsi="Arial" w:cs="Arial"/>
          <w:color w:val="000000" w:themeColor="text1"/>
          <w:sz w:val="24"/>
          <w:szCs w:val="24"/>
        </w:rPr>
      </w:pPr>
    </w:p>
    <w:p w14:paraId="46A2F353" w14:textId="745D92A3" w:rsidR="007B2784" w:rsidRDefault="007B2784" w:rsidP="0068477D">
      <w:pPr>
        <w:rPr>
          <w:rFonts w:ascii="Arial" w:eastAsia="Arial" w:hAnsi="Arial" w:cs="Arial"/>
          <w:color w:val="000000" w:themeColor="text1"/>
          <w:sz w:val="24"/>
          <w:szCs w:val="24"/>
        </w:rPr>
      </w:pPr>
    </w:p>
    <w:p w14:paraId="44CF6F1A" w14:textId="64E603E5" w:rsidR="007B2784" w:rsidRDefault="007B2784" w:rsidP="0068477D">
      <w:pPr>
        <w:rPr>
          <w:rFonts w:ascii="Arial" w:eastAsia="Arial" w:hAnsi="Arial" w:cs="Arial"/>
          <w:color w:val="000000" w:themeColor="text1"/>
          <w:sz w:val="24"/>
          <w:szCs w:val="24"/>
        </w:rPr>
      </w:pPr>
    </w:p>
    <w:p w14:paraId="67306505" w14:textId="46A0622F" w:rsidR="007B2784" w:rsidRDefault="007B2784" w:rsidP="0068477D">
      <w:pPr>
        <w:rPr>
          <w:rFonts w:ascii="Arial" w:eastAsia="Arial" w:hAnsi="Arial" w:cs="Arial"/>
          <w:color w:val="000000" w:themeColor="text1"/>
          <w:sz w:val="24"/>
          <w:szCs w:val="24"/>
        </w:rPr>
      </w:pPr>
    </w:p>
    <w:p w14:paraId="11E37819" w14:textId="5E831472" w:rsidR="007B2784" w:rsidRDefault="007B2784" w:rsidP="0068477D">
      <w:pPr>
        <w:rPr>
          <w:rFonts w:ascii="Arial" w:eastAsia="Arial" w:hAnsi="Arial" w:cs="Arial"/>
          <w:color w:val="000000" w:themeColor="text1"/>
          <w:sz w:val="24"/>
          <w:szCs w:val="24"/>
        </w:rPr>
      </w:pPr>
    </w:p>
    <w:p w14:paraId="65B4508C" w14:textId="77777777" w:rsidR="007B2784" w:rsidRDefault="007B2784" w:rsidP="0068477D">
      <w:pPr>
        <w:rPr>
          <w:rFonts w:ascii="Arial" w:eastAsia="Arial" w:hAnsi="Arial" w:cs="Arial"/>
          <w:color w:val="000000" w:themeColor="text1"/>
          <w:sz w:val="24"/>
          <w:szCs w:val="24"/>
        </w:rPr>
      </w:pPr>
    </w:p>
    <w:p w14:paraId="52EE7AE1" w14:textId="77777777" w:rsidR="00870FD9" w:rsidRPr="00464C4B" w:rsidRDefault="00870FD9" w:rsidP="00F14E20">
      <w:pPr>
        <w:pStyle w:val="ListParagraph"/>
        <w:widowControl/>
        <w:numPr>
          <w:ilvl w:val="0"/>
          <w:numId w:val="26"/>
        </w:numPr>
        <w:autoSpaceDE/>
        <w:autoSpaceDN/>
        <w:spacing w:after="160" w:line="360" w:lineRule="auto"/>
        <w:contextualSpacing/>
        <w:textAlignment w:val="baseline"/>
        <w:rPr>
          <w:sz w:val="24"/>
          <w:szCs w:val="24"/>
        </w:rPr>
      </w:pPr>
      <w:r w:rsidRPr="00464C4B">
        <w:rPr>
          <w:sz w:val="23"/>
          <w:szCs w:val="23"/>
        </w:rPr>
        <w:t xml:space="preserve">Swancor Holding and Jinling AOC are the major manufacturers in the APAC region with the combined market share of close to one-third in terms of sales. </w:t>
      </w:r>
    </w:p>
    <w:p w14:paraId="21ECF137" w14:textId="77777777" w:rsidR="00870FD9" w:rsidRPr="00951F7D" w:rsidRDefault="00870FD9" w:rsidP="00F14E20">
      <w:pPr>
        <w:pStyle w:val="ListParagraph"/>
        <w:widowControl/>
        <w:numPr>
          <w:ilvl w:val="0"/>
          <w:numId w:val="26"/>
        </w:numPr>
        <w:autoSpaceDE/>
        <w:autoSpaceDN/>
        <w:spacing w:after="160" w:line="360" w:lineRule="auto"/>
        <w:contextualSpacing/>
        <w:textAlignment w:val="baseline"/>
        <w:rPr>
          <w:sz w:val="24"/>
          <w:szCs w:val="24"/>
        </w:rPr>
      </w:pPr>
      <w:r w:rsidRPr="00464C4B">
        <w:rPr>
          <w:sz w:val="23"/>
          <w:szCs w:val="23"/>
        </w:rPr>
        <w:t>AOC, globally, has been a key producer of specialty resins and collaboration with China based Jinling has enhanced the VER market prospects in the region.</w:t>
      </w:r>
    </w:p>
    <w:p w14:paraId="19EE9EE7" w14:textId="77777777" w:rsidR="00870FD9" w:rsidRPr="00464C4B" w:rsidRDefault="00870FD9" w:rsidP="00F14E20">
      <w:pPr>
        <w:pStyle w:val="ListParagraph"/>
        <w:widowControl/>
        <w:numPr>
          <w:ilvl w:val="0"/>
          <w:numId w:val="26"/>
        </w:numPr>
        <w:autoSpaceDE/>
        <w:autoSpaceDN/>
        <w:spacing w:after="160" w:line="360" w:lineRule="auto"/>
        <w:contextualSpacing/>
        <w:textAlignment w:val="baseline"/>
        <w:rPr>
          <w:sz w:val="24"/>
          <w:szCs w:val="24"/>
        </w:rPr>
      </w:pPr>
      <w:r>
        <w:rPr>
          <w:sz w:val="23"/>
          <w:szCs w:val="23"/>
        </w:rPr>
        <w:t>With construction sector and electrical &amp; electronics sector are likely to lead demand growth in the region, market participants are expected to consolidate on the market prospects.</w:t>
      </w:r>
    </w:p>
    <w:p w14:paraId="7252C82D" w14:textId="1C5B3F57" w:rsidR="00870FD9" w:rsidRPr="00464C4B" w:rsidRDefault="00870FD9" w:rsidP="00F14E20">
      <w:pPr>
        <w:pStyle w:val="ListParagraph"/>
        <w:widowControl/>
        <w:numPr>
          <w:ilvl w:val="0"/>
          <w:numId w:val="26"/>
        </w:numPr>
        <w:autoSpaceDE/>
        <w:autoSpaceDN/>
        <w:spacing w:after="160" w:line="360" w:lineRule="auto"/>
        <w:contextualSpacing/>
        <w:textAlignment w:val="baseline"/>
        <w:rPr>
          <w:sz w:val="24"/>
          <w:szCs w:val="24"/>
        </w:rPr>
      </w:pPr>
      <w:r w:rsidRPr="00464C4B">
        <w:rPr>
          <w:sz w:val="23"/>
          <w:szCs w:val="23"/>
        </w:rPr>
        <w:lastRenderedPageBreak/>
        <w:t>Taiwan headquartered Swancor Holding has observed improved performance in the last two quarters after a lackluster 2020.</w:t>
      </w:r>
    </w:p>
    <w:p w14:paraId="57D06283" w14:textId="7B8196F0" w:rsidR="002B5C26" w:rsidRPr="003A525D" w:rsidRDefault="00870FD9" w:rsidP="00F14E20">
      <w:pPr>
        <w:pStyle w:val="ListParagraph"/>
        <w:widowControl/>
        <w:numPr>
          <w:ilvl w:val="0"/>
          <w:numId w:val="26"/>
        </w:numPr>
        <w:autoSpaceDE/>
        <w:autoSpaceDN/>
        <w:spacing w:after="160" w:line="360" w:lineRule="auto"/>
        <w:contextualSpacing/>
        <w:textAlignment w:val="baseline"/>
        <w:rPr>
          <w:sz w:val="24"/>
          <w:szCs w:val="24"/>
        </w:rPr>
      </w:pPr>
      <w:r w:rsidRPr="00464C4B">
        <w:rPr>
          <w:sz w:val="23"/>
          <w:szCs w:val="23"/>
        </w:rPr>
        <w:t xml:space="preserve"> INEOS Composites, a US based company, also cater to the market demand in Asia Pacific countries with several manufacturing units in China. </w:t>
      </w:r>
    </w:p>
    <w:p w14:paraId="358866A1" w14:textId="4C506665" w:rsidR="003A525D" w:rsidRDefault="003A525D" w:rsidP="003A525D">
      <w:pPr>
        <w:spacing w:line="360" w:lineRule="auto"/>
        <w:contextualSpacing/>
        <w:textAlignment w:val="baseline"/>
        <w:rPr>
          <w:sz w:val="24"/>
          <w:szCs w:val="24"/>
        </w:rPr>
      </w:pPr>
    </w:p>
    <w:p w14:paraId="024519AD" w14:textId="77777777" w:rsidR="00143C36" w:rsidRPr="003A525D" w:rsidRDefault="00143C36" w:rsidP="00143C36">
      <w:pPr>
        <w:tabs>
          <w:tab w:val="left" w:pos="1530"/>
        </w:tabs>
        <w:spacing w:line="360" w:lineRule="auto"/>
        <w:jc w:val="both"/>
        <w:rPr>
          <w:rFonts w:ascii="Arial" w:eastAsia="Arial" w:hAnsi="Arial" w:cs="Arial"/>
          <w:b/>
          <w:color w:val="000000" w:themeColor="text1"/>
          <w:sz w:val="24"/>
          <w:szCs w:val="24"/>
        </w:rPr>
      </w:pPr>
      <w:r w:rsidRPr="003A525D">
        <w:rPr>
          <w:rFonts w:ascii="Arial" w:eastAsia="Arial" w:hAnsi="Arial" w:cs="Arial"/>
          <w:b/>
          <w:color w:val="000000" w:themeColor="text1"/>
          <w:sz w:val="24"/>
          <w:szCs w:val="24"/>
        </w:rPr>
        <w:t>Asia Pacific Market Insights</w:t>
      </w:r>
    </w:p>
    <w:p w14:paraId="2FF6BFE4" w14:textId="63AD4969" w:rsidR="00143C36" w:rsidRPr="003A525D" w:rsidRDefault="00143C36" w:rsidP="00143C36">
      <w:pPr>
        <w:tabs>
          <w:tab w:val="left" w:pos="1530"/>
        </w:tabs>
        <w:spacing w:line="360" w:lineRule="auto"/>
        <w:jc w:val="both"/>
        <w:rPr>
          <w:rFonts w:ascii="Arial" w:eastAsia="Arial" w:hAnsi="Arial" w:cs="Arial"/>
          <w:bCs/>
          <w:color w:val="000000" w:themeColor="text1"/>
          <w:sz w:val="24"/>
          <w:szCs w:val="24"/>
        </w:rPr>
      </w:pPr>
      <w:r w:rsidRPr="003A525D">
        <w:rPr>
          <w:rFonts w:ascii="Arial" w:eastAsia="Arial" w:hAnsi="Arial" w:cs="Arial"/>
          <w:bCs/>
          <w:color w:val="000000" w:themeColor="text1"/>
          <w:sz w:val="24"/>
          <w:szCs w:val="24"/>
        </w:rPr>
        <w:t>VER is classified as highly versatile resin, and its market is growing tremendously due to healthy demand growth across several downstream sectors. The demand for VER grew at a CAGR of 2.61% between 2015-2020 and is expected to register a CAGR of 7.82% by volume between 2021-2030. As per our estimates, VER industry operating rate in Asia stands around 77.21% in the current year. Strong projections of GDP growth in several Asian countries will propel the market growth in the coming years, with India leading among several Asian countries.</w:t>
      </w:r>
    </w:p>
    <w:p w14:paraId="282C5098" w14:textId="77777777" w:rsidR="00143C36" w:rsidRPr="003A525D" w:rsidRDefault="00143C36" w:rsidP="00143C36">
      <w:pPr>
        <w:tabs>
          <w:tab w:val="left" w:pos="1530"/>
        </w:tabs>
        <w:spacing w:line="360" w:lineRule="auto"/>
        <w:jc w:val="both"/>
        <w:rPr>
          <w:rFonts w:ascii="Arial" w:eastAsia="Arial" w:hAnsi="Arial" w:cs="Arial"/>
          <w:bCs/>
          <w:color w:val="000000" w:themeColor="text1"/>
          <w:sz w:val="24"/>
          <w:szCs w:val="24"/>
        </w:rPr>
      </w:pPr>
      <w:r w:rsidRPr="003A525D">
        <w:rPr>
          <w:rFonts w:ascii="Arial" w:eastAsia="Arial" w:hAnsi="Arial" w:cs="Arial"/>
          <w:bCs/>
          <w:color w:val="000000" w:themeColor="text1"/>
          <w:sz w:val="24"/>
          <w:szCs w:val="24"/>
        </w:rPr>
        <w:t xml:space="preserve">Based on application, the APAC VER market has been segmented into pipes and tanks, marine composites, renewables and others, with pipes &amp; tanks holding more than 59% share in the overall demand, followed by marine composites. This is largely attributed to rising demand for portable water and expansion of piped water from the agricultural sector. </w:t>
      </w:r>
    </w:p>
    <w:p w14:paraId="471C9BA1" w14:textId="17580A94" w:rsidR="00143C36" w:rsidRDefault="00143C36" w:rsidP="00143C36">
      <w:pPr>
        <w:tabs>
          <w:tab w:val="left" w:pos="1530"/>
        </w:tabs>
        <w:spacing w:line="360" w:lineRule="auto"/>
        <w:jc w:val="both"/>
        <w:rPr>
          <w:rFonts w:ascii="Arial" w:eastAsia="Arial" w:hAnsi="Arial" w:cs="Arial"/>
          <w:bCs/>
          <w:color w:val="000000" w:themeColor="text1"/>
          <w:sz w:val="24"/>
          <w:szCs w:val="24"/>
        </w:rPr>
      </w:pPr>
      <w:r w:rsidRPr="003A525D">
        <w:rPr>
          <w:rFonts w:ascii="Arial" w:eastAsia="Arial" w:hAnsi="Arial" w:cs="Arial"/>
          <w:bCs/>
          <w:color w:val="000000" w:themeColor="text1"/>
          <w:sz w:val="24"/>
          <w:szCs w:val="24"/>
        </w:rPr>
        <w:t xml:space="preserve">Based on Type, Bisphenol A, F, S based VER dominates the Asian market, holding more than 50% share followed by Novolac VER. Strong demand share of BPA-based VER is attributed to their versatile chemical applications and their high corrosion resistance. </w:t>
      </w:r>
      <w:r w:rsidRPr="002B5730">
        <w:rPr>
          <w:rFonts w:ascii="Arial" w:eastAsia="Arial" w:hAnsi="Arial" w:cs="Arial"/>
          <w:bCs/>
          <w:color w:val="000000" w:themeColor="text1"/>
          <w:sz w:val="24"/>
          <w:szCs w:val="24"/>
        </w:rPr>
        <w:t xml:space="preserve"> </w:t>
      </w:r>
    </w:p>
    <w:p w14:paraId="279A8AF6" w14:textId="6ED1C5DF" w:rsidR="000B79CA" w:rsidRDefault="000B79CA" w:rsidP="00143C36">
      <w:pPr>
        <w:tabs>
          <w:tab w:val="left" w:pos="1530"/>
        </w:tabs>
        <w:spacing w:line="360" w:lineRule="auto"/>
        <w:jc w:val="both"/>
        <w:rPr>
          <w:rFonts w:ascii="Arial" w:eastAsia="Arial" w:hAnsi="Arial" w:cs="Arial"/>
          <w:bCs/>
          <w:color w:val="000000" w:themeColor="text1"/>
          <w:sz w:val="24"/>
          <w:szCs w:val="24"/>
        </w:rPr>
      </w:pPr>
    </w:p>
    <w:p w14:paraId="00A0F94C" w14:textId="594EF62F" w:rsidR="000B79CA" w:rsidRDefault="000B79CA" w:rsidP="00143C36">
      <w:pPr>
        <w:tabs>
          <w:tab w:val="left" w:pos="1530"/>
        </w:tabs>
        <w:spacing w:line="360" w:lineRule="auto"/>
        <w:jc w:val="both"/>
        <w:rPr>
          <w:rFonts w:ascii="Arial" w:eastAsia="Arial" w:hAnsi="Arial" w:cs="Arial"/>
          <w:bCs/>
          <w:color w:val="000000" w:themeColor="text1"/>
          <w:sz w:val="24"/>
          <w:szCs w:val="24"/>
        </w:rPr>
      </w:pPr>
    </w:p>
    <w:p w14:paraId="7F1EDA05" w14:textId="5D9EF40A" w:rsidR="00F379AF" w:rsidRDefault="00F379AF" w:rsidP="00143C36">
      <w:pPr>
        <w:tabs>
          <w:tab w:val="left" w:pos="1530"/>
        </w:tabs>
        <w:spacing w:line="360" w:lineRule="auto"/>
        <w:jc w:val="both"/>
        <w:rPr>
          <w:rFonts w:ascii="Arial" w:eastAsia="Arial" w:hAnsi="Arial" w:cs="Arial"/>
          <w:bCs/>
          <w:color w:val="000000" w:themeColor="text1"/>
          <w:sz w:val="24"/>
          <w:szCs w:val="24"/>
        </w:rPr>
      </w:pPr>
    </w:p>
    <w:p w14:paraId="36051826" w14:textId="77777777" w:rsidR="00F379AF" w:rsidRDefault="00F379AF" w:rsidP="00143C36">
      <w:pPr>
        <w:tabs>
          <w:tab w:val="left" w:pos="1530"/>
        </w:tabs>
        <w:spacing w:line="360" w:lineRule="auto"/>
        <w:jc w:val="both"/>
        <w:rPr>
          <w:rFonts w:ascii="Arial" w:eastAsia="Arial" w:hAnsi="Arial" w:cs="Arial"/>
          <w:bCs/>
          <w:color w:val="000000" w:themeColor="text1"/>
          <w:sz w:val="24"/>
          <w:szCs w:val="24"/>
        </w:rPr>
      </w:pPr>
    </w:p>
    <w:p w14:paraId="21BE0D53" w14:textId="1311F43C" w:rsidR="000B79CA" w:rsidRDefault="000B79CA" w:rsidP="00143C36">
      <w:pPr>
        <w:tabs>
          <w:tab w:val="left" w:pos="1530"/>
        </w:tabs>
        <w:spacing w:line="360" w:lineRule="auto"/>
        <w:jc w:val="both"/>
        <w:rPr>
          <w:rFonts w:ascii="Arial" w:eastAsia="Arial" w:hAnsi="Arial" w:cs="Arial"/>
          <w:bCs/>
          <w:color w:val="000000" w:themeColor="text1"/>
          <w:sz w:val="24"/>
          <w:szCs w:val="24"/>
        </w:rPr>
      </w:pPr>
    </w:p>
    <w:p w14:paraId="32D3556C" w14:textId="7080EFD7" w:rsidR="000B79CA" w:rsidRDefault="000B79CA" w:rsidP="00143C36">
      <w:pPr>
        <w:tabs>
          <w:tab w:val="left" w:pos="1530"/>
        </w:tabs>
        <w:spacing w:line="360" w:lineRule="auto"/>
        <w:jc w:val="both"/>
        <w:rPr>
          <w:rFonts w:ascii="Arial" w:eastAsia="Arial" w:hAnsi="Arial" w:cs="Arial"/>
          <w:bCs/>
          <w:color w:val="000000" w:themeColor="text1"/>
          <w:sz w:val="24"/>
          <w:szCs w:val="24"/>
        </w:rPr>
      </w:pPr>
    </w:p>
    <w:p w14:paraId="1D7E029E" w14:textId="77777777" w:rsidR="000B79CA" w:rsidRDefault="000B79CA" w:rsidP="00143C36">
      <w:pPr>
        <w:tabs>
          <w:tab w:val="left" w:pos="1530"/>
        </w:tabs>
        <w:spacing w:line="360" w:lineRule="auto"/>
        <w:jc w:val="both"/>
        <w:rPr>
          <w:rFonts w:ascii="Arial" w:eastAsia="Arial" w:hAnsi="Arial" w:cs="Arial"/>
          <w:bCs/>
          <w:color w:val="000000" w:themeColor="text1"/>
          <w:sz w:val="24"/>
          <w:szCs w:val="24"/>
        </w:rPr>
      </w:pPr>
    </w:p>
    <w:p w14:paraId="43751911" w14:textId="7E4F7BFC" w:rsidR="003A525D" w:rsidRDefault="003A525D" w:rsidP="003A525D">
      <w:pPr>
        <w:spacing w:line="360" w:lineRule="auto"/>
        <w:contextualSpacing/>
        <w:textAlignment w:val="baseline"/>
        <w:rPr>
          <w:sz w:val="24"/>
          <w:szCs w:val="24"/>
        </w:rPr>
      </w:pPr>
    </w:p>
    <w:p w14:paraId="4A547872" w14:textId="259D77AC" w:rsidR="003A525D" w:rsidRDefault="003A525D" w:rsidP="003A525D">
      <w:pPr>
        <w:spacing w:line="360" w:lineRule="auto"/>
        <w:contextualSpacing/>
        <w:textAlignment w:val="baseline"/>
        <w:rPr>
          <w:sz w:val="24"/>
          <w:szCs w:val="24"/>
        </w:rPr>
      </w:pPr>
    </w:p>
    <w:p w14:paraId="4FF3EB8C" w14:textId="383A9896" w:rsidR="003A525D" w:rsidRDefault="00F379AF" w:rsidP="003A525D">
      <w:pPr>
        <w:spacing w:line="360" w:lineRule="auto"/>
        <w:contextualSpacing/>
        <w:textAlignment w:val="baseline"/>
        <w:rPr>
          <w:sz w:val="24"/>
          <w:szCs w:val="24"/>
        </w:rPr>
      </w:pPr>
      <w:r w:rsidRPr="002B5730">
        <w:rPr>
          <w:noProof/>
          <w:color w:val="000000" w:themeColor="text1"/>
        </w:rPr>
        <w:lastRenderedPageBreak/>
        <w:drawing>
          <wp:anchor distT="0" distB="0" distL="114300" distR="114300" simplePos="0" relativeHeight="252134400" behindDoc="1" locked="0" layoutInCell="1" allowOverlap="1" wp14:anchorId="18418C80" wp14:editId="1A3E2BB7">
            <wp:simplePos x="0" y="0"/>
            <wp:positionH relativeFrom="page">
              <wp:align>left</wp:align>
            </wp:positionH>
            <wp:positionV relativeFrom="paragraph">
              <wp:posOffset>-1080460</wp:posOffset>
            </wp:positionV>
            <wp:extent cx="7550150" cy="10901665"/>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50150" cy="10901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02FD7" w14:textId="0FD9F938" w:rsidR="003A525D" w:rsidRDefault="003A525D" w:rsidP="003A525D">
      <w:pPr>
        <w:spacing w:line="360" w:lineRule="auto"/>
        <w:contextualSpacing/>
        <w:textAlignment w:val="baseline"/>
        <w:rPr>
          <w:sz w:val="24"/>
          <w:szCs w:val="24"/>
        </w:rPr>
      </w:pPr>
    </w:p>
    <w:p w14:paraId="2CCE4ECB" w14:textId="77777777" w:rsidR="003A525D" w:rsidRDefault="003A525D" w:rsidP="0068477D">
      <w:pPr>
        <w:rPr>
          <w:noProof/>
          <w:color w:val="000000" w:themeColor="text1"/>
        </w:rPr>
      </w:pPr>
    </w:p>
    <w:p w14:paraId="5D300A84" w14:textId="28740D1C" w:rsidR="00F15E2C" w:rsidRDefault="00F15E2C" w:rsidP="0068477D">
      <w:pPr>
        <w:rPr>
          <w:noProof/>
          <w:color w:val="000000" w:themeColor="text1"/>
        </w:rPr>
      </w:pPr>
    </w:p>
    <w:p w14:paraId="799F7771" w14:textId="44B5CC00" w:rsidR="002B5C26" w:rsidRDefault="00870FD9" w:rsidP="0068477D">
      <w:pPr>
        <w:rPr>
          <w:noProof/>
          <w:color w:val="000000" w:themeColor="text1"/>
        </w:rPr>
      </w:pPr>
      <w:r w:rsidRPr="002B5730">
        <w:rPr>
          <w:noProof/>
          <w:color w:val="000000" w:themeColor="text1"/>
        </w:rPr>
        <mc:AlternateContent>
          <mc:Choice Requires="wps">
            <w:drawing>
              <wp:anchor distT="0" distB="0" distL="114300" distR="114300" simplePos="0" relativeHeight="252136448" behindDoc="0" locked="0" layoutInCell="1" allowOverlap="1" wp14:anchorId="58B92077" wp14:editId="36753E9F">
                <wp:simplePos x="0" y="0"/>
                <wp:positionH relativeFrom="page">
                  <wp:posOffset>1659919</wp:posOffset>
                </wp:positionH>
                <wp:positionV relativeFrom="paragraph">
                  <wp:posOffset>275664</wp:posOffset>
                </wp:positionV>
                <wp:extent cx="4267200" cy="2433955"/>
                <wp:effectExtent l="0" t="0" r="0" b="0"/>
                <wp:wrapNone/>
                <wp:docPr id="18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67200" cy="2433955"/>
                        </a:xfrm>
                        <a:prstGeom prst="rect">
                          <a:avLst/>
                        </a:prstGeom>
                      </wps:spPr>
                      <wps:txbx>
                        <w:txbxContent>
                          <w:p w14:paraId="0B03B4CB"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EUROPE</w:t>
                            </w:r>
                          </w:p>
                          <w:p w14:paraId="283B846C" w14:textId="7A0A4446"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58B92077" id="_x0000_s1080" type="#_x0000_t202" style="position:absolute;margin-left:130.7pt;margin-top:21.7pt;width:336pt;height:191.65pt;z-index:25213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" filled="f" stroked="f">
                <v:textbox inset="2.30908mm,1.1546mm,2.30908mm,1.1546mm">
                  <w:txbxContent>
                    <w:p w14:paraId="0B03B4CB"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EUROPE</w:t>
                      </w:r>
                    </w:p>
                    <w:p w14:paraId="283B846C" w14:textId="7A0A4446"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14B39855" w14:textId="44B1993B" w:rsidR="002B5C26" w:rsidRDefault="002B5C26" w:rsidP="0068477D">
      <w:pPr>
        <w:rPr>
          <w:noProof/>
          <w:color w:val="000000" w:themeColor="text1"/>
        </w:rPr>
      </w:pPr>
    </w:p>
    <w:p w14:paraId="1AFBC2BA" w14:textId="22A96F31" w:rsidR="002B5C26" w:rsidRDefault="002B5C26" w:rsidP="0068477D">
      <w:pPr>
        <w:rPr>
          <w:noProof/>
          <w:color w:val="000000" w:themeColor="text1"/>
        </w:rPr>
      </w:pPr>
    </w:p>
    <w:p w14:paraId="3DADB384" w14:textId="05A36A26" w:rsidR="00C77616" w:rsidRDefault="00C77616" w:rsidP="0068477D">
      <w:pPr>
        <w:rPr>
          <w:rFonts w:ascii="Arial" w:eastAsia="Arial" w:hAnsi="Arial" w:cs="Arial"/>
          <w:color w:val="000000" w:themeColor="text1"/>
          <w:sz w:val="24"/>
          <w:szCs w:val="24"/>
        </w:rPr>
      </w:pPr>
    </w:p>
    <w:p w14:paraId="31F1F98B" w14:textId="5A3E6785" w:rsidR="00C77616" w:rsidRDefault="00C77616" w:rsidP="0068477D">
      <w:pPr>
        <w:rPr>
          <w:rFonts w:ascii="Arial" w:eastAsia="Arial" w:hAnsi="Arial" w:cs="Arial"/>
          <w:color w:val="000000" w:themeColor="text1"/>
          <w:sz w:val="24"/>
          <w:szCs w:val="24"/>
        </w:rPr>
      </w:pPr>
    </w:p>
    <w:p w14:paraId="0499C2B8" w14:textId="5AEFCFB4" w:rsidR="00C77616" w:rsidRDefault="00C77616" w:rsidP="0068477D">
      <w:pPr>
        <w:rPr>
          <w:rFonts w:ascii="Arial" w:eastAsia="Arial" w:hAnsi="Arial" w:cs="Arial"/>
          <w:color w:val="000000" w:themeColor="text1"/>
          <w:sz w:val="24"/>
          <w:szCs w:val="24"/>
        </w:rPr>
      </w:pPr>
    </w:p>
    <w:p w14:paraId="0232ACA7" w14:textId="6936DC62" w:rsidR="009D1168" w:rsidRDefault="009D1168" w:rsidP="0068477D">
      <w:pPr>
        <w:rPr>
          <w:rFonts w:ascii="Arial" w:eastAsia="Arial" w:hAnsi="Arial" w:cs="Arial"/>
          <w:color w:val="000000" w:themeColor="text1"/>
          <w:sz w:val="24"/>
          <w:szCs w:val="24"/>
        </w:rPr>
      </w:pPr>
    </w:p>
    <w:p w14:paraId="09BA7F41" w14:textId="15E21D43" w:rsidR="00E45E28" w:rsidRPr="002B5730" w:rsidRDefault="00E45E28">
      <w:pPr>
        <w:rPr>
          <w:color w:val="000000" w:themeColor="text1"/>
        </w:rPr>
      </w:pPr>
    </w:p>
    <w:p w14:paraId="5B398782" w14:textId="7C09461C" w:rsidR="00E45E28" w:rsidRPr="002B5730" w:rsidRDefault="00E45E28">
      <w:pPr>
        <w:rPr>
          <w:color w:val="000000" w:themeColor="text1"/>
        </w:rPr>
      </w:pPr>
    </w:p>
    <w:p w14:paraId="3C69F33A" w14:textId="6E866B16" w:rsidR="00473C99" w:rsidRDefault="00473C99">
      <w:pPr>
        <w:rPr>
          <w:color w:val="000000" w:themeColor="text1"/>
        </w:rPr>
      </w:pPr>
    </w:p>
    <w:p w14:paraId="7FD00310" w14:textId="10B3BA3C" w:rsidR="00912B14" w:rsidRDefault="00912B14">
      <w:pPr>
        <w:rPr>
          <w:color w:val="000000" w:themeColor="text1"/>
        </w:rPr>
      </w:pPr>
    </w:p>
    <w:p w14:paraId="2CD76DEA" w14:textId="2C6975FD" w:rsidR="00912B14" w:rsidRDefault="00912B14">
      <w:pPr>
        <w:rPr>
          <w:color w:val="000000" w:themeColor="text1"/>
        </w:rPr>
      </w:pPr>
    </w:p>
    <w:p w14:paraId="543D1532" w14:textId="5DE2C7EC" w:rsidR="00912B14" w:rsidRDefault="00912B14">
      <w:pPr>
        <w:rPr>
          <w:color w:val="000000" w:themeColor="text1"/>
        </w:rPr>
      </w:pPr>
    </w:p>
    <w:p w14:paraId="65F730E5" w14:textId="273A2D9F" w:rsidR="00912B14" w:rsidRDefault="00870FD9">
      <w:pPr>
        <w:rPr>
          <w:color w:val="000000" w:themeColor="text1"/>
        </w:rPr>
      </w:pPr>
      <w:r w:rsidRPr="002B5730">
        <w:rPr>
          <w:noProof/>
          <w:color w:val="000000" w:themeColor="text1"/>
        </w:rPr>
        <w:drawing>
          <wp:anchor distT="0" distB="0" distL="114300" distR="114300" simplePos="0" relativeHeight="252139520" behindDoc="0" locked="0" layoutInCell="1" allowOverlap="1" wp14:anchorId="5B37B19D" wp14:editId="44FF2CC7">
            <wp:simplePos x="0" y="0"/>
            <wp:positionH relativeFrom="page">
              <wp:posOffset>2413428</wp:posOffset>
            </wp:positionH>
            <wp:positionV relativeFrom="paragraph">
              <wp:posOffset>232336</wp:posOffset>
            </wp:positionV>
            <wp:extent cx="3044825" cy="1973580"/>
            <wp:effectExtent l="38100" t="38100" r="98425" b="10287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4825" cy="197358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6CF0A1D" w14:textId="5008A193" w:rsidR="00912B14" w:rsidRDefault="00912B14">
      <w:pPr>
        <w:rPr>
          <w:color w:val="000000" w:themeColor="text1"/>
        </w:rPr>
      </w:pPr>
    </w:p>
    <w:p w14:paraId="5BC2C511" w14:textId="759F193D" w:rsidR="00912B14" w:rsidRDefault="00912B14">
      <w:pPr>
        <w:rPr>
          <w:color w:val="000000" w:themeColor="text1"/>
        </w:rPr>
      </w:pPr>
    </w:p>
    <w:p w14:paraId="6D214B1E" w14:textId="4A7D38C8" w:rsidR="00912B14" w:rsidRDefault="00912B14">
      <w:pPr>
        <w:rPr>
          <w:color w:val="000000" w:themeColor="text1"/>
        </w:rPr>
      </w:pPr>
    </w:p>
    <w:p w14:paraId="0B7A54BF" w14:textId="69A961B7" w:rsidR="00912B14" w:rsidRPr="002B5730" w:rsidRDefault="00912B14">
      <w:pPr>
        <w:rPr>
          <w:color w:val="000000" w:themeColor="text1"/>
        </w:rPr>
      </w:pPr>
    </w:p>
    <w:p w14:paraId="0E53F150" w14:textId="13DBB9F3" w:rsidR="00A63DF1" w:rsidRPr="002B5730" w:rsidRDefault="00A63DF1" w:rsidP="00A63DF1">
      <w:pPr>
        <w:rPr>
          <w:color w:val="000000" w:themeColor="text1"/>
        </w:rPr>
      </w:pPr>
    </w:p>
    <w:p w14:paraId="455D47E1" w14:textId="079C7E54" w:rsidR="00A63DF1" w:rsidRPr="002B5730" w:rsidRDefault="00A63DF1" w:rsidP="00A63DF1">
      <w:pPr>
        <w:rPr>
          <w:color w:val="000000" w:themeColor="text1"/>
        </w:rPr>
      </w:pPr>
    </w:p>
    <w:p w14:paraId="269B56F6" w14:textId="60B2CD5F" w:rsidR="00A63DF1" w:rsidRPr="002B5730" w:rsidRDefault="00A63DF1" w:rsidP="00A63DF1">
      <w:pPr>
        <w:rPr>
          <w:color w:val="000000" w:themeColor="text1"/>
        </w:rPr>
      </w:pPr>
    </w:p>
    <w:p w14:paraId="3063D523" w14:textId="5B954C76" w:rsidR="00A63DF1" w:rsidRPr="002B5730" w:rsidRDefault="00A63DF1" w:rsidP="00A63DF1">
      <w:pPr>
        <w:rPr>
          <w:color w:val="000000" w:themeColor="text1"/>
        </w:rPr>
      </w:pPr>
    </w:p>
    <w:p w14:paraId="00F47B48" w14:textId="59E7A88E" w:rsidR="00A63DF1" w:rsidRPr="002B5730" w:rsidRDefault="00A63DF1" w:rsidP="00A63DF1">
      <w:pPr>
        <w:rPr>
          <w:color w:val="000000" w:themeColor="text1"/>
        </w:rPr>
      </w:pPr>
    </w:p>
    <w:p w14:paraId="3E2A2B49" w14:textId="7FF9BC6C" w:rsidR="00A63DF1" w:rsidRPr="002B5730" w:rsidRDefault="00A63DF1" w:rsidP="00A63DF1">
      <w:pPr>
        <w:rPr>
          <w:color w:val="000000" w:themeColor="text1"/>
        </w:rPr>
      </w:pPr>
    </w:p>
    <w:p w14:paraId="72CB56DA" w14:textId="50B46DF3" w:rsidR="00A63DF1" w:rsidRPr="002B5730" w:rsidRDefault="00A63DF1" w:rsidP="00A63DF1">
      <w:pPr>
        <w:rPr>
          <w:color w:val="000000" w:themeColor="text1"/>
        </w:rPr>
      </w:pPr>
    </w:p>
    <w:p w14:paraId="7DCFCB7F" w14:textId="6DC4A6EE" w:rsidR="00A63DF1" w:rsidRPr="002B5730" w:rsidRDefault="00A63DF1" w:rsidP="00A63DF1">
      <w:pPr>
        <w:rPr>
          <w:color w:val="000000" w:themeColor="text1"/>
        </w:rPr>
      </w:pPr>
    </w:p>
    <w:p w14:paraId="27BED354" w14:textId="2DA1A14F" w:rsidR="00A63DF1" w:rsidRPr="002B5730" w:rsidRDefault="00676DE5" w:rsidP="00676DE5">
      <w:pPr>
        <w:tabs>
          <w:tab w:val="left" w:pos="9060"/>
        </w:tabs>
        <w:rPr>
          <w:color w:val="000000" w:themeColor="text1"/>
        </w:rPr>
      </w:pPr>
      <w:r>
        <w:rPr>
          <w:color w:val="000000" w:themeColor="text1"/>
        </w:rPr>
        <w:tab/>
      </w:r>
    </w:p>
    <w:p w14:paraId="5D18D689" w14:textId="77777777" w:rsidR="00143C36" w:rsidRDefault="00143C36" w:rsidP="0061645E">
      <w:pPr>
        <w:spacing w:line="360" w:lineRule="auto"/>
        <w:textAlignment w:val="baseline"/>
        <w:rPr>
          <w:rFonts w:ascii="Arial" w:hAnsi="Arial" w:cs="Arial"/>
          <w:b/>
          <w:bCs/>
          <w:sz w:val="24"/>
          <w:szCs w:val="24"/>
        </w:rPr>
      </w:pPr>
    </w:p>
    <w:p w14:paraId="6ACB1258" w14:textId="09E624A7" w:rsidR="00E913AE" w:rsidRPr="0061645E" w:rsidRDefault="00E913AE" w:rsidP="0061645E">
      <w:pPr>
        <w:spacing w:line="360" w:lineRule="auto"/>
        <w:textAlignment w:val="baseline"/>
        <w:rPr>
          <w:rFonts w:ascii="Arial" w:hAnsi="Arial" w:cs="Arial"/>
          <w:b/>
          <w:bCs/>
          <w:sz w:val="24"/>
          <w:szCs w:val="24"/>
        </w:rPr>
      </w:pPr>
      <w:r>
        <w:rPr>
          <w:rFonts w:ascii="Arial" w:hAnsi="Arial" w:cs="Arial"/>
          <w:b/>
          <w:bCs/>
          <w:sz w:val="24"/>
          <w:szCs w:val="24"/>
        </w:rPr>
        <w:t>Europe</w:t>
      </w:r>
      <w:r w:rsidRPr="0022076A">
        <w:rPr>
          <w:rFonts w:ascii="Arial" w:hAnsi="Arial" w:cs="Arial"/>
          <w:b/>
          <w:bCs/>
          <w:sz w:val="24"/>
          <w:szCs w:val="24"/>
        </w:rPr>
        <w:t xml:space="preserve"> </w:t>
      </w:r>
      <w:r w:rsidR="00912B14">
        <w:rPr>
          <w:rFonts w:ascii="Arial" w:hAnsi="Arial" w:cs="Arial"/>
          <w:b/>
          <w:bCs/>
          <w:sz w:val="24"/>
          <w:szCs w:val="24"/>
        </w:rPr>
        <w:t>Vinyl Ester</w:t>
      </w:r>
      <w:r>
        <w:rPr>
          <w:rFonts w:ascii="Arial" w:hAnsi="Arial" w:cs="Arial"/>
          <w:b/>
          <w:bCs/>
          <w:sz w:val="24"/>
          <w:szCs w:val="24"/>
        </w:rPr>
        <w:t xml:space="preserve"> Resin </w:t>
      </w:r>
      <w:r w:rsidRPr="00257590">
        <w:rPr>
          <w:rFonts w:ascii="Arial" w:hAnsi="Arial" w:cs="Arial"/>
          <w:b/>
          <w:bCs/>
          <w:sz w:val="24"/>
          <w:szCs w:val="24"/>
        </w:rPr>
        <w:t>Capacity</w:t>
      </w:r>
      <w:r w:rsidR="008D1421">
        <w:rPr>
          <w:rFonts w:ascii="Arial" w:hAnsi="Arial" w:cs="Arial"/>
          <w:b/>
          <w:bCs/>
          <w:sz w:val="24"/>
          <w:szCs w:val="24"/>
        </w:rPr>
        <w:t xml:space="preserve"> &amp;</w:t>
      </w:r>
      <w:r w:rsidRPr="00257590">
        <w:rPr>
          <w:rFonts w:ascii="Arial" w:hAnsi="Arial" w:cs="Arial"/>
          <w:b/>
          <w:bCs/>
          <w:sz w:val="24"/>
          <w:szCs w:val="24"/>
        </w:rPr>
        <w:t xml:space="preserve"> Production</w:t>
      </w:r>
      <w:r>
        <w:rPr>
          <w:rFonts w:ascii="Arial" w:hAnsi="Arial" w:cs="Arial"/>
          <w:b/>
          <w:bCs/>
          <w:sz w:val="24"/>
          <w:szCs w:val="24"/>
        </w:rPr>
        <w:t>, By Volume, 2015 - 2030F (</w:t>
      </w:r>
      <w:r w:rsidR="007C5B32">
        <w:rPr>
          <w:rFonts w:ascii="Arial" w:hAnsi="Arial" w:cs="Arial"/>
          <w:b/>
          <w:bCs/>
          <w:sz w:val="24"/>
          <w:szCs w:val="24"/>
        </w:rPr>
        <w:t>000’</w:t>
      </w:r>
      <w:r>
        <w:rPr>
          <w:rFonts w:ascii="Arial" w:hAnsi="Arial" w:cs="Arial"/>
          <w:b/>
          <w:bCs/>
          <w:sz w:val="24"/>
          <w:szCs w:val="24"/>
        </w:rPr>
        <w:t xml:space="preserve"> Tonnes) </w:t>
      </w:r>
      <w:r w:rsidRPr="0061645E">
        <w:rPr>
          <w:rFonts w:ascii="Arial" w:hAnsi="Arial" w:cs="Arial"/>
          <w:b/>
          <w:bCs/>
          <w:noProof/>
          <w:sz w:val="24"/>
          <w:szCs w:val="24"/>
        </w:rPr>
        <mc:AlternateContent>
          <mc:Choice Requires="wps">
            <w:drawing>
              <wp:anchor distT="0" distB="0" distL="114300" distR="114300" simplePos="0" relativeHeight="252443648" behindDoc="0" locked="0" layoutInCell="1" allowOverlap="1" wp14:anchorId="4048BB70" wp14:editId="414B84B7">
                <wp:simplePos x="0" y="0"/>
                <wp:positionH relativeFrom="column">
                  <wp:posOffset>5187315</wp:posOffset>
                </wp:positionH>
                <wp:positionV relativeFrom="paragraph">
                  <wp:posOffset>2807335</wp:posOffset>
                </wp:positionV>
                <wp:extent cx="1280160" cy="292735"/>
                <wp:effectExtent l="0" t="0" r="0" b="0"/>
                <wp:wrapNone/>
                <wp:docPr id="16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B3EB885" w14:textId="77777777" w:rsidR="00E913AE" w:rsidRPr="005858C1" w:rsidRDefault="00E913AE" w:rsidP="00E913A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4048BB70" id="_x0000_s1081" type="#_x0000_t202" style="position:absolute;margin-left:408.45pt;margin-top:221.05pt;width:100.8pt;height:23.0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" filled="f" stroked="f">
                <v:textbox style="mso-fit-shape-to-text:t">
                  <w:txbxContent>
                    <w:p w14:paraId="3B3EB885" w14:textId="77777777" w:rsidR="00E913AE" w:rsidRPr="005858C1" w:rsidRDefault="00E913AE" w:rsidP="00E913A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74276639" w14:textId="2F287E5F" w:rsidR="00E913AE" w:rsidRDefault="00E913AE" w:rsidP="00E913AE">
      <w:pPr>
        <w:rPr>
          <w:rFonts w:ascii="Arial" w:hAnsi="Arial" w:cs="Arial"/>
          <w:sz w:val="24"/>
          <w:szCs w:val="24"/>
        </w:rPr>
      </w:pPr>
      <w:r w:rsidRPr="002B5730">
        <w:rPr>
          <w:noProof/>
          <w:color w:val="000000" w:themeColor="text1"/>
        </w:rPr>
        <w:drawing>
          <wp:inline distT="0" distB="0" distL="0" distR="0" wp14:anchorId="3F84CB7E" wp14:editId="236C8E52">
            <wp:extent cx="6457950" cy="2353102"/>
            <wp:effectExtent l="0" t="0" r="0" b="0"/>
            <wp:docPr id="193" name="Chart 193">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bl>
      <w:tblPr>
        <w:tblpPr w:leftFromText="180" w:rightFromText="180" w:vertAnchor="text" w:horzAnchor="margin" w:tblpY="197"/>
        <w:tblW w:w="10098" w:type="dxa"/>
        <w:tblLook w:val="04A0" w:firstRow="1" w:lastRow="0" w:firstColumn="1" w:lastColumn="0" w:noHBand="0" w:noVBand="1"/>
      </w:tblPr>
      <w:tblGrid>
        <w:gridCol w:w="5151"/>
        <w:gridCol w:w="1566"/>
        <w:gridCol w:w="1566"/>
        <w:gridCol w:w="1815"/>
      </w:tblGrid>
      <w:tr w:rsidR="00881A72" w:rsidRPr="008D1421" w14:paraId="2B840251" w14:textId="77777777" w:rsidTr="00881A72">
        <w:trPr>
          <w:trHeight w:val="337"/>
        </w:trPr>
        <w:tc>
          <w:tcPr>
            <w:tcW w:w="5151"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0B8BA14C" w14:textId="06E67901" w:rsidR="00E913AE" w:rsidRPr="007B2784" w:rsidRDefault="00E913AE" w:rsidP="00881A72">
            <w:pPr>
              <w:spacing w:after="0" w:line="240" w:lineRule="auto"/>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Company</w:t>
            </w:r>
            <w:r w:rsidR="007C5B32" w:rsidRPr="007B2784">
              <w:rPr>
                <w:rFonts w:ascii="Arial" w:eastAsia="Times New Roman" w:hAnsi="Arial" w:cs="Arial"/>
                <w:color w:val="FFFFFF" w:themeColor="background1"/>
                <w:lang w:val="en-US"/>
              </w:rPr>
              <w:t xml:space="preserve"> </w:t>
            </w:r>
          </w:p>
        </w:tc>
        <w:tc>
          <w:tcPr>
            <w:tcW w:w="1566" w:type="dxa"/>
            <w:tcBorders>
              <w:top w:val="single" w:sz="4" w:space="0" w:color="auto"/>
              <w:left w:val="nil"/>
              <w:bottom w:val="single" w:sz="4" w:space="0" w:color="auto"/>
              <w:right w:val="single" w:sz="4" w:space="0" w:color="auto"/>
            </w:tcBorders>
            <w:shd w:val="clear" w:color="auto" w:fill="C00000"/>
            <w:noWrap/>
            <w:vAlign w:val="bottom"/>
            <w:hideMark/>
          </w:tcPr>
          <w:p w14:paraId="06B7A6AC" w14:textId="77777777" w:rsidR="00E913AE" w:rsidRPr="007B2784" w:rsidRDefault="00E913AE" w:rsidP="007B2784">
            <w:pPr>
              <w:spacing w:after="0" w:line="240" w:lineRule="auto"/>
              <w:jc w:val="center"/>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2015</w:t>
            </w:r>
          </w:p>
        </w:tc>
        <w:tc>
          <w:tcPr>
            <w:tcW w:w="1566" w:type="dxa"/>
            <w:tcBorders>
              <w:top w:val="single" w:sz="4" w:space="0" w:color="auto"/>
              <w:left w:val="nil"/>
              <w:bottom w:val="single" w:sz="4" w:space="0" w:color="auto"/>
              <w:right w:val="single" w:sz="4" w:space="0" w:color="auto"/>
            </w:tcBorders>
            <w:shd w:val="clear" w:color="auto" w:fill="C00000"/>
            <w:noWrap/>
            <w:vAlign w:val="bottom"/>
            <w:hideMark/>
          </w:tcPr>
          <w:p w14:paraId="4E81C197" w14:textId="77777777" w:rsidR="00E913AE" w:rsidRPr="007B2784" w:rsidRDefault="00E913AE" w:rsidP="007B2784">
            <w:pPr>
              <w:spacing w:after="0" w:line="240" w:lineRule="auto"/>
              <w:jc w:val="center"/>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2020</w:t>
            </w:r>
          </w:p>
        </w:tc>
        <w:tc>
          <w:tcPr>
            <w:tcW w:w="1815" w:type="dxa"/>
            <w:tcBorders>
              <w:top w:val="single" w:sz="4" w:space="0" w:color="auto"/>
              <w:left w:val="nil"/>
              <w:bottom w:val="single" w:sz="4" w:space="0" w:color="auto"/>
              <w:right w:val="single" w:sz="4" w:space="0" w:color="auto"/>
            </w:tcBorders>
            <w:shd w:val="clear" w:color="auto" w:fill="C00000"/>
            <w:noWrap/>
            <w:vAlign w:val="bottom"/>
            <w:hideMark/>
          </w:tcPr>
          <w:p w14:paraId="62ECA508" w14:textId="77777777" w:rsidR="00E913AE" w:rsidRPr="007B2784" w:rsidRDefault="00E913AE" w:rsidP="007B2784">
            <w:pPr>
              <w:spacing w:after="0" w:line="240" w:lineRule="auto"/>
              <w:jc w:val="center"/>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2030F</w:t>
            </w:r>
          </w:p>
        </w:tc>
      </w:tr>
      <w:tr w:rsidR="00881A72" w:rsidRPr="008D1421" w14:paraId="4F888C6B"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0259B22C" w14:textId="6D83E406" w:rsidR="00924CE7" w:rsidRPr="008D1421" w:rsidRDefault="00924CE7" w:rsidP="00881A72">
            <w:pPr>
              <w:spacing w:after="0" w:line="240" w:lineRule="auto"/>
              <w:rPr>
                <w:rFonts w:ascii="Arial" w:eastAsia="Times New Roman" w:hAnsi="Arial" w:cs="Arial"/>
                <w:color w:val="000000"/>
                <w:sz w:val="20"/>
                <w:szCs w:val="20"/>
                <w:lang w:val="en-US"/>
              </w:rPr>
            </w:pPr>
            <w:r>
              <w:rPr>
                <w:rFonts w:ascii="Arial" w:hAnsi="Arial" w:cs="Arial"/>
                <w:sz w:val="20"/>
                <w:szCs w:val="20"/>
              </w:rPr>
              <w:t>INEOS Composites</w:t>
            </w:r>
          </w:p>
        </w:tc>
        <w:tc>
          <w:tcPr>
            <w:tcW w:w="1566" w:type="dxa"/>
            <w:tcBorders>
              <w:top w:val="nil"/>
              <w:left w:val="nil"/>
              <w:bottom w:val="single" w:sz="4" w:space="0" w:color="auto"/>
              <w:right w:val="single" w:sz="4" w:space="0" w:color="auto"/>
            </w:tcBorders>
            <w:shd w:val="clear" w:color="auto" w:fill="auto"/>
            <w:noWrap/>
            <w:vAlign w:val="bottom"/>
            <w:hideMark/>
          </w:tcPr>
          <w:p w14:paraId="4615062B" w14:textId="5884B316"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0</w:t>
            </w:r>
          </w:p>
        </w:tc>
        <w:tc>
          <w:tcPr>
            <w:tcW w:w="1566" w:type="dxa"/>
            <w:tcBorders>
              <w:top w:val="nil"/>
              <w:left w:val="nil"/>
              <w:bottom w:val="single" w:sz="4" w:space="0" w:color="auto"/>
              <w:right w:val="single" w:sz="4" w:space="0" w:color="auto"/>
            </w:tcBorders>
            <w:shd w:val="clear" w:color="auto" w:fill="auto"/>
            <w:noWrap/>
            <w:vAlign w:val="bottom"/>
            <w:hideMark/>
          </w:tcPr>
          <w:p w14:paraId="2F9A84B4" w14:textId="5E1E73AD"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c>
          <w:tcPr>
            <w:tcW w:w="1815" w:type="dxa"/>
            <w:tcBorders>
              <w:top w:val="nil"/>
              <w:left w:val="nil"/>
              <w:bottom w:val="single" w:sz="4" w:space="0" w:color="auto"/>
              <w:right w:val="single" w:sz="4" w:space="0" w:color="auto"/>
            </w:tcBorders>
            <w:shd w:val="clear" w:color="auto" w:fill="auto"/>
            <w:noWrap/>
            <w:vAlign w:val="bottom"/>
            <w:hideMark/>
          </w:tcPr>
          <w:p w14:paraId="55E1B924" w14:textId="671FEE3A"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r>
      <w:tr w:rsidR="00881A72" w:rsidRPr="008D1421" w14:paraId="232C2FD8"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447FC5C1" w14:textId="77958EB1" w:rsidR="00924CE7" w:rsidRPr="008D1421" w:rsidRDefault="00924CE7" w:rsidP="00881A72">
            <w:pPr>
              <w:spacing w:after="0" w:line="240" w:lineRule="auto"/>
              <w:rPr>
                <w:rFonts w:ascii="Arial" w:eastAsia="Times New Roman" w:hAnsi="Arial" w:cs="Arial"/>
                <w:color w:val="000000"/>
                <w:sz w:val="20"/>
                <w:szCs w:val="20"/>
                <w:lang w:val="en-US"/>
              </w:rPr>
            </w:pPr>
            <w:r>
              <w:rPr>
                <w:rFonts w:ascii="Arial" w:hAnsi="Arial" w:cs="Arial"/>
                <w:sz w:val="20"/>
                <w:szCs w:val="20"/>
              </w:rPr>
              <w:t>Hexion Inc.</w:t>
            </w:r>
          </w:p>
        </w:tc>
        <w:tc>
          <w:tcPr>
            <w:tcW w:w="1566" w:type="dxa"/>
            <w:tcBorders>
              <w:top w:val="nil"/>
              <w:left w:val="nil"/>
              <w:bottom w:val="single" w:sz="4" w:space="0" w:color="auto"/>
              <w:right w:val="single" w:sz="4" w:space="0" w:color="auto"/>
            </w:tcBorders>
            <w:shd w:val="clear" w:color="auto" w:fill="auto"/>
            <w:noWrap/>
            <w:vAlign w:val="bottom"/>
            <w:hideMark/>
          </w:tcPr>
          <w:p w14:paraId="74D251A1" w14:textId="4700BA5C"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c>
          <w:tcPr>
            <w:tcW w:w="1566" w:type="dxa"/>
            <w:tcBorders>
              <w:top w:val="nil"/>
              <w:left w:val="nil"/>
              <w:bottom w:val="single" w:sz="4" w:space="0" w:color="auto"/>
              <w:right w:val="single" w:sz="4" w:space="0" w:color="auto"/>
            </w:tcBorders>
            <w:shd w:val="clear" w:color="auto" w:fill="auto"/>
            <w:noWrap/>
            <w:vAlign w:val="bottom"/>
            <w:hideMark/>
          </w:tcPr>
          <w:p w14:paraId="4392897F" w14:textId="78050F8F"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c>
          <w:tcPr>
            <w:tcW w:w="1815" w:type="dxa"/>
            <w:tcBorders>
              <w:top w:val="nil"/>
              <w:left w:val="nil"/>
              <w:bottom w:val="single" w:sz="4" w:space="0" w:color="auto"/>
              <w:right w:val="single" w:sz="4" w:space="0" w:color="auto"/>
            </w:tcBorders>
            <w:shd w:val="clear" w:color="auto" w:fill="auto"/>
            <w:noWrap/>
            <w:vAlign w:val="bottom"/>
            <w:hideMark/>
          </w:tcPr>
          <w:p w14:paraId="67B1984A" w14:textId="3AE64A00"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r>
      <w:tr w:rsidR="00881A72" w:rsidRPr="008D1421" w14:paraId="5FD93854"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71342697" w14:textId="12A300A7" w:rsidR="00924CE7" w:rsidRPr="008D1421" w:rsidRDefault="00924CE7" w:rsidP="00881A72">
            <w:pPr>
              <w:spacing w:after="0" w:line="240" w:lineRule="auto"/>
              <w:rPr>
                <w:rFonts w:ascii="Arial" w:eastAsia="Times New Roman" w:hAnsi="Arial" w:cs="Arial"/>
                <w:color w:val="000000"/>
                <w:sz w:val="20"/>
                <w:szCs w:val="20"/>
                <w:lang w:val="en-US"/>
              </w:rPr>
            </w:pPr>
            <w:r>
              <w:rPr>
                <w:rFonts w:ascii="Arial" w:hAnsi="Arial" w:cs="Arial"/>
                <w:sz w:val="20"/>
                <w:szCs w:val="20"/>
              </w:rPr>
              <w:t>Allnex group</w:t>
            </w:r>
          </w:p>
        </w:tc>
        <w:tc>
          <w:tcPr>
            <w:tcW w:w="1566" w:type="dxa"/>
            <w:tcBorders>
              <w:top w:val="nil"/>
              <w:left w:val="nil"/>
              <w:bottom w:val="single" w:sz="4" w:space="0" w:color="auto"/>
              <w:right w:val="single" w:sz="4" w:space="0" w:color="auto"/>
            </w:tcBorders>
            <w:shd w:val="clear" w:color="auto" w:fill="auto"/>
            <w:noWrap/>
            <w:vAlign w:val="bottom"/>
            <w:hideMark/>
          </w:tcPr>
          <w:p w14:paraId="78B966BD" w14:textId="4FA5829B"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566" w:type="dxa"/>
            <w:tcBorders>
              <w:top w:val="nil"/>
              <w:left w:val="nil"/>
              <w:bottom w:val="single" w:sz="4" w:space="0" w:color="auto"/>
              <w:right w:val="single" w:sz="4" w:space="0" w:color="auto"/>
            </w:tcBorders>
            <w:shd w:val="clear" w:color="auto" w:fill="auto"/>
            <w:noWrap/>
            <w:vAlign w:val="bottom"/>
            <w:hideMark/>
          </w:tcPr>
          <w:p w14:paraId="7BA75279" w14:textId="0AF30F65"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815" w:type="dxa"/>
            <w:tcBorders>
              <w:top w:val="nil"/>
              <w:left w:val="nil"/>
              <w:bottom w:val="single" w:sz="4" w:space="0" w:color="auto"/>
              <w:right w:val="single" w:sz="4" w:space="0" w:color="auto"/>
            </w:tcBorders>
            <w:shd w:val="clear" w:color="auto" w:fill="auto"/>
            <w:noWrap/>
            <w:vAlign w:val="bottom"/>
            <w:hideMark/>
          </w:tcPr>
          <w:p w14:paraId="5D13E8DC" w14:textId="4F9EE228"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r>
      <w:tr w:rsidR="00881A72" w:rsidRPr="008D1421" w14:paraId="70C8A46F"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2B52EAC0" w14:textId="0CBC73D4" w:rsidR="00924CE7" w:rsidRPr="008D1421" w:rsidRDefault="00924CE7" w:rsidP="00881A72">
            <w:pPr>
              <w:spacing w:after="0" w:line="240" w:lineRule="auto"/>
              <w:rPr>
                <w:rFonts w:ascii="Arial" w:eastAsia="Times New Roman" w:hAnsi="Arial" w:cs="Arial"/>
                <w:color w:val="000000"/>
                <w:sz w:val="20"/>
                <w:szCs w:val="20"/>
                <w:lang w:val="en-US"/>
              </w:rPr>
            </w:pPr>
            <w:r>
              <w:rPr>
                <w:rFonts w:ascii="Arial" w:hAnsi="Arial" w:cs="Arial"/>
                <w:sz w:val="20"/>
                <w:szCs w:val="20"/>
              </w:rPr>
              <w:t>Reinhold GmbH</w:t>
            </w:r>
          </w:p>
        </w:tc>
        <w:tc>
          <w:tcPr>
            <w:tcW w:w="1566" w:type="dxa"/>
            <w:tcBorders>
              <w:top w:val="nil"/>
              <w:left w:val="nil"/>
              <w:bottom w:val="single" w:sz="4" w:space="0" w:color="auto"/>
              <w:right w:val="single" w:sz="4" w:space="0" w:color="auto"/>
            </w:tcBorders>
            <w:shd w:val="clear" w:color="auto" w:fill="auto"/>
            <w:noWrap/>
            <w:vAlign w:val="bottom"/>
            <w:hideMark/>
          </w:tcPr>
          <w:p w14:paraId="2704815F" w14:textId="2E5498E3"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566" w:type="dxa"/>
            <w:tcBorders>
              <w:top w:val="nil"/>
              <w:left w:val="nil"/>
              <w:bottom w:val="single" w:sz="4" w:space="0" w:color="auto"/>
              <w:right w:val="single" w:sz="4" w:space="0" w:color="auto"/>
            </w:tcBorders>
            <w:shd w:val="clear" w:color="auto" w:fill="auto"/>
            <w:noWrap/>
            <w:vAlign w:val="bottom"/>
            <w:hideMark/>
          </w:tcPr>
          <w:p w14:paraId="72E3E722" w14:textId="2CAB0087"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815" w:type="dxa"/>
            <w:tcBorders>
              <w:top w:val="nil"/>
              <w:left w:val="nil"/>
              <w:bottom w:val="single" w:sz="4" w:space="0" w:color="auto"/>
              <w:right w:val="single" w:sz="4" w:space="0" w:color="auto"/>
            </w:tcBorders>
            <w:shd w:val="clear" w:color="auto" w:fill="auto"/>
            <w:noWrap/>
            <w:vAlign w:val="bottom"/>
            <w:hideMark/>
          </w:tcPr>
          <w:p w14:paraId="2C270A73" w14:textId="2D1B1A0E"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r>
      <w:tr w:rsidR="00881A72" w:rsidRPr="008D1421" w14:paraId="39BFB2A3"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5C591B2D" w14:textId="03CEE11C" w:rsidR="00924CE7" w:rsidRPr="008D1421" w:rsidRDefault="00924CE7" w:rsidP="00881A72">
            <w:pPr>
              <w:spacing w:after="0" w:line="240" w:lineRule="auto"/>
              <w:rPr>
                <w:rFonts w:ascii="Arial" w:eastAsia="Times New Roman" w:hAnsi="Arial" w:cs="Arial"/>
                <w:color w:val="000000"/>
                <w:sz w:val="20"/>
                <w:szCs w:val="20"/>
                <w:lang w:val="en-US"/>
              </w:rPr>
            </w:pPr>
            <w:r>
              <w:rPr>
                <w:rFonts w:ascii="Arial" w:hAnsi="Arial" w:cs="Arial"/>
                <w:sz w:val="20"/>
                <w:szCs w:val="20"/>
              </w:rPr>
              <w:t>Scott Bader Company Ltd.</w:t>
            </w:r>
          </w:p>
        </w:tc>
        <w:tc>
          <w:tcPr>
            <w:tcW w:w="1566" w:type="dxa"/>
            <w:tcBorders>
              <w:top w:val="nil"/>
              <w:left w:val="nil"/>
              <w:bottom w:val="single" w:sz="4" w:space="0" w:color="auto"/>
              <w:right w:val="single" w:sz="4" w:space="0" w:color="auto"/>
            </w:tcBorders>
            <w:shd w:val="clear" w:color="auto" w:fill="auto"/>
            <w:noWrap/>
            <w:vAlign w:val="bottom"/>
            <w:hideMark/>
          </w:tcPr>
          <w:p w14:paraId="61747A11" w14:textId="78C777FE"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566" w:type="dxa"/>
            <w:tcBorders>
              <w:top w:val="nil"/>
              <w:left w:val="nil"/>
              <w:bottom w:val="single" w:sz="4" w:space="0" w:color="auto"/>
              <w:right w:val="single" w:sz="4" w:space="0" w:color="auto"/>
            </w:tcBorders>
            <w:shd w:val="clear" w:color="auto" w:fill="auto"/>
            <w:noWrap/>
            <w:vAlign w:val="bottom"/>
            <w:hideMark/>
          </w:tcPr>
          <w:p w14:paraId="4C7BCD85" w14:textId="7063E5FF"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815" w:type="dxa"/>
            <w:tcBorders>
              <w:top w:val="nil"/>
              <w:left w:val="nil"/>
              <w:bottom w:val="single" w:sz="4" w:space="0" w:color="auto"/>
              <w:right w:val="single" w:sz="4" w:space="0" w:color="auto"/>
            </w:tcBorders>
            <w:shd w:val="clear" w:color="auto" w:fill="auto"/>
            <w:noWrap/>
            <w:vAlign w:val="bottom"/>
            <w:hideMark/>
          </w:tcPr>
          <w:p w14:paraId="44883E02" w14:textId="6FCA1ABF"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r>
      <w:tr w:rsidR="002B1115" w:rsidRPr="008D1421" w14:paraId="50F81B49"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tcPr>
          <w:p w14:paraId="54CA9735" w14:textId="74111A2D" w:rsidR="002B1115" w:rsidRPr="008D1421" w:rsidRDefault="002B1115" w:rsidP="00881A72">
            <w:pPr>
              <w:spacing w:after="0" w:line="240" w:lineRule="auto"/>
              <w:rPr>
                <w:rFonts w:ascii="Arial" w:hAnsi="Arial" w:cs="Arial"/>
                <w:color w:val="000000"/>
                <w:sz w:val="20"/>
                <w:szCs w:val="20"/>
              </w:rPr>
            </w:pPr>
            <w:r>
              <w:rPr>
                <w:rFonts w:ascii="Arial" w:hAnsi="Arial" w:cs="Arial"/>
                <w:color w:val="000000"/>
                <w:sz w:val="20"/>
                <w:szCs w:val="20"/>
              </w:rPr>
              <w:t>Others</w:t>
            </w:r>
          </w:p>
        </w:tc>
        <w:tc>
          <w:tcPr>
            <w:tcW w:w="1566" w:type="dxa"/>
            <w:tcBorders>
              <w:top w:val="nil"/>
              <w:left w:val="nil"/>
              <w:bottom w:val="single" w:sz="4" w:space="0" w:color="auto"/>
              <w:right w:val="single" w:sz="4" w:space="0" w:color="auto"/>
            </w:tcBorders>
            <w:shd w:val="clear" w:color="auto" w:fill="auto"/>
            <w:noWrap/>
            <w:vAlign w:val="bottom"/>
          </w:tcPr>
          <w:p w14:paraId="7B17A68A" w14:textId="56F50704" w:rsidR="002B1115" w:rsidRPr="008D1421" w:rsidRDefault="002B1115" w:rsidP="007B2784">
            <w:pPr>
              <w:spacing w:after="0" w:line="240" w:lineRule="auto"/>
              <w:jc w:val="center"/>
              <w:rPr>
                <w:rFonts w:ascii="Arial" w:hAnsi="Arial" w:cs="Arial"/>
                <w:sz w:val="20"/>
                <w:szCs w:val="20"/>
              </w:rPr>
            </w:pPr>
            <w:r>
              <w:rPr>
                <w:rFonts w:ascii="Calibri" w:hAnsi="Calibri"/>
                <w:color w:val="000000"/>
              </w:rPr>
              <w:t>118</w:t>
            </w:r>
          </w:p>
        </w:tc>
        <w:tc>
          <w:tcPr>
            <w:tcW w:w="1566" w:type="dxa"/>
            <w:tcBorders>
              <w:top w:val="nil"/>
              <w:left w:val="nil"/>
              <w:bottom w:val="single" w:sz="4" w:space="0" w:color="auto"/>
              <w:right w:val="single" w:sz="4" w:space="0" w:color="auto"/>
            </w:tcBorders>
            <w:shd w:val="clear" w:color="auto" w:fill="auto"/>
            <w:noWrap/>
            <w:vAlign w:val="bottom"/>
          </w:tcPr>
          <w:p w14:paraId="555CF79D" w14:textId="111AFA40" w:rsidR="002B1115" w:rsidRPr="008D1421" w:rsidRDefault="002B1115" w:rsidP="007B2784">
            <w:pPr>
              <w:spacing w:after="0" w:line="240" w:lineRule="auto"/>
              <w:jc w:val="center"/>
              <w:rPr>
                <w:rFonts w:ascii="Arial" w:hAnsi="Arial" w:cs="Arial"/>
                <w:sz w:val="20"/>
                <w:szCs w:val="20"/>
              </w:rPr>
            </w:pPr>
            <w:r>
              <w:rPr>
                <w:rFonts w:ascii="Calibri" w:hAnsi="Calibri"/>
                <w:color w:val="000000"/>
              </w:rPr>
              <w:t>93</w:t>
            </w:r>
          </w:p>
        </w:tc>
        <w:tc>
          <w:tcPr>
            <w:tcW w:w="1815" w:type="dxa"/>
            <w:tcBorders>
              <w:top w:val="nil"/>
              <w:left w:val="nil"/>
              <w:bottom w:val="single" w:sz="4" w:space="0" w:color="auto"/>
              <w:right w:val="single" w:sz="4" w:space="0" w:color="auto"/>
            </w:tcBorders>
            <w:shd w:val="clear" w:color="auto" w:fill="auto"/>
            <w:noWrap/>
            <w:vAlign w:val="bottom"/>
          </w:tcPr>
          <w:p w14:paraId="6A94290F" w14:textId="52FF1BE7" w:rsidR="002B1115" w:rsidRPr="008D1421" w:rsidRDefault="002B1115" w:rsidP="007B2784">
            <w:pPr>
              <w:spacing w:after="0" w:line="240" w:lineRule="auto"/>
              <w:jc w:val="center"/>
              <w:rPr>
                <w:rFonts w:ascii="Arial" w:hAnsi="Arial" w:cs="Arial"/>
                <w:sz w:val="20"/>
                <w:szCs w:val="20"/>
              </w:rPr>
            </w:pPr>
            <w:r>
              <w:rPr>
                <w:rFonts w:ascii="Calibri" w:hAnsi="Calibri"/>
                <w:color w:val="000000"/>
              </w:rPr>
              <w:t>93</w:t>
            </w:r>
          </w:p>
        </w:tc>
      </w:tr>
      <w:tr w:rsidR="00881A72" w:rsidRPr="008D1421" w14:paraId="1A725EAB"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C00000"/>
            <w:noWrap/>
            <w:vAlign w:val="bottom"/>
            <w:hideMark/>
          </w:tcPr>
          <w:p w14:paraId="0A34DDE0" w14:textId="77777777" w:rsidR="002B1115" w:rsidRPr="007B2784" w:rsidRDefault="002B1115" w:rsidP="00881A72">
            <w:pPr>
              <w:spacing w:after="0" w:line="240" w:lineRule="auto"/>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Total</w:t>
            </w:r>
          </w:p>
        </w:tc>
        <w:tc>
          <w:tcPr>
            <w:tcW w:w="1566" w:type="dxa"/>
            <w:tcBorders>
              <w:top w:val="nil"/>
              <w:left w:val="nil"/>
              <w:bottom w:val="single" w:sz="4" w:space="0" w:color="auto"/>
              <w:right w:val="single" w:sz="4" w:space="0" w:color="auto"/>
            </w:tcBorders>
            <w:shd w:val="clear" w:color="auto" w:fill="C00000"/>
            <w:noWrap/>
            <w:vAlign w:val="bottom"/>
            <w:hideMark/>
          </w:tcPr>
          <w:p w14:paraId="293098DE" w14:textId="47A3CED3" w:rsidR="002B1115" w:rsidRPr="007B2784" w:rsidRDefault="002B1115" w:rsidP="007B2784">
            <w:pPr>
              <w:spacing w:after="0" w:line="240" w:lineRule="auto"/>
              <w:jc w:val="center"/>
              <w:rPr>
                <w:rFonts w:ascii="Arial" w:eastAsia="Times New Roman" w:hAnsi="Arial" w:cs="Arial"/>
                <w:color w:val="FFFFFF" w:themeColor="background1"/>
                <w:lang w:val="en-US"/>
              </w:rPr>
            </w:pPr>
            <w:r w:rsidRPr="007B2784">
              <w:rPr>
                <w:rFonts w:ascii="Arial" w:hAnsi="Arial" w:cs="Arial"/>
              </w:rPr>
              <w:t>208</w:t>
            </w:r>
          </w:p>
        </w:tc>
        <w:tc>
          <w:tcPr>
            <w:tcW w:w="1566" w:type="dxa"/>
            <w:tcBorders>
              <w:top w:val="nil"/>
              <w:left w:val="nil"/>
              <w:bottom w:val="single" w:sz="4" w:space="0" w:color="auto"/>
              <w:right w:val="single" w:sz="4" w:space="0" w:color="auto"/>
            </w:tcBorders>
            <w:shd w:val="clear" w:color="auto" w:fill="C00000"/>
            <w:noWrap/>
            <w:vAlign w:val="bottom"/>
            <w:hideMark/>
          </w:tcPr>
          <w:p w14:paraId="486542DB" w14:textId="73E6F3A9" w:rsidR="002B1115" w:rsidRPr="007B2784" w:rsidRDefault="002B1115" w:rsidP="007B2784">
            <w:pPr>
              <w:spacing w:after="0" w:line="240" w:lineRule="auto"/>
              <w:jc w:val="center"/>
              <w:rPr>
                <w:rFonts w:ascii="Arial" w:eastAsia="Times New Roman" w:hAnsi="Arial" w:cs="Arial"/>
                <w:color w:val="FFFFFF" w:themeColor="background1"/>
                <w:lang w:val="en-US"/>
              </w:rPr>
            </w:pPr>
            <w:r w:rsidRPr="007B2784">
              <w:rPr>
                <w:rFonts w:ascii="Arial" w:hAnsi="Arial" w:cs="Arial"/>
              </w:rPr>
              <w:t>213</w:t>
            </w:r>
          </w:p>
        </w:tc>
        <w:tc>
          <w:tcPr>
            <w:tcW w:w="1815" w:type="dxa"/>
            <w:tcBorders>
              <w:top w:val="nil"/>
              <w:left w:val="nil"/>
              <w:bottom w:val="single" w:sz="4" w:space="0" w:color="auto"/>
              <w:right w:val="single" w:sz="4" w:space="0" w:color="auto"/>
            </w:tcBorders>
            <w:shd w:val="clear" w:color="auto" w:fill="C00000"/>
            <w:noWrap/>
            <w:vAlign w:val="bottom"/>
            <w:hideMark/>
          </w:tcPr>
          <w:p w14:paraId="6FC2ACF6" w14:textId="741B53FC" w:rsidR="002B1115" w:rsidRPr="007B2784" w:rsidRDefault="002B1115" w:rsidP="007B2784">
            <w:pPr>
              <w:spacing w:after="0" w:line="240" w:lineRule="auto"/>
              <w:jc w:val="center"/>
              <w:rPr>
                <w:rFonts w:ascii="Arial" w:eastAsia="Times New Roman" w:hAnsi="Arial" w:cs="Arial"/>
                <w:color w:val="FFFFFF" w:themeColor="background1"/>
                <w:lang w:val="en-US"/>
              </w:rPr>
            </w:pPr>
            <w:r w:rsidRPr="007B2784">
              <w:rPr>
                <w:rFonts w:ascii="Arial" w:hAnsi="Arial" w:cs="Arial"/>
              </w:rPr>
              <w:t>213</w:t>
            </w:r>
          </w:p>
        </w:tc>
      </w:tr>
    </w:tbl>
    <w:p w14:paraId="30A67EFE" w14:textId="7EB2FEA1" w:rsidR="00E913AE" w:rsidRDefault="00881A72" w:rsidP="00E913AE">
      <w:pPr>
        <w:jc w:val="both"/>
        <w:rPr>
          <w:rFonts w:ascii="Arial" w:hAnsi="Arial" w:cs="Arial"/>
          <w:sz w:val="24"/>
          <w:szCs w:val="24"/>
        </w:rPr>
      </w:pPr>
      <w:r w:rsidRPr="0061645E">
        <w:rPr>
          <w:rFonts w:ascii="Arial" w:hAnsi="Arial" w:cs="Arial"/>
          <w:b/>
          <w:bCs/>
          <w:noProof/>
          <w:sz w:val="24"/>
          <w:szCs w:val="24"/>
        </w:rPr>
        <mc:AlternateContent>
          <mc:Choice Requires="wps">
            <w:drawing>
              <wp:anchor distT="0" distB="0" distL="114300" distR="114300" simplePos="0" relativeHeight="252524544" behindDoc="0" locked="0" layoutInCell="1" allowOverlap="1" wp14:anchorId="6DB3AE22" wp14:editId="6A646F93">
                <wp:simplePos x="0" y="0"/>
                <wp:positionH relativeFrom="column">
                  <wp:posOffset>5118265</wp:posOffset>
                </wp:positionH>
                <wp:positionV relativeFrom="paragraph">
                  <wp:posOffset>1970645</wp:posOffset>
                </wp:positionV>
                <wp:extent cx="1280160" cy="292735"/>
                <wp:effectExtent l="0" t="0" r="0" b="0"/>
                <wp:wrapNone/>
                <wp:docPr id="219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04436DA3"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DB3AE22" id="_x0000_s1082" type="#_x0000_t202" style="position:absolute;left:0;text-align:left;margin-left:403pt;margin-top:155.15pt;width:100.8pt;height:23.05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" filled="f" stroked="f">
                <v:textbox style="mso-fit-shape-to-text:t">
                  <w:txbxContent>
                    <w:p w14:paraId="04436DA3"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27A7D7F1" w14:textId="4659D0FB" w:rsidR="00E913AE" w:rsidRPr="0022076A" w:rsidRDefault="00E913AE" w:rsidP="00881A72">
      <w:pPr>
        <w:pStyle w:val="ListParagraph"/>
        <w:ind w:left="720" w:firstLine="0"/>
        <w:jc w:val="both"/>
        <w:rPr>
          <w:sz w:val="24"/>
          <w:szCs w:val="24"/>
          <w:highlight w:val="yellow"/>
        </w:rPr>
      </w:pPr>
    </w:p>
    <w:p w14:paraId="6DB55310" w14:textId="484634EB" w:rsidR="00912B14" w:rsidRPr="0061645E" w:rsidRDefault="00912B14" w:rsidP="0061645E">
      <w:pPr>
        <w:spacing w:line="360" w:lineRule="auto"/>
        <w:textAlignment w:val="baseline"/>
        <w:rPr>
          <w:rFonts w:ascii="Arial" w:hAnsi="Arial" w:cs="Arial"/>
          <w:b/>
          <w:bCs/>
          <w:sz w:val="24"/>
          <w:szCs w:val="24"/>
        </w:rPr>
      </w:pPr>
      <w:r w:rsidRPr="0061645E">
        <w:rPr>
          <w:rFonts w:ascii="Arial" w:hAnsi="Arial" w:cs="Arial"/>
          <w:b/>
          <w:bCs/>
          <w:sz w:val="24"/>
          <w:szCs w:val="24"/>
        </w:rPr>
        <w:t>3.2.3. Europe Vinyl Ester Resin Demand Supply Outlook</w:t>
      </w:r>
    </w:p>
    <w:p w14:paraId="4BA6F0DD" w14:textId="61489800" w:rsidR="00023038" w:rsidRPr="0061645E" w:rsidRDefault="00912B14" w:rsidP="0061645E">
      <w:pPr>
        <w:spacing w:line="360" w:lineRule="auto"/>
        <w:textAlignment w:val="baseline"/>
        <w:rPr>
          <w:rFonts w:ascii="Arial" w:hAnsi="Arial" w:cs="Arial"/>
          <w:b/>
          <w:bCs/>
          <w:sz w:val="24"/>
          <w:szCs w:val="24"/>
        </w:rPr>
      </w:pPr>
      <w:r w:rsidRPr="0061645E">
        <w:rPr>
          <w:rFonts w:ascii="Arial" w:hAnsi="Arial" w:cs="Arial"/>
          <w:b/>
          <w:bCs/>
          <w:sz w:val="24"/>
          <w:szCs w:val="24"/>
        </w:rPr>
        <w:t>Europe Vinyl Ester Resin Demand, By Volume (</w:t>
      </w:r>
      <w:r w:rsidR="007C5B32">
        <w:rPr>
          <w:rFonts w:ascii="Arial" w:hAnsi="Arial" w:cs="Arial"/>
          <w:b/>
          <w:bCs/>
          <w:sz w:val="24"/>
          <w:szCs w:val="24"/>
        </w:rPr>
        <w:t>000’</w:t>
      </w:r>
      <w:r w:rsidRPr="0061645E">
        <w:rPr>
          <w:rFonts w:ascii="Arial" w:hAnsi="Arial" w:cs="Arial"/>
          <w:b/>
          <w:bCs/>
          <w:sz w:val="24"/>
          <w:szCs w:val="24"/>
        </w:rPr>
        <w:t xml:space="preserve"> Tonnes), 2015–2030F</w:t>
      </w:r>
    </w:p>
    <w:p w14:paraId="2D0EDD41" w14:textId="60935B17" w:rsidR="008D05CC" w:rsidRPr="002B5730" w:rsidRDefault="00D51608">
      <w:pPr>
        <w:rPr>
          <w:color w:val="000000" w:themeColor="text1"/>
        </w:rPr>
      </w:pPr>
      <w:r w:rsidRPr="002B5730">
        <w:rPr>
          <w:noProof/>
          <w:color w:val="000000" w:themeColor="text1"/>
        </w:rPr>
        <mc:AlternateContent>
          <mc:Choice Requires="wps">
            <w:drawing>
              <wp:anchor distT="0" distB="0" distL="114300" distR="114300" simplePos="0" relativeHeight="251663360" behindDoc="0" locked="0" layoutInCell="1" allowOverlap="1" wp14:anchorId="5006F929" wp14:editId="0DD6A163">
                <wp:simplePos x="0" y="0"/>
                <wp:positionH relativeFrom="column">
                  <wp:posOffset>4349115</wp:posOffset>
                </wp:positionH>
                <wp:positionV relativeFrom="paragraph">
                  <wp:posOffset>1748790</wp:posOffset>
                </wp:positionV>
                <wp:extent cx="1651000" cy="860804"/>
                <wp:effectExtent l="0" t="0" r="0" b="0"/>
                <wp:wrapNone/>
                <wp:docPr id="36" name="Rectangle 35">
                  <a:extLst xmlns:a="http://schemas.openxmlformats.org/drawingml/2006/main">
                    <a:ext uri="{FF2B5EF4-FFF2-40B4-BE49-F238E27FC236}">
                      <a16:creationId xmlns:a16="http://schemas.microsoft.com/office/drawing/2014/main" id="{A09720C9-19AD-4573-9FB4-E6C795D7E816}"/>
                    </a:ext>
                  </a:extLst>
                </wp:docPr>
                <wp:cNvGraphicFramePr/>
                <a:graphic xmlns:a="http://schemas.openxmlformats.org/drawingml/2006/main">
                  <a:graphicData uri="http://schemas.microsoft.com/office/word/2010/wordprocessingShape">
                    <wps:wsp>
                      <wps:cNvSpPr/>
                      <wps:spPr>
                        <a:xfrm>
                          <a:off x="0" y="0"/>
                          <a:ext cx="1651000" cy="86080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7D54354"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2021E-2030F</w:t>
                            </w:r>
                          </w:p>
                          <w:p w14:paraId="5B84BBBD"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0E2333C8" w14:textId="541C44AF"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sidRPr="008D1421">
                              <w:rPr>
                                <w:rFonts w:ascii="Arial" w:eastAsia="Verdana" w:hAnsi="Arial" w:cs="Arial"/>
                                <w:b/>
                                <w:bCs/>
                                <w:color w:val="000000"/>
                                <w:kern w:val="24"/>
                                <w:sz w:val="20"/>
                                <w:szCs w:val="20"/>
                                <w:lang w:val="en-US"/>
                              </w:rPr>
                              <w:t>4.</w:t>
                            </w:r>
                            <w:r w:rsidR="00AA4CCC" w:rsidRPr="008D1421">
                              <w:rPr>
                                <w:rFonts w:ascii="Arial" w:eastAsia="Verdana" w:hAnsi="Arial" w:cs="Arial"/>
                                <w:b/>
                                <w:bCs/>
                                <w:color w:val="000000"/>
                                <w:kern w:val="24"/>
                                <w:sz w:val="20"/>
                                <w:szCs w:val="20"/>
                                <w:lang w:val="en-US"/>
                              </w:rPr>
                              <w:t>66</w:t>
                            </w:r>
                            <w:r w:rsidRPr="008D1421">
                              <w:rPr>
                                <w:rFonts w:ascii="Arial" w:eastAsia="Verdana" w:hAnsi="Arial" w:cs="Arial"/>
                                <w:b/>
                                <w:bCs/>
                                <w:color w:val="000000"/>
                                <w:kern w:val="24"/>
                                <w:sz w:val="20"/>
                                <w:szCs w:val="20"/>
                                <w:lang w:val="en-US"/>
                              </w:rPr>
                              <w:t>% By Volume</w:t>
                            </w:r>
                          </w:p>
                        </w:txbxContent>
                      </wps:txbx>
                      <wps:bodyPr rtlCol="0" anchor="ctr">
                        <a:noAutofit/>
                      </wps:bodyPr>
                    </wps:wsp>
                  </a:graphicData>
                </a:graphic>
                <wp14:sizeRelV relativeFrom="margin">
                  <wp14:pctHeight>0</wp14:pctHeight>
                </wp14:sizeRelV>
              </wp:anchor>
            </w:drawing>
          </mc:Choice>
          <mc:Fallback>
            <w:pict>
              <v:rect w14:anchorId="5006F929" id="_x0000_s1083" style="position:absolute;margin-left:342.45pt;margin-top:137.7pt;width:130pt;height:67.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" filled="f" stroked="f" strokeweight="1pt">
                <v:textbox>
                  <w:txbxContent>
                    <w:p w14:paraId="47D54354"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2021E-2030F</w:t>
                      </w:r>
                    </w:p>
                    <w:p w14:paraId="5B84BBBD"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0E2333C8" w14:textId="541C44AF"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sidRPr="008D1421">
                        <w:rPr>
                          <w:rFonts w:ascii="Arial" w:eastAsia="Verdana" w:hAnsi="Arial" w:cs="Arial"/>
                          <w:b/>
                          <w:bCs/>
                          <w:color w:val="000000"/>
                          <w:kern w:val="24"/>
                          <w:sz w:val="20"/>
                          <w:szCs w:val="20"/>
                          <w:lang w:val="en-US"/>
                        </w:rPr>
                        <w:t>4.</w:t>
                      </w:r>
                      <w:r w:rsidR="00AA4CCC" w:rsidRPr="008D1421">
                        <w:rPr>
                          <w:rFonts w:ascii="Arial" w:eastAsia="Verdana" w:hAnsi="Arial" w:cs="Arial"/>
                          <w:b/>
                          <w:bCs/>
                          <w:color w:val="000000"/>
                          <w:kern w:val="24"/>
                          <w:sz w:val="20"/>
                          <w:szCs w:val="20"/>
                          <w:lang w:val="en-US"/>
                        </w:rPr>
                        <w:t>66</w:t>
                      </w:r>
                      <w:r w:rsidRPr="008D1421">
                        <w:rPr>
                          <w:rFonts w:ascii="Arial" w:eastAsia="Verdana" w:hAnsi="Arial" w:cs="Arial"/>
                          <w:b/>
                          <w:bCs/>
                          <w:color w:val="000000"/>
                          <w:kern w:val="24"/>
                          <w:sz w:val="20"/>
                          <w:szCs w:val="20"/>
                          <w:lang w:val="en-US"/>
                        </w:rPr>
                        <w:t>% By Volume</w:t>
                      </w:r>
                    </w:p>
                  </w:txbxContent>
                </v:textbox>
              </v:rect>
            </w:pict>
          </mc:Fallback>
        </mc:AlternateContent>
      </w:r>
      <w:r w:rsidRPr="002B5730">
        <w:rPr>
          <w:noProof/>
          <w:color w:val="000000" w:themeColor="text1"/>
        </w:rPr>
        <mc:AlternateContent>
          <mc:Choice Requires="wps">
            <w:drawing>
              <wp:anchor distT="0" distB="0" distL="114300" distR="114300" simplePos="0" relativeHeight="251662336" behindDoc="0" locked="0" layoutInCell="1" allowOverlap="1" wp14:anchorId="2211F1A4" wp14:editId="32BFC31F">
                <wp:simplePos x="0" y="0"/>
                <wp:positionH relativeFrom="column">
                  <wp:posOffset>867794</wp:posOffset>
                </wp:positionH>
                <wp:positionV relativeFrom="paragraph">
                  <wp:posOffset>1720599</wp:posOffset>
                </wp:positionV>
                <wp:extent cx="1651000" cy="859809"/>
                <wp:effectExtent l="0" t="0" r="0" b="0"/>
                <wp:wrapNone/>
                <wp:docPr id="34" name="Rectangle 33">
                  <a:extLst xmlns:a="http://schemas.openxmlformats.org/drawingml/2006/main">
                    <a:ext uri="{FF2B5EF4-FFF2-40B4-BE49-F238E27FC236}">
                      <a16:creationId xmlns:a16="http://schemas.microsoft.com/office/drawing/2014/main" id="{21742814-0102-4032-8677-1ED403258F55}"/>
                    </a:ext>
                  </a:extLst>
                </wp:docPr>
                <wp:cNvGraphicFramePr/>
                <a:graphic xmlns:a="http://schemas.openxmlformats.org/drawingml/2006/main">
                  <a:graphicData uri="http://schemas.microsoft.com/office/word/2010/wordprocessingShape">
                    <wps:wsp>
                      <wps:cNvSpPr/>
                      <wps:spPr>
                        <a:xfrm>
                          <a:off x="0" y="0"/>
                          <a:ext cx="1651000" cy="85980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64D521"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2015-2020</w:t>
                            </w:r>
                          </w:p>
                          <w:p w14:paraId="3E512CD4"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4B3192B0" w14:textId="77777777" w:rsidR="00023038" w:rsidRPr="008D1421" w:rsidRDefault="00023038" w:rsidP="00D51608">
                            <w:pPr>
                              <w:spacing w:line="240" w:lineRule="auto"/>
                              <w:jc w:val="center"/>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0.75% By Volume</w:t>
                            </w:r>
                          </w:p>
                        </w:txbxContent>
                      </wps:txbx>
                      <wps:bodyPr rtlCol="0" anchor="ctr">
                        <a:noAutofit/>
                      </wps:bodyPr>
                    </wps:wsp>
                  </a:graphicData>
                </a:graphic>
                <wp14:sizeRelV relativeFrom="margin">
                  <wp14:pctHeight>0</wp14:pctHeight>
                </wp14:sizeRelV>
              </wp:anchor>
            </w:drawing>
          </mc:Choice>
          <mc:Fallback>
            <w:pict>
              <v:rect w14:anchorId="2211F1A4" id="_x0000_s1084" style="position:absolute;margin-left:68.35pt;margin-top:135.5pt;width:130pt;height:67.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" filled="f" stroked="f" strokeweight="1pt">
                <v:textbox>
                  <w:txbxContent>
                    <w:p w14:paraId="3364D521"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2015-2020</w:t>
                      </w:r>
                    </w:p>
                    <w:p w14:paraId="3E512CD4"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4B3192B0" w14:textId="77777777" w:rsidR="00023038" w:rsidRPr="008D1421" w:rsidRDefault="00023038" w:rsidP="00D51608">
                      <w:pPr>
                        <w:spacing w:line="240" w:lineRule="auto"/>
                        <w:jc w:val="center"/>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0.75% By Volume</w:t>
                      </w:r>
                    </w:p>
                  </w:txbxContent>
                </v:textbox>
              </v:rect>
            </w:pict>
          </mc:Fallback>
        </mc:AlternateContent>
      </w:r>
      <w:r w:rsidR="00023038" w:rsidRPr="002B5730">
        <w:rPr>
          <w:noProof/>
          <w:color w:val="000000" w:themeColor="text1"/>
        </w:rPr>
        <w:drawing>
          <wp:inline distT="0" distB="0" distL="0" distR="0" wp14:anchorId="27F685AD" wp14:editId="7C062B2B">
            <wp:extent cx="6410325" cy="2115820"/>
            <wp:effectExtent l="0" t="0" r="0" b="0"/>
            <wp:docPr id="1" name="Chart 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934244E" w14:textId="7D8C8499" w:rsidR="008D05CC" w:rsidRPr="002B5730" w:rsidRDefault="008D05CC">
      <w:pPr>
        <w:rPr>
          <w:color w:val="000000" w:themeColor="text1"/>
        </w:rPr>
      </w:pPr>
    </w:p>
    <w:p w14:paraId="0903F69A" w14:textId="101A5C2C" w:rsidR="00EE4063" w:rsidRDefault="007B2784" w:rsidP="00EE4063">
      <w:r w:rsidRPr="002B5730">
        <w:rPr>
          <w:noProof/>
          <w:color w:val="000000" w:themeColor="text1"/>
        </w:rPr>
        <w:lastRenderedPageBreak/>
        <mc:AlternateContent>
          <mc:Choice Requires="wps">
            <w:drawing>
              <wp:anchor distT="0" distB="0" distL="114300" distR="114300" simplePos="0" relativeHeight="251664384" behindDoc="0" locked="0" layoutInCell="1" allowOverlap="1" wp14:anchorId="0559A1BD" wp14:editId="00A3A818">
                <wp:simplePos x="0" y="0"/>
                <wp:positionH relativeFrom="margin">
                  <wp:posOffset>4072890</wp:posOffset>
                </wp:positionH>
                <wp:positionV relativeFrom="paragraph">
                  <wp:posOffset>90805</wp:posOffset>
                </wp:positionV>
                <wp:extent cx="2337435" cy="200025"/>
                <wp:effectExtent l="0" t="0" r="0" b="0"/>
                <wp:wrapNone/>
                <wp:docPr id="2" name="TextBox 4">
                  <a:extLst xmlns:a="http://schemas.openxmlformats.org/drawingml/2006/main">
                    <a:ext uri="{FF2B5EF4-FFF2-40B4-BE49-F238E27FC236}">
                      <a16:creationId xmlns:a16="http://schemas.microsoft.com/office/drawing/2014/main" id="{64E12DB3-236D-4593-A006-1DB68A6A461A}"/>
                    </a:ext>
                  </a:extLst>
                </wp:docPr>
                <wp:cNvGraphicFramePr/>
                <a:graphic xmlns:a="http://schemas.openxmlformats.org/drawingml/2006/main">
                  <a:graphicData uri="http://schemas.microsoft.com/office/word/2010/wordprocessingShape">
                    <wps:wsp>
                      <wps:cNvSpPr txBox="1"/>
                      <wps:spPr>
                        <a:xfrm>
                          <a:off x="0" y="0"/>
                          <a:ext cx="2337435" cy="200025"/>
                        </a:xfrm>
                        <a:prstGeom prst="rect">
                          <a:avLst/>
                        </a:prstGeom>
                        <a:noFill/>
                      </wps:spPr>
                      <wps:txbx>
                        <w:txbxContent>
                          <w:p w14:paraId="77862544"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0559A1BD" id="_x0000_s1085" type="#_x0000_t202" style="position:absolute;margin-left:320.7pt;margin-top:7.15pt;width:184.05pt;height:15.7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" filled="f" stroked="f">
                <v:textbox style="mso-fit-shape-to-text:t">
                  <w:txbxContent>
                    <w:p w14:paraId="77862544"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452CE92" w14:textId="79135681" w:rsidR="00EE4063" w:rsidRDefault="00EE4063" w:rsidP="00EE4063">
      <w:pPr>
        <w:rPr>
          <w:rFonts w:ascii="Arial" w:hAnsi="Arial" w:cs="Arial"/>
          <w:b/>
          <w:bCs/>
          <w:color w:val="000000" w:themeColor="text1"/>
          <w:sz w:val="24"/>
          <w:szCs w:val="24"/>
          <w:lang w:val="en-US"/>
        </w:rPr>
      </w:pPr>
    </w:p>
    <w:p w14:paraId="2DC8ADD2" w14:textId="75EA8A5F" w:rsidR="00EE4063" w:rsidRDefault="00C22CE3" w:rsidP="00EE4063">
      <w:pPr>
        <w:rPr>
          <w:rFonts w:ascii="Arial" w:hAnsi="Arial" w:cs="Arial"/>
          <w:b/>
          <w:bCs/>
          <w:color w:val="000000" w:themeColor="text1"/>
          <w:sz w:val="24"/>
          <w:szCs w:val="24"/>
          <w:lang w:val="en-US"/>
        </w:rPr>
      </w:pPr>
      <w:r w:rsidRPr="003B1BF5">
        <w:rPr>
          <w:rFonts w:ascii="Arial" w:hAnsi="Arial" w:cs="Arial"/>
          <w:b/>
          <w:bCs/>
          <w:noProof/>
          <w:color w:val="000000" w:themeColor="text1"/>
          <w:sz w:val="24"/>
          <w:szCs w:val="24"/>
        </w:rPr>
        <mc:AlternateContent>
          <mc:Choice Requires="wps">
            <w:drawing>
              <wp:anchor distT="0" distB="0" distL="114300" distR="114300" simplePos="0" relativeHeight="252561408" behindDoc="0" locked="0" layoutInCell="1" allowOverlap="1" wp14:anchorId="36FA63D5" wp14:editId="41CB53ED">
                <wp:simplePos x="0" y="0"/>
                <wp:positionH relativeFrom="page">
                  <wp:align>center</wp:align>
                </wp:positionH>
                <wp:positionV relativeFrom="paragraph">
                  <wp:posOffset>13705</wp:posOffset>
                </wp:positionV>
                <wp:extent cx="6457950" cy="2978785"/>
                <wp:effectExtent l="0" t="0" r="0" b="7620"/>
                <wp:wrapNone/>
                <wp:docPr id="8" name="Rectangle 7">
                  <a:extLst xmlns:a="http://schemas.openxmlformats.org/drawingml/2006/main">
                    <a:ext uri="{FF2B5EF4-FFF2-40B4-BE49-F238E27FC236}">
                      <a16:creationId xmlns:a16="http://schemas.microsoft.com/office/drawing/2014/main" id="{163022E0-2592-47D7-87E9-D70D38426099}"/>
                    </a:ext>
                  </a:extLst>
                </wp:docPr>
                <wp:cNvGraphicFramePr/>
                <a:graphic xmlns:a="http://schemas.openxmlformats.org/drawingml/2006/main">
                  <a:graphicData uri="http://schemas.microsoft.com/office/word/2010/wordprocessingShape">
                    <wps:wsp>
                      <wps:cNvSpPr/>
                      <wps:spPr>
                        <a:xfrm>
                          <a:off x="0" y="0"/>
                          <a:ext cx="6457950" cy="2978785"/>
                        </a:xfrm>
                        <a:prstGeom prst="rect">
                          <a:avLst/>
                        </a:prstGeom>
                        <a:solidFill>
                          <a:schemeClr val="accent5">
                            <a:lumMod val="20000"/>
                            <a:lumOff val="80000"/>
                          </a:schemeClr>
                        </a:solidFill>
                      </wps:spPr>
                      <wps:txbx>
                        <w:txbxContent>
                          <w:p w14:paraId="0FDF6567" w14:textId="77777777"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Substantial increase in wind energy installation, marine components production and defense project allocation coupled with stable lending rate is contributing to the rapid growth in the sales of vinyl ester resin in Europe.</w:t>
                            </w:r>
                          </w:p>
                          <w:p w14:paraId="0841E43C" w14:textId="73277D47"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 xml:space="preserve">Product availability, flexibility and convenience </w:t>
                            </w:r>
                            <w:r w:rsidR="007D14B0">
                              <w:rPr>
                                <w:rFonts w:eastAsia="Verdana"/>
                                <w:color w:val="000000" w:themeColor="text1"/>
                                <w:kern w:val="24"/>
                                <w:sz w:val="24"/>
                                <w:szCs w:val="24"/>
                              </w:rPr>
                              <w:t>are the</w:t>
                            </w:r>
                            <w:r w:rsidRPr="003B1BF5">
                              <w:rPr>
                                <w:rFonts w:eastAsia="Verdana"/>
                                <w:color w:val="000000" w:themeColor="text1"/>
                                <w:kern w:val="24"/>
                                <w:sz w:val="24"/>
                                <w:szCs w:val="24"/>
                              </w:rPr>
                              <w:t xml:space="preserve"> major factors propelling the demand. Furthermore, with technological advancements, and product innovations is also continuously increasing. Moreover, manufacturers are rapidly innovating their products with an aim of providing multi-functional features.</w:t>
                            </w:r>
                          </w:p>
                          <w:p w14:paraId="62DD7C09" w14:textId="4F128DBE"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Merger &amp; acquisition activities are becoming prevalent in the market in Europe. For Instance, in 2019, I</w:t>
                            </w:r>
                            <w:r w:rsidR="005A2ABC">
                              <w:rPr>
                                <w:rFonts w:eastAsia="Verdana"/>
                                <w:color w:val="000000" w:themeColor="text1"/>
                                <w:kern w:val="24"/>
                                <w:sz w:val="24"/>
                                <w:szCs w:val="24"/>
                              </w:rPr>
                              <w:t>NEOS</w:t>
                            </w:r>
                            <w:r w:rsidRPr="003B1BF5">
                              <w:rPr>
                                <w:rFonts w:eastAsia="Verdana"/>
                                <w:color w:val="000000" w:themeColor="text1"/>
                                <w:kern w:val="24"/>
                                <w:sz w:val="24"/>
                                <w:szCs w:val="24"/>
                              </w:rPr>
                              <w:t xml:space="preserve"> Composite completed the acquisition of the Ashland Composites polymer business. The company sells the product under the brand name of Derakane, Hetron, Arotran and Signia.</w:t>
                            </w:r>
                          </w:p>
                        </w:txbxContent>
                      </wps:txbx>
                      <wps:bodyPr wrap="square">
                        <a:spAutoFit/>
                      </wps:bodyPr>
                    </wps:wsp>
                  </a:graphicData>
                </a:graphic>
                <wp14:sizeRelH relativeFrom="margin">
                  <wp14:pctWidth>0</wp14:pctWidth>
                </wp14:sizeRelH>
              </wp:anchor>
            </w:drawing>
          </mc:Choice>
          <mc:Fallback>
            <w:pict>
              <v:rect w14:anchorId="36FA63D5" id="Rectangle 7" o:spid="_x0000_s1086" style="position:absolute;margin-left:0;margin-top:1.1pt;width:508.5pt;height:234.55pt;z-index:25256140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" fillcolor="#deeaf6 [664]" stroked="f">
                <v:textbox style="mso-fit-shape-to-text:t">
                  <w:txbxContent>
                    <w:p w14:paraId="0FDF6567" w14:textId="77777777"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Substantial increase in wind energy installation, marine components production and defense project allocation coupled with stable lending rate is contributing to the rapid growth in the sales of vinyl ester resin in Europe.</w:t>
                      </w:r>
                    </w:p>
                    <w:p w14:paraId="0841E43C" w14:textId="73277D47"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 xml:space="preserve">Product availability, flexibility and convenience </w:t>
                      </w:r>
                      <w:r w:rsidR="007D14B0">
                        <w:rPr>
                          <w:rFonts w:eastAsia="Verdana"/>
                          <w:color w:val="000000" w:themeColor="text1"/>
                          <w:kern w:val="24"/>
                          <w:sz w:val="24"/>
                          <w:szCs w:val="24"/>
                        </w:rPr>
                        <w:t>are the</w:t>
                      </w:r>
                      <w:r w:rsidRPr="003B1BF5">
                        <w:rPr>
                          <w:rFonts w:eastAsia="Verdana"/>
                          <w:color w:val="000000" w:themeColor="text1"/>
                          <w:kern w:val="24"/>
                          <w:sz w:val="24"/>
                          <w:szCs w:val="24"/>
                        </w:rPr>
                        <w:t xml:space="preserve"> major factors propelling the demand. Furthermore, with technological advancements, and product innovations is also continuously increasing. Moreover, manufacturers are rapidly innovating their products with an aim of providing multi-functional features.</w:t>
                      </w:r>
                    </w:p>
                    <w:p w14:paraId="62DD7C09" w14:textId="4F128DBE"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Merger &amp; acquisition activities are becoming prevalent in the market in Europe. For Instance, in 2019, I</w:t>
                      </w:r>
                      <w:r w:rsidR="005A2ABC">
                        <w:rPr>
                          <w:rFonts w:eastAsia="Verdana"/>
                          <w:color w:val="000000" w:themeColor="text1"/>
                          <w:kern w:val="24"/>
                          <w:sz w:val="24"/>
                          <w:szCs w:val="24"/>
                        </w:rPr>
                        <w:t>NEOS</w:t>
                      </w:r>
                      <w:r w:rsidRPr="003B1BF5">
                        <w:rPr>
                          <w:rFonts w:eastAsia="Verdana"/>
                          <w:color w:val="000000" w:themeColor="text1"/>
                          <w:kern w:val="24"/>
                          <w:sz w:val="24"/>
                          <w:szCs w:val="24"/>
                        </w:rPr>
                        <w:t xml:space="preserve"> Composite completed the acquisition of the Ashland Composites polymer business. The company sells the product under the brand name of Derakane, Hetron, Arotran and Signia.</w:t>
                      </w:r>
                    </w:p>
                  </w:txbxContent>
                </v:textbox>
                <w10:wrap anchorx="page"/>
              </v:rect>
            </w:pict>
          </mc:Fallback>
        </mc:AlternateContent>
      </w:r>
    </w:p>
    <w:p w14:paraId="6A8CFB4A" w14:textId="77777777" w:rsidR="00EE4063" w:rsidRDefault="00EE4063" w:rsidP="00EE4063">
      <w:pPr>
        <w:rPr>
          <w:rFonts w:ascii="Arial" w:hAnsi="Arial" w:cs="Arial"/>
          <w:b/>
          <w:bCs/>
          <w:color w:val="000000" w:themeColor="text1"/>
          <w:sz w:val="24"/>
          <w:szCs w:val="24"/>
          <w:lang w:val="en-US"/>
        </w:rPr>
      </w:pPr>
    </w:p>
    <w:p w14:paraId="6AE7C44B" w14:textId="77777777" w:rsidR="00EE4063" w:rsidRDefault="00EE4063" w:rsidP="00EE4063">
      <w:pPr>
        <w:rPr>
          <w:rFonts w:ascii="Arial" w:hAnsi="Arial" w:cs="Arial"/>
          <w:b/>
          <w:bCs/>
          <w:color w:val="000000" w:themeColor="text1"/>
          <w:sz w:val="24"/>
          <w:szCs w:val="24"/>
          <w:lang w:val="en-US"/>
        </w:rPr>
      </w:pPr>
    </w:p>
    <w:p w14:paraId="0AD470AF" w14:textId="77777777" w:rsidR="00EE4063" w:rsidRDefault="00EE4063" w:rsidP="00EE4063">
      <w:pPr>
        <w:rPr>
          <w:rFonts w:ascii="Arial" w:hAnsi="Arial" w:cs="Arial"/>
          <w:b/>
          <w:bCs/>
          <w:color w:val="000000" w:themeColor="text1"/>
          <w:sz w:val="24"/>
          <w:szCs w:val="24"/>
          <w:lang w:val="en-US"/>
        </w:rPr>
      </w:pPr>
    </w:p>
    <w:p w14:paraId="3D613688" w14:textId="77777777" w:rsidR="00EE4063" w:rsidRDefault="00EE4063" w:rsidP="00EE4063">
      <w:pPr>
        <w:rPr>
          <w:rFonts w:ascii="Arial" w:hAnsi="Arial" w:cs="Arial"/>
          <w:b/>
          <w:bCs/>
          <w:color w:val="000000" w:themeColor="text1"/>
          <w:sz w:val="24"/>
          <w:szCs w:val="24"/>
          <w:lang w:val="en-US"/>
        </w:rPr>
      </w:pPr>
    </w:p>
    <w:p w14:paraId="589DBFF6" w14:textId="5A3D5CA8" w:rsidR="00EE4063" w:rsidRDefault="00EE4063" w:rsidP="00EE4063">
      <w:pPr>
        <w:rPr>
          <w:rFonts w:ascii="Arial" w:hAnsi="Arial" w:cs="Arial"/>
          <w:b/>
          <w:bCs/>
          <w:color w:val="000000" w:themeColor="text1"/>
          <w:sz w:val="24"/>
          <w:szCs w:val="24"/>
          <w:lang w:val="en-US"/>
        </w:rPr>
      </w:pPr>
    </w:p>
    <w:p w14:paraId="7F189170" w14:textId="4ED84480" w:rsidR="00477C5A" w:rsidRDefault="00477C5A" w:rsidP="00EE4063">
      <w:pPr>
        <w:rPr>
          <w:rFonts w:ascii="Arial" w:hAnsi="Arial" w:cs="Arial"/>
          <w:b/>
          <w:bCs/>
          <w:color w:val="000000" w:themeColor="text1"/>
          <w:sz w:val="24"/>
          <w:szCs w:val="24"/>
          <w:lang w:val="en-US"/>
        </w:rPr>
      </w:pPr>
    </w:p>
    <w:p w14:paraId="59C8C208" w14:textId="7F00126F" w:rsidR="00477C5A" w:rsidRDefault="00477C5A" w:rsidP="00EE4063">
      <w:pPr>
        <w:rPr>
          <w:rFonts w:ascii="Arial" w:hAnsi="Arial" w:cs="Arial"/>
          <w:b/>
          <w:bCs/>
          <w:color w:val="000000" w:themeColor="text1"/>
          <w:sz w:val="24"/>
          <w:szCs w:val="24"/>
          <w:lang w:val="en-US"/>
        </w:rPr>
      </w:pPr>
    </w:p>
    <w:p w14:paraId="40D0287B" w14:textId="007A112F" w:rsidR="00477C5A" w:rsidRDefault="00477C5A" w:rsidP="00EE4063">
      <w:pPr>
        <w:rPr>
          <w:rFonts w:ascii="Arial" w:hAnsi="Arial" w:cs="Arial"/>
          <w:b/>
          <w:bCs/>
          <w:color w:val="000000" w:themeColor="text1"/>
          <w:sz w:val="24"/>
          <w:szCs w:val="24"/>
          <w:lang w:val="en-US"/>
        </w:rPr>
      </w:pPr>
    </w:p>
    <w:p w14:paraId="65F1DC31" w14:textId="26DC036A" w:rsidR="00477C5A" w:rsidRDefault="00477C5A" w:rsidP="00EE4063">
      <w:pPr>
        <w:rPr>
          <w:rFonts w:ascii="Arial" w:hAnsi="Arial" w:cs="Arial"/>
          <w:b/>
          <w:bCs/>
          <w:color w:val="000000" w:themeColor="text1"/>
          <w:sz w:val="24"/>
          <w:szCs w:val="24"/>
          <w:lang w:val="en-US"/>
        </w:rPr>
      </w:pPr>
    </w:p>
    <w:p w14:paraId="3D2CCDBE" w14:textId="77777777" w:rsidR="00EE4063" w:rsidRPr="002B5730" w:rsidRDefault="00EE4063">
      <w:pPr>
        <w:rPr>
          <w:color w:val="000000" w:themeColor="text1"/>
        </w:rPr>
      </w:pPr>
    </w:p>
    <w:p w14:paraId="595F552C" w14:textId="77777777" w:rsidR="00C22CE3" w:rsidRDefault="00C22CE3" w:rsidP="00912B14">
      <w:pPr>
        <w:spacing w:line="360" w:lineRule="auto"/>
        <w:textAlignment w:val="baseline"/>
        <w:rPr>
          <w:rFonts w:ascii="Arial" w:hAnsi="Arial" w:cs="Arial"/>
          <w:b/>
          <w:bCs/>
          <w:sz w:val="24"/>
          <w:szCs w:val="24"/>
        </w:rPr>
      </w:pPr>
    </w:p>
    <w:tbl>
      <w:tblPr>
        <w:tblW w:w="10160" w:type="dxa"/>
        <w:tblLook w:val="04A0" w:firstRow="1" w:lastRow="0" w:firstColumn="1" w:lastColumn="0" w:noHBand="0" w:noVBand="1"/>
      </w:tblPr>
      <w:tblGrid>
        <w:gridCol w:w="3457"/>
        <w:gridCol w:w="3053"/>
        <w:gridCol w:w="1286"/>
        <w:gridCol w:w="984"/>
        <w:gridCol w:w="1380"/>
      </w:tblGrid>
      <w:tr w:rsidR="00DF72B5" w:rsidRPr="00DF72B5" w14:paraId="7365A295" w14:textId="77777777" w:rsidTr="00DF72B5">
        <w:trPr>
          <w:trHeight w:val="338"/>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39725CFA"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Approach: Growth Forecast Via Factors (Impact Analysis)</w:t>
            </w:r>
          </w:p>
        </w:tc>
      </w:tr>
      <w:tr w:rsidR="00DF72B5" w:rsidRPr="00DF72B5" w14:paraId="06E554BE"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ACB9CA"/>
            <w:noWrap/>
            <w:vAlign w:val="center"/>
            <w:hideMark/>
          </w:tcPr>
          <w:p w14:paraId="1D1B1E13"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Factors</w:t>
            </w:r>
          </w:p>
        </w:tc>
        <w:tc>
          <w:tcPr>
            <w:tcW w:w="3053" w:type="dxa"/>
            <w:tcBorders>
              <w:top w:val="nil"/>
              <w:left w:val="nil"/>
              <w:bottom w:val="single" w:sz="8" w:space="0" w:color="auto"/>
              <w:right w:val="single" w:sz="8" w:space="0" w:color="auto"/>
            </w:tcBorders>
            <w:shd w:val="clear" w:color="000000" w:fill="ACB9CA"/>
            <w:noWrap/>
            <w:vAlign w:val="center"/>
            <w:hideMark/>
          </w:tcPr>
          <w:p w14:paraId="345D80C4"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Sources</w:t>
            </w:r>
          </w:p>
        </w:tc>
        <w:tc>
          <w:tcPr>
            <w:tcW w:w="1286" w:type="dxa"/>
            <w:tcBorders>
              <w:top w:val="nil"/>
              <w:left w:val="nil"/>
              <w:bottom w:val="single" w:sz="8" w:space="0" w:color="auto"/>
              <w:right w:val="single" w:sz="8" w:space="0" w:color="auto"/>
            </w:tcBorders>
            <w:shd w:val="clear" w:color="000000" w:fill="ACB9CA"/>
            <w:noWrap/>
            <w:vAlign w:val="center"/>
            <w:hideMark/>
          </w:tcPr>
          <w:p w14:paraId="0221AC15"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Value</w:t>
            </w:r>
          </w:p>
        </w:tc>
        <w:tc>
          <w:tcPr>
            <w:tcW w:w="984" w:type="dxa"/>
            <w:tcBorders>
              <w:top w:val="nil"/>
              <w:left w:val="nil"/>
              <w:bottom w:val="single" w:sz="8" w:space="0" w:color="auto"/>
              <w:right w:val="single" w:sz="8" w:space="0" w:color="auto"/>
            </w:tcBorders>
            <w:shd w:val="clear" w:color="000000" w:fill="ACB9CA"/>
            <w:vAlign w:val="center"/>
            <w:hideMark/>
          </w:tcPr>
          <w:p w14:paraId="60D3630A"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w:t>
            </w:r>
          </w:p>
        </w:tc>
        <w:tc>
          <w:tcPr>
            <w:tcW w:w="1380" w:type="dxa"/>
            <w:tcBorders>
              <w:top w:val="nil"/>
              <w:left w:val="nil"/>
              <w:bottom w:val="single" w:sz="8" w:space="0" w:color="auto"/>
              <w:right w:val="single" w:sz="8" w:space="0" w:color="auto"/>
            </w:tcBorders>
            <w:shd w:val="clear" w:color="000000" w:fill="ACB9CA"/>
            <w:noWrap/>
            <w:vAlign w:val="center"/>
            <w:hideMark/>
          </w:tcPr>
          <w:p w14:paraId="288B666E"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Weightage</w:t>
            </w:r>
          </w:p>
        </w:tc>
      </w:tr>
      <w:tr w:rsidR="00DF72B5" w:rsidRPr="00DF72B5" w14:paraId="39CFC20E"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noWrap/>
            <w:vAlign w:val="center"/>
            <w:hideMark/>
          </w:tcPr>
          <w:p w14:paraId="26F0BB24"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Growth Rate (2021-2030 Period)</w:t>
            </w:r>
          </w:p>
        </w:tc>
        <w:tc>
          <w:tcPr>
            <w:tcW w:w="3053" w:type="dxa"/>
            <w:tcBorders>
              <w:top w:val="nil"/>
              <w:left w:val="nil"/>
              <w:bottom w:val="single" w:sz="8" w:space="0" w:color="auto"/>
              <w:right w:val="single" w:sz="8" w:space="0" w:color="auto"/>
            </w:tcBorders>
            <w:shd w:val="clear" w:color="auto" w:fill="auto"/>
            <w:noWrap/>
            <w:vAlign w:val="center"/>
            <w:hideMark/>
          </w:tcPr>
          <w:p w14:paraId="7C481DC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OECD, IMF, TechSci Estimates</w:t>
            </w:r>
          </w:p>
        </w:tc>
        <w:tc>
          <w:tcPr>
            <w:tcW w:w="1286" w:type="dxa"/>
            <w:tcBorders>
              <w:top w:val="nil"/>
              <w:left w:val="nil"/>
              <w:bottom w:val="single" w:sz="8" w:space="0" w:color="auto"/>
              <w:right w:val="single" w:sz="8" w:space="0" w:color="auto"/>
            </w:tcBorders>
            <w:shd w:val="clear" w:color="auto" w:fill="auto"/>
            <w:noWrap/>
            <w:vAlign w:val="center"/>
            <w:hideMark/>
          </w:tcPr>
          <w:p w14:paraId="75AC5DD8"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70992AF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3.92%</w:t>
            </w:r>
          </w:p>
        </w:tc>
        <w:tc>
          <w:tcPr>
            <w:tcW w:w="1380" w:type="dxa"/>
            <w:tcBorders>
              <w:top w:val="nil"/>
              <w:left w:val="nil"/>
              <w:bottom w:val="single" w:sz="8" w:space="0" w:color="auto"/>
              <w:right w:val="single" w:sz="8" w:space="0" w:color="auto"/>
            </w:tcBorders>
            <w:shd w:val="clear" w:color="auto" w:fill="auto"/>
            <w:noWrap/>
            <w:vAlign w:val="center"/>
            <w:hideMark/>
          </w:tcPr>
          <w:p w14:paraId="3F123D8B"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10.00%</w:t>
            </w:r>
          </w:p>
        </w:tc>
      </w:tr>
      <w:tr w:rsidR="00DF72B5" w:rsidRPr="00DF72B5" w14:paraId="100A13FC"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noWrap/>
            <w:vAlign w:val="center"/>
            <w:hideMark/>
          </w:tcPr>
          <w:p w14:paraId="725474A4"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Per Capita (%)</w:t>
            </w:r>
          </w:p>
        </w:tc>
        <w:tc>
          <w:tcPr>
            <w:tcW w:w="3053" w:type="dxa"/>
            <w:tcBorders>
              <w:top w:val="nil"/>
              <w:left w:val="nil"/>
              <w:bottom w:val="single" w:sz="8" w:space="0" w:color="auto"/>
              <w:right w:val="single" w:sz="8" w:space="0" w:color="auto"/>
            </w:tcBorders>
            <w:shd w:val="clear" w:color="auto" w:fill="auto"/>
            <w:noWrap/>
            <w:vAlign w:val="center"/>
            <w:hideMark/>
          </w:tcPr>
          <w:p w14:paraId="2D0BA473"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OECD, IMF, TechSci Estimates</w:t>
            </w:r>
          </w:p>
        </w:tc>
        <w:tc>
          <w:tcPr>
            <w:tcW w:w="1286" w:type="dxa"/>
            <w:tcBorders>
              <w:top w:val="nil"/>
              <w:left w:val="nil"/>
              <w:bottom w:val="single" w:sz="8" w:space="0" w:color="auto"/>
              <w:right w:val="single" w:sz="8" w:space="0" w:color="auto"/>
            </w:tcBorders>
            <w:shd w:val="clear" w:color="auto" w:fill="auto"/>
            <w:noWrap/>
            <w:vAlign w:val="center"/>
            <w:hideMark/>
          </w:tcPr>
          <w:p w14:paraId="32B0A6C5"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3DFAA8FC"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3.22%</w:t>
            </w:r>
          </w:p>
        </w:tc>
        <w:tc>
          <w:tcPr>
            <w:tcW w:w="1380" w:type="dxa"/>
            <w:tcBorders>
              <w:top w:val="nil"/>
              <w:left w:val="nil"/>
              <w:bottom w:val="single" w:sz="8" w:space="0" w:color="auto"/>
              <w:right w:val="single" w:sz="8" w:space="0" w:color="auto"/>
            </w:tcBorders>
            <w:shd w:val="clear" w:color="auto" w:fill="auto"/>
            <w:noWrap/>
            <w:vAlign w:val="center"/>
            <w:hideMark/>
          </w:tcPr>
          <w:p w14:paraId="5431A81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r>
      <w:tr w:rsidR="00DF72B5" w:rsidRPr="00DF72B5" w14:paraId="2EC65C94"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noWrap/>
            <w:vAlign w:val="center"/>
            <w:hideMark/>
          </w:tcPr>
          <w:p w14:paraId="6DAD62AA"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Average Selling Growth (%)</w:t>
            </w:r>
          </w:p>
        </w:tc>
        <w:tc>
          <w:tcPr>
            <w:tcW w:w="3053" w:type="dxa"/>
            <w:tcBorders>
              <w:top w:val="nil"/>
              <w:left w:val="nil"/>
              <w:bottom w:val="single" w:sz="8" w:space="0" w:color="auto"/>
              <w:right w:val="single" w:sz="8" w:space="0" w:color="auto"/>
            </w:tcBorders>
            <w:shd w:val="clear" w:color="auto" w:fill="auto"/>
            <w:noWrap/>
            <w:vAlign w:val="center"/>
            <w:hideMark/>
          </w:tcPr>
          <w:p w14:paraId="2FAF15D6"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86" w:type="dxa"/>
            <w:tcBorders>
              <w:top w:val="nil"/>
              <w:left w:val="nil"/>
              <w:bottom w:val="single" w:sz="8" w:space="0" w:color="auto"/>
              <w:right w:val="single" w:sz="8" w:space="0" w:color="auto"/>
            </w:tcBorders>
            <w:shd w:val="clear" w:color="auto" w:fill="auto"/>
            <w:noWrap/>
            <w:vAlign w:val="center"/>
            <w:hideMark/>
          </w:tcPr>
          <w:p w14:paraId="6AE572C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7F722E49"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3.28%</w:t>
            </w:r>
          </w:p>
        </w:tc>
        <w:tc>
          <w:tcPr>
            <w:tcW w:w="1380" w:type="dxa"/>
            <w:tcBorders>
              <w:top w:val="nil"/>
              <w:left w:val="nil"/>
              <w:bottom w:val="single" w:sz="8" w:space="0" w:color="auto"/>
              <w:right w:val="single" w:sz="8" w:space="0" w:color="auto"/>
            </w:tcBorders>
            <w:shd w:val="clear" w:color="auto" w:fill="auto"/>
            <w:noWrap/>
            <w:vAlign w:val="center"/>
            <w:hideMark/>
          </w:tcPr>
          <w:p w14:paraId="5A66A49F"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10.00%</w:t>
            </w:r>
          </w:p>
        </w:tc>
      </w:tr>
      <w:tr w:rsidR="00DF72B5" w:rsidRPr="00DF72B5" w14:paraId="34ACC7E4"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vAlign w:val="center"/>
            <w:hideMark/>
          </w:tcPr>
          <w:p w14:paraId="0ADA5410"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Construction* Sector</w:t>
            </w:r>
          </w:p>
        </w:tc>
        <w:tc>
          <w:tcPr>
            <w:tcW w:w="3053" w:type="dxa"/>
            <w:tcBorders>
              <w:top w:val="nil"/>
              <w:left w:val="nil"/>
              <w:bottom w:val="single" w:sz="8" w:space="0" w:color="auto"/>
              <w:right w:val="single" w:sz="8" w:space="0" w:color="auto"/>
            </w:tcBorders>
            <w:shd w:val="clear" w:color="auto" w:fill="auto"/>
            <w:noWrap/>
            <w:vAlign w:val="center"/>
            <w:hideMark/>
          </w:tcPr>
          <w:p w14:paraId="74D7A96C"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86" w:type="dxa"/>
            <w:tcBorders>
              <w:top w:val="nil"/>
              <w:left w:val="nil"/>
              <w:bottom w:val="single" w:sz="8" w:space="0" w:color="auto"/>
              <w:right w:val="single" w:sz="8" w:space="0" w:color="auto"/>
            </w:tcBorders>
            <w:shd w:val="clear" w:color="auto" w:fill="auto"/>
            <w:noWrap/>
            <w:vAlign w:val="center"/>
            <w:hideMark/>
          </w:tcPr>
          <w:p w14:paraId="108B9C9B"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5703B043"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6.58%</w:t>
            </w:r>
          </w:p>
        </w:tc>
        <w:tc>
          <w:tcPr>
            <w:tcW w:w="1380" w:type="dxa"/>
            <w:tcBorders>
              <w:top w:val="nil"/>
              <w:left w:val="nil"/>
              <w:bottom w:val="single" w:sz="8" w:space="0" w:color="auto"/>
              <w:right w:val="single" w:sz="8" w:space="0" w:color="auto"/>
            </w:tcBorders>
            <w:shd w:val="clear" w:color="auto" w:fill="auto"/>
            <w:noWrap/>
            <w:vAlign w:val="center"/>
            <w:hideMark/>
          </w:tcPr>
          <w:p w14:paraId="438DDEE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25.00%</w:t>
            </w:r>
          </w:p>
        </w:tc>
      </w:tr>
      <w:tr w:rsidR="00DF72B5" w:rsidRPr="00DF72B5" w14:paraId="0BD13F0F"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vAlign w:val="center"/>
            <w:hideMark/>
          </w:tcPr>
          <w:p w14:paraId="637D415B"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Renewable Sector</w:t>
            </w:r>
          </w:p>
        </w:tc>
        <w:tc>
          <w:tcPr>
            <w:tcW w:w="3053" w:type="dxa"/>
            <w:tcBorders>
              <w:top w:val="nil"/>
              <w:left w:val="nil"/>
              <w:bottom w:val="single" w:sz="8" w:space="0" w:color="auto"/>
              <w:right w:val="single" w:sz="8" w:space="0" w:color="auto"/>
            </w:tcBorders>
            <w:shd w:val="clear" w:color="auto" w:fill="auto"/>
            <w:noWrap/>
            <w:vAlign w:val="center"/>
            <w:hideMark/>
          </w:tcPr>
          <w:p w14:paraId="57411D7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86" w:type="dxa"/>
            <w:tcBorders>
              <w:top w:val="nil"/>
              <w:left w:val="nil"/>
              <w:bottom w:val="single" w:sz="8" w:space="0" w:color="auto"/>
              <w:right w:val="single" w:sz="8" w:space="0" w:color="auto"/>
            </w:tcBorders>
            <w:shd w:val="clear" w:color="auto" w:fill="auto"/>
            <w:noWrap/>
            <w:vAlign w:val="center"/>
            <w:hideMark/>
          </w:tcPr>
          <w:p w14:paraId="78155804"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65DE8B36"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4.55%</w:t>
            </w:r>
          </w:p>
        </w:tc>
        <w:tc>
          <w:tcPr>
            <w:tcW w:w="1380" w:type="dxa"/>
            <w:tcBorders>
              <w:top w:val="nil"/>
              <w:left w:val="nil"/>
              <w:bottom w:val="single" w:sz="8" w:space="0" w:color="auto"/>
              <w:right w:val="single" w:sz="8" w:space="0" w:color="auto"/>
            </w:tcBorders>
            <w:shd w:val="clear" w:color="auto" w:fill="auto"/>
            <w:noWrap/>
            <w:vAlign w:val="center"/>
            <w:hideMark/>
          </w:tcPr>
          <w:p w14:paraId="258F76E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30.00%</w:t>
            </w:r>
          </w:p>
        </w:tc>
      </w:tr>
      <w:tr w:rsidR="00DF72B5" w:rsidRPr="00DF72B5" w14:paraId="67CAF99C"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vAlign w:val="center"/>
            <w:hideMark/>
          </w:tcPr>
          <w:p w14:paraId="756CCC55"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Marine Components</w:t>
            </w:r>
          </w:p>
        </w:tc>
        <w:tc>
          <w:tcPr>
            <w:tcW w:w="3053" w:type="dxa"/>
            <w:tcBorders>
              <w:top w:val="nil"/>
              <w:left w:val="nil"/>
              <w:bottom w:val="single" w:sz="8" w:space="0" w:color="auto"/>
              <w:right w:val="single" w:sz="8" w:space="0" w:color="auto"/>
            </w:tcBorders>
            <w:shd w:val="clear" w:color="auto" w:fill="auto"/>
            <w:noWrap/>
            <w:vAlign w:val="center"/>
            <w:hideMark/>
          </w:tcPr>
          <w:p w14:paraId="69E7C752"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286" w:type="dxa"/>
            <w:tcBorders>
              <w:top w:val="nil"/>
              <w:left w:val="nil"/>
              <w:bottom w:val="single" w:sz="8" w:space="0" w:color="auto"/>
              <w:right w:val="single" w:sz="8" w:space="0" w:color="auto"/>
            </w:tcBorders>
            <w:shd w:val="clear" w:color="auto" w:fill="auto"/>
            <w:noWrap/>
            <w:vAlign w:val="center"/>
            <w:hideMark/>
          </w:tcPr>
          <w:p w14:paraId="7BD68B19"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70A33703"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5.01%</w:t>
            </w:r>
          </w:p>
        </w:tc>
        <w:tc>
          <w:tcPr>
            <w:tcW w:w="1380" w:type="dxa"/>
            <w:tcBorders>
              <w:top w:val="nil"/>
              <w:left w:val="nil"/>
              <w:bottom w:val="single" w:sz="8" w:space="0" w:color="auto"/>
              <w:right w:val="single" w:sz="8" w:space="0" w:color="auto"/>
            </w:tcBorders>
            <w:shd w:val="clear" w:color="auto" w:fill="auto"/>
            <w:noWrap/>
            <w:vAlign w:val="center"/>
            <w:hideMark/>
          </w:tcPr>
          <w:p w14:paraId="408274E3"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15.00%</w:t>
            </w:r>
          </w:p>
        </w:tc>
      </w:tr>
      <w:tr w:rsidR="00DF72B5" w:rsidRPr="00DF72B5" w14:paraId="47374A0A"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noWrap/>
            <w:vAlign w:val="center"/>
            <w:hideMark/>
          </w:tcPr>
          <w:p w14:paraId="70D6CB02"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Market Growth in Historical Period (2015-2020)</w:t>
            </w:r>
          </w:p>
        </w:tc>
        <w:tc>
          <w:tcPr>
            <w:tcW w:w="3053" w:type="dxa"/>
            <w:tcBorders>
              <w:top w:val="nil"/>
              <w:left w:val="nil"/>
              <w:bottom w:val="single" w:sz="8" w:space="0" w:color="auto"/>
              <w:right w:val="single" w:sz="8" w:space="0" w:color="000000"/>
            </w:tcBorders>
            <w:shd w:val="clear" w:color="auto" w:fill="auto"/>
            <w:noWrap/>
            <w:vAlign w:val="center"/>
            <w:hideMark/>
          </w:tcPr>
          <w:p w14:paraId="7B36F6CC"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286" w:type="dxa"/>
            <w:tcBorders>
              <w:top w:val="nil"/>
              <w:left w:val="nil"/>
              <w:bottom w:val="single" w:sz="8" w:space="0" w:color="auto"/>
              <w:right w:val="single" w:sz="8" w:space="0" w:color="auto"/>
            </w:tcBorders>
            <w:shd w:val="clear" w:color="auto" w:fill="auto"/>
            <w:noWrap/>
            <w:vAlign w:val="center"/>
            <w:hideMark/>
          </w:tcPr>
          <w:p w14:paraId="06A6DFA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Historical</w:t>
            </w:r>
          </w:p>
        </w:tc>
        <w:tc>
          <w:tcPr>
            <w:tcW w:w="984" w:type="dxa"/>
            <w:tcBorders>
              <w:top w:val="nil"/>
              <w:left w:val="nil"/>
              <w:bottom w:val="single" w:sz="8" w:space="0" w:color="auto"/>
              <w:right w:val="single" w:sz="8" w:space="0" w:color="auto"/>
            </w:tcBorders>
            <w:shd w:val="clear" w:color="auto" w:fill="auto"/>
            <w:noWrap/>
            <w:vAlign w:val="center"/>
            <w:hideMark/>
          </w:tcPr>
          <w:p w14:paraId="4ADFDB8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0.75%</w:t>
            </w:r>
          </w:p>
        </w:tc>
        <w:tc>
          <w:tcPr>
            <w:tcW w:w="1380" w:type="dxa"/>
            <w:tcBorders>
              <w:top w:val="nil"/>
              <w:left w:val="nil"/>
              <w:bottom w:val="single" w:sz="8" w:space="0" w:color="auto"/>
              <w:right w:val="single" w:sz="8" w:space="0" w:color="auto"/>
            </w:tcBorders>
            <w:shd w:val="clear" w:color="auto" w:fill="auto"/>
            <w:noWrap/>
            <w:vAlign w:val="center"/>
            <w:hideMark/>
          </w:tcPr>
          <w:p w14:paraId="08F557D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6.00%</w:t>
            </w:r>
          </w:p>
        </w:tc>
      </w:tr>
      <w:tr w:rsidR="00DF72B5" w:rsidRPr="00DF72B5" w14:paraId="1B5920AD"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ACB9CA"/>
            <w:noWrap/>
            <w:vAlign w:val="center"/>
            <w:hideMark/>
          </w:tcPr>
          <w:p w14:paraId="2F203C4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 (2021-2030)</w:t>
            </w:r>
          </w:p>
        </w:tc>
        <w:tc>
          <w:tcPr>
            <w:tcW w:w="6703" w:type="dxa"/>
            <w:gridSpan w:val="4"/>
            <w:tcBorders>
              <w:top w:val="single" w:sz="8" w:space="0" w:color="auto"/>
              <w:left w:val="nil"/>
              <w:bottom w:val="nil"/>
              <w:right w:val="nil"/>
            </w:tcBorders>
            <w:shd w:val="clear" w:color="000000" w:fill="333F4F"/>
            <w:noWrap/>
            <w:vAlign w:val="center"/>
            <w:hideMark/>
          </w:tcPr>
          <w:p w14:paraId="02B60136"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4.66%</w:t>
            </w:r>
          </w:p>
        </w:tc>
      </w:tr>
    </w:tbl>
    <w:p w14:paraId="2C100AFA" w14:textId="77777777" w:rsidR="00DF72B5" w:rsidRPr="00DF72B5" w:rsidRDefault="00DF72B5" w:rsidP="00DF72B5">
      <w:pPr>
        <w:spacing w:after="0" w:line="240" w:lineRule="auto"/>
        <w:rPr>
          <w:rFonts w:ascii="Calibri" w:eastAsia="Times New Roman" w:hAnsi="Calibri" w:cs="Calibri"/>
          <w:color w:val="000000"/>
          <w:lang w:eastAsia="en-IN"/>
        </w:rPr>
      </w:pPr>
      <w:r w:rsidRPr="00DF72B5">
        <w:rPr>
          <w:rFonts w:ascii="Calibri" w:eastAsia="Times New Roman" w:hAnsi="Calibri" w:cs="Calibri"/>
          <w:color w:val="000000"/>
          <w:lang w:eastAsia="en-IN"/>
        </w:rPr>
        <w:t xml:space="preserve">*Mainly the Pipes &amp; Tanks going in Industrial and manufacturing sector. </w:t>
      </w:r>
    </w:p>
    <w:p w14:paraId="4DAB6E2B" w14:textId="3C76BC5A" w:rsidR="00C22CE3" w:rsidRDefault="001D5CC2" w:rsidP="00912B14">
      <w:pPr>
        <w:spacing w:line="360" w:lineRule="auto"/>
        <w:textAlignment w:val="baseline"/>
        <w:rPr>
          <w:rFonts w:ascii="Arial" w:hAnsi="Arial" w:cs="Arial"/>
          <w:b/>
          <w:bCs/>
          <w:sz w:val="24"/>
          <w:szCs w:val="24"/>
        </w:rPr>
      </w:pPr>
      <w:r w:rsidRPr="001543F7">
        <w:rPr>
          <w:rFonts w:ascii="Arial" w:hAnsi="Arial" w:cs="Arial"/>
          <w:b/>
          <w:bCs/>
          <w:noProof/>
          <w:sz w:val="24"/>
          <w:szCs w:val="24"/>
        </w:rPr>
        <mc:AlternateContent>
          <mc:Choice Requires="wps">
            <w:drawing>
              <wp:anchor distT="45720" distB="45720" distL="114300" distR="114300" simplePos="0" relativeHeight="252916736" behindDoc="0" locked="0" layoutInCell="1" allowOverlap="1" wp14:anchorId="1802545D" wp14:editId="4901E6AB">
                <wp:simplePos x="0" y="0"/>
                <wp:positionH relativeFrom="margin">
                  <wp:align>left</wp:align>
                </wp:positionH>
                <wp:positionV relativeFrom="paragraph">
                  <wp:posOffset>250220</wp:posOffset>
                </wp:positionV>
                <wp:extent cx="6560185" cy="1404620"/>
                <wp:effectExtent l="0" t="0" r="12065" b="19050"/>
                <wp:wrapSquare wrapText="bothSides"/>
                <wp:docPr id="2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85" cy="1404620"/>
                        </a:xfrm>
                        <a:prstGeom prst="rect">
                          <a:avLst/>
                        </a:prstGeom>
                        <a:solidFill>
                          <a:schemeClr val="accent5">
                            <a:lumMod val="50000"/>
                          </a:schemeClr>
                        </a:solidFill>
                        <a:ln w="9525">
                          <a:solidFill>
                            <a:srgbClr val="000000"/>
                          </a:solidFill>
                          <a:miter lim="800000"/>
                          <a:headEnd/>
                          <a:tailEnd/>
                        </a:ln>
                      </wps:spPr>
                      <wps:txbx>
                        <w:txbxContent>
                          <w:p w14:paraId="70386306" w14:textId="77777777" w:rsidR="001D5CC2" w:rsidRPr="001543F7" w:rsidRDefault="001D5CC2" w:rsidP="001D5CC2">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802545D" id="_x0000_s1087" type="#_x0000_t202" style="position:absolute;margin-left:0;margin-top:19.7pt;width:516.55pt;height:110.6pt;z-index:252916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" fillcolor="#1f4d78 [1608]">
                <v:textbox style="mso-fit-shape-to-text:t">
                  <w:txbxContent>
                    <w:p w14:paraId="70386306" w14:textId="77777777" w:rsidR="001D5CC2" w:rsidRPr="001543F7" w:rsidRDefault="001D5CC2" w:rsidP="001D5CC2">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6B7124C7" w14:textId="18277315" w:rsidR="00C22CE3" w:rsidRDefault="00C22CE3" w:rsidP="00912B14">
      <w:pPr>
        <w:spacing w:line="360" w:lineRule="auto"/>
        <w:textAlignment w:val="baseline"/>
        <w:rPr>
          <w:rFonts w:ascii="Arial" w:hAnsi="Arial" w:cs="Arial"/>
          <w:b/>
          <w:bCs/>
          <w:sz w:val="24"/>
          <w:szCs w:val="24"/>
        </w:rPr>
      </w:pPr>
    </w:p>
    <w:p w14:paraId="144927A1" w14:textId="77777777" w:rsidR="00C22CE3" w:rsidRDefault="00C22CE3" w:rsidP="00912B14">
      <w:pPr>
        <w:spacing w:line="360" w:lineRule="auto"/>
        <w:textAlignment w:val="baseline"/>
        <w:rPr>
          <w:rFonts w:ascii="Arial" w:hAnsi="Arial" w:cs="Arial"/>
          <w:b/>
          <w:bCs/>
          <w:sz w:val="24"/>
          <w:szCs w:val="24"/>
        </w:rPr>
      </w:pPr>
    </w:p>
    <w:p w14:paraId="2554F71F" w14:textId="77777777" w:rsidR="00C22CE3" w:rsidRDefault="00C22CE3" w:rsidP="00912B14">
      <w:pPr>
        <w:spacing w:line="360" w:lineRule="auto"/>
        <w:textAlignment w:val="baseline"/>
        <w:rPr>
          <w:rFonts w:ascii="Arial" w:hAnsi="Arial" w:cs="Arial"/>
          <w:b/>
          <w:bCs/>
          <w:sz w:val="24"/>
          <w:szCs w:val="24"/>
        </w:rPr>
      </w:pPr>
    </w:p>
    <w:p w14:paraId="72913C61" w14:textId="0586F440"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3.2.3.2. Operating Efficiency</w:t>
      </w:r>
    </w:p>
    <w:p w14:paraId="047AE4D4" w14:textId="512E245D" w:rsidR="009E2A18" w:rsidRPr="0061645E" w:rsidRDefault="00912B14" w:rsidP="0061645E">
      <w:pPr>
        <w:spacing w:line="360" w:lineRule="auto"/>
        <w:textAlignment w:val="baseline"/>
        <w:rPr>
          <w:rFonts w:ascii="Arial" w:hAnsi="Arial" w:cs="Arial"/>
          <w:b/>
          <w:bCs/>
          <w:sz w:val="24"/>
          <w:szCs w:val="24"/>
        </w:rPr>
      </w:pPr>
      <w:r w:rsidRPr="0061645E">
        <w:rPr>
          <w:rFonts w:ascii="Arial" w:hAnsi="Arial" w:cs="Arial"/>
          <w:b/>
          <w:bCs/>
          <w:sz w:val="24"/>
          <w:szCs w:val="24"/>
        </w:rPr>
        <w:t>Europe Vinyl Ester Resin Operating Efficiency (Percentage), 2015-2030F</w:t>
      </w:r>
    </w:p>
    <w:p w14:paraId="3645D15C" w14:textId="2D73CFB5" w:rsidR="00023038" w:rsidRDefault="00AE05DC">
      <w:pPr>
        <w:rPr>
          <w:color w:val="000000" w:themeColor="text1"/>
        </w:rPr>
      </w:pPr>
      <w:r w:rsidRPr="002B5730">
        <w:rPr>
          <w:noProof/>
          <w:color w:val="000000" w:themeColor="text1"/>
        </w:rPr>
        <w:drawing>
          <wp:inline distT="0" distB="0" distL="0" distR="0" wp14:anchorId="364F61D4" wp14:editId="19BBFD99">
            <wp:extent cx="6429375" cy="2731325"/>
            <wp:effectExtent l="0" t="0" r="0" b="0"/>
            <wp:docPr id="17" name="Chart 17">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4EACC26" w14:textId="1B54188A" w:rsidR="00912B14" w:rsidRPr="0061645E" w:rsidRDefault="003B4B95" w:rsidP="0061645E">
      <w:pPr>
        <w:spacing w:line="360" w:lineRule="auto"/>
        <w:rPr>
          <w:rFonts w:ascii="Arial" w:hAnsi="Arial" w:cs="Arial"/>
          <w:b/>
          <w:bCs/>
          <w:sz w:val="24"/>
          <w:szCs w:val="24"/>
        </w:rPr>
      </w:pPr>
      <w:r w:rsidRPr="002B5730">
        <w:rPr>
          <w:noProof/>
          <w:color w:val="000000" w:themeColor="text1"/>
        </w:rPr>
        <mc:AlternateContent>
          <mc:Choice Requires="wps">
            <w:drawing>
              <wp:anchor distT="0" distB="0" distL="114300" distR="114300" simplePos="0" relativeHeight="252104704" behindDoc="0" locked="0" layoutInCell="1" allowOverlap="1" wp14:anchorId="3CD75C49" wp14:editId="1E1DF445">
                <wp:simplePos x="0" y="0"/>
                <wp:positionH relativeFrom="column">
                  <wp:posOffset>3804137</wp:posOffset>
                </wp:positionH>
                <wp:positionV relativeFrom="paragraph">
                  <wp:posOffset>10440</wp:posOffset>
                </wp:positionV>
                <wp:extent cx="2588458" cy="200055"/>
                <wp:effectExtent l="0" t="0" r="0" b="0"/>
                <wp:wrapNone/>
                <wp:docPr id="165"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17A3DF2C"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3CD75C49" id="_x0000_s1088" type="#_x0000_t202" style="position:absolute;margin-left:299.55pt;margin-top:.8pt;width:203.8pt;height:15.7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" filled="f" stroked="f">
                <v:textbox style="mso-fit-shape-to-text:t">
                  <w:txbxContent>
                    <w:p w14:paraId="17A3DF2C"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912B14" w:rsidRPr="0061645E">
        <w:rPr>
          <w:rFonts w:ascii="Arial" w:hAnsi="Arial" w:cs="Arial"/>
          <w:b/>
          <w:bCs/>
          <w:sz w:val="24"/>
          <w:szCs w:val="24"/>
        </w:rPr>
        <w:t>3.2.3.3. Demand By Application</w:t>
      </w:r>
    </w:p>
    <w:p w14:paraId="02950EB4" w14:textId="5445F036" w:rsidR="00023038"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t>Europe Vinyl Ester Resin Demand, By Application, By Volume</w:t>
      </w:r>
      <w:r w:rsidR="007C5B32">
        <w:rPr>
          <w:rFonts w:ascii="Arial" w:hAnsi="Arial" w:cs="Arial"/>
          <w:b/>
          <w:bCs/>
          <w:sz w:val="24"/>
          <w:szCs w:val="24"/>
        </w:rPr>
        <w:t xml:space="preserve"> (000’ Tonnes)</w:t>
      </w:r>
      <w:r w:rsidR="00681F3A">
        <w:rPr>
          <w:rFonts w:ascii="Arial" w:hAnsi="Arial" w:cs="Arial"/>
          <w:b/>
          <w:bCs/>
          <w:sz w:val="24"/>
          <w:szCs w:val="24"/>
        </w:rPr>
        <w:t xml:space="preserve"> </w:t>
      </w:r>
      <w:r w:rsidR="00F81BEE">
        <w:rPr>
          <w:rFonts w:ascii="Arial" w:hAnsi="Arial" w:cs="Arial"/>
          <w:b/>
          <w:bCs/>
          <w:sz w:val="24"/>
          <w:szCs w:val="24"/>
        </w:rPr>
        <w:t>(%)</w:t>
      </w:r>
      <w:r w:rsidRPr="0061645E">
        <w:rPr>
          <w:rFonts w:ascii="Arial" w:hAnsi="Arial" w:cs="Arial"/>
          <w:b/>
          <w:bCs/>
          <w:sz w:val="24"/>
          <w:szCs w:val="24"/>
        </w:rPr>
        <w:t>, 2015–2030F</w:t>
      </w:r>
    </w:p>
    <w:p w14:paraId="50E79939" w14:textId="7DA1EA56" w:rsidR="0069198A" w:rsidRPr="002B5730" w:rsidRDefault="003B4B95">
      <w:pPr>
        <w:rPr>
          <w:color w:val="000000" w:themeColor="text1"/>
        </w:rPr>
      </w:pPr>
      <w:r w:rsidRPr="002B5730">
        <w:rPr>
          <w:b/>
          <w:noProof/>
          <w:color w:val="000000" w:themeColor="text1"/>
        </w:rPr>
        <mc:AlternateContent>
          <mc:Choice Requires="wps">
            <w:drawing>
              <wp:anchor distT="0" distB="0" distL="114300" distR="114300" simplePos="0" relativeHeight="252016640" behindDoc="0" locked="0" layoutInCell="1" allowOverlap="1" wp14:anchorId="00003767" wp14:editId="158D095C">
                <wp:simplePos x="0" y="0"/>
                <wp:positionH relativeFrom="margin">
                  <wp:posOffset>3032715</wp:posOffset>
                </wp:positionH>
                <wp:positionV relativeFrom="paragraph">
                  <wp:posOffset>2870982</wp:posOffset>
                </wp:positionV>
                <wp:extent cx="3297555" cy="307777"/>
                <wp:effectExtent l="0" t="0" r="0" b="0"/>
                <wp:wrapNone/>
                <wp:docPr id="247" name="TextBox 4"/>
                <wp:cNvGraphicFramePr/>
                <a:graphic xmlns:a="http://schemas.openxmlformats.org/drawingml/2006/main">
                  <a:graphicData uri="http://schemas.microsoft.com/office/word/2010/wordprocessingShape">
                    <wps:wsp>
                      <wps:cNvSpPr txBox="1"/>
                      <wps:spPr>
                        <a:xfrm>
                          <a:off x="0" y="0"/>
                          <a:ext cx="3297555" cy="307777"/>
                        </a:xfrm>
                        <a:prstGeom prst="rect">
                          <a:avLst/>
                        </a:prstGeom>
                        <a:noFill/>
                      </wps:spPr>
                      <wps:txbx>
                        <w:txbxContent>
                          <w:p w14:paraId="541E944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342B093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0003767" id="_x0000_s1089" type="#_x0000_t202" style="position:absolute;margin-left:238.8pt;margin-top:226.05pt;width:259.65pt;height:24.25pt;z-index:252016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" filled="f" stroked="f">
                <v:textbox style="mso-fit-shape-to-text:t">
                  <w:txbxContent>
                    <w:p w14:paraId="541E944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342B093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23038" w:rsidRPr="002B5730">
        <w:rPr>
          <w:noProof/>
          <w:color w:val="000000" w:themeColor="text1"/>
        </w:rPr>
        <w:drawing>
          <wp:inline distT="0" distB="0" distL="0" distR="0" wp14:anchorId="7E0573C7" wp14:editId="4D32F373">
            <wp:extent cx="6410325" cy="2860158"/>
            <wp:effectExtent l="0" t="0" r="0" b="0"/>
            <wp:docPr id="20" name="Chart 20">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665D529" w14:textId="0F45A399" w:rsidR="00214D2B" w:rsidRDefault="00214D2B" w:rsidP="00831834">
      <w:pPr>
        <w:spacing w:line="360" w:lineRule="auto"/>
        <w:jc w:val="both"/>
        <w:rPr>
          <w:rFonts w:ascii="Arial" w:hAnsi="Arial" w:cs="Arial"/>
          <w:color w:val="000000" w:themeColor="text1"/>
          <w:sz w:val="24"/>
          <w:szCs w:val="24"/>
        </w:rPr>
      </w:pPr>
    </w:p>
    <w:p w14:paraId="4D4A327F" w14:textId="77777777" w:rsidR="003B4B95" w:rsidRDefault="003B4B95" w:rsidP="00831834">
      <w:pPr>
        <w:spacing w:line="360" w:lineRule="auto"/>
        <w:jc w:val="both"/>
        <w:rPr>
          <w:rFonts w:ascii="Arial" w:hAnsi="Arial" w:cs="Arial"/>
          <w:color w:val="000000" w:themeColor="text1"/>
          <w:sz w:val="24"/>
          <w:szCs w:val="24"/>
        </w:rPr>
      </w:pPr>
    </w:p>
    <w:tbl>
      <w:tblPr>
        <w:tblW w:w="10024" w:type="dxa"/>
        <w:tblLook w:val="04A0" w:firstRow="1" w:lastRow="0" w:firstColumn="1" w:lastColumn="0" w:noHBand="0" w:noVBand="1"/>
      </w:tblPr>
      <w:tblGrid>
        <w:gridCol w:w="2347"/>
        <w:gridCol w:w="853"/>
        <w:gridCol w:w="853"/>
        <w:gridCol w:w="853"/>
        <w:gridCol w:w="853"/>
        <w:gridCol w:w="853"/>
        <w:gridCol w:w="853"/>
        <w:gridCol w:w="853"/>
        <w:gridCol w:w="853"/>
        <w:gridCol w:w="853"/>
      </w:tblGrid>
      <w:tr w:rsidR="0097059C" w:rsidRPr="0097059C" w14:paraId="285780ED" w14:textId="77777777" w:rsidTr="0097059C">
        <w:trPr>
          <w:trHeight w:val="378"/>
        </w:trPr>
        <w:tc>
          <w:tcPr>
            <w:tcW w:w="2347"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5E7F2011"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lastRenderedPageBreak/>
              <w:t xml:space="preserve">Demand by Application </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4DFE0E42"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2015</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2675CAE7"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2016</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0FF5B9FE"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2017</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60ECEFFB"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2018</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7CBF5E8D"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2019</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549B366A"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2020</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61836FA0"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2021E</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0A5E3547"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2025F</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5B2EAAB3"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2030F</w:t>
            </w:r>
          </w:p>
        </w:tc>
      </w:tr>
      <w:tr w:rsidR="0097059C" w:rsidRPr="0097059C" w14:paraId="230A4DF8"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3FF9CD27" w14:textId="77777777" w:rsidR="0097059C" w:rsidRPr="0097059C" w:rsidRDefault="0097059C" w:rsidP="0097059C">
            <w:pPr>
              <w:spacing w:after="0" w:line="240" w:lineRule="auto"/>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Pipes &amp; Tanks</w:t>
            </w:r>
          </w:p>
        </w:tc>
        <w:tc>
          <w:tcPr>
            <w:tcW w:w="853" w:type="dxa"/>
            <w:tcBorders>
              <w:top w:val="nil"/>
              <w:left w:val="nil"/>
              <w:bottom w:val="single" w:sz="8" w:space="0" w:color="auto"/>
              <w:right w:val="single" w:sz="8" w:space="0" w:color="auto"/>
            </w:tcBorders>
            <w:shd w:val="clear" w:color="000000" w:fill="FFFFFF"/>
            <w:noWrap/>
            <w:vAlign w:val="center"/>
            <w:hideMark/>
          </w:tcPr>
          <w:p w14:paraId="6D402ED3"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100</w:t>
            </w:r>
          </w:p>
        </w:tc>
        <w:tc>
          <w:tcPr>
            <w:tcW w:w="853" w:type="dxa"/>
            <w:tcBorders>
              <w:top w:val="nil"/>
              <w:left w:val="nil"/>
              <w:bottom w:val="single" w:sz="8" w:space="0" w:color="auto"/>
              <w:right w:val="single" w:sz="8" w:space="0" w:color="auto"/>
            </w:tcBorders>
            <w:shd w:val="clear" w:color="000000" w:fill="FFFFFF"/>
            <w:noWrap/>
            <w:vAlign w:val="center"/>
            <w:hideMark/>
          </w:tcPr>
          <w:p w14:paraId="525156CD"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103</w:t>
            </w:r>
          </w:p>
        </w:tc>
        <w:tc>
          <w:tcPr>
            <w:tcW w:w="853" w:type="dxa"/>
            <w:tcBorders>
              <w:top w:val="nil"/>
              <w:left w:val="nil"/>
              <w:bottom w:val="single" w:sz="8" w:space="0" w:color="auto"/>
              <w:right w:val="single" w:sz="8" w:space="0" w:color="auto"/>
            </w:tcBorders>
            <w:shd w:val="clear" w:color="000000" w:fill="FFFFFF"/>
            <w:noWrap/>
            <w:vAlign w:val="center"/>
            <w:hideMark/>
          </w:tcPr>
          <w:p w14:paraId="157BE3F2"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105</w:t>
            </w:r>
          </w:p>
        </w:tc>
        <w:tc>
          <w:tcPr>
            <w:tcW w:w="853" w:type="dxa"/>
            <w:tcBorders>
              <w:top w:val="nil"/>
              <w:left w:val="nil"/>
              <w:bottom w:val="single" w:sz="8" w:space="0" w:color="auto"/>
              <w:right w:val="single" w:sz="8" w:space="0" w:color="auto"/>
            </w:tcBorders>
            <w:shd w:val="clear" w:color="000000" w:fill="FFFFFF"/>
            <w:noWrap/>
            <w:vAlign w:val="center"/>
            <w:hideMark/>
          </w:tcPr>
          <w:p w14:paraId="4CE47CDA"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109</w:t>
            </w:r>
          </w:p>
        </w:tc>
        <w:tc>
          <w:tcPr>
            <w:tcW w:w="853" w:type="dxa"/>
            <w:tcBorders>
              <w:top w:val="nil"/>
              <w:left w:val="nil"/>
              <w:bottom w:val="single" w:sz="8" w:space="0" w:color="auto"/>
              <w:right w:val="single" w:sz="8" w:space="0" w:color="auto"/>
            </w:tcBorders>
            <w:shd w:val="clear" w:color="000000" w:fill="FFFFFF"/>
            <w:noWrap/>
            <w:vAlign w:val="center"/>
            <w:hideMark/>
          </w:tcPr>
          <w:p w14:paraId="74968B0A"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111</w:t>
            </w:r>
          </w:p>
        </w:tc>
        <w:tc>
          <w:tcPr>
            <w:tcW w:w="853" w:type="dxa"/>
            <w:tcBorders>
              <w:top w:val="nil"/>
              <w:left w:val="nil"/>
              <w:bottom w:val="single" w:sz="8" w:space="0" w:color="auto"/>
              <w:right w:val="single" w:sz="8" w:space="0" w:color="auto"/>
            </w:tcBorders>
            <w:shd w:val="clear" w:color="000000" w:fill="FFFFFF"/>
            <w:noWrap/>
            <w:vAlign w:val="center"/>
            <w:hideMark/>
          </w:tcPr>
          <w:p w14:paraId="4E60E249"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104</w:t>
            </w:r>
          </w:p>
        </w:tc>
        <w:tc>
          <w:tcPr>
            <w:tcW w:w="853" w:type="dxa"/>
            <w:tcBorders>
              <w:top w:val="nil"/>
              <w:left w:val="nil"/>
              <w:bottom w:val="single" w:sz="8" w:space="0" w:color="auto"/>
              <w:right w:val="single" w:sz="8" w:space="0" w:color="auto"/>
            </w:tcBorders>
            <w:shd w:val="clear" w:color="000000" w:fill="FFFFFF"/>
            <w:noWrap/>
            <w:vAlign w:val="center"/>
            <w:hideMark/>
          </w:tcPr>
          <w:p w14:paraId="75D5FAD6"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110</w:t>
            </w:r>
          </w:p>
        </w:tc>
        <w:tc>
          <w:tcPr>
            <w:tcW w:w="853" w:type="dxa"/>
            <w:tcBorders>
              <w:top w:val="nil"/>
              <w:left w:val="nil"/>
              <w:bottom w:val="single" w:sz="8" w:space="0" w:color="auto"/>
              <w:right w:val="single" w:sz="8" w:space="0" w:color="auto"/>
            </w:tcBorders>
            <w:shd w:val="clear" w:color="000000" w:fill="FFFFFF"/>
            <w:noWrap/>
            <w:vAlign w:val="center"/>
            <w:hideMark/>
          </w:tcPr>
          <w:p w14:paraId="2D04C84C"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134</w:t>
            </w:r>
          </w:p>
        </w:tc>
        <w:tc>
          <w:tcPr>
            <w:tcW w:w="853" w:type="dxa"/>
            <w:tcBorders>
              <w:top w:val="nil"/>
              <w:left w:val="nil"/>
              <w:bottom w:val="single" w:sz="8" w:space="0" w:color="auto"/>
              <w:right w:val="single" w:sz="8" w:space="0" w:color="auto"/>
            </w:tcBorders>
            <w:shd w:val="clear" w:color="000000" w:fill="FFFFFF"/>
            <w:noWrap/>
            <w:vAlign w:val="center"/>
            <w:hideMark/>
          </w:tcPr>
          <w:p w14:paraId="2B84DC75"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166</w:t>
            </w:r>
          </w:p>
        </w:tc>
      </w:tr>
      <w:tr w:rsidR="0097059C" w:rsidRPr="0097059C" w14:paraId="439B8A38"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5D5DF849" w14:textId="77777777" w:rsidR="0097059C" w:rsidRPr="0097059C" w:rsidRDefault="0097059C" w:rsidP="0097059C">
            <w:pPr>
              <w:spacing w:after="0" w:line="240" w:lineRule="auto"/>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Marine Components</w:t>
            </w:r>
          </w:p>
        </w:tc>
        <w:tc>
          <w:tcPr>
            <w:tcW w:w="853" w:type="dxa"/>
            <w:tcBorders>
              <w:top w:val="nil"/>
              <w:left w:val="nil"/>
              <w:bottom w:val="single" w:sz="8" w:space="0" w:color="auto"/>
              <w:right w:val="single" w:sz="8" w:space="0" w:color="auto"/>
            </w:tcBorders>
            <w:shd w:val="clear" w:color="000000" w:fill="FFFFFF"/>
            <w:noWrap/>
            <w:vAlign w:val="center"/>
            <w:hideMark/>
          </w:tcPr>
          <w:p w14:paraId="790AF683"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29</w:t>
            </w:r>
          </w:p>
        </w:tc>
        <w:tc>
          <w:tcPr>
            <w:tcW w:w="853" w:type="dxa"/>
            <w:tcBorders>
              <w:top w:val="nil"/>
              <w:left w:val="nil"/>
              <w:bottom w:val="single" w:sz="8" w:space="0" w:color="auto"/>
              <w:right w:val="single" w:sz="8" w:space="0" w:color="auto"/>
            </w:tcBorders>
            <w:shd w:val="clear" w:color="000000" w:fill="FFFFFF"/>
            <w:noWrap/>
            <w:vAlign w:val="center"/>
            <w:hideMark/>
          </w:tcPr>
          <w:p w14:paraId="349FF24E"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30</w:t>
            </w:r>
          </w:p>
        </w:tc>
        <w:tc>
          <w:tcPr>
            <w:tcW w:w="853" w:type="dxa"/>
            <w:tcBorders>
              <w:top w:val="nil"/>
              <w:left w:val="nil"/>
              <w:bottom w:val="single" w:sz="8" w:space="0" w:color="auto"/>
              <w:right w:val="single" w:sz="8" w:space="0" w:color="auto"/>
            </w:tcBorders>
            <w:shd w:val="clear" w:color="000000" w:fill="FFFFFF"/>
            <w:noWrap/>
            <w:vAlign w:val="center"/>
            <w:hideMark/>
          </w:tcPr>
          <w:p w14:paraId="771F77C5"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30</w:t>
            </w:r>
          </w:p>
        </w:tc>
        <w:tc>
          <w:tcPr>
            <w:tcW w:w="853" w:type="dxa"/>
            <w:tcBorders>
              <w:top w:val="nil"/>
              <w:left w:val="nil"/>
              <w:bottom w:val="single" w:sz="8" w:space="0" w:color="auto"/>
              <w:right w:val="single" w:sz="8" w:space="0" w:color="auto"/>
            </w:tcBorders>
            <w:shd w:val="clear" w:color="000000" w:fill="FFFFFF"/>
            <w:noWrap/>
            <w:vAlign w:val="center"/>
            <w:hideMark/>
          </w:tcPr>
          <w:p w14:paraId="0D42ADD1"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31</w:t>
            </w:r>
          </w:p>
        </w:tc>
        <w:tc>
          <w:tcPr>
            <w:tcW w:w="853" w:type="dxa"/>
            <w:tcBorders>
              <w:top w:val="nil"/>
              <w:left w:val="nil"/>
              <w:bottom w:val="single" w:sz="8" w:space="0" w:color="auto"/>
              <w:right w:val="single" w:sz="8" w:space="0" w:color="auto"/>
            </w:tcBorders>
            <w:shd w:val="clear" w:color="000000" w:fill="FFFFFF"/>
            <w:noWrap/>
            <w:vAlign w:val="center"/>
            <w:hideMark/>
          </w:tcPr>
          <w:p w14:paraId="5212D81B"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32</w:t>
            </w:r>
          </w:p>
        </w:tc>
        <w:tc>
          <w:tcPr>
            <w:tcW w:w="853" w:type="dxa"/>
            <w:tcBorders>
              <w:top w:val="nil"/>
              <w:left w:val="nil"/>
              <w:bottom w:val="single" w:sz="8" w:space="0" w:color="auto"/>
              <w:right w:val="single" w:sz="8" w:space="0" w:color="auto"/>
            </w:tcBorders>
            <w:shd w:val="clear" w:color="000000" w:fill="FFFFFF"/>
            <w:noWrap/>
            <w:vAlign w:val="center"/>
            <w:hideMark/>
          </w:tcPr>
          <w:p w14:paraId="37F971F4"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30</w:t>
            </w:r>
          </w:p>
        </w:tc>
        <w:tc>
          <w:tcPr>
            <w:tcW w:w="853" w:type="dxa"/>
            <w:tcBorders>
              <w:top w:val="nil"/>
              <w:left w:val="nil"/>
              <w:bottom w:val="single" w:sz="8" w:space="0" w:color="auto"/>
              <w:right w:val="single" w:sz="8" w:space="0" w:color="auto"/>
            </w:tcBorders>
            <w:shd w:val="clear" w:color="000000" w:fill="FFFFFF"/>
            <w:noWrap/>
            <w:vAlign w:val="center"/>
            <w:hideMark/>
          </w:tcPr>
          <w:p w14:paraId="779577ED"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32</w:t>
            </w:r>
          </w:p>
        </w:tc>
        <w:tc>
          <w:tcPr>
            <w:tcW w:w="853" w:type="dxa"/>
            <w:tcBorders>
              <w:top w:val="nil"/>
              <w:left w:val="nil"/>
              <w:bottom w:val="single" w:sz="8" w:space="0" w:color="auto"/>
              <w:right w:val="single" w:sz="8" w:space="0" w:color="auto"/>
            </w:tcBorders>
            <w:shd w:val="clear" w:color="000000" w:fill="FFFFFF"/>
            <w:noWrap/>
            <w:vAlign w:val="center"/>
            <w:hideMark/>
          </w:tcPr>
          <w:p w14:paraId="3C26BA94"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39</w:t>
            </w:r>
          </w:p>
        </w:tc>
        <w:tc>
          <w:tcPr>
            <w:tcW w:w="853" w:type="dxa"/>
            <w:tcBorders>
              <w:top w:val="nil"/>
              <w:left w:val="nil"/>
              <w:bottom w:val="single" w:sz="8" w:space="0" w:color="auto"/>
              <w:right w:val="single" w:sz="8" w:space="0" w:color="auto"/>
            </w:tcBorders>
            <w:shd w:val="clear" w:color="000000" w:fill="FFFFFF"/>
            <w:noWrap/>
            <w:vAlign w:val="center"/>
            <w:hideMark/>
          </w:tcPr>
          <w:p w14:paraId="34D0A6CB"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48</w:t>
            </w:r>
          </w:p>
        </w:tc>
      </w:tr>
      <w:tr w:rsidR="0097059C" w:rsidRPr="0097059C" w14:paraId="7DAA281B"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41126354" w14:textId="77777777" w:rsidR="0097059C" w:rsidRPr="0097059C" w:rsidRDefault="0097059C" w:rsidP="0097059C">
            <w:pPr>
              <w:spacing w:after="0" w:line="240" w:lineRule="auto"/>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Renewables</w:t>
            </w:r>
          </w:p>
        </w:tc>
        <w:tc>
          <w:tcPr>
            <w:tcW w:w="853" w:type="dxa"/>
            <w:tcBorders>
              <w:top w:val="nil"/>
              <w:left w:val="nil"/>
              <w:bottom w:val="single" w:sz="8" w:space="0" w:color="auto"/>
              <w:right w:val="single" w:sz="8" w:space="0" w:color="auto"/>
            </w:tcBorders>
            <w:shd w:val="clear" w:color="000000" w:fill="FFFFFF"/>
            <w:noWrap/>
            <w:vAlign w:val="center"/>
            <w:hideMark/>
          </w:tcPr>
          <w:p w14:paraId="79797750"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w:t>
            </w:r>
          </w:p>
        </w:tc>
        <w:tc>
          <w:tcPr>
            <w:tcW w:w="853" w:type="dxa"/>
            <w:tcBorders>
              <w:top w:val="nil"/>
              <w:left w:val="nil"/>
              <w:bottom w:val="single" w:sz="8" w:space="0" w:color="auto"/>
              <w:right w:val="single" w:sz="8" w:space="0" w:color="auto"/>
            </w:tcBorders>
            <w:shd w:val="clear" w:color="000000" w:fill="FFFFFF"/>
            <w:noWrap/>
            <w:vAlign w:val="center"/>
            <w:hideMark/>
          </w:tcPr>
          <w:p w14:paraId="43E3242F"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w:t>
            </w:r>
          </w:p>
        </w:tc>
        <w:tc>
          <w:tcPr>
            <w:tcW w:w="853" w:type="dxa"/>
            <w:tcBorders>
              <w:top w:val="nil"/>
              <w:left w:val="nil"/>
              <w:bottom w:val="single" w:sz="8" w:space="0" w:color="auto"/>
              <w:right w:val="single" w:sz="8" w:space="0" w:color="auto"/>
            </w:tcBorders>
            <w:shd w:val="clear" w:color="000000" w:fill="FFFFFF"/>
            <w:noWrap/>
            <w:vAlign w:val="center"/>
            <w:hideMark/>
          </w:tcPr>
          <w:p w14:paraId="7BEFFD1B"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w:t>
            </w:r>
          </w:p>
        </w:tc>
        <w:tc>
          <w:tcPr>
            <w:tcW w:w="853" w:type="dxa"/>
            <w:tcBorders>
              <w:top w:val="nil"/>
              <w:left w:val="nil"/>
              <w:bottom w:val="single" w:sz="8" w:space="0" w:color="auto"/>
              <w:right w:val="single" w:sz="8" w:space="0" w:color="auto"/>
            </w:tcBorders>
            <w:shd w:val="clear" w:color="000000" w:fill="FFFFFF"/>
            <w:noWrap/>
            <w:vAlign w:val="center"/>
            <w:hideMark/>
          </w:tcPr>
          <w:p w14:paraId="40CDF370"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w:t>
            </w:r>
          </w:p>
        </w:tc>
        <w:tc>
          <w:tcPr>
            <w:tcW w:w="853" w:type="dxa"/>
            <w:tcBorders>
              <w:top w:val="nil"/>
              <w:left w:val="nil"/>
              <w:bottom w:val="single" w:sz="8" w:space="0" w:color="auto"/>
              <w:right w:val="single" w:sz="8" w:space="0" w:color="auto"/>
            </w:tcBorders>
            <w:shd w:val="clear" w:color="000000" w:fill="FFFFFF"/>
            <w:noWrap/>
            <w:vAlign w:val="center"/>
            <w:hideMark/>
          </w:tcPr>
          <w:p w14:paraId="3800E8A1"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w:t>
            </w:r>
          </w:p>
        </w:tc>
        <w:tc>
          <w:tcPr>
            <w:tcW w:w="853" w:type="dxa"/>
            <w:tcBorders>
              <w:top w:val="nil"/>
              <w:left w:val="nil"/>
              <w:bottom w:val="single" w:sz="8" w:space="0" w:color="auto"/>
              <w:right w:val="single" w:sz="8" w:space="0" w:color="auto"/>
            </w:tcBorders>
            <w:shd w:val="clear" w:color="000000" w:fill="FFFFFF"/>
            <w:noWrap/>
            <w:vAlign w:val="center"/>
            <w:hideMark/>
          </w:tcPr>
          <w:p w14:paraId="15E93345"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w:t>
            </w:r>
          </w:p>
        </w:tc>
        <w:tc>
          <w:tcPr>
            <w:tcW w:w="853" w:type="dxa"/>
            <w:tcBorders>
              <w:top w:val="nil"/>
              <w:left w:val="nil"/>
              <w:bottom w:val="single" w:sz="8" w:space="0" w:color="auto"/>
              <w:right w:val="single" w:sz="8" w:space="0" w:color="auto"/>
            </w:tcBorders>
            <w:shd w:val="clear" w:color="000000" w:fill="FFFFFF"/>
            <w:noWrap/>
            <w:vAlign w:val="center"/>
            <w:hideMark/>
          </w:tcPr>
          <w:p w14:paraId="2E609C2F"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w:t>
            </w:r>
          </w:p>
        </w:tc>
        <w:tc>
          <w:tcPr>
            <w:tcW w:w="853" w:type="dxa"/>
            <w:tcBorders>
              <w:top w:val="nil"/>
              <w:left w:val="nil"/>
              <w:bottom w:val="single" w:sz="8" w:space="0" w:color="auto"/>
              <w:right w:val="single" w:sz="8" w:space="0" w:color="auto"/>
            </w:tcBorders>
            <w:shd w:val="clear" w:color="000000" w:fill="FFFFFF"/>
            <w:noWrap/>
            <w:vAlign w:val="center"/>
            <w:hideMark/>
          </w:tcPr>
          <w:p w14:paraId="4B5480CE"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13</w:t>
            </w:r>
          </w:p>
        </w:tc>
        <w:tc>
          <w:tcPr>
            <w:tcW w:w="853" w:type="dxa"/>
            <w:tcBorders>
              <w:top w:val="nil"/>
              <w:left w:val="nil"/>
              <w:bottom w:val="single" w:sz="8" w:space="0" w:color="auto"/>
              <w:right w:val="single" w:sz="8" w:space="0" w:color="auto"/>
            </w:tcBorders>
            <w:shd w:val="clear" w:color="000000" w:fill="FFFFFF"/>
            <w:noWrap/>
            <w:vAlign w:val="center"/>
            <w:hideMark/>
          </w:tcPr>
          <w:p w14:paraId="03DE2E7D"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16</w:t>
            </w:r>
          </w:p>
        </w:tc>
      </w:tr>
      <w:tr w:rsidR="0097059C" w:rsidRPr="0097059C" w14:paraId="7C6A0646"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03D18494" w14:textId="77777777" w:rsidR="0097059C" w:rsidRPr="0097059C" w:rsidRDefault="0097059C" w:rsidP="0097059C">
            <w:pPr>
              <w:spacing w:after="0" w:line="240" w:lineRule="auto"/>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Others</w:t>
            </w:r>
          </w:p>
        </w:tc>
        <w:tc>
          <w:tcPr>
            <w:tcW w:w="853" w:type="dxa"/>
            <w:tcBorders>
              <w:top w:val="nil"/>
              <w:left w:val="nil"/>
              <w:bottom w:val="single" w:sz="8" w:space="0" w:color="auto"/>
              <w:right w:val="single" w:sz="8" w:space="0" w:color="auto"/>
            </w:tcBorders>
            <w:shd w:val="clear" w:color="000000" w:fill="FFFFFF"/>
            <w:noWrap/>
            <w:vAlign w:val="center"/>
            <w:hideMark/>
          </w:tcPr>
          <w:p w14:paraId="17D7E37B"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32</w:t>
            </w:r>
          </w:p>
        </w:tc>
        <w:tc>
          <w:tcPr>
            <w:tcW w:w="853" w:type="dxa"/>
            <w:tcBorders>
              <w:top w:val="nil"/>
              <w:left w:val="nil"/>
              <w:bottom w:val="single" w:sz="8" w:space="0" w:color="auto"/>
              <w:right w:val="single" w:sz="8" w:space="0" w:color="auto"/>
            </w:tcBorders>
            <w:shd w:val="clear" w:color="000000" w:fill="FFFFFF"/>
            <w:noWrap/>
            <w:vAlign w:val="center"/>
            <w:hideMark/>
          </w:tcPr>
          <w:p w14:paraId="503EA49F"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33</w:t>
            </w:r>
          </w:p>
        </w:tc>
        <w:tc>
          <w:tcPr>
            <w:tcW w:w="853" w:type="dxa"/>
            <w:tcBorders>
              <w:top w:val="nil"/>
              <w:left w:val="nil"/>
              <w:bottom w:val="single" w:sz="8" w:space="0" w:color="auto"/>
              <w:right w:val="single" w:sz="8" w:space="0" w:color="auto"/>
            </w:tcBorders>
            <w:shd w:val="clear" w:color="000000" w:fill="FFFFFF"/>
            <w:noWrap/>
            <w:vAlign w:val="center"/>
            <w:hideMark/>
          </w:tcPr>
          <w:p w14:paraId="0E3E57C8"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35</w:t>
            </w:r>
          </w:p>
        </w:tc>
        <w:tc>
          <w:tcPr>
            <w:tcW w:w="853" w:type="dxa"/>
            <w:tcBorders>
              <w:top w:val="nil"/>
              <w:left w:val="nil"/>
              <w:bottom w:val="single" w:sz="8" w:space="0" w:color="auto"/>
              <w:right w:val="single" w:sz="8" w:space="0" w:color="auto"/>
            </w:tcBorders>
            <w:shd w:val="clear" w:color="000000" w:fill="FFFFFF"/>
            <w:noWrap/>
            <w:vAlign w:val="center"/>
            <w:hideMark/>
          </w:tcPr>
          <w:p w14:paraId="08BA5C57"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35</w:t>
            </w:r>
          </w:p>
        </w:tc>
        <w:tc>
          <w:tcPr>
            <w:tcW w:w="853" w:type="dxa"/>
            <w:tcBorders>
              <w:top w:val="nil"/>
              <w:left w:val="nil"/>
              <w:bottom w:val="single" w:sz="8" w:space="0" w:color="auto"/>
              <w:right w:val="single" w:sz="8" w:space="0" w:color="auto"/>
            </w:tcBorders>
            <w:shd w:val="clear" w:color="000000" w:fill="FFFFFF"/>
            <w:noWrap/>
            <w:vAlign w:val="center"/>
            <w:hideMark/>
          </w:tcPr>
          <w:p w14:paraId="7075306C"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36</w:t>
            </w:r>
          </w:p>
        </w:tc>
        <w:tc>
          <w:tcPr>
            <w:tcW w:w="853" w:type="dxa"/>
            <w:tcBorders>
              <w:top w:val="nil"/>
              <w:left w:val="nil"/>
              <w:bottom w:val="single" w:sz="8" w:space="0" w:color="auto"/>
              <w:right w:val="single" w:sz="8" w:space="0" w:color="auto"/>
            </w:tcBorders>
            <w:shd w:val="clear" w:color="000000" w:fill="FFFFFF"/>
            <w:noWrap/>
            <w:vAlign w:val="center"/>
            <w:hideMark/>
          </w:tcPr>
          <w:p w14:paraId="5ACF8FA0"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34</w:t>
            </w:r>
          </w:p>
        </w:tc>
        <w:tc>
          <w:tcPr>
            <w:tcW w:w="853" w:type="dxa"/>
            <w:tcBorders>
              <w:top w:val="nil"/>
              <w:left w:val="nil"/>
              <w:bottom w:val="single" w:sz="8" w:space="0" w:color="auto"/>
              <w:right w:val="single" w:sz="8" w:space="0" w:color="auto"/>
            </w:tcBorders>
            <w:shd w:val="clear" w:color="000000" w:fill="FFFFFF"/>
            <w:noWrap/>
            <w:vAlign w:val="center"/>
            <w:hideMark/>
          </w:tcPr>
          <w:p w14:paraId="67C5D8A5"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34</w:t>
            </w:r>
          </w:p>
        </w:tc>
        <w:tc>
          <w:tcPr>
            <w:tcW w:w="853" w:type="dxa"/>
            <w:tcBorders>
              <w:top w:val="nil"/>
              <w:left w:val="nil"/>
              <w:bottom w:val="single" w:sz="8" w:space="0" w:color="auto"/>
              <w:right w:val="single" w:sz="8" w:space="0" w:color="auto"/>
            </w:tcBorders>
            <w:shd w:val="clear" w:color="000000" w:fill="FFFFFF"/>
            <w:noWrap/>
            <w:vAlign w:val="center"/>
            <w:hideMark/>
          </w:tcPr>
          <w:p w14:paraId="2C1524E2"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43</w:t>
            </w:r>
          </w:p>
        </w:tc>
        <w:tc>
          <w:tcPr>
            <w:tcW w:w="853" w:type="dxa"/>
            <w:tcBorders>
              <w:top w:val="nil"/>
              <w:left w:val="nil"/>
              <w:bottom w:val="single" w:sz="8" w:space="0" w:color="auto"/>
              <w:right w:val="single" w:sz="8" w:space="0" w:color="auto"/>
            </w:tcBorders>
            <w:shd w:val="clear" w:color="000000" w:fill="FFFFFF"/>
            <w:noWrap/>
            <w:vAlign w:val="center"/>
            <w:hideMark/>
          </w:tcPr>
          <w:p w14:paraId="4234BE01"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52</w:t>
            </w:r>
          </w:p>
        </w:tc>
      </w:tr>
      <w:tr w:rsidR="0097059C" w:rsidRPr="0097059C" w14:paraId="41C1B2A9"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0A7FAA70" w14:textId="77777777" w:rsidR="0097059C" w:rsidRPr="0097059C" w:rsidRDefault="0097059C" w:rsidP="0097059C">
            <w:pPr>
              <w:spacing w:after="0" w:line="240" w:lineRule="auto"/>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Total</w:t>
            </w:r>
          </w:p>
        </w:tc>
        <w:tc>
          <w:tcPr>
            <w:tcW w:w="853" w:type="dxa"/>
            <w:tcBorders>
              <w:top w:val="nil"/>
              <w:left w:val="nil"/>
              <w:bottom w:val="single" w:sz="8" w:space="0" w:color="auto"/>
              <w:right w:val="single" w:sz="8" w:space="0" w:color="auto"/>
            </w:tcBorders>
            <w:shd w:val="clear" w:color="000000" w:fill="FFFFFF"/>
            <w:noWrap/>
            <w:vAlign w:val="center"/>
            <w:hideMark/>
          </w:tcPr>
          <w:p w14:paraId="5EBA39AA"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171</w:t>
            </w:r>
          </w:p>
        </w:tc>
        <w:tc>
          <w:tcPr>
            <w:tcW w:w="853" w:type="dxa"/>
            <w:tcBorders>
              <w:top w:val="nil"/>
              <w:left w:val="nil"/>
              <w:bottom w:val="single" w:sz="8" w:space="0" w:color="auto"/>
              <w:right w:val="single" w:sz="8" w:space="0" w:color="auto"/>
            </w:tcBorders>
            <w:shd w:val="clear" w:color="000000" w:fill="FFFFFF"/>
            <w:noWrap/>
            <w:vAlign w:val="center"/>
            <w:hideMark/>
          </w:tcPr>
          <w:p w14:paraId="29432AB1"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176</w:t>
            </w:r>
          </w:p>
        </w:tc>
        <w:tc>
          <w:tcPr>
            <w:tcW w:w="853" w:type="dxa"/>
            <w:tcBorders>
              <w:top w:val="nil"/>
              <w:left w:val="nil"/>
              <w:bottom w:val="single" w:sz="8" w:space="0" w:color="auto"/>
              <w:right w:val="single" w:sz="8" w:space="0" w:color="auto"/>
            </w:tcBorders>
            <w:shd w:val="clear" w:color="000000" w:fill="FFFFFF"/>
            <w:noWrap/>
            <w:vAlign w:val="center"/>
            <w:hideMark/>
          </w:tcPr>
          <w:p w14:paraId="10C98C6A"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180</w:t>
            </w:r>
          </w:p>
        </w:tc>
        <w:tc>
          <w:tcPr>
            <w:tcW w:w="853" w:type="dxa"/>
            <w:tcBorders>
              <w:top w:val="nil"/>
              <w:left w:val="nil"/>
              <w:bottom w:val="single" w:sz="8" w:space="0" w:color="auto"/>
              <w:right w:val="single" w:sz="8" w:space="0" w:color="auto"/>
            </w:tcBorders>
            <w:shd w:val="clear" w:color="000000" w:fill="FFFFFF"/>
            <w:noWrap/>
            <w:vAlign w:val="center"/>
            <w:hideMark/>
          </w:tcPr>
          <w:p w14:paraId="1F1C7642"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186</w:t>
            </w:r>
          </w:p>
        </w:tc>
        <w:tc>
          <w:tcPr>
            <w:tcW w:w="853" w:type="dxa"/>
            <w:tcBorders>
              <w:top w:val="nil"/>
              <w:left w:val="nil"/>
              <w:bottom w:val="single" w:sz="8" w:space="0" w:color="auto"/>
              <w:right w:val="single" w:sz="8" w:space="0" w:color="auto"/>
            </w:tcBorders>
            <w:shd w:val="clear" w:color="000000" w:fill="FFFFFF"/>
            <w:noWrap/>
            <w:vAlign w:val="center"/>
            <w:hideMark/>
          </w:tcPr>
          <w:p w14:paraId="21F17AD9"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190</w:t>
            </w:r>
          </w:p>
        </w:tc>
        <w:tc>
          <w:tcPr>
            <w:tcW w:w="853" w:type="dxa"/>
            <w:tcBorders>
              <w:top w:val="nil"/>
              <w:left w:val="nil"/>
              <w:bottom w:val="single" w:sz="8" w:space="0" w:color="auto"/>
              <w:right w:val="single" w:sz="8" w:space="0" w:color="auto"/>
            </w:tcBorders>
            <w:shd w:val="clear" w:color="000000" w:fill="FFFFFF"/>
            <w:noWrap/>
            <w:vAlign w:val="center"/>
            <w:hideMark/>
          </w:tcPr>
          <w:p w14:paraId="4802AB80"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178</w:t>
            </w:r>
          </w:p>
        </w:tc>
        <w:tc>
          <w:tcPr>
            <w:tcW w:w="853" w:type="dxa"/>
            <w:tcBorders>
              <w:top w:val="nil"/>
              <w:left w:val="nil"/>
              <w:bottom w:val="single" w:sz="8" w:space="0" w:color="auto"/>
              <w:right w:val="single" w:sz="8" w:space="0" w:color="auto"/>
            </w:tcBorders>
            <w:shd w:val="clear" w:color="000000" w:fill="FFFFFF"/>
            <w:noWrap/>
            <w:vAlign w:val="center"/>
            <w:hideMark/>
          </w:tcPr>
          <w:p w14:paraId="297A3115"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187</w:t>
            </w:r>
          </w:p>
        </w:tc>
        <w:tc>
          <w:tcPr>
            <w:tcW w:w="853" w:type="dxa"/>
            <w:tcBorders>
              <w:top w:val="nil"/>
              <w:left w:val="nil"/>
              <w:bottom w:val="single" w:sz="8" w:space="0" w:color="auto"/>
              <w:right w:val="single" w:sz="8" w:space="0" w:color="auto"/>
            </w:tcBorders>
            <w:shd w:val="clear" w:color="000000" w:fill="FFFFFF"/>
            <w:noWrap/>
            <w:vAlign w:val="center"/>
            <w:hideMark/>
          </w:tcPr>
          <w:p w14:paraId="4FB9B577"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229</w:t>
            </w:r>
          </w:p>
        </w:tc>
        <w:tc>
          <w:tcPr>
            <w:tcW w:w="853" w:type="dxa"/>
            <w:tcBorders>
              <w:top w:val="nil"/>
              <w:left w:val="nil"/>
              <w:bottom w:val="single" w:sz="8" w:space="0" w:color="auto"/>
              <w:right w:val="single" w:sz="8" w:space="0" w:color="auto"/>
            </w:tcBorders>
            <w:shd w:val="clear" w:color="000000" w:fill="FFFFFF"/>
            <w:noWrap/>
            <w:vAlign w:val="center"/>
            <w:hideMark/>
          </w:tcPr>
          <w:p w14:paraId="227370F9"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282</w:t>
            </w:r>
          </w:p>
        </w:tc>
      </w:tr>
    </w:tbl>
    <w:p w14:paraId="18033955" w14:textId="364CDCD4" w:rsidR="00E03735" w:rsidRDefault="00881A72" w:rsidP="00831834">
      <w:pPr>
        <w:spacing w:line="360" w:lineRule="auto"/>
        <w:jc w:val="both"/>
        <w:rPr>
          <w:rFonts w:ascii="Arial" w:hAnsi="Arial" w:cs="Arial"/>
          <w:color w:val="000000" w:themeColor="text1"/>
          <w:sz w:val="24"/>
          <w:szCs w:val="24"/>
        </w:rPr>
        <w:sectPr w:rsidR="00E03735"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
          <w:noProof/>
          <w:color w:val="000000" w:themeColor="text1"/>
        </w:rPr>
        <mc:AlternateContent>
          <mc:Choice Requires="wps">
            <w:drawing>
              <wp:anchor distT="0" distB="0" distL="114300" distR="114300" simplePos="0" relativeHeight="252477440" behindDoc="0" locked="0" layoutInCell="1" allowOverlap="1" wp14:anchorId="051FF21E" wp14:editId="04A472B7">
                <wp:simplePos x="0" y="0"/>
                <wp:positionH relativeFrom="margin">
                  <wp:posOffset>3194050</wp:posOffset>
                </wp:positionH>
                <wp:positionV relativeFrom="paragraph">
                  <wp:posOffset>271499</wp:posOffset>
                </wp:positionV>
                <wp:extent cx="3297555" cy="307777"/>
                <wp:effectExtent l="0" t="0" r="0" b="0"/>
                <wp:wrapNone/>
                <wp:docPr id="1267" name="TextBox 4"/>
                <wp:cNvGraphicFramePr/>
                <a:graphic xmlns:a="http://schemas.openxmlformats.org/drawingml/2006/main">
                  <a:graphicData uri="http://schemas.microsoft.com/office/word/2010/wordprocessingShape">
                    <wps:wsp>
                      <wps:cNvSpPr txBox="1"/>
                      <wps:spPr>
                        <a:xfrm>
                          <a:off x="0" y="0"/>
                          <a:ext cx="3297555" cy="307777"/>
                        </a:xfrm>
                        <a:prstGeom prst="rect">
                          <a:avLst/>
                        </a:prstGeom>
                        <a:noFill/>
                      </wps:spPr>
                      <wps:txbx>
                        <w:txbxContent>
                          <w:p w14:paraId="777D493E"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1C6FCA1C"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51FF21E" id="_x0000_s1090" type="#_x0000_t202" style="position:absolute;left:0;text-align:left;margin-left:251.5pt;margin-top:21.4pt;width:259.65pt;height:24.25pt;z-index:252477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" filled="f" stroked="f">
                <v:textbox style="mso-fit-shape-to-text:t">
                  <w:txbxContent>
                    <w:p w14:paraId="777D493E"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1C6FCA1C"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1A717B9" w14:textId="37F7BE50" w:rsidR="00A72FE3" w:rsidRDefault="00A72FE3">
      <w:pPr>
        <w:rPr>
          <w:color w:val="000000" w:themeColor="text1"/>
        </w:rPr>
      </w:pPr>
    </w:p>
    <w:p w14:paraId="3C00CFA5" w14:textId="272EDBB2" w:rsidR="00555BDB"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3.2.3.4. Demand By Type</w:t>
      </w:r>
    </w:p>
    <w:p w14:paraId="49CD14A9" w14:textId="1860739E" w:rsidR="00555BDB"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Europe Vinyl Ester Resin Demand, By Type, By Volume</w:t>
      </w:r>
      <w:r w:rsidR="007C5B32">
        <w:rPr>
          <w:rFonts w:ascii="Arial" w:hAnsi="Arial" w:cs="Arial"/>
          <w:b/>
          <w:bCs/>
          <w:sz w:val="24"/>
          <w:szCs w:val="24"/>
        </w:rPr>
        <w:t xml:space="preserve"> (000’ </w:t>
      </w:r>
      <w:r w:rsidR="00F81BEE">
        <w:rPr>
          <w:rFonts w:ascii="Arial" w:hAnsi="Arial" w:cs="Arial"/>
          <w:b/>
          <w:bCs/>
          <w:sz w:val="24"/>
          <w:szCs w:val="24"/>
        </w:rPr>
        <w:t>Tonnes) (%)</w:t>
      </w:r>
      <w:r w:rsidRPr="0061645E">
        <w:rPr>
          <w:rFonts w:ascii="Arial" w:hAnsi="Arial" w:cs="Arial"/>
          <w:b/>
          <w:bCs/>
          <w:sz w:val="24"/>
          <w:szCs w:val="24"/>
        </w:rPr>
        <w:t>, 2015–2030F</w:t>
      </w:r>
    </w:p>
    <w:p w14:paraId="2ABD1168" w14:textId="1E6C4E33" w:rsidR="00555BDB" w:rsidRDefault="00555BDB">
      <w:pPr>
        <w:rPr>
          <w:color w:val="000000" w:themeColor="text1"/>
        </w:rPr>
        <w:sectPr w:rsidR="00555BD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B3AF34C" w14:textId="30A6EB00" w:rsidR="0069198A" w:rsidRDefault="0068383C">
      <w:pPr>
        <w:rPr>
          <w:color w:val="000000" w:themeColor="text1"/>
        </w:rPr>
      </w:pPr>
      <w:r w:rsidRPr="002B5730">
        <w:rPr>
          <w:bCs/>
          <w:noProof/>
          <w:color w:val="000000" w:themeColor="text1"/>
        </w:rPr>
        <mc:AlternateContent>
          <mc:Choice Requires="wps">
            <w:drawing>
              <wp:anchor distT="0" distB="0" distL="114300" distR="114300" simplePos="0" relativeHeight="252024832" behindDoc="0" locked="0" layoutInCell="1" allowOverlap="1" wp14:anchorId="3F62677D" wp14:editId="4D715B0C">
                <wp:simplePos x="0" y="0"/>
                <wp:positionH relativeFrom="margin">
                  <wp:posOffset>2194560</wp:posOffset>
                </wp:positionH>
                <wp:positionV relativeFrom="paragraph">
                  <wp:posOffset>2657032</wp:posOffset>
                </wp:positionV>
                <wp:extent cx="4333875" cy="307340"/>
                <wp:effectExtent l="0" t="0" r="0" b="0"/>
                <wp:wrapNone/>
                <wp:docPr id="1088" name="TextBox 22"/>
                <wp:cNvGraphicFramePr/>
                <a:graphic xmlns:a="http://schemas.openxmlformats.org/drawingml/2006/main">
                  <a:graphicData uri="http://schemas.microsoft.com/office/word/2010/wordprocessingShape">
                    <wps:wsp>
                      <wps:cNvSpPr txBox="1"/>
                      <wps:spPr>
                        <a:xfrm>
                          <a:off x="0" y="0"/>
                          <a:ext cx="4333875" cy="307340"/>
                        </a:xfrm>
                        <a:prstGeom prst="rect">
                          <a:avLst/>
                        </a:prstGeom>
                        <a:noFill/>
                      </wps:spPr>
                      <wps:txbx>
                        <w:txbxContent>
                          <w:p w14:paraId="264B2EC2"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2D4D86E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F62677D" id="_x0000_s1091" type="#_x0000_t202" style="position:absolute;margin-left:172.8pt;margin-top:209.2pt;width:341.25pt;height:24.2pt;z-index:252024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" filled="f" stroked="f">
                <v:textbox style="mso-fit-shape-to-text:t">
                  <w:txbxContent>
                    <w:p w14:paraId="264B2EC2"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2D4D86E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13644D" w:rsidRPr="002B5730">
        <w:rPr>
          <w:noProof/>
          <w:color w:val="000000" w:themeColor="text1"/>
        </w:rPr>
        <w:drawing>
          <wp:inline distT="0" distB="0" distL="0" distR="0" wp14:anchorId="3EBB95C7" wp14:editId="7A3A415F">
            <wp:extent cx="6448425" cy="2615610"/>
            <wp:effectExtent l="0" t="0" r="0" b="0"/>
            <wp:docPr id="22" name="Chart 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780397" w14:textId="48ED63D4" w:rsidR="00E03735" w:rsidRDefault="00E03735">
      <w:pPr>
        <w:rPr>
          <w:color w:val="000000" w:themeColor="text1"/>
        </w:rPr>
      </w:pPr>
    </w:p>
    <w:tbl>
      <w:tblPr>
        <w:tblW w:w="10461" w:type="dxa"/>
        <w:tblInd w:w="-185" w:type="dxa"/>
        <w:tblLook w:val="04A0" w:firstRow="1" w:lastRow="0" w:firstColumn="1" w:lastColumn="0" w:noHBand="0" w:noVBand="1"/>
      </w:tblPr>
      <w:tblGrid>
        <w:gridCol w:w="2003"/>
        <w:gridCol w:w="877"/>
        <w:gridCol w:w="877"/>
        <w:gridCol w:w="877"/>
        <w:gridCol w:w="878"/>
        <w:gridCol w:w="1002"/>
        <w:gridCol w:w="997"/>
        <w:gridCol w:w="997"/>
        <w:gridCol w:w="997"/>
        <w:gridCol w:w="956"/>
      </w:tblGrid>
      <w:tr w:rsidR="008D1421" w:rsidRPr="008D1421" w14:paraId="726CD1FC" w14:textId="77777777" w:rsidTr="00881A72">
        <w:trPr>
          <w:trHeight w:val="429"/>
        </w:trPr>
        <w:tc>
          <w:tcPr>
            <w:tcW w:w="2003"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E5E23C0" w14:textId="01DBF98D" w:rsidR="008D1421" w:rsidRPr="008D1421"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Demand by Type</w:t>
            </w:r>
            <w:r w:rsidR="007C5B32">
              <w:rPr>
                <w:rFonts w:ascii="Arial" w:eastAsia="Times New Roman" w:hAnsi="Arial" w:cs="Arial"/>
                <w:b/>
                <w:bCs/>
                <w:color w:val="FFFFFF" w:themeColor="background1"/>
                <w:sz w:val="20"/>
                <w:szCs w:val="20"/>
                <w:lang w:val="en-US"/>
              </w:rPr>
              <w:t xml:space="preserve"> </w:t>
            </w:r>
          </w:p>
        </w:tc>
        <w:tc>
          <w:tcPr>
            <w:tcW w:w="877" w:type="dxa"/>
            <w:tcBorders>
              <w:top w:val="single" w:sz="4" w:space="0" w:color="auto"/>
              <w:left w:val="nil"/>
              <w:bottom w:val="single" w:sz="4" w:space="0" w:color="auto"/>
              <w:right w:val="single" w:sz="4" w:space="0" w:color="auto"/>
            </w:tcBorders>
            <w:shd w:val="clear" w:color="auto" w:fill="C00000"/>
            <w:noWrap/>
            <w:vAlign w:val="center"/>
            <w:hideMark/>
          </w:tcPr>
          <w:p w14:paraId="7C8E7E39"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77" w:type="dxa"/>
            <w:tcBorders>
              <w:top w:val="single" w:sz="4" w:space="0" w:color="auto"/>
              <w:left w:val="nil"/>
              <w:bottom w:val="single" w:sz="4" w:space="0" w:color="auto"/>
              <w:right w:val="single" w:sz="4" w:space="0" w:color="auto"/>
            </w:tcBorders>
            <w:shd w:val="clear" w:color="auto" w:fill="C00000"/>
            <w:noWrap/>
            <w:vAlign w:val="center"/>
            <w:hideMark/>
          </w:tcPr>
          <w:p w14:paraId="018D4C1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77" w:type="dxa"/>
            <w:tcBorders>
              <w:top w:val="single" w:sz="4" w:space="0" w:color="auto"/>
              <w:left w:val="nil"/>
              <w:bottom w:val="single" w:sz="4" w:space="0" w:color="auto"/>
              <w:right w:val="single" w:sz="4" w:space="0" w:color="auto"/>
            </w:tcBorders>
            <w:shd w:val="clear" w:color="auto" w:fill="C00000"/>
            <w:noWrap/>
            <w:vAlign w:val="bottom"/>
            <w:hideMark/>
          </w:tcPr>
          <w:p w14:paraId="24ADD4AC"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78" w:type="dxa"/>
            <w:tcBorders>
              <w:top w:val="single" w:sz="4" w:space="0" w:color="auto"/>
              <w:left w:val="nil"/>
              <w:bottom w:val="single" w:sz="4" w:space="0" w:color="auto"/>
              <w:right w:val="single" w:sz="4" w:space="0" w:color="auto"/>
            </w:tcBorders>
            <w:shd w:val="clear" w:color="auto" w:fill="C00000"/>
            <w:noWrap/>
            <w:vAlign w:val="bottom"/>
            <w:hideMark/>
          </w:tcPr>
          <w:p w14:paraId="3BC47FAF"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002" w:type="dxa"/>
            <w:tcBorders>
              <w:top w:val="single" w:sz="4" w:space="0" w:color="auto"/>
              <w:left w:val="nil"/>
              <w:bottom w:val="single" w:sz="4" w:space="0" w:color="auto"/>
              <w:right w:val="single" w:sz="4" w:space="0" w:color="auto"/>
            </w:tcBorders>
            <w:shd w:val="clear" w:color="auto" w:fill="C00000"/>
            <w:noWrap/>
            <w:vAlign w:val="bottom"/>
            <w:hideMark/>
          </w:tcPr>
          <w:p w14:paraId="7C634090"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97" w:type="dxa"/>
            <w:tcBorders>
              <w:top w:val="single" w:sz="4" w:space="0" w:color="auto"/>
              <w:left w:val="nil"/>
              <w:bottom w:val="single" w:sz="4" w:space="0" w:color="auto"/>
              <w:right w:val="single" w:sz="4" w:space="0" w:color="auto"/>
            </w:tcBorders>
            <w:shd w:val="clear" w:color="auto" w:fill="C00000"/>
            <w:noWrap/>
            <w:vAlign w:val="bottom"/>
            <w:hideMark/>
          </w:tcPr>
          <w:p w14:paraId="06B0D0B3"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97" w:type="dxa"/>
            <w:tcBorders>
              <w:top w:val="single" w:sz="4" w:space="0" w:color="auto"/>
              <w:left w:val="nil"/>
              <w:bottom w:val="single" w:sz="4" w:space="0" w:color="auto"/>
              <w:right w:val="single" w:sz="4" w:space="0" w:color="auto"/>
            </w:tcBorders>
            <w:shd w:val="clear" w:color="auto" w:fill="C00000"/>
            <w:noWrap/>
            <w:vAlign w:val="bottom"/>
            <w:hideMark/>
          </w:tcPr>
          <w:p w14:paraId="48430438"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97" w:type="dxa"/>
            <w:tcBorders>
              <w:top w:val="single" w:sz="4" w:space="0" w:color="auto"/>
              <w:left w:val="nil"/>
              <w:bottom w:val="single" w:sz="4" w:space="0" w:color="auto"/>
              <w:right w:val="single" w:sz="4" w:space="0" w:color="auto"/>
            </w:tcBorders>
            <w:shd w:val="clear" w:color="auto" w:fill="C00000"/>
            <w:noWrap/>
            <w:vAlign w:val="bottom"/>
            <w:hideMark/>
          </w:tcPr>
          <w:p w14:paraId="747A4EFA"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95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6A1A612"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8D1421" w:rsidRPr="008D1421" w14:paraId="6D106478"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53C09B65" w14:textId="77777777" w:rsidR="008D1421" w:rsidRPr="008D1421" w:rsidRDefault="008D1421" w:rsidP="00E03735">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Bisphenol-A,F,S vinyl ester resin</w:t>
            </w:r>
          </w:p>
        </w:tc>
        <w:tc>
          <w:tcPr>
            <w:tcW w:w="877" w:type="dxa"/>
            <w:tcBorders>
              <w:top w:val="nil"/>
              <w:left w:val="nil"/>
              <w:bottom w:val="single" w:sz="4" w:space="0" w:color="auto"/>
              <w:right w:val="single" w:sz="4" w:space="0" w:color="auto"/>
            </w:tcBorders>
            <w:shd w:val="clear" w:color="000000" w:fill="FFFFFF"/>
            <w:noWrap/>
            <w:vAlign w:val="bottom"/>
            <w:hideMark/>
          </w:tcPr>
          <w:p w14:paraId="1F164C6F" w14:textId="7DDAB331"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91</w:t>
            </w:r>
          </w:p>
        </w:tc>
        <w:tc>
          <w:tcPr>
            <w:tcW w:w="877" w:type="dxa"/>
            <w:tcBorders>
              <w:top w:val="nil"/>
              <w:left w:val="nil"/>
              <w:bottom w:val="single" w:sz="4" w:space="0" w:color="auto"/>
              <w:right w:val="single" w:sz="4" w:space="0" w:color="auto"/>
            </w:tcBorders>
            <w:shd w:val="clear" w:color="000000" w:fill="FFFFFF"/>
            <w:noWrap/>
            <w:vAlign w:val="bottom"/>
            <w:hideMark/>
          </w:tcPr>
          <w:p w14:paraId="357EF087" w14:textId="4C75230E"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93</w:t>
            </w:r>
          </w:p>
        </w:tc>
        <w:tc>
          <w:tcPr>
            <w:tcW w:w="877" w:type="dxa"/>
            <w:tcBorders>
              <w:top w:val="nil"/>
              <w:left w:val="nil"/>
              <w:bottom w:val="single" w:sz="4" w:space="0" w:color="auto"/>
              <w:right w:val="single" w:sz="4" w:space="0" w:color="auto"/>
            </w:tcBorders>
            <w:shd w:val="clear" w:color="000000" w:fill="FFFFFF"/>
            <w:noWrap/>
            <w:vAlign w:val="bottom"/>
            <w:hideMark/>
          </w:tcPr>
          <w:p w14:paraId="61DE3957" w14:textId="48708E3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96</w:t>
            </w:r>
          </w:p>
        </w:tc>
        <w:tc>
          <w:tcPr>
            <w:tcW w:w="878" w:type="dxa"/>
            <w:tcBorders>
              <w:top w:val="nil"/>
              <w:left w:val="nil"/>
              <w:bottom w:val="single" w:sz="4" w:space="0" w:color="auto"/>
              <w:right w:val="single" w:sz="4" w:space="0" w:color="auto"/>
            </w:tcBorders>
            <w:shd w:val="clear" w:color="000000" w:fill="FFFFFF"/>
            <w:noWrap/>
            <w:vAlign w:val="bottom"/>
            <w:hideMark/>
          </w:tcPr>
          <w:p w14:paraId="254AB7B1" w14:textId="0D3918E7"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100</w:t>
            </w:r>
          </w:p>
        </w:tc>
        <w:tc>
          <w:tcPr>
            <w:tcW w:w="1002" w:type="dxa"/>
            <w:tcBorders>
              <w:top w:val="nil"/>
              <w:left w:val="nil"/>
              <w:bottom w:val="single" w:sz="4" w:space="0" w:color="auto"/>
              <w:right w:val="single" w:sz="4" w:space="0" w:color="auto"/>
            </w:tcBorders>
            <w:shd w:val="clear" w:color="000000" w:fill="FFFFFF"/>
            <w:noWrap/>
            <w:vAlign w:val="bottom"/>
            <w:hideMark/>
          </w:tcPr>
          <w:p w14:paraId="3E75C928" w14:textId="704EAB56"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101</w:t>
            </w:r>
          </w:p>
        </w:tc>
        <w:tc>
          <w:tcPr>
            <w:tcW w:w="997" w:type="dxa"/>
            <w:tcBorders>
              <w:top w:val="nil"/>
              <w:left w:val="nil"/>
              <w:bottom w:val="single" w:sz="4" w:space="0" w:color="auto"/>
              <w:right w:val="single" w:sz="4" w:space="0" w:color="auto"/>
            </w:tcBorders>
            <w:shd w:val="clear" w:color="000000" w:fill="FFFFFF"/>
            <w:noWrap/>
            <w:vAlign w:val="bottom"/>
            <w:hideMark/>
          </w:tcPr>
          <w:p w14:paraId="47B2E4CA" w14:textId="21C4C68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94</w:t>
            </w:r>
          </w:p>
        </w:tc>
        <w:tc>
          <w:tcPr>
            <w:tcW w:w="997" w:type="dxa"/>
            <w:tcBorders>
              <w:top w:val="nil"/>
              <w:left w:val="nil"/>
              <w:bottom w:val="single" w:sz="4" w:space="0" w:color="auto"/>
              <w:right w:val="single" w:sz="4" w:space="0" w:color="auto"/>
            </w:tcBorders>
            <w:shd w:val="clear" w:color="000000" w:fill="FFFFFF"/>
            <w:noWrap/>
            <w:vAlign w:val="bottom"/>
            <w:hideMark/>
          </w:tcPr>
          <w:p w14:paraId="34FFEA62" w14:textId="72B0534B"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100</w:t>
            </w:r>
          </w:p>
        </w:tc>
        <w:tc>
          <w:tcPr>
            <w:tcW w:w="997" w:type="dxa"/>
            <w:tcBorders>
              <w:top w:val="nil"/>
              <w:left w:val="nil"/>
              <w:bottom w:val="single" w:sz="4" w:space="0" w:color="auto"/>
              <w:right w:val="single" w:sz="4" w:space="0" w:color="auto"/>
            </w:tcBorders>
            <w:shd w:val="clear" w:color="000000" w:fill="FFFFFF"/>
            <w:noWrap/>
            <w:vAlign w:val="bottom"/>
            <w:hideMark/>
          </w:tcPr>
          <w:p w14:paraId="2DA289B1" w14:textId="7FB07C7F"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122</w:t>
            </w:r>
          </w:p>
        </w:tc>
        <w:tc>
          <w:tcPr>
            <w:tcW w:w="956" w:type="dxa"/>
            <w:tcBorders>
              <w:top w:val="nil"/>
              <w:left w:val="nil"/>
              <w:bottom w:val="single" w:sz="4" w:space="0" w:color="auto"/>
              <w:right w:val="single" w:sz="4" w:space="0" w:color="auto"/>
            </w:tcBorders>
            <w:shd w:val="clear" w:color="000000" w:fill="FFFFFF"/>
            <w:noWrap/>
            <w:vAlign w:val="bottom"/>
            <w:hideMark/>
          </w:tcPr>
          <w:p w14:paraId="160586C8" w14:textId="282C3517"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150</w:t>
            </w:r>
          </w:p>
        </w:tc>
      </w:tr>
      <w:tr w:rsidR="008D1421" w:rsidRPr="008D1421" w14:paraId="1A357353"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28EB4A2E" w14:textId="77777777" w:rsidR="008D1421" w:rsidRPr="008D1421" w:rsidRDefault="008D1421" w:rsidP="00E03735">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Novolac vinyl ester resin</w:t>
            </w:r>
          </w:p>
        </w:tc>
        <w:tc>
          <w:tcPr>
            <w:tcW w:w="877" w:type="dxa"/>
            <w:tcBorders>
              <w:top w:val="nil"/>
              <w:left w:val="nil"/>
              <w:bottom w:val="single" w:sz="4" w:space="0" w:color="auto"/>
              <w:right w:val="single" w:sz="4" w:space="0" w:color="auto"/>
            </w:tcBorders>
            <w:shd w:val="clear" w:color="000000" w:fill="FFFFFF"/>
            <w:noWrap/>
            <w:vAlign w:val="bottom"/>
            <w:hideMark/>
          </w:tcPr>
          <w:p w14:paraId="6589807B" w14:textId="0FF138F3"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47</w:t>
            </w:r>
          </w:p>
        </w:tc>
        <w:tc>
          <w:tcPr>
            <w:tcW w:w="877" w:type="dxa"/>
            <w:tcBorders>
              <w:top w:val="nil"/>
              <w:left w:val="nil"/>
              <w:bottom w:val="single" w:sz="4" w:space="0" w:color="auto"/>
              <w:right w:val="single" w:sz="4" w:space="0" w:color="auto"/>
            </w:tcBorders>
            <w:shd w:val="clear" w:color="000000" w:fill="FFFFFF"/>
            <w:noWrap/>
            <w:vAlign w:val="bottom"/>
            <w:hideMark/>
          </w:tcPr>
          <w:p w14:paraId="6712CA3E" w14:textId="28C18226"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49</w:t>
            </w:r>
          </w:p>
        </w:tc>
        <w:tc>
          <w:tcPr>
            <w:tcW w:w="877" w:type="dxa"/>
            <w:tcBorders>
              <w:top w:val="nil"/>
              <w:left w:val="nil"/>
              <w:bottom w:val="single" w:sz="4" w:space="0" w:color="auto"/>
              <w:right w:val="single" w:sz="4" w:space="0" w:color="auto"/>
            </w:tcBorders>
            <w:shd w:val="clear" w:color="000000" w:fill="FFFFFF"/>
            <w:noWrap/>
            <w:vAlign w:val="bottom"/>
            <w:hideMark/>
          </w:tcPr>
          <w:p w14:paraId="56E5AB60" w14:textId="0B2B2B1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50</w:t>
            </w:r>
          </w:p>
        </w:tc>
        <w:tc>
          <w:tcPr>
            <w:tcW w:w="878" w:type="dxa"/>
            <w:tcBorders>
              <w:top w:val="nil"/>
              <w:left w:val="nil"/>
              <w:bottom w:val="single" w:sz="4" w:space="0" w:color="auto"/>
              <w:right w:val="single" w:sz="4" w:space="0" w:color="auto"/>
            </w:tcBorders>
            <w:shd w:val="clear" w:color="000000" w:fill="FFFFFF"/>
            <w:noWrap/>
            <w:vAlign w:val="bottom"/>
            <w:hideMark/>
          </w:tcPr>
          <w:p w14:paraId="43EC6F92" w14:textId="1F87E91E"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51</w:t>
            </w:r>
          </w:p>
        </w:tc>
        <w:tc>
          <w:tcPr>
            <w:tcW w:w="1002" w:type="dxa"/>
            <w:tcBorders>
              <w:top w:val="nil"/>
              <w:left w:val="nil"/>
              <w:bottom w:val="single" w:sz="4" w:space="0" w:color="auto"/>
              <w:right w:val="single" w:sz="4" w:space="0" w:color="auto"/>
            </w:tcBorders>
            <w:shd w:val="clear" w:color="000000" w:fill="FFFFFF"/>
            <w:noWrap/>
            <w:vAlign w:val="bottom"/>
            <w:hideMark/>
          </w:tcPr>
          <w:p w14:paraId="60810AE1" w14:textId="6D02D53C"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52</w:t>
            </w:r>
          </w:p>
        </w:tc>
        <w:tc>
          <w:tcPr>
            <w:tcW w:w="997" w:type="dxa"/>
            <w:tcBorders>
              <w:top w:val="nil"/>
              <w:left w:val="nil"/>
              <w:bottom w:val="single" w:sz="4" w:space="0" w:color="auto"/>
              <w:right w:val="single" w:sz="4" w:space="0" w:color="auto"/>
            </w:tcBorders>
            <w:shd w:val="clear" w:color="000000" w:fill="FFFFFF"/>
            <w:noWrap/>
            <w:vAlign w:val="bottom"/>
            <w:hideMark/>
          </w:tcPr>
          <w:p w14:paraId="518B4795" w14:textId="4D94A7A1"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49</w:t>
            </w:r>
          </w:p>
        </w:tc>
        <w:tc>
          <w:tcPr>
            <w:tcW w:w="997" w:type="dxa"/>
            <w:tcBorders>
              <w:top w:val="nil"/>
              <w:left w:val="nil"/>
              <w:bottom w:val="single" w:sz="4" w:space="0" w:color="auto"/>
              <w:right w:val="single" w:sz="4" w:space="0" w:color="auto"/>
            </w:tcBorders>
            <w:shd w:val="clear" w:color="000000" w:fill="FFFFFF"/>
            <w:noWrap/>
            <w:vAlign w:val="bottom"/>
            <w:hideMark/>
          </w:tcPr>
          <w:p w14:paraId="674603E8" w14:textId="35CEC2E3"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51</w:t>
            </w:r>
          </w:p>
        </w:tc>
        <w:tc>
          <w:tcPr>
            <w:tcW w:w="997" w:type="dxa"/>
            <w:tcBorders>
              <w:top w:val="nil"/>
              <w:left w:val="nil"/>
              <w:bottom w:val="single" w:sz="4" w:space="0" w:color="auto"/>
              <w:right w:val="single" w:sz="4" w:space="0" w:color="auto"/>
            </w:tcBorders>
            <w:shd w:val="clear" w:color="000000" w:fill="FFFFFF"/>
            <w:noWrap/>
            <w:vAlign w:val="bottom"/>
            <w:hideMark/>
          </w:tcPr>
          <w:p w14:paraId="3A5B2D0A" w14:textId="2B83070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62</w:t>
            </w:r>
          </w:p>
        </w:tc>
        <w:tc>
          <w:tcPr>
            <w:tcW w:w="956" w:type="dxa"/>
            <w:tcBorders>
              <w:top w:val="nil"/>
              <w:left w:val="nil"/>
              <w:bottom w:val="single" w:sz="4" w:space="0" w:color="auto"/>
              <w:right w:val="single" w:sz="4" w:space="0" w:color="auto"/>
            </w:tcBorders>
            <w:shd w:val="clear" w:color="000000" w:fill="FFFFFF"/>
            <w:noWrap/>
            <w:vAlign w:val="bottom"/>
            <w:hideMark/>
          </w:tcPr>
          <w:p w14:paraId="3F1EC341" w14:textId="4914314D"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78</w:t>
            </w:r>
          </w:p>
        </w:tc>
      </w:tr>
      <w:tr w:rsidR="008D1421" w:rsidRPr="008D1421" w14:paraId="49575773"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0F960169" w14:textId="77777777" w:rsidR="008D1421" w:rsidRPr="008D1421" w:rsidRDefault="008D1421" w:rsidP="00E03735">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Brominated vinyl ester resin</w:t>
            </w:r>
          </w:p>
        </w:tc>
        <w:tc>
          <w:tcPr>
            <w:tcW w:w="877" w:type="dxa"/>
            <w:tcBorders>
              <w:top w:val="nil"/>
              <w:left w:val="nil"/>
              <w:bottom w:val="single" w:sz="4" w:space="0" w:color="auto"/>
              <w:right w:val="single" w:sz="4" w:space="0" w:color="auto"/>
            </w:tcBorders>
            <w:shd w:val="clear" w:color="000000" w:fill="FFFFFF"/>
            <w:noWrap/>
            <w:vAlign w:val="bottom"/>
            <w:hideMark/>
          </w:tcPr>
          <w:p w14:paraId="08C0CCD9" w14:textId="6AD560D1"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877" w:type="dxa"/>
            <w:tcBorders>
              <w:top w:val="nil"/>
              <w:left w:val="nil"/>
              <w:bottom w:val="single" w:sz="4" w:space="0" w:color="auto"/>
              <w:right w:val="single" w:sz="4" w:space="0" w:color="auto"/>
            </w:tcBorders>
            <w:shd w:val="clear" w:color="000000" w:fill="FFFFFF"/>
            <w:noWrap/>
            <w:vAlign w:val="bottom"/>
            <w:hideMark/>
          </w:tcPr>
          <w:p w14:paraId="677F610B" w14:textId="15E2C335"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877" w:type="dxa"/>
            <w:tcBorders>
              <w:top w:val="nil"/>
              <w:left w:val="nil"/>
              <w:bottom w:val="single" w:sz="4" w:space="0" w:color="auto"/>
              <w:right w:val="single" w:sz="4" w:space="0" w:color="auto"/>
            </w:tcBorders>
            <w:shd w:val="clear" w:color="000000" w:fill="FFFFFF"/>
            <w:noWrap/>
            <w:vAlign w:val="bottom"/>
            <w:hideMark/>
          </w:tcPr>
          <w:p w14:paraId="1CBAD663" w14:textId="1805667B"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878" w:type="dxa"/>
            <w:tcBorders>
              <w:top w:val="nil"/>
              <w:left w:val="nil"/>
              <w:bottom w:val="single" w:sz="4" w:space="0" w:color="auto"/>
              <w:right w:val="single" w:sz="4" w:space="0" w:color="auto"/>
            </w:tcBorders>
            <w:shd w:val="clear" w:color="000000" w:fill="FFFFFF"/>
            <w:noWrap/>
            <w:vAlign w:val="bottom"/>
            <w:hideMark/>
          </w:tcPr>
          <w:p w14:paraId="46BF6350" w14:textId="064A0E76"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1002" w:type="dxa"/>
            <w:tcBorders>
              <w:top w:val="nil"/>
              <w:left w:val="nil"/>
              <w:bottom w:val="single" w:sz="4" w:space="0" w:color="auto"/>
              <w:right w:val="single" w:sz="4" w:space="0" w:color="auto"/>
            </w:tcBorders>
            <w:shd w:val="clear" w:color="000000" w:fill="FFFFFF"/>
            <w:noWrap/>
            <w:vAlign w:val="bottom"/>
            <w:hideMark/>
          </w:tcPr>
          <w:p w14:paraId="3751DB9D" w14:textId="03871809"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997" w:type="dxa"/>
            <w:tcBorders>
              <w:top w:val="nil"/>
              <w:left w:val="nil"/>
              <w:bottom w:val="single" w:sz="4" w:space="0" w:color="auto"/>
              <w:right w:val="single" w:sz="4" w:space="0" w:color="auto"/>
            </w:tcBorders>
            <w:shd w:val="clear" w:color="000000" w:fill="FFFFFF"/>
            <w:noWrap/>
            <w:vAlign w:val="bottom"/>
            <w:hideMark/>
          </w:tcPr>
          <w:p w14:paraId="5A62F0EC" w14:textId="702BB5AB"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997" w:type="dxa"/>
            <w:tcBorders>
              <w:top w:val="nil"/>
              <w:left w:val="nil"/>
              <w:bottom w:val="single" w:sz="4" w:space="0" w:color="auto"/>
              <w:right w:val="single" w:sz="4" w:space="0" w:color="auto"/>
            </w:tcBorders>
            <w:shd w:val="clear" w:color="000000" w:fill="FFFFFF"/>
            <w:noWrap/>
            <w:vAlign w:val="bottom"/>
            <w:hideMark/>
          </w:tcPr>
          <w:p w14:paraId="20C1743D" w14:textId="11447369"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17</w:t>
            </w:r>
          </w:p>
        </w:tc>
        <w:tc>
          <w:tcPr>
            <w:tcW w:w="997" w:type="dxa"/>
            <w:tcBorders>
              <w:top w:val="nil"/>
              <w:left w:val="nil"/>
              <w:bottom w:val="single" w:sz="4" w:space="0" w:color="auto"/>
              <w:right w:val="single" w:sz="4" w:space="0" w:color="auto"/>
            </w:tcBorders>
            <w:shd w:val="clear" w:color="000000" w:fill="FFFFFF"/>
            <w:noWrap/>
            <w:vAlign w:val="bottom"/>
            <w:hideMark/>
          </w:tcPr>
          <w:p w14:paraId="12F43013" w14:textId="2C7FBEFC"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20</w:t>
            </w:r>
          </w:p>
        </w:tc>
        <w:tc>
          <w:tcPr>
            <w:tcW w:w="956" w:type="dxa"/>
            <w:tcBorders>
              <w:top w:val="nil"/>
              <w:left w:val="nil"/>
              <w:bottom w:val="single" w:sz="4" w:space="0" w:color="auto"/>
              <w:right w:val="single" w:sz="4" w:space="0" w:color="auto"/>
            </w:tcBorders>
            <w:shd w:val="clear" w:color="000000" w:fill="FFFFFF"/>
            <w:noWrap/>
            <w:vAlign w:val="bottom"/>
            <w:hideMark/>
          </w:tcPr>
          <w:p w14:paraId="7F3C5A0B" w14:textId="5D7F72CC"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24</w:t>
            </w:r>
          </w:p>
        </w:tc>
      </w:tr>
      <w:tr w:rsidR="008D1421" w:rsidRPr="008D1421" w14:paraId="743DC11C"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36C2AF91" w14:textId="77777777" w:rsidR="008D1421" w:rsidRPr="008D1421" w:rsidRDefault="008D1421" w:rsidP="00E03735">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 chemistry</w:t>
            </w:r>
          </w:p>
        </w:tc>
        <w:tc>
          <w:tcPr>
            <w:tcW w:w="877" w:type="dxa"/>
            <w:tcBorders>
              <w:top w:val="nil"/>
              <w:left w:val="nil"/>
              <w:bottom w:val="single" w:sz="4" w:space="0" w:color="auto"/>
              <w:right w:val="single" w:sz="4" w:space="0" w:color="auto"/>
            </w:tcBorders>
            <w:shd w:val="clear" w:color="000000" w:fill="FFFFFF"/>
            <w:noWrap/>
            <w:vAlign w:val="bottom"/>
            <w:hideMark/>
          </w:tcPr>
          <w:p w14:paraId="65D630E1" w14:textId="7C6F41C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17</w:t>
            </w:r>
          </w:p>
        </w:tc>
        <w:tc>
          <w:tcPr>
            <w:tcW w:w="877" w:type="dxa"/>
            <w:tcBorders>
              <w:top w:val="nil"/>
              <w:left w:val="nil"/>
              <w:bottom w:val="single" w:sz="4" w:space="0" w:color="auto"/>
              <w:right w:val="single" w:sz="4" w:space="0" w:color="auto"/>
            </w:tcBorders>
            <w:shd w:val="clear" w:color="000000" w:fill="FFFFFF"/>
            <w:noWrap/>
            <w:vAlign w:val="bottom"/>
            <w:hideMark/>
          </w:tcPr>
          <w:p w14:paraId="651E1475" w14:textId="38290C01"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18</w:t>
            </w:r>
          </w:p>
        </w:tc>
        <w:tc>
          <w:tcPr>
            <w:tcW w:w="877" w:type="dxa"/>
            <w:tcBorders>
              <w:top w:val="nil"/>
              <w:left w:val="nil"/>
              <w:bottom w:val="single" w:sz="4" w:space="0" w:color="auto"/>
              <w:right w:val="single" w:sz="4" w:space="0" w:color="auto"/>
            </w:tcBorders>
            <w:shd w:val="clear" w:color="000000" w:fill="FFFFFF"/>
            <w:noWrap/>
            <w:vAlign w:val="bottom"/>
            <w:hideMark/>
          </w:tcPr>
          <w:p w14:paraId="4E03BBD9" w14:textId="343AC737"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18</w:t>
            </w:r>
          </w:p>
        </w:tc>
        <w:tc>
          <w:tcPr>
            <w:tcW w:w="878" w:type="dxa"/>
            <w:tcBorders>
              <w:top w:val="nil"/>
              <w:left w:val="nil"/>
              <w:bottom w:val="single" w:sz="4" w:space="0" w:color="auto"/>
              <w:right w:val="single" w:sz="4" w:space="0" w:color="auto"/>
            </w:tcBorders>
            <w:shd w:val="clear" w:color="000000" w:fill="FFFFFF"/>
            <w:noWrap/>
            <w:vAlign w:val="bottom"/>
            <w:hideMark/>
          </w:tcPr>
          <w:p w14:paraId="004A4A87" w14:textId="7023688F"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19</w:t>
            </w:r>
          </w:p>
        </w:tc>
        <w:tc>
          <w:tcPr>
            <w:tcW w:w="1002" w:type="dxa"/>
            <w:tcBorders>
              <w:top w:val="nil"/>
              <w:left w:val="nil"/>
              <w:bottom w:val="single" w:sz="4" w:space="0" w:color="auto"/>
              <w:right w:val="single" w:sz="4" w:space="0" w:color="auto"/>
            </w:tcBorders>
            <w:shd w:val="clear" w:color="000000" w:fill="FFFFFF"/>
            <w:noWrap/>
            <w:vAlign w:val="bottom"/>
            <w:hideMark/>
          </w:tcPr>
          <w:p w14:paraId="3D19D697" w14:textId="56F99078"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21</w:t>
            </w:r>
          </w:p>
        </w:tc>
        <w:tc>
          <w:tcPr>
            <w:tcW w:w="997" w:type="dxa"/>
            <w:tcBorders>
              <w:top w:val="nil"/>
              <w:left w:val="nil"/>
              <w:bottom w:val="single" w:sz="4" w:space="0" w:color="auto"/>
              <w:right w:val="single" w:sz="4" w:space="0" w:color="auto"/>
            </w:tcBorders>
            <w:shd w:val="clear" w:color="000000" w:fill="FFFFFF"/>
            <w:noWrap/>
            <w:vAlign w:val="bottom"/>
            <w:hideMark/>
          </w:tcPr>
          <w:p w14:paraId="234A2584" w14:textId="020B86AE"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18</w:t>
            </w:r>
          </w:p>
        </w:tc>
        <w:tc>
          <w:tcPr>
            <w:tcW w:w="997" w:type="dxa"/>
            <w:tcBorders>
              <w:top w:val="nil"/>
              <w:left w:val="nil"/>
              <w:bottom w:val="single" w:sz="4" w:space="0" w:color="auto"/>
              <w:right w:val="single" w:sz="4" w:space="0" w:color="auto"/>
            </w:tcBorders>
            <w:shd w:val="clear" w:color="000000" w:fill="FFFFFF"/>
            <w:noWrap/>
            <w:vAlign w:val="bottom"/>
            <w:hideMark/>
          </w:tcPr>
          <w:p w14:paraId="6E8E05D4" w14:textId="52D19C22"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20</w:t>
            </w:r>
          </w:p>
        </w:tc>
        <w:tc>
          <w:tcPr>
            <w:tcW w:w="997" w:type="dxa"/>
            <w:tcBorders>
              <w:top w:val="nil"/>
              <w:left w:val="nil"/>
              <w:bottom w:val="single" w:sz="4" w:space="0" w:color="auto"/>
              <w:right w:val="single" w:sz="4" w:space="0" w:color="auto"/>
            </w:tcBorders>
            <w:shd w:val="clear" w:color="000000" w:fill="FFFFFF"/>
            <w:noWrap/>
            <w:vAlign w:val="bottom"/>
            <w:hideMark/>
          </w:tcPr>
          <w:p w14:paraId="4656327C" w14:textId="267287A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24</w:t>
            </w:r>
          </w:p>
        </w:tc>
        <w:tc>
          <w:tcPr>
            <w:tcW w:w="956" w:type="dxa"/>
            <w:tcBorders>
              <w:top w:val="nil"/>
              <w:left w:val="nil"/>
              <w:bottom w:val="single" w:sz="4" w:space="0" w:color="auto"/>
              <w:right w:val="single" w:sz="4" w:space="0" w:color="auto"/>
            </w:tcBorders>
            <w:shd w:val="clear" w:color="000000" w:fill="FFFFFF"/>
            <w:noWrap/>
            <w:vAlign w:val="bottom"/>
            <w:hideMark/>
          </w:tcPr>
          <w:p w14:paraId="1C6BF25E" w14:textId="205AED6B"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29</w:t>
            </w:r>
          </w:p>
        </w:tc>
      </w:tr>
      <w:tr w:rsidR="008D1421" w:rsidRPr="008D1421" w14:paraId="70C98711"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00263B86" w14:textId="77777777" w:rsidR="008D1421" w:rsidRPr="00881A72" w:rsidRDefault="008D1421" w:rsidP="00E03735">
            <w:pPr>
              <w:spacing w:after="0" w:line="240" w:lineRule="auto"/>
              <w:rPr>
                <w:rFonts w:ascii="Arial" w:eastAsia="Times New Roman" w:hAnsi="Arial" w:cs="Arial"/>
                <w:b/>
                <w:bCs/>
                <w:color w:val="000000"/>
                <w:sz w:val="20"/>
                <w:szCs w:val="20"/>
                <w:lang w:val="en-US"/>
              </w:rPr>
            </w:pPr>
            <w:r w:rsidRPr="00881A72">
              <w:rPr>
                <w:rFonts w:ascii="Arial" w:hAnsi="Arial" w:cs="Arial"/>
                <w:b/>
                <w:bCs/>
                <w:color w:val="000000"/>
                <w:sz w:val="20"/>
                <w:szCs w:val="20"/>
              </w:rPr>
              <w:t>Total</w:t>
            </w:r>
          </w:p>
        </w:tc>
        <w:tc>
          <w:tcPr>
            <w:tcW w:w="877" w:type="dxa"/>
            <w:tcBorders>
              <w:top w:val="nil"/>
              <w:left w:val="nil"/>
              <w:bottom w:val="single" w:sz="4" w:space="0" w:color="auto"/>
              <w:right w:val="single" w:sz="4" w:space="0" w:color="auto"/>
            </w:tcBorders>
            <w:shd w:val="clear" w:color="000000" w:fill="FFFFFF"/>
            <w:noWrap/>
            <w:vAlign w:val="bottom"/>
            <w:hideMark/>
          </w:tcPr>
          <w:p w14:paraId="55C629F8" w14:textId="15D4F1BA"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171</w:t>
            </w:r>
          </w:p>
        </w:tc>
        <w:tc>
          <w:tcPr>
            <w:tcW w:w="877" w:type="dxa"/>
            <w:tcBorders>
              <w:top w:val="nil"/>
              <w:left w:val="nil"/>
              <w:bottom w:val="single" w:sz="4" w:space="0" w:color="auto"/>
              <w:right w:val="single" w:sz="4" w:space="0" w:color="auto"/>
            </w:tcBorders>
            <w:shd w:val="clear" w:color="000000" w:fill="FFFFFF"/>
            <w:noWrap/>
            <w:vAlign w:val="bottom"/>
            <w:hideMark/>
          </w:tcPr>
          <w:p w14:paraId="2E44E1F8" w14:textId="2B7C52D7"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176</w:t>
            </w:r>
          </w:p>
        </w:tc>
        <w:tc>
          <w:tcPr>
            <w:tcW w:w="877" w:type="dxa"/>
            <w:tcBorders>
              <w:top w:val="nil"/>
              <w:left w:val="nil"/>
              <w:bottom w:val="single" w:sz="4" w:space="0" w:color="auto"/>
              <w:right w:val="single" w:sz="4" w:space="0" w:color="auto"/>
            </w:tcBorders>
            <w:shd w:val="clear" w:color="000000" w:fill="FFFFFF"/>
            <w:noWrap/>
            <w:vAlign w:val="bottom"/>
            <w:hideMark/>
          </w:tcPr>
          <w:p w14:paraId="239DA4E9" w14:textId="411DDF8F"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180</w:t>
            </w:r>
          </w:p>
        </w:tc>
        <w:tc>
          <w:tcPr>
            <w:tcW w:w="878" w:type="dxa"/>
            <w:tcBorders>
              <w:top w:val="nil"/>
              <w:left w:val="nil"/>
              <w:bottom w:val="single" w:sz="4" w:space="0" w:color="auto"/>
              <w:right w:val="single" w:sz="4" w:space="0" w:color="auto"/>
            </w:tcBorders>
            <w:shd w:val="clear" w:color="000000" w:fill="FFFFFF"/>
            <w:noWrap/>
            <w:vAlign w:val="bottom"/>
            <w:hideMark/>
          </w:tcPr>
          <w:p w14:paraId="71CC52DC" w14:textId="1C17BADE"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186</w:t>
            </w:r>
          </w:p>
        </w:tc>
        <w:tc>
          <w:tcPr>
            <w:tcW w:w="1002" w:type="dxa"/>
            <w:tcBorders>
              <w:top w:val="nil"/>
              <w:left w:val="nil"/>
              <w:bottom w:val="single" w:sz="4" w:space="0" w:color="auto"/>
              <w:right w:val="single" w:sz="4" w:space="0" w:color="auto"/>
            </w:tcBorders>
            <w:shd w:val="clear" w:color="000000" w:fill="FFFFFF"/>
            <w:noWrap/>
            <w:vAlign w:val="bottom"/>
            <w:hideMark/>
          </w:tcPr>
          <w:p w14:paraId="4693C86B" w14:textId="295C1EB5"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190</w:t>
            </w:r>
          </w:p>
        </w:tc>
        <w:tc>
          <w:tcPr>
            <w:tcW w:w="997" w:type="dxa"/>
            <w:tcBorders>
              <w:top w:val="nil"/>
              <w:left w:val="nil"/>
              <w:bottom w:val="single" w:sz="4" w:space="0" w:color="auto"/>
              <w:right w:val="single" w:sz="4" w:space="0" w:color="auto"/>
            </w:tcBorders>
            <w:shd w:val="clear" w:color="000000" w:fill="FFFFFF"/>
            <w:noWrap/>
            <w:vAlign w:val="bottom"/>
            <w:hideMark/>
          </w:tcPr>
          <w:p w14:paraId="2E7C8C83" w14:textId="449FE153"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178</w:t>
            </w:r>
          </w:p>
        </w:tc>
        <w:tc>
          <w:tcPr>
            <w:tcW w:w="997" w:type="dxa"/>
            <w:tcBorders>
              <w:top w:val="nil"/>
              <w:left w:val="nil"/>
              <w:bottom w:val="single" w:sz="4" w:space="0" w:color="auto"/>
              <w:right w:val="single" w:sz="4" w:space="0" w:color="auto"/>
            </w:tcBorders>
            <w:shd w:val="clear" w:color="000000" w:fill="FFFFFF"/>
            <w:noWrap/>
            <w:vAlign w:val="bottom"/>
            <w:hideMark/>
          </w:tcPr>
          <w:p w14:paraId="7B2736AF" w14:textId="7AFD310D"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187</w:t>
            </w:r>
          </w:p>
        </w:tc>
        <w:tc>
          <w:tcPr>
            <w:tcW w:w="997" w:type="dxa"/>
            <w:tcBorders>
              <w:top w:val="nil"/>
              <w:left w:val="nil"/>
              <w:bottom w:val="single" w:sz="4" w:space="0" w:color="auto"/>
              <w:right w:val="single" w:sz="4" w:space="0" w:color="auto"/>
            </w:tcBorders>
            <w:shd w:val="clear" w:color="000000" w:fill="FFFFFF"/>
            <w:noWrap/>
            <w:vAlign w:val="bottom"/>
            <w:hideMark/>
          </w:tcPr>
          <w:p w14:paraId="1216B725" w14:textId="473ED526"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229</w:t>
            </w:r>
          </w:p>
        </w:tc>
        <w:tc>
          <w:tcPr>
            <w:tcW w:w="956" w:type="dxa"/>
            <w:tcBorders>
              <w:top w:val="nil"/>
              <w:left w:val="nil"/>
              <w:bottom w:val="single" w:sz="4" w:space="0" w:color="auto"/>
              <w:right w:val="single" w:sz="4" w:space="0" w:color="auto"/>
            </w:tcBorders>
            <w:shd w:val="clear" w:color="000000" w:fill="FFFFFF"/>
            <w:noWrap/>
            <w:vAlign w:val="bottom"/>
            <w:hideMark/>
          </w:tcPr>
          <w:p w14:paraId="1352F68F" w14:textId="6FA1382D"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282</w:t>
            </w:r>
          </w:p>
        </w:tc>
      </w:tr>
    </w:tbl>
    <w:p w14:paraId="151776B6" w14:textId="30727E35" w:rsidR="00881A72" w:rsidRDefault="00881A72">
      <w:pPr>
        <w:rPr>
          <w:color w:val="000000" w:themeColor="text1"/>
        </w:rPr>
      </w:pPr>
      <w:r w:rsidRPr="002B5730">
        <w:rPr>
          <w:bCs/>
          <w:noProof/>
          <w:color w:val="000000" w:themeColor="text1"/>
        </w:rPr>
        <mc:AlternateContent>
          <mc:Choice Requires="wps">
            <w:drawing>
              <wp:anchor distT="0" distB="0" distL="114300" distR="114300" simplePos="0" relativeHeight="252479488" behindDoc="0" locked="0" layoutInCell="1" allowOverlap="1" wp14:anchorId="5C622B4B" wp14:editId="75239CD9">
                <wp:simplePos x="0" y="0"/>
                <wp:positionH relativeFrom="margin">
                  <wp:posOffset>2194824</wp:posOffset>
                </wp:positionH>
                <wp:positionV relativeFrom="paragraph">
                  <wp:posOffset>140236</wp:posOffset>
                </wp:positionV>
                <wp:extent cx="4333875" cy="391885"/>
                <wp:effectExtent l="0" t="0" r="0" b="0"/>
                <wp:wrapNone/>
                <wp:docPr id="1268" name="TextBox 22"/>
                <wp:cNvGraphicFramePr/>
                <a:graphic xmlns:a="http://schemas.openxmlformats.org/drawingml/2006/main">
                  <a:graphicData uri="http://schemas.microsoft.com/office/word/2010/wordprocessingShape">
                    <wps:wsp>
                      <wps:cNvSpPr txBox="1"/>
                      <wps:spPr>
                        <a:xfrm>
                          <a:off x="0" y="0"/>
                          <a:ext cx="4333875" cy="391885"/>
                        </a:xfrm>
                        <a:prstGeom prst="rect">
                          <a:avLst/>
                        </a:prstGeom>
                        <a:noFill/>
                      </wps:spPr>
                      <wps:txbx>
                        <w:txbxContent>
                          <w:p w14:paraId="41255854"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50BA7099"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622B4B" id="_x0000_s1092" type="#_x0000_t202" style="position:absolute;margin-left:172.8pt;margin-top:11.05pt;width:341.25pt;height:30.85pt;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" filled="f" stroked="f">
                <v:textbox>
                  <w:txbxContent>
                    <w:p w14:paraId="41255854"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50BA7099"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2723E8DF" w14:textId="77777777" w:rsidR="003B4B95" w:rsidRDefault="003B4B95" w:rsidP="003757E0">
      <w:pPr>
        <w:tabs>
          <w:tab w:val="left" w:pos="1530"/>
        </w:tabs>
        <w:spacing w:line="480" w:lineRule="auto"/>
        <w:rPr>
          <w:rFonts w:ascii="Arial" w:eastAsia="Arial" w:hAnsi="Arial" w:cs="Arial"/>
          <w:bCs/>
          <w:i/>
          <w:iCs/>
          <w:color w:val="000000" w:themeColor="text1"/>
          <w:sz w:val="18"/>
          <w:szCs w:val="18"/>
        </w:rPr>
      </w:pPr>
    </w:p>
    <w:p w14:paraId="0F250C59" w14:textId="5EACD2E8" w:rsidR="003757E0" w:rsidRPr="003757E0" w:rsidRDefault="003757E0" w:rsidP="003757E0">
      <w:pPr>
        <w:tabs>
          <w:tab w:val="left" w:pos="1530"/>
        </w:tabs>
        <w:spacing w:line="48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enol- A, F and S</w:t>
      </w:r>
      <w:r>
        <w:rPr>
          <w:rFonts w:ascii="Arial" w:eastAsia="Arial" w:hAnsi="Arial" w:cs="Arial"/>
          <w:bCs/>
          <w:i/>
          <w:iCs/>
          <w:color w:val="000000" w:themeColor="text1"/>
          <w:sz w:val="18"/>
          <w:szCs w:val="18"/>
        </w:rPr>
        <w:t xml:space="preserve"> in Europe</w:t>
      </w:r>
      <w:r w:rsidRPr="003757E0">
        <w:rPr>
          <w:rFonts w:ascii="Arial" w:eastAsia="Arial" w:hAnsi="Arial" w:cs="Arial"/>
          <w:bCs/>
          <w:i/>
          <w:iCs/>
          <w:color w:val="000000" w:themeColor="text1"/>
          <w:sz w:val="18"/>
          <w:szCs w:val="18"/>
        </w:rPr>
        <w:t xml:space="preserve"> was </w:t>
      </w:r>
      <w:r>
        <w:rPr>
          <w:rFonts w:ascii="Arial" w:eastAsia="Arial" w:hAnsi="Arial" w:cs="Arial"/>
          <w:bCs/>
          <w:i/>
          <w:iCs/>
          <w:color w:val="000000" w:themeColor="text1"/>
          <w:sz w:val="18"/>
          <w:szCs w:val="18"/>
        </w:rPr>
        <w:t>81</w:t>
      </w:r>
      <w:r w:rsidRPr="003757E0">
        <w:rPr>
          <w:rFonts w:ascii="Arial" w:eastAsia="Arial" w:hAnsi="Arial" w:cs="Arial"/>
          <w:bCs/>
          <w:i/>
          <w:iCs/>
          <w:color w:val="000000" w:themeColor="text1"/>
          <w:sz w:val="18"/>
          <w:szCs w:val="18"/>
        </w:rPr>
        <w:t xml:space="preserve">%, </w:t>
      </w:r>
      <w:r>
        <w:rPr>
          <w:rFonts w:ascii="Arial" w:eastAsia="Arial" w:hAnsi="Arial" w:cs="Arial"/>
          <w:bCs/>
          <w:i/>
          <w:iCs/>
          <w:color w:val="000000" w:themeColor="text1"/>
          <w:sz w:val="18"/>
          <w:szCs w:val="18"/>
        </w:rPr>
        <w:t>15</w:t>
      </w:r>
      <w:r w:rsidRPr="003757E0">
        <w:rPr>
          <w:rFonts w:ascii="Arial" w:eastAsia="Arial" w:hAnsi="Arial" w:cs="Arial"/>
          <w:bCs/>
          <w:i/>
          <w:iCs/>
          <w:color w:val="000000" w:themeColor="text1"/>
          <w:sz w:val="18"/>
          <w:szCs w:val="18"/>
        </w:rPr>
        <w:t xml:space="preserve">% and </w:t>
      </w:r>
      <w:r>
        <w:rPr>
          <w:rFonts w:ascii="Arial" w:eastAsia="Arial" w:hAnsi="Arial" w:cs="Arial"/>
          <w:bCs/>
          <w:i/>
          <w:iCs/>
          <w:color w:val="000000" w:themeColor="text1"/>
          <w:sz w:val="18"/>
          <w:szCs w:val="18"/>
        </w:rPr>
        <w:t>4</w:t>
      </w:r>
      <w:r w:rsidRPr="003757E0">
        <w:rPr>
          <w:rFonts w:ascii="Arial" w:eastAsia="Arial" w:hAnsi="Arial" w:cs="Arial"/>
          <w:bCs/>
          <w:i/>
          <w:iCs/>
          <w:color w:val="000000" w:themeColor="text1"/>
          <w:sz w:val="18"/>
          <w:szCs w:val="18"/>
        </w:rPr>
        <w:t>%, respectively.</w:t>
      </w:r>
    </w:p>
    <w:p w14:paraId="7FF7EEA9" w14:textId="77777777" w:rsidR="003B4B95" w:rsidRDefault="003B4B95" w:rsidP="007B461A">
      <w:pPr>
        <w:spacing w:line="360" w:lineRule="auto"/>
        <w:textAlignment w:val="baseline"/>
        <w:rPr>
          <w:rFonts w:ascii="Arial" w:eastAsia="Verdana" w:hAnsi="Arial" w:cs="Arial"/>
          <w:b/>
          <w:bCs/>
          <w:color w:val="000000"/>
          <w:kern w:val="24"/>
          <w:sz w:val="24"/>
          <w:szCs w:val="24"/>
        </w:rPr>
      </w:pPr>
    </w:p>
    <w:p w14:paraId="1F109B61" w14:textId="10BEBA26"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t>Europe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7B461A" w:rsidRPr="00113DAD" w14:paraId="7B4D9339" w14:textId="77777777" w:rsidTr="005B1169">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B258E8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ADAF83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D721267"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C38D5E2"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B71F820"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E489FDD"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329E2FC"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8F5C792"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7F606B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46BF8FD"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D3BD45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24A3D1C2" w14:textId="77777777" w:rsidTr="005B1169">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A15E385"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Europe</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4C66238"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B2F6A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AE401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4DE564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A0AF0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681D4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36FB7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213</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58DF3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77921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2BC7F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213</w:t>
            </w:r>
          </w:p>
        </w:tc>
      </w:tr>
      <w:tr w:rsidR="007B461A" w:rsidRPr="00113DAD" w14:paraId="6A33A13B" w14:textId="77777777" w:rsidTr="005B1169">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BB2D6B2"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6E32E9F"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480804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169.60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0C6CB1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172.07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69DEE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172.40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997B4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172.50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01ACBB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174.49</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F075BB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169.95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8575D8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176.39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AAB747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181.09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E9F8EB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189.61</w:t>
            </w:r>
          </w:p>
        </w:tc>
      </w:tr>
      <w:tr w:rsidR="007B461A" w:rsidRPr="00113DAD" w14:paraId="4C8C4FEB"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9BD3397"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A711BEB"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48EE1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171.09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E2115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175.88</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3C0FB1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179.66</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D6EA20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185.58</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84B21F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189.85</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561D8E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177.60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5CA817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187.10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4D5758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228.54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C0A272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281.95</w:t>
            </w:r>
          </w:p>
        </w:tc>
      </w:tr>
      <w:tr w:rsidR="007B461A" w:rsidRPr="00113DAD" w14:paraId="0FC76DD1"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DE2BAEB"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E29AD53"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EB2ED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C70678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2.80%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3FE70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8EDA9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3.30%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064FE5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2.30%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D7F2D5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-6.45%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2FC6B7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5.35%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8B3281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4.72%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C15EA3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3.86%</w:t>
            </w:r>
          </w:p>
        </w:tc>
      </w:tr>
      <w:tr w:rsidR="007B461A" w:rsidRPr="00113DAD" w14:paraId="73314131"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0CCADFC"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73B8C30"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7E002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D8B59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2BBC23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815A55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1750F3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D485B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E19CEA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-10.70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F1A10C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-47.45</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032F0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-92.34</w:t>
            </w:r>
          </w:p>
        </w:tc>
      </w:tr>
    </w:tbl>
    <w:p w14:paraId="20962E60" w14:textId="40B4FF5C" w:rsidR="002B5C26" w:rsidRPr="007B461A" w:rsidRDefault="007B461A"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3312" behindDoc="0" locked="0" layoutInCell="1" allowOverlap="1" wp14:anchorId="411C1C49" wp14:editId="6E760544">
                <wp:simplePos x="0" y="0"/>
                <wp:positionH relativeFrom="column">
                  <wp:posOffset>4543425</wp:posOffset>
                </wp:positionH>
                <wp:positionV relativeFrom="paragraph">
                  <wp:posOffset>100965</wp:posOffset>
                </wp:positionV>
                <wp:extent cx="1809277" cy="584775"/>
                <wp:effectExtent l="0" t="0" r="0" b="0"/>
                <wp:wrapNone/>
                <wp:docPr id="11"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4B588C71"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11C1C49" id="_x0000_s1093" type="#_x0000_t202" style="position:absolute;left:0;text-align:left;margin-left:357.75pt;margin-top:7.95pt;width:142.45pt;height:46.05pt;z-index:25281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" filled="f" stroked="f">
                <v:textbox style="mso-fit-shape-to-text:t">
                  <w:txbxContent>
                    <w:p w14:paraId="4B588C71"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3709CC24" w14:textId="77777777"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3.2.3.5. Demand By Sales Channel</w:t>
      </w:r>
    </w:p>
    <w:p w14:paraId="736B365B" w14:textId="0E77D435" w:rsidR="00555BDB" w:rsidRPr="0061645E" w:rsidRDefault="00555BDB" w:rsidP="00990C86">
      <w:pPr>
        <w:spacing w:line="360" w:lineRule="auto"/>
        <w:jc w:val="both"/>
        <w:rPr>
          <w:rFonts w:ascii="Arial" w:hAnsi="Arial" w:cs="Arial"/>
          <w:b/>
          <w:bCs/>
          <w:sz w:val="24"/>
          <w:szCs w:val="24"/>
        </w:rPr>
        <w:sectPr w:rsidR="00555BDB" w:rsidRP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9E3EC7D" w14:textId="7CAF62A1"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Europe Vinyl Ester Resin Demand, By Sales Channel, By Volume</w:t>
      </w:r>
      <w:r w:rsidR="007C5B32">
        <w:rPr>
          <w:rFonts w:ascii="Arial" w:hAnsi="Arial" w:cs="Arial"/>
          <w:b/>
          <w:bCs/>
          <w:sz w:val="24"/>
          <w:szCs w:val="24"/>
        </w:rPr>
        <w:t xml:space="preserve"> (000’ Tonnes)</w:t>
      </w:r>
      <w:r w:rsidRPr="0061645E">
        <w:rPr>
          <w:rFonts w:ascii="Arial" w:hAnsi="Arial" w:cs="Arial"/>
          <w:b/>
          <w:bCs/>
          <w:sz w:val="24"/>
          <w:szCs w:val="24"/>
        </w:rPr>
        <w:t>, 2015–2020</w:t>
      </w:r>
    </w:p>
    <w:p w14:paraId="4ABAD24C" w14:textId="69AF19AB" w:rsidR="00023038" w:rsidRDefault="00E03735">
      <w:pPr>
        <w:rPr>
          <w:color w:val="000000" w:themeColor="text1"/>
        </w:rPr>
      </w:pPr>
      <w:r w:rsidRPr="002B5730">
        <w:rPr>
          <w:noProof/>
          <w:color w:val="000000" w:themeColor="text1"/>
        </w:rPr>
        <mc:AlternateContent>
          <mc:Choice Requires="wps">
            <w:drawing>
              <wp:anchor distT="0" distB="0" distL="114300" distR="114300" simplePos="0" relativeHeight="252106752" behindDoc="0" locked="0" layoutInCell="1" allowOverlap="1" wp14:anchorId="27FF9D87" wp14:editId="5C06D273">
                <wp:simplePos x="0" y="0"/>
                <wp:positionH relativeFrom="column">
                  <wp:posOffset>4343400</wp:posOffset>
                </wp:positionH>
                <wp:positionV relativeFrom="paragraph">
                  <wp:posOffset>2320290</wp:posOffset>
                </wp:positionV>
                <wp:extent cx="1864360" cy="200025"/>
                <wp:effectExtent l="0" t="0" r="0" b="0"/>
                <wp:wrapNone/>
                <wp:docPr id="167"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390B8765"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27FF9D87" id="_x0000_s1094" type="#_x0000_t202" style="position:absolute;margin-left:342pt;margin-top:182.7pt;width:146.8pt;height:15.75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" filled="f" stroked="f">
                <v:textbox style="mso-fit-shape-to-text:t">
                  <w:txbxContent>
                    <w:p w14:paraId="390B8765"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13644D" w:rsidRPr="002B5730">
        <w:rPr>
          <w:noProof/>
          <w:color w:val="000000" w:themeColor="text1"/>
        </w:rPr>
        <w:drawing>
          <wp:inline distT="0" distB="0" distL="0" distR="0" wp14:anchorId="10E33AFE" wp14:editId="49BE7461">
            <wp:extent cx="6477000" cy="2314575"/>
            <wp:effectExtent l="0" t="0" r="0" b="0"/>
            <wp:docPr id="24" name="Chart 24">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10EB0B2" w14:textId="2F6B7D7D" w:rsidR="00E03735" w:rsidRDefault="00E03735">
      <w:pPr>
        <w:rPr>
          <w:color w:val="000000" w:themeColor="text1"/>
        </w:rPr>
      </w:pPr>
    </w:p>
    <w:tbl>
      <w:tblPr>
        <w:tblW w:w="10380" w:type="dxa"/>
        <w:tblInd w:w="-185" w:type="dxa"/>
        <w:tblLook w:val="04A0" w:firstRow="1" w:lastRow="0" w:firstColumn="1" w:lastColumn="0" w:noHBand="0" w:noVBand="1"/>
      </w:tblPr>
      <w:tblGrid>
        <w:gridCol w:w="2767"/>
        <w:gridCol w:w="1212"/>
        <w:gridCol w:w="1212"/>
        <w:gridCol w:w="1212"/>
        <w:gridCol w:w="1214"/>
        <w:gridCol w:w="1385"/>
        <w:gridCol w:w="1378"/>
      </w:tblGrid>
      <w:tr w:rsidR="00630962" w:rsidRPr="008D1421" w14:paraId="2F6D6FF0" w14:textId="77777777" w:rsidTr="00630962">
        <w:trPr>
          <w:trHeight w:val="235"/>
        </w:trPr>
        <w:tc>
          <w:tcPr>
            <w:tcW w:w="2767"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087F6B3" w14:textId="35096713" w:rsidR="00630962" w:rsidRPr="008D1421" w:rsidRDefault="00630962"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Sales Channel (000’ Tonnes)</w:t>
            </w:r>
          </w:p>
        </w:tc>
        <w:tc>
          <w:tcPr>
            <w:tcW w:w="1212" w:type="dxa"/>
            <w:tcBorders>
              <w:top w:val="single" w:sz="4" w:space="0" w:color="auto"/>
              <w:left w:val="nil"/>
              <w:bottom w:val="single" w:sz="4" w:space="0" w:color="auto"/>
              <w:right w:val="single" w:sz="4" w:space="0" w:color="auto"/>
            </w:tcBorders>
            <w:shd w:val="clear" w:color="auto" w:fill="C00000"/>
            <w:noWrap/>
            <w:vAlign w:val="center"/>
            <w:hideMark/>
          </w:tcPr>
          <w:p w14:paraId="5B102BAF"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1212" w:type="dxa"/>
            <w:tcBorders>
              <w:top w:val="single" w:sz="4" w:space="0" w:color="auto"/>
              <w:left w:val="nil"/>
              <w:bottom w:val="single" w:sz="4" w:space="0" w:color="auto"/>
              <w:right w:val="single" w:sz="4" w:space="0" w:color="auto"/>
            </w:tcBorders>
            <w:shd w:val="clear" w:color="auto" w:fill="C00000"/>
            <w:noWrap/>
            <w:vAlign w:val="center"/>
            <w:hideMark/>
          </w:tcPr>
          <w:p w14:paraId="1668BFAE"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1212" w:type="dxa"/>
            <w:tcBorders>
              <w:top w:val="single" w:sz="4" w:space="0" w:color="auto"/>
              <w:left w:val="nil"/>
              <w:bottom w:val="single" w:sz="4" w:space="0" w:color="auto"/>
              <w:right w:val="single" w:sz="4" w:space="0" w:color="auto"/>
            </w:tcBorders>
            <w:shd w:val="clear" w:color="auto" w:fill="C00000"/>
            <w:noWrap/>
            <w:vAlign w:val="bottom"/>
            <w:hideMark/>
          </w:tcPr>
          <w:p w14:paraId="4B8E274A"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1214" w:type="dxa"/>
            <w:tcBorders>
              <w:top w:val="single" w:sz="4" w:space="0" w:color="auto"/>
              <w:left w:val="nil"/>
              <w:bottom w:val="single" w:sz="4" w:space="0" w:color="auto"/>
              <w:right w:val="single" w:sz="4" w:space="0" w:color="auto"/>
            </w:tcBorders>
            <w:shd w:val="clear" w:color="auto" w:fill="C00000"/>
            <w:noWrap/>
            <w:vAlign w:val="bottom"/>
            <w:hideMark/>
          </w:tcPr>
          <w:p w14:paraId="27861AC0"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385" w:type="dxa"/>
            <w:tcBorders>
              <w:top w:val="single" w:sz="4" w:space="0" w:color="auto"/>
              <w:left w:val="nil"/>
              <w:bottom w:val="single" w:sz="4" w:space="0" w:color="auto"/>
              <w:right w:val="single" w:sz="4" w:space="0" w:color="auto"/>
            </w:tcBorders>
            <w:shd w:val="clear" w:color="auto" w:fill="C00000"/>
            <w:noWrap/>
            <w:vAlign w:val="bottom"/>
            <w:hideMark/>
          </w:tcPr>
          <w:p w14:paraId="5EBCFB8F"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1378" w:type="dxa"/>
            <w:tcBorders>
              <w:top w:val="single" w:sz="4" w:space="0" w:color="auto"/>
              <w:left w:val="nil"/>
              <w:bottom w:val="single" w:sz="4" w:space="0" w:color="auto"/>
              <w:right w:val="single" w:sz="4" w:space="0" w:color="auto"/>
            </w:tcBorders>
            <w:shd w:val="clear" w:color="auto" w:fill="C00000"/>
            <w:noWrap/>
            <w:vAlign w:val="bottom"/>
            <w:hideMark/>
          </w:tcPr>
          <w:p w14:paraId="130B858D"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r>
      <w:tr w:rsidR="00630962" w:rsidRPr="008D1421" w14:paraId="6D7C300C" w14:textId="77777777" w:rsidTr="00630962">
        <w:trPr>
          <w:trHeight w:val="278"/>
        </w:trPr>
        <w:tc>
          <w:tcPr>
            <w:tcW w:w="2767" w:type="dxa"/>
            <w:tcBorders>
              <w:top w:val="nil"/>
              <w:left w:val="single" w:sz="4" w:space="0" w:color="auto"/>
              <w:bottom w:val="single" w:sz="4" w:space="0" w:color="auto"/>
              <w:right w:val="single" w:sz="4" w:space="0" w:color="auto"/>
            </w:tcBorders>
            <w:shd w:val="clear" w:color="000000" w:fill="FFFFFF"/>
            <w:noWrap/>
            <w:vAlign w:val="bottom"/>
            <w:hideMark/>
          </w:tcPr>
          <w:p w14:paraId="146C157E" w14:textId="77777777" w:rsidR="00630962" w:rsidRPr="008D1421" w:rsidRDefault="00630962" w:rsidP="00E2530D">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Direct </w:t>
            </w:r>
          </w:p>
        </w:tc>
        <w:tc>
          <w:tcPr>
            <w:tcW w:w="1212" w:type="dxa"/>
            <w:tcBorders>
              <w:top w:val="nil"/>
              <w:left w:val="nil"/>
              <w:bottom w:val="single" w:sz="4" w:space="0" w:color="auto"/>
              <w:right w:val="single" w:sz="4" w:space="0" w:color="auto"/>
            </w:tcBorders>
            <w:shd w:val="clear" w:color="000000" w:fill="FFFFFF"/>
            <w:noWrap/>
            <w:vAlign w:val="bottom"/>
            <w:hideMark/>
          </w:tcPr>
          <w:p w14:paraId="11814B4F" w14:textId="67170368"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140</w:t>
            </w:r>
          </w:p>
        </w:tc>
        <w:tc>
          <w:tcPr>
            <w:tcW w:w="1212" w:type="dxa"/>
            <w:tcBorders>
              <w:top w:val="nil"/>
              <w:left w:val="nil"/>
              <w:bottom w:val="single" w:sz="4" w:space="0" w:color="auto"/>
              <w:right w:val="single" w:sz="4" w:space="0" w:color="auto"/>
            </w:tcBorders>
            <w:shd w:val="clear" w:color="000000" w:fill="FFFFFF"/>
            <w:noWrap/>
            <w:vAlign w:val="bottom"/>
            <w:hideMark/>
          </w:tcPr>
          <w:p w14:paraId="2832C295" w14:textId="5D4BD01C"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144</w:t>
            </w:r>
          </w:p>
        </w:tc>
        <w:tc>
          <w:tcPr>
            <w:tcW w:w="1212" w:type="dxa"/>
            <w:tcBorders>
              <w:top w:val="nil"/>
              <w:left w:val="nil"/>
              <w:bottom w:val="single" w:sz="4" w:space="0" w:color="auto"/>
              <w:right w:val="single" w:sz="4" w:space="0" w:color="auto"/>
            </w:tcBorders>
            <w:shd w:val="clear" w:color="000000" w:fill="FFFFFF"/>
            <w:noWrap/>
            <w:vAlign w:val="bottom"/>
            <w:hideMark/>
          </w:tcPr>
          <w:p w14:paraId="3E5FA067" w14:textId="62DD5C96"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148</w:t>
            </w:r>
          </w:p>
        </w:tc>
        <w:tc>
          <w:tcPr>
            <w:tcW w:w="1214" w:type="dxa"/>
            <w:tcBorders>
              <w:top w:val="nil"/>
              <w:left w:val="nil"/>
              <w:bottom w:val="single" w:sz="4" w:space="0" w:color="auto"/>
              <w:right w:val="single" w:sz="4" w:space="0" w:color="auto"/>
            </w:tcBorders>
            <w:shd w:val="clear" w:color="000000" w:fill="FFFFFF"/>
            <w:noWrap/>
            <w:vAlign w:val="bottom"/>
            <w:hideMark/>
          </w:tcPr>
          <w:p w14:paraId="759953D3" w14:textId="67737F4A"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152</w:t>
            </w:r>
          </w:p>
        </w:tc>
        <w:tc>
          <w:tcPr>
            <w:tcW w:w="1385" w:type="dxa"/>
            <w:tcBorders>
              <w:top w:val="nil"/>
              <w:left w:val="nil"/>
              <w:bottom w:val="single" w:sz="4" w:space="0" w:color="auto"/>
              <w:right w:val="single" w:sz="4" w:space="0" w:color="auto"/>
            </w:tcBorders>
            <w:shd w:val="clear" w:color="000000" w:fill="FFFFFF"/>
            <w:noWrap/>
            <w:vAlign w:val="bottom"/>
            <w:hideMark/>
          </w:tcPr>
          <w:p w14:paraId="1631BFA3" w14:textId="41B85D30"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156</w:t>
            </w:r>
          </w:p>
        </w:tc>
        <w:tc>
          <w:tcPr>
            <w:tcW w:w="1378" w:type="dxa"/>
            <w:tcBorders>
              <w:top w:val="nil"/>
              <w:left w:val="nil"/>
              <w:bottom w:val="single" w:sz="4" w:space="0" w:color="auto"/>
              <w:right w:val="single" w:sz="4" w:space="0" w:color="auto"/>
            </w:tcBorders>
            <w:shd w:val="clear" w:color="000000" w:fill="FFFFFF"/>
            <w:noWrap/>
            <w:vAlign w:val="bottom"/>
            <w:hideMark/>
          </w:tcPr>
          <w:p w14:paraId="0D919EF8" w14:textId="034646A9"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146</w:t>
            </w:r>
          </w:p>
        </w:tc>
      </w:tr>
      <w:tr w:rsidR="00630962" w:rsidRPr="008D1421" w14:paraId="4C2A8E6B" w14:textId="77777777" w:rsidTr="00630962">
        <w:trPr>
          <w:trHeight w:val="278"/>
        </w:trPr>
        <w:tc>
          <w:tcPr>
            <w:tcW w:w="2767" w:type="dxa"/>
            <w:tcBorders>
              <w:top w:val="nil"/>
              <w:left w:val="single" w:sz="4" w:space="0" w:color="auto"/>
              <w:bottom w:val="single" w:sz="4" w:space="0" w:color="auto"/>
              <w:right w:val="single" w:sz="4" w:space="0" w:color="auto"/>
            </w:tcBorders>
            <w:shd w:val="clear" w:color="000000" w:fill="FFFFFF"/>
            <w:noWrap/>
            <w:vAlign w:val="bottom"/>
            <w:hideMark/>
          </w:tcPr>
          <w:p w14:paraId="504C1FDD" w14:textId="77777777" w:rsidR="00630962" w:rsidRPr="008D1421" w:rsidRDefault="00630962" w:rsidP="00E2530D">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Indirect </w:t>
            </w:r>
          </w:p>
        </w:tc>
        <w:tc>
          <w:tcPr>
            <w:tcW w:w="1212" w:type="dxa"/>
            <w:tcBorders>
              <w:top w:val="nil"/>
              <w:left w:val="nil"/>
              <w:bottom w:val="single" w:sz="4" w:space="0" w:color="auto"/>
              <w:right w:val="single" w:sz="4" w:space="0" w:color="auto"/>
            </w:tcBorders>
            <w:shd w:val="clear" w:color="000000" w:fill="FFFFFF"/>
            <w:noWrap/>
            <w:vAlign w:val="bottom"/>
            <w:hideMark/>
          </w:tcPr>
          <w:p w14:paraId="136F4385" w14:textId="4A6CE44F"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31</w:t>
            </w:r>
          </w:p>
        </w:tc>
        <w:tc>
          <w:tcPr>
            <w:tcW w:w="1212" w:type="dxa"/>
            <w:tcBorders>
              <w:top w:val="nil"/>
              <w:left w:val="nil"/>
              <w:bottom w:val="single" w:sz="4" w:space="0" w:color="auto"/>
              <w:right w:val="single" w:sz="4" w:space="0" w:color="auto"/>
            </w:tcBorders>
            <w:shd w:val="clear" w:color="000000" w:fill="FFFFFF"/>
            <w:noWrap/>
            <w:vAlign w:val="bottom"/>
            <w:hideMark/>
          </w:tcPr>
          <w:p w14:paraId="2E7DFDD0" w14:textId="0AB96E94"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32</w:t>
            </w:r>
          </w:p>
        </w:tc>
        <w:tc>
          <w:tcPr>
            <w:tcW w:w="1212" w:type="dxa"/>
            <w:tcBorders>
              <w:top w:val="nil"/>
              <w:left w:val="nil"/>
              <w:bottom w:val="single" w:sz="4" w:space="0" w:color="auto"/>
              <w:right w:val="single" w:sz="4" w:space="0" w:color="auto"/>
            </w:tcBorders>
            <w:shd w:val="clear" w:color="000000" w:fill="FFFFFF"/>
            <w:noWrap/>
            <w:vAlign w:val="bottom"/>
            <w:hideMark/>
          </w:tcPr>
          <w:p w14:paraId="327EECC1" w14:textId="093FC854"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32</w:t>
            </w:r>
          </w:p>
        </w:tc>
        <w:tc>
          <w:tcPr>
            <w:tcW w:w="1214" w:type="dxa"/>
            <w:tcBorders>
              <w:top w:val="nil"/>
              <w:left w:val="nil"/>
              <w:bottom w:val="single" w:sz="4" w:space="0" w:color="auto"/>
              <w:right w:val="single" w:sz="4" w:space="0" w:color="auto"/>
            </w:tcBorders>
            <w:shd w:val="clear" w:color="000000" w:fill="FFFFFF"/>
            <w:noWrap/>
            <w:vAlign w:val="bottom"/>
            <w:hideMark/>
          </w:tcPr>
          <w:p w14:paraId="4A4D79EF" w14:textId="43DAE721"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34</w:t>
            </w:r>
          </w:p>
        </w:tc>
        <w:tc>
          <w:tcPr>
            <w:tcW w:w="1385" w:type="dxa"/>
            <w:tcBorders>
              <w:top w:val="nil"/>
              <w:left w:val="nil"/>
              <w:bottom w:val="single" w:sz="4" w:space="0" w:color="auto"/>
              <w:right w:val="single" w:sz="4" w:space="0" w:color="auto"/>
            </w:tcBorders>
            <w:shd w:val="clear" w:color="000000" w:fill="FFFFFF"/>
            <w:noWrap/>
            <w:vAlign w:val="bottom"/>
            <w:hideMark/>
          </w:tcPr>
          <w:p w14:paraId="194BAD27" w14:textId="51A2AF84"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34</w:t>
            </w:r>
          </w:p>
        </w:tc>
        <w:tc>
          <w:tcPr>
            <w:tcW w:w="1378" w:type="dxa"/>
            <w:tcBorders>
              <w:top w:val="nil"/>
              <w:left w:val="nil"/>
              <w:bottom w:val="single" w:sz="4" w:space="0" w:color="auto"/>
              <w:right w:val="single" w:sz="4" w:space="0" w:color="auto"/>
            </w:tcBorders>
            <w:shd w:val="clear" w:color="000000" w:fill="FFFFFF"/>
            <w:noWrap/>
            <w:vAlign w:val="bottom"/>
            <w:hideMark/>
          </w:tcPr>
          <w:p w14:paraId="073E7728" w14:textId="1113F5DB"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32</w:t>
            </w:r>
          </w:p>
        </w:tc>
      </w:tr>
      <w:tr w:rsidR="00630962" w:rsidRPr="008D1421" w14:paraId="1CFAE2F5" w14:textId="77777777" w:rsidTr="00630962">
        <w:trPr>
          <w:trHeight w:val="278"/>
        </w:trPr>
        <w:tc>
          <w:tcPr>
            <w:tcW w:w="2767" w:type="dxa"/>
            <w:tcBorders>
              <w:top w:val="nil"/>
              <w:left w:val="single" w:sz="4" w:space="0" w:color="auto"/>
              <w:bottom w:val="single" w:sz="4" w:space="0" w:color="auto"/>
              <w:right w:val="single" w:sz="4" w:space="0" w:color="auto"/>
            </w:tcBorders>
            <w:shd w:val="clear" w:color="000000" w:fill="FFFFFF"/>
            <w:noWrap/>
            <w:vAlign w:val="bottom"/>
            <w:hideMark/>
          </w:tcPr>
          <w:p w14:paraId="17A67CE9" w14:textId="77777777" w:rsidR="00630962" w:rsidRPr="00B36DA0" w:rsidRDefault="00630962" w:rsidP="00E2530D">
            <w:pPr>
              <w:spacing w:after="0" w:line="240" w:lineRule="auto"/>
              <w:rPr>
                <w:rFonts w:ascii="Arial" w:eastAsia="Times New Roman" w:hAnsi="Arial" w:cs="Arial"/>
                <w:b/>
                <w:bCs/>
                <w:color w:val="000000"/>
                <w:sz w:val="20"/>
                <w:szCs w:val="20"/>
                <w:lang w:val="en-US"/>
              </w:rPr>
            </w:pPr>
            <w:r w:rsidRPr="00B36DA0">
              <w:rPr>
                <w:rFonts w:ascii="Arial" w:hAnsi="Arial" w:cs="Arial"/>
                <w:b/>
                <w:bCs/>
                <w:color w:val="000000"/>
                <w:sz w:val="20"/>
                <w:szCs w:val="20"/>
              </w:rPr>
              <w:t>Total</w:t>
            </w:r>
          </w:p>
        </w:tc>
        <w:tc>
          <w:tcPr>
            <w:tcW w:w="1212" w:type="dxa"/>
            <w:tcBorders>
              <w:top w:val="nil"/>
              <w:left w:val="nil"/>
              <w:bottom w:val="single" w:sz="4" w:space="0" w:color="auto"/>
              <w:right w:val="single" w:sz="4" w:space="0" w:color="auto"/>
            </w:tcBorders>
            <w:shd w:val="clear" w:color="000000" w:fill="FFFFFF"/>
            <w:noWrap/>
            <w:vAlign w:val="bottom"/>
            <w:hideMark/>
          </w:tcPr>
          <w:p w14:paraId="6912BF8C" w14:textId="2BA85B88"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171</w:t>
            </w:r>
          </w:p>
        </w:tc>
        <w:tc>
          <w:tcPr>
            <w:tcW w:w="1212" w:type="dxa"/>
            <w:tcBorders>
              <w:top w:val="nil"/>
              <w:left w:val="nil"/>
              <w:bottom w:val="single" w:sz="4" w:space="0" w:color="auto"/>
              <w:right w:val="single" w:sz="4" w:space="0" w:color="auto"/>
            </w:tcBorders>
            <w:shd w:val="clear" w:color="000000" w:fill="FFFFFF"/>
            <w:noWrap/>
            <w:vAlign w:val="bottom"/>
            <w:hideMark/>
          </w:tcPr>
          <w:p w14:paraId="0F4B53F3" w14:textId="57529DB8"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176</w:t>
            </w:r>
          </w:p>
        </w:tc>
        <w:tc>
          <w:tcPr>
            <w:tcW w:w="1212" w:type="dxa"/>
            <w:tcBorders>
              <w:top w:val="nil"/>
              <w:left w:val="nil"/>
              <w:bottom w:val="single" w:sz="4" w:space="0" w:color="auto"/>
              <w:right w:val="single" w:sz="4" w:space="0" w:color="auto"/>
            </w:tcBorders>
            <w:shd w:val="clear" w:color="000000" w:fill="FFFFFF"/>
            <w:noWrap/>
            <w:vAlign w:val="bottom"/>
            <w:hideMark/>
          </w:tcPr>
          <w:p w14:paraId="57E04EF1" w14:textId="2C566D36"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180</w:t>
            </w:r>
          </w:p>
        </w:tc>
        <w:tc>
          <w:tcPr>
            <w:tcW w:w="1214" w:type="dxa"/>
            <w:tcBorders>
              <w:top w:val="nil"/>
              <w:left w:val="nil"/>
              <w:bottom w:val="single" w:sz="4" w:space="0" w:color="auto"/>
              <w:right w:val="single" w:sz="4" w:space="0" w:color="auto"/>
            </w:tcBorders>
            <w:shd w:val="clear" w:color="000000" w:fill="FFFFFF"/>
            <w:noWrap/>
            <w:vAlign w:val="bottom"/>
            <w:hideMark/>
          </w:tcPr>
          <w:p w14:paraId="53416032" w14:textId="7A4570AE"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186</w:t>
            </w:r>
          </w:p>
        </w:tc>
        <w:tc>
          <w:tcPr>
            <w:tcW w:w="1385" w:type="dxa"/>
            <w:tcBorders>
              <w:top w:val="nil"/>
              <w:left w:val="nil"/>
              <w:bottom w:val="single" w:sz="4" w:space="0" w:color="auto"/>
              <w:right w:val="single" w:sz="4" w:space="0" w:color="auto"/>
            </w:tcBorders>
            <w:shd w:val="clear" w:color="000000" w:fill="FFFFFF"/>
            <w:noWrap/>
            <w:vAlign w:val="bottom"/>
            <w:hideMark/>
          </w:tcPr>
          <w:p w14:paraId="0E14468B" w14:textId="170B25A4"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190</w:t>
            </w:r>
          </w:p>
        </w:tc>
        <w:tc>
          <w:tcPr>
            <w:tcW w:w="1378" w:type="dxa"/>
            <w:tcBorders>
              <w:top w:val="nil"/>
              <w:left w:val="nil"/>
              <w:bottom w:val="single" w:sz="4" w:space="0" w:color="auto"/>
              <w:right w:val="single" w:sz="4" w:space="0" w:color="auto"/>
            </w:tcBorders>
            <w:shd w:val="clear" w:color="000000" w:fill="FFFFFF"/>
            <w:noWrap/>
            <w:vAlign w:val="bottom"/>
            <w:hideMark/>
          </w:tcPr>
          <w:p w14:paraId="3AE2F6F2" w14:textId="6DB05D32"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178</w:t>
            </w:r>
          </w:p>
        </w:tc>
      </w:tr>
    </w:tbl>
    <w:p w14:paraId="47752F75" w14:textId="49B9F269" w:rsidR="00E03735" w:rsidRDefault="008D1421">
      <w:pPr>
        <w:rPr>
          <w:color w:val="000000" w:themeColor="text1"/>
        </w:rPr>
      </w:pPr>
      <w:r w:rsidRPr="002B5730">
        <w:rPr>
          <w:noProof/>
          <w:color w:val="000000" w:themeColor="text1"/>
        </w:rPr>
        <mc:AlternateContent>
          <mc:Choice Requires="wps">
            <w:drawing>
              <wp:anchor distT="0" distB="0" distL="114300" distR="114300" simplePos="0" relativeHeight="252481536" behindDoc="0" locked="0" layoutInCell="1" allowOverlap="1" wp14:anchorId="59D1C6ED" wp14:editId="3C6E7A21">
                <wp:simplePos x="0" y="0"/>
                <wp:positionH relativeFrom="column">
                  <wp:posOffset>4523014</wp:posOffset>
                </wp:positionH>
                <wp:positionV relativeFrom="paragraph">
                  <wp:posOffset>76439</wp:posOffset>
                </wp:positionV>
                <wp:extent cx="1952502" cy="200025"/>
                <wp:effectExtent l="0" t="0" r="0" b="0"/>
                <wp:wrapNone/>
                <wp:docPr id="1269" name="TextBox 4"/>
                <wp:cNvGraphicFramePr/>
                <a:graphic xmlns:a="http://schemas.openxmlformats.org/drawingml/2006/main">
                  <a:graphicData uri="http://schemas.microsoft.com/office/word/2010/wordprocessingShape">
                    <wps:wsp>
                      <wps:cNvSpPr txBox="1"/>
                      <wps:spPr>
                        <a:xfrm>
                          <a:off x="0" y="0"/>
                          <a:ext cx="1952502" cy="200025"/>
                        </a:xfrm>
                        <a:prstGeom prst="rect">
                          <a:avLst/>
                        </a:prstGeom>
                        <a:noFill/>
                      </wps:spPr>
                      <wps:txbx>
                        <w:txbxContent>
                          <w:p w14:paraId="09CBD7F2"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59D1C6ED" id="_x0000_s1095" type="#_x0000_t202" style="position:absolute;margin-left:356.15pt;margin-top:6pt;width:153.75pt;height:15.75pt;z-index:25248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" filled="f" stroked="f">
                <v:textbox style="mso-fit-shape-to-text:t">
                  <w:txbxContent>
                    <w:p w14:paraId="09CBD7F2"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20949CC5" w14:textId="77777777" w:rsidR="0097059C" w:rsidRDefault="0097059C" w:rsidP="00555BDB">
      <w:pPr>
        <w:spacing w:line="360" w:lineRule="auto"/>
        <w:textAlignment w:val="baseline"/>
        <w:rPr>
          <w:rFonts w:ascii="Arial" w:hAnsi="Arial" w:cs="Arial"/>
          <w:b/>
          <w:bCs/>
          <w:sz w:val="24"/>
          <w:szCs w:val="24"/>
        </w:rPr>
      </w:pPr>
    </w:p>
    <w:p w14:paraId="6AD04722" w14:textId="6F015130"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3.2.3.6. Sales By Company</w:t>
      </w:r>
    </w:p>
    <w:p w14:paraId="10EEC966" w14:textId="0BB6A276"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Europe Vinyl Ester Resin Sales, By Company, By Volume</w:t>
      </w:r>
      <w:r w:rsidR="007C5B32">
        <w:rPr>
          <w:rFonts w:ascii="Arial" w:hAnsi="Arial" w:cs="Arial"/>
          <w:b/>
          <w:bCs/>
          <w:sz w:val="24"/>
          <w:szCs w:val="24"/>
        </w:rPr>
        <w:t xml:space="preserve"> (000’ Tonnes)</w:t>
      </w:r>
      <w:r w:rsidR="00F81BEE">
        <w:rPr>
          <w:rFonts w:ascii="Arial" w:hAnsi="Arial" w:cs="Arial"/>
          <w:b/>
          <w:bCs/>
          <w:sz w:val="24"/>
          <w:szCs w:val="24"/>
        </w:rPr>
        <w:t xml:space="preserve"> (%)</w:t>
      </w:r>
      <w:r w:rsidRPr="0061645E">
        <w:rPr>
          <w:rFonts w:ascii="Arial" w:hAnsi="Arial" w:cs="Arial"/>
          <w:b/>
          <w:bCs/>
          <w:sz w:val="24"/>
          <w:szCs w:val="24"/>
        </w:rPr>
        <w:t>, 2020</w:t>
      </w:r>
    </w:p>
    <w:p w14:paraId="7DA38A01" w14:textId="77777777" w:rsidR="00C77616" w:rsidRDefault="00C77616" w:rsidP="00C77616">
      <w:pPr>
        <w:rPr>
          <w:rFonts w:ascii="Arial" w:eastAsia="Arial" w:hAnsi="Arial" w:cs="Arial"/>
          <w:color w:val="000000" w:themeColor="text1"/>
          <w:sz w:val="24"/>
          <w:szCs w:val="24"/>
        </w:rPr>
      </w:pPr>
    </w:p>
    <w:p w14:paraId="05F23995" w14:textId="004F0591" w:rsidR="00C77616" w:rsidRDefault="00C77616" w:rsidP="00C77616">
      <w:pPr>
        <w:rPr>
          <w:rFonts w:ascii="Arial" w:eastAsia="Arial" w:hAnsi="Arial" w:cs="Arial"/>
          <w:color w:val="000000" w:themeColor="text1"/>
          <w:sz w:val="24"/>
          <w:szCs w:val="24"/>
        </w:rPr>
      </w:pPr>
      <w:r w:rsidRPr="002B5730">
        <w:rPr>
          <w:noProof/>
          <w:color w:val="000000" w:themeColor="text1"/>
        </w:rPr>
        <w:drawing>
          <wp:inline distT="0" distB="0" distL="0" distR="0" wp14:anchorId="738A87D5" wp14:editId="34E201B6">
            <wp:extent cx="6457950" cy="1533525"/>
            <wp:effectExtent l="0" t="0" r="0" b="0"/>
            <wp:docPr id="2078" name="Chart 2078">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295308A" w14:textId="39708DEE" w:rsidR="0097059C" w:rsidRDefault="0097059C"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0832" behindDoc="0" locked="0" layoutInCell="1" allowOverlap="1" wp14:anchorId="663E3152" wp14:editId="765F0D89">
                <wp:simplePos x="0" y="0"/>
                <wp:positionH relativeFrom="margin">
                  <wp:posOffset>2419985</wp:posOffset>
                </wp:positionH>
                <wp:positionV relativeFrom="paragraph">
                  <wp:posOffset>29845</wp:posOffset>
                </wp:positionV>
                <wp:extent cx="4075237" cy="415498"/>
                <wp:effectExtent l="0" t="0" r="0" b="0"/>
                <wp:wrapNone/>
                <wp:docPr id="2077" name="TextBox 4"/>
                <wp:cNvGraphicFramePr/>
                <a:graphic xmlns:a="http://schemas.openxmlformats.org/drawingml/2006/main">
                  <a:graphicData uri="http://schemas.microsoft.com/office/word/2010/wordprocessingShape">
                    <wps:wsp>
                      <wps:cNvSpPr txBox="1"/>
                      <wps:spPr>
                        <a:xfrm>
                          <a:off x="0" y="0"/>
                          <a:ext cx="4075237" cy="415498"/>
                        </a:xfrm>
                        <a:prstGeom prst="rect">
                          <a:avLst/>
                        </a:prstGeom>
                        <a:noFill/>
                      </wps:spPr>
                      <wps:txbx>
                        <w:txbxContent>
                          <w:p w14:paraId="0FAE047F" w14:textId="596B804D"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Polynt S.p.A.</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Reinhold GmbH</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Ashland Global Holdings Inc.</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Allnex group</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1EF2F77"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spAutoFit/>
                      </wps:bodyPr>
                    </wps:wsp>
                  </a:graphicData>
                </a:graphic>
              </wp:anchor>
            </w:drawing>
          </mc:Choice>
          <mc:Fallback>
            <w:pict>
              <v:shape w14:anchorId="663E3152" id="_x0000_s1096" type="#_x0000_t202" style="position:absolute;margin-left:190.55pt;margin-top:2.35pt;width:320.9pt;height:32.7pt;z-index:252280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" filled="f" stroked="f">
                <v:textbox style="mso-fit-shape-to-text:t">
                  <w:txbxContent>
                    <w:p w14:paraId="0FAE047F" w14:textId="596B804D"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Polynt S.p.A.</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Reinhold GmbH</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Ashland Global Holdings Inc.</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Allnex group</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1EF2F77"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p>
    <w:p w14:paraId="5E195346" w14:textId="1E719588" w:rsidR="0097059C" w:rsidRDefault="0097059C" w:rsidP="00C77616">
      <w:pPr>
        <w:rPr>
          <w:rFonts w:ascii="Arial" w:eastAsia="Arial" w:hAnsi="Arial" w:cs="Arial"/>
          <w:color w:val="000000" w:themeColor="text1"/>
          <w:sz w:val="24"/>
          <w:szCs w:val="24"/>
        </w:rPr>
      </w:pPr>
    </w:p>
    <w:p w14:paraId="0682440C" w14:textId="77777777" w:rsidR="0097059C" w:rsidRDefault="0097059C" w:rsidP="00C77616">
      <w:pPr>
        <w:rPr>
          <w:rFonts w:ascii="Arial" w:eastAsia="Arial" w:hAnsi="Arial" w:cs="Arial"/>
          <w:color w:val="000000" w:themeColor="text1"/>
          <w:sz w:val="24"/>
          <w:szCs w:val="24"/>
        </w:rPr>
      </w:pPr>
    </w:p>
    <w:p w14:paraId="1A1F8152" w14:textId="2870E432" w:rsidR="0097059C" w:rsidRPr="0097059C" w:rsidRDefault="0097059C" w:rsidP="0097059C">
      <w:pPr>
        <w:rPr>
          <w:rFonts w:ascii="Arial" w:eastAsia="Arial" w:hAnsi="Arial" w:cs="Arial"/>
          <w:b/>
          <w:bCs/>
          <w:color w:val="000000" w:themeColor="text1"/>
          <w:sz w:val="24"/>
          <w:szCs w:val="24"/>
        </w:rPr>
      </w:pPr>
      <w:r w:rsidRPr="0097059C">
        <w:rPr>
          <w:rFonts w:ascii="Arial" w:eastAsia="Arial" w:hAnsi="Arial" w:cs="Arial"/>
          <w:b/>
          <w:bCs/>
          <w:color w:val="000000" w:themeColor="text1"/>
          <w:sz w:val="24"/>
          <w:szCs w:val="24"/>
        </w:rPr>
        <w:t>Europe Market Insights</w:t>
      </w:r>
    </w:p>
    <w:p w14:paraId="29F105A0" w14:textId="77777777" w:rsidR="0097059C" w:rsidRDefault="0097059C" w:rsidP="0097059C">
      <w:pPr>
        <w:rPr>
          <w:rFonts w:ascii="Arial" w:eastAsia="Arial" w:hAnsi="Arial" w:cs="Arial"/>
          <w:color w:val="000000" w:themeColor="text1"/>
          <w:sz w:val="24"/>
          <w:szCs w:val="24"/>
        </w:rPr>
      </w:pPr>
    </w:p>
    <w:p w14:paraId="45B0EA99" w14:textId="78391FB1" w:rsidR="0097059C" w:rsidRPr="0097059C" w:rsidRDefault="0097059C" w:rsidP="0008641D">
      <w:pPr>
        <w:spacing w:line="360" w:lineRule="auto"/>
        <w:jc w:val="both"/>
        <w:rPr>
          <w:rFonts w:ascii="Arial" w:eastAsia="Arial" w:hAnsi="Arial" w:cs="Arial"/>
          <w:color w:val="000000" w:themeColor="text1"/>
          <w:sz w:val="24"/>
          <w:szCs w:val="24"/>
        </w:rPr>
      </w:pPr>
      <w:r w:rsidRPr="0097059C">
        <w:rPr>
          <w:rFonts w:ascii="Arial" w:eastAsia="Arial" w:hAnsi="Arial" w:cs="Arial"/>
          <w:color w:val="000000" w:themeColor="text1"/>
          <w:sz w:val="24"/>
          <w:szCs w:val="24"/>
        </w:rPr>
        <w:t>VER demand in Europe has registered a CAGR of around 0.75% from 2015-2020. It is expected to grow at a substantial pace with a CAGR of 4.66% from 2021-2030 driven by its increasing preference in pipes and marine components owing to the effective chemical and corrosion resistance offered.</w:t>
      </w:r>
    </w:p>
    <w:p w14:paraId="2F24D82F" w14:textId="6D9F653E" w:rsidR="0097059C" w:rsidRPr="0097059C" w:rsidRDefault="0097059C" w:rsidP="0008641D">
      <w:pPr>
        <w:spacing w:line="360" w:lineRule="auto"/>
        <w:jc w:val="both"/>
        <w:rPr>
          <w:rFonts w:ascii="Arial" w:eastAsia="Arial" w:hAnsi="Arial" w:cs="Arial"/>
          <w:color w:val="000000" w:themeColor="text1"/>
          <w:sz w:val="24"/>
          <w:szCs w:val="24"/>
        </w:rPr>
      </w:pPr>
      <w:r w:rsidRPr="0097059C">
        <w:rPr>
          <w:rFonts w:ascii="Arial" w:eastAsia="Arial" w:hAnsi="Arial" w:cs="Arial"/>
          <w:color w:val="000000" w:themeColor="text1"/>
          <w:sz w:val="24"/>
          <w:szCs w:val="24"/>
        </w:rPr>
        <w:t xml:space="preserve">European VER market is </w:t>
      </w:r>
      <w:r w:rsidR="00C62BA4">
        <w:rPr>
          <w:rFonts w:ascii="Arial" w:eastAsia="Arial" w:hAnsi="Arial" w:cs="Arial"/>
          <w:color w:val="000000" w:themeColor="text1"/>
          <w:sz w:val="24"/>
          <w:szCs w:val="24"/>
        </w:rPr>
        <w:t xml:space="preserve">being controlled by </w:t>
      </w:r>
      <w:r w:rsidRPr="0097059C">
        <w:rPr>
          <w:rFonts w:ascii="Arial" w:eastAsia="Arial" w:hAnsi="Arial" w:cs="Arial"/>
          <w:color w:val="000000" w:themeColor="text1"/>
          <w:sz w:val="24"/>
          <w:szCs w:val="24"/>
        </w:rPr>
        <w:t>INEOS Composites and Hexion Inc. each having 30KTPA capacity.</w:t>
      </w:r>
    </w:p>
    <w:p w14:paraId="1271F40A" w14:textId="56BE9596" w:rsidR="0097059C" w:rsidRDefault="0097059C" w:rsidP="00C77616">
      <w:pPr>
        <w:rPr>
          <w:rFonts w:ascii="Arial" w:eastAsia="Arial" w:hAnsi="Arial" w:cs="Arial"/>
          <w:color w:val="000000" w:themeColor="text1"/>
          <w:sz w:val="24"/>
          <w:szCs w:val="24"/>
        </w:rPr>
      </w:pPr>
    </w:p>
    <w:p w14:paraId="1228C263" w14:textId="40B615E0" w:rsidR="0097059C" w:rsidRDefault="0097059C" w:rsidP="00C77616">
      <w:pPr>
        <w:rPr>
          <w:rFonts w:ascii="Arial" w:eastAsia="Arial" w:hAnsi="Arial" w:cs="Arial"/>
          <w:color w:val="000000" w:themeColor="text1"/>
          <w:sz w:val="24"/>
          <w:szCs w:val="24"/>
        </w:rPr>
      </w:pPr>
    </w:p>
    <w:p w14:paraId="5545A6D3" w14:textId="3928D466" w:rsidR="00A63DF1" w:rsidRPr="002B5730" w:rsidRDefault="00A63DF1" w:rsidP="00A63DF1">
      <w:pPr>
        <w:rPr>
          <w:color w:val="000000" w:themeColor="text1"/>
        </w:rPr>
      </w:pPr>
    </w:p>
    <w:p w14:paraId="6C1DC763" w14:textId="29C3C551" w:rsidR="00A63DF1" w:rsidRPr="002B5730" w:rsidRDefault="00A63DF1" w:rsidP="00A63DF1">
      <w:pPr>
        <w:rPr>
          <w:color w:val="000000" w:themeColor="text1"/>
        </w:rPr>
      </w:pPr>
    </w:p>
    <w:p w14:paraId="4D771FE5" w14:textId="77A07866" w:rsidR="00A63DF1" w:rsidRDefault="00A63DF1" w:rsidP="00A63DF1">
      <w:pPr>
        <w:rPr>
          <w:color w:val="000000" w:themeColor="text1"/>
        </w:rPr>
      </w:pPr>
    </w:p>
    <w:p w14:paraId="586D5983" w14:textId="6757A05D" w:rsidR="00A93F5E" w:rsidRDefault="00A93F5E" w:rsidP="00A63DF1">
      <w:pPr>
        <w:rPr>
          <w:color w:val="000000" w:themeColor="text1"/>
        </w:rPr>
      </w:pPr>
    </w:p>
    <w:p w14:paraId="6B639D57" w14:textId="5CA22B82" w:rsidR="00A93F5E" w:rsidRDefault="00A93F5E" w:rsidP="00A63DF1">
      <w:pPr>
        <w:rPr>
          <w:color w:val="000000" w:themeColor="text1"/>
        </w:rPr>
      </w:pPr>
    </w:p>
    <w:p w14:paraId="6E10FBA2" w14:textId="17B56007" w:rsidR="00A93F5E" w:rsidRDefault="00A93F5E" w:rsidP="00A63DF1">
      <w:pPr>
        <w:rPr>
          <w:color w:val="000000" w:themeColor="text1"/>
        </w:rPr>
      </w:pPr>
    </w:p>
    <w:p w14:paraId="4B86728E" w14:textId="3D4E327A" w:rsidR="00A93F5E" w:rsidRDefault="00A93F5E" w:rsidP="00A63DF1">
      <w:pPr>
        <w:rPr>
          <w:color w:val="000000" w:themeColor="text1"/>
        </w:rPr>
      </w:pPr>
    </w:p>
    <w:p w14:paraId="715A6044" w14:textId="34FD0442" w:rsidR="00A93F5E" w:rsidRDefault="003B4B95" w:rsidP="00A63DF1">
      <w:pPr>
        <w:rPr>
          <w:color w:val="000000" w:themeColor="text1"/>
        </w:rPr>
      </w:pPr>
      <w:r w:rsidRPr="002B5730">
        <w:rPr>
          <w:noProof/>
          <w:color w:val="000000" w:themeColor="text1"/>
        </w:rPr>
        <w:lastRenderedPageBreak/>
        <w:drawing>
          <wp:anchor distT="0" distB="0" distL="114300" distR="114300" simplePos="0" relativeHeight="251656190" behindDoc="1" locked="0" layoutInCell="1" allowOverlap="1" wp14:anchorId="3697F5EF" wp14:editId="69993A0E">
            <wp:simplePos x="0" y="0"/>
            <wp:positionH relativeFrom="page">
              <wp:align>left</wp:align>
            </wp:positionH>
            <wp:positionV relativeFrom="paragraph">
              <wp:posOffset>-1085850</wp:posOffset>
            </wp:positionV>
            <wp:extent cx="7629525" cy="10915015"/>
            <wp:effectExtent l="0" t="0" r="9525" b="63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9525" cy="10915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E872B1" w14:textId="356313D8" w:rsidR="00A93F5E" w:rsidRDefault="00C62BA4" w:rsidP="00A63DF1">
      <w:pPr>
        <w:rPr>
          <w:color w:val="000000" w:themeColor="text1"/>
        </w:rPr>
      </w:pPr>
      <w:r w:rsidRPr="002B5730">
        <w:rPr>
          <w:noProof/>
          <w:color w:val="000000" w:themeColor="text1"/>
        </w:rPr>
        <mc:AlternateContent>
          <mc:Choice Requires="wps">
            <w:drawing>
              <wp:anchor distT="0" distB="0" distL="114300" distR="114300" simplePos="0" relativeHeight="252143616" behindDoc="0" locked="0" layoutInCell="1" allowOverlap="1" wp14:anchorId="2EAE803C" wp14:editId="63EC2EDB">
                <wp:simplePos x="0" y="0"/>
                <wp:positionH relativeFrom="page">
                  <wp:posOffset>1428475</wp:posOffset>
                </wp:positionH>
                <wp:positionV relativeFrom="paragraph">
                  <wp:posOffset>108633</wp:posOffset>
                </wp:positionV>
                <wp:extent cx="4505325" cy="2434442"/>
                <wp:effectExtent l="0" t="0" r="0" b="0"/>
                <wp:wrapNone/>
                <wp:docPr id="5" name="Content Placeholder 2">
                  <a:extLst xmlns:a="http://schemas.openxmlformats.org/drawingml/2006/main">
                    <a:ext uri="{FF2B5EF4-FFF2-40B4-BE49-F238E27FC236}">
                      <a16:creationId xmlns:a16="http://schemas.microsoft.com/office/drawing/2014/main" id="{F888F908-0425-448A-9F48-E1135DF27EB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05325" cy="2434442"/>
                        </a:xfrm>
                        <a:prstGeom prst="rect">
                          <a:avLst/>
                        </a:prstGeom>
                      </wps:spPr>
                      <wps:txbx>
                        <w:txbxContent>
                          <w:p w14:paraId="774CB842" w14:textId="352C99E8" w:rsidR="00A63DF1" w:rsidRPr="00FE0EDA"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NORTH AMERICA 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2EAE803C" id="_x0000_s1097" type="#_x0000_t202" style="position:absolute;margin-left:112.5pt;margin-top:8.55pt;width:354.75pt;height:191.7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" filled="f" stroked="f">
                <v:textbox inset="2.30908mm,1.1546mm,2.30908mm,1.1546mm">
                  <w:txbxContent>
                    <w:p w14:paraId="774CB842" w14:textId="352C99E8" w:rsidR="00A63DF1" w:rsidRPr="00FE0EDA"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NORTH AMERICA 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00655196" w14:textId="5D6854F2" w:rsidR="00A93F5E" w:rsidRDefault="00A93F5E" w:rsidP="00A63DF1">
      <w:pPr>
        <w:rPr>
          <w:color w:val="000000" w:themeColor="text1"/>
        </w:rPr>
      </w:pPr>
    </w:p>
    <w:p w14:paraId="35FFD3BC" w14:textId="249C759B" w:rsidR="00A93F5E" w:rsidRPr="002B5730" w:rsidRDefault="00A93F5E" w:rsidP="00A63DF1">
      <w:pPr>
        <w:rPr>
          <w:color w:val="000000" w:themeColor="text1"/>
        </w:rPr>
      </w:pPr>
    </w:p>
    <w:p w14:paraId="6E0F62A4" w14:textId="718BCE1D" w:rsidR="00A63DF1" w:rsidRPr="002B5730" w:rsidRDefault="00A63DF1" w:rsidP="00A63DF1">
      <w:pPr>
        <w:rPr>
          <w:color w:val="000000" w:themeColor="text1"/>
        </w:rPr>
      </w:pPr>
    </w:p>
    <w:p w14:paraId="5F480E3C" w14:textId="10E7DA9A" w:rsidR="00A63DF1" w:rsidRPr="002B5730" w:rsidRDefault="00A63DF1" w:rsidP="00A63DF1">
      <w:pPr>
        <w:rPr>
          <w:color w:val="000000" w:themeColor="text1"/>
        </w:rPr>
      </w:pPr>
    </w:p>
    <w:p w14:paraId="6A56F9EC" w14:textId="5E6B13AD" w:rsidR="00A63DF1" w:rsidRPr="002B5730" w:rsidRDefault="00A63DF1" w:rsidP="00A63DF1">
      <w:pPr>
        <w:rPr>
          <w:color w:val="000000" w:themeColor="text1"/>
        </w:rPr>
      </w:pPr>
    </w:p>
    <w:p w14:paraId="25BEC2AE" w14:textId="77777777" w:rsidR="00A63DF1" w:rsidRPr="002B5730" w:rsidRDefault="00A63DF1" w:rsidP="00A63DF1">
      <w:pPr>
        <w:rPr>
          <w:color w:val="000000" w:themeColor="text1"/>
        </w:rPr>
      </w:pPr>
    </w:p>
    <w:p w14:paraId="223F4EED" w14:textId="3255F650" w:rsidR="00A63DF1" w:rsidRPr="002B5730" w:rsidRDefault="00A63DF1" w:rsidP="00A63DF1">
      <w:pPr>
        <w:rPr>
          <w:color w:val="000000" w:themeColor="text1"/>
        </w:rPr>
      </w:pPr>
    </w:p>
    <w:p w14:paraId="71C39909" w14:textId="07A2321E" w:rsidR="00A63DF1" w:rsidRPr="002B5730" w:rsidRDefault="00A63DF1" w:rsidP="00A63DF1">
      <w:pPr>
        <w:tabs>
          <w:tab w:val="right" w:pos="9415"/>
        </w:tabs>
        <w:rPr>
          <w:color w:val="000000" w:themeColor="text1"/>
        </w:rPr>
      </w:pPr>
      <w:r w:rsidRPr="002B5730">
        <w:rPr>
          <w:color w:val="000000" w:themeColor="text1"/>
        </w:rPr>
        <w:tab/>
      </w:r>
    </w:p>
    <w:p w14:paraId="77D2DE49" w14:textId="3F81D462" w:rsidR="00A63DF1" w:rsidRPr="002B5730" w:rsidRDefault="00A63DF1" w:rsidP="00A63DF1">
      <w:pPr>
        <w:rPr>
          <w:color w:val="000000" w:themeColor="text1"/>
        </w:rPr>
      </w:pPr>
    </w:p>
    <w:p w14:paraId="6FA685A3" w14:textId="7BB49262" w:rsidR="00A63DF1" w:rsidRPr="002B5730" w:rsidRDefault="00A63DF1" w:rsidP="00A63DF1">
      <w:pPr>
        <w:rPr>
          <w:color w:val="000000" w:themeColor="text1"/>
        </w:rPr>
      </w:pPr>
    </w:p>
    <w:p w14:paraId="6261A670" w14:textId="1BFAD266" w:rsidR="00A63DF1" w:rsidRPr="002B5730" w:rsidRDefault="00A63DF1" w:rsidP="00A63DF1">
      <w:pPr>
        <w:rPr>
          <w:color w:val="000000" w:themeColor="text1"/>
        </w:rPr>
      </w:pPr>
      <w:r w:rsidRPr="002B5730">
        <w:rPr>
          <w:noProof/>
          <w:color w:val="000000" w:themeColor="text1"/>
        </w:rPr>
        <w:drawing>
          <wp:anchor distT="0" distB="0" distL="114300" distR="114300" simplePos="0" relativeHeight="252146688" behindDoc="0" locked="0" layoutInCell="1" allowOverlap="1" wp14:anchorId="3EA4B9D2" wp14:editId="70954B17">
            <wp:simplePos x="0" y="0"/>
            <wp:positionH relativeFrom="column">
              <wp:posOffset>1550035</wp:posOffset>
            </wp:positionH>
            <wp:positionV relativeFrom="paragraph">
              <wp:posOffset>125804</wp:posOffset>
            </wp:positionV>
            <wp:extent cx="3044825" cy="1974565"/>
            <wp:effectExtent l="38100" t="38100" r="98425" b="10223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4825" cy="197456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73B0A00" w14:textId="24D50A5A" w:rsidR="00A63DF1" w:rsidRPr="002B5730" w:rsidRDefault="00A63DF1" w:rsidP="00A63DF1">
      <w:pPr>
        <w:rPr>
          <w:color w:val="000000" w:themeColor="text1"/>
        </w:rPr>
      </w:pPr>
    </w:p>
    <w:p w14:paraId="585E2496" w14:textId="5FE8B3A2" w:rsidR="00A63DF1" w:rsidRDefault="00A63DF1" w:rsidP="00A63DF1">
      <w:pPr>
        <w:rPr>
          <w:color w:val="000000" w:themeColor="text1"/>
        </w:rPr>
      </w:pPr>
    </w:p>
    <w:p w14:paraId="7D402B5C" w14:textId="21CC5CA3" w:rsidR="009531BD" w:rsidRDefault="009531BD" w:rsidP="00A63DF1">
      <w:pPr>
        <w:rPr>
          <w:color w:val="000000" w:themeColor="text1"/>
        </w:rPr>
      </w:pPr>
    </w:p>
    <w:p w14:paraId="380AA891" w14:textId="0BF183DE" w:rsidR="009531BD" w:rsidRDefault="009531BD" w:rsidP="00A63DF1">
      <w:pPr>
        <w:rPr>
          <w:color w:val="000000" w:themeColor="text1"/>
        </w:rPr>
      </w:pPr>
    </w:p>
    <w:p w14:paraId="4B5C902C" w14:textId="3913CE7D" w:rsidR="009531BD" w:rsidRDefault="009531BD" w:rsidP="00A63DF1">
      <w:pPr>
        <w:rPr>
          <w:color w:val="000000" w:themeColor="text1"/>
        </w:rPr>
      </w:pPr>
    </w:p>
    <w:p w14:paraId="47E55778" w14:textId="44596A10" w:rsidR="009531BD" w:rsidRDefault="009531BD" w:rsidP="00A63DF1">
      <w:pPr>
        <w:rPr>
          <w:color w:val="000000" w:themeColor="text1"/>
        </w:rPr>
      </w:pPr>
    </w:p>
    <w:p w14:paraId="3546CEFD" w14:textId="787F9E51" w:rsidR="009531BD" w:rsidRDefault="009531BD" w:rsidP="00A63DF1">
      <w:pPr>
        <w:rPr>
          <w:color w:val="000000" w:themeColor="text1"/>
        </w:rPr>
      </w:pPr>
    </w:p>
    <w:p w14:paraId="52E98488" w14:textId="1133453F" w:rsidR="009531BD" w:rsidRDefault="009531BD" w:rsidP="00A63DF1">
      <w:pPr>
        <w:rPr>
          <w:color w:val="000000" w:themeColor="text1"/>
        </w:rPr>
      </w:pPr>
    </w:p>
    <w:p w14:paraId="76F447CB" w14:textId="147322A5" w:rsidR="00C62BA4" w:rsidRDefault="00C62BA4" w:rsidP="00A63DF1">
      <w:pPr>
        <w:rPr>
          <w:color w:val="000000" w:themeColor="text1"/>
        </w:rPr>
      </w:pPr>
    </w:p>
    <w:p w14:paraId="2004DD00" w14:textId="759F004B" w:rsidR="00C62BA4" w:rsidRDefault="00C62BA4" w:rsidP="00A63DF1">
      <w:pPr>
        <w:rPr>
          <w:color w:val="000000" w:themeColor="text1"/>
        </w:rPr>
      </w:pPr>
    </w:p>
    <w:p w14:paraId="6FDB3F65" w14:textId="491BF329" w:rsidR="00C62BA4" w:rsidRDefault="00C62BA4" w:rsidP="00A63DF1">
      <w:pPr>
        <w:rPr>
          <w:color w:val="000000" w:themeColor="text1"/>
        </w:rPr>
      </w:pPr>
    </w:p>
    <w:p w14:paraId="504C5445" w14:textId="1B49B5E2" w:rsidR="00C62BA4" w:rsidRDefault="00C62BA4" w:rsidP="00A63DF1">
      <w:pPr>
        <w:rPr>
          <w:color w:val="000000" w:themeColor="text1"/>
        </w:rPr>
      </w:pPr>
    </w:p>
    <w:p w14:paraId="75D35845" w14:textId="47EE3F9C" w:rsidR="00C62BA4" w:rsidRDefault="00C62BA4" w:rsidP="00A63DF1">
      <w:pPr>
        <w:rPr>
          <w:color w:val="000000" w:themeColor="text1"/>
        </w:rPr>
      </w:pPr>
    </w:p>
    <w:p w14:paraId="1A0B16EB" w14:textId="367B07A5" w:rsidR="00C62BA4" w:rsidRDefault="00C62BA4" w:rsidP="00A63DF1">
      <w:pPr>
        <w:rPr>
          <w:color w:val="000000" w:themeColor="text1"/>
        </w:rPr>
      </w:pPr>
    </w:p>
    <w:p w14:paraId="28E1095A" w14:textId="5C309550" w:rsidR="00C62BA4" w:rsidRDefault="00C62BA4" w:rsidP="00A63DF1">
      <w:pPr>
        <w:rPr>
          <w:color w:val="000000" w:themeColor="text1"/>
        </w:rPr>
      </w:pPr>
    </w:p>
    <w:p w14:paraId="4EDD132D" w14:textId="12357B85" w:rsidR="00C62BA4" w:rsidRDefault="00C62BA4" w:rsidP="00A63DF1">
      <w:pPr>
        <w:rPr>
          <w:color w:val="000000" w:themeColor="text1"/>
        </w:rPr>
      </w:pPr>
    </w:p>
    <w:p w14:paraId="28D04C73" w14:textId="5A1194EB" w:rsidR="00C62BA4" w:rsidRDefault="00C62BA4" w:rsidP="00A63DF1">
      <w:pPr>
        <w:rPr>
          <w:color w:val="000000" w:themeColor="text1"/>
        </w:rPr>
      </w:pPr>
    </w:p>
    <w:p w14:paraId="6F8ADD99" w14:textId="77777777" w:rsidR="00C62BA4" w:rsidRDefault="00C62BA4" w:rsidP="00A63DF1">
      <w:pPr>
        <w:rPr>
          <w:color w:val="000000" w:themeColor="text1"/>
        </w:rPr>
      </w:pPr>
    </w:p>
    <w:p w14:paraId="633B3896" w14:textId="71F6CFD8" w:rsidR="009531BD" w:rsidRDefault="009531BD" w:rsidP="00A63DF1">
      <w:pPr>
        <w:rPr>
          <w:color w:val="000000" w:themeColor="text1"/>
        </w:rPr>
      </w:pPr>
    </w:p>
    <w:p w14:paraId="6183B5C2" w14:textId="216E0F57" w:rsidR="009531BD" w:rsidRPr="0022076A" w:rsidRDefault="009531BD" w:rsidP="009531BD">
      <w:pPr>
        <w:spacing w:line="360" w:lineRule="auto"/>
        <w:textAlignment w:val="baseline"/>
        <w:rPr>
          <w:rFonts w:ascii="Arial" w:hAnsi="Arial" w:cs="Arial"/>
          <w:b/>
          <w:bCs/>
          <w:sz w:val="24"/>
          <w:szCs w:val="24"/>
        </w:rPr>
        <w:sectPr w:rsidR="009531BD"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t>North America</w:t>
      </w:r>
      <w:r w:rsidRPr="0022076A">
        <w:rPr>
          <w:rFonts w:ascii="Arial" w:hAnsi="Arial" w:cs="Arial"/>
          <w:b/>
          <w:bCs/>
          <w:sz w:val="24"/>
          <w:szCs w:val="24"/>
        </w:rPr>
        <w:t xml:space="preserve"> </w:t>
      </w:r>
      <w:r>
        <w:rPr>
          <w:rFonts w:ascii="Arial" w:hAnsi="Arial" w:cs="Arial"/>
          <w:b/>
          <w:bCs/>
          <w:sz w:val="24"/>
          <w:szCs w:val="24"/>
        </w:rPr>
        <w:t xml:space="preserve">Vinyl Ester Resin </w:t>
      </w:r>
      <w:r w:rsidRPr="00257590">
        <w:rPr>
          <w:rFonts w:ascii="Arial" w:hAnsi="Arial" w:cs="Arial"/>
          <w:b/>
          <w:bCs/>
          <w:sz w:val="24"/>
          <w:szCs w:val="24"/>
        </w:rPr>
        <w:t>Capacity</w:t>
      </w:r>
      <w:r>
        <w:rPr>
          <w:rFonts w:ascii="Arial" w:hAnsi="Arial" w:cs="Arial"/>
          <w:b/>
          <w:bCs/>
          <w:sz w:val="24"/>
          <w:szCs w:val="24"/>
        </w:rPr>
        <w:t xml:space="preserve"> &amp; </w:t>
      </w:r>
      <w:r w:rsidRPr="00257590">
        <w:rPr>
          <w:rFonts w:ascii="Arial" w:hAnsi="Arial" w:cs="Arial"/>
          <w:b/>
          <w:bCs/>
          <w:sz w:val="24"/>
          <w:szCs w:val="24"/>
        </w:rPr>
        <w:t>Production</w:t>
      </w:r>
      <w:r>
        <w:rPr>
          <w:rFonts w:ascii="Arial" w:hAnsi="Arial" w:cs="Arial"/>
          <w:b/>
          <w:bCs/>
          <w:sz w:val="24"/>
          <w:szCs w:val="24"/>
        </w:rPr>
        <w:t xml:space="preserve">, By Volume (000’ Tonnes), 2015 - 2030F (Thousand Tonnes) </w:t>
      </w:r>
    </w:p>
    <w:p w14:paraId="7020EB00" w14:textId="053561E2" w:rsidR="00A93F5E" w:rsidRDefault="00A93F5E" w:rsidP="00A93F5E">
      <w:pPr>
        <w:spacing w:line="360" w:lineRule="auto"/>
        <w:jc w:val="both"/>
        <w:rPr>
          <w:rFonts w:ascii="Arial" w:hAnsi="Arial" w:cs="Arial"/>
          <w:sz w:val="24"/>
          <w:szCs w:val="24"/>
        </w:rPr>
      </w:pPr>
      <w:r>
        <w:rPr>
          <w:noProof/>
        </w:rPr>
        <mc:AlternateContent>
          <mc:Choice Requires="wps">
            <w:drawing>
              <wp:anchor distT="0" distB="0" distL="114300" distR="114300" simplePos="0" relativeHeight="252445696" behindDoc="0" locked="0" layoutInCell="1" allowOverlap="1" wp14:anchorId="5D5D361E" wp14:editId="5BF2171B">
                <wp:simplePos x="0" y="0"/>
                <wp:positionH relativeFrom="column">
                  <wp:posOffset>5187315</wp:posOffset>
                </wp:positionH>
                <wp:positionV relativeFrom="paragraph">
                  <wp:posOffset>2807335</wp:posOffset>
                </wp:positionV>
                <wp:extent cx="1280160" cy="292735"/>
                <wp:effectExtent l="0" t="0" r="0" b="0"/>
                <wp:wrapNone/>
                <wp:docPr id="19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DDBDA00"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5D5D361E" id="_x0000_s1098" type="#_x0000_t202" style="position:absolute;left:0;text-align:left;margin-left:408.45pt;margin-top:221.05pt;width:100.8pt;height:23.0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" filled="f" stroked="f">
                <v:textbox style="mso-fit-shape-to-text:t">
                  <w:txbxContent>
                    <w:p w14:paraId="3DDBDA00"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Pr="002B5730">
        <w:rPr>
          <w:noProof/>
          <w:color w:val="000000" w:themeColor="text1"/>
        </w:rPr>
        <w:drawing>
          <wp:inline distT="0" distB="0" distL="0" distR="0" wp14:anchorId="59A72A6E" wp14:editId="471E7550">
            <wp:extent cx="6457950" cy="3609975"/>
            <wp:effectExtent l="0" t="0" r="0" b="0"/>
            <wp:docPr id="208" name="Chart 208">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W w:w="10062" w:type="dxa"/>
        <w:tblLook w:val="04A0" w:firstRow="1" w:lastRow="0" w:firstColumn="1" w:lastColumn="0" w:noHBand="0" w:noVBand="1"/>
      </w:tblPr>
      <w:tblGrid>
        <w:gridCol w:w="3522"/>
        <w:gridCol w:w="2727"/>
        <w:gridCol w:w="1271"/>
        <w:gridCol w:w="1271"/>
        <w:gridCol w:w="1271"/>
      </w:tblGrid>
      <w:tr w:rsidR="002679BF" w:rsidRPr="002679BF" w14:paraId="2216A156" w14:textId="77777777" w:rsidTr="002679BF">
        <w:trPr>
          <w:trHeight w:val="334"/>
        </w:trPr>
        <w:tc>
          <w:tcPr>
            <w:tcW w:w="3522"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10BEAC6F" w14:textId="77777777" w:rsidR="002679BF" w:rsidRPr="002679BF" w:rsidRDefault="002679BF" w:rsidP="002679BF">
            <w:pPr>
              <w:spacing w:after="0" w:line="240" w:lineRule="auto"/>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val="en-US" w:eastAsia="en-IN"/>
              </w:rPr>
              <w:t>Company</w:t>
            </w:r>
          </w:p>
        </w:tc>
        <w:tc>
          <w:tcPr>
            <w:tcW w:w="2727" w:type="dxa"/>
            <w:tcBorders>
              <w:top w:val="single" w:sz="8" w:space="0" w:color="auto"/>
              <w:left w:val="nil"/>
              <w:bottom w:val="single" w:sz="8" w:space="0" w:color="auto"/>
              <w:right w:val="single" w:sz="8" w:space="0" w:color="auto"/>
            </w:tcBorders>
            <w:shd w:val="clear" w:color="000000" w:fill="C00000"/>
            <w:noWrap/>
            <w:vAlign w:val="center"/>
            <w:hideMark/>
          </w:tcPr>
          <w:p w14:paraId="7DE9E14F" w14:textId="77777777" w:rsidR="002679BF" w:rsidRPr="002679BF" w:rsidRDefault="002679BF" w:rsidP="002679BF">
            <w:pPr>
              <w:spacing w:after="0" w:line="240" w:lineRule="auto"/>
              <w:jc w:val="center"/>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eastAsia="en-IN"/>
              </w:rPr>
              <w:t>Location</w:t>
            </w:r>
          </w:p>
        </w:tc>
        <w:tc>
          <w:tcPr>
            <w:tcW w:w="1271" w:type="dxa"/>
            <w:tcBorders>
              <w:top w:val="single" w:sz="8" w:space="0" w:color="auto"/>
              <w:left w:val="nil"/>
              <w:bottom w:val="single" w:sz="8" w:space="0" w:color="auto"/>
              <w:right w:val="single" w:sz="8" w:space="0" w:color="auto"/>
            </w:tcBorders>
            <w:shd w:val="clear" w:color="000000" w:fill="C00000"/>
            <w:noWrap/>
            <w:vAlign w:val="center"/>
            <w:hideMark/>
          </w:tcPr>
          <w:p w14:paraId="10757C61" w14:textId="77777777" w:rsidR="002679BF" w:rsidRPr="002679BF" w:rsidRDefault="002679BF" w:rsidP="002679BF">
            <w:pPr>
              <w:spacing w:after="0" w:line="240" w:lineRule="auto"/>
              <w:jc w:val="center"/>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val="en-US" w:eastAsia="en-IN"/>
              </w:rPr>
              <w:t>2015</w:t>
            </w:r>
          </w:p>
        </w:tc>
        <w:tc>
          <w:tcPr>
            <w:tcW w:w="1271" w:type="dxa"/>
            <w:tcBorders>
              <w:top w:val="single" w:sz="8" w:space="0" w:color="auto"/>
              <w:left w:val="nil"/>
              <w:bottom w:val="single" w:sz="8" w:space="0" w:color="auto"/>
              <w:right w:val="single" w:sz="8" w:space="0" w:color="auto"/>
            </w:tcBorders>
            <w:shd w:val="clear" w:color="000000" w:fill="C00000"/>
            <w:noWrap/>
            <w:vAlign w:val="center"/>
            <w:hideMark/>
          </w:tcPr>
          <w:p w14:paraId="06313F47" w14:textId="77777777" w:rsidR="002679BF" w:rsidRPr="002679BF" w:rsidRDefault="002679BF" w:rsidP="002679BF">
            <w:pPr>
              <w:spacing w:after="0" w:line="240" w:lineRule="auto"/>
              <w:jc w:val="center"/>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val="en-US" w:eastAsia="en-IN"/>
              </w:rPr>
              <w:t>2020</w:t>
            </w:r>
          </w:p>
        </w:tc>
        <w:tc>
          <w:tcPr>
            <w:tcW w:w="1271" w:type="dxa"/>
            <w:tcBorders>
              <w:top w:val="single" w:sz="8" w:space="0" w:color="auto"/>
              <w:left w:val="nil"/>
              <w:bottom w:val="single" w:sz="8" w:space="0" w:color="auto"/>
              <w:right w:val="single" w:sz="8" w:space="0" w:color="auto"/>
            </w:tcBorders>
            <w:shd w:val="clear" w:color="000000" w:fill="C00000"/>
            <w:noWrap/>
            <w:vAlign w:val="center"/>
            <w:hideMark/>
          </w:tcPr>
          <w:p w14:paraId="2A553673" w14:textId="77777777" w:rsidR="002679BF" w:rsidRPr="002679BF" w:rsidRDefault="002679BF" w:rsidP="002679BF">
            <w:pPr>
              <w:spacing w:after="0" w:line="240" w:lineRule="auto"/>
              <w:jc w:val="center"/>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val="en-US" w:eastAsia="en-IN"/>
              </w:rPr>
              <w:t>2030F</w:t>
            </w:r>
          </w:p>
        </w:tc>
      </w:tr>
      <w:tr w:rsidR="002679BF" w:rsidRPr="002679BF" w14:paraId="5B49CCFD"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593825A0"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AOC - Aliancys</w:t>
            </w:r>
          </w:p>
        </w:tc>
        <w:tc>
          <w:tcPr>
            <w:tcW w:w="2727" w:type="dxa"/>
            <w:tcBorders>
              <w:top w:val="nil"/>
              <w:left w:val="nil"/>
              <w:bottom w:val="single" w:sz="8" w:space="0" w:color="auto"/>
              <w:right w:val="single" w:sz="8" w:space="0" w:color="auto"/>
            </w:tcBorders>
            <w:shd w:val="clear" w:color="auto" w:fill="auto"/>
            <w:noWrap/>
            <w:vAlign w:val="center"/>
            <w:hideMark/>
          </w:tcPr>
          <w:p w14:paraId="5A084C9B"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0B6FBC3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60</w:t>
            </w:r>
          </w:p>
        </w:tc>
        <w:tc>
          <w:tcPr>
            <w:tcW w:w="1271" w:type="dxa"/>
            <w:tcBorders>
              <w:top w:val="nil"/>
              <w:left w:val="nil"/>
              <w:bottom w:val="single" w:sz="8" w:space="0" w:color="auto"/>
              <w:right w:val="single" w:sz="8" w:space="0" w:color="auto"/>
            </w:tcBorders>
            <w:shd w:val="clear" w:color="auto" w:fill="auto"/>
            <w:noWrap/>
            <w:vAlign w:val="center"/>
            <w:hideMark/>
          </w:tcPr>
          <w:p w14:paraId="58943EA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70</w:t>
            </w:r>
          </w:p>
        </w:tc>
        <w:tc>
          <w:tcPr>
            <w:tcW w:w="1271" w:type="dxa"/>
            <w:tcBorders>
              <w:top w:val="nil"/>
              <w:left w:val="nil"/>
              <w:bottom w:val="single" w:sz="8" w:space="0" w:color="auto"/>
              <w:right w:val="single" w:sz="8" w:space="0" w:color="auto"/>
            </w:tcBorders>
            <w:shd w:val="clear" w:color="auto" w:fill="auto"/>
            <w:noWrap/>
            <w:vAlign w:val="center"/>
            <w:hideMark/>
          </w:tcPr>
          <w:p w14:paraId="4A34811B"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70</w:t>
            </w:r>
          </w:p>
        </w:tc>
      </w:tr>
      <w:tr w:rsidR="002679BF" w:rsidRPr="002679BF" w14:paraId="459B7FC6"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3949DA21"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Polynt-Reichhold</w:t>
            </w:r>
          </w:p>
        </w:tc>
        <w:tc>
          <w:tcPr>
            <w:tcW w:w="2727" w:type="dxa"/>
            <w:tcBorders>
              <w:top w:val="nil"/>
              <w:left w:val="nil"/>
              <w:bottom w:val="single" w:sz="8" w:space="0" w:color="auto"/>
              <w:right w:val="single" w:sz="8" w:space="0" w:color="auto"/>
            </w:tcBorders>
            <w:shd w:val="clear" w:color="auto" w:fill="auto"/>
            <w:noWrap/>
            <w:vAlign w:val="center"/>
            <w:hideMark/>
          </w:tcPr>
          <w:p w14:paraId="6142041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3CA4F4D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35</w:t>
            </w:r>
          </w:p>
        </w:tc>
        <w:tc>
          <w:tcPr>
            <w:tcW w:w="1271" w:type="dxa"/>
            <w:tcBorders>
              <w:top w:val="nil"/>
              <w:left w:val="nil"/>
              <w:bottom w:val="single" w:sz="8" w:space="0" w:color="auto"/>
              <w:right w:val="single" w:sz="8" w:space="0" w:color="auto"/>
            </w:tcBorders>
            <w:shd w:val="clear" w:color="auto" w:fill="auto"/>
            <w:noWrap/>
            <w:vAlign w:val="center"/>
            <w:hideMark/>
          </w:tcPr>
          <w:p w14:paraId="1F511B2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45</w:t>
            </w:r>
          </w:p>
        </w:tc>
        <w:tc>
          <w:tcPr>
            <w:tcW w:w="1271" w:type="dxa"/>
            <w:tcBorders>
              <w:top w:val="nil"/>
              <w:left w:val="nil"/>
              <w:bottom w:val="single" w:sz="8" w:space="0" w:color="auto"/>
              <w:right w:val="single" w:sz="8" w:space="0" w:color="auto"/>
            </w:tcBorders>
            <w:shd w:val="clear" w:color="auto" w:fill="auto"/>
            <w:noWrap/>
            <w:vAlign w:val="center"/>
            <w:hideMark/>
          </w:tcPr>
          <w:p w14:paraId="058B21C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45</w:t>
            </w:r>
          </w:p>
        </w:tc>
      </w:tr>
      <w:tr w:rsidR="002679BF" w:rsidRPr="002679BF" w14:paraId="74F09165"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79819668"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INEOS Composites</w:t>
            </w:r>
          </w:p>
        </w:tc>
        <w:tc>
          <w:tcPr>
            <w:tcW w:w="2727" w:type="dxa"/>
            <w:tcBorders>
              <w:top w:val="nil"/>
              <w:left w:val="nil"/>
              <w:bottom w:val="single" w:sz="8" w:space="0" w:color="auto"/>
              <w:right w:val="single" w:sz="8" w:space="0" w:color="auto"/>
            </w:tcBorders>
            <w:shd w:val="clear" w:color="auto" w:fill="auto"/>
            <w:noWrap/>
            <w:vAlign w:val="center"/>
            <w:hideMark/>
          </w:tcPr>
          <w:p w14:paraId="7B741EEB"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30D3296A"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0</w:t>
            </w:r>
          </w:p>
        </w:tc>
        <w:tc>
          <w:tcPr>
            <w:tcW w:w="1271" w:type="dxa"/>
            <w:tcBorders>
              <w:top w:val="nil"/>
              <w:left w:val="nil"/>
              <w:bottom w:val="single" w:sz="8" w:space="0" w:color="auto"/>
              <w:right w:val="single" w:sz="8" w:space="0" w:color="auto"/>
            </w:tcBorders>
            <w:shd w:val="clear" w:color="auto" w:fill="auto"/>
            <w:noWrap/>
            <w:vAlign w:val="center"/>
            <w:hideMark/>
          </w:tcPr>
          <w:p w14:paraId="2FE88DB8"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35</w:t>
            </w:r>
          </w:p>
        </w:tc>
        <w:tc>
          <w:tcPr>
            <w:tcW w:w="1271" w:type="dxa"/>
            <w:tcBorders>
              <w:top w:val="nil"/>
              <w:left w:val="nil"/>
              <w:bottom w:val="single" w:sz="8" w:space="0" w:color="auto"/>
              <w:right w:val="single" w:sz="8" w:space="0" w:color="auto"/>
            </w:tcBorders>
            <w:shd w:val="clear" w:color="auto" w:fill="auto"/>
            <w:noWrap/>
            <w:vAlign w:val="center"/>
            <w:hideMark/>
          </w:tcPr>
          <w:p w14:paraId="079186E4"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35</w:t>
            </w:r>
          </w:p>
        </w:tc>
      </w:tr>
      <w:tr w:rsidR="002679BF" w:rsidRPr="002679BF" w14:paraId="549AD51B"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4C06D537"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Interplastic Corporation</w:t>
            </w:r>
          </w:p>
        </w:tc>
        <w:tc>
          <w:tcPr>
            <w:tcW w:w="2727" w:type="dxa"/>
            <w:tcBorders>
              <w:top w:val="nil"/>
              <w:left w:val="nil"/>
              <w:bottom w:val="single" w:sz="8" w:space="0" w:color="auto"/>
              <w:right w:val="single" w:sz="8" w:space="0" w:color="auto"/>
            </w:tcBorders>
            <w:shd w:val="clear" w:color="auto" w:fill="auto"/>
            <w:noWrap/>
            <w:vAlign w:val="center"/>
            <w:hideMark/>
          </w:tcPr>
          <w:p w14:paraId="3D2E6CD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3911F6A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20</w:t>
            </w:r>
          </w:p>
        </w:tc>
        <w:tc>
          <w:tcPr>
            <w:tcW w:w="1271" w:type="dxa"/>
            <w:tcBorders>
              <w:top w:val="nil"/>
              <w:left w:val="nil"/>
              <w:bottom w:val="single" w:sz="8" w:space="0" w:color="auto"/>
              <w:right w:val="single" w:sz="8" w:space="0" w:color="auto"/>
            </w:tcBorders>
            <w:shd w:val="clear" w:color="auto" w:fill="auto"/>
            <w:noWrap/>
            <w:vAlign w:val="center"/>
            <w:hideMark/>
          </w:tcPr>
          <w:p w14:paraId="0130454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20</w:t>
            </w:r>
          </w:p>
        </w:tc>
        <w:tc>
          <w:tcPr>
            <w:tcW w:w="1271" w:type="dxa"/>
            <w:tcBorders>
              <w:top w:val="nil"/>
              <w:left w:val="nil"/>
              <w:bottom w:val="single" w:sz="8" w:space="0" w:color="auto"/>
              <w:right w:val="single" w:sz="8" w:space="0" w:color="auto"/>
            </w:tcBorders>
            <w:shd w:val="clear" w:color="auto" w:fill="auto"/>
            <w:noWrap/>
            <w:vAlign w:val="center"/>
            <w:hideMark/>
          </w:tcPr>
          <w:p w14:paraId="33DD874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20</w:t>
            </w:r>
          </w:p>
        </w:tc>
      </w:tr>
      <w:tr w:rsidR="002679BF" w:rsidRPr="002679BF" w14:paraId="5201002E"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52EE41E4"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Ashland Global Holdings Inc.</w:t>
            </w:r>
          </w:p>
        </w:tc>
        <w:tc>
          <w:tcPr>
            <w:tcW w:w="2727" w:type="dxa"/>
            <w:tcBorders>
              <w:top w:val="nil"/>
              <w:left w:val="nil"/>
              <w:bottom w:val="single" w:sz="8" w:space="0" w:color="auto"/>
              <w:right w:val="single" w:sz="8" w:space="0" w:color="auto"/>
            </w:tcBorders>
            <w:shd w:val="clear" w:color="auto" w:fill="auto"/>
            <w:noWrap/>
            <w:vAlign w:val="center"/>
            <w:hideMark/>
          </w:tcPr>
          <w:p w14:paraId="1962982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7673DF3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30</w:t>
            </w:r>
          </w:p>
        </w:tc>
        <w:tc>
          <w:tcPr>
            <w:tcW w:w="1271" w:type="dxa"/>
            <w:tcBorders>
              <w:top w:val="nil"/>
              <w:left w:val="nil"/>
              <w:bottom w:val="single" w:sz="8" w:space="0" w:color="auto"/>
              <w:right w:val="single" w:sz="8" w:space="0" w:color="auto"/>
            </w:tcBorders>
            <w:shd w:val="clear" w:color="auto" w:fill="auto"/>
            <w:noWrap/>
            <w:vAlign w:val="center"/>
            <w:hideMark/>
          </w:tcPr>
          <w:p w14:paraId="5647330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0</w:t>
            </w:r>
          </w:p>
        </w:tc>
        <w:tc>
          <w:tcPr>
            <w:tcW w:w="1271" w:type="dxa"/>
            <w:tcBorders>
              <w:top w:val="nil"/>
              <w:left w:val="nil"/>
              <w:bottom w:val="single" w:sz="8" w:space="0" w:color="auto"/>
              <w:right w:val="single" w:sz="8" w:space="0" w:color="auto"/>
            </w:tcBorders>
            <w:shd w:val="clear" w:color="auto" w:fill="auto"/>
            <w:noWrap/>
            <w:vAlign w:val="center"/>
            <w:hideMark/>
          </w:tcPr>
          <w:p w14:paraId="047D325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0</w:t>
            </w:r>
          </w:p>
        </w:tc>
      </w:tr>
      <w:tr w:rsidR="002679BF" w:rsidRPr="002679BF" w14:paraId="472D9556"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0B70D6FB"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Others</w:t>
            </w:r>
          </w:p>
        </w:tc>
        <w:tc>
          <w:tcPr>
            <w:tcW w:w="2727" w:type="dxa"/>
            <w:tcBorders>
              <w:top w:val="nil"/>
              <w:left w:val="nil"/>
              <w:bottom w:val="single" w:sz="8" w:space="0" w:color="auto"/>
              <w:right w:val="single" w:sz="8" w:space="0" w:color="auto"/>
            </w:tcBorders>
            <w:shd w:val="clear" w:color="auto" w:fill="auto"/>
            <w:noWrap/>
            <w:vAlign w:val="center"/>
            <w:hideMark/>
          </w:tcPr>
          <w:p w14:paraId="02F40EBD"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Rest of North America</w:t>
            </w:r>
          </w:p>
        </w:tc>
        <w:tc>
          <w:tcPr>
            <w:tcW w:w="1271" w:type="dxa"/>
            <w:tcBorders>
              <w:top w:val="nil"/>
              <w:left w:val="nil"/>
              <w:bottom w:val="single" w:sz="8" w:space="0" w:color="auto"/>
              <w:right w:val="single" w:sz="8" w:space="0" w:color="auto"/>
            </w:tcBorders>
            <w:shd w:val="clear" w:color="auto" w:fill="auto"/>
            <w:noWrap/>
            <w:vAlign w:val="center"/>
            <w:hideMark/>
          </w:tcPr>
          <w:p w14:paraId="67E61AEF"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55</w:t>
            </w:r>
          </w:p>
        </w:tc>
        <w:tc>
          <w:tcPr>
            <w:tcW w:w="1271" w:type="dxa"/>
            <w:tcBorders>
              <w:top w:val="nil"/>
              <w:left w:val="nil"/>
              <w:bottom w:val="single" w:sz="8" w:space="0" w:color="auto"/>
              <w:right w:val="single" w:sz="8" w:space="0" w:color="auto"/>
            </w:tcBorders>
            <w:shd w:val="clear" w:color="auto" w:fill="auto"/>
            <w:noWrap/>
            <w:vAlign w:val="center"/>
            <w:hideMark/>
          </w:tcPr>
          <w:p w14:paraId="01A43E76"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55</w:t>
            </w:r>
          </w:p>
        </w:tc>
        <w:tc>
          <w:tcPr>
            <w:tcW w:w="1271" w:type="dxa"/>
            <w:tcBorders>
              <w:top w:val="nil"/>
              <w:left w:val="nil"/>
              <w:bottom w:val="single" w:sz="8" w:space="0" w:color="auto"/>
              <w:right w:val="single" w:sz="8" w:space="0" w:color="auto"/>
            </w:tcBorders>
            <w:shd w:val="clear" w:color="auto" w:fill="auto"/>
            <w:noWrap/>
            <w:vAlign w:val="center"/>
            <w:hideMark/>
          </w:tcPr>
          <w:p w14:paraId="14FCF41C"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55</w:t>
            </w:r>
          </w:p>
        </w:tc>
      </w:tr>
      <w:tr w:rsidR="002679BF" w:rsidRPr="002679BF" w14:paraId="3F468DE6" w14:textId="77777777" w:rsidTr="002679BF">
        <w:trPr>
          <w:trHeight w:val="334"/>
        </w:trPr>
        <w:tc>
          <w:tcPr>
            <w:tcW w:w="3522" w:type="dxa"/>
            <w:tcBorders>
              <w:top w:val="nil"/>
              <w:left w:val="single" w:sz="8" w:space="0" w:color="auto"/>
              <w:bottom w:val="single" w:sz="8" w:space="0" w:color="auto"/>
              <w:right w:val="single" w:sz="8" w:space="0" w:color="auto"/>
            </w:tcBorders>
            <w:shd w:val="clear" w:color="000000" w:fill="C00000"/>
            <w:noWrap/>
            <w:vAlign w:val="center"/>
            <w:hideMark/>
          </w:tcPr>
          <w:p w14:paraId="3AC6EE4E" w14:textId="77777777" w:rsidR="002679BF" w:rsidRPr="002679BF" w:rsidRDefault="002679BF" w:rsidP="002679BF">
            <w:pPr>
              <w:spacing w:after="0" w:line="240" w:lineRule="auto"/>
              <w:rPr>
                <w:rFonts w:ascii="Verdana" w:eastAsia="Times New Roman" w:hAnsi="Verdana" w:cs="Calibri"/>
                <w:color w:val="FFFFFF"/>
                <w:sz w:val="20"/>
                <w:szCs w:val="20"/>
                <w:lang w:eastAsia="en-IN"/>
              </w:rPr>
            </w:pPr>
            <w:r w:rsidRPr="002679BF">
              <w:rPr>
                <w:rFonts w:ascii="Verdana" w:eastAsia="Times New Roman" w:hAnsi="Verdana" w:cs="Calibri"/>
                <w:color w:val="FFFFFF"/>
                <w:sz w:val="20"/>
                <w:szCs w:val="20"/>
                <w:lang w:val="en-US" w:eastAsia="en-IN"/>
              </w:rPr>
              <w:t>Total</w:t>
            </w:r>
          </w:p>
        </w:tc>
        <w:tc>
          <w:tcPr>
            <w:tcW w:w="2727" w:type="dxa"/>
            <w:tcBorders>
              <w:top w:val="nil"/>
              <w:left w:val="nil"/>
              <w:bottom w:val="single" w:sz="8" w:space="0" w:color="auto"/>
              <w:right w:val="single" w:sz="8" w:space="0" w:color="auto"/>
            </w:tcBorders>
            <w:shd w:val="clear" w:color="000000" w:fill="C00000"/>
            <w:noWrap/>
            <w:vAlign w:val="center"/>
            <w:hideMark/>
          </w:tcPr>
          <w:p w14:paraId="7CB0F143" w14:textId="77777777" w:rsidR="002679BF" w:rsidRPr="002679BF" w:rsidRDefault="002679BF" w:rsidP="002679BF">
            <w:pPr>
              <w:spacing w:after="0" w:line="240" w:lineRule="auto"/>
              <w:jc w:val="center"/>
              <w:rPr>
                <w:rFonts w:ascii="Verdana" w:eastAsia="Times New Roman" w:hAnsi="Verdana" w:cs="Calibri"/>
                <w:color w:val="FFFFFF"/>
                <w:sz w:val="20"/>
                <w:szCs w:val="20"/>
                <w:lang w:eastAsia="en-IN"/>
              </w:rPr>
            </w:pPr>
            <w:r w:rsidRPr="002679BF">
              <w:rPr>
                <w:rFonts w:ascii="Verdana" w:eastAsia="Times New Roman" w:hAnsi="Verdana" w:cs="Calibri"/>
                <w:color w:val="FFFFFF"/>
                <w:sz w:val="20"/>
                <w:szCs w:val="20"/>
                <w:lang w:eastAsia="en-IN"/>
              </w:rPr>
              <w:t> </w:t>
            </w:r>
          </w:p>
        </w:tc>
        <w:tc>
          <w:tcPr>
            <w:tcW w:w="1271" w:type="dxa"/>
            <w:tcBorders>
              <w:top w:val="nil"/>
              <w:left w:val="nil"/>
              <w:bottom w:val="single" w:sz="8" w:space="0" w:color="auto"/>
              <w:right w:val="single" w:sz="8" w:space="0" w:color="auto"/>
            </w:tcBorders>
            <w:shd w:val="clear" w:color="000000" w:fill="C00000"/>
            <w:noWrap/>
            <w:vAlign w:val="center"/>
            <w:hideMark/>
          </w:tcPr>
          <w:p w14:paraId="2B2489C2" w14:textId="77777777" w:rsidR="002679BF" w:rsidRPr="002679BF" w:rsidRDefault="002679BF" w:rsidP="002679BF">
            <w:pPr>
              <w:spacing w:after="0" w:line="240" w:lineRule="auto"/>
              <w:jc w:val="center"/>
              <w:rPr>
                <w:rFonts w:ascii="Calibri" w:eastAsia="Times New Roman" w:hAnsi="Calibri" w:cs="Calibri"/>
                <w:b/>
                <w:bCs/>
                <w:color w:val="FFFFFF"/>
                <w:lang w:eastAsia="en-IN"/>
              </w:rPr>
            </w:pPr>
            <w:r w:rsidRPr="002679BF">
              <w:rPr>
                <w:rFonts w:ascii="Calibri" w:eastAsia="Times New Roman" w:hAnsi="Calibri" w:cs="Calibri"/>
                <w:b/>
                <w:bCs/>
                <w:color w:val="FFFFFF"/>
                <w:lang w:eastAsia="en-IN"/>
              </w:rPr>
              <w:t>200</w:t>
            </w:r>
          </w:p>
        </w:tc>
        <w:tc>
          <w:tcPr>
            <w:tcW w:w="1271" w:type="dxa"/>
            <w:tcBorders>
              <w:top w:val="nil"/>
              <w:left w:val="nil"/>
              <w:bottom w:val="single" w:sz="8" w:space="0" w:color="auto"/>
              <w:right w:val="single" w:sz="8" w:space="0" w:color="auto"/>
            </w:tcBorders>
            <w:shd w:val="clear" w:color="000000" w:fill="C00000"/>
            <w:noWrap/>
            <w:vAlign w:val="center"/>
            <w:hideMark/>
          </w:tcPr>
          <w:p w14:paraId="33C5990A" w14:textId="77777777" w:rsidR="002679BF" w:rsidRPr="002679BF" w:rsidRDefault="002679BF" w:rsidP="002679BF">
            <w:pPr>
              <w:spacing w:after="0" w:line="240" w:lineRule="auto"/>
              <w:jc w:val="center"/>
              <w:rPr>
                <w:rFonts w:ascii="Calibri" w:eastAsia="Times New Roman" w:hAnsi="Calibri" w:cs="Calibri"/>
                <w:color w:val="FFFFFF"/>
                <w:lang w:eastAsia="en-IN"/>
              </w:rPr>
            </w:pPr>
            <w:r w:rsidRPr="002679BF">
              <w:rPr>
                <w:rFonts w:ascii="Calibri" w:eastAsia="Times New Roman" w:hAnsi="Calibri" w:cs="Calibri"/>
                <w:color w:val="FFFFFF"/>
                <w:lang w:eastAsia="en-IN"/>
              </w:rPr>
              <w:t>225</w:t>
            </w:r>
          </w:p>
        </w:tc>
        <w:tc>
          <w:tcPr>
            <w:tcW w:w="1271" w:type="dxa"/>
            <w:tcBorders>
              <w:top w:val="nil"/>
              <w:left w:val="nil"/>
              <w:bottom w:val="single" w:sz="8" w:space="0" w:color="auto"/>
              <w:right w:val="single" w:sz="8" w:space="0" w:color="auto"/>
            </w:tcBorders>
            <w:shd w:val="clear" w:color="000000" w:fill="C00000"/>
            <w:noWrap/>
            <w:vAlign w:val="center"/>
            <w:hideMark/>
          </w:tcPr>
          <w:p w14:paraId="3E8CEC00" w14:textId="77777777" w:rsidR="002679BF" w:rsidRPr="002679BF" w:rsidRDefault="002679BF" w:rsidP="002679BF">
            <w:pPr>
              <w:spacing w:after="0" w:line="240" w:lineRule="auto"/>
              <w:jc w:val="center"/>
              <w:rPr>
                <w:rFonts w:ascii="Calibri" w:eastAsia="Times New Roman" w:hAnsi="Calibri" w:cs="Calibri"/>
                <w:color w:val="FFFFFF"/>
                <w:lang w:eastAsia="en-IN"/>
              </w:rPr>
            </w:pPr>
            <w:r w:rsidRPr="002679BF">
              <w:rPr>
                <w:rFonts w:ascii="Calibri" w:eastAsia="Times New Roman" w:hAnsi="Calibri" w:cs="Calibri"/>
                <w:color w:val="FFFFFF"/>
                <w:lang w:eastAsia="en-IN"/>
              </w:rPr>
              <w:t>225</w:t>
            </w:r>
          </w:p>
        </w:tc>
      </w:tr>
    </w:tbl>
    <w:p w14:paraId="73C53890" w14:textId="05548E5F" w:rsidR="00A93F5E" w:rsidRDefault="002679BF" w:rsidP="00A93F5E">
      <w:pPr>
        <w:jc w:val="both"/>
        <w:rPr>
          <w:rFonts w:ascii="Arial" w:hAnsi="Arial" w:cs="Arial"/>
          <w:sz w:val="24"/>
          <w:szCs w:val="24"/>
        </w:rPr>
      </w:pPr>
      <w:r>
        <w:rPr>
          <w:noProof/>
        </w:rPr>
        <mc:AlternateContent>
          <mc:Choice Requires="wps">
            <w:drawing>
              <wp:anchor distT="0" distB="0" distL="114300" distR="114300" simplePos="0" relativeHeight="252528640" behindDoc="0" locked="0" layoutInCell="1" allowOverlap="1" wp14:anchorId="0D0BBE33" wp14:editId="0139105D">
                <wp:simplePos x="0" y="0"/>
                <wp:positionH relativeFrom="column">
                  <wp:posOffset>5100955</wp:posOffset>
                </wp:positionH>
                <wp:positionV relativeFrom="paragraph">
                  <wp:posOffset>62230</wp:posOffset>
                </wp:positionV>
                <wp:extent cx="1280160" cy="292735"/>
                <wp:effectExtent l="0" t="0" r="0" b="0"/>
                <wp:wrapNone/>
                <wp:docPr id="219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4FB64903"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D0BBE33" id="_x0000_s1099" type="#_x0000_t202" style="position:absolute;left:0;text-align:left;margin-left:401.65pt;margin-top:4.9pt;width:100.8pt;height:23.0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" filled="f" stroked="f">
                <v:textbox style="mso-fit-shape-to-text:t">
                  <w:txbxContent>
                    <w:p w14:paraId="4FB64903"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1AAE4CF1" w14:textId="77777777" w:rsidR="007E1CA0" w:rsidRPr="007E1CA0" w:rsidRDefault="007E1CA0" w:rsidP="007E1CA0">
      <w:pPr>
        <w:spacing w:line="360" w:lineRule="auto"/>
        <w:textAlignment w:val="baseline"/>
        <w:rPr>
          <w:rFonts w:ascii="Arial" w:hAnsi="Arial" w:cs="Arial"/>
          <w:b/>
          <w:bCs/>
          <w:sz w:val="24"/>
          <w:szCs w:val="24"/>
        </w:rPr>
      </w:pPr>
      <w:r w:rsidRPr="007E1CA0">
        <w:rPr>
          <w:rFonts w:ascii="Arial" w:hAnsi="Arial" w:cs="Arial"/>
          <w:b/>
          <w:bCs/>
          <w:sz w:val="24"/>
          <w:szCs w:val="24"/>
        </w:rPr>
        <w:t>Capacity and Production by Company</w:t>
      </w:r>
    </w:p>
    <w:p w14:paraId="2BCA7D5D" w14:textId="5E9DB4C4" w:rsidR="007E1CA0" w:rsidRPr="007E1CA0" w:rsidRDefault="007E1CA0" w:rsidP="007E1CA0">
      <w:pPr>
        <w:spacing w:line="360" w:lineRule="auto"/>
        <w:jc w:val="both"/>
        <w:textAlignment w:val="baseline"/>
        <w:rPr>
          <w:rFonts w:ascii="Arial" w:hAnsi="Arial" w:cs="Arial"/>
          <w:sz w:val="24"/>
          <w:szCs w:val="24"/>
        </w:rPr>
      </w:pPr>
      <w:r w:rsidRPr="007E1CA0">
        <w:rPr>
          <w:rFonts w:ascii="Arial" w:hAnsi="Arial" w:cs="Arial"/>
          <w:sz w:val="24"/>
          <w:szCs w:val="24"/>
        </w:rPr>
        <w:t xml:space="preserve">The total installed capacity in North America region stood at 225 thousand tonnes in 2020. The key market players in the region are AOC – Aliancys, Polynt-Reichhold, INEOS composites, and Interplastics Corporation. AOC – Aliancys and Polynt-Reichhold together contribute to 51% of the total installed capacities. </w:t>
      </w:r>
    </w:p>
    <w:p w14:paraId="18AB0218" w14:textId="77777777" w:rsidR="007E1CA0" w:rsidRDefault="007E1CA0" w:rsidP="007E1CA0">
      <w:pPr>
        <w:spacing w:line="360" w:lineRule="auto"/>
        <w:jc w:val="both"/>
        <w:textAlignment w:val="baseline"/>
        <w:rPr>
          <w:rFonts w:ascii="Arial" w:hAnsi="Arial" w:cs="Arial"/>
          <w:sz w:val="24"/>
          <w:szCs w:val="24"/>
        </w:rPr>
      </w:pPr>
    </w:p>
    <w:p w14:paraId="12381B06" w14:textId="43CC88DB" w:rsidR="007E1CA0" w:rsidRPr="007E1CA0" w:rsidRDefault="007E1CA0" w:rsidP="007E1CA0">
      <w:pPr>
        <w:spacing w:line="360" w:lineRule="auto"/>
        <w:jc w:val="both"/>
        <w:textAlignment w:val="baseline"/>
        <w:rPr>
          <w:rFonts w:ascii="Arial" w:hAnsi="Arial" w:cs="Arial"/>
          <w:sz w:val="24"/>
          <w:szCs w:val="24"/>
        </w:rPr>
      </w:pPr>
      <w:r w:rsidRPr="007E1CA0">
        <w:rPr>
          <w:rFonts w:ascii="Arial" w:hAnsi="Arial" w:cs="Arial"/>
          <w:sz w:val="24"/>
          <w:szCs w:val="24"/>
        </w:rPr>
        <w:lastRenderedPageBreak/>
        <w:t>In 2019, INEOS composites took complete acquisition of Ashland Global Holdings taking over its 30 thousand tonnes per annum of vinyl ester resin capacity.</w:t>
      </w:r>
    </w:p>
    <w:p w14:paraId="0D717E8A" w14:textId="77777777" w:rsidR="007E1CA0" w:rsidRPr="007E1CA0" w:rsidRDefault="007E1CA0" w:rsidP="007E1CA0">
      <w:pPr>
        <w:spacing w:line="360" w:lineRule="auto"/>
        <w:jc w:val="both"/>
        <w:textAlignment w:val="baseline"/>
        <w:rPr>
          <w:rFonts w:ascii="Arial" w:hAnsi="Arial" w:cs="Arial"/>
          <w:sz w:val="24"/>
          <w:szCs w:val="24"/>
        </w:rPr>
      </w:pPr>
      <w:r w:rsidRPr="007E1CA0">
        <w:rPr>
          <w:rFonts w:ascii="Arial" w:hAnsi="Arial" w:cs="Arial"/>
          <w:sz w:val="24"/>
          <w:szCs w:val="24"/>
        </w:rPr>
        <w:t>The production of vinyl ester resin in 2020 volumed to 181 thousand tonnes, which was lower than its production of 194 thousand tonnes in 2019 due to the subdued operations in the pandemic period.</w:t>
      </w:r>
    </w:p>
    <w:p w14:paraId="3B0F8BDC" w14:textId="561020F0" w:rsidR="009531BD" w:rsidRPr="007E1CA0" w:rsidRDefault="007E1CA0" w:rsidP="007E1CA0">
      <w:pPr>
        <w:spacing w:line="360" w:lineRule="auto"/>
        <w:jc w:val="both"/>
        <w:textAlignment w:val="baseline"/>
        <w:rPr>
          <w:rFonts w:ascii="Arial" w:hAnsi="Arial" w:cs="Arial"/>
          <w:sz w:val="24"/>
          <w:szCs w:val="24"/>
        </w:rPr>
      </w:pPr>
      <w:r w:rsidRPr="007E1CA0">
        <w:rPr>
          <w:rFonts w:ascii="Arial" w:hAnsi="Arial" w:cs="Arial"/>
          <w:sz w:val="24"/>
          <w:szCs w:val="24"/>
        </w:rPr>
        <w:t>The increasing demand in the end-user industries is going to propel the companies to produce higher volumes of vinyl ester resin which is expected to rise to 200 thousand tonnes by 2030.</w:t>
      </w:r>
    </w:p>
    <w:p w14:paraId="539A122D" w14:textId="5930DB5A" w:rsidR="009531BD" w:rsidRPr="007E1CA0" w:rsidRDefault="009531BD" w:rsidP="007E1CA0">
      <w:pPr>
        <w:spacing w:line="360" w:lineRule="auto"/>
        <w:jc w:val="both"/>
        <w:textAlignment w:val="baseline"/>
        <w:rPr>
          <w:rFonts w:ascii="Arial" w:hAnsi="Arial" w:cs="Arial"/>
          <w:sz w:val="24"/>
          <w:szCs w:val="24"/>
        </w:rPr>
      </w:pPr>
    </w:p>
    <w:p w14:paraId="2EBBD24E" w14:textId="77777777" w:rsidR="009531BD" w:rsidRDefault="009531BD" w:rsidP="00555BDB">
      <w:pPr>
        <w:spacing w:line="360" w:lineRule="auto"/>
        <w:textAlignment w:val="baseline"/>
        <w:rPr>
          <w:rFonts w:ascii="Arial" w:hAnsi="Arial" w:cs="Arial"/>
          <w:b/>
          <w:bCs/>
          <w:sz w:val="24"/>
          <w:szCs w:val="24"/>
        </w:rPr>
      </w:pPr>
    </w:p>
    <w:p w14:paraId="488F1226" w14:textId="7C2EC14D"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3.2.4. North America Vinyl Ester Resin Demand Supply Outlook</w:t>
      </w:r>
    </w:p>
    <w:p w14:paraId="0A5A0141" w14:textId="0A9AB0CB"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North America Vinyl Ester Resin Demand, By Volume (</w:t>
      </w:r>
      <w:r w:rsidR="007C5B32">
        <w:rPr>
          <w:rFonts w:ascii="Arial" w:hAnsi="Arial" w:cs="Arial"/>
          <w:b/>
          <w:bCs/>
          <w:sz w:val="24"/>
          <w:szCs w:val="24"/>
        </w:rPr>
        <w:t>000’</w:t>
      </w:r>
      <w:r w:rsidRPr="0061645E">
        <w:rPr>
          <w:rFonts w:ascii="Arial" w:hAnsi="Arial" w:cs="Arial"/>
          <w:b/>
          <w:bCs/>
          <w:sz w:val="24"/>
          <w:szCs w:val="24"/>
        </w:rPr>
        <w:t xml:space="preserve"> Tonnes), 2015–2030F</w:t>
      </w:r>
    </w:p>
    <w:p w14:paraId="5B042715" w14:textId="562348B0" w:rsidR="00023038" w:rsidRDefault="00881A72">
      <w:pPr>
        <w:rPr>
          <w:color w:val="000000" w:themeColor="text1"/>
        </w:rPr>
      </w:pPr>
      <w:r>
        <w:rPr>
          <w:noProof/>
        </w:rPr>
        <mc:AlternateContent>
          <mc:Choice Requires="wps">
            <w:drawing>
              <wp:anchor distT="0" distB="0" distL="114300" distR="114300" simplePos="0" relativeHeight="252530688" behindDoc="0" locked="0" layoutInCell="1" allowOverlap="1" wp14:anchorId="088A68A4" wp14:editId="32E0E844">
                <wp:simplePos x="0" y="0"/>
                <wp:positionH relativeFrom="column">
                  <wp:posOffset>5189516</wp:posOffset>
                </wp:positionH>
                <wp:positionV relativeFrom="paragraph">
                  <wp:posOffset>2315466</wp:posOffset>
                </wp:positionV>
                <wp:extent cx="1280160" cy="292735"/>
                <wp:effectExtent l="0" t="0" r="0" b="0"/>
                <wp:wrapNone/>
                <wp:docPr id="219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0BE8AFF5"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88A68A4" id="_x0000_s1100" type="#_x0000_t202" style="position:absolute;margin-left:408.6pt;margin-top:182.3pt;width:100.8pt;height:23.0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" filled="f" stroked="f">
                <v:textbox style="mso-fit-shape-to-text:t">
                  <w:txbxContent>
                    <w:p w14:paraId="0BE8AFF5"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2A5D60" w:rsidRPr="002B5730">
        <w:rPr>
          <w:noProof/>
          <w:color w:val="000000" w:themeColor="text1"/>
        </w:rPr>
        <w:drawing>
          <wp:inline distT="0" distB="0" distL="0" distR="0" wp14:anchorId="7B4135F3" wp14:editId="2876D89E">
            <wp:extent cx="6410325" cy="2238375"/>
            <wp:effectExtent l="0" t="0" r="0" b="9525"/>
            <wp:docPr id="27" name="Chart 27">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49F0649" w14:textId="6D73807F" w:rsidR="00BF7D58" w:rsidRDefault="00BF7D58" w:rsidP="00AB7B64">
      <w:pPr>
        <w:spacing w:line="360" w:lineRule="auto"/>
        <w:jc w:val="both"/>
        <w:rPr>
          <w:rFonts w:ascii="Arial" w:hAnsi="Arial" w:cs="Arial"/>
          <w:color w:val="000000" w:themeColor="text1"/>
          <w:sz w:val="24"/>
          <w:szCs w:val="24"/>
        </w:rPr>
      </w:pPr>
    </w:p>
    <w:p w14:paraId="5A9183F1"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The vinyl ester resin market in North America has grown at a steady pace in the historical years. However, limitations in the downstream sectors owing to operation halts and lockdown constraints restricted the market growth in 2020 which stood at 164 thousand tonnes.</w:t>
      </w:r>
    </w:p>
    <w:p w14:paraId="1B7F9BF4"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With revival of infrastructural projects post-COVID19 period and increasing investment in renewables are expected to drive the vinyl ester resin market growth at a quite healthy CAGR of 5.3% by 2030.</w:t>
      </w:r>
    </w:p>
    <w:p w14:paraId="098EAC98" w14:textId="5475AD2C" w:rsidR="00143C36"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Several manufacturers are investing heavily in capacity expansion and new technology development to meet the growing demand for vinyl ester resin in the region.</w:t>
      </w:r>
    </w:p>
    <w:p w14:paraId="1811F2F9" w14:textId="77777777" w:rsidR="00C22CE3" w:rsidRPr="00C22CE3" w:rsidRDefault="00C22CE3" w:rsidP="00C22CE3">
      <w:pPr>
        <w:spacing w:line="360" w:lineRule="auto"/>
        <w:jc w:val="both"/>
        <w:rPr>
          <w:rFonts w:ascii="Arial" w:hAnsi="Arial" w:cs="Arial"/>
          <w:color w:val="000000" w:themeColor="text1"/>
          <w:sz w:val="24"/>
          <w:szCs w:val="24"/>
        </w:rPr>
      </w:pPr>
      <w:r w:rsidRPr="00C22CE3">
        <w:rPr>
          <w:rFonts w:ascii="Arial" w:hAnsi="Arial" w:cs="Arial"/>
          <w:color w:val="000000" w:themeColor="text1"/>
          <w:sz w:val="24"/>
          <w:szCs w:val="24"/>
        </w:rPr>
        <w:lastRenderedPageBreak/>
        <w:t xml:space="preserve">This increase in demand is attributed to growing infrastructure projects and increasing investment in renewable energy sector. </w:t>
      </w:r>
    </w:p>
    <w:p w14:paraId="01564CC2" w14:textId="6C72E20C" w:rsidR="00143C36" w:rsidRDefault="00C22CE3" w:rsidP="00C22CE3">
      <w:pPr>
        <w:spacing w:line="360" w:lineRule="auto"/>
        <w:jc w:val="both"/>
        <w:rPr>
          <w:rFonts w:ascii="Arial" w:hAnsi="Arial" w:cs="Arial"/>
          <w:color w:val="000000" w:themeColor="text1"/>
          <w:sz w:val="24"/>
          <w:szCs w:val="24"/>
        </w:rPr>
      </w:pPr>
      <w:r w:rsidRPr="00C22CE3">
        <w:rPr>
          <w:rFonts w:ascii="Arial" w:hAnsi="Arial" w:cs="Arial"/>
          <w:color w:val="000000" w:themeColor="text1"/>
          <w:sz w:val="24"/>
          <w:szCs w:val="24"/>
        </w:rPr>
        <w:t>Several manufacturers are investing heavily in capacity expansion and new technology development to meet the growing demand for vinyl ester resin in the region.</w:t>
      </w:r>
    </w:p>
    <w:tbl>
      <w:tblPr>
        <w:tblW w:w="10160" w:type="dxa"/>
        <w:tblLook w:val="04A0" w:firstRow="1" w:lastRow="0" w:firstColumn="1" w:lastColumn="0" w:noHBand="0" w:noVBand="1"/>
      </w:tblPr>
      <w:tblGrid>
        <w:gridCol w:w="3493"/>
        <w:gridCol w:w="3075"/>
        <w:gridCol w:w="1209"/>
        <w:gridCol w:w="1002"/>
        <w:gridCol w:w="1381"/>
      </w:tblGrid>
      <w:tr w:rsidR="00DF72B5" w:rsidRPr="00DF72B5" w14:paraId="2C11036A" w14:textId="77777777" w:rsidTr="00DF72B5">
        <w:trPr>
          <w:trHeight w:val="341"/>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6173A1BF"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Approach: Growth Forecast Via Factors (Impact Analysis)</w:t>
            </w:r>
          </w:p>
        </w:tc>
      </w:tr>
      <w:tr w:rsidR="00DF72B5" w:rsidRPr="00DF72B5" w14:paraId="03F04F19"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23BCC9F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Factors</w:t>
            </w:r>
          </w:p>
        </w:tc>
        <w:tc>
          <w:tcPr>
            <w:tcW w:w="3075" w:type="dxa"/>
            <w:tcBorders>
              <w:top w:val="nil"/>
              <w:left w:val="nil"/>
              <w:bottom w:val="single" w:sz="8" w:space="0" w:color="auto"/>
              <w:right w:val="single" w:sz="8" w:space="0" w:color="auto"/>
            </w:tcBorders>
            <w:shd w:val="clear" w:color="000000" w:fill="ACB9CA"/>
            <w:noWrap/>
            <w:vAlign w:val="center"/>
            <w:hideMark/>
          </w:tcPr>
          <w:p w14:paraId="1C9D7F2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Sources</w:t>
            </w:r>
          </w:p>
        </w:tc>
        <w:tc>
          <w:tcPr>
            <w:tcW w:w="1209" w:type="dxa"/>
            <w:tcBorders>
              <w:top w:val="nil"/>
              <w:left w:val="nil"/>
              <w:bottom w:val="single" w:sz="8" w:space="0" w:color="auto"/>
              <w:right w:val="single" w:sz="8" w:space="0" w:color="auto"/>
            </w:tcBorders>
            <w:shd w:val="clear" w:color="000000" w:fill="ACB9CA"/>
            <w:noWrap/>
            <w:vAlign w:val="center"/>
            <w:hideMark/>
          </w:tcPr>
          <w:p w14:paraId="61247E6B"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Value</w:t>
            </w:r>
          </w:p>
        </w:tc>
        <w:tc>
          <w:tcPr>
            <w:tcW w:w="1002" w:type="dxa"/>
            <w:tcBorders>
              <w:top w:val="nil"/>
              <w:left w:val="nil"/>
              <w:bottom w:val="single" w:sz="8" w:space="0" w:color="auto"/>
              <w:right w:val="single" w:sz="8" w:space="0" w:color="auto"/>
            </w:tcBorders>
            <w:shd w:val="clear" w:color="000000" w:fill="ACB9CA"/>
            <w:vAlign w:val="center"/>
            <w:hideMark/>
          </w:tcPr>
          <w:p w14:paraId="5012BAFE"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w:t>
            </w:r>
          </w:p>
        </w:tc>
        <w:tc>
          <w:tcPr>
            <w:tcW w:w="1381" w:type="dxa"/>
            <w:tcBorders>
              <w:top w:val="nil"/>
              <w:left w:val="nil"/>
              <w:bottom w:val="single" w:sz="8" w:space="0" w:color="auto"/>
              <w:right w:val="single" w:sz="8" w:space="0" w:color="auto"/>
            </w:tcBorders>
            <w:shd w:val="clear" w:color="000000" w:fill="ACB9CA"/>
            <w:noWrap/>
            <w:vAlign w:val="center"/>
            <w:hideMark/>
          </w:tcPr>
          <w:p w14:paraId="799C803B"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Weightage</w:t>
            </w:r>
          </w:p>
        </w:tc>
      </w:tr>
      <w:tr w:rsidR="00DF72B5" w:rsidRPr="00DF72B5" w14:paraId="3A57B876"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351728B5"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Growth Rate (2021-2030 Period)</w:t>
            </w:r>
          </w:p>
        </w:tc>
        <w:tc>
          <w:tcPr>
            <w:tcW w:w="3075" w:type="dxa"/>
            <w:tcBorders>
              <w:top w:val="nil"/>
              <w:left w:val="nil"/>
              <w:bottom w:val="single" w:sz="8" w:space="0" w:color="auto"/>
              <w:right w:val="single" w:sz="8" w:space="0" w:color="auto"/>
            </w:tcBorders>
            <w:shd w:val="clear" w:color="auto" w:fill="auto"/>
            <w:noWrap/>
            <w:vAlign w:val="center"/>
            <w:hideMark/>
          </w:tcPr>
          <w:p w14:paraId="54816B30"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World Bank, IMF, TechSci Estimates</w:t>
            </w:r>
          </w:p>
        </w:tc>
        <w:tc>
          <w:tcPr>
            <w:tcW w:w="1209" w:type="dxa"/>
            <w:tcBorders>
              <w:top w:val="nil"/>
              <w:left w:val="nil"/>
              <w:bottom w:val="single" w:sz="8" w:space="0" w:color="auto"/>
              <w:right w:val="single" w:sz="8" w:space="0" w:color="auto"/>
            </w:tcBorders>
            <w:shd w:val="clear" w:color="auto" w:fill="auto"/>
            <w:noWrap/>
            <w:vAlign w:val="center"/>
            <w:hideMark/>
          </w:tcPr>
          <w:p w14:paraId="03F9FC90"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285AD7E9"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4.70%</w:t>
            </w:r>
          </w:p>
        </w:tc>
        <w:tc>
          <w:tcPr>
            <w:tcW w:w="1381" w:type="dxa"/>
            <w:tcBorders>
              <w:top w:val="nil"/>
              <w:left w:val="nil"/>
              <w:bottom w:val="single" w:sz="8" w:space="0" w:color="auto"/>
              <w:right w:val="single" w:sz="8" w:space="0" w:color="auto"/>
            </w:tcBorders>
            <w:shd w:val="clear" w:color="auto" w:fill="auto"/>
            <w:noWrap/>
            <w:vAlign w:val="center"/>
            <w:hideMark/>
          </w:tcPr>
          <w:p w14:paraId="4019D6F1"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10.00%</w:t>
            </w:r>
          </w:p>
        </w:tc>
      </w:tr>
      <w:tr w:rsidR="00DF72B5" w:rsidRPr="00DF72B5" w14:paraId="450BC558"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524C69B2"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Per Capita (%)</w:t>
            </w:r>
          </w:p>
        </w:tc>
        <w:tc>
          <w:tcPr>
            <w:tcW w:w="3075" w:type="dxa"/>
            <w:tcBorders>
              <w:top w:val="nil"/>
              <w:left w:val="nil"/>
              <w:bottom w:val="single" w:sz="8" w:space="0" w:color="auto"/>
              <w:right w:val="single" w:sz="8" w:space="0" w:color="auto"/>
            </w:tcBorders>
            <w:shd w:val="clear" w:color="auto" w:fill="auto"/>
            <w:noWrap/>
            <w:vAlign w:val="center"/>
            <w:hideMark/>
          </w:tcPr>
          <w:p w14:paraId="587FC1E8"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World Bank, IMF, TechSci Estimates</w:t>
            </w:r>
          </w:p>
        </w:tc>
        <w:tc>
          <w:tcPr>
            <w:tcW w:w="1209" w:type="dxa"/>
            <w:tcBorders>
              <w:top w:val="nil"/>
              <w:left w:val="nil"/>
              <w:bottom w:val="single" w:sz="8" w:space="0" w:color="auto"/>
              <w:right w:val="single" w:sz="8" w:space="0" w:color="auto"/>
            </w:tcBorders>
            <w:shd w:val="clear" w:color="auto" w:fill="auto"/>
            <w:noWrap/>
            <w:vAlign w:val="center"/>
            <w:hideMark/>
          </w:tcPr>
          <w:p w14:paraId="383EBED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5A2D1F7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3.26%</w:t>
            </w:r>
          </w:p>
        </w:tc>
        <w:tc>
          <w:tcPr>
            <w:tcW w:w="1381" w:type="dxa"/>
            <w:tcBorders>
              <w:top w:val="nil"/>
              <w:left w:val="nil"/>
              <w:bottom w:val="single" w:sz="8" w:space="0" w:color="auto"/>
              <w:right w:val="single" w:sz="8" w:space="0" w:color="auto"/>
            </w:tcBorders>
            <w:shd w:val="clear" w:color="auto" w:fill="auto"/>
            <w:noWrap/>
            <w:vAlign w:val="center"/>
            <w:hideMark/>
          </w:tcPr>
          <w:p w14:paraId="101D09C0"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2.00%</w:t>
            </w:r>
          </w:p>
        </w:tc>
      </w:tr>
      <w:tr w:rsidR="00DF72B5" w:rsidRPr="00DF72B5" w14:paraId="2D5D0A96"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6F9E9C74"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Average Selling Growth (%)</w:t>
            </w:r>
          </w:p>
        </w:tc>
        <w:tc>
          <w:tcPr>
            <w:tcW w:w="3075" w:type="dxa"/>
            <w:tcBorders>
              <w:top w:val="nil"/>
              <w:left w:val="nil"/>
              <w:bottom w:val="single" w:sz="8" w:space="0" w:color="auto"/>
              <w:right w:val="single" w:sz="8" w:space="0" w:color="auto"/>
            </w:tcBorders>
            <w:shd w:val="clear" w:color="auto" w:fill="auto"/>
            <w:noWrap/>
            <w:vAlign w:val="center"/>
            <w:hideMark/>
          </w:tcPr>
          <w:p w14:paraId="32E50607"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09" w:type="dxa"/>
            <w:tcBorders>
              <w:top w:val="nil"/>
              <w:left w:val="nil"/>
              <w:bottom w:val="single" w:sz="8" w:space="0" w:color="auto"/>
              <w:right w:val="single" w:sz="8" w:space="0" w:color="auto"/>
            </w:tcBorders>
            <w:shd w:val="clear" w:color="auto" w:fill="auto"/>
            <w:noWrap/>
            <w:vAlign w:val="center"/>
            <w:hideMark/>
          </w:tcPr>
          <w:p w14:paraId="17250600"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0263DE1C"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3.20%</w:t>
            </w:r>
          </w:p>
        </w:tc>
        <w:tc>
          <w:tcPr>
            <w:tcW w:w="1381" w:type="dxa"/>
            <w:tcBorders>
              <w:top w:val="nil"/>
              <w:left w:val="nil"/>
              <w:bottom w:val="single" w:sz="8" w:space="0" w:color="auto"/>
              <w:right w:val="single" w:sz="8" w:space="0" w:color="auto"/>
            </w:tcBorders>
            <w:shd w:val="clear" w:color="auto" w:fill="auto"/>
            <w:noWrap/>
            <w:vAlign w:val="center"/>
            <w:hideMark/>
          </w:tcPr>
          <w:p w14:paraId="4C4C7CD0"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r>
      <w:tr w:rsidR="00DF72B5" w:rsidRPr="00DF72B5" w14:paraId="68D25986"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656BF0D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Construction* Sector</w:t>
            </w:r>
          </w:p>
        </w:tc>
        <w:tc>
          <w:tcPr>
            <w:tcW w:w="3075" w:type="dxa"/>
            <w:tcBorders>
              <w:top w:val="nil"/>
              <w:left w:val="nil"/>
              <w:bottom w:val="single" w:sz="8" w:space="0" w:color="auto"/>
              <w:right w:val="single" w:sz="8" w:space="0" w:color="auto"/>
            </w:tcBorders>
            <w:shd w:val="clear" w:color="auto" w:fill="auto"/>
            <w:noWrap/>
            <w:vAlign w:val="center"/>
            <w:hideMark/>
          </w:tcPr>
          <w:p w14:paraId="790415FD"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09" w:type="dxa"/>
            <w:tcBorders>
              <w:top w:val="nil"/>
              <w:left w:val="nil"/>
              <w:bottom w:val="single" w:sz="8" w:space="0" w:color="auto"/>
              <w:right w:val="single" w:sz="8" w:space="0" w:color="auto"/>
            </w:tcBorders>
            <w:shd w:val="clear" w:color="auto" w:fill="auto"/>
            <w:noWrap/>
            <w:vAlign w:val="center"/>
            <w:hideMark/>
          </w:tcPr>
          <w:p w14:paraId="2CCC8498"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3D07947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6.40%</w:t>
            </w:r>
          </w:p>
        </w:tc>
        <w:tc>
          <w:tcPr>
            <w:tcW w:w="1381" w:type="dxa"/>
            <w:tcBorders>
              <w:top w:val="nil"/>
              <w:left w:val="nil"/>
              <w:bottom w:val="single" w:sz="8" w:space="0" w:color="auto"/>
              <w:right w:val="single" w:sz="8" w:space="0" w:color="auto"/>
            </w:tcBorders>
            <w:shd w:val="clear" w:color="auto" w:fill="auto"/>
            <w:noWrap/>
            <w:vAlign w:val="center"/>
            <w:hideMark/>
          </w:tcPr>
          <w:p w14:paraId="66D7332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22.00%</w:t>
            </w:r>
          </w:p>
        </w:tc>
      </w:tr>
      <w:tr w:rsidR="00DF72B5" w:rsidRPr="00DF72B5" w14:paraId="15E3FC7A"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68C15B45"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Renewable Sector</w:t>
            </w:r>
          </w:p>
        </w:tc>
        <w:tc>
          <w:tcPr>
            <w:tcW w:w="3075" w:type="dxa"/>
            <w:tcBorders>
              <w:top w:val="nil"/>
              <w:left w:val="nil"/>
              <w:bottom w:val="single" w:sz="8" w:space="0" w:color="auto"/>
              <w:right w:val="single" w:sz="8" w:space="0" w:color="auto"/>
            </w:tcBorders>
            <w:shd w:val="clear" w:color="auto" w:fill="auto"/>
            <w:noWrap/>
            <w:vAlign w:val="center"/>
            <w:hideMark/>
          </w:tcPr>
          <w:p w14:paraId="5CD74DF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09" w:type="dxa"/>
            <w:tcBorders>
              <w:top w:val="nil"/>
              <w:left w:val="nil"/>
              <w:bottom w:val="single" w:sz="8" w:space="0" w:color="auto"/>
              <w:right w:val="single" w:sz="8" w:space="0" w:color="auto"/>
            </w:tcBorders>
            <w:shd w:val="clear" w:color="auto" w:fill="auto"/>
            <w:noWrap/>
            <w:vAlign w:val="center"/>
            <w:hideMark/>
          </w:tcPr>
          <w:p w14:paraId="4AD7E0A4"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56D1C579"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c>
          <w:tcPr>
            <w:tcW w:w="1381" w:type="dxa"/>
            <w:tcBorders>
              <w:top w:val="nil"/>
              <w:left w:val="nil"/>
              <w:bottom w:val="single" w:sz="8" w:space="0" w:color="auto"/>
              <w:right w:val="single" w:sz="8" w:space="0" w:color="auto"/>
            </w:tcBorders>
            <w:shd w:val="clear" w:color="auto" w:fill="auto"/>
            <w:noWrap/>
            <w:vAlign w:val="center"/>
            <w:hideMark/>
          </w:tcPr>
          <w:p w14:paraId="4891A140"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30.00%</w:t>
            </w:r>
          </w:p>
        </w:tc>
      </w:tr>
      <w:tr w:rsidR="00DF72B5" w:rsidRPr="00DF72B5" w14:paraId="560B1625"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6659A132"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Marine Components</w:t>
            </w:r>
          </w:p>
        </w:tc>
        <w:tc>
          <w:tcPr>
            <w:tcW w:w="3075" w:type="dxa"/>
            <w:tcBorders>
              <w:top w:val="nil"/>
              <w:left w:val="nil"/>
              <w:bottom w:val="single" w:sz="8" w:space="0" w:color="auto"/>
              <w:right w:val="single" w:sz="8" w:space="0" w:color="auto"/>
            </w:tcBorders>
            <w:shd w:val="clear" w:color="auto" w:fill="auto"/>
            <w:noWrap/>
            <w:vAlign w:val="center"/>
            <w:hideMark/>
          </w:tcPr>
          <w:p w14:paraId="1789E2F1"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209" w:type="dxa"/>
            <w:tcBorders>
              <w:top w:val="nil"/>
              <w:left w:val="nil"/>
              <w:bottom w:val="single" w:sz="8" w:space="0" w:color="auto"/>
              <w:right w:val="single" w:sz="8" w:space="0" w:color="auto"/>
            </w:tcBorders>
            <w:shd w:val="clear" w:color="auto" w:fill="auto"/>
            <w:noWrap/>
            <w:vAlign w:val="center"/>
            <w:hideMark/>
          </w:tcPr>
          <w:p w14:paraId="1FD400FC"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23367753"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7.03%</w:t>
            </w:r>
          </w:p>
        </w:tc>
        <w:tc>
          <w:tcPr>
            <w:tcW w:w="1381" w:type="dxa"/>
            <w:tcBorders>
              <w:top w:val="nil"/>
              <w:left w:val="nil"/>
              <w:bottom w:val="single" w:sz="8" w:space="0" w:color="auto"/>
              <w:right w:val="single" w:sz="8" w:space="0" w:color="auto"/>
            </w:tcBorders>
            <w:shd w:val="clear" w:color="auto" w:fill="auto"/>
            <w:noWrap/>
            <w:vAlign w:val="center"/>
            <w:hideMark/>
          </w:tcPr>
          <w:p w14:paraId="7B8C725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28.00%</w:t>
            </w:r>
          </w:p>
        </w:tc>
      </w:tr>
      <w:tr w:rsidR="00DF72B5" w:rsidRPr="00DF72B5" w14:paraId="0B1C659A"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025D7F9B"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Market Growth in Historical Period (2015-2020)</w:t>
            </w:r>
          </w:p>
        </w:tc>
        <w:tc>
          <w:tcPr>
            <w:tcW w:w="3075" w:type="dxa"/>
            <w:tcBorders>
              <w:top w:val="nil"/>
              <w:left w:val="nil"/>
              <w:bottom w:val="single" w:sz="8" w:space="0" w:color="auto"/>
              <w:right w:val="single" w:sz="8" w:space="0" w:color="000000"/>
            </w:tcBorders>
            <w:shd w:val="clear" w:color="auto" w:fill="auto"/>
            <w:noWrap/>
            <w:vAlign w:val="center"/>
            <w:hideMark/>
          </w:tcPr>
          <w:p w14:paraId="57F521F1"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209" w:type="dxa"/>
            <w:tcBorders>
              <w:top w:val="nil"/>
              <w:left w:val="nil"/>
              <w:bottom w:val="single" w:sz="8" w:space="0" w:color="auto"/>
              <w:right w:val="single" w:sz="8" w:space="0" w:color="auto"/>
            </w:tcBorders>
            <w:shd w:val="clear" w:color="auto" w:fill="auto"/>
            <w:noWrap/>
            <w:vAlign w:val="center"/>
            <w:hideMark/>
          </w:tcPr>
          <w:p w14:paraId="72240313"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Historical</w:t>
            </w:r>
          </w:p>
        </w:tc>
        <w:tc>
          <w:tcPr>
            <w:tcW w:w="1002" w:type="dxa"/>
            <w:tcBorders>
              <w:top w:val="nil"/>
              <w:left w:val="nil"/>
              <w:bottom w:val="single" w:sz="8" w:space="0" w:color="auto"/>
              <w:right w:val="single" w:sz="8" w:space="0" w:color="auto"/>
            </w:tcBorders>
            <w:shd w:val="clear" w:color="auto" w:fill="auto"/>
            <w:noWrap/>
            <w:vAlign w:val="center"/>
            <w:hideMark/>
          </w:tcPr>
          <w:p w14:paraId="6A96EFA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1.40%</w:t>
            </w:r>
          </w:p>
        </w:tc>
        <w:tc>
          <w:tcPr>
            <w:tcW w:w="1381" w:type="dxa"/>
            <w:tcBorders>
              <w:top w:val="nil"/>
              <w:left w:val="nil"/>
              <w:bottom w:val="single" w:sz="8" w:space="0" w:color="auto"/>
              <w:right w:val="single" w:sz="8" w:space="0" w:color="auto"/>
            </w:tcBorders>
            <w:shd w:val="clear" w:color="auto" w:fill="auto"/>
            <w:noWrap/>
            <w:vAlign w:val="center"/>
            <w:hideMark/>
          </w:tcPr>
          <w:p w14:paraId="3B74CE5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r>
      <w:tr w:rsidR="00DF72B5" w:rsidRPr="00DF72B5" w14:paraId="450157EE"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5B728CCD"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 (2021-2030)</w:t>
            </w:r>
          </w:p>
        </w:tc>
        <w:tc>
          <w:tcPr>
            <w:tcW w:w="6667" w:type="dxa"/>
            <w:gridSpan w:val="4"/>
            <w:tcBorders>
              <w:top w:val="single" w:sz="8" w:space="0" w:color="auto"/>
              <w:left w:val="nil"/>
              <w:bottom w:val="nil"/>
              <w:right w:val="nil"/>
            </w:tcBorders>
            <w:shd w:val="clear" w:color="000000" w:fill="333F4F"/>
            <w:noWrap/>
            <w:vAlign w:val="center"/>
            <w:hideMark/>
          </w:tcPr>
          <w:p w14:paraId="549075BB"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5.30%</w:t>
            </w:r>
          </w:p>
        </w:tc>
      </w:tr>
    </w:tbl>
    <w:p w14:paraId="0634CFFD" w14:textId="77777777" w:rsidR="00DF72B5" w:rsidRPr="00DF72B5" w:rsidRDefault="00DF72B5" w:rsidP="00DF72B5">
      <w:pPr>
        <w:spacing w:after="0" w:line="240" w:lineRule="auto"/>
        <w:jc w:val="both"/>
        <w:rPr>
          <w:rFonts w:ascii="Calibri" w:eastAsia="Times New Roman" w:hAnsi="Calibri" w:cs="Calibri"/>
          <w:color w:val="000000"/>
          <w:lang w:eastAsia="en-IN"/>
        </w:rPr>
      </w:pPr>
      <w:r w:rsidRPr="00DF72B5">
        <w:rPr>
          <w:rFonts w:ascii="Calibri" w:eastAsia="Times New Roman" w:hAnsi="Calibri" w:cs="Calibri"/>
          <w:color w:val="000000"/>
          <w:lang w:eastAsia="en-IN"/>
        </w:rPr>
        <w:t xml:space="preserve">*Mainly the Pipes &amp; Tanks going in Industrial and manufacturing sector. </w:t>
      </w:r>
    </w:p>
    <w:p w14:paraId="0E56C5E5" w14:textId="7D26D909" w:rsidR="00C22CE3" w:rsidRPr="00C22CE3" w:rsidRDefault="00C22CE3" w:rsidP="00C22CE3">
      <w:pPr>
        <w:spacing w:line="360" w:lineRule="auto"/>
        <w:jc w:val="both"/>
        <w:rPr>
          <w:rFonts w:ascii="Arial" w:hAnsi="Arial" w:cs="Arial"/>
        </w:rPr>
      </w:pPr>
      <w:r w:rsidRPr="001543F7">
        <w:rPr>
          <w:rFonts w:ascii="Arial" w:hAnsi="Arial" w:cs="Arial"/>
          <w:b/>
          <w:bCs/>
          <w:noProof/>
          <w:sz w:val="24"/>
          <w:szCs w:val="24"/>
        </w:rPr>
        <mc:AlternateContent>
          <mc:Choice Requires="wps">
            <w:drawing>
              <wp:anchor distT="45720" distB="45720" distL="114300" distR="114300" simplePos="0" relativeHeight="252914688" behindDoc="0" locked="0" layoutInCell="1" allowOverlap="1" wp14:anchorId="2FD85678" wp14:editId="15C60E6A">
                <wp:simplePos x="0" y="0"/>
                <wp:positionH relativeFrom="margin">
                  <wp:align>left</wp:align>
                </wp:positionH>
                <wp:positionV relativeFrom="paragraph">
                  <wp:posOffset>397850</wp:posOffset>
                </wp:positionV>
                <wp:extent cx="6560185" cy="1404620"/>
                <wp:effectExtent l="0" t="0" r="12065" b="19050"/>
                <wp:wrapSquare wrapText="bothSides"/>
                <wp:docPr id="2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85" cy="1404620"/>
                        </a:xfrm>
                        <a:prstGeom prst="rect">
                          <a:avLst/>
                        </a:prstGeom>
                        <a:solidFill>
                          <a:schemeClr val="accent5">
                            <a:lumMod val="50000"/>
                          </a:schemeClr>
                        </a:solidFill>
                        <a:ln w="9525">
                          <a:solidFill>
                            <a:srgbClr val="000000"/>
                          </a:solidFill>
                          <a:miter lim="800000"/>
                          <a:headEnd/>
                          <a:tailEnd/>
                        </a:ln>
                      </wps:spPr>
                      <wps:txbx>
                        <w:txbxContent>
                          <w:p w14:paraId="0C20CE99" w14:textId="77777777" w:rsidR="00C22CE3" w:rsidRPr="001543F7" w:rsidRDefault="00C22CE3" w:rsidP="00C22CE3">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FD85678" id="_x0000_s1101" type="#_x0000_t202" style="position:absolute;left:0;text-align:left;margin-left:0;margin-top:31.35pt;width:516.55pt;height:110.6pt;z-index:252914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" fillcolor="#1f4d78 [1608]">
                <v:textbox style="mso-fit-shape-to-text:t">
                  <w:txbxContent>
                    <w:p w14:paraId="0C20CE99" w14:textId="77777777" w:rsidR="00C22CE3" w:rsidRPr="001543F7" w:rsidRDefault="00C22CE3" w:rsidP="00C22CE3">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66E4D28C" w14:textId="77777777" w:rsidR="00C22CE3" w:rsidRDefault="00C22CE3" w:rsidP="00555BDB">
      <w:pPr>
        <w:spacing w:line="360" w:lineRule="auto"/>
        <w:textAlignment w:val="baseline"/>
        <w:rPr>
          <w:rFonts w:ascii="Arial" w:hAnsi="Arial" w:cs="Arial"/>
          <w:b/>
          <w:bCs/>
          <w:sz w:val="24"/>
          <w:szCs w:val="24"/>
        </w:rPr>
      </w:pPr>
    </w:p>
    <w:p w14:paraId="6FA3341A" w14:textId="1B6669A3"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3.2.4.2. Operating Efficiency</w:t>
      </w:r>
    </w:p>
    <w:p w14:paraId="772067F4" w14:textId="68A8BDBA" w:rsidR="002679BF" w:rsidRPr="00672393" w:rsidRDefault="008D1421" w:rsidP="00672393">
      <w:pPr>
        <w:spacing w:line="360" w:lineRule="auto"/>
        <w:textAlignment w:val="baseline"/>
        <w:rPr>
          <w:color w:val="000000" w:themeColor="text1"/>
        </w:rPr>
      </w:pPr>
      <w:r w:rsidRPr="002B5730">
        <w:rPr>
          <w:noProof/>
          <w:color w:val="000000" w:themeColor="text1"/>
        </w:rPr>
        <mc:AlternateContent>
          <mc:Choice Requires="wps">
            <w:drawing>
              <wp:anchor distT="0" distB="0" distL="114300" distR="114300" simplePos="0" relativeHeight="252112896" behindDoc="0" locked="0" layoutInCell="1" allowOverlap="1" wp14:anchorId="27D9FAA9" wp14:editId="03DE703A">
                <wp:simplePos x="0" y="0"/>
                <wp:positionH relativeFrom="column">
                  <wp:posOffset>3781425</wp:posOffset>
                </wp:positionH>
                <wp:positionV relativeFrom="paragraph">
                  <wp:posOffset>2256197</wp:posOffset>
                </wp:positionV>
                <wp:extent cx="2588458" cy="200055"/>
                <wp:effectExtent l="0" t="0" r="0" b="0"/>
                <wp:wrapNone/>
                <wp:docPr id="171"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1F077394"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27D9FAA9" id="_x0000_s1102" type="#_x0000_t202" style="position:absolute;margin-left:297.75pt;margin-top:177.65pt;width:203.8pt;height:15.7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" filled="f" stroked="f">
                <v:textbox style="mso-fit-shape-to-text:t">
                  <w:txbxContent>
                    <w:p w14:paraId="1F077394"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555BDB" w:rsidRPr="0061645E">
        <w:rPr>
          <w:rFonts w:ascii="Arial" w:hAnsi="Arial" w:cs="Arial"/>
          <w:b/>
          <w:bCs/>
          <w:sz w:val="24"/>
          <w:szCs w:val="24"/>
        </w:rPr>
        <w:t>North America Vinyl Ester Resin Operating Efficiency (Percentage), 2015-2030F</w:t>
      </w:r>
      <w:r w:rsidR="002A5D60" w:rsidRPr="002B5730">
        <w:rPr>
          <w:noProof/>
          <w:color w:val="000000" w:themeColor="text1"/>
        </w:rPr>
        <w:drawing>
          <wp:inline distT="0" distB="0" distL="0" distR="0" wp14:anchorId="58CC8384" wp14:editId="0DBBF0EA">
            <wp:extent cx="6477000" cy="2257425"/>
            <wp:effectExtent l="0" t="0" r="0" b="0"/>
            <wp:docPr id="31" name="Chart 31">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6F3FD80" w14:textId="77777777" w:rsidR="00143C36" w:rsidRDefault="00143C36" w:rsidP="00143C36">
      <w:pPr>
        <w:spacing w:line="360" w:lineRule="auto"/>
        <w:jc w:val="both"/>
        <w:rPr>
          <w:rFonts w:ascii="Arial" w:hAnsi="Arial" w:cs="Arial"/>
          <w:color w:val="000000" w:themeColor="text1"/>
          <w:sz w:val="24"/>
          <w:szCs w:val="24"/>
        </w:rPr>
      </w:pPr>
    </w:p>
    <w:p w14:paraId="0287C09A" w14:textId="6F883206"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Majority of the vinyl ester resin producers operate at 84-86% utilization rate. The operating rates declined to 80% in 2020 owing to limited demand and operational constraints due the outbreak of COVID19 pandemic.</w:t>
      </w:r>
    </w:p>
    <w:p w14:paraId="79B2FF65" w14:textId="2CF4760A" w:rsidR="00143C36" w:rsidRDefault="00143C36" w:rsidP="00143C36">
      <w:pPr>
        <w:spacing w:line="360" w:lineRule="auto"/>
        <w:rPr>
          <w:rFonts w:ascii="Arial" w:hAnsi="Arial" w:cs="Arial"/>
          <w:b/>
          <w:bCs/>
          <w:sz w:val="24"/>
          <w:szCs w:val="24"/>
        </w:rPr>
      </w:pPr>
      <w:r w:rsidRPr="00672393">
        <w:rPr>
          <w:rFonts w:ascii="Arial" w:hAnsi="Arial" w:cs="Arial"/>
          <w:color w:val="000000" w:themeColor="text1"/>
          <w:sz w:val="24"/>
          <w:szCs w:val="24"/>
        </w:rPr>
        <w:t>With recovering operational activities in 2021 in North America, the companies have regained pace of operating at 86% rate which is expected to further rise to almost 89% in 2030 with rise in epoxy resin demand in the end-user industries.</w:t>
      </w:r>
    </w:p>
    <w:p w14:paraId="615E673E" w14:textId="77777777" w:rsidR="00143C36" w:rsidRDefault="00143C36" w:rsidP="0061645E">
      <w:pPr>
        <w:spacing w:line="360" w:lineRule="auto"/>
        <w:rPr>
          <w:rFonts w:ascii="Arial" w:hAnsi="Arial" w:cs="Arial"/>
          <w:b/>
          <w:bCs/>
          <w:sz w:val="24"/>
          <w:szCs w:val="24"/>
        </w:rPr>
      </w:pPr>
    </w:p>
    <w:p w14:paraId="14D4B3AE" w14:textId="6950F1F0" w:rsidR="00555BDB"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3.2.4.3. Demand By Application</w:t>
      </w:r>
    </w:p>
    <w:p w14:paraId="756A42A9" w14:textId="0A0819C1" w:rsidR="00F112AA"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North America Vinyl Ester Resin Demand, By Application,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7FCA1370" w14:textId="410C12EB" w:rsidR="00E544BF" w:rsidRDefault="009006A2" w:rsidP="006721C8">
      <w:pPr>
        <w:spacing w:line="360" w:lineRule="auto"/>
        <w:jc w:val="both"/>
        <w:rPr>
          <w:rFonts w:ascii="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018688" behindDoc="0" locked="0" layoutInCell="1" allowOverlap="1" wp14:anchorId="5C79D0F8" wp14:editId="49CA2840">
                <wp:simplePos x="0" y="0"/>
                <wp:positionH relativeFrom="margin">
                  <wp:posOffset>2905125</wp:posOffset>
                </wp:positionH>
                <wp:positionV relativeFrom="paragraph">
                  <wp:posOffset>2594610</wp:posOffset>
                </wp:positionV>
                <wp:extent cx="3259455" cy="409575"/>
                <wp:effectExtent l="0" t="0" r="0" b="0"/>
                <wp:wrapNone/>
                <wp:docPr id="249" name="TextBox 4"/>
                <wp:cNvGraphicFramePr/>
                <a:graphic xmlns:a="http://schemas.openxmlformats.org/drawingml/2006/main">
                  <a:graphicData uri="http://schemas.microsoft.com/office/word/2010/wordprocessingShape">
                    <wps:wsp>
                      <wps:cNvSpPr txBox="1"/>
                      <wps:spPr>
                        <a:xfrm>
                          <a:off x="0" y="0"/>
                          <a:ext cx="3259455" cy="409575"/>
                        </a:xfrm>
                        <a:prstGeom prst="rect">
                          <a:avLst/>
                        </a:prstGeom>
                        <a:noFill/>
                      </wps:spPr>
                      <wps:txbx>
                        <w:txbxContent>
                          <w:p w14:paraId="44B0ED40"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528A99D3"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79D0F8" id="_x0000_s1103" type="#_x0000_t202" style="position:absolute;left:0;text-align:left;margin-left:228.75pt;margin-top:204.3pt;width:256.65pt;height:32.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" filled="f" stroked="f">
                <v:textbox>
                  <w:txbxContent>
                    <w:p w14:paraId="44B0ED40"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528A99D3"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69198A" w:rsidRPr="002B5730">
        <w:rPr>
          <w:noProof/>
          <w:color w:val="000000" w:themeColor="text1"/>
        </w:rPr>
        <w:drawing>
          <wp:inline distT="0" distB="0" distL="0" distR="0" wp14:anchorId="0C1B9794" wp14:editId="4985C2B4">
            <wp:extent cx="6419850" cy="2921330"/>
            <wp:effectExtent l="0" t="0" r="0" b="0"/>
            <wp:docPr id="39" name="Chart 39">
              <a:extLst xmlns:a="http://schemas.openxmlformats.org/drawingml/2006/main">
                <a:ext uri="{FF2B5EF4-FFF2-40B4-BE49-F238E27FC236}">
                  <a16:creationId xmlns:a16="http://schemas.microsoft.com/office/drawing/2014/main" id="{98957A00-1C1A-4E47-A034-0AD2D8408E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tbl>
      <w:tblPr>
        <w:tblW w:w="10118" w:type="dxa"/>
        <w:tblLook w:val="04A0" w:firstRow="1" w:lastRow="0" w:firstColumn="1" w:lastColumn="0" w:noHBand="0" w:noVBand="1"/>
      </w:tblPr>
      <w:tblGrid>
        <w:gridCol w:w="2167"/>
        <w:gridCol w:w="1678"/>
        <w:gridCol w:w="782"/>
        <w:gridCol w:w="782"/>
        <w:gridCol w:w="782"/>
        <w:gridCol w:w="782"/>
        <w:gridCol w:w="782"/>
        <w:gridCol w:w="795"/>
        <w:gridCol w:w="784"/>
        <w:gridCol w:w="784"/>
      </w:tblGrid>
      <w:tr w:rsidR="002679BF" w:rsidRPr="002679BF" w14:paraId="4D02B099" w14:textId="77777777" w:rsidTr="00672393">
        <w:trPr>
          <w:trHeight w:val="345"/>
        </w:trPr>
        <w:tc>
          <w:tcPr>
            <w:tcW w:w="2167"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3E201EB8"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 xml:space="preserve">Demand by Application </w:t>
            </w:r>
          </w:p>
        </w:tc>
        <w:tc>
          <w:tcPr>
            <w:tcW w:w="1678" w:type="dxa"/>
            <w:tcBorders>
              <w:top w:val="single" w:sz="8" w:space="0" w:color="auto"/>
              <w:left w:val="nil"/>
              <w:bottom w:val="single" w:sz="8" w:space="0" w:color="auto"/>
              <w:right w:val="single" w:sz="8" w:space="0" w:color="auto"/>
            </w:tcBorders>
            <w:shd w:val="clear" w:color="000000" w:fill="C00000"/>
            <w:noWrap/>
            <w:vAlign w:val="center"/>
            <w:hideMark/>
          </w:tcPr>
          <w:p w14:paraId="714756E0"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2015</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58DCCE01"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2016</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29D7D54E"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2017</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581EDC1D"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2018</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32EF2904"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2019</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1C05482F"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2020</w:t>
            </w:r>
          </w:p>
        </w:tc>
        <w:tc>
          <w:tcPr>
            <w:tcW w:w="795" w:type="dxa"/>
            <w:tcBorders>
              <w:top w:val="single" w:sz="8" w:space="0" w:color="auto"/>
              <w:left w:val="nil"/>
              <w:bottom w:val="single" w:sz="8" w:space="0" w:color="auto"/>
              <w:right w:val="single" w:sz="8" w:space="0" w:color="auto"/>
            </w:tcBorders>
            <w:shd w:val="clear" w:color="000000" w:fill="C00000"/>
            <w:noWrap/>
            <w:vAlign w:val="center"/>
            <w:hideMark/>
          </w:tcPr>
          <w:p w14:paraId="11AF02BA"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2021E</w:t>
            </w:r>
          </w:p>
        </w:tc>
        <w:tc>
          <w:tcPr>
            <w:tcW w:w="784" w:type="dxa"/>
            <w:tcBorders>
              <w:top w:val="single" w:sz="8" w:space="0" w:color="auto"/>
              <w:left w:val="nil"/>
              <w:bottom w:val="single" w:sz="8" w:space="0" w:color="auto"/>
              <w:right w:val="single" w:sz="8" w:space="0" w:color="auto"/>
            </w:tcBorders>
            <w:shd w:val="clear" w:color="000000" w:fill="C00000"/>
            <w:noWrap/>
            <w:vAlign w:val="center"/>
            <w:hideMark/>
          </w:tcPr>
          <w:p w14:paraId="02085046"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2025F</w:t>
            </w:r>
          </w:p>
        </w:tc>
        <w:tc>
          <w:tcPr>
            <w:tcW w:w="784" w:type="dxa"/>
            <w:tcBorders>
              <w:top w:val="single" w:sz="8" w:space="0" w:color="auto"/>
              <w:left w:val="nil"/>
              <w:bottom w:val="single" w:sz="8" w:space="0" w:color="auto"/>
              <w:right w:val="single" w:sz="8" w:space="0" w:color="auto"/>
            </w:tcBorders>
            <w:shd w:val="clear" w:color="000000" w:fill="C00000"/>
            <w:noWrap/>
            <w:vAlign w:val="center"/>
            <w:hideMark/>
          </w:tcPr>
          <w:p w14:paraId="13FC3179"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2030F</w:t>
            </w:r>
          </w:p>
        </w:tc>
      </w:tr>
      <w:tr w:rsidR="002679BF" w:rsidRPr="002679BF" w14:paraId="72FAB44A"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7B3DAC8E"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Pipes &amp; Tanks</w:t>
            </w:r>
          </w:p>
        </w:tc>
        <w:tc>
          <w:tcPr>
            <w:tcW w:w="1678" w:type="dxa"/>
            <w:tcBorders>
              <w:top w:val="nil"/>
              <w:left w:val="nil"/>
              <w:bottom w:val="single" w:sz="8" w:space="0" w:color="auto"/>
              <w:right w:val="single" w:sz="8" w:space="0" w:color="auto"/>
            </w:tcBorders>
            <w:shd w:val="clear" w:color="000000" w:fill="FFFFFF"/>
            <w:noWrap/>
            <w:vAlign w:val="center"/>
            <w:hideMark/>
          </w:tcPr>
          <w:p w14:paraId="0811AEA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91</w:t>
            </w:r>
          </w:p>
        </w:tc>
        <w:tc>
          <w:tcPr>
            <w:tcW w:w="782" w:type="dxa"/>
            <w:tcBorders>
              <w:top w:val="nil"/>
              <w:left w:val="nil"/>
              <w:bottom w:val="single" w:sz="8" w:space="0" w:color="auto"/>
              <w:right w:val="single" w:sz="8" w:space="0" w:color="auto"/>
            </w:tcBorders>
            <w:shd w:val="clear" w:color="000000" w:fill="FFFFFF"/>
            <w:noWrap/>
            <w:vAlign w:val="center"/>
            <w:hideMark/>
          </w:tcPr>
          <w:p w14:paraId="2966529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93</w:t>
            </w:r>
          </w:p>
        </w:tc>
        <w:tc>
          <w:tcPr>
            <w:tcW w:w="782" w:type="dxa"/>
            <w:tcBorders>
              <w:top w:val="nil"/>
              <w:left w:val="nil"/>
              <w:bottom w:val="single" w:sz="8" w:space="0" w:color="auto"/>
              <w:right w:val="single" w:sz="8" w:space="0" w:color="auto"/>
            </w:tcBorders>
            <w:shd w:val="clear" w:color="000000" w:fill="FFFFFF"/>
            <w:noWrap/>
            <w:vAlign w:val="center"/>
            <w:hideMark/>
          </w:tcPr>
          <w:p w14:paraId="557BA32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96</w:t>
            </w:r>
          </w:p>
        </w:tc>
        <w:tc>
          <w:tcPr>
            <w:tcW w:w="782" w:type="dxa"/>
            <w:tcBorders>
              <w:top w:val="nil"/>
              <w:left w:val="nil"/>
              <w:bottom w:val="single" w:sz="8" w:space="0" w:color="auto"/>
              <w:right w:val="single" w:sz="8" w:space="0" w:color="auto"/>
            </w:tcBorders>
            <w:shd w:val="clear" w:color="000000" w:fill="FFFFFF"/>
            <w:noWrap/>
            <w:vAlign w:val="center"/>
            <w:hideMark/>
          </w:tcPr>
          <w:p w14:paraId="032FEF4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101</w:t>
            </w:r>
          </w:p>
        </w:tc>
        <w:tc>
          <w:tcPr>
            <w:tcW w:w="782" w:type="dxa"/>
            <w:tcBorders>
              <w:top w:val="nil"/>
              <w:left w:val="nil"/>
              <w:bottom w:val="single" w:sz="8" w:space="0" w:color="auto"/>
              <w:right w:val="single" w:sz="8" w:space="0" w:color="auto"/>
            </w:tcBorders>
            <w:shd w:val="clear" w:color="000000" w:fill="FFFFFF"/>
            <w:noWrap/>
            <w:vAlign w:val="center"/>
            <w:hideMark/>
          </w:tcPr>
          <w:p w14:paraId="60FA7EC2"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104</w:t>
            </w:r>
          </w:p>
        </w:tc>
        <w:tc>
          <w:tcPr>
            <w:tcW w:w="782" w:type="dxa"/>
            <w:tcBorders>
              <w:top w:val="nil"/>
              <w:left w:val="nil"/>
              <w:bottom w:val="single" w:sz="8" w:space="0" w:color="auto"/>
              <w:right w:val="single" w:sz="8" w:space="0" w:color="auto"/>
            </w:tcBorders>
            <w:shd w:val="clear" w:color="000000" w:fill="FFFFFF"/>
            <w:noWrap/>
            <w:vAlign w:val="center"/>
            <w:hideMark/>
          </w:tcPr>
          <w:p w14:paraId="04DDB2C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97</w:t>
            </w:r>
          </w:p>
        </w:tc>
        <w:tc>
          <w:tcPr>
            <w:tcW w:w="795" w:type="dxa"/>
            <w:tcBorders>
              <w:top w:val="nil"/>
              <w:left w:val="nil"/>
              <w:bottom w:val="single" w:sz="8" w:space="0" w:color="auto"/>
              <w:right w:val="single" w:sz="8" w:space="0" w:color="auto"/>
            </w:tcBorders>
            <w:shd w:val="clear" w:color="000000" w:fill="FFFFFF"/>
            <w:noWrap/>
            <w:vAlign w:val="center"/>
            <w:hideMark/>
          </w:tcPr>
          <w:p w14:paraId="481FF55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103</w:t>
            </w:r>
          </w:p>
        </w:tc>
        <w:tc>
          <w:tcPr>
            <w:tcW w:w="784" w:type="dxa"/>
            <w:tcBorders>
              <w:top w:val="nil"/>
              <w:left w:val="nil"/>
              <w:bottom w:val="single" w:sz="8" w:space="0" w:color="auto"/>
              <w:right w:val="single" w:sz="8" w:space="0" w:color="auto"/>
            </w:tcBorders>
            <w:shd w:val="clear" w:color="000000" w:fill="FFFFFF"/>
            <w:noWrap/>
            <w:vAlign w:val="center"/>
            <w:hideMark/>
          </w:tcPr>
          <w:p w14:paraId="0D134F1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129</w:t>
            </w:r>
          </w:p>
        </w:tc>
        <w:tc>
          <w:tcPr>
            <w:tcW w:w="784" w:type="dxa"/>
            <w:tcBorders>
              <w:top w:val="nil"/>
              <w:left w:val="nil"/>
              <w:bottom w:val="single" w:sz="8" w:space="0" w:color="auto"/>
              <w:right w:val="single" w:sz="8" w:space="0" w:color="auto"/>
            </w:tcBorders>
            <w:shd w:val="clear" w:color="000000" w:fill="FFFFFF"/>
            <w:noWrap/>
            <w:vAlign w:val="center"/>
            <w:hideMark/>
          </w:tcPr>
          <w:p w14:paraId="38CEDCD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167</w:t>
            </w:r>
          </w:p>
        </w:tc>
      </w:tr>
      <w:tr w:rsidR="002679BF" w:rsidRPr="002679BF" w14:paraId="1A122AEE"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16E35DB7"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Marine Components</w:t>
            </w:r>
          </w:p>
        </w:tc>
        <w:tc>
          <w:tcPr>
            <w:tcW w:w="1678" w:type="dxa"/>
            <w:tcBorders>
              <w:top w:val="nil"/>
              <w:left w:val="nil"/>
              <w:bottom w:val="single" w:sz="8" w:space="0" w:color="auto"/>
              <w:right w:val="single" w:sz="8" w:space="0" w:color="auto"/>
            </w:tcBorders>
            <w:shd w:val="clear" w:color="000000" w:fill="FFFFFF"/>
            <w:noWrap/>
            <w:vAlign w:val="center"/>
            <w:hideMark/>
          </w:tcPr>
          <w:p w14:paraId="2B8EFF7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31</w:t>
            </w:r>
          </w:p>
        </w:tc>
        <w:tc>
          <w:tcPr>
            <w:tcW w:w="782" w:type="dxa"/>
            <w:tcBorders>
              <w:top w:val="nil"/>
              <w:left w:val="nil"/>
              <w:bottom w:val="single" w:sz="8" w:space="0" w:color="auto"/>
              <w:right w:val="single" w:sz="8" w:space="0" w:color="auto"/>
            </w:tcBorders>
            <w:shd w:val="clear" w:color="000000" w:fill="FFFFFF"/>
            <w:noWrap/>
            <w:vAlign w:val="center"/>
            <w:hideMark/>
          </w:tcPr>
          <w:p w14:paraId="27EA29E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32</w:t>
            </w:r>
          </w:p>
        </w:tc>
        <w:tc>
          <w:tcPr>
            <w:tcW w:w="782" w:type="dxa"/>
            <w:tcBorders>
              <w:top w:val="nil"/>
              <w:left w:val="nil"/>
              <w:bottom w:val="single" w:sz="8" w:space="0" w:color="auto"/>
              <w:right w:val="single" w:sz="8" w:space="0" w:color="auto"/>
            </w:tcBorders>
            <w:shd w:val="clear" w:color="000000" w:fill="FFFFFF"/>
            <w:noWrap/>
            <w:vAlign w:val="center"/>
            <w:hideMark/>
          </w:tcPr>
          <w:p w14:paraId="5D556D6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33</w:t>
            </w:r>
          </w:p>
        </w:tc>
        <w:tc>
          <w:tcPr>
            <w:tcW w:w="782" w:type="dxa"/>
            <w:tcBorders>
              <w:top w:val="nil"/>
              <w:left w:val="nil"/>
              <w:bottom w:val="single" w:sz="8" w:space="0" w:color="auto"/>
              <w:right w:val="single" w:sz="8" w:space="0" w:color="auto"/>
            </w:tcBorders>
            <w:shd w:val="clear" w:color="000000" w:fill="FFFFFF"/>
            <w:noWrap/>
            <w:vAlign w:val="center"/>
            <w:hideMark/>
          </w:tcPr>
          <w:p w14:paraId="31542D3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34</w:t>
            </w:r>
          </w:p>
        </w:tc>
        <w:tc>
          <w:tcPr>
            <w:tcW w:w="782" w:type="dxa"/>
            <w:tcBorders>
              <w:top w:val="nil"/>
              <w:left w:val="nil"/>
              <w:bottom w:val="single" w:sz="8" w:space="0" w:color="auto"/>
              <w:right w:val="single" w:sz="8" w:space="0" w:color="auto"/>
            </w:tcBorders>
            <w:shd w:val="clear" w:color="000000" w:fill="FFFFFF"/>
            <w:noWrap/>
            <w:vAlign w:val="center"/>
            <w:hideMark/>
          </w:tcPr>
          <w:p w14:paraId="0557746C"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35</w:t>
            </w:r>
          </w:p>
        </w:tc>
        <w:tc>
          <w:tcPr>
            <w:tcW w:w="782" w:type="dxa"/>
            <w:tcBorders>
              <w:top w:val="nil"/>
              <w:left w:val="nil"/>
              <w:bottom w:val="single" w:sz="8" w:space="0" w:color="auto"/>
              <w:right w:val="single" w:sz="8" w:space="0" w:color="auto"/>
            </w:tcBorders>
            <w:shd w:val="clear" w:color="000000" w:fill="FFFFFF"/>
            <w:noWrap/>
            <w:vAlign w:val="center"/>
            <w:hideMark/>
          </w:tcPr>
          <w:p w14:paraId="0719F3C2"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33</w:t>
            </w:r>
          </w:p>
        </w:tc>
        <w:tc>
          <w:tcPr>
            <w:tcW w:w="795" w:type="dxa"/>
            <w:tcBorders>
              <w:top w:val="nil"/>
              <w:left w:val="nil"/>
              <w:bottom w:val="single" w:sz="8" w:space="0" w:color="auto"/>
              <w:right w:val="single" w:sz="8" w:space="0" w:color="auto"/>
            </w:tcBorders>
            <w:shd w:val="clear" w:color="000000" w:fill="FFFFFF"/>
            <w:noWrap/>
            <w:vAlign w:val="center"/>
            <w:hideMark/>
          </w:tcPr>
          <w:p w14:paraId="09A9068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35</w:t>
            </w:r>
          </w:p>
        </w:tc>
        <w:tc>
          <w:tcPr>
            <w:tcW w:w="784" w:type="dxa"/>
            <w:tcBorders>
              <w:top w:val="nil"/>
              <w:left w:val="nil"/>
              <w:bottom w:val="single" w:sz="8" w:space="0" w:color="auto"/>
              <w:right w:val="single" w:sz="8" w:space="0" w:color="auto"/>
            </w:tcBorders>
            <w:shd w:val="clear" w:color="000000" w:fill="FFFFFF"/>
            <w:noWrap/>
            <w:vAlign w:val="center"/>
            <w:hideMark/>
          </w:tcPr>
          <w:p w14:paraId="346B896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44</w:t>
            </w:r>
          </w:p>
        </w:tc>
        <w:tc>
          <w:tcPr>
            <w:tcW w:w="784" w:type="dxa"/>
            <w:tcBorders>
              <w:top w:val="nil"/>
              <w:left w:val="nil"/>
              <w:bottom w:val="single" w:sz="8" w:space="0" w:color="auto"/>
              <w:right w:val="single" w:sz="8" w:space="0" w:color="auto"/>
            </w:tcBorders>
            <w:shd w:val="clear" w:color="000000" w:fill="FFFFFF"/>
            <w:noWrap/>
            <w:vAlign w:val="center"/>
            <w:hideMark/>
          </w:tcPr>
          <w:p w14:paraId="1C8449DB"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56</w:t>
            </w:r>
          </w:p>
        </w:tc>
      </w:tr>
      <w:tr w:rsidR="002679BF" w:rsidRPr="002679BF" w14:paraId="3EEEC22F"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4605B42B"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Renewables</w:t>
            </w:r>
          </w:p>
        </w:tc>
        <w:tc>
          <w:tcPr>
            <w:tcW w:w="1678" w:type="dxa"/>
            <w:tcBorders>
              <w:top w:val="nil"/>
              <w:left w:val="nil"/>
              <w:bottom w:val="single" w:sz="8" w:space="0" w:color="auto"/>
              <w:right w:val="single" w:sz="8" w:space="0" w:color="auto"/>
            </w:tcBorders>
            <w:shd w:val="clear" w:color="000000" w:fill="FFFFFF"/>
            <w:noWrap/>
            <w:vAlign w:val="center"/>
            <w:hideMark/>
          </w:tcPr>
          <w:p w14:paraId="63DDA8F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w:t>
            </w:r>
          </w:p>
        </w:tc>
        <w:tc>
          <w:tcPr>
            <w:tcW w:w="782" w:type="dxa"/>
            <w:tcBorders>
              <w:top w:val="nil"/>
              <w:left w:val="nil"/>
              <w:bottom w:val="single" w:sz="8" w:space="0" w:color="auto"/>
              <w:right w:val="single" w:sz="8" w:space="0" w:color="auto"/>
            </w:tcBorders>
            <w:shd w:val="clear" w:color="000000" w:fill="FFFFFF"/>
            <w:noWrap/>
            <w:vAlign w:val="center"/>
            <w:hideMark/>
          </w:tcPr>
          <w:p w14:paraId="49A6FEC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w:t>
            </w:r>
          </w:p>
        </w:tc>
        <w:tc>
          <w:tcPr>
            <w:tcW w:w="782" w:type="dxa"/>
            <w:tcBorders>
              <w:top w:val="nil"/>
              <w:left w:val="nil"/>
              <w:bottom w:val="single" w:sz="8" w:space="0" w:color="auto"/>
              <w:right w:val="single" w:sz="8" w:space="0" w:color="auto"/>
            </w:tcBorders>
            <w:shd w:val="clear" w:color="000000" w:fill="FFFFFF"/>
            <w:noWrap/>
            <w:vAlign w:val="center"/>
            <w:hideMark/>
          </w:tcPr>
          <w:p w14:paraId="26897209"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w:t>
            </w:r>
          </w:p>
        </w:tc>
        <w:tc>
          <w:tcPr>
            <w:tcW w:w="782" w:type="dxa"/>
            <w:tcBorders>
              <w:top w:val="nil"/>
              <w:left w:val="nil"/>
              <w:bottom w:val="single" w:sz="8" w:space="0" w:color="auto"/>
              <w:right w:val="single" w:sz="8" w:space="0" w:color="auto"/>
            </w:tcBorders>
            <w:shd w:val="clear" w:color="000000" w:fill="FFFFFF"/>
            <w:noWrap/>
            <w:vAlign w:val="center"/>
            <w:hideMark/>
          </w:tcPr>
          <w:p w14:paraId="01E8974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11</w:t>
            </w:r>
          </w:p>
        </w:tc>
        <w:tc>
          <w:tcPr>
            <w:tcW w:w="782" w:type="dxa"/>
            <w:tcBorders>
              <w:top w:val="nil"/>
              <w:left w:val="nil"/>
              <w:bottom w:val="single" w:sz="8" w:space="0" w:color="auto"/>
              <w:right w:val="single" w:sz="8" w:space="0" w:color="auto"/>
            </w:tcBorders>
            <w:shd w:val="clear" w:color="000000" w:fill="FFFFFF"/>
            <w:noWrap/>
            <w:vAlign w:val="center"/>
            <w:hideMark/>
          </w:tcPr>
          <w:p w14:paraId="52FFD6E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11</w:t>
            </w:r>
          </w:p>
        </w:tc>
        <w:tc>
          <w:tcPr>
            <w:tcW w:w="782" w:type="dxa"/>
            <w:tcBorders>
              <w:top w:val="nil"/>
              <w:left w:val="nil"/>
              <w:bottom w:val="single" w:sz="8" w:space="0" w:color="auto"/>
              <w:right w:val="single" w:sz="8" w:space="0" w:color="auto"/>
            </w:tcBorders>
            <w:shd w:val="clear" w:color="000000" w:fill="FFFFFF"/>
            <w:noWrap/>
            <w:vAlign w:val="center"/>
            <w:hideMark/>
          </w:tcPr>
          <w:p w14:paraId="3BE5506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w:t>
            </w:r>
          </w:p>
        </w:tc>
        <w:tc>
          <w:tcPr>
            <w:tcW w:w="795" w:type="dxa"/>
            <w:tcBorders>
              <w:top w:val="nil"/>
              <w:left w:val="nil"/>
              <w:bottom w:val="single" w:sz="8" w:space="0" w:color="auto"/>
              <w:right w:val="single" w:sz="8" w:space="0" w:color="auto"/>
            </w:tcBorders>
            <w:shd w:val="clear" w:color="000000" w:fill="FFFFFF"/>
            <w:noWrap/>
            <w:vAlign w:val="center"/>
            <w:hideMark/>
          </w:tcPr>
          <w:p w14:paraId="6749D45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11</w:t>
            </w:r>
          </w:p>
        </w:tc>
        <w:tc>
          <w:tcPr>
            <w:tcW w:w="784" w:type="dxa"/>
            <w:tcBorders>
              <w:top w:val="nil"/>
              <w:left w:val="nil"/>
              <w:bottom w:val="single" w:sz="8" w:space="0" w:color="auto"/>
              <w:right w:val="single" w:sz="8" w:space="0" w:color="auto"/>
            </w:tcBorders>
            <w:shd w:val="clear" w:color="000000" w:fill="FFFFFF"/>
            <w:noWrap/>
            <w:vAlign w:val="center"/>
            <w:hideMark/>
          </w:tcPr>
          <w:p w14:paraId="1663B01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14</w:t>
            </w:r>
          </w:p>
        </w:tc>
        <w:tc>
          <w:tcPr>
            <w:tcW w:w="784" w:type="dxa"/>
            <w:tcBorders>
              <w:top w:val="nil"/>
              <w:left w:val="nil"/>
              <w:bottom w:val="single" w:sz="8" w:space="0" w:color="auto"/>
              <w:right w:val="single" w:sz="8" w:space="0" w:color="auto"/>
            </w:tcBorders>
            <w:shd w:val="clear" w:color="000000" w:fill="FFFFFF"/>
            <w:noWrap/>
            <w:vAlign w:val="center"/>
            <w:hideMark/>
          </w:tcPr>
          <w:p w14:paraId="096691A9"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18</w:t>
            </w:r>
          </w:p>
        </w:tc>
      </w:tr>
      <w:tr w:rsidR="002679BF" w:rsidRPr="002679BF" w14:paraId="1873DB2F"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689C4AFB"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Others</w:t>
            </w:r>
          </w:p>
        </w:tc>
        <w:tc>
          <w:tcPr>
            <w:tcW w:w="1678" w:type="dxa"/>
            <w:tcBorders>
              <w:top w:val="nil"/>
              <w:left w:val="nil"/>
              <w:bottom w:val="single" w:sz="8" w:space="0" w:color="auto"/>
              <w:right w:val="single" w:sz="8" w:space="0" w:color="auto"/>
            </w:tcBorders>
            <w:shd w:val="clear" w:color="000000" w:fill="FFFFFF"/>
            <w:noWrap/>
            <w:vAlign w:val="center"/>
            <w:hideMark/>
          </w:tcPr>
          <w:p w14:paraId="4EF56B1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21</w:t>
            </w:r>
          </w:p>
        </w:tc>
        <w:tc>
          <w:tcPr>
            <w:tcW w:w="782" w:type="dxa"/>
            <w:tcBorders>
              <w:top w:val="nil"/>
              <w:left w:val="nil"/>
              <w:bottom w:val="single" w:sz="8" w:space="0" w:color="auto"/>
              <w:right w:val="single" w:sz="8" w:space="0" w:color="auto"/>
            </w:tcBorders>
            <w:shd w:val="clear" w:color="000000" w:fill="FFFFFF"/>
            <w:noWrap/>
            <w:vAlign w:val="center"/>
            <w:hideMark/>
          </w:tcPr>
          <w:p w14:paraId="3819CDA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22</w:t>
            </w:r>
          </w:p>
        </w:tc>
        <w:tc>
          <w:tcPr>
            <w:tcW w:w="782" w:type="dxa"/>
            <w:tcBorders>
              <w:top w:val="nil"/>
              <w:left w:val="nil"/>
              <w:bottom w:val="single" w:sz="8" w:space="0" w:color="auto"/>
              <w:right w:val="single" w:sz="8" w:space="0" w:color="auto"/>
            </w:tcBorders>
            <w:shd w:val="clear" w:color="000000" w:fill="FFFFFF"/>
            <w:noWrap/>
            <w:vAlign w:val="center"/>
            <w:hideMark/>
          </w:tcPr>
          <w:p w14:paraId="50F4903C"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23</w:t>
            </w:r>
          </w:p>
        </w:tc>
        <w:tc>
          <w:tcPr>
            <w:tcW w:w="782" w:type="dxa"/>
            <w:tcBorders>
              <w:top w:val="nil"/>
              <w:left w:val="nil"/>
              <w:bottom w:val="single" w:sz="8" w:space="0" w:color="auto"/>
              <w:right w:val="single" w:sz="8" w:space="0" w:color="auto"/>
            </w:tcBorders>
            <w:shd w:val="clear" w:color="000000" w:fill="FFFFFF"/>
            <w:noWrap/>
            <w:vAlign w:val="center"/>
            <w:hideMark/>
          </w:tcPr>
          <w:p w14:paraId="514E299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23</w:t>
            </w:r>
          </w:p>
        </w:tc>
        <w:tc>
          <w:tcPr>
            <w:tcW w:w="782" w:type="dxa"/>
            <w:tcBorders>
              <w:top w:val="nil"/>
              <w:left w:val="nil"/>
              <w:bottom w:val="single" w:sz="8" w:space="0" w:color="auto"/>
              <w:right w:val="single" w:sz="8" w:space="0" w:color="auto"/>
            </w:tcBorders>
            <w:shd w:val="clear" w:color="000000" w:fill="FFFFFF"/>
            <w:noWrap/>
            <w:vAlign w:val="center"/>
            <w:hideMark/>
          </w:tcPr>
          <w:p w14:paraId="3E9E2686"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c>
          <w:tcPr>
            <w:tcW w:w="782" w:type="dxa"/>
            <w:tcBorders>
              <w:top w:val="nil"/>
              <w:left w:val="nil"/>
              <w:bottom w:val="single" w:sz="8" w:space="0" w:color="auto"/>
              <w:right w:val="single" w:sz="8" w:space="0" w:color="auto"/>
            </w:tcBorders>
            <w:shd w:val="clear" w:color="000000" w:fill="FFFFFF"/>
            <w:noWrap/>
            <w:vAlign w:val="center"/>
            <w:hideMark/>
          </w:tcPr>
          <w:p w14:paraId="5438C40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c>
          <w:tcPr>
            <w:tcW w:w="795" w:type="dxa"/>
            <w:tcBorders>
              <w:top w:val="nil"/>
              <w:left w:val="nil"/>
              <w:bottom w:val="single" w:sz="8" w:space="0" w:color="auto"/>
              <w:right w:val="single" w:sz="8" w:space="0" w:color="auto"/>
            </w:tcBorders>
            <w:shd w:val="clear" w:color="000000" w:fill="FFFFFF"/>
            <w:noWrap/>
            <w:vAlign w:val="center"/>
            <w:hideMark/>
          </w:tcPr>
          <w:p w14:paraId="20C47F0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c>
          <w:tcPr>
            <w:tcW w:w="784" w:type="dxa"/>
            <w:tcBorders>
              <w:top w:val="nil"/>
              <w:left w:val="nil"/>
              <w:bottom w:val="single" w:sz="8" w:space="0" w:color="auto"/>
              <w:right w:val="single" w:sz="8" w:space="0" w:color="auto"/>
            </w:tcBorders>
            <w:shd w:val="clear" w:color="000000" w:fill="FFFFFF"/>
            <w:noWrap/>
            <w:vAlign w:val="center"/>
            <w:hideMark/>
          </w:tcPr>
          <w:p w14:paraId="2D4B1F5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28</w:t>
            </w:r>
          </w:p>
        </w:tc>
        <w:tc>
          <w:tcPr>
            <w:tcW w:w="784" w:type="dxa"/>
            <w:tcBorders>
              <w:top w:val="nil"/>
              <w:left w:val="nil"/>
              <w:bottom w:val="single" w:sz="8" w:space="0" w:color="auto"/>
              <w:right w:val="single" w:sz="8" w:space="0" w:color="auto"/>
            </w:tcBorders>
            <w:shd w:val="clear" w:color="000000" w:fill="FFFFFF"/>
            <w:noWrap/>
            <w:vAlign w:val="center"/>
            <w:hideMark/>
          </w:tcPr>
          <w:p w14:paraId="35FF267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34</w:t>
            </w:r>
          </w:p>
        </w:tc>
      </w:tr>
      <w:tr w:rsidR="002679BF" w:rsidRPr="002679BF" w14:paraId="35049941"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2FAC4AC7" w14:textId="77777777" w:rsidR="002679BF" w:rsidRPr="002679BF" w:rsidRDefault="002679BF" w:rsidP="002679BF">
            <w:pPr>
              <w:spacing w:after="0" w:line="240" w:lineRule="auto"/>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Total</w:t>
            </w:r>
          </w:p>
        </w:tc>
        <w:tc>
          <w:tcPr>
            <w:tcW w:w="1678" w:type="dxa"/>
            <w:tcBorders>
              <w:top w:val="nil"/>
              <w:left w:val="nil"/>
              <w:bottom w:val="single" w:sz="8" w:space="0" w:color="auto"/>
              <w:right w:val="single" w:sz="8" w:space="0" w:color="auto"/>
            </w:tcBorders>
            <w:shd w:val="clear" w:color="000000" w:fill="FFFFFF"/>
            <w:noWrap/>
            <w:vAlign w:val="center"/>
            <w:hideMark/>
          </w:tcPr>
          <w:p w14:paraId="7FBD90AD"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153</w:t>
            </w:r>
          </w:p>
        </w:tc>
        <w:tc>
          <w:tcPr>
            <w:tcW w:w="782" w:type="dxa"/>
            <w:tcBorders>
              <w:top w:val="nil"/>
              <w:left w:val="nil"/>
              <w:bottom w:val="single" w:sz="8" w:space="0" w:color="auto"/>
              <w:right w:val="single" w:sz="8" w:space="0" w:color="auto"/>
            </w:tcBorders>
            <w:shd w:val="clear" w:color="000000" w:fill="FFFFFF"/>
            <w:noWrap/>
            <w:vAlign w:val="center"/>
            <w:hideMark/>
          </w:tcPr>
          <w:p w14:paraId="26643BA1"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157</w:t>
            </w:r>
          </w:p>
        </w:tc>
        <w:tc>
          <w:tcPr>
            <w:tcW w:w="782" w:type="dxa"/>
            <w:tcBorders>
              <w:top w:val="nil"/>
              <w:left w:val="nil"/>
              <w:bottom w:val="single" w:sz="8" w:space="0" w:color="auto"/>
              <w:right w:val="single" w:sz="8" w:space="0" w:color="auto"/>
            </w:tcBorders>
            <w:shd w:val="clear" w:color="000000" w:fill="FFFFFF"/>
            <w:noWrap/>
            <w:vAlign w:val="center"/>
            <w:hideMark/>
          </w:tcPr>
          <w:p w14:paraId="6E504FD9"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162</w:t>
            </w:r>
          </w:p>
        </w:tc>
        <w:tc>
          <w:tcPr>
            <w:tcW w:w="782" w:type="dxa"/>
            <w:tcBorders>
              <w:top w:val="nil"/>
              <w:left w:val="nil"/>
              <w:bottom w:val="single" w:sz="8" w:space="0" w:color="auto"/>
              <w:right w:val="single" w:sz="8" w:space="0" w:color="auto"/>
            </w:tcBorders>
            <w:shd w:val="clear" w:color="000000" w:fill="FFFFFF"/>
            <w:noWrap/>
            <w:vAlign w:val="center"/>
            <w:hideMark/>
          </w:tcPr>
          <w:p w14:paraId="1A143929"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169</w:t>
            </w:r>
          </w:p>
        </w:tc>
        <w:tc>
          <w:tcPr>
            <w:tcW w:w="782" w:type="dxa"/>
            <w:tcBorders>
              <w:top w:val="nil"/>
              <w:left w:val="nil"/>
              <w:bottom w:val="single" w:sz="8" w:space="0" w:color="auto"/>
              <w:right w:val="single" w:sz="8" w:space="0" w:color="auto"/>
            </w:tcBorders>
            <w:shd w:val="clear" w:color="000000" w:fill="FFFFFF"/>
            <w:noWrap/>
            <w:vAlign w:val="center"/>
            <w:hideMark/>
          </w:tcPr>
          <w:p w14:paraId="14E1A127"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174</w:t>
            </w:r>
          </w:p>
        </w:tc>
        <w:tc>
          <w:tcPr>
            <w:tcW w:w="782" w:type="dxa"/>
            <w:tcBorders>
              <w:top w:val="nil"/>
              <w:left w:val="nil"/>
              <w:bottom w:val="single" w:sz="8" w:space="0" w:color="auto"/>
              <w:right w:val="single" w:sz="8" w:space="0" w:color="auto"/>
            </w:tcBorders>
            <w:shd w:val="clear" w:color="000000" w:fill="FFFFFF"/>
            <w:noWrap/>
            <w:vAlign w:val="center"/>
            <w:hideMark/>
          </w:tcPr>
          <w:p w14:paraId="2EF0250B"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164</w:t>
            </w:r>
          </w:p>
        </w:tc>
        <w:tc>
          <w:tcPr>
            <w:tcW w:w="795" w:type="dxa"/>
            <w:tcBorders>
              <w:top w:val="nil"/>
              <w:left w:val="nil"/>
              <w:bottom w:val="single" w:sz="8" w:space="0" w:color="auto"/>
              <w:right w:val="single" w:sz="8" w:space="0" w:color="auto"/>
            </w:tcBorders>
            <w:shd w:val="clear" w:color="000000" w:fill="FFFFFF"/>
            <w:noWrap/>
            <w:vAlign w:val="center"/>
            <w:hideMark/>
          </w:tcPr>
          <w:p w14:paraId="4DC9E299"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173</w:t>
            </w:r>
          </w:p>
        </w:tc>
        <w:tc>
          <w:tcPr>
            <w:tcW w:w="784" w:type="dxa"/>
            <w:tcBorders>
              <w:top w:val="nil"/>
              <w:left w:val="nil"/>
              <w:bottom w:val="single" w:sz="8" w:space="0" w:color="auto"/>
              <w:right w:val="single" w:sz="8" w:space="0" w:color="auto"/>
            </w:tcBorders>
            <w:shd w:val="clear" w:color="000000" w:fill="FFFFFF"/>
            <w:noWrap/>
            <w:vAlign w:val="center"/>
            <w:hideMark/>
          </w:tcPr>
          <w:p w14:paraId="5506EBFC"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215</w:t>
            </w:r>
          </w:p>
        </w:tc>
        <w:tc>
          <w:tcPr>
            <w:tcW w:w="784" w:type="dxa"/>
            <w:tcBorders>
              <w:top w:val="nil"/>
              <w:left w:val="nil"/>
              <w:bottom w:val="single" w:sz="8" w:space="0" w:color="auto"/>
              <w:right w:val="single" w:sz="8" w:space="0" w:color="auto"/>
            </w:tcBorders>
            <w:shd w:val="clear" w:color="000000" w:fill="FFFFFF"/>
            <w:noWrap/>
            <w:vAlign w:val="center"/>
            <w:hideMark/>
          </w:tcPr>
          <w:p w14:paraId="05980BAD"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275</w:t>
            </w:r>
          </w:p>
        </w:tc>
      </w:tr>
    </w:tbl>
    <w:p w14:paraId="3C357753" w14:textId="1C7D2A56" w:rsidR="009531BD" w:rsidRDefault="00672393" w:rsidP="006721C8">
      <w:pPr>
        <w:spacing w:line="360" w:lineRule="auto"/>
        <w:jc w:val="both"/>
        <w:rPr>
          <w:rFonts w:ascii="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483584" behindDoc="0" locked="0" layoutInCell="1" allowOverlap="1" wp14:anchorId="08928A63" wp14:editId="4DF1C9FD">
                <wp:simplePos x="0" y="0"/>
                <wp:positionH relativeFrom="margin">
                  <wp:posOffset>3303905</wp:posOffset>
                </wp:positionH>
                <wp:positionV relativeFrom="paragraph">
                  <wp:posOffset>55880</wp:posOffset>
                </wp:positionV>
                <wp:extent cx="3259455" cy="409575"/>
                <wp:effectExtent l="0" t="0" r="0" b="0"/>
                <wp:wrapNone/>
                <wp:docPr id="1270" name="TextBox 4"/>
                <wp:cNvGraphicFramePr/>
                <a:graphic xmlns:a="http://schemas.openxmlformats.org/drawingml/2006/main">
                  <a:graphicData uri="http://schemas.microsoft.com/office/word/2010/wordprocessingShape">
                    <wps:wsp>
                      <wps:cNvSpPr txBox="1"/>
                      <wps:spPr>
                        <a:xfrm>
                          <a:off x="0" y="0"/>
                          <a:ext cx="3259455" cy="409575"/>
                        </a:xfrm>
                        <a:prstGeom prst="rect">
                          <a:avLst/>
                        </a:prstGeom>
                        <a:noFill/>
                      </wps:spPr>
                      <wps:txbx>
                        <w:txbxContent>
                          <w:p w14:paraId="4B9123D1"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1A17F37A"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8928A63" id="_x0000_s1104" type="#_x0000_t202" style="position:absolute;left:0;text-align:left;margin-left:260.15pt;margin-top:4.4pt;width:256.65pt;height:32.25pt;z-index:25248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" filled="f" stroked="f">
                <v:textbox>
                  <w:txbxContent>
                    <w:p w14:paraId="4B9123D1"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1A17F37A"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1C280C22"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lastRenderedPageBreak/>
        <w:t>The application of vinyl ester resins in tanks and pipes for corrosion resistance materials and coatings holds the highest demand share rounding to 59.5%. It is widely used to manufacture tanks and vessels in Fiberglass Reinforced Plastics (FRP) coating and lining Industry.</w:t>
      </w:r>
    </w:p>
    <w:p w14:paraId="47664174"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The corrosion resistance ability attracts its application in marine industry that accounts for 20% of the total demand share. Application in Renewables hold 6% market share.</w:t>
      </w:r>
    </w:p>
    <w:p w14:paraId="7CDFEB1F" w14:textId="7B671E2E" w:rsidR="00143C36" w:rsidRDefault="00143C36" w:rsidP="006721C8">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The increasing industrialization will drive the use of vinyl ester resins in tanks and pipes manufacturing which will dominate the vinyl ester resins market by taking an volume share of 167 thousand tonnes in 2030 rising from 97 thousand tonnes in 2020.</w:t>
      </w:r>
    </w:p>
    <w:p w14:paraId="3DFDC286" w14:textId="77777777" w:rsidR="00143C36" w:rsidRDefault="00143C36" w:rsidP="006721C8">
      <w:pPr>
        <w:spacing w:line="360" w:lineRule="auto"/>
        <w:jc w:val="both"/>
        <w:rPr>
          <w:rFonts w:ascii="Arial" w:hAnsi="Arial" w:cs="Arial"/>
          <w:color w:val="000000" w:themeColor="text1"/>
          <w:sz w:val="24"/>
          <w:szCs w:val="24"/>
        </w:rPr>
      </w:pPr>
    </w:p>
    <w:p w14:paraId="3316C860" w14:textId="5A545524"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3.2.4.4. Demand By Type</w:t>
      </w:r>
    </w:p>
    <w:p w14:paraId="56B6839E" w14:textId="4587BD47" w:rsidR="006721C8"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North America Vinyl Ester Resin Demand, By Type,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424F28EB" w14:textId="3FA23EDA" w:rsidR="00755D0C" w:rsidRPr="002B5730" w:rsidRDefault="00755D0C" w:rsidP="00447C32">
      <w:pPr>
        <w:rPr>
          <w:color w:val="000000" w:themeColor="text1"/>
        </w:rPr>
      </w:pPr>
      <w:r w:rsidRPr="002B5730">
        <w:rPr>
          <w:noProof/>
          <w:color w:val="000000" w:themeColor="text1"/>
        </w:rPr>
        <mc:AlternateContent>
          <mc:Choice Requires="wps">
            <w:drawing>
              <wp:anchor distT="0" distB="0" distL="114300" distR="114300" simplePos="0" relativeHeight="251697152" behindDoc="0" locked="0" layoutInCell="1" allowOverlap="1" wp14:anchorId="5F1B51E1" wp14:editId="6B06B3A0">
                <wp:simplePos x="0" y="0"/>
                <wp:positionH relativeFrom="margin">
                  <wp:posOffset>-85725</wp:posOffset>
                </wp:positionH>
                <wp:positionV relativeFrom="paragraph">
                  <wp:posOffset>165736</wp:posOffset>
                </wp:positionV>
                <wp:extent cx="6543675" cy="3562350"/>
                <wp:effectExtent l="0" t="0" r="0" b="0"/>
                <wp:wrapNone/>
                <wp:docPr id="40" name="TextBox 13"/>
                <wp:cNvGraphicFramePr/>
                <a:graphic xmlns:a="http://schemas.openxmlformats.org/drawingml/2006/main">
                  <a:graphicData uri="http://schemas.microsoft.com/office/word/2010/wordprocessingShape">
                    <wps:wsp>
                      <wps:cNvSpPr txBox="1"/>
                      <wps:spPr>
                        <a:xfrm>
                          <a:off x="0" y="0"/>
                          <a:ext cx="6543675" cy="3562350"/>
                        </a:xfrm>
                        <a:prstGeom prst="rect">
                          <a:avLst/>
                        </a:prstGeom>
                        <a:noFill/>
                      </wps:spPr>
                      <wps:txbx>
                        <w:txbxContent>
                          <w:p w14:paraId="22B48AA5" w14:textId="34B09570" w:rsidR="00C556F0" w:rsidRDefault="00AB7B64"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C556F0">
                              <w:rPr>
                                <w:noProof/>
                              </w:rPr>
                              <w:drawing>
                                <wp:inline distT="0" distB="0" distL="0" distR="0" wp14:anchorId="68ADE254" wp14:editId="4E8EC908">
                                  <wp:extent cx="6360795" cy="3333750"/>
                                  <wp:effectExtent l="0" t="0" r="1905" b="0"/>
                                  <wp:docPr id="1261" name="Chart 1261">
                                    <a:extLst xmlns:a="http://schemas.openxmlformats.org/drawingml/2006/main">
                                      <a:ext uri="{FF2B5EF4-FFF2-40B4-BE49-F238E27FC236}">
                                        <a16:creationId xmlns:a16="http://schemas.microsoft.com/office/drawing/2014/main" id="{65355A62-1760-4F06-9154-3FE08D9A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F1B51E1" id="_x0000_s1105" type="#_x0000_t202" style="position:absolute;margin-left:-6.75pt;margin-top:13.05pt;width:515.25pt;height:28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" filled="f" stroked="f">
                <v:textbox>
                  <w:txbxContent>
                    <w:p w14:paraId="22B48AA5" w14:textId="34B09570" w:rsidR="00C556F0" w:rsidRDefault="00AB7B64"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C556F0">
                        <w:rPr>
                          <w:noProof/>
                        </w:rPr>
                        <w:drawing>
                          <wp:inline distT="0" distB="0" distL="0" distR="0" wp14:anchorId="68ADE254" wp14:editId="4E8EC908">
                            <wp:extent cx="6360795" cy="3333750"/>
                            <wp:effectExtent l="0" t="0" r="1905" b="0"/>
                            <wp:docPr id="1261" name="Chart 1261">
                              <a:extLst xmlns:a="http://schemas.openxmlformats.org/drawingml/2006/main">
                                <a:ext uri="{FF2B5EF4-FFF2-40B4-BE49-F238E27FC236}">
                                  <a16:creationId xmlns:a16="http://schemas.microsoft.com/office/drawing/2014/main" id="{65355A62-1760-4F06-9154-3FE08D9A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txbxContent>
                </v:textbox>
                <w10:wrap anchorx="margin"/>
              </v:shape>
            </w:pict>
          </mc:Fallback>
        </mc:AlternateContent>
      </w:r>
    </w:p>
    <w:p w14:paraId="76832100" w14:textId="1F9606A5" w:rsidR="00755D0C" w:rsidRPr="002B5730" w:rsidRDefault="00755D0C" w:rsidP="00447C32">
      <w:pPr>
        <w:rPr>
          <w:color w:val="000000" w:themeColor="text1"/>
        </w:rPr>
      </w:pPr>
    </w:p>
    <w:p w14:paraId="5989B557" w14:textId="1AEC0F9B" w:rsidR="00755D0C" w:rsidRPr="002B5730" w:rsidRDefault="00755D0C" w:rsidP="00447C32">
      <w:pPr>
        <w:rPr>
          <w:color w:val="000000" w:themeColor="text1"/>
        </w:rPr>
      </w:pPr>
    </w:p>
    <w:p w14:paraId="519DB10E" w14:textId="299E42D9" w:rsidR="00755D0C" w:rsidRPr="002B5730" w:rsidRDefault="00755D0C" w:rsidP="00447C32">
      <w:pPr>
        <w:rPr>
          <w:color w:val="000000" w:themeColor="text1"/>
        </w:rPr>
      </w:pPr>
    </w:p>
    <w:p w14:paraId="377753BA" w14:textId="77FEEEB1" w:rsidR="00755D0C" w:rsidRPr="002B5730" w:rsidRDefault="00755D0C" w:rsidP="00447C32">
      <w:pPr>
        <w:rPr>
          <w:color w:val="000000" w:themeColor="text1"/>
        </w:rPr>
      </w:pPr>
    </w:p>
    <w:p w14:paraId="152CDB24" w14:textId="60E1BA15" w:rsidR="00755D0C" w:rsidRPr="002B5730" w:rsidRDefault="00755D0C" w:rsidP="00447C32">
      <w:pPr>
        <w:rPr>
          <w:color w:val="000000" w:themeColor="text1"/>
        </w:rPr>
      </w:pPr>
    </w:p>
    <w:p w14:paraId="437C40A3" w14:textId="6124F18D" w:rsidR="00755D0C" w:rsidRPr="002B5730" w:rsidRDefault="00755D0C" w:rsidP="00447C32">
      <w:pPr>
        <w:rPr>
          <w:color w:val="000000" w:themeColor="text1"/>
        </w:rPr>
      </w:pPr>
    </w:p>
    <w:p w14:paraId="77DAF6CA" w14:textId="318BFBBA" w:rsidR="00755D0C" w:rsidRPr="002B5730" w:rsidRDefault="00755D0C" w:rsidP="00447C32">
      <w:pPr>
        <w:rPr>
          <w:color w:val="000000" w:themeColor="text1"/>
        </w:rPr>
      </w:pPr>
    </w:p>
    <w:p w14:paraId="31C24D54" w14:textId="3D7F4FF6" w:rsidR="00755D0C" w:rsidRPr="002B5730" w:rsidRDefault="00755D0C" w:rsidP="00447C32">
      <w:pPr>
        <w:rPr>
          <w:color w:val="000000" w:themeColor="text1"/>
        </w:rPr>
      </w:pPr>
    </w:p>
    <w:p w14:paraId="2EC7979B" w14:textId="743939DE" w:rsidR="00755D0C" w:rsidRPr="002B5730" w:rsidRDefault="00755D0C" w:rsidP="00447C32">
      <w:pPr>
        <w:rPr>
          <w:color w:val="000000" w:themeColor="text1"/>
        </w:rPr>
      </w:pPr>
    </w:p>
    <w:p w14:paraId="0F34038B" w14:textId="526DEB77" w:rsidR="00755D0C" w:rsidRPr="002B5730" w:rsidRDefault="00F81BEE" w:rsidP="00447C32">
      <w:pPr>
        <w:rPr>
          <w:color w:val="000000" w:themeColor="text1"/>
        </w:rPr>
      </w:pPr>
      <w:r w:rsidRPr="002B5730">
        <w:rPr>
          <w:bCs/>
          <w:noProof/>
          <w:color w:val="000000" w:themeColor="text1"/>
        </w:rPr>
        <mc:AlternateContent>
          <mc:Choice Requires="wps">
            <w:drawing>
              <wp:anchor distT="0" distB="0" distL="114300" distR="114300" simplePos="0" relativeHeight="252026880" behindDoc="0" locked="0" layoutInCell="1" allowOverlap="1" wp14:anchorId="1CA65830" wp14:editId="389BE0A4">
                <wp:simplePos x="0" y="0"/>
                <wp:positionH relativeFrom="margin">
                  <wp:posOffset>1934210</wp:posOffset>
                </wp:positionH>
                <wp:positionV relativeFrom="paragraph">
                  <wp:posOffset>189865</wp:posOffset>
                </wp:positionV>
                <wp:extent cx="4400550" cy="307340"/>
                <wp:effectExtent l="0" t="0" r="0" b="0"/>
                <wp:wrapNone/>
                <wp:docPr id="1089" name="TextBox 22"/>
                <wp:cNvGraphicFramePr/>
                <a:graphic xmlns:a="http://schemas.openxmlformats.org/drawingml/2006/main">
                  <a:graphicData uri="http://schemas.microsoft.com/office/word/2010/wordprocessingShape">
                    <wps:wsp>
                      <wps:cNvSpPr txBox="1"/>
                      <wps:spPr>
                        <a:xfrm>
                          <a:off x="0" y="0"/>
                          <a:ext cx="4400550" cy="307340"/>
                        </a:xfrm>
                        <a:prstGeom prst="rect">
                          <a:avLst/>
                        </a:prstGeom>
                        <a:noFill/>
                      </wps:spPr>
                      <wps:txbx>
                        <w:txbxContent>
                          <w:p w14:paraId="2359B07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42D35231"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1CA65830" id="_x0000_s1106" type="#_x0000_t202" style="position:absolute;margin-left:152.3pt;margin-top:14.95pt;width:346.5pt;height:24.2pt;z-index:252026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" filled="f" stroked="f">
                <v:textbox style="mso-fit-shape-to-text:t">
                  <w:txbxContent>
                    <w:p w14:paraId="2359B07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42D35231"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F5E77B7" w14:textId="17588668" w:rsidR="00447C32" w:rsidRPr="002B5730" w:rsidRDefault="00447C32" w:rsidP="00447C32">
      <w:pPr>
        <w:rPr>
          <w:color w:val="000000" w:themeColor="text1"/>
        </w:rPr>
      </w:pPr>
    </w:p>
    <w:p w14:paraId="3B1797DA" w14:textId="54EA5F1E" w:rsidR="00755D0C" w:rsidRDefault="00755D0C" w:rsidP="00447C32">
      <w:pPr>
        <w:rPr>
          <w:color w:val="000000" w:themeColor="text1"/>
        </w:rPr>
      </w:pPr>
    </w:p>
    <w:tbl>
      <w:tblPr>
        <w:tblW w:w="9996" w:type="dxa"/>
        <w:tblLook w:val="04A0" w:firstRow="1" w:lastRow="0" w:firstColumn="1" w:lastColumn="0" w:noHBand="0" w:noVBand="1"/>
      </w:tblPr>
      <w:tblGrid>
        <w:gridCol w:w="2526"/>
        <w:gridCol w:w="830"/>
        <w:gridCol w:w="830"/>
        <w:gridCol w:w="830"/>
        <w:gridCol w:w="830"/>
        <w:gridCol w:w="830"/>
        <w:gridCol w:w="830"/>
        <w:gridCol w:w="830"/>
        <w:gridCol w:w="830"/>
        <w:gridCol w:w="830"/>
      </w:tblGrid>
      <w:tr w:rsidR="002679BF" w:rsidRPr="002679BF" w14:paraId="01777390" w14:textId="77777777" w:rsidTr="002679BF">
        <w:trPr>
          <w:trHeight w:val="367"/>
        </w:trPr>
        <w:tc>
          <w:tcPr>
            <w:tcW w:w="2526"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3D64496E"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Demand by Type</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4B61D7BA"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2015</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039DE173"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2016</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5ADEBB50"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2017</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2DC4D14B"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2018</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729DECEE"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2019</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2F9759A1"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2020</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5C563002"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2021E</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717C913E"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2025F</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52DCF387"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2030F</w:t>
            </w:r>
          </w:p>
        </w:tc>
      </w:tr>
      <w:tr w:rsidR="002679BF" w:rsidRPr="002679BF" w14:paraId="153D6BDC"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5E9915E8"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Bisphenol-A,F,S vinyl ester resin</w:t>
            </w:r>
          </w:p>
        </w:tc>
        <w:tc>
          <w:tcPr>
            <w:tcW w:w="830" w:type="dxa"/>
            <w:tcBorders>
              <w:top w:val="nil"/>
              <w:left w:val="nil"/>
              <w:bottom w:val="single" w:sz="8" w:space="0" w:color="auto"/>
              <w:right w:val="single" w:sz="8" w:space="0" w:color="auto"/>
            </w:tcBorders>
            <w:shd w:val="clear" w:color="000000" w:fill="FFFFFF"/>
            <w:noWrap/>
            <w:vAlign w:val="center"/>
            <w:hideMark/>
          </w:tcPr>
          <w:p w14:paraId="31EA40C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77</w:t>
            </w:r>
          </w:p>
        </w:tc>
        <w:tc>
          <w:tcPr>
            <w:tcW w:w="830" w:type="dxa"/>
            <w:tcBorders>
              <w:top w:val="nil"/>
              <w:left w:val="nil"/>
              <w:bottom w:val="single" w:sz="8" w:space="0" w:color="auto"/>
              <w:right w:val="single" w:sz="8" w:space="0" w:color="auto"/>
            </w:tcBorders>
            <w:shd w:val="clear" w:color="000000" w:fill="FFFFFF"/>
            <w:noWrap/>
            <w:vAlign w:val="center"/>
            <w:hideMark/>
          </w:tcPr>
          <w:p w14:paraId="02C3A28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79</w:t>
            </w:r>
          </w:p>
        </w:tc>
        <w:tc>
          <w:tcPr>
            <w:tcW w:w="830" w:type="dxa"/>
            <w:tcBorders>
              <w:top w:val="nil"/>
              <w:left w:val="nil"/>
              <w:bottom w:val="single" w:sz="8" w:space="0" w:color="auto"/>
              <w:right w:val="single" w:sz="8" w:space="0" w:color="auto"/>
            </w:tcBorders>
            <w:shd w:val="clear" w:color="000000" w:fill="FFFFFF"/>
            <w:noWrap/>
            <w:vAlign w:val="center"/>
            <w:hideMark/>
          </w:tcPr>
          <w:p w14:paraId="263FE506"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81</w:t>
            </w:r>
          </w:p>
        </w:tc>
        <w:tc>
          <w:tcPr>
            <w:tcW w:w="830" w:type="dxa"/>
            <w:tcBorders>
              <w:top w:val="nil"/>
              <w:left w:val="nil"/>
              <w:bottom w:val="single" w:sz="8" w:space="0" w:color="auto"/>
              <w:right w:val="single" w:sz="8" w:space="0" w:color="auto"/>
            </w:tcBorders>
            <w:shd w:val="clear" w:color="000000" w:fill="FFFFFF"/>
            <w:noWrap/>
            <w:vAlign w:val="center"/>
            <w:hideMark/>
          </w:tcPr>
          <w:p w14:paraId="7C41DCF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85</w:t>
            </w:r>
          </w:p>
        </w:tc>
        <w:tc>
          <w:tcPr>
            <w:tcW w:w="830" w:type="dxa"/>
            <w:tcBorders>
              <w:top w:val="nil"/>
              <w:left w:val="nil"/>
              <w:bottom w:val="single" w:sz="8" w:space="0" w:color="auto"/>
              <w:right w:val="single" w:sz="8" w:space="0" w:color="auto"/>
            </w:tcBorders>
            <w:shd w:val="clear" w:color="000000" w:fill="FFFFFF"/>
            <w:noWrap/>
            <w:vAlign w:val="center"/>
            <w:hideMark/>
          </w:tcPr>
          <w:p w14:paraId="05C5D82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88</w:t>
            </w:r>
          </w:p>
        </w:tc>
        <w:tc>
          <w:tcPr>
            <w:tcW w:w="830" w:type="dxa"/>
            <w:tcBorders>
              <w:top w:val="nil"/>
              <w:left w:val="nil"/>
              <w:bottom w:val="single" w:sz="8" w:space="0" w:color="auto"/>
              <w:right w:val="single" w:sz="8" w:space="0" w:color="auto"/>
            </w:tcBorders>
            <w:shd w:val="clear" w:color="000000" w:fill="FFFFFF"/>
            <w:noWrap/>
            <w:vAlign w:val="center"/>
            <w:hideMark/>
          </w:tcPr>
          <w:p w14:paraId="1202187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83</w:t>
            </w:r>
          </w:p>
        </w:tc>
        <w:tc>
          <w:tcPr>
            <w:tcW w:w="830" w:type="dxa"/>
            <w:tcBorders>
              <w:top w:val="nil"/>
              <w:left w:val="nil"/>
              <w:bottom w:val="single" w:sz="8" w:space="0" w:color="auto"/>
              <w:right w:val="single" w:sz="8" w:space="0" w:color="auto"/>
            </w:tcBorders>
            <w:shd w:val="clear" w:color="000000" w:fill="FFFFFF"/>
            <w:noWrap/>
            <w:vAlign w:val="center"/>
            <w:hideMark/>
          </w:tcPr>
          <w:p w14:paraId="7571BEA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87</w:t>
            </w:r>
          </w:p>
        </w:tc>
        <w:tc>
          <w:tcPr>
            <w:tcW w:w="830" w:type="dxa"/>
            <w:tcBorders>
              <w:top w:val="nil"/>
              <w:left w:val="nil"/>
              <w:bottom w:val="single" w:sz="8" w:space="0" w:color="auto"/>
              <w:right w:val="single" w:sz="8" w:space="0" w:color="auto"/>
            </w:tcBorders>
            <w:shd w:val="clear" w:color="000000" w:fill="FFFFFF"/>
            <w:noWrap/>
            <w:vAlign w:val="center"/>
            <w:hideMark/>
          </w:tcPr>
          <w:p w14:paraId="27AC380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109</w:t>
            </w:r>
          </w:p>
        </w:tc>
        <w:tc>
          <w:tcPr>
            <w:tcW w:w="830" w:type="dxa"/>
            <w:tcBorders>
              <w:top w:val="nil"/>
              <w:left w:val="nil"/>
              <w:bottom w:val="single" w:sz="8" w:space="0" w:color="auto"/>
              <w:right w:val="single" w:sz="8" w:space="0" w:color="auto"/>
            </w:tcBorders>
            <w:shd w:val="clear" w:color="000000" w:fill="FFFFFF"/>
            <w:noWrap/>
            <w:vAlign w:val="center"/>
            <w:hideMark/>
          </w:tcPr>
          <w:p w14:paraId="14EE4E4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141</w:t>
            </w:r>
          </w:p>
        </w:tc>
      </w:tr>
      <w:tr w:rsidR="002679BF" w:rsidRPr="002679BF" w14:paraId="5B386241"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705F92A3"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Novolac vinyl ester resin</w:t>
            </w:r>
          </w:p>
        </w:tc>
        <w:tc>
          <w:tcPr>
            <w:tcW w:w="830" w:type="dxa"/>
            <w:tcBorders>
              <w:top w:val="nil"/>
              <w:left w:val="nil"/>
              <w:bottom w:val="single" w:sz="8" w:space="0" w:color="auto"/>
              <w:right w:val="single" w:sz="8" w:space="0" w:color="auto"/>
            </w:tcBorders>
            <w:shd w:val="clear" w:color="000000" w:fill="FFFFFF"/>
            <w:noWrap/>
            <w:vAlign w:val="center"/>
            <w:hideMark/>
          </w:tcPr>
          <w:p w14:paraId="1D896E8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38</w:t>
            </w:r>
          </w:p>
        </w:tc>
        <w:tc>
          <w:tcPr>
            <w:tcW w:w="830" w:type="dxa"/>
            <w:tcBorders>
              <w:top w:val="nil"/>
              <w:left w:val="nil"/>
              <w:bottom w:val="single" w:sz="8" w:space="0" w:color="auto"/>
              <w:right w:val="single" w:sz="8" w:space="0" w:color="auto"/>
            </w:tcBorders>
            <w:shd w:val="clear" w:color="000000" w:fill="FFFFFF"/>
            <w:noWrap/>
            <w:vAlign w:val="center"/>
            <w:hideMark/>
          </w:tcPr>
          <w:p w14:paraId="3C6104E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40</w:t>
            </w:r>
          </w:p>
        </w:tc>
        <w:tc>
          <w:tcPr>
            <w:tcW w:w="830" w:type="dxa"/>
            <w:tcBorders>
              <w:top w:val="nil"/>
              <w:left w:val="nil"/>
              <w:bottom w:val="single" w:sz="8" w:space="0" w:color="auto"/>
              <w:right w:val="single" w:sz="8" w:space="0" w:color="auto"/>
            </w:tcBorders>
            <w:shd w:val="clear" w:color="000000" w:fill="FFFFFF"/>
            <w:noWrap/>
            <w:vAlign w:val="center"/>
            <w:hideMark/>
          </w:tcPr>
          <w:p w14:paraId="710715E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41</w:t>
            </w:r>
          </w:p>
        </w:tc>
        <w:tc>
          <w:tcPr>
            <w:tcW w:w="830" w:type="dxa"/>
            <w:tcBorders>
              <w:top w:val="nil"/>
              <w:left w:val="nil"/>
              <w:bottom w:val="single" w:sz="8" w:space="0" w:color="auto"/>
              <w:right w:val="single" w:sz="8" w:space="0" w:color="auto"/>
            </w:tcBorders>
            <w:shd w:val="clear" w:color="000000" w:fill="FFFFFF"/>
            <w:noWrap/>
            <w:vAlign w:val="center"/>
            <w:hideMark/>
          </w:tcPr>
          <w:p w14:paraId="37DFE09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43</w:t>
            </w:r>
          </w:p>
        </w:tc>
        <w:tc>
          <w:tcPr>
            <w:tcW w:w="830" w:type="dxa"/>
            <w:tcBorders>
              <w:top w:val="nil"/>
              <w:left w:val="nil"/>
              <w:bottom w:val="single" w:sz="8" w:space="0" w:color="auto"/>
              <w:right w:val="single" w:sz="8" w:space="0" w:color="auto"/>
            </w:tcBorders>
            <w:shd w:val="clear" w:color="000000" w:fill="FFFFFF"/>
            <w:noWrap/>
            <w:vAlign w:val="center"/>
            <w:hideMark/>
          </w:tcPr>
          <w:p w14:paraId="22B6BD3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45</w:t>
            </w:r>
          </w:p>
        </w:tc>
        <w:tc>
          <w:tcPr>
            <w:tcW w:w="830" w:type="dxa"/>
            <w:tcBorders>
              <w:top w:val="nil"/>
              <w:left w:val="nil"/>
              <w:bottom w:val="single" w:sz="8" w:space="0" w:color="auto"/>
              <w:right w:val="single" w:sz="8" w:space="0" w:color="auto"/>
            </w:tcBorders>
            <w:shd w:val="clear" w:color="000000" w:fill="FFFFFF"/>
            <w:noWrap/>
            <w:vAlign w:val="center"/>
            <w:hideMark/>
          </w:tcPr>
          <w:p w14:paraId="5785DD1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42</w:t>
            </w:r>
          </w:p>
        </w:tc>
        <w:tc>
          <w:tcPr>
            <w:tcW w:w="830" w:type="dxa"/>
            <w:tcBorders>
              <w:top w:val="nil"/>
              <w:left w:val="nil"/>
              <w:bottom w:val="single" w:sz="8" w:space="0" w:color="auto"/>
              <w:right w:val="single" w:sz="8" w:space="0" w:color="auto"/>
            </w:tcBorders>
            <w:shd w:val="clear" w:color="000000" w:fill="FFFFFF"/>
            <w:noWrap/>
            <w:vAlign w:val="center"/>
            <w:hideMark/>
          </w:tcPr>
          <w:p w14:paraId="457EB93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45</w:t>
            </w:r>
          </w:p>
        </w:tc>
        <w:tc>
          <w:tcPr>
            <w:tcW w:w="830" w:type="dxa"/>
            <w:tcBorders>
              <w:top w:val="nil"/>
              <w:left w:val="nil"/>
              <w:bottom w:val="single" w:sz="8" w:space="0" w:color="auto"/>
              <w:right w:val="single" w:sz="8" w:space="0" w:color="auto"/>
            </w:tcBorders>
            <w:shd w:val="clear" w:color="000000" w:fill="FFFFFF"/>
            <w:noWrap/>
            <w:vAlign w:val="center"/>
            <w:hideMark/>
          </w:tcPr>
          <w:p w14:paraId="2993EC8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56</w:t>
            </w:r>
          </w:p>
        </w:tc>
        <w:tc>
          <w:tcPr>
            <w:tcW w:w="830" w:type="dxa"/>
            <w:tcBorders>
              <w:top w:val="nil"/>
              <w:left w:val="nil"/>
              <w:bottom w:val="single" w:sz="8" w:space="0" w:color="auto"/>
              <w:right w:val="single" w:sz="8" w:space="0" w:color="auto"/>
            </w:tcBorders>
            <w:shd w:val="clear" w:color="000000" w:fill="FFFFFF"/>
            <w:noWrap/>
            <w:vAlign w:val="center"/>
            <w:hideMark/>
          </w:tcPr>
          <w:p w14:paraId="2AE62C2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73</w:t>
            </w:r>
          </w:p>
        </w:tc>
      </w:tr>
      <w:tr w:rsidR="002679BF" w:rsidRPr="002679BF" w14:paraId="63151BE1"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1D1E3726"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Brominated vinyl ester resin</w:t>
            </w:r>
          </w:p>
        </w:tc>
        <w:tc>
          <w:tcPr>
            <w:tcW w:w="830" w:type="dxa"/>
            <w:tcBorders>
              <w:top w:val="nil"/>
              <w:left w:val="nil"/>
              <w:bottom w:val="single" w:sz="8" w:space="0" w:color="auto"/>
              <w:right w:val="single" w:sz="8" w:space="0" w:color="auto"/>
            </w:tcBorders>
            <w:shd w:val="clear" w:color="000000" w:fill="FFFFFF"/>
            <w:noWrap/>
            <w:vAlign w:val="center"/>
            <w:hideMark/>
          </w:tcPr>
          <w:p w14:paraId="2B3676FC"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15</w:t>
            </w:r>
          </w:p>
        </w:tc>
        <w:tc>
          <w:tcPr>
            <w:tcW w:w="830" w:type="dxa"/>
            <w:tcBorders>
              <w:top w:val="nil"/>
              <w:left w:val="nil"/>
              <w:bottom w:val="single" w:sz="8" w:space="0" w:color="auto"/>
              <w:right w:val="single" w:sz="8" w:space="0" w:color="auto"/>
            </w:tcBorders>
            <w:shd w:val="clear" w:color="000000" w:fill="FFFFFF"/>
            <w:noWrap/>
            <w:vAlign w:val="center"/>
            <w:hideMark/>
          </w:tcPr>
          <w:p w14:paraId="637F74A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15</w:t>
            </w:r>
          </w:p>
        </w:tc>
        <w:tc>
          <w:tcPr>
            <w:tcW w:w="830" w:type="dxa"/>
            <w:tcBorders>
              <w:top w:val="nil"/>
              <w:left w:val="nil"/>
              <w:bottom w:val="single" w:sz="8" w:space="0" w:color="auto"/>
              <w:right w:val="single" w:sz="8" w:space="0" w:color="auto"/>
            </w:tcBorders>
            <w:shd w:val="clear" w:color="000000" w:fill="FFFFFF"/>
            <w:noWrap/>
            <w:vAlign w:val="center"/>
            <w:hideMark/>
          </w:tcPr>
          <w:p w14:paraId="2BAAA24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15</w:t>
            </w:r>
          </w:p>
        </w:tc>
        <w:tc>
          <w:tcPr>
            <w:tcW w:w="830" w:type="dxa"/>
            <w:tcBorders>
              <w:top w:val="nil"/>
              <w:left w:val="nil"/>
              <w:bottom w:val="single" w:sz="8" w:space="0" w:color="auto"/>
              <w:right w:val="single" w:sz="8" w:space="0" w:color="auto"/>
            </w:tcBorders>
            <w:shd w:val="clear" w:color="000000" w:fill="FFFFFF"/>
            <w:noWrap/>
            <w:vAlign w:val="center"/>
            <w:hideMark/>
          </w:tcPr>
          <w:p w14:paraId="4C204A72"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16</w:t>
            </w:r>
          </w:p>
        </w:tc>
        <w:tc>
          <w:tcPr>
            <w:tcW w:w="830" w:type="dxa"/>
            <w:tcBorders>
              <w:top w:val="nil"/>
              <w:left w:val="nil"/>
              <w:bottom w:val="single" w:sz="8" w:space="0" w:color="auto"/>
              <w:right w:val="single" w:sz="8" w:space="0" w:color="auto"/>
            </w:tcBorders>
            <w:shd w:val="clear" w:color="000000" w:fill="FFFFFF"/>
            <w:noWrap/>
            <w:vAlign w:val="center"/>
            <w:hideMark/>
          </w:tcPr>
          <w:p w14:paraId="0DD4CA4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16</w:t>
            </w:r>
          </w:p>
        </w:tc>
        <w:tc>
          <w:tcPr>
            <w:tcW w:w="830" w:type="dxa"/>
            <w:tcBorders>
              <w:top w:val="nil"/>
              <w:left w:val="nil"/>
              <w:bottom w:val="single" w:sz="8" w:space="0" w:color="auto"/>
              <w:right w:val="single" w:sz="8" w:space="0" w:color="auto"/>
            </w:tcBorders>
            <w:shd w:val="clear" w:color="000000" w:fill="FFFFFF"/>
            <w:noWrap/>
            <w:vAlign w:val="center"/>
            <w:hideMark/>
          </w:tcPr>
          <w:p w14:paraId="3761285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15</w:t>
            </w:r>
          </w:p>
        </w:tc>
        <w:tc>
          <w:tcPr>
            <w:tcW w:w="830" w:type="dxa"/>
            <w:tcBorders>
              <w:top w:val="nil"/>
              <w:left w:val="nil"/>
              <w:bottom w:val="single" w:sz="8" w:space="0" w:color="auto"/>
              <w:right w:val="single" w:sz="8" w:space="0" w:color="auto"/>
            </w:tcBorders>
            <w:shd w:val="clear" w:color="000000" w:fill="FFFFFF"/>
            <w:noWrap/>
            <w:vAlign w:val="center"/>
            <w:hideMark/>
          </w:tcPr>
          <w:p w14:paraId="25545E1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16</w:t>
            </w:r>
          </w:p>
        </w:tc>
        <w:tc>
          <w:tcPr>
            <w:tcW w:w="830" w:type="dxa"/>
            <w:tcBorders>
              <w:top w:val="nil"/>
              <w:left w:val="nil"/>
              <w:bottom w:val="single" w:sz="8" w:space="0" w:color="auto"/>
              <w:right w:val="single" w:sz="8" w:space="0" w:color="auto"/>
            </w:tcBorders>
            <w:shd w:val="clear" w:color="000000" w:fill="FFFFFF"/>
            <w:noWrap/>
            <w:vAlign w:val="center"/>
            <w:hideMark/>
          </w:tcPr>
          <w:p w14:paraId="30A9F70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19</w:t>
            </w:r>
          </w:p>
        </w:tc>
        <w:tc>
          <w:tcPr>
            <w:tcW w:w="830" w:type="dxa"/>
            <w:tcBorders>
              <w:top w:val="nil"/>
              <w:left w:val="nil"/>
              <w:bottom w:val="single" w:sz="8" w:space="0" w:color="auto"/>
              <w:right w:val="single" w:sz="8" w:space="0" w:color="auto"/>
            </w:tcBorders>
            <w:shd w:val="clear" w:color="000000" w:fill="FFFFFF"/>
            <w:noWrap/>
            <w:vAlign w:val="center"/>
            <w:hideMark/>
          </w:tcPr>
          <w:p w14:paraId="03760E7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r>
      <w:tr w:rsidR="002679BF" w:rsidRPr="002679BF" w14:paraId="73EDAC24"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3BDB793B"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lastRenderedPageBreak/>
              <w:t>Other</w:t>
            </w:r>
          </w:p>
        </w:tc>
        <w:tc>
          <w:tcPr>
            <w:tcW w:w="830" w:type="dxa"/>
            <w:tcBorders>
              <w:top w:val="nil"/>
              <w:left w:val="nil"/>
              <w:bottom w:val="single" w:sz="8" w:space="0" w:color="auto"/>
              <w:right w:val="single" w:sz="8" w:space="0" w:color="auto"/>
            </w:tcBorders>
            <w:shd w:val="clear" w:color="000000" w:fill="FFFFFF"/>
            <w:noWrap/>
            <w:vAlign w:val="center"/>
            <w:hideMark/>
          </w:tcPr>
          <w:p w14:paraId="6DC694E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23</w:t>
            </w:r>
          </w:p>
        </w:tc>
        <w:tc>
          <w:tcPr>
            <w:tcW w:w="830" w:type="dxa"/>
            <w:tcBorders>
              <w:top w:val="nil"/>
              <w:left w:val="nil"/>
              <w:bottom w:val="single" w:sz="8" w:space="0" w:color="auto"/>
              <w:right w:val="single" w:sz="8" w:space="0" w:color="auto"/>
            </w:tcBorders>
            <w:shd w:val="clear" w:color="000000" w:fill="FFFFFF"/>
            <w:noWrap/>
            <w:vAlign w:val="center"/>
            <w:hideMark/>
          </w:tcPr>
          <w:p w14:paraId="764ABB1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23</w:t>
            </w:r>
          </w:p>
        </w:tc>
        <w:tc>
          <w:tcPr>
            <w:tcW w:w="830" w:type="dxa"/>
            <w:tcBorders>
              <w:top w:val="nil"/>
              <w:left w:val="nil"/>
              <w:bottom w:val="single" w:sz="8" w:space="0" w:color="auto"/>
              <w:right w:val="single" w:sz="8" w:space="0" w:color="auto"/>
            </w:tcBorders>
            <w:shd w:val="clear" w:color="000000" w:fill="FFFFFF"/>
            <w:noWrap/>
            <w:vAlign w:val="center"/>
            <w:hideMark/>
          </w:tcPr>
          <w:p w14:paraId="2BF8D15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25</w:t>
            </w:r>
          </w:p>
        </w:tc>
        <w:tc>
          <w:tcPr>
            <w:tcW w:w="830" w:type="dxa"/>
            <w:tcBorders>
              <w:top w:val="nil"/>
              <w:left w:val="nil"/>
              <w:bottom w:val="single" w:sz="8" w:space="0" w:color="auto"/>
              <w:right w:val="single" w:sz="8" w:space="0" w:color="auto"/>
            </w:tcBorders>
            <w:shd w:val="clear" w:color="000000" w:fill="FFFFFF"/>
            <w:noWrap/>
            <w:vAlign w:val="center"/>
            <w:hideMark/>
          </w:tcPr>
          <w:p w14:paraId="03843BB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25</w:t>
            </w:r>
          </w:p>
        </w:tc>
        <w:tc>
          <w:tcPr>
            <w:tcW w:w="830" w:type="dxa"/>
            <w:tcBorders>
              <w:top w:val="nil"/>
              <w:left w:val="nil"/>
              <w:bottom w:val="single" w:sz="8" w:space="0" w:color="auto"/>
              <w:right w:val="single" w:sz="8" w:space="0" w:color="auto"/>
            </w:tcBorders>
            <w:shd w:val="clear" w:color="000000" w:fill="FFFFFF"/>
            <w:noWrap/>
            <w:vAlign w:val="center"/>
            <w:hideMark/>
          </w:tcPr>
          <w:p w14:paraId="02F4BDE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25</w:t>
            </w:r>
          </w:p>
        </w:tc>
        <w:tc>
          <w:tcPr>
            <w:tcW w:w="830" w:type="dxa"/>
            <w:tcBorders>
              <w:top w:val="nil"/>
              <w:left w:val="nil"/>
              <w:bottom w:val="single" w:sz="8" w:space="0" w:color="auto"/>
              <w:right w:val="single" w:sz="8" w:space="0" w:color="auto"/>
            </w:tcBorders>
            <w:shd w:val="clear" w:color="000000" w:fill="FFFFFF"/>
            <w:noWrap/>
            <w:vAlign w:val="center"/>
            <w:hideMark/>
          </w:tcPr>
          <w:p w14:paraId="0225B3D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c>
          <w:tcPr>
            <w:tcW w:w="830" w:type="dxa"/>
            <w:tcBorders>
              <w:top w:val="nil"/>
              <w:left w:val="nil"/>
              <w:bottom w:val="single" w:sz="8" w:space="0" w:color="auto"/>
              <w:right w:val="single" w:sz="8" w:space="0" w:color="auto"/>
            </w:tcBorders>
            <w:shd w:val="clear" w:color="000000" w:fill="FFFFFF"/>
            <w:noWrap/>
            <w:vAlign w:val="center"/>
            <w:hideMark/>
          </w:tcPr>
          <w:p w14:paraId="7B70003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25</w:t>
            </w:r>
          </w:p>
        </w:tc>
        <w:tc>
          <w:tcPr>
            <w:tcW w:w="830" w:type="dxa"/>
            <w:tcBorders>
              <w:top w:val="nil"/>
              <w:left w:val="nil"/>
              <w:bottom w:val="single" w:sz="8" w:space="0" w:color="auto"/>
              <w:right w:val="single" w:sz="8" w:space="0" w:color="auto"/>
            </w:tcBorders>
            <w:shd w:val="clear" w:color="000000" w:fill="FFFFFF"/>
            <w:noWrap/>
            <w:vAlign w:val="center"/>
            <w:hideMark/>
          </w:tcPr>
          <w:p w14:paraId="12C4292C"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31</w:t>
            </w:r>
          </w:p>
        </w:tc>
        <w:tc>
          <w:tcPr>
            <w:tcW w:w="830" w:type="dxa"/>
            <w:tcBorders>
              <w:top w:val="nil"/>
              <w:left w:val="nil"/>
              <w:bottom w:val="single" w:sz="8" w:space="0" w:color="auto"/>
              <w:right w:val="single" w:sz="8" w:space="0" w:color="auto"/>
            </w:tcBorders>
            <w:shd w:val="clear" w:color="000000" w:fill="FFFFFF"/>
            <w:noWrap/>
            <w:vAlign w:val="center"/>
            <w:hideMark/>
          </w:tcPr>
          <w:p w14:paraId="0A6C330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37</w:t>
            </w:r>
          </w:p>
        </w:tc>
      </w:tr>
      <w:tr w:rsidR="002679BF" w:rsidRPr="002679BF" w14:paraId="0FCC9C5F"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7FF1C7CD" w14:textId="77777777" w:rsidR="002679BF" w:rsidRPr="002679BF" w:rsidRDefault="002679BF" w:rsidP="002679BF">
            <w:pPr>
              <w:spacing w:after="0" w:line="240" w:lineRule="auto"/>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Total</w:t>
            </w:r>
          </w:p>
        </w:tc>
        <w:tc>
          <w:tcPr>
            <w:tcW w:w="830" w:type="dxa"/>
            <w:tcBorders>
              <w:top w:val="nil"/>
              <w:left w:val="nil"/>
              <w:bottom w:val="single" w:sz="8" w:space="0" w:color="auto"/>
              <w:right w:val="single" w:sz="8" w:space="0" w:color="auto"/>
            </w:tcBorders>
            <w:shd w:val="clear" w:color="000000" w:fill="FFFFFF"/>
            <w:noWrap/>
            <w:vAlign w:val="center"/>
            <w:hideMark/>
          </w:tcPr>
          <w:p w14:paraId="798B04DF"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153</w:t>
            </w:r>
          </w:p>
        </w:tc>
        <w:tc>
          <w:tcPr>
            <w:tcW w:w="830" w:type="dxa"/>
            <w:tcBorders>
              <w:top w:val="nil"/>
              <w:left w:val="nil"/>
              <w:bottom w:val="single" w:sz="8" w:space="0" w:color="auto"/>
              <w:right w:val="single" w:sz="8" w:space="0" w:color="auto"/>
            </w:tcBorders>
            <w:shd w:val="clear" w:color="000000" w:fill="FFFFFF"/>
            <w:noWrap/>
            <w:vAlign w:val="center"/>
            <w:hideMark/>
          </w:tcPr>
          <w:p w14:paraId="6546D386"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157</w:t>
            </w:r>
          </w:p>
        </w:tc>
        <w:tc>
          <w:tcPr>
            <w:tcW w:w="830" w:type="dxa"/>
            <w:tcBorders>
              <w:top w:val="nil"/>
              <w:left w:val="nil"/>
              <w:bottom w:val="single" w:sz="8" w:space="0" w:color="auto"/>
              <w:right w:val="single" w:sz="8" w:space="0" w:color="auto"/>
            </w:tcBorders>
            <w:shd w:val="clear" w:color="000000" w:fill="FFFFFF"/>
            <w:noWrap/>
            <w:vAlign w:val="center"/>
            <w:hideMark/>
          </w:tcPr>
          <w:p w14:paraId="692DA6E6"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162</w:t>
            </w:r>
          </w:p>
        </w:tc>
        <w:tc>
          <w:tcPr>
            <w:tcW w:w="830" w:type="dxa"/>
            <w:tcBorders>
              <w:top w:val="nil"/>
              <w:left w:val="nil"/>
              <w:bottom w:val="single" w:sz="8" w:space="0" w:color="auto"/>
              <w:right w:val="single" w:sz="8" w:space="0" w:color="auto"/>
            </w:tcBorders>
            <w:shd w:val="clear" w:color="000000" w:fill="FFFFFF"/>
            <w:noWrap/>
            <w:vAlign w:val="center"/>
            <w:hideMark/>
          </w:tcPr>
          <w:p w14:paraId="1768C2FD"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169</w:t>
            </w:r>
          </w:p>
        </w:tc>
        <w:tc>
          <w:tcPr>
            <w:tcW w:w="830" w:type="dxa"/>
            <w:tcBorders>
              <w:top w:val="nil"/>
              <w:left w:val="nil"/>
              <w:bottom w:val="single" w:sz="8" w:space="0" w:color="auto"/>
              <w:right w:val="single" w:sz="8" w:space="0" w:color="auto"/>
            </w:tcBorders>
            <w:shd w:val="clear" w:color="000000" w:fill="FFFFFF"/>
            <w:noWrap/>
            <w:vAlign w:val="center"/>
            <w:hideMark/>
          </w:tcPr>
          <w:p w14:paraId="290D19EF"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174</w:t>
            </w:r>
          </w:p>
        </w:tc>
        <w:tc>
          <w:tcPr>
            <w:tcW w:w="830" w:type="dxa"/>
            <w:tcBorders>
              <w:top w:val="nil"/>
              <w:left w:val="nil"/>
              <w:bottom w:val="single" w:sz="8" w:space="0" w:color="auto"/>
              <w:right w:val="single" w:sz="8" w:space="0" w:color="auto"/>
            </w:tcBorders>
            <w:shd w:val="clear" w:color="000000" w:fill="FFFFFF"/>
            <w:noWrap/>
            <w:vAlign w:val="center"/>
            <w:hideMark/>
          </w:tcPr>
          <w:p w14:paraId="76A8BE3D"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164</w:t>
            </w:r>
          </w:p>
        </w:tc>
        <w:tc>
          <w:tcPr>
            <w:tcW w:w="830" w:type="dxa"/>
            <w:tcBorders>
              <w:top w:val="nil"/>
              <w:left w:val="nil"/>
              <w:bottom w:val="single" w:sz="8" w:space="0" w:color="auto"/>
              <w:right w:val="single" w:sz="8" w:space="0" w:color="auto"/>
            </w:tcBorders>
            <w:shd w:val="clear" w:color="000000" w:fill="FFFFFF"/>
            <w:noWrap/>
            <w:vAlign w:val="center"/>
            <w:hideMark/>
          </w:tcPr>
          <w:p w14:paraId="429710E3" w14:textId="3013D5A4" w:rsidR="002679BF" w:rsidRPr="002679BF" w:rsidRDefault="00143C36" w:rsidP="002679BF">
            <w:pPr>
              <w:spacing w:after="0" w:line="240" w:lineRule="auto"/>
              <w:jc w:val="center"/>
              <w:rPr>
                <w:rFonts w:ascii="Arial" w:eastAsia="Times New Roman" w:hAnsi="Arial" w:cs="Arial"/>
                <w:b/>
                <w:bCs/>
                <w:color w:val="000000"/>
                <w:sz w:val="20"/>
                <w:szCs w:val="20"/>
                <w:lang w:eastAsia="en-IN"/>
              </w:rPr>
            </w:pPr>
            <w:r w:rsidRPr="002B5730">
              <w:rPr>
                <w:bCs/>
                <w:noProof/>
                <w:color w:val="000000" w:themeColor="text1"/>
              </w:rPr>
              <mc:AlternateContent>
                <mc:Choice Requires="wps">
                  <w:drawing>
                    <wp:anchor distT="0" distB="0" distL="114300" distR="114300" simplePos="0" relativeHeight="252485632" behindDoc="0" locked="0" layoutInCell="1" allowOverlap="1" wp14:anchorId="50EF9E60" wp14:editId="16A0517F">
                      <wp:simplePos x="0" y="0"/>
                      <wp:positionH relativeFrom="margin">
                        <wp:posOffset>-2590165</wp:posOffset>
                      </wp:positionH>
                      <wp:positionV relativeFrom="paragraph">
                        <wp:posOffset>215265</wp:posOffset>
                      </wp:positionV>
                      <wp:extent cx="4400550" cy="307340"/>
                      <wp:effectExtent l="0" t="0" r="0" b="0"/>
                      <wp:wrapNone/>
                      <wp:docPr id="1271" name="TextBox 22"/>
                      <wp:cNvGraphicFramePr/>
                      <a:graphic xmlns:a="http://schemas.openxmlformats.org/drawingml/2006/main">
                        <a:graphicData uri="http://schemas.microsoft.com/office/word/2010/wordprocessingShape">
                          <wps:wsp>
                            <wps:cNvSpPr txBox="1"/>
                            <wps:spPr>
                              <a:xfrm>
                                <a:off x="0" y="0"/>
                                <a:ext cx="4400550" cy="307340"/>
                              </a:xfrm>
                              <a:prstGeom prst="rect">
                                <a:avLst/>
                              </a:prstGeom>
                              <a:noFill/>
                            </wps:spPr>
                            <wps:txbx>
                              <w:txbxContent>
                                <w:p w14:paraId="2FCB22F2"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1F087668"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0EF9E60" id="_x0000_s1107" type="#_x0000_t202" style="position:absolute;left:0;text-align:left;margin-left:-203.95pt;margin-top:16.95pt;width:346.5pt;height:24.2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" filled="f" stroked="f">
                      <v:textbox style="mso-fit-shape-to-text:t">
                        <w:txbxContent>
                          <w:p w14:paraId="2FCB22F2"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1F087668"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2679BF" w:rsidRPr="002679BF">
              <w:rPr>
                <w:rFonts w:ascii="Arial" w:eastAsia="Times New Roman" w:hAnsi="Arial" w:cs="Arial"/>
                <w:b/>
                <w:bCs/>
                <w:color w:val="000000"/>
                <w:sz w:val="20"/>
                <w:szCs w:val="20"/>
                <w:lang w:eastAsia="en-IN"/>
              </w:rPr>
              <w:t>173</w:t>
            </w:r>
          </w:p>
        </w:tc>
        <w:tc>
          <w:tcPr>
            <w:tcW w:w="830" w:type="dxa"/>
            <w:tcBorders>
              <w:top w:val="nil"/>
              <w:left w:val="nil"/>
              <w:bottom w:val="single" w:sz="8" w:space="0" w:color="auto"/>
              <w:right w:val="single" w:sz="8" w:space="0" w:color="auto"/>
            </w:tcBorders>
            <w:shd w:val="clear" w:color="000000" w:fill="FFFFFF"/>
            <w:noWrap/>
            <w:vAlign w:val="center"/>
            <w:hideMark/>
          </w:tcPr>
          <w:p w14:paraId="386FAF81"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215</w:t>
            </w:r>
          </w:p>
        </w:tc>
        <w:tc>
          <w:tcPr>
            <w:tcW w:w="830" w:type="dxa"/>
            <w:tcBorders>
              <w:top w:val="nil"/>
              <w:left w:val="nil"/>
              <w:bottom w:val="single" w:sz="8" w:space="0" w:color="auto"/>
              <w:right w:val="single" w:sz="8" w:space="0" w:color="auto"/>
            </w:tcBorders>
            <w:shd w:val="clear" w:color="000000" w:fill="FFFFFF"/>
            <w:noWrap/>
            <w:vAlign w:val="center"/>
            <w:hideMark/>
          </w:tcPr>
          <w:p w14:paraId="2FACB5F1"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275</w:t>
            </w:r>
          </w:p>
        </w:tc>
      </w:tr>
    </w:tbl>
    <w:p w14:paraId="52CA2772" w14:textId="321D7B66" w:rsidR="009531BD" w:rsidRDefault="009531BD" w:rsidP="00260328">
      <w:pPr>
        <w:spacing w:line="360" w:lineRule="auto"/>
        <w:jc w:val="both"/>
        <w:rPr>
          <w:rFonts w:ascii="Arial" w:hAnsi="Arial" w:cs="Arial"/>
          <w:color w:val="000000" w:themeColor="text1"/>
          <w:sz w:val="24"/>
          <w:szCs w:val="24"/>
        </w:rPr>
      </w:pPr>
    </w:p>
    <w:p w14:paraId="08C1730B" w14:textId="26BAF567" w:rsidR="003757E0" w:rsidRPr="003757E0" w:rsidRDefault="003757E0" w:rsidP="003757E0">
      <w:pPr>
        <w:tabs>
          <w:tab w:val="left" w:pos="1530"/>
        </w:tabs>
        <w:spacing w:line="48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enol- A, F and S</w:t>
      </w:r>
      <w:r>
        <w:rPr>
          <w:rFonts w:ascii="Arial" w:eastAsia="Arial" w:hAnsi="Arial" w:cs="Arial"/>
          <w:bCs/>
          <w:i/>
          <w:iCs/>
          <w:color w:val="000000" w:themeColor="text1"/>
          <w:sz w:val="18"/>
          <w:szCs w:val="18"/>
        </w:rPr>
        <w:t xml:space="preserve"> in North America</w:t>
      </w:r>
      <w:r w:rsidRPr="003757E0">
        <w:rPr>
          <w:rFonts w:ascii="Arial" w:eastAsia="Arial" w:hAnsi="Arial" w:cs="Arial"/>
          <w:bCs/>
          <w:i/>
          <w:iCs/>
          <w:color w:val="000000" w:themeColor="text1"/>
          <w:sz w:val="18"/>
          <w:szCs w:val="18"/>
        </w:rPr>
        <w:t xml:space="preserve"> was </w:t>
      </w:r>
      <w:r>
        <w:rPr>
          <w:rFonts w:ascii="Arial" w:eastAsia="Arial" w:hAnsi="Arial" w:cs="Arial"/>
          <w:bCs/>
          <w:i/>
          <w:iCs/>
          <w:color w:val="000000" w:themeColor="text1"/>
          <w:sz w:val="18"/>
          <w:szCs w:val="18"/>
        </w:rPr>
        <w:t>83</w:t>
      </w:r>
      <w:r w:rsidRPr="003757E0">
        <w:rPr>
          <w:rFonts w:ascii="Arial" w:eastAsia="Arial" w:hAnsi="Arial" w:cs="Arial"/>
          <w:bCs/>
          <w:i/>
          <w:iCs/>
          <w:color w:val="000000" w:themeColor="text1"/>
          <w:sz w:val="18"/>
          <w:szCs w:val="18"/>
        </w:rPr>
        <w:t xml:space="preserve">%, </w:t>
      </w:r>
      <w:r>
        <w:rPr>
          <w:rFonts w:ascii="Arial" w:eastAsia="Arial" w:hAnsi="Arial" w:cs="Arial"/>
          <w:bCs/>
          <w:i/>
          <w:iCs/>
          <w:color w:val="000000" w:themeColor="text1"/>
          <w:sz w:val="18"/>
          <w:szCs w:val="18"/>
        </w:rPr>
        <w:t>12</w:t>
      </w:r>
      <w:r w:rsidRPr="003757E0">
        <w:rPr>
          <w:rFonts w:ascii="Arial" w:eastAsia="Arial" w:hAnsi="Arial" w:cs="Arial"/>
          <w:bCs/>
          <w:i/>
          <w:iCs/>
          <w:color w:val="000000" w:themeColor="text1"/>
          <w:sz w:val="18"/>
          <w:szCs w:val="18"/>
        </w:rPr>
        <w:t xml:space="preserve">% and </w:t>
      </w:r>
      <w:r>
        <w:rPr>
          <w:rFonts w:ascii="Arial" w:eastAsia="Arial" w:hAnsi="Arial" w:cs="Arial"/>
          <w:bCs/>
          <w:i/>
          <w:iCs/>
          <w:color w:val="000000" w:themeColor="text1"/>
          <w:sz w:val="18"/>
          <w:szCs w:val="18"/>
        </w:rPr>
        <w:t>5</w:t>
      </w:r>
      <w:r w:rsidRPr="003757E0">
        <w:rPr>
          <w:rFonts w:ascii="Arial" w:eastAsia="Arial" w:hAnsi="Arial" w:cs="Arial"/>
          <w:bCs/>
          <w:i/>
          <w:iCs/>
          <w:color w:val="000000" w:themeColor="text1"/>
          <w:sz w:val="18"/>
          <w:szCs w:val="18"/>
        </w:rPr>
        <w:t>%, respectively.</w:t>
      </w:r>
    </w:p>
    <w:p w14:paraId="415E2AB4"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Bisphenol-A,F,S vinyl ester enjoys the highest demand of 50.5% amounting to 83 thousand tonnes in 2020 owing to its corrosion and chemical resistance properties.</w:t>
      </w:r>
    </w:p>
    <w:p w14:paraId="5499215E"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Novolac vinyl ester contributes to 25.8% of the total demand in North America due to its excellent bonding and adhesion properties. They are specifically applied in harsh environments due to their high mechanical and thermal stability.</w:t>
      </w:r>
    </w:p>
    <w:p w14:paraId="0F2E1A11" w14:textId="066A555B" w:rsidR="00143C36" w:rsidRDefault="00143C36" w:rsidP="00260328">
      <w:pPr>
        <w:spacing w:line="360" w:lineRule="auto"/>
        <w:jc w:val="both"/>
        <w:rPr>
          <w:rFonts w:ascii="Arial" w:hAnsi="Arial" w:cs="Arial"/>
          <w:color w:val="000000" w:themeColor="text1"/>
          <w:sz w:val="24"/>
          <w:szCs w:val="24"/>
        </w:rPr>
        <w:sectPr w:rsidR="00143C3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96DE6EB" w14:textId="77777777" w:rsidR="00E544BF" w:rsidRDefault="00E544BF" w:rsidP="00260328">
      <w:pPr>
        <w:spacing w:line="360" w:lineRule="auto"/>
        <w:jc w:val="both"/>
        <w:rPr>
          <w:rFonts w:ascii="Arial" w:hAnsi="Arial" w:cs="Arial"/>
          <w:color w:val="000000" w:themeColor="text1"/>
          <w:sz w:val="24"/>
          <w:szCs w:val="24"/>
        </w:rPr>
      </w:pPr>
    </w:p>
    <w:p w14:paraId="0E513B20" w14:textId="73058B3E" w:rsidR="009531BD" w:rsidRDefault="009531BD" w:rsidP="00260328">
      <w:pPr>
        <w:spacing w:line="360" w:lineRule="auto"/>
        <w:jc w:val="both"/>
        <w:rPr>
          <w:rFonts w:ascii="Arial" w:hAnsi="Arial" w:cs="Arial"/>
          <w:color w:val="000000" w:themeColor="text1"/>
          <w:sz w:val="24"/>
          <w:szCs w:val="24"/>
        </w:rPr>
        <w:sectPr w:rsidR="009531B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54B4957" w14:textId="5A46D999"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3.2.4.5. Demand By Sales Channel</w:t>
      </w:r>
    </w:p>
    <w:p w14:paraId="686295CD" w14:textId="5843E91F"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North America Vinyl Ester Resin Demand, By Sales Channel,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2015–2020</w:t>
      </w:r>
    </w:p>
    <w:p w14:paraId="3B7E1474" w14:textId="644976E7" w:rsidR="00447C32" w:rsidRPr="002B5730" w:rsidRDefault="00447C32" w:rsidP="00447C32">
      <w:pPr>
        <w:rPr>
          <w:color w:val="000000" w:themeColor="text1"/>
        </w:rPr>
      </w:pPr>
    </w:p>
    <w:p w14:paraId="26BA887D" w14:textId="50BE90CE" w:rsidR="00447C32" w:rsidRPr="002B5730" w:rsidRDefault="00447C32" w:rsidP="00447C32">
      <w:pPr>
        <w:rPr>
          <w:color w:val="000000" w:themeColor="text1"/>
        </w:rPr>
      </w:pPr>
    </w:p>
    <w:p w14:paraId="00FBD12E" w14:textId="70939FCD" w:rsidR="002A5D60" w:rsidRDefault="00C77616">
      <w:pPr>
        <w:rPr>
          <w:color w:val="000000" w:themeColor="text1"/>
        </w:rPr>
      </w:pPr>
      <w:r w:rsidRPr="002B5730">
        <w:rPr>
          <w:noProof/>
          <w:color w:val="000000" w:themeColor="text1"/>
        </w:rPr>
        <mc:AlternateContent>
          <mc:Choice Requires="wps">
            <w:drawing>
              <wp:anchor distT="0" distB="0" distL="114300" distR="114300" simplePos="0" relativeHeight="252116992" behindDoc="0" locked="0" layoutInCell="1" allowOverlap="1" wp14:anchorId="71E79125" wp14:editId="3584BA5A">
                <wp:simplePos x="0" y="0"/>
                <wp:positionH relativeFrom="margin">
                  <wp:posOffset>3676650</wp:posOffset>
                </wp:positionH>
                <wp:positionV relativeFrom="paragraph">
                  <wp:posOffset>2314575</wp:posOffset>
                </wp:positionV>
                <wp:extent cx="2588458" cy="200055"/>
                <wp:effectExtent l="0" t="0" r="0" b="0"/>
                <wp:wrapNone/>
                <wp:docPr id="173"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767CA0DD" w14:textId="77777777" w:rsidR="00447C32" w:rsidRPr="00687E98" w:rsidRDefault="00447C32" w:rsidP="00447C3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71E79125" id="_x0000_s1108" type="#_x0000_t202" style="position:absolute;margin-left:289.5pt;margin-top:182.25pt;width:203.8pt;height:15.75pt;z-index:252116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" filled="f" stroked="f">
                <v:textbox style="mso-fit-shape-to-text:t">
                  <w:txbxContent>
                    <w:p w14:paraId="767CA0DD" w14:textId="77777777" w:rsidR="00447C32" w:rsidRPr="00687E98" w:rsidRDefault="00447C32" w:rsidP="00447C3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C556F0" w:rsidRPr="002B5730">
        <w:rPr>
          <w:noProof/>
          <w:color w:val="000000" w:themeColor="text1"/>
        </w:rPr>
        <w:drawing>
          <wp:inline distT="0" distB="0" distL="0" distR="0" wp14:anchorId="32161D2E" wp14:editId="48442A78">
            <wp:extent cx="6410325" cy="2600000"/>
            <wp:effectExtent l="0" t="0" r="0" b="0"/>
            <wp:docPr id="43" name="Chart 43">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A665FA6" w14:textId="74705DF6" w:rsidR="007E1CA0" w:rsidRDefault="007E1CA0">
      <w:pPr>
        <w:rPr>
          <w:color w:val="000000" w:themeColor="text1"/>
        </w:rPr>
      </w:pPr>
    </w:p>
    <w:p w14:paraId="15D18D79" w14:textId="77777777" w:rsidR="007E1CA0" w:rsidRDefault="007E1CA0">
      <w:pPr>
        <w:rPr>
          <w:color w:val="000000" w:themeColor="text1"/>
        </w:rPr>
      </w:pPr>
    </w:p>
    <w:tbl>
      <w:tblPr>
        <w:tblW w:w="10087" w:type="dxa"/>
        <w:tblLook w:val="04A0" w:firstRow="1" w:lastRow="0" w:firstColumn="1" w:lastColumn="0" w:noHBand="0" w:noVBand="1"/>
      </w:tblPr>
      <w:tblGrid>
        <w:gridCol w:w="2659"/>
        <w:gridCol w:w="1238"/>
        <w:gridCol w:w="1238"/>
        <w:gridCol w:w="1238"/>
        <w:gridCol w:w="1238"/>
        <w:gridCol w:w="1238"/>
        <w:gridCol w:w="1238"/>
      </w:tblGrid>
      <w:tr w:rsidR="00630962" w:rsidRPr="007E1CA0" w14:paraId="463EA90C" w14:textId="77777777" w:rsidTr="00630962">
        <w:trPr>
          <w:trHeight w:val="481"/>
        </w:trPr>
        <w:tc>
          <w:tcPr>
            <w:tcW w:w="2659"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31FAC20B" w14:textId="232D0C0A"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 xml:space="preserve">Demand by Sales Channel </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7BF2EDD8"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2015</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319B6D1B"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2016</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32B5858B"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2017</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78D0EC13"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2018</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01FD9928"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2019</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78E93792"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2020</w:t>
            </w:r>
          </w:p>
        </w:tc>
      </w:tr>
      <w:tr w:rsidR="00630962" w:rsidRPr="007E1CA0" w14:paraId="48F34024" w14:textId="77777777" w:rsidTr="00630962">
        <w:trPr>
          <w:trHeight w:val="481"/>
        </w:trPr>
        <w:tc>
          <w:tcPr>
            <w:tcW w:w="2659" w:type="dxa"/>
            <w:tcBorders>
              <w:top w:val="nil"/>
              <w:left w:val="single" w:sz="8" w:space="0" w:color="auto"/>
              <w:bottom w:val="single" w:sz="8" w:space="0" w:color="auto"/>
              <w:right w:val="single" w:sz="8" w:space="0" w:color="auto"/>
            </w:tcBorders>
            <w:shd w:val="clear" w:color="000000" w:fill="FFFFFF"/>
            <w:noWrap/>
            <w:vAlign w:val="center"/>
            <w:hideMark/>
          </w:tcPr>
          <w:p w14:paraId="6CE7FD09" w14:textId="77777777" w:rsidR="00630962" w:rsidRPr="007E1CA0" w:rsidRDefault="00630962" w:rsidP="007E1CA0">
            <w:pPr>
              <w:spacing w:after="0" w:line="240" w:lineRule="auto"/>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 xml:space="preserve">Direct </w:t>
            </w:r>
          </w:p>
        </w:tc>
        <w:tc>
          <w:tcPr>
            <w:tcW w:w="1238" w:type="dxa"/>
            <w:tcBorders>
              <w:top w:val="nil"/>
              <w:left w:val="nil"/>
              <w:bottom w:val="single" w:sz="8" w:space="0" w:color="auto"/>
              <w:right w:val="single" w:sz="8" w:space="0" w:color="auto"/>
            </w:tcBorders>
            <w:shd w:val="clear" w:color="000000" w:fill="FFFFFF"/>
            <w:noWrap/>
            <w:vAlign w:val="center"/>
            <w:hideMark/>
          </w:tcPr>
          <w:p w14:paraId="1AE32DA5"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122</w:t>
            </w:r>
          </w:p>
        </w:tc>
        <w:tc>
          <w:tcPr>
            <w:tcW w:w="1238" w:type="dxa"/>
            <w:tcBorders>
              <w:top w:val="nil"/>
              <w:left w:val="nil"/>
              <w:bottom w:val="single" w:sz="8" w:space="0" w:color="auto"/>
              <w:right w:val="single" w:sz="8" w:space="0" w:color="auto"/>
            </w:tcBorders>
            <w:shd w:val="clear" w:color="000000" w:fill="FFFFFF"/>
            <w:noWrap/>
            <w:vAlign w:val="center"/>
            <w:hideMark/>
          </w:tcPr>
          <w:p w14:paraId="185AD1A9"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125</w:t>
            </w:r>
          </w:p>
        </w:tc>
        <w:tc>
          <w:tcPr>
            <w:tcW w:w="1238" w:type="dxa"/>
            <w:tcBorders>
              <w:top w:val="nil"/>
              <w:left w:val="nil"/>
              <w:bottom w:val="single" w:sz="8" w:space="0" w:color="auto"/>
              <w:right w:val="single" w:sz="8" w:space="0" w:color="auto"/>
            </w:tcBorders>
            <w:shd w:val="clear" w:color="000000" w:fill="FFFFFF"/>
            <w:noWrap/>
            <w:vAlign w:val="center"/>
            <w:hideMark/>
          </w:tcPr>
          <w:p w14:paraId="6F29F524"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129</w:t>
            </w:r>
          </w:p>
        </w:tc>
        <w:tc>
          <w:tcPr>
            <w:tcW w:w="1238" w:type="dxa"/>
            <w:tcBorders>
              <w:top w:val="nil"/>
              <w:left w:val="nil"/>
              <w:bottom w:val="single" w:sz="8" w:space="0" w:color="auto"/>
              <w:right w:val="single" w:sz="8" w:space="0" w:color="auto"/>
            </w:tcBorders>
            <w:shd w:val="clear" w:color="000000" w:fill="FFFFFF"/>
            <w:noWrap/>
            <w:vAlign w:val="center"/>
            <w:hideMark/>
          </w:tcPr>
          <w:p w14:paraId="37AE617C"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135</w:t>
            </w:r>
          </w:p>
        </w:tc>
        <w:tc>
          <w:tcPr>
            <w:tcW w:w="1238" w:type="dxa"/>
            <w:tcBorders>
              <w:top w:val="nil"/>
              <w:left w:val="nil"/>
              <w:bottom w:val="single" w:sz="8" w:space="0" w:color="auto"/>
              <w:right w:val="single" w:sz="8" w:space="0" w:color="auto"/>
            </w:tcBorders>
            <w:shd w:val="clear" w:color="000000" w:fill="FFFFFF"/>
            <w:noWrap/>
            <w:vAlign w:val="center"/>
            <w:hideMark/>
          </w:tcPr>
          <w:p w14:paraId="37DEB22E"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140</w:t>
            </w:r>
          </w:p>
        </w:tc>
        <w:tc>
          <w:tcPr>
            <w:tcW w:w="1238" w:type="dxa"/>
            <w:tcBorders>
              <w:top w:val="nil"/>
              <w:left w:val="nil"/>
              <w:bottom w:val="single" w:sz="8" w:space="0" w:color="auto"/>
              <w:right w:val="single" w:sz="8" w:space="0" w:color="auto"/>
            </w:tcBorders>
            <w:shd w:val="clear" w:color="000000" w:fill="FFFFFF"/>
            <w:noWrap/>
            <w:vAlign w:val="center"/>
            <w:hideMark/>
          </w:tcPr>
          <w:p w14:paraId="75666A45"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130</w:t>
            </w:r>
          </w:p>
        </w:tc>
      </w:tr>
      <w:tr w:rsidR="00630962" w:rsidRPr="007E1CA0" w14:paraId="1EAC574D" w14:textId="77777777" w:rsidTr="00630962">
        <w:trPr>
          <w:trHeight w:val="481"/>
        </w:trPr>
        <w:tc>
          <w:tcPr>
            <w:tcW w:w="2659" w:type="dxa"/>
            <w:tcBorders>
              <w:top w:val="nil"/>
              <w:left w:val="single" w:sz="8" w:space="0" w:color="auto"/>
              <w:bottom w:val="single" w:sz="8" w:space="0" w:color="auto"/>
              <w:right w:val="single" w:sz="8" w:space="0" w:color="auto"/>
            </w:tcBorders>
            <w:shd w:val="clear" w:color="000000" w:fill="FFFFFF"/>
            <w:noWrap/>
            <w:vAlign w:val="center"/>
            <w:hideMark/>
          </w:tcPr>
          <w:p w14:paraId="36F082F7" w14:textId="77777777" w:rsidR="00630962" w:rsidRPr="007E1CA0" w:rsidRDefault="00630962" w:rsidP="007E1CA0">
            <w:pPr>
              <w:spacing w:after="0" w:line="240" w:lineRule="auto"/>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lastRenderedPageBreak/>
              <w:t xml:space="preserve">Indirect </w:t>
            </w:r>
          </w:p>
        </w:tc>
        <w:tc>
          <w:tcPr>
            <w:tcW w:w="1238" w:type="dxa"/>
            <w:tcBorders>
              <w:top w:val="nil"/>
              <w:left w:val="nil"/>
              <w:bottom w:val="single" w:sz="8" w:space="0" w:color="auto"/>
              <w:right w:val="single" w:sz="8" w:space="0" w:color="auto"/>
            </w:tcBorders>
            <w:shd w:val="clear" w:color="000000" w:fill="FFFFFF"/>
            <w:noWrap/>
            <w:vAlign w:val="center"/>
            <w:hideMark/>
          </w:tcPr>
          <w:p w14:paraId="43DD080F"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31</w:t>
            </w:r>
          </w:p>
        </w:tc>
        <w:tc>
          <w:tcPr>
            <w:tcW w:w="1238" w:type="dxa"/>
            <w:tcBorders>
              <w:top w:val="nil"/>
              <w:left w:val="nil"/>
              <w:bottom w:val="single" w:sz="8" w:space="0" w:color="auto"/>
              <w:right w:val="single" w:sz="8" w:space="0" w:color="auto"/>
            </w:tcBorders>
            <w:shd w:val="clear" w:color="000000" w:fill="FFFFFF"/>
            <w:noWrap/>
            <w:vAlign w:val="center"/>
            <w:hideMark/>
          </w:tcPr>
          <w:p w14:paraId="118B087C"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32</w:t>
            </w:r>
          </w:p>
        </w:tc>
        <w:tc>
          <w:tcPr>
            <w:tcW w:w="1238" w:type="dxa"/>
            <w:tcBorders>
              <w:top w:val="nil"/>
              <w:left w:val="nil"/>
              <w:bottom w:val="single" w:sz="8" w:space="0" w:color="auto"/>
              <w:right w:val="single" w:sz="8" w:space="0" w:color="auto"/>
            </w:tcBorders>
            <w:shd w:val="clear" w:color="000000" w:fill="FFFFFF"/>
            <w:noWrap/>
            <w:vAlign w:val="center"/>
            <w:hideMark/>
          </w:tcPr>
          <w:p w14:paraId="1DD13924"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33</w:t>
            </w:r>
          </w:p>
        </w:tc>
        <w:tc>
          <w:tcPr>
            <w:tcW w:w="1238" w:type="dxa"/>
            <w:tcBorders>
              <w:top w:val="nil"/>
              <w:left w:val="nil"/>
              <w:bottom w:val="single" w:sz="8" w:space="0" w:color="auto"/>
              <w:right w:val="single" w:sz="8" w:space="0" w:color="auto"/>
            </w:tcBorders>
            <w:shd w:val="clear" w:color="000000" w:fill="FFFFFF"/>
            <w:noWrap/>
            <w:vAlign w:val="center"/>
            <w:hideMark/>
          </w:tcPr>
          <w:p w14:paraId="7E89E77A"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34</w:t>
            </w:r>
          </w:p>
        </w:tc>
        <w:tc>
          <w:tcPr>
            <w:tcW w:w="1238" w:type="dxa"/>
            <w:tcBorders>
              <w:top w:val="nil"/>
              <w:left w:val="nil"/>
              <w:bottom w:val="single" w:sz="8" w:space="0" w:color="auto"/>
              <w:right w:val="single" w:sz="8" w:space="0" w:color="auto"/>
            </w:tcBorders>
            <w:shd w:val="clear" w:color="000000" w:fill="FFFFFF"/>
            <w:noWrap/>
            <w:vAlign w:val="center"/>
            <w:hideMark/>
          </w:tcPr>
          <w:p w14:paraId="0B822584"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34</w:t>
            </w:r>
          </w:p>
        </w:tc>
        <w:tc>
          <w:tcPr>
            <w:tcW w:w="1238" w:type="dxa"/>
            <w:tcBorders>
              <w:top w:val="nil"/>
              <w:left w:val="nil"/>
              <w:bottom w:val="single" w:sz="8" w:space="0" w:color="auto"/>
              <w:right w:val="single" w:sz="8" w:space="0" w:color="auto"/>
            </w:tcBorders>
            <w:shd w:val="clear" w:color="000000" w:fill="FFFFFF"/>
            <w:noWrap/>
            <w:vAlign w:val="center"/>
            <w:hideMark/>
          </w:tcPr>
          <w:p w14:paraId="1AE5E58A"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34</w:t>
            </w:r>
          </w:p>
        </w:tc>
      </w:tr>
      <w:tr w:rsidR="00630962" w:rsidRPr="007E1CA0" w14:paraId="6CC79FD5" w14:textId="77777777" w:rsidTr="00630962">
        <w:trPr>
          <w:trHeight w:val="481"/>
        </w:trPr>
        <w:tc>
          <w:tcPr>
            <w:tcW w:w="2659" w:type="dxa"/>
            <w:tcBorders>
              <w:top w:val="nil"/>
              <w:left w:val="single" w:sz="8" w:space="0" w:color="auto"/>
              <w:bottom w:val="single" w:sz="8" w:space="0" w:color="auto"/>
              <w:right w:val="single" w:sz="8" w:space="0" w:color="auto"/>
            </w:tcBorders>
            <w:shd w:val="clear" w:color="000000" w:fill="FFFFFF"/>
            <w:noWrap/>
            <w:vAlign w:val="center"/>
            <w:hideMark/>
          </w:tcPr>
          <w:p w14:paraId="549DF718" w14:textId="77777777" w:rsidR="00630962" w:rsidRPr="007E1CA0" w:rsidRDefault="00630962" w:rsidP="007E1CA0">
            <w:pPr>
              <w:spacing w:after="0" w:line="240" w:lineRule="auto"/>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Total</w:t>
            </w:r>
          </w:p>
        </w:tc>
        <w:tc>
          <w:tcPr>
            <w:tcW w:w="1238" w:type="dxa"/>
            <w:tcBorders>
              <w:top w:val="nil"/>
              <w:left w:val="nil"/>
              <w:bottom w:val="single" w:sz="8" w:space="0" w:color="auto"/>
              <w:right w:val="single" w:sz="8" w:space="0" w:color="auto"/>
            </w:tcBorders>
            <w:shd w:val="clear" w:color="000000" w:fill="FFFFFF"/>
            <w:noWrap/>
            <w:vAlign w:val="center"/>
            <w:hideMark/>
          </w:tcPr>
          <w:p w14:paraId="4B1D3C0E"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153</w:t>
            </w:r>
          </w:p>
        </w:tc>
        <w:tc>
          <w:tcPr>
            <w:tcW w:w="1238" w:type="dxa"/>
            <w:tcBorders>
              <w:top w:val="nil"/>
              <w:left w:val="nil"/>
              <w:bottom w:val="single" w:sz="8" w:space="0" w:color="auto"/>
              <w:right w:val="single" w:sz="8" w:space="0" w:color="auto"/>
            </w:tcBorders>
            <w:shd w:val="clear" w:color="000000" w:fill="FFFFFF"/>
            <w:noWrap/>
            <w:vAlign w:val="center"/>
            <w:hideMark/>
          </w:tcPr>
          <w:p w14:paraId="3B95CFA2"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157</w:t>
            </w:r>
          </w:p>
        </w:tc>
        <w:tc>
          <w:tcPr>
            <w:tcW w:w="1238" w:type="dxa"/>
            <w:tcBorders>
              <w:top w:val="nil"/>
              <w:left w:val="nil"/>
              <w:bottom w:val="single" w:sz="8" w:space="0" w:color="auto"/>
              <w:right w:val="single" w:sz="8" w:space="0" w:color="auto"/>
            </w:tcBorders>
            <w:shd w:val="clear" w:color="000000" w:fill="FFFFFF"/>
            <w:noWrap/>
            <w:vAlign w:val="center"/>
            <w:hideMark/>
          </w:tcPr>
          <w:p w14:paraId="7D4B5EED"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162</w:t>
            </w:r>
          </w:p>
        </w:tc>
        <w:tc>
          <w:tcPr>
            <w:tcW w:w="1238" w:type="dxa"/>
            <w:tcBorders>
              <w:top w:val="nil"/>
              <w:left w:val="nil"/>
              <w:bottom w:val="single" w:sz="8" w:space="0" w:color="auto"/>
              <w:right w:val="single" w:sz="8" w:space="0" w:color="auto"/>
            </w:tcBorders>
            <w:shd w:val="clear" w:color="000000" w:fill="FFFFFF"/>
            <w:noWrap/>
            <w:vAlign w:val="center"/>
            <w:hideMark/>
          </w:tcPr>
          <w:p w14:paraId="4F85AB93"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169</w:t>
            </w:r>
          </w:p>
        </w:tc>
        <w:tc>
          <w:tcPr>
            <w:tcW w:w="1238" w:type="dxa"/>
            <w:tcBorders>
              <w:top w:val="nil"/>
              <w:left w:val="nil"/>
              <w:bottom w:val="single" w:sz="8" w:space="0" w:color="auto"/>
              <w:right w:val="single" w:sz="8" w:space="0" w:color="auto"/>
            </w:tcBorders>
            <w:shd w:val="clear" w:color="000000" w:fill="FFFFFF"/>
            <w:noWrap/>
            <w:vAlign w:val="center"/>
            <w:hideMark/>
          </w:tcPr>
          <w:p w14:paraId="5613FB72"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174</w:t>
            </w:r>
          </w:p>
        </w:tc>
        <w:tc>
          <w:tcPr>
            <w:tcW w:w="1238" w:type="dxa"/>
            <w:tcBorders>
              <w:top w:val="nil"/>
              <w:left w:val="nil"/>
              <w:bottom w:val="single" w:sz="8" w:space="0" w:color="auto"/>
              <w:right w:val="single" w:sz="8" w:space="0" w:color="auto"/>
            </w:tcBorders>
            <w:shd w:val="clear" w:color="000000" w:fill="FFFFFF"/>
            <w:noWrap/>
            <w:vAlign w:val="center"/>
            <w:hideMark/>
          </w:tcPr>
          <w:p w14:paraId="57A22479"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164</w:t>
            </w:r>
          </w:p>
        </w:tc>
      </w:tr>
    </w:tbl>
    <w:p w14:paraId="720348B1" w14:textId="6F19D322" w:rsidR="009531BD" w:rsidRDefault="009531BD">
      <w:pPr>
        <w:rPr>
          <w:color w:val="000000" w:themeColor="text1"/>
        </w:rPr>
      </w:pPr>
      <w:r w:rsidRPr="002B5730">
        <w:rPr>
          <w:noProof/>
          <w:color w:val="000000" w:themeColor="text1"/>
        </w:rPr>
        <mc:AlternateContent>
          <mc:Choice Requires="wps">
            <w:drawing>
              <wp:anchor distT="0" distB="0" distL="114300" distR="114300" simplePos="0" relativeHeight="252487680" behindDoc="0" locked="0" layoutInCell="1" allowOverlap="1" wp14:anchorId="1BBF0984" wp14:editId="08CB960C">
                <wp:simplePos x="0" y="0"/>
                <wp:positionH relativeFrom="margin">
                  <wp:posOffset>3907790</wp:posOffset>
                </wp:positionH>
                <wp:positionV relativeFrom="paragraph">
                  <wp:posOffset>214630</wp:posOffset>
                </wp:positionV>
                <wp:extent cx="2588260" cy="200025"/>
                <wp:effectExtent l="0" t="0" r="0" b="0"/>
                <wp:wrapNone/>
                <wp:docPr id="1272" name="TextBox 4"/>
                <wp:cNvGraphicFramePr/>
                <a:graphic xmlns:a="http://schemas.openxmlformats.org/drawingml/2006/main">
                  <a:graphicData uri="http://schemas.microsoft.com/office/word/2010/wordprocessingShape">
                    <wps:wsp>
                      <wps:cNvSpPr txBox="1"/>
                      <wps:spPr>
                        <a:xfrm>
                          <a:off x="0" y="0"/>
                          <a:ext cx="2588260" cy="200025"/>
                        </a:xfrm>
                        <a:prstGeom prst="rect">
                          <a:avLst/>
                        </a:prstGeom>
                        <a:noFill/>
                      </wps:spPr>
                      <wps:txbx>
                        <w:txbxContent>
                          <w:p w14:paraId="128EA688"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1BBF0984" id="_x0000_s1109" type="#_x0000_t202" style="position:absolute;margin-left:307.7pt;margin-top:16.9pt;width:203.8pt;height:15.75pt;z-index:252487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" filled="f" stroked="f">
                <v:textbox style="mso-fit-shape-to-text:t">
                  <w:txbxContent>
                    <w:p w14:paraId="128EA688"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F81BEE">
        <w:rPr>
          <w:color w:val="000000" w:themeColor="text1"/>
        </w:rPr>
        <w:tab/>
      </w:r>
    </w:p>
    <w:p w14:paraId="0335FED3" w14:textId="494FBA7B" w:rsidR="009531BD" w:rsidRDefault="009531BD">
      <w:pPr>
        <w:rPr>
          <w:color w:val="000000" w:themeColor="text1"/>
        </w:rPr>
      </w:pPr>
    </w:p>
    <w:p w14:paraId="2331E737"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Vinyl ester resins manufacturers sell their product in bulk quantities directly to their customers in bulk quantities. Hence direct sales channels contribute to 79.8% of the total sales in this region.</w:t>
      </w:r>
    </w:p>
    <w:p w14:paraId="4C7FDE1B"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Indirect sales channel of vinyl ester resins come into play in cases where bulk volume is not required and demand for the same is addressed by distributors and agents.</w:t>
      </w:r>
    </w:p>
    <w:p w14:paraId="72619A3D" w14:textId="3D66CF9C" w:rsidR="009531BD" w:rsidRDefault="009531BD">
      <w:pPr>
        <w:rPr>
          <w:color w:val="000000" w:themeColor="text1"/>
        </w:rPr>
      </w:pPr>
    </w:p>
    <w:p w14:paraId="7B67E6D8" w14:textId="77777777" w:rsidR="009531BD" w:rsidRDefault="009531BD">
      <w:pPr>
        <w:rPr>
          <w:color w:val="000000" w:themeColor="text1"/>
        </w:rPr>
      </w:pPr>
    </w:p>
    <w:p w14:paraId="5A1C70A7" w14:textId="12338E23"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t>North America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7B461A" w:rsidRPr="00113DAD" w14:paraId="23D61EAE" w14:textId="77777777" w:rsidTr="005B1169">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01AA3C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9095BA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70E4AD9"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A5A223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EE0CCAA"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1186050"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F33ACA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C72BF4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9220839"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9A25A55"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47050BC"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0940595F" w14:textId="77777777" w:rsidTr="005B1169">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863BFA4"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North America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5BBECE4"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57BB96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200.00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6845E5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200.00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F23F2B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215.00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24334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CFCC9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E86D4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B4640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86D4AD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3DCD0B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r>
      <w:tr w:rsidR="007B461A" w:rsidRPr="00113DAD" w14:paraId="0FACD498" w14:textId="77777777" w:rsidTr="005B1169">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4B15746"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26DD007"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9D26DD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169.77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8CCAE0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170.43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F3CB24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182.88</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90646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192.65</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687AC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194.34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3B7A2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181.28</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C97A2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179.12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75F806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197.09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5CEF57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200.24</w:t>
            </w:r>
          </w:p>
        </w:tc>
      </w:tr>
      <w:tr w:rsidR="007B461A" w:rsidRPr="00113DAD" w14:paraId="542A7A46"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4647B52"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DDBEA28"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8B2D3A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152.59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6D8BD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157.31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99EA4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162.11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3BE853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169.14</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F09180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174.44</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EC5D5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163.53</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C6FD9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172.74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4FC9D1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214.79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24785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274.88</w:t>
            </w:r>
          </w:p>
        </w:tc>
      </w:tr>
      <w:tr w:rsidR="007B461A" w:rsidRPr="00113DAD" w14:paraId="6CF16343"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CA1BE3F"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40C6986"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B39369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EFEA7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3.10%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B02A62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FAC242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4.34%</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F459D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3.14%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E276D3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-6.25%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99698B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5.63%</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16DC9B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5.36%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BDF9F5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4.82%</w:t>
            </w:r>
          </w:p>
        </w:tc>
      </w:tr>
      <w:tr w:rsidR="007B461A" w:rsidRPr="00113DAD" w14:paraId="505E3D8A"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379EF30"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7D9C300"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81ACA8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6D8ED9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B1EC0F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5DED10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04C91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2A333E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0ACF6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6.38</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BC37BE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-17.69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74794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-74.65</w:t>
            </w:r>
          </w:p>
        </w:tc>
      </w:tr>
    </w:tbl>
    <w:p w14:paraId="7B1476F1" w14:textId="39CED213" w:rsidR="003B4B95" w:rsidRDefault="003B4B95"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1264" behindDoc="0" locked="0" layoutInCell="1" allowOverlap="1" wp14:anchorId="60556DDB" wp14:editId="27E207F5">
                <wp:simplePos x="0" y="0"/>
                <wp:positionH relativeFrom="column">
                  <wp:posOffset>4564705</wp:posOffset>
                </wp:positionH>
                <wp:positionV relativeFrom="paragraph">
                  <wp:posOffset>127738</wp:posOffset>
                </wp:positionV>
                <wp:extent cx="1809277" cy="584775"/>
                <wp:effectExtent l="0" t="0" r="0" b="0"/>
                <wp:wrapNone/>
                <wp:docPr id="53"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5F63C758"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0556DDB" id="_x0000_s1110" type="#_x0000_t202" style="position:absolute;left:0;text-align:left;margin-left:359.45pt;margin-top:10.05pt;width:142.45pt;height:46.05pt;z-index:25281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" filled="f" stroked="f">
                <v:textbox style="mso-fit-shape-to-text:t">
                  <w:txbxContent>
                    <w:p w14:paraId="5F63C758"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0D2D9C12" w14:textId="758808F5" w:rsidR="003B4B95" w:rsidRDefault="003B4B95" w:rsidP="007B461A">
      <w:pPr>
        <w:tabs>
          <w:tab w:val="left" w:pos="1290"/>
        </w:tabs>
        <w:spacing w:line="360" w:lineRule="auto"/>
        <w:jc w:val="both"/>
        <w:rPr>
          <w:rFonts w:ascii="Arial" w:eastAsia="Arial" w:hAnsi="Arial" w:cs="Arial"/>
          <w:color w:val="000000" w:themeColor="text1"/>
          <w:sz w:val="24"/>
          <w:szCs w:val="24"/>
        </w:rPr>
      </w:pPr>
    </w:p>
    <w:p w14:paraId="214F1A6E" w14:textId="22D00456" w:rsidR="003B4B95" w:rsidRDefault="003B4B95" w:rsidP="007B461A">
      <w:pPr>
        <w:tabs>
          <w:tab w:val="left" w:pos="1290"/>
        </w:tabs>
        <w:spacing w:line="360" w:lineRule="auto"/>
        <w:jc w:val="both"/>
        <w:rPr>
          <w:rFonts w:ascii="Arial" w:eastAsia="Arial" w:hAnsi="Arial" w:cs="Arial"/>
          <w:color w:val="000000" w:themeColor="text1"/>
          <w:sz w:val="24"/>
          <w:szCs w:val="24"/>
        </w:rPr>
      </w:pPr>
    </w:p>
    <w:p w14:paraId="3F40DD5D" w14:textId="77777777" w:rsidR="003B4B95" w:rsidRDefault="003B4B95" w:rsidP="007B461A">
      <w:pPr>
        <w:tabs>
          <w:tab w:val="left" w:pos="1290"/>
        </w:tabs>
        <w:spacing w:line="360" w:lineRule="auto"/>
        <w:jc w:val="both"/>
        <w:rPr>
          <w:rFonts w:ascii="Arial" w:eastAsia="Arial" w:hAnsi="Arial" w:cs="Arial"/>
          <w:color w:val="000000" w:themeColor="text1"/>
          <w:sz w:val="24"/>
          <w:szCs w:val="24"/>
        </w:rPr>
      </w:pPr>
    </w:p>
    <w:p w14:paraId="6016BB6A" w14:textId="77777777" w:rsidR="003B4B95" w:rsidRDefault="003B4B95" w:rsidP="007B461A">
      <w:pPr>
        <w:tabs>
          <w:tab w:val="left" w:pos="1290"/>
        </w:tabs>
        <w:spacing w:line="360" w:lineRule="auto"/>
        <w:jc w:val="both"/>
        <w:rPr>
          <w:rFonts w:ascii="Arial" w:eastAsia="Arial" w:hAnsi="Arial" w:cs="Arial"/>
          <w:color w:val="000000" w:themeColor="text1"/>
          <w:sz w:val="24"/>
          <w:szCs w:val="24"/>
        </w:rPr>
      </w:pPr>
    </w:p>
    <w:p w14:paraId="77C78216" w14:textId="77777777" w:rsidR="003B4B95" w:rsidRDefault="003B4B95" w:rsidP="007B461A">
      <w:pPr>
        <w:tabs>
          <w:tab w:val="left" w:pos="1290"/>
        </w:tabs>
        <w:spacing w:line="360" w:lineRule="auto"/>
        <w:jc w:val="both"/>
        <w:rPr>
          <w:rFonts w:ascii="Arial" w:eastAsia="Arial" w:hAnsi="Arial" w:cs="Arial"/>
          <w:color w:val="000000" w:themeColor="text1"/>
          <w:sz w:val="24"/>
          <w:szCs w:val="24"/>
        </w:rPr>
      </w:pPr>
    </w:p>
    <w:p w14:paraId="4A6BA44F" w14:textId="30975CC6" w:rsidR="007B461A" w:rsidRDefault="007B461A" w:rsidP="007B461A">
      <w:pPr>
        <w:tabs>
          <w:tab w:val="left" w:pos="1290"/>
        </w:tabs>
        <w:spacing w:line="360" w:lineRule="auto"/>
        <w:jc w:val="both"/>
        <w:rPr>
          <w:rFonts w:ascii="Arial" w:eastAsia="Arial" w:hAnsi="Arial" w:cs="Arial"/>
          <w:color w:val="000000" w:themeColor="text1"/>
          <w:sz w:val="24"/>
          <w:szCs w:val="24"/>
        </w:rPr>
      </w:pPr>
    </w:p>
    <w:p w14:paraId="7032F234" w14:textId="11C890CC"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lastRenderedPageBreak/>
        <w:t>3.2.4.6. Sales By Company</w:t>
      </w:r>
    </w:p>
    <w:p w14:paraId="477D6AE8" w14:textId="5EF0B4D3"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North America Vinyl Ester Resin Sales, By Company,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2020</w:t>
      </w:r>
    </w:p>
    <w:p w14:paraId="107AC5F7" w14:textId="78510BEE" w:rsidR="00C77616" w:rsidRPr="002B5730" w:rsidRDefault="00C77616">
      <w:pPr>
        <w:rPr>
          <w:color w:val="000000" w:themeColor="text1"/>
        </w:rPr>
      </w:pPr>
    </w:p>
    <w:p w14:paraId="0227568F" w14:textId="76CD4F95" w:rsidR="00C77616" w:rsidRDefault="00967807"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4928" behindDoc="0" locked="0" layoutInCell="1" allowOverlap="1" wp14:anchorId="69FCA973" wp14:editId="06E3D53E">
                <wp:simplePos x="0" y="0"/>
                <wp:positionH relativeFrom="margin">
                  <wp:posOffset>4806950</wp:posOffset>
                </wp:positionH>
                <wp:positionV relativeFrom="paragraph">
                  <wp:posOffset>1996440</wp:posOffset>
                </wp:positionV>
                <wp:extent cx="1655445" cy="323850"/>
                <wp:effectExtent l="0" t="0" r="0" b="0"/>
                <wp:wrapNone/>
                <wp:docPr id="2081" name="TextBox 4"/>
                <wp:cNvGraphicFramePr/>
                <a:graphic xmlns:a="http://schemas.openxmlformats.org/drawingml/2006/main">
                  <a:graphicData uri="http://schemas.microsoft.com/office/word/2010/wordprocessingShape">
                    <wps:wsp>
                      <wps:cNvSpPr txBox="1"/>
                      <wps:spPr>
                        <a:xfrm>
                          <a:off x="0" y="0"/>
                          <a:ext cx="1655445" cy="323850"/>
                        </a:xfrm>
                        <a:prstGeom prst="rect">
                          <a:avLst/>
                        </a:prstGeom>
                        <a:noFill/>
                      </wps:spPr>
                      <wps:txbx>
                        <w:txbxContent>
                          <w:p w14:paraId="79968550" w14:textId="55E23F43"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FCA973" id="_x0000_s1111" type="#_x0000_t202" style="position:absolute;margin-left:378.5pt;margin-top:157.2pt;width:130.35pt;height:25.5pt;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" filled="f" stroked="f">
                <v:textbox>
                  <w:txbxContent>
                    <w:p w14:paraId="79968550" w14:textId="55E23F43"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C77616" w:rsidRPr="002B5730">
        <w:rPr>
          <w:noProof/>
          <w:color w:val="000000" w:themeColor="text1"/>
        </w:rPr>
        <w:drawing>
          <wp:inline distT="0" distB="0" distL="0" distR="0" wp14:anchorId="47F33BEB" wp14:editId="17B09214">
            <wp:extent cx="6457950" cy="2208365"/>
            <wp:effectExtent l="0" t="0" r="0" b="1905"/>
            <wp:docPr id="2082" name="Chart 208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04E3A51" w14:textId="2C0037C1"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 xml:space="preserve">AOC – Aliancys has emerged as the largest player holding a market share of more than 29%. </w:t>
      </w:r>
    </w:p>
    <w:p w14:paraId="661D0443" w14:textId="4E52E2FA" w:rsidR="00143C36"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Polynt-Reichhold, INEOS composites and Interplastics Corporation account for 17%, 14% and 7% market share respectively.</w:t>
      </w:r>
      <w:r>
        <w:rPr>
          <w:rFonts w:ascii="Arial" w:hAnsi="Arial" w:cs="Arial"/>
          <w:color w:val="000000" w:themeColor="text1"/>
          <w:sz w:val="24"/>
          <w:szCs w:val="24"/>
        </w:rPr>
        <w:t xml:space="preserve"> </w:t>
      </w:r>
      <w:r w:rsidRPr="00672393">
        <w:rPr>
          <w:rFonts w:ascii="Arial" w:hAnsi="Arial" w:cs="Arial"/>
          <w:color w:val="000000" w:themeColor="text1"/>
          <w:sz w:val="24"/>
          <w:szCs w:val="24"/>
        </w:rPr>
        <w:t>Strong sales network is the key reason behind the leading market position of the mentioned players.</w:t>
      </w:r>
    </w:p>
    <w:p w14:paraId="5CDA6E7B" w14:textId="42CD4079" w:rsidR="000B79CA" w:rsidRDefault="000B79CA" w:rsidP="00143C36">
      <w:pPr>
        <w:spacing w:line="360" w:lineRule="auto"/>
        <w:jc w:val="both"/>
        <w:rPr>
          <w:rFonts w:ascii="Arial" w:hAnsi="Arial" w:cs="Arial"/>
          <w:color w:val="000000" w:themeColor="text1"/>
          <w:sz w:val="24"/>
          <w:szCs w:val="24"/>
        </w:rPr>
      </w:pPr>
    </w:p>
    <w:p w14:paraId="572F28FD" w14:textId="4744533E" w:rsidR="000B79CA" w:rsidRDefault="000B79CA" w:rsidP="00143C36">
      <w:pPr>
        <w:spacing w:line="360" w:lineRule="auto"/>
        <w:jc w:val="both"/>
        <w:rPr>
          <w:rFonts w:ascii="Arial" w:hAnsi="Arial" w:cs="Arial"/>
          <w:color w:val="000000" w:themeColor="text1"/>
          <w:sz w:val="24"/>
          <w:szCs w:val="24"/>
        </w:rPr>
      </w:pPr>
    </w:p>
    <w:p w14:paraId="233A497E" w14:textId="0E2223B2" w:rsidR="000B79CA" w:rsidRDefault="000B79CA" w:rsidP="00143C36">
      <w:pPr>
        <w:spacing w:line="360" w:lineRule="auto"/>
        <w:jc w:val="both"/>
        <w:rPr>
          <w:rFonts w:ascii="Arial" w:hAnsi="Arial" w:cs="Arial"/>
          <w:color w:val="000000" w:themeColor="text1"/>
          <w:sz w:val="24"/>
          <w:szCs w:val="24"/>
        </w:rPr>
      </w:pPr>
    </w:p>
    <w:p w14:paraId="4EC00AA0" w14:textId="38648759" w:rsidR="000B79CA" w:rsidRDefault="000B79CA" w:rsidP="00143C36">
      <w:pPr>
        <w:spacing w:line="360" w:lineRule="auto"/>
        <w:jc w:val="both"/>
        <w:rPr>
          <w:rFonts w:ascii="Arial" w:hAnsi="Arial" w:cs="Arial"/>
          <w:color w:val="000000" w:themeColor="text1"/>
          <w:sz w:val="24"/>
          <w:szCs w:val="24"/>
        </w:rPr>
      </w:pPr>
    </w:p>
    <w:p w14:paraId="03A93867" w14:textId="0DE57D72" w:rsidR="000B79CA" w:rsidRDefault="000B79CA" w:rsidP="00143C36">
      <w:pPr>
        <w:spacing w:line="360" w:lineRule="auto"/>
        <w:jc w:val="both"/>
        <w:rPr>
          <w:rFonts w:ascii="Arial" w:hAnsi="Arial" w:cs="Arial"/>
          <w:color w:val="000000" w:themeColor="text1"/>
          <w:sz w:val="24"/>
          <w:szCs w:val="24"/>
        </w:rPr>
      </w:pPr>
    </w:p>
    <w:p w14:paraId="380A3078" w14:textId="79F22BF4" w:rsidR="000B79CA" w:rsidRDefault="000B79CA" w:rsidP="00143C36">
      <w:pPr>
        <w:spacing w:line="360" w:lineRule="auto"/>
        <w:jc w:val="both"/>
        <w:rPr>
          <w:rFonts w:ascii="Arial" w:hAnsi="Arial" w:cs="Arial"/>
          <w:color w:val="000000" w:themeColor="text1"/>
          <w:sz w:val="24"/>
          <w:szCs w:val="24"/>
        </w:rPr>
      </w:pPr>
    </w:p>
    <w:p w14:paraId="5A8D30F7" w14:textId="759C6159" w:rsidR="000B79CA" w:rsidRDefault="000B79CA" w:rsidP="00143C36">
      <w:pPr>
        <w:spacing w:line="360" w:lineRule="auto"/>
        <w:jc w:val="both"/>
        <w:rPr>
          <w:rFonts w:ascii="Arial" w:hAnsi="Arial" w:cs="Arial"/>
          <w:color w:val="000000" w:themeColor="text1"/>
          <w:sz w:val="24"/>
          <w:szCs w:val="24"/>
        </w:rPr>
      </w:pPr>
    </w:p>
    <w:p w14:paraId="0B4F8993" w14:textId="055D71CC" w:rsidR="000B79CA" w:rsidRDefault="000B79CA" w:rsidP="00143C36">
      <w:pPr>
        <w:spacing w:line="360" w:lineRule="auto"/>
        <w:jc w:val="both"/>
        <w:rPr>
          <w:rFonts w:ascii="Arial" w:hAnsi="Arial" w:cs="Arial"/>
          <w:color w:val="000000" w:themeColor="text1"/>
          <w:sz w:val="24"/>
          <w:szCs w:val="24"/>
        </w:rPr>
      </w:pPr>
    </w:p>
    <w:p w14:paraId="6CE344B9" w14:textId="65D04E16" w:rsidR="000B79CA" w:rsidRDefault="000B79CA" w:rsidP="00143C36">
      <w:pPr>
        <w:spacing w:line="360" w:lineRule="auto"/>
        <w:jc w:val="both"/>
        <w:rPr>
          <w:rFonts w:ascii="Arial" w:hAnsi="Arial" w:cs="Arial"/>
          <w:color w:val="000000" w:themeColor="text1"/>
          <w:sz w:val="24"/>
          <w:szCs w:val="24"/>
        </w:rPr>
      </w:pPr>
    </w:p>
    <w:p w14:paraId="03509CF4" w14:textId="46A1F2E3" w:rsidR="000B79CA" w:rsidRDefault="000B79CA" w:rsidP="00143C36">
      <w:pPr>
        <w:spacing w:line="360" w:lineRule="auto"/>
        <w:jc w:val="both"/>
        <w:rPr>
          <w:rFonts w:ascii="Arial" w:hAnsi="Arial" w:cs="Arial"/>
          <w:color w:val="000000" w:themeColor="text1"/>
          <w:sz w:val="24"/>
          <w:szCs w:val="24"/>
        </w:rPr>
      </w:pPr>
    </w:p>
    <w:p w14:paraId="4DEFDBC9" w14:textId="05CF9F64" w:rsidR="000B79CA" w:rsidRDefault="000B79CA" w:rsidP="00143C36">
      <w:pPr>
        <w:spacing w:line="360" w:lineRule="auto"/>
        <w:jc w:val="both"/>
        <w:rPr>
          <w:rFonts w:ascii="Arial" w:hAnsi="Arial" w:cs="Arial"/>
          <w:color w:val="000000" w:themeColor="text1"/>
          <w:sz w:val="24"/>
          <w:szCs w:val="24"/>
        </w:rPr>
      </w:pPr>
    </w:p>
    <w:p w14:paraId="09226BFD" w14:textId="08958648" w:rsidR="000B79CA" w:rsidRDefault="000B79CA" w:rsidP="00143C36">
      <w:pPr>
        <w:spacing w:line="360" w:lineRule="auto"/>
        <w:jc w:val="both"/>
        <w:rPr>
          <w:rFonts w:ascii="Arial" w:hAnsi="Arial" w:cs="Arial"/>
          <w:color w:val="000000" w:themeColor="text1"/>
          <w:sz w:val="24"/>
          <w:szCs w:val="24"/>
        </w:rPr>
      </w:pPr>
    </w:p>
    <w:p w14:paraId="6B4D2290" w14:textId="4A472CB1" w:rsidR="000B79CA" w:rsidRDefault="003B4B95" w:rsidP="00143C36">
      <w:pPr>
        <w:spacing w:line="360" w:lineRule="auto"/>
        <w:jc w:val="both"/>
        <w:rPr>
          <w:rFonts w:ascii="Arial" w:hAnsi="Arial" w:cs="Arial"/>
          <w:color w:val="000000" w:themeColor="text1"/>
          <w:sz w:val="24"/>
          <w:szCs w:val="24"/>
        </w:rPr>
      </w:pPr>
      <w:r w:rsidRPr="002B5730">
        <w:rPr>
          <w:noProof/>
          <w:color w:val="000000" w:themeColor="text1"/>
        </w:rPr>
        <w:lastRenderedPageBreak/>
        <w:drawing>
          <wp:anchor distT="0" distB="0" distL="114300" distR="114300" simplePos="0" relativeHeight="251655165" behindDoc="1" locked="0" layoutInCell="1" allowOverlap="1" wp14:anchorId="3A92DBF0" wp14:editId="2F08A680">
            <wp:simplePos x="0" y="0"/>
            <wp:positionH relativeFrom="page">
              <wp:align>right</wp:align>
            </wp:positionH>
            <wp:positionV relativeFrom="paragraph">
              <wp:posOffset>-1097915</wp:posOffset>
            </wp:positionV>
            <wp:extent cx="7606665" cy="11085195"/>
            <wp:effectExtent l="0" t="0" r="0" b="190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06665" cy="11085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385C60" w14:textId="77777777" w:rsidR="000B79CA" w:rsidRPr="00672393" w:rsidRDefault="000B79CA" w:rsidP="00143C36">
      <w:pPr>
        <w:spacing w:line="360" w:lineRule="auto"/>
        <w:jc w:val="both"/>
        <w:rPr>
          <w:rFonts w:ascii="Arial" w:hAnsi="Arial" w:cs="Arial"/>
          <w:color w:val="000000" w:themeColor="text1"/>
          <w:sz w:val="24"/>
          <w:szCs w:val="24"/>
        </w:rPr>
      </w:pPr>
    </w:p>
    <w:p w14:paraId="2DE0CD72" w14:textId="5A675C27" w:rsidR="009531BD" w:rsidRDefault="009531BD">
      <w:pPr>
        <w:rPr>
          <w:color w:val="000000" w:themeColor="text1"/>
        </w:rPr>
      </w:pPr>
    </w:p>
    <w:p w14:paraId="527063A5" w14:textId="0AC8CEB0" w:rsidR="009531BD" w:rsidRDefault="009531BD">
      <w:pPr>
        <w:rPr>
          <w:color w:val="000000" w:themeColor="text1"/>
        </w:rPr>
      </w:pPr>
    </w:p>
    <w:p w14:paraId="1B039753" w14:textId="13BF1499" w:rsidR="009531BD" w:rsidRDefault="003B4B95">
      <w:pPr>
        <w:rPr>
          <w:color w:val="000000" w:themeColor="text1"/>
        </w:rPr>
      </w:pPr>
      <w:r w:rsidRPr="002B5730">
        <w:rPr>
          <w:noProof/>
          <w:color w:val="000000" w:themeColor="text1"/>
        </w:rPr>
        <mc:AlternateContent>
          <mc:Choice Requires="wps">
            <w:drawing>
              <wp:anchor distT="0" distB="0" distL="114300" distR="114300" simplePos="0" relativeHeight="252148736" behindDoc="0" locked="0" layoutInCell="1" allowOverlap="1" wp14:anchorId="17CC0F70" wp14:editId="79FC7200">
                <wp:simplePos x="0" y="0"/>
                <wp:positionH relativeFrom="page">
                  <wp:posOffset>2073910</wp:posOffset>
                </wp:positionH>
                <wp:positionV relativeFrom="paragraph">
                  <wp:posOffset>8255</wp:posOffset>
                </wp:positionV>
                <wp:extent cx="3254375" cy="3027680"/>
                <wp:effectExtent l="0" t="0" r="0" b="0"/>
                <wp:wrapNone/>
                <wp:docPr id="4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4375" cy="3027680"/>
                        </a:xfrm>
                        <a:prstGeom prst="rect">
                          <a:avLst/>
                        </a:prstGeom>
                      </wps:spPr>
                      <wps:txbx>
                        <w:txbxContent>
                          <w:p w14:paraId="3A6D8247"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SOUTH AMERICA VINYL ESTER RESIN MARKET</w:t>
                            </w:r>
                          </w:p>
                          <w:p w14:paraId="162BC173"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17CC0F70" id="_x0000_s1112" type="#_x0000_t202" style="position:absolute;margin-left:163.3pt;margin-top:.65pt;width:256.25pt;height:238.4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" filled="f" stroked="f">
                <v:textbox inset="2.30908mm,1.1546mm,2.30908mm,1.1546mm">
                  <w:txbxContent>
                    <w:p w14:paraId="3A6D8247"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SOUTH AMERICA VINYL ESTER RESIN MARKET</w:t>
                      </w:r>
                    </w:p>
                    <w:p w14:paraId="162BC173"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34749046" w14:textId="76CF91B0" w:rsidR="009531BD" w:rsidRDefault="009531BD">
      <w:pPr>
        <w:rPr>
          <w:color w:val="000000" w:themeColor="text1"/>
        </w:rPr>
      </w:pPr>
    </w:p>
    <w:p w14:paraId="1414F8FD" w14:textId="08CB5403" w:rsidR="009531BD" w:rsidRDefault="009531BD">
      <w:pPr>
        <w:rPr>
          <w:color w:val="000000" w:themeColor="text1"/>
        </w:rPr>
      </w:pPr>
    </w:p>
    <w:p w14:paraId="46F3ED4B" w14:textId="5E952DAB" w:rsidR="009531BD" w:rsidRDefault="009531BD">
      <w:pPr>
        <w:rPr>
          <w:color w:val="000000" w:themeColor="text1"/>
        </w:rPr>
      </w:pPr>
    </w:p>
    <w:p w14:paraId="23E3D73C" w14:textId="76C4F03C" w:rsidR="009531BD" w:rsidRDefault="009531BD">
      <w:pPr>
        <w:rPr>
          <w:color w:val="000000" w:themeColor="text1"/>
        </w:rPr>
      </w:pPr>
    </w:p>
    <w:p w14:paraId="7C412D06" w14:textId="45BEC021" w:rsidR="009531BD" w:rsidRDefault="009531BD">
      <w:pPr>
        <w:rPr>
          <w:color w:val="000000" w:themeColor="text1"/>
        </w:rPr>
      </w:pPr>
    </w:p>
    <w:p w14:paraId="3C6A0A1D" w14:textId="6AC8D653" w:rsidR="009531BD" w:rsidRDefault="009531BD">
      <w:pPr>
        <w:rPr>
          <w:color w:val="000000" w:themeColor="text1"/>
        </w:rPr>
      </w:pPr>
    </w:p>
    <w:p w14:paraId="6D3963B0" w14:textId="5F0D13D7" w:rsidR="00447C32" w:rsidRPr="002B5730" w:rsidRDefault="00447C32">
      <w:pPr>
        <w:rPr>
          <w:color w:val="000000" w:themeColor="text1"/>
        </w:rPr>
      </w:pPr>
    </w:p>
    <w:p w14:paraId="4AB51535" w14:textId="3E6AE00D" w:rsidR="00447C32" w:rsidRPr="002B5730" w:rsidRDefault="00447C32">
      <w:pPr>
        <w:rPr>
          <w:color w:val="000000" w:themeColor="text1"/>
        </w:rPr>
      </w:pPr>
    </w:p>
    <w:p w14:paraId="10DB2ADD" w14:textId="3F87CDED" w:rsidR="00260328" w:rsidRPr="002B5730" w:rsidRDefault="00260328">
      <w:pPr>
        <w:rPr>
          <w:color w:val="000000" w:themeColor="text1"/>
        </w:rPr>
      </w:pPr>
    </w:p>
    <w:p w14:paraId="26AEF29B" w14:textId="2F284DA9" w:rsidR="00260328" w:rsidRPr="002B5730" w:rsidRDefault="00260328">
      <w:pPr>
        <w:rPr>
          <w:color w:val="000000" w:themeColor="text1"/>
        </w:rPr>
      </w:pPr>
    </w:p>
    <w:p w14:paraId="66AD7AAD" w14:textId="70B1E1A7" w:rsidR="00260328" w:rsidRPr="002B5730" w:rsidRDefault="00260328">
      <w:pPr>
        <w:rPr>
          <w:color w:val="000000" w:themeColor="text1"/>
        </w:rPr>
      </w:pPr>
    </w:p>
    <w:p w14:paraId="727D375F" w14:textId="7DC0A40C" w:rsidR="00260328" w:rsidRPr="002B5730" w:rsidRDefault="00260328">
      <w:pPr>
        <w:rPr>
          <w:color w:val="000000" w:themeColor="text1"/>
        </w:rPr>
      </w:pPr>
    </w:p>
    <w:p w14:paraId="5CF763C7" w14:textId="54825A0C" w:rsidR="00260328" w:rsidRPr="002B5730" w:rsidRDefault="00260328">
      <w:pPr>
        <w:rPr>
          <w:color w:val="000000" w:themeColor="text1"/>
        </w:rPr>
      </w:pPr>
    </w:p>
    <w:p w14:paraId="4EBBBD88" w14:textId="61086BEB" w:rsidR="00260328" w:rsidRPr="002B5730" w:rsidRDefault="003B4B95">
      <w:pPr>
        <w:rPr>
          <w:color w:val="000000" w:themeColor="text1"/>
        </w:rPr>
      </w:pPr>
      <w:r w:rsidRPr="002B5730">
        <w:rPr>
          <w:noProof/>
          <w:color w:val="000000" w:themeColor="text1"/>
        </w:rPr>
        <w:drawing>
          <wp:anchor distT="0" distB="0" distL="114300" distR="114300" simplePos="0" relativeHeight="252151808" behindDoc="0" locked="0" layoutInCell="1" allowOverlap="1" wp14:anchorId="4E349354" wp14:editId="59CE85BF">
            <wp:simplePos x="0" y="0"/>
            <wp:positionH relativeFrom="column">
              <wp:posOffset>1733889</wp:posOffset>
            </wp:positionH>
            <wp:positionV relativeFrom="paragraph">
              <wp:posOffset>43933</wp:posOffset>
            </wp:positionV>
            <wp:extent cx="3062176" cy="1953541"/>
            <wp:effectExtent l="38100" t="38100" r="100330" b="10414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2176" cy="1953541"/>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45C70BD" w14:textId="4DF5360C" w:rsidR="00260328" w:rsidRPr="002B5730" w:rsidRDefault="00260328">
      <w:pPr>
        <w:rPr>
          <w:color w:val="000000" w:themeColor="text1"/>
        </w:rPr>
      </w:pPr>
    </w:p>
    <w:p w14:paraId="21C401F5" w14:textId="54D09C26" w:rsidR="00260328" w:rsidRPr="002B5730" w:rsidRDefault="00260328">
      <w:pPr>
        <w:rPr>
          <w:color w:val="000000" w:themeColor="text1"/>
        </w:rPr>
      </w:pPr>
    </w:p>
    <w:p w14:paraId="4B5629FD" w14:textId="57DAFDB7" w:rsidR="00260328" w:rsidRPr="002B5730" w:rsidRDefault="00260328">
      <w:pPr>
        <w:rPr>
          <w:color w:val="000000" w:themeColor="text1"/>
        </w:rPr>
      </w:pPr>
    </w:p>
    <w:p w14:paraId="610A0D51" w14:textId="3A260E89" w:rsidR="00260328" w:rsidRPr="002B5730" w:rsidRDefault="00260328">
      <w:pPr>
        <w:rPr>
          <w:color w:val="000000" w:themeColor="text1"/>
        </w:rPr>
      </w:pPr>
    </w:p>
    <w:p w14:paraId="77EB63BC" w14:textId="6D2B89AC" w:rsidR="00260328" w:rsidRPr="002B5730" w:rsidRDefault="00260328">
      <w:pPr>
        <w:rPr>
          <w:color w:val="000000" w:themeColor="text1"/>
        </w:rPr>
      </w:pPr>
    </w:p>
    <w:p w14:paraId="6142C5BB" w14:textId="0D98C8A2" w:rsidR="00260328" w:rsidRPr="002B5730" w:rsidRDefault="00260328">
      <w:pPr>
        <w:rPr>
          <w:color w:val="000000" w:themeColor="text1"/>
        </w:rPr>
      </w:pPr>
    </w:p>
    <w:p w14:paraId="2F234048" w14:textId="4B93B8CD" w:rsidR="00260328" w:rsidRPr="002B5730" w:rsidRDefault="00676DE5" w:rsidP="00676DE5">
      <w:pPr>
        <w:tabs>
          <w:tab w:val="left" w:pos="1935"/>
          <w:tab w:val="left" w:pos="2370"/>
        </w:tabs>
        <w:rPr>
          <w:color w:val="000000" w:themeColor="text1"/>
        </w:rPr>
      </w:pPr>
      <w:r>
        <w:rPr>
          <w:color w:val="000000" w:themeColor="text1"/>
        </w:rPr>
        <w:tab/>
      </w:r>
      <w:r>
        <w:rPr>
          <w:color w:val="000000" w:themeColor="text1"/>
        </w:rPr>
        <w:tab/>
      </w:r>
    </w:p>
    <w:p w14:paraId="09945BBC" w14:textId="112B7CA5" w:rsidR="00447C32" w:rsidRPr="002B5730" w:rsidRDefault="00447C32">
      <w:pPr>
        <w:rPr>
          <w:color w:val="000000" w:themeColor="text1"/>
        </w:rPr>
      </w:pPr>
    </w:p>
    <w:p w14:paraId="7A21669C" w14:textId="2BBE65A5" w:rsidR="00447C32" w:rsidRPr="002B5730" w:rsidRDefault="00447C32">
      <w:pPr>
        <w:rPr>
          <w:color w:val="000000" w:themeColor="text1"/>
        </w:rPr>
      </w:pPr>
    </w:p>
    <w:p w14:paraId="53C29D4E" w14:textId="3EA0A7E5" w:rsidR="00A93F5E" w:rsidRDefault="00A93F5E" w:rsidP="00555BDB">
      <w:pPr>
        <w:ind w:firstLine="720"/>
      </w:pPr>
    </w:p>
    <w:p w14:paraId="3455CB64" w14:textId="5A6894F1" w:rsidR="00555BDB" w:rsidRDefault="00555BDB" w:rsidP="00555BDB">
      <w:pPr>
        <w:ind w:firstLine="720"/>
      </w:pPr>
    </w:p>
    <w:p w14:paraId="337E1E14" w14:textId="77777777" w:rsidR="000B79CA" w:rsidRDefault="000B79CA" w:rsidP="00A93F5E">
      <w:pPr>
        <w:rPr>
          <w:rFonts w:ascii="Arial" w:hAnsi="Arial" w:cs="Arial"/>
          <w:b/>
          <w:bCs/>
          <w:sz w:val="24"/>
          <w:szCs w:val="24"/>
        </w:rPr>
      </w:pPr>
    </w:p>
    <w:p w14:paraId="6C19902D" w14:textId="7143075B" w:rsidR="00A93F5E" w:rsidRPr="0022076A" w:rsidRDefault="00A93F5E" w:rsidP="00A93F5E">
      <w:pPr>
        <w:rPr>
          <w:rFonts w:ascii="Arial" w:hAnsi="Arial" w:cs="Arial"/>
          <w:b/>
          <w:bCs/>
          <w:sz w:val="24"/>
          <w:szCs w:val="24"/>
        </w:rPr>
        <w:sectPr w:rsidR="00A93F5E"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t>South America</w:t>
      </w:r>
      <w:r w:rsidR="00555BDB">
        <w:rPr>
          <w:rFonts w:ascii="Arial" w:hAnsi="Arial" w:cs="Arial"/>
          <w:b/>
          <w:bCs/>
          <w:sz w:val="24"/>
          <w:szCs w:val="24"/>
        </w:rPr>
        <w:t xml:space="preserve"> Vinyl Ester</w:t>
      </w:r>
      <w:r>
        <w:rPr>
          <w:rFonts w:ascii="Arial" w:hAnsi="Arial" w:cs="Arial"/>
          <w:b/>
          <w:bCs/>
          <w:sz w:val="24"/>
          <w:szCs w:val="24"/>
        </w:rPr>
        <w:t xml:space="preserve"> Resin </w:t>
      </w:r>
      <w:r w:rsidRPr="00257590">
        <w:rPr>
          <w:rFonts w:ascii="Arial" w:hAnsi="Arial" w:cs="Arial"/>
          <w:b/>
          <w:bCs/>
          <w:sz w:val="24"/>
          <w:szCs w:val="24"/>
        </w:rPr>
        <w:t>Capacity</w:t>
      </w:r>
      <w:r w:rsidR="007C1CD8">
        <w:rPr>
          <w:rFonts w:ascii="Arial" w:hAnsi="Arial" w:cs="Arial"/>
          <w:b/>
          <w:bCs/>
          <w:sz w:val="24"/>
          <w:szCs w:val="24"/>
        </w:rPr>
        <w:t xml:space="preserve"> &amp;</w:t>
      </w:r>
      <w:r w:rsidRPr="00257590">
        <w:rPr>
          <w:rFonts w:ascii="Arial" w:hAnsi="Arial" w:cs="Arial"/>
          <w:b/>
          <w:bCs/>
          <w:sz w:val="24"/>
          <w:szCs w:val="24"/>
        </w:rPr>
        <w:t xml:space="preserve"> Production</w:t>
      </w:r>
      <w:r>
        <w:rPr>
          <w:rFonts w:ascii="Arial" w:hAnsi="Arial" w:cs="Arial"/>
          <w:b/>
          <w:bCs/>
          <w:sz w:val="24"/>
          <w:szCs w:val="24"/>
        </w:rPr>
        <w:t>, By Volume</w:t>
      </w:r>
      <w:r w:rsidR="007C5B32">
        <w:rPr>
          <w:rFonts w:ascii="Arial" w:hAnsi="Arial" w:cs="Arial"/>
          <w:b/>
          <w:bCs/>
          <w:sz w:val="24"/>
          <w:szCs w:val="24"/>
        </w:rPr>
        <w:t xml:space="preserve"> (000’ Tonnes)</w:t>
      </w:r>
      <w:r>
        <w:rPr>
          <w:rFonts w:ascii="Arial" w:hAnsi="Arial" w:cs="Arial"/>
          <w:b/>
          <w:bCs/>
          <w:sz w:val="24"/>
          <w:szCs w:val="24"/>
        </w:rPr>
        <w:t xml:space="preserve">, 2015 - 2030F </w:t>
      </w:r>
    </w:p>
    <w:p w14:paraId="2BBCFC32" w14:textId="74DD6518" w:rsidR="00A93F5E" w:rsidRDefault="00A93F5E" w:rsidP="00A93F5E">
      <w:pPr>
        <w:spacing w:line="360" w:lineRule="auto"/>
        <w:jc w:val="both"/>
        <w:rPr>
          <w:rFonts w:ascii="Arial" w:hAnsi="Arial" w:cs="Arial"/>
          <w:sz w:val="24"/>
          <w:szCs w:val="24"/>
        </w:rPr>
      </w:pPr>
      <w:r>
        <w:rPr>
          <w:noProof/>
        </w:rPr>
        <mc:AlternateContent>
          <mc:Choice Requires="wps">
            <w:drawing>
              <wp:anchor distT="0" distB="0" distL="114300" distR="114300" simplePos="0" relativeHeight="252447744" behindDoc="0" locked="0" layoutInCell="1" allowOverlap="1" wp14:anchorId="77AC479F" wp14:editId="7C56D18C">
                <wp:simplePos x="0" y="0"/>
                <wp:positionH relativeFrom="column">
                  <wp:posOffset>5116063</wp:posOffset>
                </wp:positionH>
                <wp:positionV relativeFrom="paragraph">
                  <wp:posOffset>1797932</wp:posOffset>
                </wp:positionV>
                <wp:extent cx="1280160" cy="292735"/>
                <wp:effectExtent l="0" t="0" r="0" b="0"/>
                <wp:wrapNone/>
                <wp:docPr id="211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0A96BC4D"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7AC479F" id="_x0000_s1113" type="#_x0000_t202" style="position:absolute;left:0;text-align:left;margin-left:402.85pt;margin-top:141.55pt;width:100.8pt;height:23.05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" filled="f" stroked="f">
                <v:textbox style="mso-fit-shape-to-text:t">
                  <w:txbxContent>
                    <w:p w14:paraId="0A96BC4D"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Pr="002B5730">
        <w:rPr>
          <w:noProof/>
          <w:color w:val="000000" w:themeColor="text1"/>
        </w:rPr>
        <w:drawing>
          <wp:inline distT="0" distB="0" distL="0" distR="0" wp14:anchorId="6C7C4CEA" wp14:editId="5354E65B">
            <wp:extent cx="6457950" cy="1883172"/>
            <wp:effectExtent l="0" t="0" r="0" b="3175"/>
            <wp:docPr id="220" name="Chart 220">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651A5B2" w14:textId="47D08AFA" w:rsidR="00A93F5E" w:rsidRDefault="00672393" w:rsidP="00672393">
      <w:pPr>
        <w:spacing w:line="360" w:lineRule="auto"/>
        <w:jc w:val="both"/>
        <w:rPr>
          <w:rFonts w:ascii="Arial" w:hAnsi="Arial" w:cs="Arial"/>
          <w:sz w:val="24"/>
          <w:szCs w:val="24"/>
        </w:rPr>
      </w:pPr>
      <w:r w:rsidRPr="00672393">
        <w:rPr>
          <w:rFonts w:ascii="Arial" w:hAnsi="Arial" w:cs="Arial"/>
          <w:sz w:val="24"/>
          <w:szCs w:val="24"/>
        </w:rPr>
        <w:t>In South America, as of 2020 the total capacity of vinyl ester stood at about 22 thousand tonnes with production of about 16 thousand tonnes. An increase in production of vinyl ester is estimated in forecasted years as the South American market recovers to its pre pandemic levels of economic activity.</w:t>
      </w:r>
    </w:p>
    <w:p w14:paraId="083DB8DD" w14:textId="77777777" w:rsidR="00672393" w:rsidRDefault="00672393" w:rsidP="00A93F5E">
      <w:pPr>
        <w:jc w:val="both"/>
        <w:rPr>
          <w:rFonts w:ascii="Arial" w:hAnsi="Arial" w:cs="Arial"/>
          <w:sz w:val="24"/>
          <w:szCs w:val="24"/>
        </w:rPr>
      </w:pPr>
    </w:p>
    <w:p w14:paraId="77947D67" w14:textId="77777777" w:rsidR="00555BDB" w:rsidRPr="00555BDB" w:rsidRDefault="00555BDB" w:rsidP="0061645E">
      <w:pPr>
        <w:rPr>
          <w:rFonts w:ascii="Arial" w:hAnsi="Arial" w:cs="Arial"/>
          <w:b/>
          <w:bCs/>
          <w:sz w:val="24"/>
          <w:szCs w:val="24"/>
        </w:rPr>
      </w:pPr>
      <w:r w:rsidRPr="00555BDB">
        <w:rPr>
          <w:rFonts w:ascii="Arial" w:hAnsi="Arial" w:cs="Arial"/>
          <w:b/>
          <w:bCs/>
          <w:sz w:val="24"/>
          <w:szCs w:val="24"/>
        </w:rPr>
        <w:t>3.2.5. South America Vinyl Ester Resin Demand Supply Outlook</w:t>
      </w:r>
    </w:p>
    <w:p w14:paraId="637BB5F6" w14:textId="4ED9FAE6" w:rsidR="00555BDB" w:rsidRPr="0061645E" w:rsidRDefault="00555BDB" w:rsidP="0061645E">
      <w:pPr>
        <w:rPr>
          <w:rFonts w:ascii="Arial" w:hAnsi="Arial" w:cs="Arial"/>
          <w:b/>
          <w:bCs/>
          <w:sz w:val="24"/>
          <w:szCs w:val="24"/>
        </w:rPr>
      </w:pPr>
      <w:r w:rsidRPr="0061645E">
        <w:rPr>
          <w:rFonts w:ascii="Arial" w:hAnsi="Arial" w:cs="Arial"/>
          <w:b/>
          <w:bCs/>
          <w:sz w:val="24"/>
          <w:szCs w:val="24"/>
        </w:rPr>
        <w:t>South America Vinyl Ester Resin Demand, By Volume (</w:t>
      </w:r>
      <w:r w:rsidR="007C5B32">
        <w:rPr>
          <w:rFonts w:ascii="Arial" w:hAnsi="Arial" w:cs="Arial"/>
          <w:b/>
          <w:bCs/>
          <w:sz w:val="24"/>
          <w:szCs w:val="24"/>
        </w:rPr>
        <w:t>000’</w:t>
      </w:r>
      <w:r w:rsidRPr="0061645E">
        <w:rPr>
          <w:rFonts w:ascii="Arial" w:hAnsi="Arial" w:cs="Arial"/>
          <w:b/>
          <w:bCs/>
          <w:sz w:val="24"/>
          <w:szCs w:val="24"/>
        </w:rPr>
        <w:t xml:space="preserve"> Tonnes), 2015–2030F</w:t>
      </w:r>
    </w:p>
    <w:p w14:paraId="3B2B5C8E" w14:textId="2FDB54FA" w:rsidR="002A5D60" w:rsidRPr="002B5730" w:rsidRDefault="00BF7D58">
      <w:pPr>
        <w:rPr>
          <w:color w:val="000000" w:themeColor="text1"/>
        </w:rPr>
      </w:pPr>
      <w:r w:rsidRPr="002B5730">
        <w:rPr>
          <w:noProof/>
          <w:color w:val="000000" w:themeColor="text1"/>
        </w:rPr>
        <mc:AlternateContent>
          <mc:Choice Requires="wps">
            <w:drawing>
              <wp:anchor distT="0" distB="0" distL="114300" distR="114300" simplePos="0" relativeHeight="252195840" behindDoc="0" locked="0" layoutInCell="1" allowOverlap="1" wp14:anchorId="3440ED88" wp14:editId="5E2530DD">
                <wp:simplePos x="0" y="0"/>
                <wp:positionH relativeFrom="column">
                  <wp:posOffset>4733867</wp:posOffset>
                </wp:positionH>
                <wp:positionV relativeFrom="paragraph">
                  <wp:posOffset>3639300</wp:posOffset>
                </wp:positionV>
                <wp:extent cx="1864360" cy="200025"/>
                <wp:effectExtent l="0" t="0" r="0" b="0"/>
                <wp:wrapNone/>
                <wp:docPr id="210"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1F19AA6B"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440ED88" id="_x0000_s1114" type="#_x0000_t202" style="position:absolute;margin-left:372.75pt;margin-top:286.55pt;width:146.8pt;height:15.7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" filled="f" stroked="f">
                <v:textbox style="mso-fit-shape-to-text:t">
                  <w:txbxContent>
                    <w:p w14:paraId="1F19AA6B"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447C32" w:rsidRPr="002B5730">
        <w:rPr>
          <w:noProof/>
          <w:color w:val="000000" w:themeColor="text1"/>
        </w:rPr>
        <mc:AlternateContent>
          <mc:Choice Requires="wps">
            <w:drawing>
              <wp:anchor distT="0" distB="0" distL="114300" distR="114300" simplePos="0" relativeHeight="251708416" behindDoc="0" locked="0" layoutInCell="1" allowOverlap="1" wp14:anchorId="65557FA0" wp14:editId="754091B5">
                <wp:simplePos x="0" y="0"/>
                <wp:positionH relativeFrom="column">
                  <wp:posOffset>4369435</wp:posOffset>
                </wp:positionH>
                <wp:positionV relativeFrom="paragraph">
                  <wp:posOffset>2657475</wp:posOffset>
                </wp:positionV>
                <wp:extent cx="1651000" cy="934720"/>
                <wp:effectExtent l="0" t="0" r="0" b="0"/>
                <wp:wrapNone/>
                <wp:docPr id="50" name="Rectangle 35"/>
                <wp:cNvGraphicFramePr/>
                <a:graphic xmlns:a="http://schemas.openxmlformats.org/drawingml/2006/main">
                  <a:graphicData uri="http://schemas.microsoft.com/office/word/2010/wordprocessingShape">
                    <wps:wsp>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03880D7"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2021E-2030F</w:t>
                            </w:r>
                          </w:p>
                          <w:p w14:paraId="52B38A60"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4CD06FA6" w14:textId="0C6D0675" w:rsidR="00C556F0" w:rsidRDefault="003723C4" w:rsidP="007C1CD8">
                            <w:pPr>
                              <w:spacing w:line="360" w:lineRule="auto"/>
                              <w:jc w:val="center"/>
                              <w:textAlignment w:val="baseline"/>
                              <w:rPr>
                                <w:rFonts w:ascii="Verdana" w:eastAsia="Verdana" w:hAnsi="Verdana" w:cs="Verdana"/>
                                <w:b/>
                                <w:bCs/>
                                <w:color w:val="000000"/>
                                <w:kern w:val="24"/>
                                <w:sz w:val="18"/>
                                <w:szCs w:val="18"/>
                                <w:lang w:val="en-US"/>
                              </w:rPr>
                            </w:pPr>
                            <w:r w:rsidRPr="007C1CD8">
                              <w:rPr>
                                <w:rFonts w:ascii="Arial" w:eastAsia="Verdana" w:hAnsi="Arial" w:cs="Arial"/>
                                <w:b/>
                                <w:bCs/>
                                <w:color w:val="000000"/>
                                <w:kern w:val="24"/>
                                <w:sz w:val="20"/>
                                <w:szCs w:val="20"/>
                                <w:lang w:val="en-US"/>
                              </w:rPr>
                              <w:t>4.31</w:t>
                            </w:r>
                            <w:r w:rsidR="00C556F0" w:rsidRPr="007C1CD8">
                              <w:rPr>
                                <w:rFonts w:ascii="Arial" w:eastAsia="Verdana" w:hAnsi="Arial" w:cs="Arial"/>
                                <w:b/>
                                <w:bCs/>
                                <w:color w:val="000000"/>
                                <w:kern w:val="24"/>
                                <w:sz w:val="20"/>
                                <w:szCs w:val="20"/>
                                <w:lang w:val="en-US"/>
                              </w:rPr>
                              <w:t>% By Volume</w:t>
                            </w:r>
                          </w:p>
                        </w:txbxContent>
                      </wps:txbx>
                      <wps:bodyPr rtlCol="0" anchor="ctr">
                        <a:noAutofit/>
                      </wps:bodyPr>
                    </wps:wsp>
                  </a:graphicData>
                </a:graphic>
                <wp14:sizeRelV relativeFrom="margin">
                  <wp14:pctHeight>0</wp14:pctHeight>
                </wp14:sizeRelV>
              </wp:anchor>
            </w:drawing>
          </mc:Choice>
          <mc:Fallback>
            <w:pict>
              <v:rect w14:anchorId="65557FA0" id="_x0000_s1115" style="position:absolute;margin-left:344.05pt;margin-top:209.25pt;width:130pt;height:73.6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" filled="f" stroked="f" strokeweight="1pt">
                <v:textbox>
                  <w:txbxContent>
                    <w:p w14:paraId="403880D7"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2021E-2030F</w:t>
                      </w:r>
                    </w:p>
                    <w:p w14:paraId="52B38A60"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4CD06FA6" w14:textId="0C6D0675" w:rsidR="00C556F0" w:rsidRDefault="003723C4" w:rsidP="007C1CD8">
                      <w:pPr>
                        <w:spacing w:line="360" w:lineRule="auto"/>
                        <w:jc w:val="center"/>
                        <w:textAlignment w:val="baseline"/>
                        <w:rPr>
                          <w:rFonts w:ascii="Verdana" w:eastAsia="Verdana" w:hAnsi="Verdana" w:cs="Verdana"/>
                          <w:b/>
                          <w:bCs/>
                          <w:color w:val="000000"/>
                          <w:kern w:val="24"/>
                          <w:sz w:val="18"/>
                          <w:szCs w:val="18"/>
                          <w:lang w:val="en-US"/>
                        </w:rPr>
                      </w:pPr>
                      <w:r w:rsidRPr="007C1CD8">
                        <w:rPr>
                          <w:rFonts w:ascii="Arial" w:eastAsia="Verdana" w:hAnsi="Arial" w:cs="Arial"/>
                          <w:b/>
                          <w:bCs/>
                          <w:color w:val="000000"/>
                          <w:kern w:val="24"/>
                          <w:sz w:val="20"/>
                          <w:szCs w:val="20"/>
                          <w:lang w:val="en-US"/>
                        </w:rPr>
                        <w:t>4.31</w:t>
                      </w:r>
                      <w:r w:rsidR="00C556F0" w:rsidRPr="007C1CD8">
                        <w:rPr>
                          <w:rFonts w:ascii="Arial" w:eastAsia="Verdana" w:hAnsi="Arial" w:cs="Arial"/>
                          <w:b/>
                          <w:bCs/>
                          <w:color w:val="000000"/>
                          <w:kern w:val="24"/>
                          <w:sz w:val="20"/>
                          <w:szCs w:val="20"/>
                          <w:lang w:val="en-US"/>
                        </w:rPr>
                        <w:t>% By Volume</w:t>
                      </w:r>
                    </w:p>
                  </w:txbxContent>
                </v:textbox>
              </v:rect>
            </w:pict>
          </mc:Fallback>
        </mc:AlternateContent>
      </w:r>
      <w:r w:rsidR="00447C32" w:rsidRPr="002B5730">
        <w:rPr>
          <w:noProof/>
          <w:color w:val="000000" w:themeColor="text1"/>
        </w:rPr>
        <mc:AlternateContent>
          <mc:Choice Requires="wps">
            <w:drawing>
              <wp:anchor distT="0" distB="0" distL="114300" distR="114300" simplePos="0" relativeHeight="251707392" behindDoc="0" locked="0" layoutInCell="1" allowOverlap="1" wp14:anchorId="6939EB68" wp14:editId="6AC4AD77">
                <wp:simplePos x="0" y="0"/>
                <wp:positionH relativeFrom="column">
                  <wp:posOffset>575310</wp:posOffset>
                </wp:positionH>
                <wp:positionV relativeFrom="paragraph">
                  <wp:posOffset>2616200</wp:posOffset>
                </wp:positionV>
                <wp:extent cx="1651000" cy="934720"/>
                <wp:effectExtent l="0" t="0" r="0" b="0"/>
                <wp:wrapNone/>
                <wp:docPr id="49" name="Rectangle 33"/>
                <wp:cNvGraphicFramePr/>
                <a:graphic xmlns:a="http://schemas.openxmlformats.org/drawingml/2006/main">
                  <a:graphicData uri="http://schemas.microsoft.com/office/word/2010/wordprocessingShape">
                    <wps:wsp>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F79746"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2015-2020</w:t>
                            </w:r>
                          </w:p>
                          <w:p w14:paraId="587352C9"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5B3BDAAF" w14:textId="77777777" w:rsidR="00C556F0" w:rsidRPr="007C1CD8" w:rsidRDefault="00C556F0" w:rsidP="00C556F0">
                            <w:pPr>
                              <w:spacing w:line="360" w:lineRule="auto"/>
                              <w:jc w:val="center"/>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0.67% By Volume</w:t>
                            </w:r>
                          </w:p>
                        </w:txbxContent>
                      </wps:txbx>
                      <wps:bodyPr rtlCol="0" anchor="ctr">
                        <a:noAutofit/>
                      </wps:bodyPr>
                    </wps:wsp>
                  </a:graphicData>
                </a:graphic>
                <wp14:sizeRelV relativeFrom="margin">
                  <wp14:pctHeight>0</wp14:pctHeight>
                </wp14:sizeRelV>
              </wp:anchor>
            </w:drawing>
          </mc:Choice>
          <mc:Fallback>
            <w:pict>
              <v:rect w14:anchorId="6939EB68" id="_x0000_s1116" style="position:absolute;margin-left:45.3pt;margin-top:206pt;width:130pt;height:73.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" filled="f" stroked="f" strokeweight="1pt">
                <v:textbox>
                  <w:txbxContent>
                    <w:p w14:paraId="7FF79746"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2015-2020</w:t>
                      </w:r>
                    </w:p>
                    <w:p w14:paraId="587352C9"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5B3BDAAF" w14:textId="77777777" w:rsidR="00C556F0" w:rsidRPr="007C1CD8" w:rsidRDefault="00C556F0" w:rsidP="00C556F0">
                      <w:pPr>
                        <w:spacing w:line="360" w:lineRule="auto"/>
                        <w:jc w:val="center"/>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0.67% By Volume</w:t>
                      </w:r>
                    </w:p>
                  </w:txbxContent>
                </v:textbox>
              </v:rect>
            </w:pict>
          </mc:Fallback>
        </mc:AlternateContent>
      </w:r>
      <w:r w:rsidR="00C556F0" w:rsidRPr="002B5730">
        <w:rPr>
          <w:noProof/>
          <w:color w:val="000000" w:themeColor="text1"/>
        </w:rPr>
        <w:drawing>
          <wp:inline distT="0" distB="0" distL="0" distR="0" wp14:anchorId="27A356F6" wp14:editId="17F71C5A">
            <wp:extent cx="6515100" cy="3383915"/>
            <wp:effectExtent l="0" t="0" r="0" b="6985"/>
            <wp:docPr id="46" name="Chart 46">
              <a:extLst xmlns:a="http://schemas.openxmlformats.org/drawingml/2006/main">
                <a:ext uri="{FF2B5EF4-FFF2-40B4-BE49-F238E27FC236}">
                  <a16:creationId xmlns:a16="http://schemas.microsoft.com/office/drawing/2014/main" id="{F7D8D6AF-5B16-49B0-85F3-AE66370D1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1D73064C" w14:textId="77777777" w:rsidR="00653B9A" w:rsidRDefault="00653B9A" w:rsidP="002B5C26">
      <w:pPr>
        <w:jc w:val="both"/>
        <w:rPr>
          <w:rFonts w:ascii="Arial" w:hAnsi="Arial" w:cs="Arial"/>
          <w:b/>
          <w:bCs/>
          <w:color w:val="000000" w:themeColor="text1"/>
          <w:sz w:val="24"/>
          <w:szCs w:val="24"/>
        </w:rPr>
      </w:pPr>
    </w:p>
    <w:p w14:paraId="0B9367AF" w14:textId="4232796D" w:rsidR="00653B9A" w:rsidRPr="00672393" w:rsidRDefault="00672393" w:rsidP="00672393">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lastRenderedPageBreak/>
        <w:t xml:space="preserve">The South American vinyl ester market grew at an average CAGR of 0.67% in terms of volume during the period 2015-2020 and is forecasted to grow at CAGR of 4.31% by 2030 owing to the increasing infrastructural development, increasing demand of manufacturing corrosion-resistant materials and growing demand of using </w:t>
      </w:r>
      <w:r w:rsidR="00CD321F" w:rsidRPr="00672393">
        <w:rPr>
          <w:rFonts w:ascii="Arial" w:hAnsi="Arial" w:cs="Arial"/>
          <w:color w:val="000000" w:themeColor="text1"/>
          <w:sz w:val="24"/>
          <w:szCs w:val="24"/>
        </w:rPr>
        <w:t>fibre</w:t>
      </w:r>
      <w:r w:rsidRPr="00672393">
        <w:rPr>
          <w:rFonts w:ascii="Arial" w:hAnsi="Arial" w:cs="Arial"/>
          <w:color w:val="000000" w:themeColor="text1"/>
          <w:sz w:val="24"/>
          <w:szCs w:val="24"/>
        </w:rPr>
        <w:t xml:space="preserve"> reinforced plastics for tanks and vessels.</w:t>
      </w:r>
    </w:p>
    <w:p w14:paraId="42C97057" w14:textId="76C6A888" w:rsidR="00653B9A" w:rsidRDefault="00653B9A" w:rsidP="002B5C26">
      <w:pPr>
        <w:jc w:val="both"/>
        <w:rPr>
          <w:rFonts w:ascii="Arial" w:hAnsi="Arial" w:cs="Arial"/>
          <w:b/>
          <w:bCs/>
          <w:color w:val="000000" w:themeColor="text1"/>
          <w:sz w:val="24"/>
          <w:szCs w:val="24"/>
        </w:rPr>
      </w:pPr>
      <w:r w:rsidRPr="002B5C26">
        <w:rPr>
          <w:rFonts w:ascii="Arial" w:hAnsi="Arial" w:cs="Arial"/>
          <w:noProof/>
          <w:color w:val="000000" w:themeColor="text1"/>
          <w:sz w:val="24"/>
          <w:szCs w:val="24"/>
        </w:rPr>
        <mc:AlternateContent>
          <mc:Choice Requires="wps">
            <w:drawing>
              <wp:anchor distT="45720" distB="45720" distL="114300" distR="114300" simplePos="0" relativeHeight="252536832" behindDoc="0" locked="0" layoutInCell="1" allowOverlap="1" wp14:anchorId="710B8CE4" wp14:editId="482C2638">
                <wp:simplePos x="0" y="0"/>
                <wp:positionH relativeFrom="column">
                  <wp:posOffset>-96520</wp:posOffset>
                </wp:positionH>
                <wp:positionV relativeFrom="paragraph">
                  <wp:posOffset>393700</wp:posOffset>
                </wp:positionV>
                <wp:extent cx="6638290" cy="1958975"/>
                <wp:effectExtent l="76200" t="57150" r="86360" b="117475"/>
                <wp:wrapSquare wrapText="bothSides"/>
                <wp:docPr id="2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290" cy="1958975"/>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2"/>
                        </a:lnRef>
                        <a:fillRef idx="3">
                          <a:schemeClr val="accent2"/>
                        </a:fillRef>
                        <a:effectRef idx="3">
                          <a:schemeClr val="accent2"/>
                        </a:effectRef>
                        <a:fontRef idx="minor">
                          <a:schemeClr val="lt1"/>
                        </a:fontRef>
                      </wps:style>
                      <wps:txbx>
                        <w:txbxContent>
                          <w:p w14:paraId="3017D9BC" w14:textId="77777777"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This increase in demand is led by strong demand growth in fiber reinforced plastics (FRP), marine components and wind energy sector. </w:t>
                            </w:r>
                          </w:p>
                          <w:p w14:paraId="5715A685" w14:textId="77777777"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Rising industrialization and urbanization have also contributed to the rising demand of the product in the region. </w:t>
                            </w:r>
                          </w:p>
                          <w:p w14:paraId="7B93385B" w14:textId="75158ED6"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The increase in demand in industrial applications where it is used as a lining system for water treatment, air pollution, chemical processing and mineral processing providing resistance from corrosion stimulated the market of vinyl ester resin in the region. </w:t>
                            </w:r>
                          </w:p>
                          <w:p w14:paraId="5C77464C" w14:textId="0B5A470E" w:rsidR="00BF7D58" w:rsidRDefault="00BF7D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B8CE4" id="_x0000_s1117" type="#_x0000_t202" style="position:absolute;left:0;text-align:left;margin-left:-7.6pt;margin-top:31pt;width:522.7pt;height:154.25pt;z-index:25253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" fillcolor="#ee853d [3029]" stroked="f">
                <v:fill color2="#ec7a2d [3173]" rotate="t" colors="0 #f18c55;.5 #f67b28;1 #e56b17" focus="100%" type="gradient">
                  <o:fill v:ext="view" type="gradientUnscaled"/>
                </v:fill>
                <v:shadow on="t" color="black" opacity="20971f" offset="0,2.2pt"/>
                <v:textbox>
                  <w:txbxContent>
                    <w:p w14:paraId="3017D9BC" w14:textId="77777777"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This increase in demand is led by strong demand growth in fiber reinforced plastics (FRP), marine components and wind energy sector. </w:t>
                      </w:r>
                    </w:p>
                    <w:p w14:paraId="5715A685" w14:textId="77777777"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Rising industrialization and urbanization have also contributed to the rising demand of the product in the region. </w:t>
                      </w:r>
                    </w:p>
                    <w:p w14:paraId="7B93385B" w14:textId="75158ED6"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The increase in demand in industrial applications where it is used as a lining system for water treatment, air pollution, chemical processing and mineral processing providing resistance from corrosion stimulated the market of vinyl ester resin in the region. </w:t>
                      </w:r>
                    </w:p>
                    <w:p w14:paraId="5C77464C" w14:textId="0B5A470E" w:rsidR="00BF7D58" w:rsidRDefault="00BF7D58"/>
                  </w:txbxContent>
                </v:textbox>
                <w10:wrap type="square"/>
              </v:shape>
            </w:pict>
          </mc:Fallback>
        </mc:AlternateContent>
      </w:r>
    </w:p>
    <w:tbl>
      <w:tblPr>
        <w:tblW w:w="10160" w:type="dxa"/>
        <w:tblLook w:val="04A0" w:firstRow="1" w:lastRow="0" w:firstColumn="1" w:lastColumn="0" w:noHBand="0" w:noVBand="1"/>
      </w:tblPr>
      <w:tblGrid>
        <w:gridCol w:w="3493"/>
        <w:gridCol w:w="2934"/>
        <w:gridCol w:w="1208"/>
        <w:gridCol w:w="1144"/>
        <w:gridCol w:w="1381"/>
      </w:tblGrid>
      <w:tr w:rsidR="00800F6A" w:rsidRPr="00800F6A" w14:paraId="59A0813E" w14:textId="77777777" w:rsidTr="00800F6A">
        <w:trPr>
          <w:trHeight w:val="658"/>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356AB4A2" w14:textId="77777777" w:rsidR="00800F6A" w:rsidRPr="00800F6A" w:rsidRDefault="00800F6A" w:rsidP="00800F6A">
            <w:pPr>
              <w:spacing w:after="0" w:line="240" w:lineRule="auto"/>
              <w:jc w:val="center"/>
              <w:rPr>
                <w:rFonts w:ascii="Arial" w:eastAsia="Times New Roman" w:hAnsi="Arial" w:cs="Arial"/>
                <w:b/>
                <w:bCs/>
                <w:color w:val="FFFFFF"/>
                <w:sz w:val="20"/>
                <w:szCs w:val="20"/>
                <w:lang w:eastAsia="en-IN"/>
              </w:rPr>
            </w:pPr>
            <w:r w:rsidRPr="00800F6A">
              <w:rPr>
                <w:rFonts w:ascii="Arial" w:eastAsia="Times New Roman" w:hAnsi="Arial" w:cs="Arial"/>
                <w:b/>
                <w:bCs/>
                <w:color w:val="FFFFFF"/>
                <w:sz w:val="20"/>
                <w:szCs w:val="20"/>
                <w:lang w:eastAsia="en-IN"/>
              </w:rPr>
              <w:t>Approach: Growth Forecast Via Factors (Impact Analysis)</w:t>
            </w:r>
          </w:p>
        </w:tc>
      </w:tr>
      <w:tr w:rsidR="00800F6A" w:rsidRPr="00800F6A" w14:paraId="39D696A1"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7D8B11EB"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Factors</w:t>
            </w:r>
          </w:p>
        </w:tc>
        <w:tc>
          <w:tcPr>
            <w:tcW w:w="2934" w:type="dxa"/>
            <w:tcBorders>
              <w:top w:val="nil"/>
              <w:left w:val="nil"/>
              <w:bottom w:val="single" w:sz="8" w:space="0" w:color="auto"/>
              <w:right w:val="single" w:sz="8" w:space="0" w:color="auto"/>
            </w:tcBorders>
            <w:shd w:val="clear" w:color="000000" w:fill="ACB9CA"/>
            <w:noWrap/>
            <w:vAlign w:val="center"/>
            <w:hideMark/>
          </w:tcPr>
          <w:p w14:paraId="5B3B61E0"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Sources</w:t>
            </w:r>
          </w:p>
        </w:tc>
        <w:tc>
          <w:tcPr>
            <w:tcW w:w="1208" w:type="dxa"/>
            <w:tcBorders>
              <w:top w:val="nil"/>
              <w:left w:val="nil"/>
              <w:bottom w:val="single" w:sz="8" w:space="0" w:color="auto"/>
              <w:right w:val="single" w:sz="8" w:space="0" w:color="auto"/>
            </w:tcBorders>
            <w:shd w:val="clear" w:color="000000" w:fill="ACB9CA"/>
            <w:noWrap/>
            <w:vAlign w:val="center"/>
            <w:hideMark/>
          </w:tcPr>
          <w:p w14:paraId="1026B1CF"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Value</w:t>
            </w:r>
          </w:p>
        </w:tc>
        <w:tc>
          <w:tcPr>
            <w:tcW w:w="1144" w:type="dxa"/>
            <w:tcBorders>
              <w:top w:val="nil"/>
              <w:left w:val="nil"/>
              <w:bottom w:val="single" w:sz="8" w:space="0" w:color="auto"/>
              <w:right w:val="single" w:sz="8" w:space="0" w:color="auto"/>
            </w:tcBorders>
            <w:shd w:val="clear" w:color="000000" w:fill="ACB9CA"/>
            <w:vAlign w:val="center"/>
            <w:hideMark/>
          </w:tcPr>
          <w:p w14:paraId="37800719"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CAGR</w:t>
            </w:r>
          </w:p>
        </w:tc>
        <w:tc>
          <w:tcPr>
            <w:tcW w:w="1381" w:type="dxa"/>
            <w:tcBorders>
              <w:top w:val="nil"/>
              <w:left w:val="nil"/>
              <w:bottom w:val="single" w:sz="8" w:space="0" w:color="auto"/>
              <w:right w:val="single" w:sz="8" w:space="0" w:color="auto"/>
            </w:tcBorders>
            <w:shd w:val="clear" w:color="000000" w:fill="ACB9CA"/>
            <w:noWrap/>
            <w:vAlign w:val="center"/>
            <w:hideMark/>
          </w:tcPr>
          <w:p w14:paraId="459D2D10"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Weightage</w:t>
            </w:r>
          </w:p>
        </w:tc>
      </w:tr>
      <w:tr w:rsidR="00800F6A" w:rsidRPr="00800F6A" w14:paraId="1C00BC89"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785D73D4"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GDP Growth Rate (2021-2030 Period)</w:t>
            </w:r>
          </w:p>
        </w:tc>
        <w:tc>
          <w:tcPr>
            <w:tcW w:w="2934" w:type="dxa"/>
            <w:tcBorders>
              <w:top w:val="nil"/>
              <w:left w:val="nil"/>
              <w:bottom w:val="single" w:sz="8" w:space="0" w:color="auto"/>
              <w:right w:val="single" w:sz="8" w:space="0" w:color="auto"/>
            </w:tcBorders>
            <w:shd w:val="clear" w:color="auto" w:fill="auto"/>
            <w:noWrap/>
            <w:vAlign w:val="center"/>
            <w:hideMark/>
          </w:tcPr>
          <w:p w14:paraId="343187F3"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World Bank, IMF, TechSci Estimates</w:t>
            </w:r>
          </w:p>
        </w:tc>
        <w:tc>
          <w:tcPr>
            <w:tcW w:w="1208" w:type="dxa"/>
            <w:tcBorders>
              <w:top w:val="nil"/>
              <w:left w:val="nil"/>
              <w:bottom w:val="single" w:sz="8" w:space="0" w:color="auto"/>
              <w:right w:val="single" w:sz="8" w:space="0" w:color="auto"/>
            </w:tcBorders>
            <w:shd w:val="clear" w:color="auto" w:fill="auto"/>
            <w:noWrap/>
            <w:vAlign w:val="center"/>
            <w:hideMark/>
          </w:tcPr>
          <w:p w14:paraId="6B393989"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0D6128D2"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4.25%</w:t>
            </w:r>
          </w:p>
        </w:tc>
        <w:tc>
          <w:tcPr>
            <w:tcW w:w="1381" w:type="dxa"/>
            <w:tcBorders>
              <w:top w:val="nil"/>
              <w:left w:val="nil"/>
              <w:bottom w:val="single" w:sz="8" w:space="0" w:color="auto"/>
              <w:right w:val="single" w:sz="8" w:space="0" w:color="auto"/>
            </w:tcBorders>
            <w:shd w:val="clear" w:color="auto" w:fill="auto"/>
            <w:noWrap/>
            <w:vAlign w:val="center"/>
            <w:hideMark/>
          </w:tcPr>
          <w:p w14:paraId="6367B111"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26.00%</w:t>
            </w:r>
          </w:p>
        </w:tc>
      </w:tr>
      <w:tr w:rsidR="00800F6A" w:rsidRPr="00800F6A" w14:paraId="39B71741"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634D81B3"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GDP Per Capita (%)</w:t>
            </w:r>
          </w:p>
        </w:tc>
        <w:tc>
          <w:tcPr>
            <w:tcW w:w="2934" w:type="dxa"/>
            <w:tcBorders>
              <w:top w:val="nil"/>
              <w:left w:val="nil"/>
              <w:bottom w:val="single" w:sz="8" w:space="0" w:color="auto"/>
              <w:right w:val="single" w:sz="8" w:space="0" w:color="auto"/>
            </w:tcBorders>
            <w:shd w:val="clear" w:color="auto" w:fill="auto"/>
            <w:noWrap/>
            <w:vAlign w:val="center"/>
            <w:hideMark/>
          </w:tcPr>
          <w:p w14:paraId="2F759721"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World Bank, IMF, TechSci Estimates</w:t>
            </w:r>
          </w:p>
        </w:tc>
        <w:tc>
          <w:tcPr>
            <w:tcW w:w="1208" w:type="dxa"/>
            <w:tcBorders>
              <w:top w:val="nil"/>
              <w:left w:val="nil"/>
              <w:bottom w:val="single" w:sz="8" w:space="0" w:color="auto"/>
              <w:right w:val="single" w:sz="8" w:space="0" w:color="auto"/>
            </w:tcBorders>
            <w:shd w:val="clear" w:color="auto" w:fill="auto"/>
            <w:noWrap/>
            <w:vAlign w:val="center"/>
            <w:hideMark/>
          </w:tcPr>
          <w:p w14:paraId="4D33A46E"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5137E8D3"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3.55%</w:t>
            </w:r>
          </w:p>
        </w:tc>
        <w:tc>
          <w:tcPr>
            <w:tcW w:w="1381" w:type="dxa"/>
            <w:tcBorders>
              <w:top w:val="nil"/>
              <w:left w:val="nil"/>
              <w:bottom w:val="single" w:sz="8" w:space="0" w:color="auto"/>
              <w:right w:val="single" w:sz="8" w:space="0" w:color="auto"/>
            </w:tcBorders>
            <w:shd w:val="clear" w:color="auto" w:fill="auto"/>
            <w:noWrap/>
            <w:vAlign w:val="center"/>
            <w:hideMark/>
          </w:tcPr>
          <w:p w14:paraId="68EBD0D3"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10.00%</w:t>
            </w:r>
          </w:p>
        </w:tc>
      </w:tr>
      <w:tr w:rsidR="00800F6A" w:rsidRPr="00800F6A" w14:paraId="7C4D84DE"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4003E1F8"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Average Selling Growth (%)</w:t>
            </w:r>
          </w:p>
        </w:tc>
        <w:tc>
          <w:tcPr>
            <w:tcW w:w="2934" w:type="dxa"/>
            <w:tcBorders>
              <w:top w:val="nil"/>
              <w:left w:val="nil"/>
              <w:bottom w:val="single" w:sz="8" w:space="0" w:color="auto"/>
              <w:right w:val="single" w:sz="8" w:space="0" w:color="auto"/>
            </w:tcBorders>
            <w:shd w:val="clear" w:color="auto" w:fill="auto"/>
            <w:noWrap/>
            <w:vAlign w:val="center"/>
            <w:hideMark/>
          </w:tcPr>
          <w:p w14:paraId="7000BA43"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208" w:type="dxa"/>
            <w:tcBorders>
              <w:top w:val="nil"/>
              <w:left w:val="nil"/>
              <w:bottom w:val="single" w:sz="8" w:space="0" w:color="auto"/>
              <w:right w:val="single" w:sz="8" w:space="0" w:color="auto"/>
            </w:tcBorders>
            <w:shd w:val="clear" w:color="auto" w:fill="auto"/>
            <w:noWrap/>
            <w:vAlign w:val="center"/>
            <w:hideMark/>
          </w:tcPr>
          <w:p w14:paraId="66F68E01"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1BB2AB56"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3.12%</w:t>
            </w:r>
          </w:p>
        </w:tc>
        <w:tc>
          <w:tcPr>
            <w:tcW w:w="1381" w:type="dxa"/>
            <w:tcBorders>
              <w:top w:val="nil"/>
              <w:left w:val="nil"/>
              <w:bottom w:val="single" w:sz="8" w:space="0" w:color="auto"/>
              <w:right w:val="single" w:sz="8" w:space="0" w:color="auto"/>
            </w:tcBorders>
            <w:shd w:val="clear" w:color="auto" w:fill="auto"/>
            <w:noWrap/>
            <w:vAlign w:val="center"/>
            <w:hideMark/>
          </w:tcPr>
          <w:p w14:paraId="3063B618"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8.00%</w:t>
            </w:r>
          </w:p>
        </w:tc>
      </w:tr>
      <w:tr w:rsidR="00800F6A" w:rsidRPr="00800F6A" w14:paraId="6FC1ECDA"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44EF23CC"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Construction* Sector</w:t>
            </w:r>
          </w:p>
        </w:tc>
        <w:tc>
          <w:tcPr>
            <w:tcW w:w="2934" w:type="dxa"/>
            <w:tcBorders>
              <w:top w:val="nil"/>
              <w:left w:val="nil"/>
              <w:bottom w:val="single" w:sz="8" w:space="0" w:color="auto"/>
              <w:right w:val="single" w:sz="8" w:space="0" w:color="auto"/>
            </w:tcBorders>
            <w:shd w:val="clear" w:color="auto" w:fill="auto"/>
            <w:noWrap/>
            <w:vAlign w:val="center"/>
            <w:hideMark/>
          </w:tcPr>
          <w:p w14:paraId="253D195C"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208" w:type="dxa"/>
            <w:tcBorders>
              <w:top w:val="nil"/>
              <w:left w:val="nil"/>
              <w:bottom w:val="single" w:sz="8" w:space="0" w:color="auto"/>
              <w:right w:val="single" w:sz="8" w:space="0" w:color="auto"/>
            </w:tcBorders>
            <w:shd w:val="clear" w:color="auto" w:fill="auto"/>
            <w:noWrap/>
            <w:vAlign w:val="center"/>
            <w:hideMark/>
          </w:tcPr>
          <w:p w14:paraId="3402A681"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64BA72A9"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6.04%</w:t>
            </w:r>
          </w:p>
        </w:tc>
        <w:tc>
          <w:tcPr>
            <w:tcW w:w="1381" w:type="dxa"/>
            <w:tcBorders>
              <w:top w:val="nil"/>
              <w:left w:val="nil"/>
              <w:bottom w:val="single" w:sz="8" w:space="0" w:color="auto"/>
              <w:right w:val="single" w:sz="8" w:space="0" w:color="auto"/>
            </w:tcBorders>
            <w:shd w:val="clear" w:color="auto" w:fill="auto"/>
            <w:noWrap/>
            <w:vAlign w:val="center"/>
            <w:hideMark/>
          </w:tcPr>
          <w:p w14:paraId="5FCDA864"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16.00%</w:t>
            </w:r>
          </w:p>
        </w:tc>
      </w:tr>
      <w:tr w:rsidR="00800F6A" w:rsidRPr="00800F6A" w14:paraId="170CC7A9"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7DA84FF1"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Renewable Sector</w:t>
            </w:r>
          </w:p>
        </w:tc>
        <w:tc>
          <w:tcPr>
            <w:tcW w:w="2934" w:type="dxa"/>
            <w:tcBorders>
              <w:top w:val="nil"/>
              <w:left w:val="nil"/>
              <w:bottom w:val="single" w:sz="8" w:space="0" w:color="auto"/>
              <w:right w:val="single" w:sz="8" w:space="0" w:color="auto"/>
            </w:tcBorders>
            <w:shd w:val="clear" w:color="auto" w:fill="auto"/>
            <w:noWrap/>
            <w:vAlign w:val="center"/>
            <w:hideMark/>
          </w:tcPr>
          <w:p w14:paraId="3D0FCE5B"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208" w:type="dxa"/>
            <w:tcBorders>
              <w:top w:val="nil"/>
              <w:left w:val="nil"/>
              <w:bottom w:val="single" w:sz="8" w:space="0" w:color="auto"/>
              <w:right w:val="single" w:sz="8" w:space="0" w:color="auto"/>
            </w:tcBorders>
            <w:shd w:val="clear" w:color="auto" w:fill="auto"/>
            <w:noWrap/>
            <w:vAlign w:val="center"/>
            <w:hideMark/>
          </w:tcPr>
          <w:p w14:paraId="226C5200"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309294C8"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5.00%</w:t>
            </w:r>
          </w:p>
        </w:tc>
        <w:tc>
          <w:tcPr>
            <w:tcW w:w="1381" w:type="dxa"/>
            <w:tcBorders>
              <w:top w:val="nil"/>
              <w:left w:val="nil"/>
              <w:bottom w:val="single" w:sz="8" w:space="0" w:color="auto"/>
              <w:right w:val="single" w:sz="8" w:space="0" w:color="auto"/>
            </w:tcBorders>
            <w:shd w:val="clear" w:color="auto" w:fill="auto"/>
            <w:noWrap/>
            <w:vAlign w:val="center"/>
            <w:hideMark/>
          </w:tcPr>
          <w:p w14:paraId="02627AC7"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16.00%</w:t>
            </w:r>
          </w:p>
        </w:tc>
      </w:tr>
      <w:tr w:rsidR="00800F6A" w:rsidRPr="00800F6A" w14:paraId="05320F90"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60546E0B"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Marine Components</w:t>
            </w:r>
          </w:p>
        </w:tc>
        <w:tc>
          <w:tcPr>
            <w:tcW w:w="2934" w:type="dxa"/>
            <w:tcBorders>
              <w:top w:val="nil"/>
              <w:left w:val="nil"/>
              <w:bottom w:val="single" w:sz="8" w:space="0" w:color="auto"/>
              <w:right w:val="single" w:sz="8" w:space="0" w:color="auto"/>
            </w:tcBorders>
            <w:shd w:val="clear" w:color="auto" w:fill="auto"/>
            <w:noWrap/>
            <w:vAlign w:val="center"/>
            <w:hideMark/>
          </w:tcPr>
          <w:p w14:paraId="220E9010"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Industry Sources &amp; TechSci Research Estimates</w:t>
            </w:r>
          </w:p>
        </w:tc>
        <w:tc>
          <w:tcPr>
            <w:tcW w:w="1208" w:type="dxa"/>
            <w:tcBorders>
              <w:top w:val="nil"/>
              <w:left w:val="nil"/>
              <w:bottom w:val="single" w:sz="8" w:space="0" w:color="auto"/>
              <w:right w:val="single" w:sz="8" w:space="0" w:color="auto"/>
            </w:tcBorders>
            <w:shd w:val="clear" w:color="auto" w:fill="auto"/>
            <w:noWrap/>
            <w:vAlign w:val="center"/>
            <w:hideMark/>
          </w:tcPr>
          <w:p w14:paraId="23B97727"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1D1CD5A2"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5.13%</w:t>
            </w:r>
          </w:p>
        </w:tc>
        <w:tc>
          <w:tcPr>
            <w:tcW w:w="1381" w:type="dxa"/>
            <w:tcBorders>
              <w:top w:val="nil"/>
              <w:left w:val="nil"/>
              <w:bottom w:val="single" w:sz="8" w:space="0" w:color="auto"/>
              <w:right w:val="single" w:sz="8" w:space="0" w:color="auto"/>
            </w:tcBorders>
            <w:shd w:val="clear" w:color="auto" w:fill="auto"/>
            <w:noWrap/>
            <w:vAlign w:val="center"/>
            <w:hideMark/>
          </w:tcPr>
          <w:p w14:paraId="763C5FBF"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15.00%</w:t>
            </w:r>
          </w:p>
        </w:tc>
      </w:tr>
      <w:tr w:rsidR="00800F6A" w:rsidRPr="00800F6A" w14:paraId="6015B4AA"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6C8BAD73"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Market Growth in Historical Period (2015-2020)</w:t>
            </w:r>
          </w:p>
        </w:tc>
        <w:tc>
          <w:tcPr>
            <w:tcW w:w="2934" w:type="dxa"/>
            <w:tcBorders>
              <w:top w:val="nil"/>
              <w:left w:val="nil"/>
              <w:bottom w:val="single" w:sz="8" w:space="0" w:color="auto"/>
              <w:right w:val="single" w:sz="8" w:space="0" w:color="000000"/>
            </w:tcBorders>
            <w:shd w:val="clear" w:color="auto" w:fill="auto"/>
            <w:noWrap/>
            <w:vAlign w:val="center"/>
            <w:hideMark/>
          </w:tcPr>
          <w:p w14:paraId="458A0013"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Industry Sources &amp; TechSci Research Estimates</w:t>
            </w:r>
          </w:p>
        </w:tc>
        <w:tc>
          <w:tcPr>
            <w:tcW w:w="1208" w:type="dxa"/>
            <w:tcBorders>
              <w:top w:val="nil"/>
              <w:left w:val="nil"/>
              <w:bottom w:val="single" w:sz="8" w:space="0" w:color="auto"/>
              <w:right w:val="single" w:sz="8" w:space="0" w:color="auto"/>
            </w:tcBorders>
            <w:shd w:val="clear" w:color="auto" w:fill="auto"/>
            <w:noWrap/>
            <w:vAlign w:val="center"/>
            <w:hideMark/>
          </w:tcPr>
          <w:p w14:paraId="5A31B6F0"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Historical</w:t>
            </w:r>
          </w:p>
        </w:tc>
        <w:tc>
          <w:tcPr>
            <w:tcW w:w="1144" w:type="dxa"/>
            <w:tcBorders>
              <w:top w:val="nil"/>
              <w:left w:val="nil"/>
              <w:bottom w:val="single" w:sz="8" w:space="0" w:color="auto"/>
              <w:right w:val="single" w:sz="8" w:space="0" w:color="auto"/>
            </w:tcBorders>
            <w:shd w:val="clear" w:color="auto" w:fill="auto"/>
            <w:noWrap/>
            <w:vAlign w:val="center"/>
            <w:hideMark/>
          </w:tcPr>
          <w:p w14:paraId="4043ED74"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0.67%</w:t>
            </w:r>
          </w:p>
        </w:tc>
        <w:tc>
          <w:tcPr>
            <w:tcW w:w="1381" w:type="dxa"/>
            <w:tcBorders>
              <w:top w:val="nil"/>
              <w:left w:val="nil"/>
              <w:bottom w:val="single" w:sz="8" w:space="0" w:color="auto"/>
              <w:right w:val="single" w:sz="8" w:space="0" w:color="auto"/>
            </w:tcBorders>
            <w:shd w:val="clear" w:color="auto" w:fill="auto"/>
            <w:noWrap/>
            <w:vAlign w:val="center"/>
            <w:hideMark/>
          </w:tcPr>
          <w:p w14:paraId="08F953EF"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9.00%</w:t>
            </w:r>
          </w:p>
        </w:tc>
      </w:tr>
      <w:tr w:rsidR="00800F6A" w:rsidRPr="00800F6A" w14:paraId="0D27E574"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3BC0CA7B"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CAGR (2021-2030)</w:t>
            </w:r>
          </w:p>
        </w:tc>
        <w:tc>
          <w:tcPr>
            <w:tcW w:w="6667" w:type="dxa"/>
            <w:gridSpan w:val="4"/>
            <w:tcBorders>
              <w:top w:val="single" w:sz="8" w:space="0" w:color="auto"/>
              <w:left w:val="nil"/>
              <w:bottom w:val="nil"/>
              <w:right w:val="nil"/>
            </w:tcBorders>
            <w:shd w:val="clear" w:color="000000" w:fill="333F4F"/>
            <w:noWrap/>
            <w:vAlign w:val="center"/>
            <w:hideMark/>
          </w:tcPr>
          <w:p w14:paraId="6E2499A9" w14:textId="77777777" w:rsidR="00800F6A" w:rsidRPr="00800F6A" w:rsidRDefault="00800F6A" w:rsidP="00800F6A">
            <w:pPr>
              <w:spacing w:after="0" w:line="240" w:lineRule="auto"/>
              <w:jc w:val="center"/>
              <w:rPr>
                <w:rFonts w:ascii="Arial" w:eastAsia="Times New Roman" w:hAnsi="Arial" w:cs="Arial"/>
                <w:b/>
                <w:bCs/>
                <w:color w:val="FFFFFF"/>
                <w:sz w:val="20"/>
                <w:szCs w:val="20"/>
                <w:lang w:eastAsia="en-IN"/>
              </w:rPr>
            </w:pPr>
            <w:r w:rsidRPr="00800F6A">
              <w:rPr>
                <w:rFonts w:ascii="Arial" w:eastAsia="Times New Roman" w:hAnsi="Arial" w:cs="Arial"/>
                <w:b/>
                <w:bCs/>
                <w:color w:val="FFFFFF"/>
                <w:sz w:val="20"/>
                <w:szCs w:val="20"/>
                <w:lang w:eastAsia="en-IN"/>
              </w:rPr>
              <w:t>4.31%</w:t>
            </w:r>
          </w:p>
        </w:tc>
      </w:tr>
    </w:tbl>
    <w:p w14:paraId="79C682DB" w14:textId="64E5BD7A" w:rsidR="00800F6A" w:rsidRPr="00800F6A" w:rsidRDefault="00800F6A" w:rsidP="00800F6A">
      <w:pPr>
        <w:spacing w:after="0" w:line="240" w:lineRule="auto"/>
        <w:jc w:val="both"/>
        <w:rPr>
          <w:rFonts w:ascii="Calibri" w:eastAsia="Times New Roman" w:hAnsi="Calibri" w:cs="Calibri"/>
          <w:color w:val="000000"/>
          <w:lang w:eastAsia="en-IN"/>
        </w:rPr>
      </w:pPr>
      <w:r w:rsidRPr="00800F6A">
        <w:rPr>
          <w:rFonts w:ascii="Calibri" w:eastAsia="Times New Roman" w:hAnsi="Calibri" w:cs="Calibri"/>
          <w:color w:val="000000"/>
          <w:lang w:eastAsia="en-IN"/>
        </w:rPr>
        <w:t xml:space="preserve">*Mainly the Pipes &amp; Tanks going in Industrial and manufacturing sector. </w:t>
      </w:r>
    </w:p>
    <w:p w14:paraId="739DFC05" w14:textId="23AC1528" w:rsidR="00C22CE3" w:rsidRDefault="00800F6A" w:rsidP="002B5C26">
      <w:pPr>
        <w:jc w:val="both"/>
        <w:rPr>
          <w:rFonts w:ascii="Arial" w:hAnsi="Arial" w:cs="Arial"/>
          <w:b/>
          <w:bCs/>
          <w:color w:val="000000" w:themeColor="text1"/>
          <w:sz w:val="24"/>
          <w:szCs w:val="24"/>
        </w:rPr>
      </w:pPr>
      <w:r w:rsidRPr="001543F7">
        <w:rPr>
          <w:rFonts w:ascii="Arial" w:hAnsi="Arial" w:cs="Arial"/>
          <w:b/>
          <w:bCs/>
          <w:noProof/>
          <w:sz w:val="24"/>
          <w:szCs w:val="24"/>
        </w:rPr>
        <w:lastRenderedPageBreak/>
        <mc:AlternateContent>
          <mc:Choice Requires="wps">
            <w:drawing>
              <wp:anchor distT="45720" distB="45720" distL="114300" distR="114300" simplePos="0" relativeHeight="252912640" behindDoc="0" locked="0" layoutInCell="1" allowOverlap="1" wp14:anchorId="16E9C166" wp14:editId="7E3B32C9">
                <wp:simplePos x="0" y="0"/>
                <wp:positionH relativeFrom="page">
                  <wp:align>center</wp:align>
                </wp:positionH>
                <wp:positionV relativeFrom="paragraph">
                  <wp:posOffset>219075</wp:posOffset>
                </wp:positionV>
                <wp:extent cx="6560185" cy="1404620"/>
                <wp:effectExtent l="0" t="0" r="12065" b="19050"/>
                <wp:wrapSquare wrapText="bothSides"/>
                <wp:docPr id="2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85" cy="1404620"/>
                        </a:xfrm>
                        <a:prstGeom prst="rect">
                          <a:avLst/>
                        </a:prstGeom>
                        <a:solidFill>
                          <a:schemeClr val="accent5">
                            <a:lumMod val="50000"/>
                          </a:schemeClr>
                        </a:solidFill>
                        <a:ln w="9525">
                          <a:solidFill>
                            <a:srgbClr val="000000"/>
                          </a:solidFill>
                          <a:miter lim="800000"/>
                          <a:headEnd/>
                          <a:tailEnd/>
                        </a:ln>
                      </wps:spPr>
                      <wps:txbx>
                        <w:txbxContent>
                          <w:p w14:paraId="51C7820B" w14:textId="77777777" w:rsidR="00C22CE3" w:rsidRPr="001543F7" w:rsidRDefault="00C22CE3" w:rsidP="00C22CE3">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6E9C166" id="_x0000_s1118" type="#_x0000_t202" style="position:absolute;left:0;text-align:left;margin-left:0;margin-top:17.25pt;width:516.55pt;height:110.6pt;z-index:2529126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" fillcolor="#1f4d78 [1608]">
                <v:textbox style="mso-fit-shape-to-text:t">
                  <w:txbxContent>
                    <w:p w14:paraId="51C7820B" w14:textId="77777777" w:rsidR="00C22CE3" w:rsidRPr="001543F7" w:rsidRDefault="00C22CE3" w:rsidP="00C22CE3">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page"/>
              </v:shape>
            </w:pict>
          </mc:Fallback>
        </mc:AlternateContent>
      </w:r>
    </w:p>
    <w:p w14:paraId="680D88B3" w14:textId="77777777" w:rsidR="00C22CE3" w:rsidRDefault="00C22CE3" w:rsidP="002B5C26">
      <w:pPr>
        <w:jc w:val="both"/>
        <w:rPr>
          <w:rFonts w:ascii="Arial" w:hAnsi="Arial" w:cs="Arial"/>
          <w:b/>
          <w:bCs/>
          <w:color w:val="000000" w:themeColor="text1"/>
          <w:sz w:val="24"/>
          <w:szCs w:val="24"/>
        </w:rPr>
      </w:pPr>
    </w:p>
    <w:p w14:paraId="2BA5B738" w14:textId="0EDA4ECB" w:rsidR="003B1BF5" w:rsidRPr="002B5C26" w:rsidRDefault="002B5C26" w:rsidP="002B5C26">
      <w:pPr>
        <w:jc w:val="both"/>
        <w:rPr>
          <w:rFonts w:ascii="Arial" w:hAnsi="Arial" w:cs="Arial"/>
          <w:color w:val="000000" w:themeColor="text1"/>
          <w:sz w:val="24"/>
          <w:szCs w:val="24"/>
        </w:rPr>
      </w:pPr>
      <w:r w:rsidRPr="002B5C26">
        <w:rPr>
          <w:rFonts w:ascii="Arial" w:hAnsi="Arial" w:cs="Arial"/>
          <w:b/>
          <w:bCs/>
          <w:color w:val="000000" w:themeColor="text1"/>
          <w:sz w:val="24"/>
          <w:szCs w:val="24"/>
        </w:rPr>
        <w:t xml:space="preserve">Brazil Renewable Energy Production Percentage Share, By types of </w:t>
      </w:r>
      <w:r w:rsidR="006D4425" w:rsidRPr="002B5C26">
        <w:rPr>
          <w:rFonts w:ascii="Arial" w:hAnsi="Arial" w:cs="Arial"/>
          <w:b/>
          <w:bCs/>
          <w:color w:val="000000" w:themeColor="text1"/>
          <w:sz w:val="24"/>
          <w:szCs w:val="24"/>
        </w:rPr>
        <w:t>Sources</w:t>
      </w:r>
      <w:r w:rsidRPr="002B5C26">
        <w:rPr>
          <w:rFonts w:ascii="Arial" w:hAnsi="Arial" w:cs="Arial"/>
          <w:b/>
          <w:bCs/>
          <w:color w:val="000000" w:themeColor="text1"/>
          <w:sz w:val="24"/>
          <w:szCs w:val="24"/>
        </w:rPr>
        <w:t xml:space="preserve"> in 2020.</w:t>
      </w:r>
    </w:p>
    <w:p w14:paraId="50053D3E" w14:textId="2268D6FE" w:rsidR="003B1BF5" w:rsidRDefault="00545715">
      <w:pPr>
        <w:rPr>
          <w:color w:val="000000" w:themeColor="text1"/>
        </w:rPr>
      </w:pPr>
      <w:r w:rsidRPr="00545715">
        <w:rPr>
          <w:noProof/>
          <w:color w:val="000000" w:themeColor="text1"/>
        </w:rPr>
        <w:drawing>
          <wp:inline distT="0" distB="0" distL="0" distR="0" wp14:anchorId="65E439F3" wp14:editId="0E7938AA">
            <wp:extent cx="6457950" cy="3438525"/>
            <wp:effectExtent l="0" t="0" r="0" b="0"/>
            <wp:docPr id="2226" name="Chart 2226">
              <a:extLst xmlns:a="http://schemas.openxmlformats.org/drawingml/2006/main">
                <a:ext uri="{FF2B5EF4-FFF2-40B4-BE49-F238E27FC236}">
                  <a16:creationId xmlns:a16="http://schemas.microsoft.com/office/drawing/2014/main" id="{2AE15F28-3452-4499-85E5-ACAEFC2BAB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8E62FF7" w14:textId="5CFA851A" w:rsidR="00545715" w:rsidRDefault="00545715">
      <w:pPr>
        <w:rPr>
          <w:color w:val="000000" w:themeColor="text1"/>
        </w:rPr>
      </w:pPr>
    </w:p>
    <w:p w14:paraId="51E512C4" w14:textId="3E1C4588" w:rsidR="003B1BF5" w:rsidRDefault="003B1BF5">
      <w:pPr>
        <w:rPr>
          <w:color w:val="000000" w:themeColor="text1"/>
        </w:rPr>
      </w:pPr>
    </w:p>
    <w:p w14:paraId="5C441B6A" w14:textId="77777777" w:rsidR="003B4B95" w:rsidRDefault="003B4B95" w:rsidP="00555BDB">
      <w:pPr>
        <w:rPr>
          <w:rFonts w:ascii="Arial" w:hAnsi="Arial" w:cs="Arial"/>
          <w:b/>
          <w:bCs/>
          <w:sz w:val="24"/>
          <w:szCs w:val="24"/>
        </w:rPr>
      </w:pPr>
    </w:p>
    <w:p w14:paraId="17DA7B7F" w14:textId="77777777" w:rsidR="003B4B95" w:rsidRDefault="003B4B95" w:rsidP="00555BDB">
      <w:pPr>
        <w:rPr>
          <w:rFonts w:ascii="Arial" w:hAnsi="Arial" w:cs="Arial"/>
          <w:b/>
          <w:bCs/>
          <w:sz w:val="24"/>
          <w:szCs w:val="24"/>
        </w:rPr>
      </w:pPr>
    </w:p>
    <w:p w14:paraId="7A3C5E62" w14:textId="77777777" w:rsidR="003B4B95" w:rsidRDefault="003B4B95" w:rsidP="00555BDB">
      <w:pPr>
        <w:rPr>
          <w:rFonts w:ascii="Arial" w:hAnsi="Arial" w:cs="Arial"/>
          <w:b/>
          <w:bCs/>
          <w:sz w:val="24"/>
          <w:szCs w:val="24"/>
        </w:rPr>
      </w:pPr>
    </w:p>
    <w:p w14:paraId="39E99513" w14:textId="77777777" w:rsidR="003B4B95" w:rsidRDefault="003B4B95" w:rsidP="00555BDB">
      <w:pPr>
        <w:rPr>
          <w:rFonts w:ascii="Arial" w:hAnsi="Arial" w:cs="Arial"/>
          <w:b/>
          <w:bCs/>
          <w:sz w:val="24"/>
          <w:szCs w:val="24"/>
        </w:rPr>
      </w:pPr>
    </w:p>
    <w:p w14:paraId="57FE10BB" w14:textId="77777777" w:rsidR="003B4B95" w:rsidRDefault="003B4B95" w:rsidP="00555BDB">
      <w:pPr>
        <w:rPr>
          <w:rFonts w:ascii="Arial" w:hAnsi="Arial" w:cs="Arial"/>
          <w:b/>
          <w:bCs/>
          <w:sz w:val="24"/>
          <w:szCs w:val="24"/>
        </w:rPr>
      </w:pPr>
    </w:p>
    <w:p w14:paraId="26D49DA6" w14:textId="77777777" w:rsidR="003B4B95" w:rsidRDefault="003B4B95" w:rsidP="00555BDB">
      <w:pPr>
        <w:rPr>
          <w:rFonts w:ascii="Arial" w:hAnsi="Arial" w:cs="Arial"/>
          <w:b/>
          <w:bCs/>
          <w:sz w:val="24"/>
          <w:szCs w:val="24"/>
        </w:rPr>
      </w:pPr>
    </w:p>
    <w:p w14:paraId="274CCA5C" w14:textId="77777777" w:rsidR="003B4B95" w:rsidRDefault="003B4B95" w:rsidP="00555BDB">
      <w:pPr>
        <w:rPr>
          <w:rFonts w:ascii="Arial" w:hAnsi="Arial" w:cs="Arial"/>
          <w:b/>
          <w:bCs/>
          <w:sz w:val="24"/>
          <w:szCs w:val="24"/>
        </w:rPr>
      </w:pPr>
    </w:p>
    <w:p w14:paraId="274F1073" w14:textId="77777777" w:rsidR="003B4B95" w:rsidRDefault="003B4B95" w:rsidP="00555BDB">
      <w:pPr>
        <w:rPr>
          <w:rFonts w:ascii="Arial" w:hAnsi="Arial" w:cs="Arial"/>
          <w:b/>
          <w:bCs/>
          <w:sz w:val="24"/>
          <w:szCs w:val="24"/>
        </w:rPr>
      </w:pPr>
    </w:p>
    <w:p w14:paraId="14C0D65B" w14:textId="77777777" w:rsidR="003B4B95" w:rsidRDefault="003B4B95" w:rsidP="00555BDB">
      <w:pPr>
        <w:rPr>
          <w:rFonts w:ascii="Arial" w:hAnsi="Arial" w:cs="Arial"/>
          <w:b/>
          <w:bCs/>
          <w:sz w:val="24"/>
          <w:szCs w:val="24"/>
        </w:rPr>
      </w:pPr>
    </w:p>
    <w:p w14:paraId="0F716EB5" w14:textId="1F36CF71" w:rsidR="00555BDB" w:rsidRPr="0061645E" w:rsidRDefault="00555BDB" w:rsidP="00555BDB">
      <w:pPr>
        <w:rPr>
          <w:rFonts w:ascii="Arial" w:hAnsi="Arial" w:cs="Arial"/>
          <w:b/>
          <w:bCs/>
          <w:sz w:val="24"/>
          <w:szCs w:val="24"/>
        </w:rPr>
      </w:pPr>
      <w:r w:rsidRPr="0061645E">
        <w:rPr>
          <w:rFonts w:ascii="Arial" w:hAnsi="Arial" w:cs="Arial"/>
          <w:b/>
          <w:bCs/>
          <w:sz w:val="24"/>
          <w:szCs w:val="24"/>
        </w:rPr>
        <w:lastRenderedPageBreak/>
        <w:t>3.2.5.2. Operating Efficiency</w:t>
      </w:r>
    </w:p>
    <w:p w14:paraId="680370CE" w14:textId="20106878" w:rsidR="00E077DA" w:rsidRPr="0061645E" w:rsidRDefault="00E077DA">
      <w:pPr>
        <w:rPr>
          <w:rFonts w:ascii="Arial" w:hAnsi="Arial" w:cs="Arial"/>
          <w:b/>
          <w:bCs/>
          <w:sz w:val="24"/>
          <w:szCs w:val="24"/>
        </w:rPr>
      </w:pPr>
    </w:p>
    <w:p w14:paraId="04442896" w14:textId="5AD5019F" w:rsidR="00555BDB" w:rsidRPr="0061645E" w:rsidRDefault="00555BDB" w:rsidP="0061645E">
      <w:pPr>
        <w:rPr>
          <w:rFonts w:ascii="Arial" w:hAnsi="Arial" w:cs="Arial"/>
          <w:b/>
          <w:bCs/>
          <w:sz w:val="24"/>
          <w:szCs w:val="24"/>
        </w:rPr>
      </w:pPr>
      <w:r w:rsidRPr="0061645E">
        <w:rPr>
          <w:rFonts w:ascii="Arial" w:hAnsi="Arial" w:cs="Arial"/>
          <w:b/>
          <w:bCs/>
          <w:sz w:val="24"/>
          <w:szCs w:val="24"/>
        </w:rPr>
        <w:t>South America Vinyl Ester Resin Operating Efficiency (Percentage), 2015-2030F</w:t>
      </w:r>
    </w:p>
    <w:p w14:paraId="31C8D9E1" w14:textId="1945C06C" w:rsidR="00E20B48" w:rsidRPr="002B5730" w:rsidRDefault="00E20B48">
      <w:pPr>
        <w:rPr>
          <w:color w:val="000000" w:themeColor="text1"/>
        </w:rPr>
      </w:pPr>
    </w:p>
    <w:p w14:paraId="71BFCF7C" w14:textId="38F023F6" w:rsidR="002A5D60" w:rsidRDefault="00687E98">
      <w:pPr>
        <w:rPr>
          <w:color w:val="000000" w:themeColor="text1"/>
        </w:rPr>
      </w:pPr>
      <w:r w:rsidRPr="002B5730">
        <w:rPr>
          <w:noProof/>
          <w:color w:val="000000" w:themeColor="text1"/>
        </w:rPr>
        <mc:AlternateContent>
          <mc:Choice Requires="wps">
            <w:drawing>
              <wp:anchor distT="0" distB="0" distL="114300" distR="114300" simplePos="0" relativeHeight="252199936" behindDoc="0" locked="0" layoutInCell="1" allowOverlap="1" wp14:anchorId="71B09740" wp14:editId="2617C6C9">
                <wp:simplePos x="0" y="0"/>
                <wp:positionH relativeFrom="column">
                  <wp:posOffset>4352925</wp:posOffset>
                </wp:positionH>
                <wp:positionV relativeFrom="paragraph">
                  <wp:posOffset>2060575</wp:posOffset>
                </wp:positionV>
                <wp:extent cx="1864360" cy="200025"/>
                <wp:effectExtent l="0" t="0" r="0" b="0"/>
                <wp:wrapNone/>
                <wp:docPr id="212"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950CBB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1B09740" id="_x0000_s1119" type="#_x0000_t202" style="position:absolute;margin-left:342.75pt;margin-top:162.25pt;width:146.8pt;height:15.7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" filled="f" stroked="f">
                <v:textbox style="mso-fit-shape-to-text:t">
                  <w:txbxContent>
                    <w:p w14:paraId="6950CBB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F112AA" w:rsidRPr="002B5730">
        <w:rPr>
          <w:noProof/>
          <w:color w:val="000000" w:themeColor="text1"/>
        </w:rPr>
        <w:drawing>
          <wp:inline distT="0" distB="0" distL="0" distR="0" wp14:anchorId="336CE2FA" wp14:editId="6883C53C">
            <wp:extent cx="6400800" cy="2228850"/>
            <wp:effectExtent l="0" t="0" r="0" b="0"/>
            <wp:docPr id="54" name="Chart 54">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353E1E7" w14:textId="19355609" w:rsidR="003B1BF5" w:rsidRPr="00672393" w:rsidRDefault="00672393" w:rsidP="00672393">
      <w:pPr>
        <w:spacing w:line="360" w:lineRule="auto"/>
        <w:jc w:val="both"/>
        <w:rPr>
          <w:rFonts w:ascii="Arial" w:hAnsi="Arial" w:cs="Arial"/>
          <w:sz w:val="24"/>
          <w:szCs w:val="24"/>
        </w:rPr>
      </w:pPr>
      <w:r w:rsidRPr="00672393">
        <w:rPr>
          <w:rFonts w:ascii="Arial" w:hAnsi="Arial" w:cs="Arial"/>
          <w:sz w:val="24"/>
          <w:szCs w:val="24"/>
        </w:rPr>
        <w:t>There is a gradual increase in operating efficiency of all key manufacturers till 2019. The companies suffered a backlog in production efficiency rates in the year 2020 owing to the pandemic. However, as the South American market recovers to its pre pandemic levels of economic activity, the demand for vinyl ester in general is going to increase significantly showing operating efficiency of more than 70 %</w:t>
      </w:r>
    </w:p>
    <w:p w14:paraId="7D5B7AD3" w14:textId="11D13956" w:rsidR="00555BDB"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3.2.5.3. Demand By Application</w:t>
      </w:r>
    </w:p>
    <w:p w14:paraId="3B271871" w14:textId="3BD1C98C" w:rsidR="003D3AD1"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South America Vinyl Ester Resin Demand, By Application,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49CC2287" w14:textId="236FB0AA" w:rsidR="003D3AD1" w:rsidRPr="002B5730" w:rsidRDefault="00672393">
      <w:pPr>
        <w:rPr>
          <w:color w:val="000000" w:themeColor="text1"/>
        </w:rPr>
      </w:pPr>
      <w:r w:rsidRPr="002B5730">
        <w:rPr>
          <w:b/>
          <w:noProof/>
          <w:color w:val="000000" w:themeColor="text1"/>
        </w:rPr>
        <mc:AlternateContent>
          <mc:Choice Requires="wps">
            <w:drawing>
              <wp:anchor distT="0" distB="0" distL="114300" distR="114300" simplePos="0" relativeHeight="252020736" behindDoc="0" locked="0" layoutInCell="1" allowOverlap="1" wp14:anchorId="0ECB9DCC" wp14:editId="181E9D63">
                <wp:simplePos x="0" y="0"/>
                <wp:positionH relativeFrom="margin">
                  <wp:posOffset>2876550</wp:posOffset>
                </wp:positionH>
                <wp:positionV relativeFrom="paragraph">
                  <wp:posOffset>2399665</wp:posOffset>
                </wp:positionV>
                <wp:extent cx="3345180" cy="476250"/>
                <wp:effectExtent l="0" t="0" r="0" b="0"/>
                <wp:wrapNone/>
                <wp:docPr id="253" name="TextBox 4"/>
                <wp:cNvGraphicFramePr/>
                <a:graphic xmlns:a="http://schemas.openxmlformats.org/drawingml/2006/main">
                  <a:graphicData uri="http://schemas.microsoft.com/office/word/2010/wordprocessingShape">
                    <wps:wsp>
                      <wps:cNvSpPr txBox="1"/>
                      <wps:spPr>
                        <a:xfrm>
                          <a:off x="0" y="0"/>
                          <a:ext cx="3345180" cy="476250"/>
                        </a:xfrm>
                        <a:prstGeom prst="rect">
                          <a:avLst/>
                        </a:prstGeom>
                        <a:noFill/>
                      </wps:spPr>
                      <wps:txbx>
                        <w:txbxContent>
                          <w:p w14:paraId="3473B3EE"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55CA82C2"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ECB9DCC" id="_x0000_s1120" type="#_x0000_t202" style="position:absolute;margin-left:226.5pt;margin-top:188.95pt;width:263.4pt;height:3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" filled="f" stroked="f">
                <v:textbox>
                  <w:txbxContent>
                    <w:p w14:paraId="3473B3EE"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55CA82C2"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1039EA" w:rsidRPr="002B5730">
        <w:rPr>
          <w:noProof/>
          <w:color w:val="000000" w:themeColor="text1"/>
        </w:rPr>
        <w:drawing>
          <wp:inline distT="0" distB="0" distL="0" distR="0" wp14:anchorId="0B0ED8D7" wp14:editId="503B707E">
            <wp:extent cx="6457950" cy="2533650"/>
            <wp:effectExtent l="0" t="0" r="0" b="0"/>
            <wp:docPr id="65" name="Chart 65">
              <a:extLst xmlns:a="http://schemas.openxmlformats.org/drawingml/2006/main">
                <a:ext uri="{FF2B5EF4-FFF2-40B4-BE49-F238E27FC236}">
                  <a16:creationId xmlns:a16="http://schemas.microsoft.com/office/drawing/2014/main" id="{66BACE3C-E79D-45F2-88D0-8C3F427D97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W w:w="10243" w:type="dxa"/>
        <w:tblInd w:w="-185" w:type="dxa"/>
        <w:tblLook w:val="04A0" w:firstRow="1" w:lastRow="0" w:firstColumn="1" w:lastColumn="0" w:noHBand="0" w:noVBand="1"/>
      </w:tblPr>
      <w:tblGrid>
        <w:gridCol w:w="1961"/>
        <w:gridCol w:w="859"/>
        <w:gridCol w:w="859"/>
        <w:gridCol w:w="859"/>
        <w:gridCol w:w="860"/>
        <w:gridCol w:w="981"/>
        <w:gridCol w:w="976"/>
        <w:gridCol w:w="976"/>
        <w:gridCol w:w="976"/>
        <w:gridCol w:w="936"/>
      </w:tblGrid>
      <w:tr w:rsidR="008D1421" w:rsidRPr="008D1421" w14:paraId="6CB129A4" w14:textId="77777777" w:rsidTr="008D1421">
        <w:trPr>
          <w:trHeight w:val="262"/>
        </w:trPr>
        <w:tc>
          <w:tcPr>
            <w:tcW w:w="1961"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CEA1B69" w14:textId="0ED93B82" w:rsidR="008D1421" w:rsidRPr="008D1421"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lastRenderedPageBreak/>
              <w:t>Demand by Application</w:t>
            </w:r>
            <w:r w:rsidR="007C5B32">
              <w:rPr>
                <w:rFonts w:ascii="Arial" w:eastAsia="Times New Roman" w:hAnsi="Arial" w:cs="Arial"/>
                <w:b/>
                <w:bCs/>
                <w:color w:val="FFFFFF" w:themeColor="background1"/>
                <w:sz w:val="20"/>
                <w:szCs w:val="20"/>
                <w:lang w:val="en-US"/>
              </w:rPr>
              <w:t xml:space="preserve"> </w:t>
            </w:r>
          </w:p>
        </w:tc>
        <w:tc>
          <w:tcPr>
            <w:tcW w:w="859" w:type="dxa"/>
            <w:tcBorders>
              <w:top w:val="single" w:sz="4" w:space="0" w:color="auto"/>
              <w:left w:val="nil"/>
              <w:bottom w:val="single" w:sz="4" w:space="0" w:color="auto"/>
              <w:right w:val="single" w:sz="4" w:space="0" w:color="auto"/>
            </w:tcBorders>
            <w:shd w:val="clear" w:color="auto" w:fill="C00000"/>
            <w:noWrap/>
            <w:vAlign w:val="center"/>
            <w:hideMark/>
          </w:tcPr>
          <w:p w14:paraId="0C2A5361"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59" w:type="dxa"/>
            <w:tcBorders>
              <w:top w:val="single" w:sz="4" w:space="0" w:color="auto"/>
              <w:left w:val="nil"/>
              <w:bottom w:val="single" w:sz="4" w:space="0" w:color="auto"/>
              <w:right w:val="single" w:sz="4" w:space="0" w:color="auto"/>
            </w:tcBorders>
            <w:shd w:val="clear" w:color="auto" w:fill="C00000"/>
            <w:noWrap/>
            <w:vAlign w:val="center"/>
            <w:hideMark/>
          </w:tcPr>
          <w:p w14:paraId="4ECD679C"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59" w:type="dxa"/>
            <w:tcBorders>
              <w:top w:val="single" w:sz="4" w:space="0" w:color="auto"/>
              <w:left w:val="nil"/>
              <w:bottom w:val="single" w:sz="4" w:space="0" w:color="auto"/>
              <w:right w:val="single" w:sz="4" w:space="0" w:color="auto"/>
            </w:tcBorders>
            <w:shd w:val="clear" w:color="auto" w:fill="C00000"/>
            <w:noWrap/>
            <w:vAlign w:val="bottom"/>
            <w:hideMark/>
          </w:tcPr>
          <w:p w14:paraId="390CAE6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60" w:type="dxa"/>
            <w:tcBorders>
              <w:top w:val="single" w:sz="4" w:space="0" w:color="auto"/>
              <w:left w:val="nil"/>
              <w:bottom w:val="single" w:sz="4" w:space="0" w:color="auto"/>
              <w:right w:val="single" w:sz="4" w:space="0" w:color="auto"/>
            </w:tcBorders>
            <w:shd w:val="clear" w:color="auto" w:fill="C00000"/>
            <w:noWrap/>
            <w:vAlign w:val="bottom"/>
            <w:hideMark/>
          </w:tcPr>
          <w:p w14:paraId="368C74DF"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981" w:type="dxa"/>
            <w:tcBorders>
              <w:top w:val="single" w:sz="4" w:space="0" w:color="auto"/>
              <w:left w:val="nil"/>
              <w:bottom w:val="single" w:sz="4" w:space="0" w:color="auto"/>
              <w:right w:val="single" w:sz="4" w:space="0" w:color="auto"/>
            </w:tcBorders>
            <w:shd w:val="clear" w:color="auto" w:fill="C00000"/>
            <w:noWrap/>
            <w:vAlign w:val="bottom"/>
            <w:hideMark/>
          </w:tcPr>
          <w:p w14:paraId="456C70B8"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6C2D1749"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18E3408F"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3BF7D629"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93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5891CEA3"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195C31" w:rsidRPr="008D1421" w14:paraId="4751FDEF" w14:textId="77777777" w:rsidTr="00AF59DD">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63975E07"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Pipes &amp; Tanks</w:t>
            </w:r>
          </w:p>
        </w:tc>
        <w:tc>
          <w:tcPr>
            <w:tcW w:w="859" w:type="dxa"/>
            <w:tcBorders>
              <w:top w:val="nil"/>
              <w:left w:val="nil"/>
              <w:bottom w:val="single" w:sz="4" w:space="0" w:color="auto"/>
              <w:right w:val="single" w:sz="4" w:space="0" w:color="auto"/>
            </w:tcBorders>
            <w:shd w:val="clear" w:color="000000" w:fill="FFFFFF"/>
            <w:noWrap/>
            <w:vAlign w:val="center"/>
            <w:hideMark/>
          </w:tcPr>
          <w:p w14:paraId="40FF30A6" w14:textId="6DB3288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859" w:type="dxa"/>
            <w:tcBorders>
              <w:top w:val="nil"/>
              <w:left w:val="nil"/>
              <w:bottom w:val="single" w:sz="4" w:space="0" w:color="auto"/>
              <w:right w:val="single" w:sz="4" w:space="0" w:color="auto"/>
            </w:tcBorders>
            <w:shd w:val="clear" w:color="000000" w:fill="FFFFFF"/>
            <w:noWrap/>
            <w:vAlign w:val="center"/>
            <w:hideMark/>
          </w:tcPr>
          <w:p w14:paraId="18FA1EAF" w14:textId="31A1D25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859" w:type="dxa"/>
            <w:tcBorders>
              <w:top w:val="nil"/>
              <w:left w:val="nil"/>
              <w:bottom w:val="single" w:sz="4" w:space="0" w:color="auto"/>
              <w:right w:val="single" w:sz="4" w:space="0" w:color="auto"/>
            </w:tcBorders>
            <w:shd w:val="clear" w:color="000000" w:fill="FFFFFF"/>
            <w:noWrap/>
            <w:vAlign w:val="center"/>
            <w:hideMark/>
          </w:tcPr>
          <w:p w14:paraId="4E77D2E6" w14:textId="69D65A01"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860" w:type="dxa"/>
            <w:tcBorders>
              <w:top w:val="nil"/>
              <w:left w:val="nil"/>
              <w:bottom w:val="single" w:sz="4" w:space="0" w:color="auto"/>
              <w:right w:val="single" w:sz="4" w:space="0" w:color="auto"/>
            </w:tcBorders>
            <w:shd w:val="clear" w:color="000000" w:fill="FFFFFF"/>
            <w:noWrap/>
            <w:vAlign w:val="center"/>
            <w:hideMark/>
          </w:tcPr>
          <w:p w14:paraId="65E2ABA7" w14:textId="61F2E85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981" w:type="dxa"/>
            <w:tcBorders>
              <w:top w:val="nil"/>
              <w:left w:val="nil"/>
              <w:bottom w:val="single" w:sz="4" w:space="0" w:color="auto"/>
              <w:right w:val="single" w:sz="4" w:space="0" w:color="auto"/>
            </w:tcBorders>
            <w:shd w:val="clear" w:color="000000" w:fill="FFFFFF"/>
            <w:noWrap/>
            <w:vAlign w:val="center"/>
            <w:hideMark/>
          </w:tcPr>
          <w:p w14:paraId="43E0074D" w14:textId="390B082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w:t>
            </w:r>
          </w:p>
        </w:tc>
        <w:tc>
          <w:tcPr>
            <w:tcW w:w="976" w:type="dxa"/>
            <w:tcBorders>
              <w:top w:val="nil"/>
              <w:left w:val="nil"/>
              <w:bottom w:val="single" w:sz="4" w:space="0" w:color="auto"/>
              <w:right w:val="single" w:sz="4" w:space="0" w:color="auto"/>
            </w:tcBorders>
            <w:shd w:val="clear" w:color="000000" w:fill="FFFFFF"/>
            <w:noWrap/>
            <w:vAlign w:val="center"/>
            <w:hideMark/>
          </w:tcPr>
          <w:p w14:paraId="0484E274" w14:textId="1515D525"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76" w:type="dxa"/>
            <w:tcBorders>
              <w:top w:val="nil"/>
              <w:left w:val="nil"/>
              <w:bottom w:val="single" w:sz="4" w:space="0" w:color="auto"/>
              <w:right w:val="single" w:sz="4" w:space="0" w:color="auto"/>
            </w:tcBorders>
            <w:shd w:val="clear" w:color="000000" w:fill="FFFFFF"/>
            <w:noWrap/>
            <w:vAlign w:val="center"/>
            <w:hideMark/>
          </w:tcPr>
          <w:p w14:paraId="78F02892" w14:textId="41469F8E"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976" w:type="dxa"/>
            <w:tcBorders>
              <w:top w:val="nil"/>
              <w:left w:val="nil"/>
              <w:bottom w:val="single" w:sz="4" w:space="0" w:color="auto"/>
              <w:right w:val="single" w:sz="4" w:space="0" w:color="auto"/>
            </w:tcBorders>
            <w:shd w:val="clear" w:color="000000" w:fill="FFFFFF"/>
            <w:noWrap/>
            <w:vAlign w:val="center"/>
            <w:hideMark/>
          </w:tcPr>
          <w:p w14:paraId="2344AC02" w14:textId="0C72C46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15</w:t>
            </w:r>
          </w:p>
        </w:tc>
        <w:tc>
          <w:tcPr>
            <w:tcW w:w="936" w:type="dxa"/>
            <w:tcBorders>
              <w:top w:val="nil"/>
              <w:left w:val="nil"/>
              <w:bottom w:val="single" w:sz="4" w:space="0" w:color="auto"/>
              <w:right w:val="single" w:sz="4" w:space="0" w:color="auto"/>
            </w:tcBorders>
            <w:shd w:val="clear" w:color="000000" w:fill="FFFFFF"/>
            <w:noWrap/>
            <w:vAlign w:val="center"/>
            <w:hideMark/>
          </w:tcPr>
          <w:p w14:paraId="1D405037" w14:textId="68DFC6A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19</w:t>
            </w:r>
          </w:p>
        </w:tc>
      </w:tr>
      <w:tr w:rsidR="00195C31" w:rsidRPr="008D1421" w14:paraId="611D7B8E" w14:textId="77777777" w:rsidTr="00AF59DD">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2F879D41"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Marine Components</w:t>
            </w:r>
          </w:p>
        </w:tc>
        <w:tc>
          <w:tcPr>
            <w:tcW w:w="859" w:type="dxa"/>
            <w:tcBorders>
              <w:top w:val="nil"/>
              <w:left w:val="nil"/>
              <w:bottom w:val="single" w:sz="4" w:space="0" w:color="auto"/>
              <w:right w:val="single" w:sz="4" w:space="0" w:color="auto"/>
            </w:tcBorders>
            <w:shd w:val="clear" w:color="000000" w:fill="FFFFFF"/>
            <w:noWrap/>
            <w:vAlign w:val="center"/>
            <w:hideMark/>
          </w:tcPr>
          <w:p w14:paraId="00A8A1E1" w14:textId="5AFDE5B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9" w:type="dxa"/>
            <w:tcBorders>
              <w:top w:val="nil"/>
              <w:left w:val="nil"/>
              <w:bottom w:val="single" w:sz="4" w:space="0" w:color="auto"/>
              <w:right w:val="single" w:sz="4" w:space="0" w:color="auto"/>
            </w:tcBorders>
            <w:shd w:val="clear" w:color="000000" w:fill="FFFFFF"/>
            <w:noWrap/>
            <w:vAlign w:val="center"/>
            <w:hideMark/>
          </w:tcPr>
          <w:p w14:paraId="6056F15B" w14:textId="08A36D7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9" w:type="dxa"/>
            <w:tcBorders>
              <w:top w:val="nil"/>
              <w:left w:val="nil"/>
              <w:bottom w:val="single" w:sz="4" w:space="0" w:color="auto"/>
              <w:right w:val="single" w:sz="4" w:space="0" w:color="auto"/>
            </w:tcBorders>
            <w:shd w:val="clear" w:color="000000" w:fill="FFFFFF"/>
            <w:noWrap/>
            <w:vAlign w:val="center"/>
            <w:hideMark/>
          </w:tcPr>
          <w:p w14:paraId="027607E1" w14:textId="473A9DB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60" w:type="dxa"/>
            <w:tcBorders>
              <w:top w:val="nil"/>
              <w:left w:val="nil"/>
              <w:bottom w:val="single" w:sz="4" w:space="0" w:color="auto"/>
              <w:right w:val="single" w:sz="4" w:space="0" w:color="auto"/>
            </w:tcBorders>
            <w:shd w:val="clear" w:color="000000" w:fill="FFFFFF"/>
            <w:noWrap/>
            <w:vAlign w:val="center"/>
            <w:hideMark/>
          </w:tcPr>
          <w:p w14:paraId="0518FD30" w14:textId="5A0CD62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81" w:type="dxa"/>
            <w:tcBorders>
              <w:top w:val="nil"/>
              <w:left w:val="nil"/>
              <w:bottom w:val="single" w:sz="4" w:space="0" w:color="auto"/>
              <w:right w:val="single" w:sz="4" w:space="0" w:color="auto"/>
            </w:tcBorders>
            <w:shd w:val="clear" w:color="000000" w:fill="FFFFFF"/>
            <w:noWrap/>
            <w:vAlign w:val="center"/>
            <w:hideMark/>
          </w:tcPr>
          <w:p w14:paraId="2AB5C1A1" w14:textId="67E9747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19D207E3" w14:textId="7B3703B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76" w:type="dxa"/>
            <w:tcBorders>
              <w:top w:val="nil"/>
              <w:left w:val="nil"/>
              <w:bottom w:val="single" w:sz="4" w:space="0" w:color="auto"/>
              <w:right w:val="single" w:sz="4" w:space="0" w:color="auto"/>
            </w:tcBorders>
            <w:shd w:val="clear" w:color="000000" w:fill="FFFFFF"/>
            <w:noWrap/>
            <w:vAlign w:val="center"/>
            <w:hideMark/>
          </w:tcPr>
          <w:p w14:paraId="298541DB" w14:textId="1C61996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32970969" w14:textId="3FC4C4E1"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36" w:type="dxa"/>
            <w:tcBorders>
              <w:top w:val="nil"/>
              <w:left w:val="nil"/>
              <w:bottom w:val="single" w:sz="4" w:space="0" w:color="auto"/>
              <w:right w:val="single" w:sz="4" w:space="0" w:color="auto"/>
            </w:tcBorders>
            <w:shd w:val="clear" w:color="000000" w:fill="FFFFFF"/>
            <w:noWrap/>
            <w:vAlign w:val="center"/>
            <w:hideMark/>
          </w:tcPr>
          <w:p w14:paraId="42B627B1" w14:textId="75EDFA22"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r>
      <w:tr w:rsidR="00195C31" w:rsidRPr="008D1421" w14:paraId="1834E481" w14:textId="77777777" w:rsidTr="00AF59DD">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4319D0A6"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Renewables</w:t>
            </w:r>
          </w:p>
        </w:tc>
        <w:tc>
          <w:tcPr>
            <w:tcW w:w="859" w:type="dxa"/>
            <w:tcBorders>
              <w:top w:val="nil"/>
              <w:left w:val="nil"/>
              <w:bottom w:val="single" w:sz="4" w:space="0" w:color="auto"/>
              <w:right w:val="single" w:sz="4" w:space="0" w:color="auto"/>
            </w:tcBorders>
            <w:shd w:val="clear" w:color="000000" w:fill="FFFFFF"/>
            <w:noWrap/>
            <w:vAlign w:val="center"/>
            <w:hideMark/>
          </w:tcPr>
          <w:p w14:paraId="506656E1" w14:textId="6FF5183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859" w:type="dxa"/>
            <w:tcBorders>
              <w:top w:val="nil"/>
              <w:left w:val="nil"/>
              <w:bottom w:val="single" w:sz="4" w:space="0" w:color="auto"/>
              <w:right w:val="single" w:sz="4" w:space="0" w:color="auto"/>
            </w:tcBorders>
            <w:shd w:val="clear" w:color="000000" w:fill="FFFFFF"/>
            <w:noWrap/>
            <w:vAlign w:val="center"/>
            <w:hideMark/>
          </w:tcPr>
          <w:p w14:paraId="011FE922" w14:textId="6A0DAF4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859" w:type="dxa"/>
            <w:tcBorders>
              <w:top w:val="nil"/>
              <w:left w:val="nil"/>
              <w:bottom w:val="single" w:sz="4" w:space="0" w:color="auto"/>
              <w:right w:val="single" w:sz="4" w:space="0" w:color="auto"/>
            </w:tcBorders>
            <w:shd w:val="clear" w:color="000000" w:fill="FFFFFF"/>
            <w:noWrap/>
            <w:vAlign w:val="center"/>
            <w:hideMark/>
          </w:tcPr>
          <w:p w14:paraId="403F6656" w14:textId="63CA535E"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60" w:type="dxa"/>
            <w:tcBorders>
              <w:top w:val="nil"/>
              <w:left w:val="nil"/>
              <w:bottom w:val="single" w:sz="4" w:space="0" w:color="auto"/>
              <w:right w:val="single" w:sz="4" w:space="0" w:color="auto"/>
            </w:tcBorders>
            <w:shd w:val="clear" w:color="000000" w:fill="FFFFFF"/>
            <w:noWrap/>
            <w:vAlign w:val="center"/>
            <w:hideMark/>
          </w:tcPr>
          <w:p w14:paraId="5B45D8CB" w14:textId="1E68E21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81" w:type="dxa"/>
            <w:tcBorders>
              <w:top w:val="nil"/>
              <w:left w:val="nil"/>
              <w:bottom w:val="single" w:sz="4" w:space="0" w:color="auto"/>
              <w:right w:val="single" w:sz="4" w:space="0" w:color="auto"/>
            </w:tcBorders>
            <w:shd w:val="clear" w:color="000000" w:fill="FFFFFF"/>
            <w:noWrap/>
            <w:vAlign w:val="center"/>
            <w:hideMark/>
          </w:tcPr>
          <w:p w14:paraId="219ACA1A" w14:textId="592DBD8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76" w:type="dxa"/>
            <w:tcBorders>
              <w:top w:val="nil"/>
              <w:left w:val="nil"/>
              <w:bottom w:val="single" w:sz="4" w:space="0" w:color="auto"/>
              <w:right w:val="single" w:sz="4" w:space="0" w:color="auto"/>
            </w:tcBorders>
            <w:shd w:val="clear" w:color="000000" w:fill="FFFFFF"/>
            <w:noWrap/>
            <w:vAlign w:val="center"/>
            <w:hideMark/>
          </w:tcPr>
          <w:p w14:paraId="4A47FF91" w14:textId="2D10281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976" w:type="dxa"/>
            <w:tcBorders>
              <w:top w:val="nil"/>
              <w:left w:val="nil"/>
              <w:bottom w:val="single" w:sz="4" w:space="0" w:color="auto"/>
              <w:right w:val="single" w:sz="4" w:space="0" w:color="auto"/>
            </w:tcBorders>
            <w:shd w:val="clear" w:color="000000" w:fill="FFFFFF"/>
            <w:noWrap/>
            <w:vAlign w:val="center"/>
            <w:hideMark/>
          </w:tcPr>
          <w:p w14:paraId="47243963" w14:textId="033FEB2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976" w:type="dxa"/>
            <w:tcBorders>
              <w:top w:val="nil"/>
              <w:left w:val="nil"/>
              <w:bottom w:val="single" w:sz="4" w:space="0" w:color="auto"/>
              <w:right w:val="single" w:sz="4" w:space="0" w:color="auto"/>
            </w:tcBorders>
            <w:shd w:val="clear" w:color="000000" w:fill="FFFFFF"/>
            <w:noWrap/>
            <w:vAlign w:val="center"/>
            <w:hideMark/>
          </w:tcPr>
          <w:p w14:paraId="7F70C5AF" w14:textId="657D6E2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36" w:type="dxa"/>
            <w:tcBorders>
              <w:top w:val="nil"/>
              <w:left w:val="nil"/>
              <w:bottom w:val="single" w:sz="4" w:space="0" w:color="auto"/>
              <w:right w:val="single" w:sz="4" w:space="0" w:color="auto"/>
            </w:tcBorders>
            <w:shd w:val="clear" w:color="000000" w:fill="FFFFFF"/>
            <w:noWrap/>
            <w:vAlign w:val="center"/>
            <w:hideMark/>
          </w:tcPr>
          <w:p w14:paraId="59331837" w14:textId="24AD1A5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r>
      <w:tr w:rsidR="00195C31" w:rsidRPr="008D1421" w14:paraId="740A0C30" w14:textId="77777777" w:rsidTr="00AF59DD">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402ED944"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Others</w:t>
            </w:r>
          </w:p>
        </w:tc>
        <w:tc>
          <w:tcPr>
            <w:tcW w:w="859" w:type="dxa"/>
            <w:tcBorders>
              <w:top w:val="nil"/>
              <w:left w:val="nil"/>
              <w:bottom w:val="single" w:sz="4" w:space="0" w:color="auto"/>
              <w:right w:val="single" w:sz="4" w:space="0" w:color="auto"/>
            </w:tcBorders>
            <w:shd w:val="clear" w:color="000000" w:fill="FFFFFF"/>
            <w:noWrap/>
            <w:vAlign w:val="center"/>
            <w:hideMark/>
          </w:tcPr>
          <w:p w14:paraId="6051EC94" w14:textId="2F51739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59" w:type="dxa"/>
            <w:tcBorders>
              <w:top w:val="nil"/>
              <w:left w:val="nil"/>
              <w:bottom w:val="single" w:sz="4" w:space="0" w:color="auto"/>
              <w:right w:val="single" w:sz="4" w:space="0" w:color="auto"/>
            </w:tcBorders>
            <w:shd w:val="clear" w:color="000000" w:fill="FFFFFF"/>
            <w:noWrap/>
            <w:vAlign w:val="center"/>
            <w:hideMark/>
          </w:tcPr>
          <w:p w14:paraId="41EDD2AA" w14:textId="66B8613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59" w:type="dxa"/>
            <w:tcBorders>
              <w:top w:val="nil"/>
              <w:left w:val="nil"/>
              <w:bottom w:val="single" w:sz="4" w:space="0" w:color="auto"/>
              <w:right w:val="single" w:sz="4" w:space="0" w:color="auto"/>
            </w:tcBorders>
            <w:shd w:val="clear" w:color="000000" w:fill="FFFFFF"/>
            <w:noWrap/>
            <w:vAlign w:val="center"/>
            <w:hideMark/>
          </w:tcPr>
          <w:p w14:paraId="5BB7A8FC" w14:textId="3FB97C3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60" w:type="dxa"/>
            <w:tcBorders>
              <w:top w:val="nil"/>
              <w:left w:val="nil"/>
              <w:bottom w:val="single" w:sz="4" w:space="0" w:color="auto"/>
              <w:right w:val="single" w:sz="4" w:space="0" w:color="auto"/>
            </w:tcBorders>
            <w:shd w:val="clear" w:color="000000" w:fill="FFFFFF"/>
            <w:noWrap/>
            <w:vAlign w:val="center"/>
            <w:hideMark/>
          </w:tcPr>
          <w:p w14:paraId="2FDAB499" w14:textId="223CF3D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81" w:type="dxa"/>
            <w:tcBorders>
              <w:top w:val="nil"/>
              <w:left w:val="nil"/>
              <w:bottom w:val="single" w:sz="4" w:space="0" w:color="auto"/>
              <w:right w:val="single" w:sz="4" w:space="0" w:color="auto"/>
            </w:tcBorders>
            <w:shd w:val="clear" w:color="000000" w:fill="FFFFFF"/>
            <w:noWrap/>
            <w:vAlign w:val="center"/>
            <w:hideMark/>
          </w:tcPr>
          <w:p w14:paraId="744F1E61" w14:textId="6863E04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76" w:type="dxa"/>
            <w:tcBorders>
              <w:top w:val="nil"/>
              <w:left w:val="nil"/>
              <w:bottom w:val="single" w:sz="4" w:space="0" w:color="auto"/>
              <w:right w:val="single" w:sz="4" w:space="0" w:color="auto"/>
            </w:tcBorders>
            <w:shd w:val="clear" w:color="000000" w:fill="FFFFFF"/>
            <w:noWrap/>
            <w:vAlign w:val="center"/>
            <w:hideMark/>
          </w:tcPr>
          <w:p w14:paraId="1A4D7669" w14:textId="5384D80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28C467B2" w14:textId="57693BA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76" w:type="dxa"/>
            <w:tcBorders>
              <w:top w:val="nil"/>
              <w:left w:val="nil"/>
              <w:bottom w:val="single" w:sz="4" w:space="0" w:color="auto"/>
              <w:right w:val="single" w:sz="4" w:space="0" w:color="auto"/>
            </w:tcBorders>
            <w:shd w:val="clear" w:color="000000" w:fill="FFFFFF"/>
            <w:noWrap/>
            <w:vAlign w:val="center"/>
            <w:hideMark/>
          </w:tcPr>
          <w:p w14:paraId="51D76AEB" w14:textId="0E964C3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36" w:type="dxa"/>
            <w:tcBorders>
              <w:top w:val="nil"/>
              <w:left w:val="nil"/>
              <w:bottom w:val="single" w:sz="4" w:space="0" w:color="auto"/>
              <w:right w:val="single" w:sz="4" w:space="0" w:color="auto"/>
            </w:tcBorders>
            <w:shd w:val="clear" w:color="000000" w:fill="FFFFFF"/>
            <w:noWrap/>
            <w:vAlign w:val="center"/>
            <w:hideMark/>
          </w:tcPr>
          <w:p w14:paraId="56ED98C1" w14:textId="32D8BFE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r>
      <w:tr w:rsidR="00195C31" w:rsidRPr="008D1421" w14:paraId="01E07027" w14:textId="77777777" w:rsidTr="00AF59DD">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408272BE" w14:textId="77777777" w:rsidR="00195C31" w:rsidRPr="00F27D0D" w:rsidRDefault="00195C31" w:rsidP="00195C31">
            <w:pPr>
              <w:spacing w:after="0" w:line="240" w:lineRule="auto"/>
              <w:rPr>
                <w:rFonts w:ascii="Arial" w:eastAsia="Times New Roman" w:hAnsi="Arial" w:cs="Arial"/>
                <w:b/>
                <w:bCs/>
                <w:color w:val="000000"/>
                <w:sz w:val="20"/>
                <w:szCs w:val="20"/>
                <w:lang w:val="en-US"/>
              </w:rPr>
            </w:pPr>
            <w:r w:rsidRPr="00F27D0D">
              <w:rPr>
                <w:rFonts w:ascii="Arial" w:hAnsi="Arial" w:cs="Arial"/>
                <w:b/>
                <w:bCs/>
                <w:color w:val="000000"/>
                <w:sz w:val="20"/>
                <w:szCs w:val="20"/>
              </w:rPr>
              <w:t>Total</w:t>
            </w:r>
          </w:p>
        </w:tc>
        <w:tc>
          <w:tcPr>
            <w:tcW w:w="859" w:type="dxa"/>
            <w:tcBorders>
              <w:top w:val="nil"/>
              <w:left w:val="nil"/>
              <w:bottom w:val="single" w:sz="4" w:space="0" w:color="auto"/>
              <w:right w:val="single" w:sz="4" w:space="0" w:color="auto"/>
            </w:tcBorders>
            <w:shd w:val="clear" w:color="000000" w:fill="FFFFFF"/>
            <w:noWrap/>
            <w:vAlign w:val="center"/>
            <w:hideMark/>
          </w:tcPr>
          <w:p w14:paraId="6778ACAD" w14:textId="66EA2977"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859" w:type="dxa"/>
            <w:tcBorders>
              <w:top w:val="nil"/>
              <w:left w:val="nil"/>
              <w:bottom w:val="single" w:sz="4" w:space="0" w:color="auto"/>
              <w:right w:val="single" w:sz="4" w:space="0" w:color="auto"/>
            </w:tcBorders>
            <w:shd w:val="clear" w:color="000000" w:fill="FFFFFF"/>
            <w:noWrap/>
            <w:vAlign w:val="center"/>
            <w:hideMark/>
          </w:tcPr>
          <w:p w14:paraId="1B8557E5" w14:textId="4B452612"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859" w:type="dxa"/>
            <w:tcBorders>
              <w:top w:val="nil"/>
              <w:left w:val="nil"/>
              <w:bottom w:val="single" w:sz="4" w:space="0" w:color="auto"/>
              <w:right w:val="single" w:sz="4" w:space="0" w:color="auto"/>
            </w:tcBorders>
            <w:shd w:val="clear" w:color="000000" w:fill="FFFFFF"/>
            <w:noWrap/>
            <w:vAlign w:val="center"/>
            <w:hideMark/>
          </w:tcPr>
          <w:p w14:paraId="6589A702" w14:textId="3CBFE57C"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860" w:type="dxa"/>
            <w:tcBorders>
              <w:top w:val="nil"/>
              <w:left w:val="nil"/>
              <w:bottom w:val="single" w:sz="4" w:space="0" w:color="auto"/>
              <w:right w:val="single" w:sz="4" w:space="0" w:color="auto"/>
            </w:tcBorders>
            <w:shd w:val="clear" w:color="000000" w:fill="FFFFFF"/>
            <w:noWrap/>
            <w:vAlign w:val="center"/>
            <w:hideMark/>
          </w:tcPr>
          <w:p w14:paraId="6CD8E81E" w14:textId="563440F8"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981" w:type="dxa"/>
            <w:tcBorders>
              <w:top w:val="nil"/>
              <w:left w:val="nil"/>
              <w:bottom w:val="single" w:sz="4" w:space="0" w:color="auto"/>
              <w:right w:val="single" w:sz="4" w:space="0" w:color="auto"/>
            </w:tcBorders>
            <w:shd w:val="clear" w:color="000000" w:fill="FFFFFF"/>
            <w:noWrap/>
            <w:vAlign w:val="center"/>
            <w:hideMark/>
          </w:tcPr>
          <w:p w14:paraId="584DB26B" w14:textId="6B813494"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976" w:type="dxa"/>
            <w:tcBorders>
              <w:top w:val="nil"/>
              <w:left w:val="nil"/>
              <w:bottom w:val="single" w:sz="4" w:space="0" w:color="auto"/>
              <w:right w:val="single" w:sz="4" w:space="0" w:color="auto"/>
            </w:tcBorders>
            <w:shd w:val="clear" w:color="000000" w:fill="FFFFFF"/>
            <w:noWrap/>
            <w:vAlign w:val="center"/>
            <w:hideMark/>
          </w:tcPr>
          <w:p w14:paraId="37C2A5E3" w14:textId="46F32F0C"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976" w:type="dxa"/>
            <w:tcBorders>
              <w:top w:val="nil"/>
              <w:left w:val="nil"/>
              <w:bottom w:val="single" w:sz="4" w:space="0" w:color="auto"/>
              <w:right w:val="single" w:sz="4" w:space="0" w:color="auto"/>
            </w:tcBorders>
            <w:shd w:val="clear" w:color="000000" w:fill="FFFFFF"/>
            <w:noWrap/>
            <w:vAlign w:val="center"/>
            <w:hideMark/>
          </w:tcPr>
          <w:p w14:paraId="4162C856" w14:textId="6D8DB599"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976" w:type="dxa"/>
            <w:tcBorders>
              <w:top w:val="nil"/>
              <w:left w:val="nil"/>
              <w:bottom w:val="single" w:sz="4" w:space="0" w:color="auto"/>
              <w:right w:val="single" w:sz="4" w:space="0" w:color="auto"/>
            </w:tcBorders>
            <w:shd w:val="clear" w:color="000000" w:fill="FFFFFF"/>
            <w:noWrap/>
            <w:vAlign w:val="center"/>
            <w:hideMark/>
          </w:tcPr>
          <w:p w14:paraId="3BB9B210" w14:textId="7A94E367"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25</w:t>
            </w:r>
          </w:p>
        </w:tc>
        <w:tc>
          <w:tcPr>
            <w:tcW w:w="936" w:type="dxa"/>
            <w:tcBorders>
              <w:top w:val="nil"/>
              <w:left w:val="nil"/>
              <w:bottom w:val="single" w:sz="4" w:space="0" w:color="auto"/>
              <w:right w:val="single" w:sz="4" w:space="0" w:color="auto"/>
            </w:tcBorders>
            <w:shd w:val="clear" w:color="000000" w:fill="FFFFFF"/>
            <w:noWrap/>
            <w:vAlign w:val="center"/>
            <w:hideMark/>
          </w:tcPr>
          <w:p w14:paraId="0077756C" w14:textId="30DE1CA3"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31</w:t>
            </w:r>
          </w:p>
        </w:tc>
      </w:tr>
    </w:tbl>
    <w:p w14:paraId="0BC87C7A" w14:textId="2886A8CE" w:rsidR="00E2530D" w:rsidRDefault="008D1421" w:rsidP="00990C86">
      <w:pPr>
        <w:spacing w:line="360" w:lineRule="auto"/>
        <w:jc w:val="both"/>
        <w:rPr>
          <w:rFonts w:ascii="Arial" w:hAnsi="Arial" w:cs="Arial"/>
          <w:color w:val="000000" w:themeColor="text1"/>
          <w:sz w:val="24"/>
          <w:szCs w:val="24"/>
        </w:rPr>
        <w:sectPr w:rsidR="00E2530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
          <w:noProof/>
          <w:color w:val="000000" w:themeColor="text1"/>
        </w:rPr>
        <mc:AlternateContent>
          <mc:Choice Requires="wps">
            <w:drawing>
              <wp:anchor distT="0" distB="0" distL="114300" distR="114300" simplePos="0" relativeHeight="252489728" behindDoc="0" locked="0" layoutInCell="1" allowOverlap="1" wp14:anchorId="554C6DF7" wp14:editId="7CC74A19">
                <wp:simplePos x="0" y="0"/>
                <wp:positionH relativeFrom="margin">
                  <wp:posOffset>3040083</wp:posOffset>
                </wp:positionH>
                <wp:positionV relativeFrom="paragraph">
                  <wp:posOffset>11875</wp:posOffset>
                </wp:positionV>
                <wp:extent cx="3345180" cy="476250"/>
                <wp:effectExtent l="0" t="0" r="0" b="0"/>
                <wp:wrapNone/>
                <wp:docPr id="1273" name="TextBox 4"/>
                <wp:cNvGraphicFramePr/>
                <a:graphic xmlns:a="http://schemas.openxmlformats.org/drawingml/2006/main">
                  <a:graphicData uri="http://schemas.microsoft.com/office/word/2010/wordprocessingShape">
                    <wps:wsp>
                      <wps:cNvSpPr txBox="1"/>
                      <wps:spPr>
                        <a:xfrm>
                          <a:off x="0" y="0"/>
                          <a:ext cx="3345180" cy="476250"/>
                        </a:xfrm>
                        <a:prstGeom prst="rect">
                          <a:avLst/>
                        </a:prstGeom>
                        <a:noFill/>
                      </wps:spPr>
                      <wps:txbx>
                        <w:txbxContent>
                          <w:p w14:paraId="24BF3E55"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57C6FA06"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54C6DF7" id="_x0000_s1121" type="#_x0000_t202" style="position:absolute;left:0;text-align:left;margin-left:239.4pt;margin-top:.95pt;width:263.4pt;height:37.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" filled="f" stroked="f">
                <v:textbox>
                  <w:txbxContent>
                    <w:p w14:paraId="24BF3E55"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57C6FA06"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F5D65E9" w14:textId="77777777" w:rsidR="00195C31" w:rsidRDefault="00195C31" w:rsidP="00555BDB">
      <w:pPr>
        <w:spacing w:line="360" w:lineRule="auto"/>
        <w:jc w:val="both"/>
        <w:rPr>
          <w:rFonts w:ascii="Arial" w:hAnsi="Arial" w:cs="Arial"/>
          <w:sz w:val="24"/>
          <w:szCs w:val="24"/>
        </w:rPr>
      </w:pPr>
    </w:p>
    <w:p w14:paraId="24E3959A" w14:textId="26F0CFB7" w:rsidR="00195C31" w:rsidRPr="00195C31" w:rsidRDefault="00195C31" w:rsidP="00555BDB">
      <w:pPr>
        <w:spacing w:line="360" w:lineRule="auto"/>
        <w:jc w:val="both"/>
        <w:rPr>
          <w:rFonts w:ascii="Arial" w:hAnsi="Arial" w:cs="Arial"/>
          <w:sz w:val="24"/>
          <w:szCs w:val="24"/>
        </w:rPr>
      </w:pPr>
      <w:r w:rsidRPr="00195C31">
        <w:rPr>
          <w:rFonts w:ascii="Arial" w:hAnsi="Arial" w:cs="Arial"/>
          <w:sz w:val="24"/>
          <w:szCs w:val="24"/>
        </w:rPr>
        <w:t xml:space="preserve">Vinyl </w:t>
      </w:r>
      <w:r>
        <w:rPr>
          <w:rFonts w:ascii="Arial" w:hAnsi="Arial" w:cs="Arial"/>
          <w:sz w:val="24"/>
          <w:szCs w:val="24"/>
        </w:rPr>
        <w:t>E</w:t>
      </w:r>
      <w:r w:rsidRPr="00195C31">
        <w:rPr>
          <w:rFonts w:ascii="Arial" w:hAnsi="Arial" w:cs="Arial"/>
          <w:sz w:val="24"/>
          <w:szCs w:val="24"/>
        </w:rPr>
        <w:t>ster offers wide range of applications including pipes and tanks, marine components, renewables etc. Over the past several years, pipes and tanks segment holds largest market share in the vinyl ester market at about 60% as of 2020 and is forecasted to hold more than 60% market share by 2030 owing to increasing demand in Chlor-alkali and chemical industry, power generation industry, mining and metal industry, industrial water and wastewater industry, food processing industry, and pulp and paper industry.</w:t>
      </w:r>
    </w:p>
    <w:p w14:paraId="65BB36A6" w14:textId="77777777" w:rsidR="00195C31" w:rsidRDefault="00195C31" w:rsidP="00555BDB">
      <w:pPr>
        <w:spacing w:line="360" w:lineRule="auto"/>
        <w:jc w:val="both"/>
        <w:rPr>
          <w:rFonts w:ascii="Arial" w:hAnsi="Arial" w:cs="Arial"/>
          <w:b/>
          <w:bCs/>
          <w:sz w:val="24"/>
          <w:szCs w:val="24"/>
        </w:rPr>
      </w:pPr>
    </w:p>
    <w:p w14:paraId="616C840F" w14:textId="3D1B91F5" w:rsidR="00555BDB" w:rsidRPr="00555BDB" w:rsidRDefault="00555BDB" w:rsidP="00555BDB">
      <w:pPr>
        <w:spacing w:line="360" w:lineRule="auto"/>
        <w:jc w:val="both"/>
        <w:rPr>
          <w:rFonts w:ascii="Arial" w:hAnsi="Arial" w:cs="Arial"/>
          <w:b/>
          <w:bCs/>
          <w:sz w:val="24"/>
          <w:szCs w:val="24"/>
        </w:rPr>
      </w:pPr>
      <w:r w:rsidRPr="00555BDB">
        <w:rPr>
          <w:rFonts w:ascii="Arial" w:hAnsi="Arial" w:cs="Arial"/>
          <w:b/>
          <w:bCs/>
          <w:sz w:val="24"/>
          <w:szCs w:val="24"/>
        </w:rPr>
        <w:t>3.2.5.4. Demand By Type</w:t>
      </w:r>
    </w:p>
    <w:p w14:paraId="557EBBF9" w14:textId="64FB2C8D" w:rsidR="00555BDB" w:rsidRPr="0061645E" w:rsidRDefault="00555BDB" w:rsidP="00990C86">
      <w:pPr>
        <w:spacing w:line="360" w:lineRule="auto"/>
        <w:jc w:val="both"/>
        <w:rPr>
          <w:rFonts w:ascii="Arial" w:hAnsi="Arial" w:cs="Arial"/>
          <w:b/>
          <w:bCs/>
          <w:sz w:val="24"/>
          <w:szCs w:val="24"/>
        </w:rPr>
        <w:sectPr w:rsidR="00555BDB" w:rsidRP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9A3CE3C" w14:textId="0C0CAF58" w:rsidR="00990C86"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South America Vinyl Ester Resin Demand, By Type,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5B4DB596" w14:textId="36799D9A" w:rsidR="00023038" w:rsidRPr="002B5730" w:rsidRDefault="005F220B">
      <w:pPr>
        <w:rPr>
          <w:color w:val="000000" w:themeColor="text1"/>
        </w:rPr>
      </w:pPr>
      <w:r w:rsidRPr="002B5730">
        <w:rPr>
          <w:bCs/>
          <w:noProof/>
          <w:color w:val="000000" w:themeColor="text1"/>
        </w:rPr>
        <mc:AlternateContent>
          <mc:Choice Requires="wps">
            <w:drawing>
              <wp:anchor distT="0" distB="0" distL="114300" distR="114300" simplePos="0" relativeHeight="252028928" behindDoc="0" locked="0" layoutInCell="1" allowOverlap="1" wp14:anchorId="78933423" wp14:editId="130BFCB4">
                <wp:simplePos x="0" y="0"/>
                <wp:positionH relativeFrom="margin">
                  <wp:posOffset>2664460</wp:posOffset>
                </wp:positionH>
                <wp:positionV relativeFrom="paragraph">
                  <wp:posOffset>2935605</wp:posOffset>
                </wp:positionV>
                <wp:extent cx="3724275" cy="400050"/>
                <wp:effectExtent l="0" t="0" r="0" b="0"/>
                <wp:wrapNone/>
                <wp:docPr id="1090" name="TextBox 22"/>
                <wp:cNvGraphicFramePr/>
                <a:graphic xmlns:a="http://schemas.openxmlformats.org/drawingml/2006/main">
                  <a:graphicData uri="http://schemas.microsoft.com/office/word/2010/wordprocessingShape">
                    <wps:wsp>
                      <wps:cNvSpPr txBox="1"/>
                      <wps:spPr>
                        <a:xfrm>
                          <a:off x="0" y="0"/>
                          <a:ext cx="3724275" cy="400050"/>
                        </a:xfrm>
                        <a:prstGeom prst="rect">
                          <a:avLst/>
                        </a:prstGeom>
                        <a:noFill/>
                      </wps:spPr>
                      <wps:txbx>
                        <w:txbxContent>
                          <w:p w14:paraId="28925BB4" w14:textId="77EB2424"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sidR="00C34E60">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1D4C83C"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8933423" id="_x0000_s1122" type="#_x0000_t202" style="position:absolute;margin-left:209.8pt;margin-top:231.15pt;width:293.25pt;height:31.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" filled="f" stroked="f">
                <v:textbox>
                  <w:txbxContent>
                    <w:p w14:paraId="28925BB4" w14:textId="77EB2424"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sidR="00C34E60">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1D4C83C"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1039EA" w:rsidRPr="002B5730">
        <w:rPr>
          <w:noProof/>
          <w:color w:val="000000" w:themeColor="text1"/>
        </w:rPr>
        <w:drawing>
          <wp:inline distT="0" distB="0" distL="0" distR="0" wp14:anchorId="03570095" wp14:editId="5BCF76C5">
            <wp:extent cx="6381750" cy="3333750"/>
            <wp:effectExtent l="0" t="0" r="0" b="0"/>
            <wp:docPr id="67" name="Chart 67">
              <a:extLst xmlns:a="http://schemas.openxmlformats.org/drawingml/2006/main">
                <a:ext uri="{FF2B5EF4-FFF2-40B4-BE49-F238E27FC236}">
                  <a16:creationId xmlns:a16="http://schemas.microsoft.com/office/drawing/2014/main" id="{44D38BB9-7396-4633-B13F-A67603F2A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tbl>
      <w:tblPr>
        <w:tblW w:w="10480" w:type="dxa"/>
        <w:tblInd w:w="-185" w:type="dxa"/>
        <w:tblLook w:val="04A0" w:firstRow="1" w:lastRow="0" w:firstColumn="1" w:lastColumn="0" w:noHBand="0" w:noVBand="1"/>
      </w:tblPr>
      <w:tblGrid>
        <w:gridCol w:w="2007"/>
        <w:gridCol w:w="878"/>
        <w:gridCol w:w="878"/>
        <w:gridCol w:w="878"/>
        <w:gridCol w:w="880"/>
        <w:gridCol w:w="1004"/>
        <w:gridCol w:w="999"/>
        <w:gridCol w:w="999"/>
        <w:gridCol w:w="999"/>
        <w:gridCol w:w="958"/>
      </w:tblGrid>
      <w:tr w:rsidR="008D1421" w:rsidRPr="008D1421" w14:paraId="018F8D89" w14:textId="77777777" w:rsidTr="007C1CD8">
        <w:trPr>
          <w:trHeight w:val="521"/>
        </w:trPr>
        <w:tc>
          <w:tcPr>
            <w:tcW w:w="2007"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2736074" w14:textId="4DEA4EF8" w:rsidR="008D1421" w:rsidRPr="008D1421"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lastRenderedPageBreak/>
              <w:t>Demand by Type</w:t>
            </w:r>
            <w:r w:rsidR="007C5B32">
              <w:rPr>
                <w:rFonts w:ascii="Arial" w:eastAsia="Times New Roman" w:hAnsi="Arial" w:cs="Arial"/>
                <w:b/>
                <w:bCs/>
                <w:color w:val="FFFFFF" w:themeColor="background1"/>
                <w:sz w:val="20"/>
                <w:szCs w:val="20"/>
                <w:lang w:val="en-US"/>
              </w:rPr>
              <w:t xml:space="preserve"> </w:t>
            </w:r>
          </w:p>
        </w:tc>
        <w:tc>
          <w:tcPr>
            <w:tcW w:w="878" w:type="dxa"/>
            <w:tcBorders>
              <w:top w:val="single" w:sz="4" w:space="0" w:color="auto"/>
              <w:left w:val="nil"/>
              <w:bottom w:val="single" w:sz="4" w:space="0" w:color="auto"/>
              <w:right w:val="single" w:sz="4" w:space="0" w:color="auto"/>
            </w:tcBorders>
            <w:shd w:val="clear" w:color="auto" w:fill="C00000"/>
            <w:noWrap/>
            <w:vAlign w:val="center"/>
            <w:hideMark/>
          </w:tcPr>
          <w:p w14:paraId="7F483514"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78" w:type="dxa"/>
            <w:tcBorders>
              <w:top w:val="single" w:sz="4" w:space="0" w:color="auto"/>
              <w:left w:val="nil"/>
              <w:bottom w:val="single" w:sz="4" w:space="0" w:color="auto"/>
              <w:right w:val="single" w:sz="4" w:space="0" w:color="auto"/>
            </w:tcBorders>
            <w:shd w:val="clear" w:color="auto" w:fill="C00000"/>
            <w:noWrap/>
            <w:vAlign w:val="center"/>
            <w:hideMark/>
          </w:tcPr>
          <w:p w14:paraId="10293289"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78" w:type="dxa"/>
            <w:tcBorders>
              <w:top w:val="single" w:sz="4" w:space="0" w:color="auto"/>
              <w:left w:val="nil"/>
              <w:bottom w:val="single" w:sz="4" w:space="0" w:color="auto"/>
              <w:right w:val="single" w:sz="4" w:space="0" w:color="auto"/>
            </w:tcBorders>
            <w:shd w:val="clear" w:color="auto" w:fill="C00000"/>
            <w:noWrap/>
            <w:vAlign w:val="bottom"/>
            <w:hideMark/>
          </w:tcPr>
          <w:p w14:paraId="17846566"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80" w:type="dxa"/>
            <w:tcBorders>
              <w:top w:val="single" w:sz="4" w:space="0" w:color="auto"/>
              <w:left w:val="nil"/>
              <w:bottom w:val="single" w:sz="4" w:space="0" w:color="auto"/>
              <w:right w:val="single" w:sz="4" w:space="0" w:color="auto"/>
            </w:tcBorders>
            <w:shd w:val="clear" w:color="auto" w:fill="C00000"/>
            <w:noWrap/>
            <w:vAlign w:val="bottom"/>
            <w:hideMark/>
          </w:tcPr>
          <w:p w14:paraId="4D32B34D"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004" w:type="dxa"/>
            <w:tcBorders>
              <w:top w:val="single" w:sz="4" w:space="0" w:color="auto"/>
              <w:left w:val="nil"/>
              <w:bottom w:val="single" w:sz="4" w:space="0" w:color="auto"/>
              <w:right w:val="single" w:sz="4" w:space="0" w:color="auto"/>
            </w:tcBorders>
            <w:shd w:val="clear" w:color="auto" w:fill="C00000"/>
            <w:noWrap/>
            <w:vAlign w:val="bottom"/>
            <w:hideMark/>
          </w:tcPr>
          <w:p w14:paraId="2D15621F"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99" w:type="dxa"/>
            <w:tcBorders>
              <w:top w:val="single" w:sz="4" w:space="0" w:color="auto"/>
              <w:left w:val="nil"/>
              <w:bottom w:val="single" w:sz="4" w:space="0" w:color="auto"/>
              <w:right w:val="single" w:sz="4" w:space="0" w:color="auto"/>
            </w:tcBorders>
            <w:shd w:val="clear" w:color="auto" w:fill="C00000"/>
            <w:noWrap/>
            <w:vAlign w:val="bottom"/>
            <w:hideMark/>
          </w:tcPr>
          <w:p w14:paraId="28620E3D"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99" w:type="dxa"/>
            <w:tcBorders>
              <w:top w:val="single" w:sz="4" w:space="0" w:color="auto"/>
              <w:left w:val="nil"/>
              <w:bottom w:val="single" w:sz="4" w:space="0" w:color="auto"/>
              <w:right w:val="single" w:sz="4" w:space="0" w:color="auto"/>
            </w:tcBorders>
            <w:shd w:val="clear" w:color="auto" w:fill="C00000"/>
            <w:noWrap/>
            <w:vAlign w:val="bottom"/>
            <w:hideMark/>
          </w:tcPr>
          <w:p w14:paraId="54C8FED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99" w:type="dxa"/>
            <w:tcBorders>
              <w:top w:val="single" w:sz="4" w:space="0" w:color="auto"/>
              <w:left w:val="nil"/>
              <w:bottom w:val="single" w:sz="4" w:space="0" w:color="auto"/>
              <w:right w:val="single" w:sz="4" w:space="0" w:color="auto"/>
            </w:tcBorders>
            <w:shd w:val="clear" w:color="auto" w:fill="C00000"/>
            <w:noWrap/>
            <w:vAlign w:val="bottom"/>
            <w:hideMark/>
          </w:tcPr>
          <w:p w14:paraId="725C64A3"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958"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5DFB022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195C31" w:rsidRPr="008D1421" w14:paraId="0264AA96" w14:textId="77777777" w:rsidTr="007B6EC3">
        <w:trPr>
          <w:trHeight w:val="612"/>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7B3566AE"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Bisphenol-A,F,S vinyl ester resin</w:t>
            </w:r>
          </w:p>
        </w:tc>
        <w:tc>
          <w:tcPr>
            <w:tcW w:w="878" w:type="dxa"/>
            <w:tcBorders>
              <w:top w:val="nil"/>
              <w:left w:val="nil"/>
              <w:bottom w:val="single" w:sz="4" w:space="0" w:color="auto"/>
              <w:right w:val="single" w:sz="4" w:space="0" w:color="auto"/>
            </w:tcBorders>
            <w:shd w:val="clear" w:color="000000" w:fill="FFFFFF"/>
            <w:noWrap/>
            <w:vAlign w:val="center"/>
            <w:hideMark/>
          </w:tcPr>
          <w:p w14:paraId="4AB11DF8" w14:textId="0E36568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878" w:type="dxa"/>
            <w:tcBorders>
              <w:top w:val="nil"/>
              <w:left w:val="nil"/>
              <w:bottom w:val="single" w:sz="4" w:space="0" w:color="auto"/>
              <w:right w:val="single" w:sz="4" w:space="0" w:color="auto"/>
            </w:tcBorders>
            <w:shd w:val="clear" w:color="000000" w:fill="FFFFFF"/>
            <w:noWrap/>
            <w:vAlign w:val="center"/>
            <w:hideMark/>
          </w:tcPr>
          <w:p w14:paraId="07D782BF" w14:textId="6B30F8C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878" w:type="dxa"/>
            <w:tcBorders>
              <w:top w:val="nil"/>
              <w:left w:val="nil"/>
              <w:bottom w:val="single" w:sz="4" w:space="0" w:color="auto"/>
              <w:right w:val="single" w:sz="4" w:space="0" w:color="auto"/>
            </w:tcBorders>
            <w:shd w:val="clear" w:color="000000" w:fill="FFFFFF"/>
            <w:noWrap/>
            <w:vAlign w:val="center"/>
            <w:hideMark/>
          </w:tcPr>
          <w:p w14:paraId="71BF9015" w14:textId="3541015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880" w:type="dxa"/>
            <w:tcBorders>
              <w:top w:val="nil"/>
              <w:left w:val="nil"/>
              <w:bottom w:val="single" w:sz="4" w:space="0" w:color="auto"/>
              <w:right w:val="single" w:sz="4" w:space="0" w:color="auto"/>
            </w:tcBorders>
            <w:shd w:val="clear" w:color="000000" w:fill="FFFFFF"/>
            <w:noWrap/>
            <w:vAlign w:val="center"/>
            <w:hideMark/>
          </w:tcPr>
          <w:p w14:paraId="5D076665" w14:textId="6ED7BFE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1004" w:type="dxa"/>
            <w:tcBorders>
              <w:top w:val="nil"/>
              <w:left w:val="nil"/>
              <w:bottom w:val="single" w:sz="4" w:space="0" w:color="auto"/>
              <w:right w:val="single" w:sz="4" w:space="0" w:color="auto"/>
            </w:tcBorders>
            <w:shd w:val="clear" w:color="000000" w:fill="FFFFFF"/>
            <w:noWrap/>
            <w:vAlign w:val="center"/>
            <w:hideMark/>
          </w:tcPr>
          <w:p w14:paraId="7FF018C3" w14:textId="5F701A7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999" w:type="dxa"/>
            <w:tcBorders>
              <w:top w:val="nil"/>
              <w:left w:val="nil"/>
              <w:bottom w:val="single" w:sz="4" w:space="0" w:color="auto"/>
              <w:right w:val="single" w:sz="4" w:space="0" w:color="auto"/>
            </w:tcBorders>
            <w:shd w:val="clear" w:color="000000" w:fill="FFFFFF"/>
            <w:noWrap/>
            <w:vAlign w:val="center"/>
            <w:hideMark/>
          </w:tcPr>
          <w:p w14:paraId="38F2FC82" w14:textId="0EE6312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99" w:type="dxa"/>
            <w:tcBorders>
              <w:top w:val="nil"/>
              <w:left w:val="nil"/>
              <w:bottom w:val="single" w:sz="4" w:space="0" w:color="auto"/>
              <w:right w:val="single" w:sz="4" w:space="0" w:color="auto"/>
            </w:tcBorders>
            <w:shd w:val="clear" w:color="000000" w:fill="FFFFFF"/>
            <w:noWrap/>
            <w:vAlign w:val="center"/>
            <w:hideMark/>
          </w:tcPr>
          <w:p w14:paraId="5CCDD0E1" w14:textId="68953F45"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99" w:type="dxa"/>
            <w:tcBorders>
              <w:top w:val="nil"/>
              <w:left w:val="nil"/>
              <w:bottom w:val="single" w:sz="4" w:space="0" w:color="auto"/>
              <w:right w:val="single" w:sz="4" w:space="0" w:color="auto"/>
            </w:tcBorders>
            <w:shd w:val="clear" w:color="000000" w:fill="FFFFFF"/>
            <w:noWrap/>
            <w:vAlign w:val="center"/>
            <w:hideMark/>
          </w:tcPr>
          <w:p w14:paraId="64E12CDF" w14:textId="360AE7C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958" w:type="dxa"/>
            <w:tcBorders>
              <w:top w:val="nil"/>
              <w:left w:val="nil"/>
              <w:bottom w:val="single" w:sz="4" w:space="0" w:color="auto"/>
              <w:right w:val="single" w:sz="4" w:space="0" w:color="auto"/>
            </w:tcBorders>
            <w:shd w:val="clear" w:color="000000" w:fill="FFFFFF"/>
            <w:noWrap/>
            <w:vAlign w:val="center"/>
            <w:hideMark/>
          </w:tcPr>
          <w:p w14:paraId="30D1F9B0" w14:textId="44C4A27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r>
      <w:tr w:rsidR="00195C31" w:rsidRPr="008D1421" w14:paraId="0C478877" w14:textId="77777777" w:rsidTr="007B6EC3">
        <w:trPr>
          <w:trHeight w:val="612"/>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6AF0E134"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Novolac vinyl ester resin</w:t>
            </w:r>
          </w:p>
        </w:tc>
        <w:tc>
          <w:tcPr>
            <w:tcW w:w="878" w:type="dxa"/>
            <w:tcBorders>
              <w:top w:val="nil"/>
              <w:left w:val="nil"/>
              <w:bottom w:val="single" w:sz="4" w:space="0" w:color="auto"/>
              <w:right w:val="single" w:sz="4" w:space="0" w:color="auto"/>
            </w:tcBorders>
            <w:shd w:val="clear" w:color="000000" w:fill="FFFFFF"/>
            <w:noWrap/>
            <w:vAlign w:val="center"/>
            <w:hideMark/>
          </w:tcPr>
          <w:p w14:paraId="35FC883F" w14:textId="105F2D5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8" w:type="dxa"/>
            <w:tcBorders>
              <w:top w:val="nil"/>
              <w:left w:val="nil"/>
              <w:bottom w:val="single" w:sz="4" w:space="0" w:color="auto"/>
              <w:right w:val="single" w:sz="4" w:space="0" w:color="auto"/>
            </w:tcBorders>
            <w:shd w:val="clear" w:color="000000" w:fill="FFFFFF"/>
            <w:noWrap/>
            <w:vAlign w:val="center"/>
            <w:hideMark/>
          </w:tcPr>
          <w:p w14:paraId="3403A923" w14:textId="731E06D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8" w:type="dxa"/>
            <w:tcBorders>
              <w:top w:val="nil"/>
              <w:left w:val="nil"/>
              <w:bottom w:val="single" w:sz="4" w:space="0" w:color="auto"/>
              <w:right w:val="single" w:sz="4" w:space="0" w:color="auto"/>
            </w:tcBorders>
            <w:shd w:val="clear" w:color="000000" w:fill="FFFFFF"/>
            <w:noWrap/>
            <w:vAlign w:val="center"/>
            <w:hideMark/>
          </w:tcPr>
          <w:p w14:paraId="0B7C6BCD" w14:textId="27581481"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80" w:type="dxa"/>
            <w:tcBorders>
              <w:top w:val="nil"/>
              <w:left w:val="nil"/>
              <w:bottom w:val="single" w:sz="4" w:space="0" w:color="auto"/>
              <w:right w:val="single" w:sz="4" w:space="0" w:color="auto"/>
            </w:tcBorders>
            <w:shd w:val="clear" w:color="000000" w:fill="FFFFFF"/>
            <w:noWrap/>
            <w:vAlign w:val="center"/>
            <w:hideMark/>
          </w:tcPr>
          <w:p w14:paraId="3F4040E9" w14:textId="0EBB8D1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1004" w:type="dxa"/>
            <w:tcBorders>
              <w:top w:val="nil"/>
              <w:left w:val="nil"/>
              <w:bottom w:val="single" w:sz="4" w:space="0" w:color="auto"/>
              <w:right w:val="single" w:sz="4" w:space="0" w:color="auto"/>
            </w:tcBorders>
            <w:shd w:val="clear" w:color="000000" w:fill="FFFFFF"/>
            <w:noWrap/>
            <w:vAlign w:val="center"/>
            <w:hideMark/>
          </w:tcPr>
          <w:p w14:paraId="1F06EF48" w14:textId="6B8A513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99" w:type="dxa"/>
            <w:tcBorders>
              <w:top w:val="nil"/>
              <w:left w:val="nil"/>
              <w:bottom w:val="single" w:sz="4" w:space="0" w:color="auto"/>
              <w:right w:val="single" w:sz="4" w:space="0" w:color="auto"/>
            </w:tcBorders>
            <w:shd w:val="clear" w:color="000000" w:fill="FFFFFF"/>
            <w:noWrap/>
            <w:vAlign w:val="center"/>
            <w:hideMark/>
          </w:tcPr>
          <w:p w14:paraId="68165F51" w14:textId="68FA7B6F"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9" w:type="dxa"/>
            <w:tcBorders>
              <w:top w:val="nil"/>
              <w:left w:val="nil"/>
              <w:bottom w:val="single" w:sz="4" w:space="0" w:color="auto"/>
              <w:right w:val="single" w:sz="4" w:space="0" w:color="auto"/>
            </w:tcBorders>
            <w:shd w:val="clear" w:color="000000" w:fill="FFFFFF"/>
            <w:noWrap/>
            <w:vAlign w:val="center"/>
            <w:hideMark/>
          </w:tcPr>
          <w:p w14:paraId="3D538F2D" w14:textId="746B534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9" w:type="dxa"/>
            <w:tcBorders>
              <w:top w:val="nil"/>
              <w:left w:val="nil"/>
              <w:bottom w:val="single" w:sz="4" w:space="0" w:color="auto"/>
              <w:right w:val="single" w:sz="4" w:space="0" w:color="auto"/>
            </w:tcBorders>
            <w:shd w:val="clear" w:color="000000" w:fill="FFFFFF"/>
            <w:noWrap/>
            <w:vAlign w:val="center"/>
            <w:hideMark/>
          </w:tcPr>
          <w:p w14:paraId="7BA2CCA4" w14:textId="6E56C0F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58" w:type="dxa"/>
            <w:tcBorders>
              <w:top w:val="nil"/>
              <w:left w:val="nil"/>
              <w:bottom w:val="single" w:sz="4" w:space="0" w:color="auto"/>
              <w:right w:val="single" w:sz="4" w:space="0" w:color="auto"/>
            </w:tcBorders>
            <w:shd w:val="clear" w:color="000000" w:fill="FFFFFF"/>
            <w:noWrap/>
            <w:vAlign w:val="center"/>
            <w:hideMark/>
          </w:tcPr>
          <w:p w14:paraId="7120A42F" w14:textId="3D1EFFB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w:t>
            </w:r>
          </w:p>
        </w:tc>
      </w:tr>
      <w:tr w:rsidR="00195C31" w:rsidRPr="008D1421" w14:paraId="008EAF51" w14:textId="77777777" w:rsidTr="007B6EC3">
        <w:trPr>
          <w:trHeight w:val="612"/>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2F4AEFF5"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Brominated vinyl ester resin</w:t>
            </w:r>
          </w:p>
        </w:tc>
        <w:tc>
          <w:tcPr>
            <w:tcW w:w="878" w:type="dxa"/>
            <w:tcBorders>
              <w:top w:val="nil"/>
              <w:left w:val="nil"/>
              <w:bottom w:val="single" w:sz="4" w:space="0" w:color="auto"/>
              <w:right w:val="single" w:sz="4" w:space="0" w:color="auto"/>
            </w:tcBorders>
            <w:shd w:val="clear" w:color="000000" w:fill="FFFFFF"/>
            <w:noWrap/>
            <w:vAlign w:val="center"/>
            <w:hideMark/>
          </w:tcPr>
          <w:p w14:paraId="68E462B8" w14:textId="101D09F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78" w:type="dxa"/>
            <w:tcBorders>
              <w:top w:val="nil"/>
              <w:left w:val="nil"/>
              <w:bottom w:val="single" w:sz="4" w:space="0" w:color="auto"/>
              <w:right w:val="single" w:sz="4" w:space="0" w:color="auto"/>
            </w:tcBorders>
            <w:shd w:val="clear" w:color="000000" w:fill="FFFFFF"/>
            <w:noWrap/>
            <w:vAlign w:val="center"/>
            <w:hideMark/>
          </w:tcPr>
          <w:p w14:paraId="1CAC0915" w14:textId="3EB3491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78" w:type="dxa"/>
            <w:tcBorders>
              <w:top w:val="nil"/>
              <w:left w:val="nil"/>
              <w:bottom w:val="single" w:sz="4" w:space="0" w:color="auto"/>
              <w:right w:val="single" w:sz="4" w:space="0" w:color="auto"/>
            </w:tcBorders>
            <w:shd w:val="clear" w:color="000000" w:fill="FFFFFF"/>
            <w:noWrap/>
            <w:vAlign w:val="center"/>
            <w:hideMark/>
          </w:tcPr>
          <w:p w14:paraId="0EE5351C" w14:textId="0D0248F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80" w:type="dxa"/>
            <w:tcBorders>
              <w:top w:val="nil"/>
              <w:left w:val="nil"/>
              <w:bottom w:val="single" w:sz="4" w:space="0" w:color="auto"/>
              <w:right w:val="single" w:sz="4" w:space="0" w:color="auto"/>
            </w:tcBorders>
            <w:shd w:val="clear" w:color="000000" w:fill="FFFFFF"/>
            <w:noWrap/>
            <w:vAlign w:val="center"/>
            <w:hideMark/>
          </w:tcPr>
          <w:p w14:paraId="0A333BC8" w14:textId="6CF2AAAF"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1004" w:type="dxa"/>
            <w:tcBorders>
              <w:top w:val="nil"/>
              <w:left w:val="nil"/>
              <w:bottom w:val="single" w:sz="4" w:space="0" w:color="auto"/>
              <w:right w:val="single" w:sz="4" w:space="0" w:color="auto"/>
            </w:tcBorders>
            <w:shd w:val="clear" w:color="000000" w:fill="FFFFFF"/>
            <w:noWrap/>
            <w:vAlign w:val="center"/>
            <w:hideMark/>
          </w:tcPr>
          <w:p w14:paraId="6A891B81" w14:textId="5203DD6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99" w:type="dxa"/>
            <w:tcBorders>
              <w:top w:val="nil"/>
              <w:left w:val="nil"/>
              <w:bottom w:val="single" w:sz="4" w:space="0" w:color="auto"/>
              <w:right w:val="single" w:sz="4" w:space="0" w:color="auto"/>
            </w:tcBorders>
            <w:shd w:val="clear" w:color="000000" w:fill="FFFFFF"/>
            <w:noWrap/>
            <w:vAlign w:val="center"/>
            <w:hideMark/>
          </w:tcPr>
          <w:p w14:paraId="28F11861" w14:textId="3109F82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99" w:type="dxa"/>
            <w:tcBorders>
              <w:top w:val="nil"/>
              <w:left w:val="nil"/>
              <w:bottom w:val="single" w:sz="4" w:space="0" w:color="auto"/>
              <w:right w:val="single" w:sz="4" w:space="0" w:color="auto"/>
            </w:tcBorders>
            <w:shd w:val="clear" w:color="000000" w:fill="FFFFFF"/>
            <w:noWrap/>
            <w:vAlign w:val="center"/>
            <w:hideMark/>
          </w:tcPr>
          <w:p w14:paraId="44410606" w14:textId="21DDFEF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99" w:type="dxa"/>
            <w:tcBorders>
              <w:top w:val="nil"/>
              <w:left w:val="nil"/>
              <w:bottom w:val="single" w:sz="4" w:space="0" w:color="auto"/>
              <w:right w:val="single" w:sz="4" w:space="0" w:color="auto"/>
            </w:tcBorders>
            <w:shd w:val="clear" w:color="000000" w:fill="FFFFFF"/>
            <w:noWrap/>
            <w:vAlign w:val="center"/>
            <w:hideMark/>
          </w:tcPr>
          <w:p w14:paraId="11540F57" w14:textId="5904443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58" w:type="dxa"/>
            <w:tcBorders>
              <w:top w:val="nil"/>
              <w:left w:val="nil"/>
              <w:bottom w:val="single" w:sz="4" w:space="0" w:color="auto"/>
              <w:right w:val="single" w:sz="4" w:space="0" w:color="auto"/>
            </w:tcBorders>
            <w:shd w:val="clear" w:color="000000" w:fill="FFFFFF"/>
            <w:noWrap/>
            <w:vAlign w:val="center"/>
            <w:hideMark/>
          </w:tcPr>
          <w:p w14:paraId="3A94FBDA" w14:textId="7D59AF8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r>
      <w:tr w:rsidR="00195C31" w:rsidRPr="008D1421" w14:paraId="0159AEC3" w14:textId="77777777" w:rsidTr="007B6EC3">
        <w:trPr>
          <w:trHeight w:val="467"/>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7CE87716" w14:textId="15208014"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w:t>
            </w:r>
          </w:p>
        </w:tc>
        <w:tc>
          <w:tcPr>
            <w:tcW w:w="878" w:type="dxa"/>
            <w:tcBorders>
              <w:top w:val="nil"/>
              <w:left w:val="nil"/>
              <w:bottom w:val="single" w:sz="4" w:space="0" w:color="auto"/>
              <w:right w:val="single" w:sz="4" w:space="0" w:color="auto"/>
            </w:tcBorders>
            <w:shd w:val="clear" w:color="000000" w:fill="FFFFFF"/>
            <w:noWrap/>
            <w:vAlign w:val="center"/>
            <w:hideMark/>
          </w:tcPr>
          <w:p w14:paraId="7D2D7DD4" w14:textId="7FE828B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5541168A" w14:textId="3BC09A0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3D0A94F5" w14:textId="1D23D7A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80" w:type="dxa"/>
            <w:tcBorders>
              <w:top w:val="nil"/>
              <w:left w:val="nil"/>
              <w:bottom w:val="single" w:sz="4" w:space="0" w:color="auto"/>
              <w:right w:val="single" w:sz="4" w:space="0" w:color="auto"/>
            </w:tcBorders>
            <w:shd w:val="clear" w:color="000000" w:fill="FFFFFF"/>
            <w:noWrap/>
            <w:vAlign w:val="center"/>
            <w:hideMark/>
          </w:tcPr>
          <w:p w14:paraId="5A015943" w14:textId="44C82DC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004" w:type="dxa"/>
            <w:tcBorders>
              <w:top w:val="nil"/>
              <w:left w:val="nil"/>
              <w:bottom w:val="single" w:sz="4" w:space="0" w:color="auto"/>
              <w:right w:val="single" w:sz="4" w:space="0" w:color="auto"/>
            </w:tcBorders>
            <w:shd w:val="clear" w:color="000000" w:fill="FFFFFF"/>
            <w:noWrap/>
            <w:vAlign w:val="center"/>
            <w:hideMark/>
          </w:tcPr>
          <w:p w14:paraId="00CA4C84" w14:textId="4569530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99" w:type="dxa"/>
            <w:tcBorders>
              <w:top w:val="nil"/>
              <w:left w:val="nil"/>
              <w:bottom w:val="single" w:sz="4" w:space="0" w:color="auto"/>
              <w:right w:val="single" w:sz="4" w:space="0" w:color="auto"/>
            </w:tcBorders>
            <w:shd w:val="clear" w:color="000000" w:fill="FFFFFF"/>
            <w:noWrap/>
            <w:vAlign w:val="center"/>
            <w:hideMark/>
          </w:tcPr>
          <w:p w14:paraId="6BE60A04" w14:textId="52F713A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99" w:type="dxa"/>
            <w:tcBorders>
              <w:top w:val="nil"/>
              <w:left w:val="nil"/>
              <w:bottom w:val="single" w:sz="4" w:space="0" w:color="auto"/>
              <w:right w:val="single" w:sz="4" w:space="0" w:color="auto"/>
            </w:tcBorders>
            <w:shd w:val="clear" w:color="000000" w:fill="FFFFFF"/>
            <w:noWrap/>
            <w:vAlign w:val="center"/>
            <w:hideMark/>
          </w:tcPr>
          <w:p w14:paraId="731B1FC8" w14:textId="39CCA4E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99" w:type="dxa"/>
            <w:tcBorders>
              <w:top w:val="nil"/>
              <w:left w:val="nil"/>
              <w:bottom w:val="single" w:sz="4" w:space="0" w:color="auto"/>
              <w:right w:val="single" w:sz="4" w:space="0" w:color="auto"/>
            </w:tcBorders>
            <w:shd w:val="clear" w:color="000000" w:fill="FFFFFF"/>
            <w:noWrap/>
            <w:vAlign w:val="center"/>
            <w:hideMark/>
          </w:tcPr>
          <w:p w14:paraId="63557EC7" w14:textId="50CBCB2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58" w:type="dxa"/>
            <w:tcBorders>
              <w:top w:val="nil"/>
              <w:left w:val="nil"/>
              <w:bottom w:val="single" w:sz="4" w:space="0" w:color="auto"/>
              <w:right w:val="single" w:sz="4" w:space="0" w:color="auto"/>
            </w:tcBorders>
            <w:shd w:val="clear" w:color="000000" w:fill="FFFFFF"/>
            <w:noWrap/>
            <w:vAlign w:val="center"/>
            <w:hideMark/>
          </w:tcPr>
          <w:p w14:paraId="2F0F8478" w14:textId="6AF7E31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r>
      <w:tr w:rsidR="00195C31" w:rsidRPr="008D1421" w14:paraId="335B2636" w14:textId="77777777" w:rsidTr="007B6EC3">
        <w:trPr>
          <w:trHeight w:val="431"/>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68922709" w14:textId="77777777" w:rsidR="00195C31" w:rsidRPr="00B36DA0" w:rsidRDefault="00195C31" w:rsidP="00195C31">
            <w:pPr>
              <w:spacing w:after="0" w:line="240" w:lineRule="auto"/>
              <w:rPr>
                <w:rFonts w:ascii="Arial" w:eastAsia="Times New Roman" w:hAnsi="Arial" w:cs="Arial"/>
                <w:b/>
                <w:bCs/>
                <w:color w:val="000000"/>
                <w:sz w:val="20"/>
                <w:szCs w:val="20"/>
                <w:lang w:val="en-US"/>
              </w:rPr>
            </w:pPr>
            <w:r w:rsidRPr="00B36DA0">
              <w:rPr>
                <w:rFonts w:ascii="Arial" w:hAnsi="Arial" w:cs="Arial"/>
                <w:b/>
                <w:bCs/>
                <w:color w:val="000000"/>
                <w:sz w:val="20"/>
                <w:szCs w:val="20"/>
              </w:rPr>
              <w:t>Total</w:t>
            </w:r>
          </w:p>
        </w:tc>
        <w:tc>
          <w:tcPr>
            <w:tcW w:w="878" w:type="dxa"/>
            <w:tcBorders>
              <w:top w:val="nil"/>
              <w:left w:val="nil"/>
              <w:bottom w:val="single" w:sz="4" w:space="0" w:color="auto"/>
              <w:right w:val="single" w:sz="4" w:space="0" w:color="auto"/>
            </w:tcBorders>
            <w:shd w:val="clear" w:color="000000" w:fill="FFFFFF"/>
            <w:noWrap/>
            <w:vAlign w:val="center"/>
            <w:hideMark/>
          </w:tcPr>
          <w:p w14:paraId="49F066F3" w14:textId="4FC6CF4F"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878" w:type="dxa"/>
            <w:tcBorders>
              <w:top w:val="nil"/>
              <w:left w:val="nil"/>
              <w:bottom w:val="single" w:sz="4" w:space="0" w:color="auto"/>
              <w:right w:val="single" w:sz="4" w:space="0" w:color="auto"/>
            </w:tcBorders>
            <w:shd w:val="clear" w:color="000000" w:fill="FFFFFF"/>
            <w:noWrap/>
            <w:vAlign w:val="center"/>
            <w:hideMark/>
          </w:tcPr>
          <w:p w14:paraId="26AA660D" w14:textId="77B4DBD8"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878" w:type="dxa"/>
            <w:tcBorders>
              <w:top w:val="nil"/>
              <w:left w:val="nil"/>
              <w:bottom w:val="single" w:sz="4" w:space="0" w:color="auto"/>
              <w:right w:val="single" w:sz="4" w:space="0" w:color="auto"/>
            </w:tcBorders>
            <w:shd w:val="clear" w:color="000000" w:fill="FFFFFF"/>
            <w:noWrap/>
            <w:vAlign w:val="center"/>
            <w:hideMark/>
          </w:tcPr>
          <w:p w14:paraId="7219B82B" w14:textId="1F4A458A"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880" w:type="dxa"/>
            <w:tcBorders>
              <w:top w:val="nil"/>
              <w:left w:val="nil"/>
              <w:bottom w:val="single" w:sz="4" w:space="0" w:color="auto"/>
              <w:right w:val="single" w:sz="4" w:space="0" w:color="auto"/>
            </w:tcBorders>
            <w:shd w:val="clear" w:color="000000" w:fill="FFFFFF"/>
            <w:noWrap/>
            <w:vAlign w:val="center"/>
            <w:hideMark/>
          </w:tcPr>
          <w:p w14:paraId="5FBB3358" w14:textId="4F3E7610"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1004" w:type="dxa"/>
            <w:tcBorders>
              <w:top w:val="nil"/>
              <w:left w:val="nil"/>
              <w:bottom w:val="single" w:sz="4" w:space="0" w:color="auto"/>
              <w:right w:val="single" w:sz="4" w:space="0" w:color="auto"/>
            </w:tcBorders>
            <w:shd w:val="clear" w:color="000000" w:fill="FFFFFF"/>
            <w:noWrap/>
            <w:vAlign w:val="center"/>
            <w:hideMark/>
          </w:tcPr>
          <w:p w14:paraId="2BAD9C33" w14:textId="1351D469"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999" w:type="dxa"/>
            <w:tcBorders>
              <w:top w:val="nil"/>
              <w:left w:val="nil"/>
              <w:bottom w:val="single" w:sz="4" w:space="0" w:color="auto"/>
              <w:right w:val="single" w:sz="4" w:space="0" w:color="auto"/>
            </w:tcBorders>
            <w:shd w:val="clear" w:color="000000" w:fill="FFFFFF"/>
            <w:noWrap/>
            <w:vAlign w:val="center"/>
            <w:hideMark/>
          </w:tcPr>
          <w:p w14:paraId="3E4E1337" w14:textId="6F209C23"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999" w:type="dxa"/>
            <w:tcBorders>
              <w:top w:val="nil"/>
              <w:left w:val="nil"/>
              <w:bottom w:val="single" w:sz="4" w:space="0" w:color="auto"/>
              <w:right w:val="single" w:sz="4" w:space="0" w:color="auto"/>
            </w:tcBorders>
            <w:shd w:val="clear" w:color="000000" w:fill="FFFFFF"/>
            <w:noWrap/>
            <w:vAlign w:val="center"/>
            <w:hideMark/>
          </w:tcPr>
          <w:p w14:paraId="5443F1C8" w14:textId="5AA62F5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999" w:type="dxa"/>
            <w:tcBorders>
              <w:top w:val="nil"/>
              <w:left w:val="nil"/>
              <w:bottom w:val="single" w:sz="4" w:space="0" w:color="auto"/>
              <w:right w:val="single" w:sz="4" w:space="0" w:color="auto"/>
            </w:tcBorders>
            <w:shd w:val="clear" w:color="000000" w:fill="FFFFFF"/>
            <w:noWrap/>
            <w:vAlign w:val="center"/>
            <w:hideMark/>
          </w:tcPr>
          <w:p w14:paraId="394B7417" w14:textId="29931B4F"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25</w:t>
            </w:r>
          </w:p>
        </w:tc>
        <w:tc>
          <w:tcPr>
            <w:tcW w:w="958" w:type="dxa"/>
            <w:tcBorders>
              <w:top w:val="nil"/>
              <w:left w:val="nil"/>
              <w:bottom w:val="single" w:sz="4" w:space="0" w:color="auto"/>
              <w:right w:val="single" w:sz="4" w:space="0" w:color="auto"/>
            </w:tcBorders>
            <w:shd w:val="clear" w:color="000000" w:fill="FFFFFF"/>
            <w:noWrap/>
            <w:vAlign w:val="center"/>
            <w:hideMark/>
          </w:tcPr>
          <w:p w14:paraId="368BFC4F" w14:textId="7DE5AE20"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31</w:t>
            </w:r>
          </w:p>
        </w:tc>
      </w:tr>
    </w:tbl>
    <w:p w14:paraId="23CCCDE8" w14:textId="29A596FD" w:rsidR="00E2530D" w:rsidRDefault="008D1421" w:rsidP="0011489A">
      <w:pPr>
        <w:spacing w:line="360" w:lineRule="auto"/>
        <w:jc w:val="both"/>
        <w:rPr>
          <w:rFonts w:ascii="Arial" w:hAnsi="Arial" w:cs="Arial"/>
          <w:color w:val="000000" w:themeColor="text1"/>
          <w:sz w:val="24"/>
          <w:szCs w:val="24"/>
        </w:rPr>
        <w:sectPr w:rsidR="00E2530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rPr>
        <mc:AlternateContent>
          <mc:Choice Requires="wps">
            <w:drawing>
              <wp:anchor distT="0" distB="0" distL="114300" distR="114300" simplePos="0" relativeHeight="252491776" behindDoc="0" locked="0" layoutInCell="1" allowOverlap="1" wp14:anchorId="509E3DC7" wp14:editId="2989AF61">
                <wp:simplePos x="0" y="0"/>
                <wp:positionH relativeFrom="margin">
                  <wp:posOffset>2755075</wp:posOffset>
                </wp:positionH>
                <wp:positionV relativeFrom="paragraph">
                  <wp:posOffset>-635</wp:posOffset>
                </wp:positionV>
                <wp:extent cx="3724275" cy="400050"/>
                <wp:effectExtent l="0" t="0" r="0" b="0"/>
                <wp:wrapNone/>
                <wp:docPr id="1274" name="TextBox 22"/>
                <wp:cNvGraphicFramePr/>
                <a:graphic xmlns:a="http://schemas.openxmlformats.org/drawingml/2006/main">
                  <a:graphicData uri="http://schemas.microsoft.com/office/word/2010/wordprocessingShape">
                    <wps:wsp>
                      <wps:cNvSpPr txBox="1"/>
                      <wps:spPr>
                        <a:xfrm>
                          <a:off x="0" y="0"/>
                          <a:ext cx="3724275" cy="400050"/>
                        </a:xfrm>
                        <a:prstGeom prst="rect">
                          <a:avLst/>
                        </a:prstGeom>
                        <a:noFill/>
                      </wps:spPr>
                      <wps:txbx>
                        <w:txbxContent>
                          <w:p w14:paraId="7992EFE1"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50987A6"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09E3DC7" id="_x0000_s1123" type="#_x0000_t202" style="position:absolute;left:0;text-align:left;margin-left:216.95pt;margin-top:-.05pt;width:293.25pt;height:31.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" filled="f" stroked="f">
                <v:textbox>
                  <w:txbxContent>
                    <w:p w14:paraId="7992EFE1"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50987A6"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5C585746" w14:textId="7EF5E9C6" w:rsidR="003757E0" w:rsidRPr="003757E0" w:rsidRDefault="003757E0" w:rsidP="003757E0">
      <w:pPr>
        <w:tabs>
          <w:tab w:val="left" w:pos="1530"/>
        </w:tabs>
        <w:spacing w:line="48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enol- A, F and S</w:t>
      </w:r>
      <w:r>
        <w:rPr>
          <w:rFonts w:ascii="Arial" w:eastAsia="Arial" w:hAnsi="Arial" w:cs="Arial"/>
          <w:bCs/>
          <w:i/>
          <w:iCs/>
          <w:color w:val="000000" w:themeColor="text1"/>
          <w:sz w:val="18"/>
          <w:szCs w:val="18"/>
        </w:rPr>
        <w:t xml:space="preserve"> in South America</w:t>
      </w:r>
      <w:r w:rsidRPr="003757E0">
        <w:rPr>
          <w:rFonts w:ascii="Arial" w:eastAsia="Arial" w:hAnsi="Arial" w:cs="Arial"/>
          <w:bCs/>
          <w:i/>
          <w:iCs/>
          <w:color w:val="000000" w:themeColor="text1"/>
          <w:sz w:val="18"/>
          <w:szCs w:val="18"/>
        </w:rPr>
        <w:t xml:space="preserve"> was </w:t>
      </w:r>
      <w:r>
        <w:rPr>
          <w:rFonts w:ascii="Arial" w:eastAsia="Arial" w:hAnsi="Arial" w:cs="Arial"/>
          <w:bCs/>
          <w:i/>
          <w:iCs/>
          <w:color w:val="000000" w:themeColor="text1"/>
          <w:sz w:val="18"/>
          <w:szCs w:val="18"/>
        </w:rPr>
        <w:t>94</w:t>
      </w:r>
      <w:r w:rsidRPr="003757E0">
        <w:rPr>
          <w:rFonts w:ascii="Arial" w:eastAsia="Arial" w:hAnsi="Arial" w:cs="Arial"/>
          <w:bCs/>
          <w:i/>
          <w:iCs/>
          <w:color w:val="000000" w:themeColor="text1"/>
          <w:sz w:val="18"/>
          <w:szCs w:val="18"/>
        </w:rPr>
        <w:t xml:space="preserve">%, </w:t>
      </w:r>
      <w:r>
        <w:rPr>
          <w:rFonts w:ascii="Arial" w:eastAsia="Arial" w:hAnsi="Arial" w:cs="Arial"/>
          <w:bCs/>
          <w:i/>
          <w:iCs/>
          <w:color w:val="000000" w:themeColor="text1"/>
          <w:sz w:val="18"/>
          <w:szCs w:val="18"/>
        </w:rPr>
        <w:t>4</w:t>
      </w:r>
      <w:r w:rsidRPr="003757E0">
        <w:rPr>
          <w:rFonts w:ascii="Arial" w:eastAsia="Arial" w:hAnsi="Arial" w:cs="Arial"/>
          <w:bCs/>
          <w:i/>
          <w:iCs/>
          <w:color w:val="000000" w:themeColor="text1"/>
          <w:sz w:val="18"/>
          <w:szCs w:val="18"/>
        </w:rPr>
        <w:t xml:space="preserve">% and </w:t>
      </w:r>
      <w:r>
        <w:rPr>
          <w:rFonts w:ascii="Arial" w:eastAsia="Arial" w:hAnsi="Arial" w:cs="Arial"/>
          <w:bCs/>
          <w:i/>
          <w:iCs/>
          <w:color w:val="000000" w:themeColor="text1"/>
          <w:sz w:val="18"/>
          <w:szCs w:val="18"/>
        </w:rPr>
        <w:t>2</w:t>
      </w:r>
      <w:r w:rsidRPr="003757E0">
        <w:rPr>
          <w:rFonts w:ascii="Arial" w:eastAsia="Arial" w:hAnsi="Arial" w:cs="Arial"/>
          <w:bCs/>
          <w:i/>
          <w:iCs/>
          <w:color w:val="000000" w:themeColor="text1"/>
          <w:sz w:val="18"/>
          <w:szCs w:val="18"/>
        </w:rPr>
        <w:t>%, respectively.</w:t>
      </w:r>
    </w:p>
    <w:p w14:paraId="088D2735" w14:textId="77777777" w:rsidR="00195C31" w:rsidRPr="00195C31" w:rsidRDefault="00195C31" w:rsidP="00195C31">
      <w:pPr>
        <w:spacing w:line="360" w:lineRule="auto"/>
        <w:jc w:val="both"/>
        <w:rPr>
          <w:rFonts w:ascii="Arial" w:eastAsia="Verdana" w:hAnsi="Arial" w:cs="Arial"/>
          <w:color w:val="000000"/>
          <w:kern w:val="24"/>
          <w:sz w:val="24"/>
          <w:szCs w:val="24"/>
        </w:rPr>
      </w:pPr>
      <w:r w:rsidRPr="00195C31">
        <w:rPr>
          <w:rFonts w:ascii="Arial" w:eastAsia="Verdana" w:hAnsi="Arial" w:cs="Arial"/>
          <w:color w:val="000000"/>
          <w:kern w:val="24"/>
          <w:sz w:val="24"/>
          <w:szCs w:val="24"/>
        </w:rPr>
        <w:t>Depending on the type, Bisphenol-A,F,S vinyl ester resin holds the largest demand share of about 49% as of 2020. It continues to dominate the market among other categories comprising of Novolac vinyl ester resin, Brominated vinyl ester resin and others which include Urethane Modified vinyl ester resin and Elastomer Modified vinyl ester resin.</w:t>
      </w:r>
    </w:p>
    <w:p w14:paraId="1A58E18C" w14:textId="77777777" w:rsidR="00672393" w:rsidRDefault="00672393" w:rsidP="007B461A">
      <w:pPr>
        <w:spacing w:line="360" w:lineRule="auto"/>
        <w:textAlignment w:val="baseline"/>
        <w:rPr>
          <w:rFonts w:ascii="Arial" w:eastAsia="Verdana" w:hAnsi="Arial" w:cs="Arial"/>
          <w:b/>
          <w:bCs/>
          <w:color w:val="000000"/>
          <w:kern w:val="24"/>
          <w:sz w:val="24"/>
          <w:szCs w:val="24"/>
        </w:rPr>
      </w:pPr>
    </w:p>
    <w:p w14:paraId="25A8A28A" w14:textId="42E9B1DA"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t>South America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7B461A" w:rsidRPr="00113DAD" w14:paraId="19A5ED60" w14:textId="77777777" w:rsidTr="005B1169">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170577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DD8F13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6AB65A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868D113"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829B253"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2AAEDA0"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26AD3E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7517C9A"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C25E567"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4DE88DE"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8358E6E"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416374E0" w14:textId="77777777" w:rsidTr="005B1169">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D90466F"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South America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2EAB988"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DC92D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5FAF6E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DE2AB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118CC6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F6647D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1DDB97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22138A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F87A63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FFE79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r>
      <w:tr w:rsidR="007B461A" w:rsidRPr="00113DAD" w14:paraId="54CBBA54" w14:textId="77777777" w:rsidTr="005B1169">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F878EFE"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E85630B"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E355C6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0260F1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1CD57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037263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EC1743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E94BF0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B70F68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7ADD54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2DD09B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w:t>
            </w:r>
          </w:p>
        </w:tc>
      </w:tr>
      <w:tr w:rsidR="00195C31" w:rsidRPr="00113DAD" w14:paraId="303D7546"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6B80F78" w14:textId="77777777" w:rsidR="00195C31" w:rsidRPr="00113DAD" w:rsidRDefault="00195C31" w:rsidP="00195C31">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E363818" w14:textId="77777777" w:rsidR="00195C31" w:rsidRPr="00113DAD" w:rsidRDefault="00195C31" w:rsidP="00195C31">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12F831" w14:textId="5A8633B7"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C832DC" w14:textId="28E9C007"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541191" w14:textId="71AACE3C"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A32BF58" w14:textId="41AD8D36"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22</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7E35A60" w14:textId="735276DF"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22</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0EF2AF" w14:textId="534C5059"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810D4D" w14:textId="4607BA44"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21</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E801C3" w14:textId="558D2496"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25</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9877EB" w14:textId="74DFC79A"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31</w:t>
            </w:r>
          </w:p>
        </w:tc>
      </w:tr>
      <w:tr w:rsidR="007B461A" w:rsidRPr="00113DAD" w14:paraId="33EB083F"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0C8BE7E"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040CD39"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10E01A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162974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E521AF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EE1667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3.64%</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8248E3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3.68%</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D702E2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-9.71%</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3A6FF5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3.23%</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89E3B1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94CD74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4.05%</w:t>
            </w:r>
          </w:p>
        </w:tc>
      </w:tr>
      <w:tr w:rsidR="007B461A" w:rsidRPr="00113DAD" w14:paraId="32B0A9B4"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AA829BC"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055EAC4"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1C100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E9FF0E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E9A8A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6F80DA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53154C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08D3EB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5ABBAB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-3.49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826B5D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-6.93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1B4EF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-10.83</w:t>
            </w:r>
          </w:p>
        </w:tc>
      </w:tr>
    </w:tbl>
    <w:p w14:paraId="1FF1B527" w14:textId="035EAF8D" w:rsidR="00195C31" w:rsidRDefault="00195C31"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5360" behindDoc="0" locked="0" layoutInCell="1" allowOverlap="1" wp14:anchorId="2FDDCC13" wp14:editId="6B102726">
                <wp:simplePos x="0" y="0"/>
                <wp:positionH relativeFrom="column">
                  <wp:posOffset>4582160</wp:posOffset>
                </wp:positionH>
                <wp:positionV relativeFrom="paragraph">
                  <wp:posOffset>46355</wp:posOffset>
                </wp:positionV>
                <wp:extent cx="1809277" cy="584775"/>
                <wp:effectExtent l="0" t="0" r="0" b="0"/>
                <wp:wrapNone/>
                <wp:docPr id="69"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4F986D5F"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FDDCC13" id="_x0000_s1124" type="#_x0000_t202" style="position:absolute;left:0;text-align:left;margin-left:360.8pt;margin-top:3.65pt;width:142.45pt;height:46.05pt;z-index:2528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" filled="f" stroked="f">
                <v:textbox style="mso-fit-shape-to-text:t">
                  <w:txbxContent>
                    <w:p w14:paraId="4F986D5F"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43FD66D6" w14:textId="219B4CF0" w:rsidR="00195C31" w:rsidRDefault="00195C31" w:rsidP="007B461A">
      <w:pPr>
        <w:tabs>
          <w:tab w:val="left" w:pos="1290"/>
        </w:tabs>
        <w:spacing w:line="360" w:lineRule="auto"/>
        <w:jc w:val="both"/>
        <w:rPr>
          <w:rFonts w:ascii="Arial" w:eastAsia="Arial" w:hAnsi="Arial" w:cs="Arial"/>
          <w:color w:val="000000" w:themeColor="text1"/>
          <w:sz w:val="24"/>
          <w:szCs w:val="24"/>
        </w:rPr>
      </w:pPr>
    </w:p>
    <w:p w14:paraId="3793840A" w14:textId="63683444" w:rsidR="00195C31" w:rsidRDefault="00195C31" w:rsidP="007B461A">
      <w:pPr>
        <w:tabs>
          <w:tab w:val="left" w:pos="1290"/>
        </w:tabs>
        <w:spacing w:line="360" w:lineRule="auto"/>
        <w:jc w:val="both"/>
        <w:rPr>
          <w:rFonts w:ascii="Arial" w:eastAsia="Arial" w:hAnsi="Arial" w:cs="Arial"/>
          <w:color w:val="000000" w:themeColor="text1"/>
          <w:sz w:val="24"/>
          <w:szCs w:val="24"/>
        </w:rPr>
      </w:pPr>
    </w:p>
    <w:p w14:paraId="0C6BA0E6" w14:textId="77777777" w:rsidR="000B79CA" w:rsidRPr="007B461A" w:rsidRDefault="000B79CA" w:rsidP="007B461A">
      <w:pPr>
        <w:tabs>
          <w:tab w:val="left" w:pos="1290"/>
        </w:tabs>
        <w:spacing w:line="360" w:lineRule="auto"/>
        <w:jc w:val="both"/>
        <w:rPr>
          <w:rFonts w:ascii="Arial" w:eastAsia="Arial" w:hAnsi="Arial" w:cs="Arial"/>
          <w:color w:val="000000" w:themeColor="text1"/>
          <w:sz w:val="24"/>
          <w:szCs w:val="24"/>
        </w:rPr>
      </w:pPr>
    </w:p>
    <w:p w14:paraId="52E40FE9" w14:textId="77777777" w:rsidR="0061645E" w:rsidRPr="0061645E" w:rsidRDefault="0061645E" w:rsidP="0061645E">
      <w:pPr>
        <w:rPr>
          <w:rFonts w:ascii="Arial" w:hAnsi="Arial" w:cs="Arial"/>
          <w:b/>
          <w:bCs/>
          <w:sz w:val="24"/>
          <w:szCs w:val="24"/>
        </w:rPr>
      </w:pPr>
      <w:r w:rsidRPr="0061645E">
        <w:rPr>
          <w:rFonts w:ascii="Arial" w:hAnsi="Arial" w:cs="Arial"/>
          <w:b/>
          <w:bCs/>
          <w:sz w:val="24"/>
          <w:szCs w:val="24"/>
        </w:rPr>
        <w:t>3.2.5.5. Demand By Sales Channel</w:t>
      </w:r>
    </w:p>
    <w:p w14:paraId="27F1A383" w14:textId="7C150329"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South America Vinyl Ester Resin Market Share, By Sales Channel,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2015–2020</w:t>
      </w:r>
    </w:p>
    <w:p w14:paraId="49381426" w14:textId="26612A97" w:rsidR="0061645E" w:rsidRDefault="0061645E">
      <w:pPr>
        <w:rPr>
          <w:color w:val="000000" w:themeColor="text1"/>
        </w:rPr>
        <w:sectPr w:rsid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BDD1BDA" w14:textId="502F62D3" w:rsidR="00C77616" w:rsidRDefault="004644A7" w:rsidP="00C77616">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20064" behindDoc="0" locked="0" layoutInCell="1" allowOverlap="1" wp14:anchorId="7F232A19" wp14:editId="74EE663D">
                <wp:simplePos x="0" y="0"/>
                <wp:positionH relativeFrom="margin">
                  <wp:posOffset>3962400</wp:posOffset>
                </wp:positionH>
                <wp:positionV relativeFrom="paragraph">
                  <wp:posOffset>3705225</wp:posOffset>
                </wp:positionV>
                <wp:extent cx="2337955" cy="200055"/>
                <wp:effectExtent l="0" t="0" r="0" b="0"/>
                <wp:wrapNone/>
                <wp:docPr id="174"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25112A3" w14:textId="77777777" w:rsidR="00974A90" w:rsidRPr="004644A7" w:rsidRDefault="00974A90" w:rsidP="00974A9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7F232A19" id="_x0000_s1125" type="#_x0000_t202" style="position:absolute;margin-left:312pt;margin-top:291.75pt;width:184.1pt;height:15.75pt;z-index:252120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" filled="f" stroked="f">
                <v:textbox style="mso-fit-shape-to-text:t">
                  <w:txbxContent>
                    <w:p w14:paraId="725112A3" w14:textId="77777777" w:rsidR="00974A90" w:rsidRPr="004644A7" w:rsidRDefault="00974A90" w:rsidP="00974A9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1039EA" w:rsidRPr="002B5730">
        <w:rPr>
          <w:noProof/>
          <w:color w:val="000000" w:themeColor="text1"/>
        </w:rPr>
        <w:drawing>
          <wp:inline distT="0" distB="0" distL="0" distR="0" wp14:anchorId="54F4E152" wp14:editId="2215D420">
            <wp:extent cx="6391275" cy="3810000"/>
            <wp:effectExtent l="0" t="0" r="0" b="0"/>
            <wp:docPr id="70" name="Chart 70">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A5085EA" w14:textId="77777777" w:rsidR="00E2530D" w:rsidRPr="00967807" w:rsidRDefault="00E2530D" w:rsidP="00C77616">
      <w:pPr>
        <w:rPr>
          <w:color w:val="000000" w:themeColor="text1"/>
        </w:rPr>
      </w:pPr>
    </w:p>
    <w:tbl>
      <w:tblPr>
        <w:tblW w:w="10349" w:type="dxa"/>
        <w:tblInd w:w="-185" w:type="dxa"/>
        <w:tblLook w:val="04A0" w:firstRow="1" w:lastRow="0" w:firstColumn="1" w:lastColumn="0" w:noHBand="0" w:noVBand="1"/>
      </w:tblPr>
      <w:tblGrid>
        <w:gridCol w:w="2759"/>
        <w:gridCol w:w="1208"/>
        <w:gridCol w:w="1208"/>
        <w:gridCol w:w="1208"/>
        <w:gridCol w:w="1211"/>
        <w:gridCol w:w="1381"/>
        <w:gridCol w:w="1374"/>
      </w:tblGrid>
      <w:tr w:rsidR="00630962" w:rsidRPr="008D1421" w14:paraId="166FD692" w14:textId="77777777" w:rsidTr="00630962">
        <w:trPr>
          <w:trHeight w:val="393"/>
        </w:trPr>
        <w:tc>
          <w:tcPr>
            <w:tcW w:w="2759"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FFF894E" w14:textId="18C5CAEC" w:rsidR="00630962" w:rsidRPr="008D1421" w:rsidRDefault="00630962"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Sales Channel (000’ Tonnes)</w:t>
            </w:r>
          </w:p>
        </w:tc>
        <w:tc>
          <w:tcPr>
            <w:tcW w:w="1208" w:type="dxa"/>
            <w:tcBorders>
              <w:top w:val="single" w:sz="4" w:space="0" w:color="auto"/>
              <w:left w:val="nil"/>
              <w:bottom w:val="single" w:sz="4" w:space="0" w:color="auto"/>
              <w:right w:val="single" w:sz="4" w:space="0" w:color="auto"/>
            </w:tcBorders>
            <w:shd w:val="clear" w:color="auto" w:fill="C00000"/>
            <w:noWrap/>
            <w:vAlign w:val="center"/>
            <w:hideMark/>
          </w:tcPr>
          <w:p w14:paraId="594333AD"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1208" w:type="dxa"/>
            <w:tcBorders>
              <w:top w:val="single" w:sz="4" w:space="0" w:color="auto"/>
              <w:left w:val="nil"/>
              <w:bottom w:val="single" w:sz="4" w:space="0" w:color="auto"/>
              <w:right w:val="single" w:sz="4" w:space="0" w:color="auto"/>
            </w:tcBorders>
            <w:shd w:val="clear" w:color="auto" w:fill="C00000"/>
            <w:noWrap/>
            <w:vAlign w:val="center"/>
            <w:hideMark/>
          </w:tcPr>
          <w:p w14:paraId="0222527C"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1208" w:type="dxa"/>
            <w:tcBorders>
              <w:top w:val="single" w:sz="4" w:space="0" w:color="auto"/>
              <w:left w:val="nil"/>
              <w:bottom w:val="single" w:sz="4" w:space="0" w:color="auto"/>
              <w:right w:val="single" w:sz="4" w:space="0" w:color="auto"/>
            </w:tcBorders>
            <w:shd w:val="clear" w:color="auto" w:fill="C00000"/>
            <w:noWrap/>
            <w:vAlign w:val="bottom"/>
            <w:hideMark/>
          </w:tcPr>
          <w:p w14:paraId="79C32254"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1211" w:type="dxa"/>
            <w:tcBorders>
              <w:top w:val="single" w:sz="4" w:space="0" w:color="auto"/>
              <w:left w:val="nil"/>
              <w:bottom w:val="single" w:sz="4" w:space="0" w:color="auto"/>
              <w:right w:val="single" w:sz="4" w:space="0" w:color="auto"/>
            </w:tcBorders>
            <w:shd w:val="clear" w:color="auto" w:fill="C00000"/>
            <w:noWrap/>
            <w:vAlign w:val="bottom"/>
            <w:hideMark/>
          </w:tcPr>
          <w:p w14:paraId="4E08F511"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381" w:type="dxa"/>
            <w:tcBorders>
              <w:top w:val="single" w:sz="4" w:space="0" w:color="auto"/>
              <w:left w:val="nil"/>
              <w:bottom w:val="single" w:sz="4" w:space="0" w:color="auto"/>
              <w:right w:val="single" w:sz="4" w:space="0" w:color="auto"/>
            </w:tcBorders>
            <w:shd w:val="clear" w:color="auto" w:fill="C00000"/>
            <w:noWrap/>
            <w:vAlign w:val="bottom"/>
            <w:hideMark/>
          </w:tcPr>
          <w:p w14:paraId="48AE6404"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1374" w:type="dxa"/>
            <w:tcBorders>
              <w:top w:val="single" w:sz="4" w:space="0" w:color="auto"/>
              <w:left w:val="nil"/>
              <w:bottom w:val="single" w:sz="4" w:space="0" w:color="auto"/>
              <w:right w:val="single" w:sz="4" w:space="0" w:color="auto"/>
            </w:tcBorders>
            <w:shd w:val="clear" w:color="auto" w:fill="C00000"/>
            <w:noWrap/>
            <w:vAlign w:val="bottom"/>
            <w:hideMark/>
          </w:tcPr>
          <w:p w14:paraId="653FDB4C"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r>
      <w:tr w:rsidR="00630962" w:rsidRPr="008D1421" w14:paraId="7F4C2C2C" w14:textId="77777777" w:rsidTr="00630962">
        <w:trPr>
          <w:trHeight w:val="463"/>
        </w:trPr>
        <w:tc>
          <w:tcPr>
            <w:tcW w:w="2759" w:type="dxa"/>
            <w:tcBorders>
              <w:top w:val="nil"/>
              <w:left w:val="single" w:sz="4" w:space="0" w:color="auto"/>
              <w:bottom w:val="single" w:sz="4" w:space="0" w:color="auto"/>
              <w:right w:val="single" w:sz="4" w:space="0" w:color="auto"/>
            </w:tcBorders>
            <w:shd w:val="clear" w:color="000000" w:fill="FFFFFF"/>
            <w:noWrap/>
            <w:vAlign w:val="bottom"/>
            <w:hideMark/>
          </w:tcPr>
          <w:p w14:paraId="5B875E34" w14:textId="77777777" w:rsidR="00630962" w:rsidRPr="008D1421" w:rsidRDefault="00630962"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Direct </w:t>
            </w:r>
          </w:p>
        </w:tc>
        <w:tc>
          <w:tcPr>
            <w:tcW w:w="1208" w:type="dxa"/>
            <w:tcBorders>
              <w:top w:val="nil"/>
              <w:left w:val="nil"/>
              <w:bottom w:val="single" w:sz="4" w:space="0" w:color="auto"/>
              <w:right w:val="single" w:sz="4" w:space="0" w:color="auto"/>
            </w:tcBorders>
            <w:shd w:val="clear" w:color="000000" w:fill="FFFFFF"/>
            <w:noWrap/>
            <w:vAlign w:val="center"/>
            <w:hideMark/>
          </w:tcPr>
          <w:p w14:paraId="7335CF73" w14:textId="07EDBC36"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c>
          <w:tcPr>
            <w:tcW w:w="1208" w:type="dxa"/>
            <w:tcBorders>
              <w:top w:val="nil"/>
              <w:left w:val="nil"/>
              <w:bottom w:val="single" w:sz="4" w:space="0" w:color="auto"/>
              <w:right w:val="single" w:sz="4" w:space="0" w:color="auto"/>
            </w:tcBorders>
            <w:shd w:val="clear" w:color="000000" w:fill="FFFFFF"/>
            <w:noWrap/>
            <w:vAlign w:val="center"/>
            <w:hideMark/>
          </w:tcPr>
          <w:p w14:paraId="72645175" w14:textId="082C514B"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1208" w:type="dxa"/>
            <w:tcBorders>
              <w:top w:val="nil"/>
              <w:left w:val="nil"/>
              <w:bottom w:val="single" w:sz="4" w:space="0" w:color="auto"/>
              <w:right w:val="single" w:sz="4" w:space="0" w:color="auto"/>
            </w:tcBorders>
            <w:shd w:val="clear" w:color="000000" w:fill="FFFFFF"/>
            <w:noWrap/>
            <w:vAlign w:val="center"/>
            <w:hideMark/>
          </w:tcPr>
          <w:p w14:paraId="0D95D7E3" w14:textId="11559C6B"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1211" w:type="dxa"/>
            <w:tcBorders>
              <w:top w:val="nil"/>
              <w:left w:val="nil"/>
              <w:bottom w:val="single" w:sz="4" w:space="0" w:color="auto"/>
              <w:right w:val="single" w:sz="4" w:space="0" w:color="auto"/>
            </w:tcBorders>
            <w:shd w:val="clear" w:color="000000" w:fill="FFFFFF"/>
            <w:noWrap/>
            <w:vAlign w:val="center"/>
            <w:hideMark/>
          </w:tcPr>
          <w:p w14:paraId="4887E5F9" w14:textId="6D48EAD4"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c>
          <w:tcPr>
            <w:tcW w:w="1381" w:type="dxa"/>
            <w:tcBorders>
              <w:top w:val="nil"/>
              <w:left w:val="nil"/>
              <w:bottom w:val="single" w:sz="4" w:space="0" w:color="auto"/>
              <w:right w:val="single" w:sz="4" w:space="0" w:color="auto"/>
            </w:tcBorders>
            <w:shd w:val="clear" w:color="000000" w:fill="FFFFFF"/>
            <w:noWrap/>
            <w:vAlign w:val="center"/>
            <w:hideMark/>
          </w:tcPr>
          <w:p w14:paraId="208E5860" w14:textId="56D25586"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c>
          <w:tcPr>
            <w:tcW w:w="1374" w:type="dxa"/>
            <w:tcBorders>
              <w:top w:val="nil"/>
              <w:left w:val="nil"/>
              <w:bottom w:val="single" w:sz="4" w:space="0" w:color="auto"/>
              <w:right w:val="single" w:sz="4" w:space="0" w:color="auto"/>
            </w:tcBorders>
            <w:shd w:val="clear" w:color="000000" w:fill="FFFFFF"/>
            <w:noWrap/>
            <w:vAlign w:val="center"/>
            <w:hideMark/>
          </w:tcPr>
          <w:p w14:paraId="0FE12954" w14:textId="3922C98C"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r>
      <w:tr w:rsidR="00630962" w:rsidRPr="008D1421" w14:paraId="5C5B0E51" w14:textId="77777777" w:rsidTr="00630962">
        <w:trPr>
          <w:trHeight w:val="463"/>
        </w:trPr>
        <w:tc>
          <w:tcPr>
            <w:tcW w:w="2759" w:type="dxa"/>
            <w:tcBorders>
              <w:top w:val="nil"/>
              <w:left w:val="single" w:sz="4" w:space="0" w:color="auto"/>
              <w:bottom w:val="single" w:sz="4" w:space="0" w:color="auto"/>
              <w:right w:val="single" w:sz="4" w:space="0" w:color="auto"/>
            </w:tcBorders>
            <w:shd w:val="clear" w:color="000000" w:fill="FFFFFF"/>
            <w:noWrap/>
            <w:vAlign w:val="bottom"/>
            <w:hideMark/>
          </w:tcPr>
          <w:p w14:paraId="28479C5B" w14:textId="77777777" w:rsidR="00630962" w:rsidRPr="008D1421" w:rsidRDefault="00630962"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Indirect </w:t>
            </w:r>
          </w:p>
        </w:tc>
        <w:tc>
          <w:tcPr>
            <w:tcW w:w="1208" w:type="dxa"/>
            <w:tcBorders>
              <w:top w:val="nil"/>
              <w:left w:val="nil"/>
              <w:bottom w:val="single" w:sz="4" w:space="0" w:color="auto"/>
              <w:right w:val="single" w:sz="4" w:space="0" w:color="auto"/>
            </w:tcBorders>
            <w:shd w:val="clear" w:color="000000" w:fill="FFFFFF"/>
            <w:noWrap/>
            <w:vAlign w:val="center"/>
            <w:hideMark/>
          </w:tcPr>
          <w:p w14:paraId="5E461903" w14:textId="3B2BD34E"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208" w:type="dxa"/>
            <w:tcBorders>
              <w:top w:val="nil"/>
              <w:left w:val="nil"/>
              <w:bottom w:val="single" w:sz="4" w:space="0" w:color="auto"/>
              <w:right w:val="single" w:sz="4" w:space="0" w:color="auto"/>
            </w:tcBorders>
            <w:shd w:val="clear" w:color="000000" w:fill="FFFFFF"/>
            <w:noWrap/>
            <w:vAlign w:val="center"/>
            <w:hideMark/>
          </w:tcPr>
          <w:p w14:paraId="423A6CA5" w14:textId="53368DB4"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1208" w:type="dxa"/>
            <w:tcBorders>
              <w:top w:val="nil"/>
              <w:left w:val="nil"/>
              <w:bottom w:val="single" w:sz="4" w:space="0" w:color="auto"/>
              <w:right w:val="single" w:sz="4" w:space="0" w:color="auto"/>
            </w:tcBorders>
            <w:shd w:val="clear" w:color="000000" w:fill="FFFFFF"/>
            <w:noWrap/>
            <w:vAlign w:val="center"/>
            <w:hideMark/>
          </w:tcPr>
          <w:p w14:paraId="5666C6A3" w14:textId="2FE9EF53"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211" w:type="dxa"/>
            <w:tcBorders>
              <w:top w:val="nil"/>
              <w:left w:val="nil"/>
              <w:bottom w:val="single" w:sz="4" w:space="0" w:color="auto"/>
              <w:right w:val="single" w:sz="4" w:space="0" w:color="auto"/>
            </w:tcBorders>
            <w:shd w:val="clear" w:color="000000" w:fill="FFFFFF"/>
            <w:noWrap/>
            <w:vAlign w:val="center"/>
            <w:hideMark/>
          </w:tcPr>
          <w:p w14:paraId="3FDF4D1B" w14:textId="5655B09B"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381" w:type="dxa"/>
            <w:tcBorders>
              <w:top w:val="nil"/>
              <w:left w:val="nil"/>
              <w:bottom w:val="single" w:sz="4" w:space="0" w:color="auto"/>
              <w:right w:val="single" w:sz="4" w:space="0" w:color="auto"/>
            </w:tcBorders>
            <w:shd w:val="clear" w:color="000000" w:fill="FFFFFF"/>
            <w:noWrap/>
            <w:vAlign w:val="center"/>
            <w:hideMark/>
          </w:tcPr>
          <w:p w14:paraId="749DE23E" w14:textId="2D154639"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374" w:type="dxa"/>
            <w:tcBorders>
              <w:top w:val="nil"/>
              <w:left w:val="nil"/>
              <w:bottom w:val="single" w:sz="4" w:space="0" w:color="auto"/>
              <w:right w:val="single" w:sz="4" w:space="0" w:color="auto"/>
            </w:tcBorders>
            <w:shd w:val="clear" w:color="000000" w:fill="FFFFFF"/>
            <w:noWrap/>
            <w:vAlign w:val="center"/>
            <w:hideMark/>
          </w:tcPr>
          <w:p w14:paraId="67FD51C4" w14:textId="6EBA4939"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r>
      <w:tr w:rsidR="00630962" w:rsidRPr="008D1421" w14:paraId="5CC47092" w14:textId="77777777" w:rsidTr="00630962">
        <w:trPr>
          <w:trHeight w:val="463"/>
        </w:trPr>
        <w:tc>
          <w:tcPr>
            <w:tcW w:w="2759" w:type="dxa"/>
            <w:tcBorders>
              <w:top w:val="nil"/>
              <w:left w:val="single" w:sz="4" w:space="0" w:color="auto"/>
              <w:bottom w:val="single" w:sz="4" w:space="0" w:color="auto"/>
              <w:right w:val="single" w:sz="4" w:space="0" w:color="auto"/>
            </w:tcBorders>
            <w:shd w:val="clear" w:color="000000" w:fill="FFFFFF"/>
            <w:noWrap/>
            <w:vAlign w:val="bottom"/>
            <w:hideMark/>
          </w:tcPr>
          <w:p w14:paraId="2C4113DE" w14:textId="77777777" w:rsidR="00630962" w:rsidRPr="00B36DA0" w:rsidRDefault="00630962" w:rsidP="00195C31">
            <w:pPr>
              <w:spacing w:after="0" w:line="240" w:lineRule="auto"/>
              <w:rPr>
                <w:rFonts w:ascii="Arial" w:eastAsia="Times New Roman" w:hAnsi="Arial" w:cs="Arial"/>
                <w:b/>
                <w:bCs/>
                <w:color w:val="000000"/>
                <w:sz w:val="20"/>
                <w:szCs w:val="20"/>
                <w:lang w:val="en-US"/>
              </w:rPr>
            </w:pPr>
            <w:r w:rsidRPr="00B36DA0">
              <w:rPr>
                <w:rFonts w:ascii="Arial" w:hAnsi="Arial" w:cs="Arial"/>
                <w:b/>
                <w:bCs/>
                <w:color w:val="000000"/>
                <w:sz w:val="20"/>
                <w:szCs w:val="20"/>
              </w:rPr>
              <w:t>Total</w:t>
            </w:r>
          </w:p>
        </w:tc>
        <w:tc>
          <w:tcPr>
            <w:tcW w:w="1208" w:type="dxa"/>
            <w:tcBorders>
              <w:top w:val="nil"/>
              <w:left w:val="nil"/>
              <w:bottom w:val="single" w:sz="4" w:space="0" w:color="auto"/>
              <w:right w:val="single" w:sz="4" w:space="0" w:color="auto"/>
            </w:tcBorders>
            <w:shd w:val="clear" w:color="000000" w:fill="FFFFFF"/>
            <w:noWrap/>
            <w:vAlign w:val="center"/>
            <w:hideMark/>
          </w:tcPr>
          <w:p w14:paraId="57A3E857" w14:textId="28CF870D"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1208" w:type="dxa"/>
            <w:tcBorders>
              <w:top w:val="nil"/>
              <w:left w:val="nil"/>
              <w:bottom w:val="single" w:sz="4" w:space="0" w:color="auto"/>
              <w:right w:val="single" w:sz="4" w:space="0" w:color="auto"/>
            </w:tcBorders>
            <w:shd w:val="clear" w:color="000000" w:fill="FFFFFF"/>
            <w:noWrap/>
            <w:vAlign w:val="center"/>
            <w:hideMark/>
          </w:tcPr>
          <w:p w14:paraId="46153064" w14:textId="1C16049C"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1208" w:type="dxa"/>
            <w:tcBorders>
              <w:top w:val="nil"/>
              <w:left w:val="nil"/>
              <w:bottom w:val="single" w:sz="4" w:space="0" w:color="auto"/>
              <w:right w:val="single" w:sz="4" w:space="0" w:color="auto"/>
            </w:tcBorders>
            <w:shd w:val="clear" w:color="000000" w:fill="FFFFFF"/>
            <w:noWrap/>
            <w:vAlign w:val="center"/>
            <w:hideMark/>
          </w:tcPr>
          <w:p w14:paraId="35EE3D8D" w14:textId="1C5D2BBD"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1211" w:type="dxa"/>
            <w:tcBorders>
              <w:top w:val="nil"/>
              <w:left w:val="nil"/>
              <w:bottom w:val="single" w:sz="4" w:space="0" w:color="auto"/>
              <w:right w:val="single" w:sz="4" w:space="0" w:color="auto"/>
            </w:tcBorders>
            <w:shd w:val="clear" w:color="000000" w:fill="FFFFFF"/>
            <w:noWrap/>
            <w:vAlign w:val="center"/>
            <w:hideMark/>
          </w:tcPr>
          <w:p w14:paraId="0FBC202B" w14:textId="33EDF3F0"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1381" w:type="dxa"/>
            <w:tcBorders>
              <w:top w:val="nil"/>
              <w:left w:val="nil"/>
              <w:bottom w:val="single" w:sz="4" w:space="0" w:color="auto"/>
              <w:right w:val="single" w:sz="4" w:space="0" w:color="auto"/>
            </w:tcBorders>
            <w:shd w:val="clear" w:color="000000" w:fill="FFFFFF"/>
            <w:noWrap/>
            <w:vAlign w:val="center"/>
            <w:hideMark/>
          </w:tcPr>
          <w:p w14:paraId="3F2AD236" w14:textId="78FC625E"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1374" w:type="dxa"/>
            <w:tcBorders>
              <w:top w:val="nil"/>
              <w:left w:val="nil"/>
              <w:bottom w:val="single" w:sz="4" w:space="0" w:color="auto"/>
              <w:right w:val="single" w:sz="4" w:space="0" w:color="auto"/>
            </w:tcBorders>
            <w:shd w:val="clear" w:color="000000" w:fill="FFFFFF"/>
            <w:noWrap/>
            <w:vAlign w:val="center"/>
            <w:hideMark/>
          </w:tcPr>
          <w:p w14:paraId="68CF2B1F" w14:textId="6A36B8C0"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r>
    </w:tbl>
    <w:p w14:paraId="7FC42E88" w14:textId="5E53DDF8" w:rsidR="00C77616" w:rsidRDefault="007C1CD8">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493824" behindDoc="0" locked="0" layoutInCell="1" allowOverlap="1" wp14:anchorId="295BE4C8" wp14:editId="4872C01B">
                <wp:simplePos x="0" y="0"/>
                <wp:positionH relativeFrom="margin">
                  <wp:posOffset>4166235</wp:posOffset>
                </wp:positionH>
                <wp:positionV relativeFrom="paragraph">
                  <wp:posOffset>86566</wp:posOffset>
                </wp:positionV>
                <wp:extent cx="2337435" cy="200025"/>
                <wp:effectExtent l="0" t="0" r="0" b="0"/>
                <wp:wrapNone/>
                <wp:docPr id="1275" name="TextBox 4"/>
                <wp:cNvGraphicFramePr/>
                <a:graphic xmlns:a="http://schemas.openxmlformats.org/drawingml/2006/main">
                  <a:graphicData uri="http://schemas.microsoft.com/office/word/2010/wordprocessingShape">
                    <wps:wsp>
                      <wps:cNvSpPr txBox="1"/>
                      <wps:spPr>
                        <a:xfrm>
                          <a:off x="0" y="0"/>
                          <a:ext cx="2337435" cy="200025"/>
                        </a:xfrm>
                        <a:prstGeom prst="rect">
                          <a:avLst/>
                        </a:prstGeom>
                        <a:noFill/>
                      </wps:spPr>
                      <wps:txbx>
                        <w:txbxContent>
                          <w:p w14:paraId="61679B35" w14:textId="77777777" w:rsidR="008D1421" w:rsidRPr="004644A7" w:rsidRDefault="008D1421" w:rsidP="008D1421">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95BE4C8" id="_x0000_s1126" type="#_x0000_t202" style="position:absolute;margin-left:328.05pt;margin-top:6.8pt;width:184.05pt;height:15.75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" filled="f" stroked="f">
                <v:textbox style="mso-fit-shape-to-text:t">
                  <w:txbxContent>
                    <w:p w14:paraId="61679B35" w14:textId="77777777" w:rsidR="008D1421" w:rsidRPr="004644A7" w:rsidRDefault="008D1421" w:rsidP="008D1421">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5F6A9971" w14:textId="1808609D" w:rsidR="00672393" w:rsidRDefault="00672393">
      <w:pPr>
        <w:rPr>
          <w:color w:val="000000" w:themeColor="text1"/>
        </w:rPr>
      </w:pPr>
    </w:p>
    <w:p w14:paraId="146F1E56" w14:textId="05EB7EAC" w:rsidR="000B79CA" w:rsidRDefault="000B79CA">
      <w:pPr>
        <w:rPr>
          <w:color w:val="000000" w:themeColor="text1"/>
        </w:rPr>
      </w:pPr>
    </w:p>
    <w:p w14:paraId="36672D27" w14:textId="2F3C1280" w:rsidR="000B79CA" w:rsidRDefault="000B79CA">
      <w:pPr>
        <w:rPr>
          <w:color w:val="000000" w:themeColor="text1"/>
        </w:rPr>
      </w:pPr>
    </w:p>
    <w:p w14:paraId="2E9E9078" w14:textId="77777777" w:rsidR="000B79CA" w:rsidRDefault="000B79CA">
      <w:pPr>
        <w:rPr>
          <w:color w:val="000000" w:themeColor="text1"/>
        </w:rPr>
      </w:pPr>
    </w:p>
    <w:p w14:paraId="25DEDF6C" w14:textId="77777777" w:rsidR="00672393" w:rsidRDefault="00672393">
      <w:pPr>
        <w:rPr>
          <w:color w:val="000000" w:themeColor="text1"/>
        </w:rPr>
      </w:pPr>
    </w:p>
    <w:p w14:paraId="3A09376B" w14:textId="297632D8" w:rsidR="00A93F5E" w:rsidRDefault="00A93F5E">
      <w:pPr>
        <w:rPr>
          <w:color w:val="000000" w:themeColor="text1"/>
        </w:rPr>
      </w:pPr>
    </w:p>
    <w:p w14:paraId="7258F267" w14:textId="5AB1CE9D" w:rsidR="00A93F5E" w:rsidRDefault="003B4B95">
      <w:pPr>
        <w:rPr>
          <w:color w:val="000000" w:themeColor="text1"/>
        </w:rPr>
      </w:pPr>
      <w:r w:rsidRPr="002B5730">
        <w:rPr>
          <w:noProof/>
          <w:color w:val="000000" w:themeColor="text1"/>
        </w:rPr>
        <w:lastRenderedPageBreak/>
        <w:drawing>
          <wp:anchor distT="0" distB="0" distL="114300" distR="114300" simplePos="0" relativeHeight="252153856" behindDoc="1" locked="0" layoutInCell="1" allowOverlap="1" wp14:anchorId="29B65BB6" wp14:editId="72505691">
            <wp:simplePos x="0" y="0"/>
            <wp:positionH relativeFrom="page">
              <wp:align>left</wp:align>
            </wp:positionH>
            <wp:positionV relativeFrom="paragraph">
              <wp:posOffset>-1397635</wp:posOffset>
            </wp:positionV>
            <wp:extent cx="7620635" cy="10887710"/>
            <wp:effectExtent l="0" t="0" r="0" b="889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635" cy="10887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41BC4E" w14:textId="66A283F6" w:rsidR="00A93F5E" w:rsidRPr="002B5730" w:rsidRDefault="00A93F5E">
      <w:pPr>
        <w:rPr>
          <w:color w:val="000000" w:themeColor="text1"/>
        </w:rPr>
      </w:pPr>
    </w:p>
    <w:p w14:paraId="7A1092D3" w14:textId="21AC567F" w:rsidR="001039EA" w:rsidRPr="002B5730" w:rsidRDefault="001039EA">
      <w:pPr>
        <w:rPr>
          <w:color w:val="000000" w:themeColor="text1"/>
        </w:rPr>
      </w:pPr>
    </w:p>
    <w:p w14:paraId="173CB26B" w14:textId="3CEEF44E" w:rsidR="001039EA" w:rsidRPr="002B5730" w:rsidRDefault="003B4B95">
      <w:pPr>
        <w:rPr>
          <w:color w:val="000000" w:themeColor="text1"/>
        </w:rPr>
      </w:pPr>
      <w:r w:rsidRPr="002B5730">
        <w:rPr>
          <w:noProof/>
          <w:color w:val="000000" w:themeColor="text1"/>
        </w:rPr>
        <mc:AlternateContent>
          <mc:Choice Requires="wps">
            <w:drawing>
              <wp:anchor distT="0" distB="0" distL="114300" distR="114300" simplePos="0" relativeHeight="252155904" behindDoc="0" locked="0" layoutInCell="1" allowOverlap="1" wp14:anchorId="1185098E" wp14:editId="361F2748">
                <wp:simplePos x="0" y="0"/>
                <wp:positionH relativeFrom="page">
                  <wp:align>center</wp:align>
                </wp:positionH>
                <wp:positionV relativeFrom="paragraph">
                  <wp:posOffset>58420</wp:posOffset>
                </wp:positionV>
                <wp:extent cx="3075305" cy="3027680"/>
                <wp:effectExtent l="0" t="0" r="0" b="0"/>
                <wp:wrapNone/>
                <wp:docPr id="102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5305" cy="3027680"/>
                        </a:xfrm>
                        <a:prstGeom prst="rect">
                          <a:avLst/>
                        </a:prstGeom>
                      </wps:spPr>
                      <wps:txbx>
                        <w:txbxContent>
                          <w:p w14:paraId="22CEAA39"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MIDDLE EAST &amp; AFRICA VINYL ESTER RESIN MARKET</w:t>
                            </w:r>
                          </w:p>
                          <w:p w14:paraId="6D652126"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1185098E" id="_x0000_s1127" type="#_x0000_t202" style="position:absolute;margin-left:0;margin-top:4.6pt;width:242.15pt;height:238.4pt;z-index:2521559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" filled="f" stroked="f">
                <v:textbox inset="2.30908mm,1.1546mm,2.30908mm,1.1546mm">
                  <w:txbxContent>
                    <w:p w14:paraId="22CEAA39"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MIDDLE EAST &amp; AFRICA VINYL ESTER RESIN MARKET</w:t>
                      </w:r>
                    </w:p>
                    <w:p w14:paraId="6D652126"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179AB271" w14:textId="76D61BC7" w:rsidR="001039EA" w:rsidRPr="002B5730" w:rsidRDefault="001039EA">
      <w:pPr>
        <w:rPr>
          <w:color w:val="000000" w:themeColor="text1"/>
        </w:rPr>
      </w:pPr>
    </w:p>
    <w:p w14:paraId="6962EB19" w14:textId="2763F34D" w:rsidR="001039EA" w:rsidRPr="002B5730" w:rsidRDefault="001039EA">
      <w:pPr>
        <w:rPr>
          <w:color w:val="000000" w:themeColor="text1"/>
        </w:rPr>
      </w:pPr>
    </w:p>
    <w:p w14:paraId="042CF0AD" w14:textId="4B9C0EC2" w:rsidR="001039EA" w:rsidRPr="002B5730" w:rsidRDefault="001039EA">
      <w:pPr>
        <w:rPr>
          <w:color w:val="000000" w:themeColor="text1"/>
        </w:rPr>
      </w:pPr>
    </w:p>
    <w:p w14:paraId="361DCB90" w14:textId="2E2D369C" w:rsidR="001039EA" w:rsidRPr="002B5730" w:rsidRDefault="001039EA">
      <w:pPr>
        <w:rPr>
          <w:color w:val="000000" w:themeColor="text1"/>
        </w:rPr>
      </w:pPr>
    </w:p>
    <w:p w14:paraId="59516729" w14:textId="1567CB7B" w:rsidR="00E077DA" w:rsidRPr="002B5730" w:rsidRDefault="00E077DA">
      <w:pPr>
        <w:rPr>
          <w:color w:val="000000" w:themeColor="text1"/>
        </w:rPr>
      </w:pPr>
    </w:p>
    <w:p w14:paraId="55FC599E" w14:textId="00AA3E28" w:rsidR="00E077DA" w:rsidRPr="002B5730" w:rsidRDefault="00E077DA">
      <w:pPr>
        <w:rPr>
          <w:color w:val="000000" w:themeColor="text1"/>
        </w:rPr>
      </w:pPr>
    </w:p>
    <w:p w14:paraId="1BAEDCA9" w14:textId="0BDD6B7D" w:rsidR="00E077DA" w:rsidRPr="002B5730" w:rsidRDefault="00E077DA">
      <w:pPr>
        <w:rPr>
          <w:color w:val="000000" w:themeColor="text1"/>
        </w:rPr>
      </w:pPr>
    </w:p>
    <w:p w14:paraId="4C877317" w14:textId="1611E5D4" w:rsidR="00E077DA" w:rsidRPr="002B5730" w:rsidRDefault="00E077DA">
      <w:pPr>
        <w:rPr>
          <w:color w:val="000000" w:themeColor="text1"/>
        </w:rPr>
      </w:pPr>
    </w:p>
    <w:p w14:paraId="110E8ED2" w14:textId="5A3029E8" w:rsidR="00E077DA" w:rsidRPr="002B5730" w:rsidRDefault="00E077DA">
      <w:pPr>
        <w:rPr>
          <w:color w:val="000000" w:themeColor="text1"/>
        </w:rPr>
      </w:pPr>
    </w:p>
    <w:p w14:paraId="13FA0EC0" w14:textId="3A990E8A" w:rsidR="00E077DA" w:rsidRPr="002B5730" w:rsidRDefault="00E077DA">
      <w:pPr>
        <w:rPr>
          <w:color w:val="000000" w:themeColor="text1"/>
        </w:rPr>
      </w:pPr>
    </w:p>
    <w:p w14:paraId="5D3DA775" w14:textId="346A4EFD" w:rsidR="00E077DA" w:rsidRPr="002B5730" w:rsidRDefault="00E077DA">
      <w:pPr>
        <w:rPr>
          <w:color w:val="000000" w:themeColor="text1"/>
        </w:rPr>
      </w:pPr>
    </w:p>
    <w:p w14:paraId="4E734BD3" w14:textId="1626A6E6" w:rsidR="00E077DA" w:rsidRPr="002B5730" w:rsidRDefault="00A93F5E" w:rsidP="00A93F5E">
      <w:pPr>
        <w:tabs>
          <w:tab w:val="left" w:pos="2010"/>
          <w:tab w:val="left" w:pos="2445"/>
        </w:tabs>
        <w:rPr>
          <w:color w:val="000000" w:themeColor="text1"/>
        </w:rPr>
      </w:pPr>
      <w:r>
        <w:rPr>
          <w:color w:val="000000" w:themeColor="text1"/>
        </w:rPr>
        <w:tab/>
      </w:r>
      <w:r>
        <w:rPr>
          <w:color w:val="000000" w:themeColor="text1"/>
        </w:rPr>
        <w:tab/>
      </w:r>
    </w:p>
    <w:p w14:paraId="4091A7B8" w14:textId="4465F632" w:rsidR="00E077DA" w:rsidRPr="002B5730" w:rsidRDefault="00E077DA">
      <w:pPr>
        <w:rPr>
          <w:color w:val="000000" w:themeColor="text1"/>
        </w:rPr>
      </w:pPr>
    </w:p>
    <w:p w14:paraId="4ED58B9B" w14:textId="3DCF80FC" w:rsidR="00E077DA" w:rsidRPr="002B5730" w:rsidRDefault="003B4B95">
      <w:pPr>
        <w:rPr>
          <w:color w:val="000000" w:themeColor="text1"/>
        </w:rPr>
      </w:pPr>
      <w:r w:rsidRPr="002B5730">
        <w:rPr>
          <w:noProof/>
          <w:color w:val="000000" w:themeColor="text1"/>
        </w:rPr>
        <w:drawing>
          <wp:anchor distT="0" distB="0" distL="114300" distR="114300" simplePos="0" relativeHeight="252158976" behindDoc="0" locked="0" layoutInCell="1" allowOverlap="1" wp14:anchorId="457058A9" wp14:editId="5C9427CD">
            <wp:simplePos x="0" y="0"/>
            <wp:positionH relativeFrom="margin">
              <wp:align>center</wp:align>
            </wp:positionH>
            <wp:positionV relativeFrom="paragraph">
              <wp:posOffset>45336</wp:posOffset>
            </wp:positionV>
            <wp:extent cx="3051175" cy="1964055"/>
            <wp:effectExtent l="38100" t="38100" r="92075" b="9334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51175" cy="196405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39FF3CB" w14:textId="49A84996" w:rsidR="00E077DA" w:rsidRPr="002B5730" w:rsidRDefault="00E077DA">
      <w:pPr>
        <w:rPr>
          <w:color w:val="000000" w:themeColor="text1"/>
        </w:rPr>
      </w:pPr>
    </w:p>
    <w:p w14:paraId="5BB5A3D7" w14:textId="1DBC4A81" w:rsidR="009F5B91" w:rsidRPr="002B5730" w:rsidRDefault="009F5B91" w:rsidP="009F5B91">
      <w:pPr>
        <w:rPr>
          <w:color w:val="000000" w:themeColor="text1"/>
        </w:rPr>
      </w:pPr>
    </w:p>
    <w:p w14:paraId="625B64D1" w14:textId="1253F006" w:rsidR="009F5B91" w:rsidRPr="002B5730" w:rsidRDefault="009F5B91" w:rsidP="009F5B91">
      <w:pPr>
        <w:rPr>
          <w:color w:val="000000" w:themeColor="text1"/>
        </w:rPr>
      </w:pPr>
    </w:p>
    <w:p w14:paraId="593B5C35" w14:textId="45BB4EEC" w:rsidR="009F5B91" w:rsidRPr="002B5730" w:rsidRDefault="000D1A88" w:rsidP="000D1A88">
      <w:pPr>
        <w:tabs>
          <w:tab w:val="left" w:pos="1485"/>
          <w:tab w:val="left" w:pos="1545"/>
        </w:tabs>
        <w:rPr>
          <w:color w:val="000000" w:themeColor="text1"/>
        </w:rPr>
      </w:pPr>
      <w:r w:rsidRPr="002B5730">
        <w:rPr>
          <w:color w:val="000000" w:themeColor="text1"/>
        </w:rPr>
        <w:tab/>
      </w:r>
    </w:p>
    <w:p w14:paraId="554D43C1" w14:textId="3482C3EE" w:rsidR="009F5B91" w:rsidRPr="002B5730" w:rsidRDefault="009F5B91" w:rsidP="009F5B91">
      <w:pPr>
        <w:rPr>
          <w:color w:val="000000" w:themeColor="text1"/>
        </w:rPr>
      </w:pPr>
    </w:p>
    <w:p w14:paraId="102D2F8A" w14:textId="3C9343AA" w:rsidR="009F5B91" w:rsidRPr="002B5730" w:rsidRDefault="00A93F5E" w:rsidP="00A93F5E">
      <w:pPr>
        <w:tabs>
          <w:tab w:val="left" w:pos="1875"/>
        </w:tabs>
        <w:rPr>
          <w:color w:val="000000" w:themeColor="text1"/>
        </w:rPr>
      </w:pPr>
      <w:r>
        <w:rPr>
          <w:color w:val="000000" w:themeColor="text1"/>
        </w:rPr>
        <w:tab/>
      </w:r>
    </w:p>
    <w:p w14:paraId="30856E3E" w14:textId="0113748E" w:rsidR="009F5B91" w:rsidRPr="002B5730" w:rsidRDefault="009F5B91" w:rsidP="009F5B91">
      <w:pPr>
        <w:rPr>
          <w:color w:val="000000" w:themeColor="text1"/>
        </w:rPr>
      </w:pPr>
    </w:p>
    <w:p w14:paraId="09E30157" w14:textId="4B0178CF" w:rsidR="009F5B91" w:rsidRPr="002B5730" w:rsidRDefault="008664DB" w:rsidP="008664DB">
      <w:pPr>
        <w:tabs>
          <w:tab w:val="left" w:pos="1620"/>
        </w:tabs>
        <w:rPr>
          <w:color w:val="000000" w:themeColor="text1"/>
        </w:rPr>
      </w:pPr>
      <w:r w:rsidRPr="002B5730">
        <w:rPr>
          <w:color w:val="000000" w:themeColor="text1"/>
        </w:rPr>
        <w:tab/>
      </w:r>
    </w:p>
    <w:p w14:paraId="64B71EA6" w14:textId="46123E5F" w:rsidR="009F5B91" w:rsidRPr="002B5730" w:rsidRDefault="004644A7" w:rsidP="008664DB">
      <w:pPr>
        <w:tabs>
          <w:tab w:val="left" w:pos="1770"/>
          <w:tab w:val="left" w:pos="8145"/>
          <w:tab w:val="left" w:pos="8865"/>
          <w:tab w:val="right" w:pos="10170"/>
        </w:tabs>
        <w:rPr>
          <w:color w:val="000000" w:themeColor="text1"/>
        </w:rPr>
      </w:pPr>
      <w:r w:rsidRPr="002B5730">
        <w:rPr>
          <w:color w:val="000000" w:themeColor="text1"/>
        </w:rPr>
        <w:tab/>
      </w:r>
      <w:r w:rsidR="008664DB" w:rsidRPr="002B5730">
        <w:rPr>
          <w:color w:val="000000" w:themeColor="text1"/>
        </w:rPr>
        <w:tab/>
      </w:r>
      <w:r w:rsidR="008664DB" w:rsidRPr="002B5730">
        <w:rPr>
          <w:color w:val="000000" w:themeColor="text1"/>
        </w:rPr>
        <w:tab/>
      </w:r>
      <w:r w:rsidR="008664DB" w:rsidRPr="002B5730">
        <w:rPr>
          <w:color w:val="000000" w:themeColor="text1"/>
        </w:rPr>
        <w:tab/>
      </w:r>
    </w:p>
    <w:p w14:paraId="601FC169" w14:textId="7F8C589F" w:rsidR="009F5B91" w:rsidRPr="002B5730" w:rsidRDefault="009F5B91" w:rsidP="009F5B91">
      <w:pPr>
        <w:rPr>
          <w:color w:val="000000" w:themeColor="text1"/>
        </w:rPr>
      </w:pPr>
    </w:p>
    <w:p w14:paraId="3D4BC3B1" w14:textId="3EA07595" w:rsidR="009F5B91" w:rsidRPr="002B5730" w:rsidRDefault="000D1A88" w:rsidP="000D1A88">
      <w:pPr>
        <w:tabs>
          <w:tab w:val="left" w:pos="1875"/>
          <w:tab w:val="left" w:pos="8670"/>
        </w:tabs>
        <w:rPr>
          <w:color w:val="000000" w:themeColor="text1"/>
        </w:rPr>
      </w:pPr>
      <w:r w:rsidRPr="002B5730">
        <w:rPr>
          <w:color w:val="000000" w:themeColor="text1"/>
        </w:rPr>
        <w:tab/>
      </w:r>
      <w:r w:rsidRPr="002B5730">
        <w:rPr>
          <w:color w:val="000000" w:themeColor="text1"/>
        </w:rPr>
        <w:tab/>
      </w:r>
    </w:p>
    <w:p w14:paraId="1E9F4262" w14:textId="7724A8AA" w:rsidR="009F5B91" w:rsidRDefault="009F5B91" w:rsidP="009F5B91">
      <w:pPr>
        <w:rPr>
          <w:color w:val="000000" w:themeColor="text1"/>
        </w:rPr>
      </w:pPr>
    </w:p>
    <w:p w14:paraId="145871B7" w14:textId="2DB104BE" w:rsidR="00E2530D" w:rsidRDefault="00E2530D" w:rsidP="009F5B91">
      <w:pPr>
        <w:rPr>
          <w:color w:val="000000" w:themeColor="text1"/>
        </w:rPr>
      </w:pPr>
    </w:p>
    <w:p w14:paraId="7A485A10" w14:textId="2E9A8134" w:rsidR="00E2530D" w:rsidRDefault="00E2530D" w:rsidP="009F5B91">
      <w:pPr>
        <w:rPr>
          <w:color w:val="000000" w:themeColor="text1"/>
        </w:rPr>
      </w:pPr>
    </w:p>
    <w:p w14:paraId="2C2E11EB" w14:textId="6B01BB3C" w:rsidR="003B1BF5" w:rsidRDefault="00A93F5E" w:rsidP="00A93F5E">
      <w:pPr>
        <w:rPr>
          <w:rFonts w:ascii="Arial" w:hAnsi="Arial" w:cs="Arial"/>
          <w:b/>
          <w:bCs/>
          <w:sz w:val="24"/>
          <w:szCs w:val="24"/>
        </w:rPr>
      </w:pPr>
      <w:r>
        <w:rPr>
          <w:rFonts w:ascii="Arial" w:hAnsi="Arial" w:cs="Arial"/>
          <w:b/>
          <w:bCs/>
          <w:sz w:val="24"/>
          <w:szCs w:val="24"/>
        </w:rPr>
        <w:t>Middle East &amp; Africa</w:t>
      </w:r>
      <w:r w:rsidRPr="0022076A">
        <w:rPr>
          <w:rFonts w:ascii="Arial" w:hAnsi="Arial" w:cs="Arial"/>
          <w:b/>
          <w:bCs/>
          <w:sz w:val="24"/>
          <w:szCs w:val="24"/>
        </w:rPr>
        <w:t xml:space="preserve"> </w:t>
      </w:r>
      <w:r w:rsidR="00925089">
        <w:rPr>
          <w:rFonts w:ascii="Arial" w:hAnsi="Arial" w:cs="Arial"/>
          <w:b/>
          <w:bCs/>
          <w:sz w:val="24"/>
          <w:szCs w:val="24"/>
        </w:rPr>
        <w:t>Vinyl Ester</w:t>
      </w:r>
      <w:r>
        <w:rPr>
          <w:rFonts w:ascii="Arial" w:hAnsi="Arial" w:cs="Arial"/>
          <w:b/>
          <w:bCs/>
          <w:sz w:val="24"/>
          <w:szCs w:val="24"/>
        </w:rPr>
        <w:t xml:space="preserve"> Resin </w:t>
      </w:r>
      <w:r w:rsidRPr="00257590">
        <w:rPr>
          <w:rFonts w:ascii="Arial" w:hAnsi="Arial" w:cs="Arial"/>
          <w:b/>
          <w:bCs/>
          <w:sz w:val="24"/>
          <w:szCs w:val="24"/>
        </w:rPr>
        <w:t>Capacity</w:t>
      </w:r>
      <w:r w:rsidR="004C7FEF">
        <w:rPr>
          <w:rFonts w:ascii="Arial" w:hAnsi="Arial" w:cs="Arial"/>
          <w:b/>
          <w:bCs/>
          <w:sz w:val="24"/>
          <w:szCs w:val="24"/>
        </w:rPr>
        <w:t xml:space="preserve"> &amp; </w:t>
      </w:r>
      <w:r w:rsidRPr="00257590">
        <w:rPr>
          <w:rFonts w:ascii="Arial" w:hAnsi="Arial" w:cs="Arial"/>
          <w:b/>
          <w:bCs/>
          <w:sz w:val="24"/>
          <w:szCs w:val="24"/>
        </w:rPr>
        <w:t>Production</w:t>
      </w:r>
      <w:r>
        <w:rPr>
          <w:rFonts w:ascii="Arial" w:hAnsi="Arial" w:cs="Arial"/>
          <w:b/>
          <w:bCs/>
          <w:sz w:val="24"/>
          <w:szCs w:val="24"/>
        </w:rPr>
        <w:t>, By Volume</w:t>
      </w:r>
      <w:r w:rsidR="007C5B32">
        <w:rPr>
          <w:rFonts w:ascii="Arial" w:hAnsi="Arial" w:cs="Arial"/>
          <w:b/>
          <w:bCs/>
          <w:sz w:val="24"/>
          <w:szCs w:val="24"/>
        </w:rPr>
        <w:t xml:space="preserve"> (000’ Tonnes)</w:t>
      </w:r>
      <w:r>
        <w:rPr>
          <w:rFonts w:ascii="Arial" w:hAnsi="Arial" w:cs="Arial"/>
          <w:b/>
          <w:bCs/>
          <w:sz w:val="24"/>
          <w:szCs w:val="24"/>
        </w:rPr>
        <w:t xml:space="preserve">, 2015 - 2030F </w:t>
      </w:r>
    </w:p>
    <w:p w14:paraId="59C2161F" w14:textId="65DCD32E" w:rsidR="004F4F10" w:rsidRDefault="00545715" w:rsidP="00A93F5E">
      <w:pPr>
        <w:spacing w:line="360" w:lineRule="auto"/>
        <w:jc w:val="both"/>
        <w:rPr>
          <w:rFonts w:ascii="Arial" w:hAnsi="Arial" w:cs="Arial"/>
          <w:sz w:val="24"/>
          <w:szCs w:val="24"/>
        </w:rPr>
      </w:pPr>
      <w:r>
        <w:rPr>
          <w:noProof/>
        </w:rPr>
        <mc:AlternateContent>
          <mc:Choice Requires="wps">
            <w:drawing>
              <wp:anchor distT="0" distB="0" distL="114300" distR="114300" simplePos="0" relativeHeight="252449792" behindDoc="0" locked="0" layoutInCell="1" allowOverlap="1" wp14:anchorId="7ED6364F" wp14:editId="045DA113">
                <wp:simplePos x="0" y="0"/>
                <wp:positionH relativeFrom="column">
                  <wp:posOffset>5078631</wp:posOffset>
                </wp:positionH>
                <wp:positionV relativeFrom="paragraph">
                  <wp:posOffset>1560797</wp:posOffset>
                </wp:positionV>
                <wp:extent cx="1280160" cy="292735"/>
                <wp:effectExtent l="0" t="0" r="0" b="0"/>
                <wp:wrapNone/>
                <wp:docPr id="211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70AC916A"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ED6364F" id="_x0000_s1128" type="#_x0000_t202" style="position:absolute;left:0;text-align:left;margin-left:399.9pt;margin-top:122.9pt;width:100.8pt;height:23.0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" filled="f" stroked="f">
                <v:textbox style="mso-fit-shape-to-text:t">
                  <w:txbxContent>
                    <w:p w14:paraId="70AC916A"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A93F5E" w:rsidRPr="002B5730">
        <w:rPr>
          <w:rFonts w:ascii="Arial" w:eastAsia="Arial" w:hAnsi="Arial" w:cs="Arial"/>
          <w:noProof/>
          <w:color w:val="000000" w:themeColor="text1"/>
          <w:sz w:val="24"/>
          <w:szCs w:val="24"/>
        </w:rPr>
        <w:drawing>
          <wp:inline distT="0" distB="0" distL="0" distR="0" wp14:anchorId="7EC850D0" wp14:editId="7E7ACF49">
            <wp:extent cx="6362700" cy="1673233"/>
            <wp:effectExtent l="0" t="0" r="0" b="3175"/>
            <wp:docPr id="224" name="Chart 224">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sidR="004F4F10">
        <w:rPr>
          <w:rFonts w:ascii="Arial" w:hAnsi="Arial" w:cs="Arial"/>
          <w:sz w:val="24"/>
          <w:szCs w:val="24"/>
        </w:rPr>
        <w:t xml:space="preserve"> </w:t>
      </w:r>
    </w:p>
    <w:p w14:paraId="1EB9891E" w14:textId="29DA8FDB" w:rsidR="00195C31" w:rsidRDefault="00195C31" w:rsidP="00A93F5E">
      <w:pPr>
        <w:spacing w:line="360" w:lineRule="auto"/>
        <w:jc w:val="both"/>
        <w:rPr>
          <w:rFonts w:ascii="Arial" w:hAnsi="Arial" w:cs="Arial"/>
          <w:sz w:val="24"/>
          <w:szCs w:val="24"/>
        </w:rPr>
      </w:pPr>
      <w:r w:rsidRPr="00195C31">
        <w:rPr>
          <w:rFonts w:ascii="Arial" w:hAnsi="Arial" w:cs="Arial"/>
          <w:sz w:val="24"/>
          <w:szCs w:val="24"/>
        </w:rPr>
        <w:t>In Middle East, as of 2020 the total capacity of vinyl ester stood at about 83 thousand tonnes with production of about 64 thousand tonnes. An increase in production of vinyl ester is estimated in forecasted years as the market recovers to its pre pandemic levels of economic activity.</w:t>
      </w:r>
    </w:p>
    <w:p w14:paraId="78F24009" w14:textId="13FF5D82" w:rsidR="00195C31" w:rsidRDefault="00195C31" w:rsidP="00195C31">
      <w:pPr>
        <w:spacing w:line="360" w:lineRule="auto"/>
        <w:jc w:val="both"/>
        <w:rPr>
          <w:rFonts w:ascii="Arial" w:hAnsi="Arial" w:cs="Arial"/>
          <w:sz w:val="24"/>
          <w:szCs w:val="24"/>
        </w:rPr>
      </w:pPr>
      <w:r w:rsidRPr="004F4F10">
        <w:rPr>
          <w:rFonts w:ascii="Arial" w:hAnsi="Arial" w:cs="Arial"/>
          <w:b/>
          <w:bCs/>
          <w:sz w:val="24"/>
          <w:szCs w:val="24"/>
        </w:rPr>
        <w:t>Major Demand Drivers of Vinyl Ester Resin During Forecast Period</w:t>
      </w:r>
    </w:p>
    <w:p w14:paraId="7E014809" w14:textId="77777777" w:rsidR="00195C31" w:rsidRPr="004F4F10" w:rsidRDefault="00195C31" w:rsidP="00F14E20">
      <w:pPr>
        <w:pStyle w:val="ListParagraph"/>
        <w:numPr>
          <w:ilvl w:val="0"/>
          <w:numId w:val="11"/>
        </w:numPr>
        <w:spacing w:line="360" w:lineRule="auto"/>
        <w:jc w:val="both"/>
        <w:rPr>
          <w:sz w:val="24"/>
          <w:szCs w:val="24"/>
        </w:rPr>
      </w:pPr>
      <w:r w:rsidRPr="004F4F10">
        <w:rPr>
          <w:b/>
          <w:bCs/>
          <w:sz w:val="24"/>
          <w:szCs w:val="24"/>
        </w:rPr>
        <w:t>Increasing Desalination Construction Projects</w:t>
      </w:r>
    </w:p>
    <w:p w14:paraId="123582A3" w14:textId="77777777" w:rsidR="00195C31" w:rsidRDefault="00195C31" w:rsidP="00195C31">
      <w:pPr>
        <w:spacing w:line="360" w:lineRule="auto"/>
        <w:jc w:val="both"/>
        <w:rPr>
          <w:rFonts w:ascii="Arial" w:hAnsi="Arial" w:cs="Arial"/>
          <w:sz w:val="24"/>
          <w:szCs w:val="24"/>
          <w:lang w:val="en-US"/>
        </w:rPr>
      </w:pPr>
      <w:r w:rsidRPr="004C7FEF">
        <w:rPr>
          <w:rFonts w:ascii="Arial" w:hAnsi="Arial" w:cs="Arial"/>
          <w:sz w:val="24"/>
          <w:szCs w:val="24"/>
          <w:lang w:val="en-US"/>
        </w:rPr>
        <w:t xml:space="preserve">GCC nations have limited water resources due to which these countries rely heavily on desalination plants. Due to growing population, GCC nation plans to construct more desalination projects such as Shuaibah IWPP, </w:t>
      </w:r>
      <w:r w:rsidRPr="004C7FEF">
        <w:rPr>
          <w:rFonts w:ascii="Arial" w:hAnsi="Arial" w:cs="Arial"/>
          <w:sz w:val="24"/>
          <w:szCs w:val="24"/>
          <w:lang w:val="pt-BR"/>
        </w:rPr>
        <w:t>Ras Abu Fontas A3 project, etc</w:t>
      </w:r>
      <w:r w:rsidRPr="004C7FEF">
        <w:rPr>
          <w:rFonts w:ascii="Arial" w:hAnsi="Arial" w:cs="Arial"/>
          <w:sz w:val="24"/>
          <w:szCs w:val="24"/>
          <w:lang w:val="en-US"/>
        </w:rPr>
        <w:t>. Countries such as Saudi Arabia plan to invest USD24.30 billion in desalination projects by 2026. These desalination plants are projected to drive need for FRP pipe</w:t>
      </w:r>
      <w:r>
        <w:rPr>
          <w:rFonts w:ascii="Arial" w:hAnsi="Arial" w:cs="Arial"/>
          <w:sz w:val="24"/>
          <w:szCs w:val="24"/>
          <w:lang w:val="en-US"/>
        </w:rPr>
        <w:t>s</w:t>
      </w:r>
      <w:r w:rsidRPr="004C7FEF">
        <w:rPr>
          <w:rFonts w:ascii="Arial" w:hAnsi="Arial" w:cs="Arial"/>
          <w:sz w:val="24"/>
          <w:szCs w:val="24"/>
          <w:lang w:val="en-US"/>
        </w:rPr>
        <w:t xml:space="preserve"> and tank</w:t>
      </w:r>
      <w:r>
        <w:rPr>
          <w:rFonts w:ascii="Arial" w:hAnsi="Arial" w:cs="Arial"/>
          <w:sz w:val="24"/>
          <w:szCs w:val="24"/>
          <w:lang w:val="en-US"/>
        </w:rPr>
        <w:t>s.</w:t>
      </w:r>
    </w:p>
    <w:p w14:paraId="29E15EBD" w14:textId="77777777" w:rsidR="00195C31" w:rsidRPr="004F4F10" w:rsidRDefault="00195C31" w:rsidP="00F14E20">
      <w:pPr>
        <w:pStyle w:val="ListParagraph"/>
        <w:numPr>
          <w:ilvl w:val="0"/>
          <w:numId w:val="11"/>
        </w:numPr>
        <w:jc w:val="both"/>
        <w:rPr>
          <w:sz w:val="24"/>
          <w:szCs w:val="24"/>
        </w:rPr>
      </w:pPr>
      <w:r w:rsidRPr="004F4F10">
        <w:rPr>
          <w:b/>
          <w:bCs/>
          <w:sz w:val="24"/>
          <w:szCs w:val="24"/>
        </w:rPr>
        <w:t>Smart Cities Development</w:t>
      </w:r>
    </w:p>
    <w:p w14:paraId="45FC42FD" w14:textId="77777777" w:rsidR="00195C31" w:rsidRPr="004C7FEF" w:rsidRDefault="00195C31" w:rsidP="00195C31">
      <w:pPr>
        <w:spacing w:line="360" w:lineRule="auto"/>
        <w:jc w:val="both"/>
        <w:rPr>
          <w:rFonts w:ascii="Arial" w:hAnsi="Arial" w:cs="Arial"/>
          <w:sz w:val="24"/>
          <w:szCs w:val="24"/>
          <w:lang w:val="en-US"/>
        </w:rPr>
      </w:pPr>
      <w:r w:rsidRPr="004C7FEF">
        <w:rPr>
          <w:rFonts w:ascii="Arial" w:hAnsi="Arial" w:cs="Arial"/>
          <w:sz w:val="24"/>
          <w:szCs w:val="24"/>
          <w:lang w:val="en-US"/>
        </w:rPr>
        <w:t xml:space="preserve">A smart city adopts high-end technological infrastructure incorporating comprehensive IT infrastructure, a network of sensors, cameras, wireless devices, and data centers for the effective delivery of essential services such as electricity, water supply, sanitation, etc. The vinyl ester resin manufacturers will benefit from smart city projects. In April 2017, Saudi Arabia announced an investment of USD70 billion for the development of four new “Economic Cities” on the concept of smart cities by 2030, with an aim to diversify its economy from hydrocarbon sector to other commercial sectors. </w:t>
      </w:r>
    </w:p>
    <w:p w14:paraId="79A2C4F0" w14:textId="77777777" w:rsidR="00195C31" w:rsidRPr="004F4F10" w:rsidRDefault="00195C31" w:rsidP="00F14E20">
      <w:pPr>
        <w:pStyle w:val="ListParagraph"/>
        <w:numPr>
          <w:ilvl w:val="0"/>
          <w:numId w:val="11"/>
        </w:numPr>
        <w:jc w:val="both"/>
        <w:rPr>
          <w:sz w:val="24"/>
          <w:szCs w:val="24"/>
        </w:rPr>
      </w:pPr>
      <w:r w:rsidRPr="004F4F10">
        <w:rPr>
          <w:b/>
          <w:bCs/>
          <w:sz w:val="24"/>
          <w:szCs w:val="24"/>
        </w:rPr>
        <w:t>Growth in Infrastructure Projects</w:t>
      </w:r>
    </w:p>
    <w:p w14:paraId="746A3401" w14:textId="77777777" w:rsidR="00195C31" w:rsidRDefault="00195C31" w:rsidP="00195C31">
      <w:pPr>
        <w:spacing w:line="360" w:lineRule="auto"/>
        <w:jc w:val="both"/>
        <w:rPr>
          <w:rFonts w:ascii="Arial" w:hAnsi="Arial" w:cs="Arial"/>
          <w:sz w:val="24"/>
          <w:szCs w:val="24"/>
          <w:lang w:val="en-US"/>
        </w:rPr>
      </w:pPr>
      <w:r w:rsidRPr="004F4F10">
        <w:rPr>
          <w:rFonts w:ascii="Arial" w:hAnsi="Arial" w:cs="Arial"/>
          <w:sz w:val="24"/>
          <w:szCs w:val="24"/>
          <w:lang w:val="en-US"/>
        </w:rPr>
        <w:t xml:space="preserve">GCC nations are boosting their infrastructure by investing heavily on development of railway, roadways, and seaports. Various metro projects have been initiated across different cities in GCC countries such as Jeddah Metro, Kuwait Metro, Doha Metro, Dubai Metro, etc. Development of </w:t>
      </w:r>
      <w:r w:rsidRPr="004F4F10">
        <w:rPr>
          <w:rFonts w:ascii="Arial" w:hAnsi="Arial" w:cs="Arial"/>
          <w:sz w:val="24"/>
          <w:szCs w:val="24"/>
          <w:lang w:val="en-US"/>
        </w:rPr>
        <w:lastRenderedPageBreak/>
        <w:t xml:space="preserve">railway network is projected to lead to the deployment of overhead railway lines and thus drive demand for </w:t>
      </w:r>
      <w:r>
        <w:rPr>
          <w:rFonts w:ascii="Arial" w:hAnsi="Arial" w:cs="Arial"/>
          <w:sz w:val="24"/>
          <w:szCs w:val="24"/>
          <w:lang w:val="en-US"/>
        </w:rPr>
        <w:t xml:space="preserve">unsaturated polyester resin including vinyl ester resin </w:t>
      </w:r>
      <w:r w:rsidRPr="004F4F10">
        <w:rPr>
          <w:rFonts w:ascii="Arial" w:hAnsi="Arial" w:cs="Arial"/>
          <w:sz w:val="24"/>
          <w:szCs w:val="24"/>
          <w:lang w:val="en-US"/>
        </w:rPr>
        <w:t>in the GCC region.</w:t>
      </w:r>
    </w:p>
    <w:p w14:paraId="7B6171CD" w14:textId="77777777" w:rsidR="00195C31" w:rsidRDefault="00195C31" w:rsidP="004C7FEF">
      <w:pPr>
        <w:jc w:val="both"/>
        <w:rPr>
          <w:rFonts w:ascii="Arial" w:hAnsi="Arial" w:cs="Arial"/>
          <w:b/>
          <w:bCs/>
          <w:sz w:val="24"/>
          <w:szCs w:val="24"/>
        </w:rPr>
      </w:pPr>
    </w:p>
    <w:p w14:paraId="7865230D" w14:textId="5D3CAA63" w:rsidR="004C7FEF" w:rsidRDefault="004F4F10" w:rsidP="004C7FEF">
      <w:pPr>
        <w:jc w:val="both"/>
        <w:rPr>
          <w:rFonts w:ascii="Arial" w:hAnsi="Arial" w:cs="Arial"/>
          <w:b/>
          <w:bCs/>
          <w:sz w:val="24"/>
          <w:szCs w:val="24"/>
        </w:rPr>
      </w:pPr>
      <w:r w:rsidRPr="004F4F10">
        <w:rPr>
          <w:rFonts w:ascii="Arial" w:hAnsi="Arial" w:cs="Arial"/>
          <w:b/>
          <w:bCs/>
          <w:sz w:val="24"/>
          <w:szCs w:val="24"/>
        </w:rPr>
        <w:t>Major Infrastructure and Industrial Projects in GCC Region under Planning or Execution, By Value, By 2020 (USD Million)</w:t>
      </w:r>
    </w:p>
    <w:tbl>
      <w:tblPr>
        <w:tblW w:w="10265" w:type="dxa"/>
        <w:tblLook w:val="0420" w:firstRow="1" w:lastRow="0" w:firstColumn="0" w:lastColumn="0" w:noHBand="0" w:noVBand="1"/>
      </w:tblPr>
      <w:tblGrid>
        <w:gridCol w:w="2099"/>
        <w:gridCol w:w="1361"/>
        <w:gridCol w:w="1361"/>
        <w:gridCol w:w="1361"/>
        <w:gridCol w:w="1361"/>
        <w:gridCol w:w="1361"/>
        <w:gridCol w:w="1361"/>
      </w:tblGrid>
      <w:tr w:rsidR="004F4F10" w:rsidRPr="004F4F10" w14:paraId="7509F161" w14:textId="77777777" w:rsidTr="004F4F10">
        <w:trPr>
          <w:trHeight w:val="491"/>
        </w:trPr>
        <w:tc>
          <w:tcPr>
            <w:tcW w:w="2099" w:type="dxa"/>
            <w:tcBorders>
              <w:top w:val="single" w:sz="4" w:space="0" w:color="auto"/>
              <w:left w:val="single" w:sz="4" w:space="0" w:color="auto"/>
              <w:bottom w:val="single" w:sz="4" w:space="0" w:color="auto"/>
              <w:right w:val="single" w:sz="4" w:space="0" w:color="auto"/>
            </w:tcBorders>
            <w:shd w:val="clear" w:color="000000" w:fill="203764"/>
            <w:noWrap/>
            <w:vAlign w:val="bottom"/>
            <w:hideMark/>
          </w:tcPr>
          <w:p w14:paraId="6A50AE52"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Activity</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343C6B76"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Saudi Arabia</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0CF36862"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UAE</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70F83B42"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Kuwait</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7E065400"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Qatar</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53D17C1C"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Oman</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26931E9B"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Bahrain</w:t>
            </w:r>
          </w:p>
        </w:tc>
      </w:tr>
      <w:tr w:rsidR="004F4F10" w:rsidRPr="004F4F10" w14:paraId="3AC3B3EA"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197E049C"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Chemical</w:t>
            </w:r>
          </w:p>
        </w:tc>
        <w:tc>
          <w:tcPr>
            <w:tcW w:w="1361" w:type="dxa"/>
            <w:tcBorders>
              <w:top w:val="nil"/>
              <w:left w:val="nil"/>
              <w:bottom w:val="single" w:sz="4" w:space="0" w:color="auto"/>
              <w:right w:val="single" w:sz="4" w:space="0" w:color="auto"/>
            </w:tcBorders>
            <w:shd w:val="clear" w:color="000000" w:fill="B4C6E7"/>
            <w:noWrap/>
            <w:vAlign w:val="bottom"/>
            <w:hideMark/>
          </w:tcPr>
          <w:p w14:paraId="12839D95"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64,916</w:t>
            </w:r>
          </w:p>
        </w:tc>
        <w:tc>
          <w:tcPr>
            <w:tcW w:w="1361" w:type="dxa"/>
            <w:tcBorders>
              <w:top w:val="nil"/>
              <w:left w:val="nil"/>
              <w:bottom w:val="single" w:sz="4" w:space="0" w:color="auto"/>
              <w:right w:val="single" w:sz="4" w:space="0" w:color="auto"/>
            </w:tcBorders>
            <w:shd w:val="clear" w:color="000000" w:fill="B4C6E7"/>
            <w:noWrap/>
            <w:vAlign w:val="bottom"/>
            <w:hideMark/>
          </w:tcPr>
          <w:p w14:paraId="5E41067D"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24,809</w:t>
            </w:r>
          </w:p>
        </w:tc>
        <w:tc>
          <w:tcPr>
            <w:tcW w:w="1361" w:type="dxa"/>
            <w:tcBorders>
              <w:top w:val="nil"/>
              <w:left w:val="nil"/>
              <w:bottom w:val="single" w:sz="4" w:space="0" w:color="auto"/>
              <w:right w:val="single" w:sz="4" w:space="0" w:color="auto"/>
            </w:tcBorders>
            <w:shd w:val="clear" w:color="000000" w:fill="B4C6E7"/>
            <w:noWrap/>
            <w:vAlign w:val="bottom"/>
            <w:hideMark/>
          </w:tcPr>
          <w:p w14:paraId="7FA2CD70"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565</w:t>
            </w:r>
          </w:p>
        </w:tc>
        <w:tc>
          <w:tcPr>
            <w:tcW w:w="1361" w:type="dxa"/>
            <w:tcBorders>
              <w:top w:val="nil"/>
              <w:left w:val="nil"/>
              <w:bottom w:val="single" w:sz="4" w:space="0" w:color="auto"/>
              <w:right w:val="single" w:sz="4" w:space="0" w:color="auto"/>
            </w:tcBorders>
            <w:shd w:val="clear" w:color="000000" w:fill="B4C6E7"/>
            <w:noWrap/>
            <w:vAlign w:val="bottom"/>
            <w:hideMark/>
          </w:tcPr>
          <w:p w14:paraId="23B02E56"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1,484</w:t>
            </w:r>
          </w:p>
        </w:tc>
        <w:tc>
          <w:tcPr>
            <w:tcW w:w="1361" w:type="dxa"/>
            <w:tcBorders>
              <w:top w:val="nil"/>
              <w:left w:val="nil"/>
              <w:bottom w:val="single" w:sz="4" w:space="0" w:color="auto"/>
              <w:right w:val="single" w:sz="4" w:space="0" w:color="auto"/>
            </w:tcBorders>
            <w:shd w:val="clear" w:color="000000" w:fill="B4C6E7"/>
            <w:noWrap/>
            <w:vAlign w:val="bottom"/>
            <w:hideMark/>
          </w:tcPr>
          <w:p w14:paraId="38EE5B68"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15,450</w:t>
            </w:r>
          </w:p>
        </w:tc>
        <w:tc>
          <w:tcPr>
            <w:tcW w:w="1361" w:type="dxa"/>
            <w:tcBorders>
              <w:top w:val="nil"/>
              <w:left w:val="nil"/>
              <w:bottom w:val="single" w:sz="4" w:space="0" w:color="auto"/>
              <w:right w:val="single" w:sz="4" w:space="0" w:color="auto"/>
            </w:tcBorders>
            <w:shd w:val="clear" w:color="000000" w:fill="B4C6E7"/>
            <w:noWrap/>
            <w:vAlign w:val="bottom"/>
            <w:hideMark/>
          </w:tcPr>
          <w:p w14:paraId="2B35672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5,000</w:t>
            </w:r>
          </w:p>
        </w:tc>
      </w:tr>
      <w:tr w:rsidR="004F4F10" w:rsidRPr="004F4F10" w14:paraId="77E446F6"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00D9E2F1"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Construction</w:t>
            </w:r>
          </w:p>
        </w:tc>
        <w:tc>
          <w:tcPr>
            <w:tcW w:w="1361" w:type="dxa"/>
            <w:tcBorders>
              <w:top w:val="nil"/>
              <w:left w:val="nil"/>
              <w:bottom w:val="single" w:sz="4" w:space="0" w:color="auto"/>
              <w:right w:val="single" w:sz="4" w:space="0" w:color="auto"/>
            </w:tcBorders>
            <w:shd w:val="clear" w:color="000000" w:fill="B4C6E7"/>
            <w:noWrap/>
            <w:vAlign w:val="bottom"/>
            <w:hideMark/>
          </w:tcPr>
          <w:p w14:paraId="41E3DD3D"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475,218</w:t>
            </w:r>
          </w:p>
        </w:tc>
        <w:tc>
          <w:tcPr>
            <w:tcW w:w="1361" w:type="dxa"/>
            <w:tcBorders>
              <w:top w:val="nil"/>
              <w:left w:val="nil"/>
              <w:bottom w:val="single" w:sz="4" w:space="0" w:color="auto"/>
              <w:right w:val="single" w:sz="4" w:space="0" w:color="auto"/>
            </w:tcBorders>
            <w:shd w:val="clear" w:color="000000" w:fill="B4C6E7"/>
            <w:noWrap/>
            <w:vAlign w:val="bottom"/>
            <w:hideMark/>
          </w:tcPr>
          <w:p w14:paraId="5DAB5503"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539,793</w:t>
            </w:r>
          </w:p>
        </w:tc>
        <w:tc>
          <w:tcPr>
            <w:tcW w:w="1361" w:type="dxa"/>
            <w:tcBorders>
              <w:top w:val="nil"/>
              <w:left w:val="nil"/>
              <w:bottom w:val="single" w:sz="4" w:space="0" w:color="auto"/>
              <w:right w:val="single" w:sz="4" w:space="0" w:color="auto"/>
            </w:tcBorders>
            <w:shd w:val="clear" w:color="000000" w:fill="B4C6E7"/>
            <w:noWrap/>
            <w:vAlign w:val="bottom"/>
            <w:hideMark/>
          </w:tcPr>
          <w:p w14:paraId="10E92FF5"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80,080</w:t>
            </w:r>
          </w:p>
        </w:tc>
        <w:tc>
          <w:tcPr>
            <w:tcW w:w="1361" w:type="dxa"/>
            <w:tcBorders>
              <w:top w:val="nil"/>
              <w:left w:val="nil"/>
              <w:bottom w:val="single" w:sz="4" w:space="0" w:color="auto"/>
              <w:right w:val="single" w:sz="4" w:space="0" w:color="auto"/>
            </w:tcBorders>
            <w:shd w:val="clear" w:color="000000" w:fill="B4C6E7"/>
            <w:noWrap/>
            <w:vAlign w:val="bottom"/>
            <w:hideMark/>
          </w:tcPr>
          <w:p w14:paraId="5CE171A4"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139,843</w:t>
            </w:r>
          </w:p>
        </w:tc>
        <w:tc>
          <w:tcPr>
            <w:tcW w:w="1361" w:type="dxa"/>
            <w:tcBorders>
              <w:top w:val="nil"/>
              <w:left w:val="nil"/>
              <w:bottom w:val="single" w:sz="4" w:space="0" w:color="auto"/>
              <w:right w:val="single" w:sz="4" w:space="0" w:color="auto"/>
            </w:tcBorders>
            <w:shd w:val="clear" w:color="000000" w:fill="B4C6E7"/>
            <w:noWrap/>
            <w:vAlign w:val="bottom"/>
            <w:hideMark/>
          </w:tcPr>
          <w:p w14:paraId="4FD17DC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43,160</w:t>
            </w:r>
          </w:p>
        </w:tc>
        <w:tc>
          <w:tcPr>
            <w:tcW w:w="1361" w:type="dxa"/>
            <w:tcBorders>
              <w:top w:val="nil"/>
              <w:left w:val="nil"/>
              <w:bottom w:val="single" w:sz="4" w:space="0" w:color="auto"/>
              <w:right w:val="single" w:sz="4" w:space="0" w:color="auto"/>
            </w:tcBorders>
            <w:shd w:val="clear" w:color="000000" w:fill="B4C6E7"/>
            <w:noWrap/>
            <w:vAlign w:val="bottom"/>
            <w:hideMark/>
          </w:tcPr>
          <w:p w14:paraId="32D386B9"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30,967</w:t>
            </w:r>
          </w:p>
        </w:tc>
      </w:tr>
      <w:tr w:rsidR="004F4F10" w:rsidRPr="004F4F10" w14:paraId="7C657727"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0B8350D1"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Gas</w:t>
            </w:r>
          </w:p>
        </w:tc>
        <w:tc>
          <w:tcPr>
            <w:tcW w:w="1361" w:type="dxa"/>
            <w:tcBorders>
              <w:top w:val="nil"/>
              <w:left w:val="nil"/>
              <w:bottom w:val="single" w:sz="4" w:space="0" w:color="auto"/>
              <w:right w:val="single" w:sz="4" w:space="0" w:color="auto"/>
            </w:tcBorders>
            <w:shd w:val="clear" w:color="000000" w:fill="B4C6E7"/>
            <w:noWrap/>
            <w:vAlign w:val="bottom"/>
            <w:hideMark/>
          </w:tcPr>
          <w:p w14:paraId="47C028BC"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25,402</w:t>
            </w:r>
          </w:p>
        </w:tc>
        <w:tc>
          <w:tcPr>
            <w:tcW w:w="1361" w:type="dxa"/>
            <w:tcBorders>
              <w:top w:val="nil"/>
              <w:left w:val="nil"/>
              <w:bottom w:val="single" w:sz="4" w:space="0" w:color="auto"/>
              <w:right w:val="single" w:sz="4" w:space="0" w:color="auto"/>
            </w:tcBorders>
            <w:shd w:val="clear" w:color="000000" w:fill="B4C6E7"/>
            <w:noWrap/>
            <w:vAlign w:val="bottom"/>
            <w:hideMark/>
          </w:tcPr>
          <w:p w14:paraId="31E780B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21,083</w:t>
            </w:r>
          </w:p>
        </w:tc>
        <w:tc>
          <w:tcPr>
            <w:tcW w:w="1361" w:type="dxa"/>
            <w:tcBorders>
              <w:top w:val="nil"/>
              <w:left w:val="nil"/>
              <w:bottom w:val="single" w:sz="4" w:space="0" w:color="auto"/>
              <w:right w:val="single" w:sz="4" w:space="0" w:color="auto"/>
            </w:tcBorders>
            <w:shd w:val="clear" w:color="000000" w:fill="B4C6E7"/>
            <w:noWrap/>
            <w:vAlign w:val="bottom"/>
            <w:hideMark/>
          </w:tcPr>
          <w:p w14:paraId="19421D8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11,848</w:t>
            </w:r>
          </w:p>
        </w:tc>
        <w:tc>
          <w:tcPr>
            <w:tcW w:w="1361" w:type="dxa"/>
            <w:tcBorders>
              <w:top w:val="nil"/>
              <w:left w:val="nil"/>
              <w:bottom w:val="single" w:sz="4" w:space="0" w:color="auto"/>
              <w:right w:val="single" w:sz="4" w:space="0" w:color="auto"/>
            </w:tcBorders>
            <w:shd w:val="clear" w:color="000000" w:fill="B4C6E7"/>
            <w:noWrap/>
            <w:vAlign w:val="bottom"/>
            <w:hideMark/>
          </w:tcPr>
          <w:p w14:paraId="1873F2E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12,889</w:t>
            </w:r>
          </w:p>
        </w:tc>
        <w:tc>
          <w:tcPr>
            <w:tcW w:w="1361" w:type="dxa"/>
            <w:tcBorders>
              <w:top w:val="nil"/>
              <w:left w:val="nil"/>
              <w:bottom w:val="single" w:sz="4" w:space="0" w:color="auto"/>
              <w:right w:val="single" w:sz="4" w:space="0" w:color="auto"/>
            </w:tcBorders>
            <w:shd w:val="clear" w:color="000000" w:fill="B4C6E7"/>
            <w:noWrap/>
            <w:vAlign w:val="bottom"/>
            <w:hideMark/>
          </w:tcPr>
          <w:p w14:paraId="333B45FD"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25,712</w:t>
            </w:r>
          </w:p>
        </w:tc>
        <w:tc>
          <w:tcPr>
            <w:tcW w:w="1361" w:type="dxa"/>
            <w:tcBorders>
              <w:top w:val="nil"/>
              <w:left w:val="nil"/>
              <w:bottom w:val="single" w:sz="4" w:space="0" w:color="auto"/>
              <w:right w:val="single" w:sz="4" w:space="0" w:color="auto"/>
            </w:tcBorders>
            <w:shd w:val="clear" w:color="000000" w:fill="B4C6E7"/>
            <w:noWrap/>
            <w:vAlign w:val="bottom"/>
            <w:hideMark/>
          </w:tcPr>
          <w:p w14:paraId="03F8D73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1,258</w:t>
            </w:r>
          </w:p>
        </w:tc>
      </w:tr>
      <w:tr w:rsidR="004F4F10" w:rsidRPr="004F4F10" w14:paraId="66AF126C"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5B98FE04"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Industrial</w:t>
            </w:r>
          </w:p>
        </w:tc>
        <w:tc>
          <w:tcPr>
            <w:tcW w:w="1361" w:type="dxa"/>
            <w:tcBorders>
              <w:top w:val="nil"/>
              <w:left w:val="nil"/>
              <w:bottom w:val="single" w:sz="4" w:space="0" w:color="auto"/>
              <w:right w:val="single" w:sz="4" w:space="0" w:color="auto"/>
            </w:tcBorders>
            <w:shd w:val="clear" w:color="000000" w:fill="B4C6E7"/>
            <w:noWrap/>
            <w:vAlign w:val="bottom"/>
            <w:hideMark/>
          </w:tcPr>
          <w:p w14:paraId="1755BA32"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28,717</w:t>
            </w:r>
          </w:p>
        </w:tc>
        <w:tc>
          <w:tcPr>
            <w:tcW w:w="1361" w:type="dxa"/>
            <w:tcBorders>
              <w:top w:val="nil"/>
              <w:left w:val="nil"/>
              <w:bottom w:val="single" w:sz="4" w:space="0" w:color="auto"/>
              <w:right w:val="single" w:sz="4" w:space="0" w:color="auto"/>
            </w:tcBorders>
            <w:shd w:val="clear" w:color="000000" w:fill="B4C6E7"/>
            <w:noWrap/>
            <w:vAlign w:val="bottom"/>
            <w:hideMark/>
          </w:tcPr>
          <w:p w14:paraId="4ED4C25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8,996</w:t>
            </w:r>
          </w:p>
        </w:tc>
        <w:tc>
          <w:tcPr>
            <w:tcW w:w="1361" w:type="dxa"/>
            <w:tcBorders>
              <w:top w:val="nil"/>
              <w:left w:val="nil"/>
              <w:bottom w:val="single" w:sz="4" w:space="0" w:color="auto"/>
              <w:right w:val="single" w:sz="4" w:space="0" w:color="auto"/>
            </w:tcBorders>
            <w:shd w:val="clear" w:color="000000" w:fill="B4C6E7"/>
            <w:noWrap/>
            <w:vAlign w:val="bottom"/>
            <w:hideMark/>
          </w:tcPr>
          <w:p w14:paraId="53315E73"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250</w:t>
            </w:r>
          </w:p>
        </w:tc>
        <w:tc>
          <w:tcPr>
            <w:tcW w:w="1361" w:type="dxa"/>
            <w:tcBorders>
              <w:top w:val="nil"/>
              <w:left w:val="nil"/>
              <w:bottom w:val="single" w:sz="4" w:space="0" w:color="auto"/>
              <w:right w:val="single" w:sz="4" w:space="0" w:color="auto"/>
            </w:tcBorders>
            <w:shd w:val="clear" w:color="000000" w:fill="B4C6E7"/>
            <w:noWrap/>
            <w:vAlign w:val="bottom"/>
            <w:hideMark/>
          </w:tcPr>
          <w:p w14:paraId="28013480"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970</w:t>
            </w:r>
          </w:p>
        </w:tc>
        <w:tc>
          <w:tcPr>
            <w:tcW w:w="1361" w:type="dxa"/>
            <w:tcBorders>
              <w:top w:val="nil"/>
              <w:left w:val="nil"/>
              <w:bottom w:val="single" w:sz="4" w:space="0" w:color="auto"/>
              <w:right w:val="single" w:sz="4" w:space="0" w:color="auto"/>
            </w:tcBorders>
            <w:shd w:val="clear" w:color="000000" w:fill="B4C6E7"/>
            <w:noWrap/>
            <w:vAlign w:val="bottom"/>
            <w:hideMark/>
          </w:tcPr>
          <w:p w14:paraId="5147DA5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12,179</w:t>
            </w:r>
          </w:p>
        </w:tc>
        <w:tc>
          <w:tcPr>
            <w:tcW w:w="1361" w:type="dxa"/>
            <w:tcBorders>
              <w:top w:val="nil"/>
              <w:left w:val="nil"/>
              <w:bottom w:val="single" w:sz="4" w:space="0" w:color="auto"/>
              <w:right w:val="single" w:sz="4" w:space="0" w:color="auto"/>
            </w:tcBorders>
            <w:shd w:val="clear" w:color="000000" w:fill="B4C6E7"/>
            <w:noWrap/>
            <w:vAlign w:val="bottom"/>
            <w:hideMark/>
          </w:tcPr>
          <w:p w14:paraId="4C90B651"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4,656</w:t>
            </w:r>
          </w:p>
        </w:tc>
      </w:tr>
      <w:tr w:rsidR="004F4F10" w:rsidRPr="004F4F10" w14:paraId="3D013DEB"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6562A0A2"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Oil</w:t>
            </w:r>
          </w:p>
        </w:tc>
        <w:tc>
          <w:tcPr>
            <w:tcW w:w="1361" w:type="dxa"/>
            <w:tcBorders>
              <w:top w:val="nil"/>
              <w:left w:val="nil"/>
              <w:bottom w:val="single" w:sz="4" w:space="0" w:color="auto"/>
              <w:right w:val="single" w:sz="4" w:space="0" w:color="auto"/>
            </w:tcBorders>
            <w:shd w:val="clear" w:color="000000" w:fill="B4C6E7"/>
            <w:noWrap/>
            <w:vAlign w:val="bottom"/>
            <w:hideMark/>
          </w:tcPr>
          <w:p w14:paraId="13B95A2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23,409</w:t>
            </w:r>
          </w:p>
        </w:tc>
        <w:tc>
          <w:tcPr>
            <w:tcW w:w="1361" w:type="dxa"/>
            <w:tcBorders>
              <w:top w:val="nil"/>
              <w:left w:val="nil"/>
              <w:bottom w:val="single" w:sz="4" w:space="0" w:color="auto"/>
              <w:right w:val="single" w:sz="4" w:space="0" w:color="auto"/>
            </w:tcBorders>
            <w:shd w:val="clear" w:color="000000" w:fill="B4C6E7"/>
            <w:noWrap/>
            <w:vAlign w:val="bottom"/>
            <w:hideMark/>
          </w:tcPr>
          <w:p w14:paraId="48C4EC00"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50,899</w:t>
            </w:r>
          </w:p>
        </w:tc>
        <w:tc>
          <w:tcPr>
            <w:tcW w:w="1361" w:type="dxa"/>
            <w:tcBorders>
              <w:top w:val="nil"/>
              <w:left w:val="nil"/>
              <w:bottom w:val="single" w:sz="4" w:space="0" w:color="auto"/>
              <w:right w:val="single" w:sz="4" w:space="0" w:color="auto"/>
            </w:tcBorders>
            <w:shd w:val="clear" w:color="000000" w:fill="B4C6E7"/>
            <w:noWrap/>
            <w:vAlign w:val="bottom"/>
            <w:hideMark/>
          </w:tcPr>
          <w:p w14:paraId="459EA7AC"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55,188</w:t>
            </w:r>
          </w:p>
        </w:tc>
        <w:tc>
          <w:tcPr>
            <w:tcW w:w="1361" w:type="dxa"/>
            <w:tcBorders>
              <w:top w:val="nil"/>
              <w:left w:val="nil"/>
              <w:bottom w:val="single" w:sz="4" w:space="0" w:color="auto"/>
              <w:right w:val="single" w:sz="4" w:space="0" w:color="auto"/>
            </w:tcBorders>
            <w:shd w:val="clear" w:color="000000" w:fill="B4C6E7"/>
            <w:noWrap/>
            <w:vAlign w:val="bottom"/>
            <w:hideMark/>
          </w:tcPr>
          <w:p w14:paraId="72934BFF"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16,559</w:t>
            </w:r>
          </w:p>
        </w:tc>
        <w:tc>
          <w:tcPr>
            <w:tcW w:w="1361" w:type="dxa"/>
            <w:tcBorders>
              <w:top w:val="nil"/>
              <w:left w:val="nil"/>
              <w:bottom w:val="single" w:sz="4" w:space="0" w:color="auto"/>
              <w:right w:val="single" w:sz="4" w:space="0" w:color="auto"/>
            </w:tcBorders>
            <w:shd w:val="clear" w:color="000000" w:fill="B4C6E7"/>
            <w:noWrap/>
            <w:vAlign w:val="bottom"/>
            <w:hideMark/>
          </w:tcPr>
          <w:p w14:paraId="17D75FA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14,659</w:t>
            </w:r>
          </w:p>
        </w:tc>
        <w:tc>
          <w:tcPr>
            <w:tcW w:w="1361" w:type="dxa"/>
            <w:tcBorders>
              <w:top w:val="nil"/>
              <w:left w:val="nil"/>
              <w:bottom w:val="single" w:sz="4" w:space="0" w:color="auto"/>
              <w:right w:val="single" w:sz="4" w:space="0" w:color="auto"/>
            </w:tcBorders>
            <w:shd w:val="clear" w:color="000000" w:fill="B4C6E7"/>
            <w:noWrap/>
            <w:vAlign w:val="bottom"/>
            <w:hideMark/>
          </w:tcPr>
          <w:p w14:paraId="3C7DB122"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5,025</w:t>
            </w:r>
          </w:p>
        </w:tc>
      </w:tr>
      <w:tr w:rsidR="004F4F10" w:rsidRPr="004F4F10" w14:paraId="28A36F0C"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73B12EA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Power</w:t>
            </w:r>
          </w:p>
        </w:tc>
        <w:tc>
          <w:tcPr>
            <w:tcW w:w="1361" w:type="dxa"/>
            <w:tcBorders>
              <w:top w:val="nil"/>
              <w:left w:val="nil"/>
              <w:bottom w:val="single" w:sz="4" w:space="0" w:color="auto"/>
              <w:right w:val="single" w:sz="4" w:space="0" w:color="auto"/>
            </w:tcBorders>
            <w:shd w:val="clear" w:color="000000" w:fill="B4C6E7"/>
            <w:noWrap/>
            <w:vAlign w:val="bottom"/>
            <w:hideMark/>
          </w:tcPr>
          <w:p w14:paraId="6F584F34"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332,305</w:t>
            </w:r>
          </w:p>
        </w:tc>
        <w:tc>
          <w:tcPr>
            <w:tcW w:w="1361" w:type="dxa"/>
            <w:tcBorders>
              <w:top w:val="nil"/>
              <w:left w:val="nil"/>
              <w:bottom w:val="single" w:sz="4" w:space="0" w:color="auto"/>
              <w:right w:val="single" w:sz="4" w:space="0" w:color="auto"/>
            </w:tcBorders>
            <w:shd w:val="clear" w:color="000000" w:fill="B4C6E7"/>
            <w:noWrap/>
            <w:vAlign w:val="bottom"/>
            <w:hideMark/>
          </w:tcPr>
          <w:p w14:paraId="29E36C1D"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35,055</w:t>
            </w:r>
          </w:p>
        </w:tc>
        <w:tc>
          <w:tcPr>
            <w:tcW w:w="1361" w:type="dxa"/>
            <w:tcBorders>
              <w:top w:val="nil"/>
              <w:left w:val="nil"/>
              <w:bottom w:val="single" w:sz="4" w:space="0" w:color="auto"/>
              <w:right w:val="single" w:sz="4" w:space="0" w:color="auto"/>
            </w:tcBorders>
            <w:shd w:val="clear" w:color="000000" w:fill="B4C6E7"/>
            <w:noWrap/>
            <w:vAlign w:val="bottom"/>
            <w:hideMark/>
          </w:tcPr>
          <w:p w14:paraId="14B74F82"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29,019</w:t>
            </w:r>
          </w:p>
        </w:tc>
        <w:tc>
          <w:tcPr>
            <w:tcW w:w="1361" w:type="dxa"/>
            <w:tcBorders>
              <w:top w:val="nil"/>
              <w:left w:val="nil"/>
              <w:bottom w:val="single" w:sz="4" w:space="0" w:color="auto"/>
              <w:right w:val="single" w:sz="4" w:space="0" w:color="auto"/>
            </w:tcBorders>
            <w:shd w:val="clear" w:color="000000" w:fill="B4C6E7"/>
            <w:noWrap/>
            <w:vAlign w:val="bottom"/>
            <w:hideMark/>
          </w:tcPr>
          <w:p w14:paraId="5771DFD4"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8,785</w:t>
            </w:r>
          </w:p>
        </w:tc>
        <w:tc>
          <w:tcPr>
            <w:tcW w:w="1361" w:type="dxa"/>
            <w:tcBorders>
              <w:top w:val="nil"/>
              <w:left w:val="nil"/>
              <w:bottom w:val="single" w:sz="4" w:space="0" w:color="auto"/>
              <w:right w:val="single" w:sz="4" w:space="0" w:color="auto"/>
            </w:tcBorders>
            <w:shd w:val="clear" w:color="000000" w:fill="B4C6E7"/>
            <w:noWrap/>
            <w:vAlign w:val="bottom"/>
            <w:hideMark/>
          </w:tcPr>
          <w:p w14:paraId="46A4AB4C"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9,039</w:t>
            </w:r>
          </w:p>
        </w:tc>
        <w:tc>
          <w:tcPr>
            <w:tcW w:w="1361" w:type="dxa"/>
            <w:tcBorders>
              <w:top w:val="nil"/>
              <w:left w:val="nil"/>
              <w:bottom w:val="single" w:sz="4" w:space="0" w:color="auto"/>
              <w:right w:val="single" w:sz="4" w:space="0" w:color="auto"/>
            </w:tcBorders>
            <w:shd w:val="clear" w:color="000000" w:fill="B4C6E7"/>
            <w:noWrap/>
            <w:vAlign w:val="bottom"/>
            <w:hideMark/>
          </w:tcPr>
          <w:p w14:paraId="364C4FF0"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6,148</w:t>
            </w:r>
          </w:p>
        </w:tc>
      </w:tr>
      <w:tr w:rsidR="004F4F10" w:rsidRPr="004F4F10" w14:paraId="1166ADA4"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20E7F66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Transport</w:t>
            </w:r>
          </w:p>
        </w:tc>
        <w:tc>
          <w:tcPr>
            <w:tcW w:w="1361" w:type="dxa"/>
            <w:tcBorders>
              <w:top w:val="nil"/>
              <w:left w:val="nil"/>
              <w:bottom w:val="single" w:sz="4" w:space="0" w:color="auto"/>
              <w:right w:val="single" w:sz="4" w:space="0" w:color="auto"/>
            </w:tcBorders>
            <w:shd w:val="clear" w:color="000000" w:fill="B4C6E7"/>
            <w:noWrap/>
            <w:vAlign w:val="bottom"/>
            <w:hideMark/>
          </w:tcPr>
          <w:p w14:paraId="7DE58FF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217,569</w:t>
            </w:r>
          </w:p>
        </w:tc>
        <w:tc>
          <w:tcPr>
            <w:tcW w:w="1361" w:type="dxa"/>
            <w:tcBorders>
              <w:top w:val="nil"/>
              <w:left w:val="nil"/>
              <w:bottom w:val="single" w:sz="4" w:space="0" w:color="auto"/>
              <w:right w:val="single" w:sz="4" w:space="0" w:color="auto"/>
            </w:tcBorders>
            <w:shd w:val="clear" w:color="000000" w:fill="B4C6E7"/>
            <w:noWrap/>
            <w:vAlign w:val="bottom"/>
            <w:hideMark/>
          </w:tcPr>
          <w:p w14:paraId="6AD18EF6"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99,226</w:t>
            </w:r>
          </w:p>
        </w:tc>
        <w:tc>
          <w:tcPr>
            <w:tcW w:w="1361" w:type="dxa"/>
            <w:tcBorders>
              <w:top w:val="nil"/>
              <w:left w:val="nil"/>
              <w:bottom w:val="single" w:sz="4" w:space="0" w:color="auto"/>
              <w:right w:val="single" w:sz="4" w:space="0" w:color="auto"/>
            </w:tcBorders>
            <w:shd w:val="clear" w:color="000000" w:fill="B4C6E7"/>
            <w:noWrap/>
            <w:vAlign w:val="bottom"/>
            <w:hideMark/>
          </w:tcPr>
          <w:p w14:paraId="04665A19"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46,876</w:t>
            </w:r>
          </w:p>
        </w:tc>
        <w:tc>
          <w:tcPr>
            <w:tcW w:w="1361" w:type="dxa"/>
            <w:tcBorders>
              <w:top w:val="nil"/>
              <w:left w:val="nil"/>
              <w:bottom w:val="single" w:sz="4" w:space="0" w:color="auto"/>
              <w:right w:val="single" w:sz="4" w:space="0" w:color="auto"/>
            </w:tcBorders>
            <w:shd w:val="clear" w:color="000000" w:fill="B4C6E7"/>
            <w:noWrap/>
            <w:vAlign w:val="bottom"/>
            <w:hideMark/>
          </w:tcPr>
          <w:p w14:paraId="659B25C1"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103,083</w:t>
            </w:r>
          </w:p>
        </w:tc>
        <w:tc>
          <w:tcPr>
            <w:tcW w:w="1361" w:type="dxa"/>
            <w:tcBorders>
              <w:top w:val="nil"/>
              <w:left w:val="nil"/>
              <w:bottom w:val="single" w:sz="4" w:space="0" w:color="auto"/>
              <w:right w:val="single" w:sz="4" w:space="0" w:color="auto"/>
            </w:tcBorders>
            <w:shd w:val="clear" w:color="000000" w:fill="B4C6E7"/>
            <w:noWrap/>
            <w:vAlign w:val="bottom"/>
            <w:hideMark/>
          </w:tcPr>
          <w:p w14:paraId="0C04518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36,506</w:t>
            </w:r>
          </w:p>
        </w:tc>
        <w:tc>
          <w:tcPr>
            <w:tcW w:w="1361" w:type="dxa"/>
            <w:tcBorders>
              <w:top w:val="nil"/>
              <w:left w:val="nil"/>
              <w:bottom w:val="single" w:sz="4" w:space="0" w:color="auto"/>
              <w:right w:val="single" w:sz="4" w:space="0" w:color="auto"/>
            </w:tcBorders>
            <w:shd w:val="clear" w:color="000000" w:fill="B4C6E7"/>
            <w:noWrap/>
            <w:vAlign w:val="bottom"/>
            <w:hideMark/>
          </w:tcPr>
          <w:p w14:paraId="1CB97267"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11,050</w:t>
            </w:r>
          </w:p>
        </w:tc>
      </w:tr>
      <w:tr w:rsidR="004F4F10" w:rsidRPr="004F4F10" w14:paraId="21E24823"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2B202659"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Water</w:t>
            </w:r>
          </w:p>
        </w:tc>
        <w:tc>
          <w:tcPr>
            <w:tcW w:w="1361" w:type="dxa"/>
            <w:tcBorders>
              <w:top w:val="nil"/>
              <w:left w:val="nil"/>
              <w:bottom w:val="single" w:sz="4" w:space="0" w:color="auto"/>
              <w:right w:val="single" w:sz="4" w:space="0" w:color="auto"/>
            </w:tcBorders>
            <w:shd w:val="clear" w:color="000000" w:fill="B4C6E7"/>
            <w:noWrap/>
            <w:vAlign w:val="bottom"/>
            <w:hideMark/>
          </w:tcPr>
          <w:p w14:paraId="0B6BFFE6"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36,035</w:t>
            </w:r>
          </w:p>
        </w:tc>
        <w:tc>
          <w:tcPr>
            <w:tcW w:w="1361" w:type="dxa"/>
            <w:tcBorders>
              <w:top w:val="nil"/>
              <w:left w:val="nil"/>
              <w:bottom w:val="single" w:sz="4" w:space="0" w:color="auto"/>
              <w:right w:val="single" w:sz="4" w:space="0" w:color="auto"/>
            </w:tcBorders>
            <w:shd w:val="clear" w:color="000000" w:fill="B4C6E7"/>
            <w:noWrap/>
            <w:vAlign w:val="bottom"/>
            <w:hideMark/>
          </w:tcPr>
          <w:p w14:paraId="4944CCA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6,253</w:t>
            </w:r>
          </w:p>
        </w:tc>
        <w:tc>
          <w:tcPr>
            <w:tcW w:w="1361" w:type="dxa"/>
            <w:tcBorders>
              <w:top w:val="nil"/>
              <w:left w:val="nil"/>
              <w:bottom w:val="single" w:sz="4" w:space="0" w:color="auto"/>
              <w:right w:val="single" w:sz="4" w:space="0" w:color="auto"/>
            </w:tcBorders>
            <w:shd w:val="clear" w:color="000000" w:fill="B4C6E7"/>
            <w:noWrap/>
            <w:vAlign w:val="bottom"/>
            <w:hideMark/>
          </w:tcPr>
          <w:p w14:paraId="6F6D1CE7"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8,732</w:t>
            </w:r>
          </w:p>
        </w:tc>
        <w:tc>
          <w:tcPr>
            <w:tcW w:w="1361" w:type="dxa"/>
            <w:tcBorders>
              <w:top w:val="nil"/>
              <w:left w:val="nil"/>
              <w:bottom w:val="single" w:sz="4" w:space="0" w:color="auto"/>
              <w:right w:val="single" w:sz="4" w:space="0" w:color="auto"/>
            </w:tcBorders>
            <w:shd w:val="clear" w:color="000000" w:fill="B4C6E7"/>
            <w:noWrap/>
            <w:vAlign w:val="bottom"/>
            <w:hideMark/>
          </w:tcPr>
          <w:p w14:paraId="47FAC71F"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16,098</w:t>
            </w:r>
          </w:p>
        </w:tc>
        <w:tc>
          <w:tcPr>
            <w:tcW w:w="1361" w:type="dxa"/>
            <w:tcBorders>
              <w:top w:val="nil"/>
              <w:left w:val="nil"/>
              <w:bottom w:val="single" w:sz="4" w:space="0" w:color="auto"/>
              <w:right w:val="single" w:sz="4" w:space="0" w:color="auto"/>
            </w:tcBorders>
            <w:shd w:val="clear" w:color="000000" w:fill="B4C6E7"/>
            <w:noWrap/>
            <w:vAlign w:val="bottom"/>
            <w:hideMark/>
          </w:tcPr>
          <w:p w14:paraId="7AB5DE2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6,860</w:t>
            </w:r>
          </w:p>
        </w:tc>
        <w:tc>
          <w:tcPr>
            <w:tcW w:w="1361" w:type="dxa"/>
            <w:tcBorders>
              <w:top w:val="nil"/>
              <w:left w:val="nil"/>
              <w:bottom w:val="single" w:sz="4" w:space="0" w:color="auto"/>
              <w:right w:val="single" w:sz="4" w:space="0" w:color="auto"/>
            </w:tcBorders>
            <w:shd w:val="clear" w:color="000000" w:fill="B4C6E7"/>
            <w:noWrap/>
            <w:vAlign w:val="bottom"/>
            <w:hideMark/>
          </w:tcPr>
          <w:p w14:paraId="2E197676"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1,778</w:t>
            </w:r>
          </w:p>
        </w:tc>
      </w:tr>
    </w:tbl>
    <w:p w14:paraId="06757BE1" w14:textId="6457BD82" w:rsidR="004F4F10" w:rsidRDefault="004F4F10" w:rsidP="004C7FEF">
      <w:pPr>
        <w:jc w:val="both"/>
        <w:rPr>
          <w:rFonts w:ascii="Arial" w:hAnsi="Arial" w:cs="Arial"/>
          <w:sz w:val="24"/>
          <w:szCs w:val="24"/>
          <w:lang w:val="en-US"/>
        </w:rPr>
      </w:pPr>
    </w:p>
    <w:p w14:paraId="26CB7EC0" w14:textId="159D76C6" w:rsidR="00A93F5E" w:rsidRDefault="00A93F5E" w:rsidP="00A93F5E">
      <w:pPr>
        <w:jc w:val="both"/>
        <w:rPr>
          <w:rFonts w:ascii="Arial" w:hAnsi="Arial" w:cs="Arial"/>
          <w:sz w:val="24"/>
          <w:szCs w:val="24"/>
        </w:rPr>
      </w:pPr>
    </w:p>
    <w:p w14:paraId="1192C9D3" w14:textId="4C1A0560" w:rsidR="0061645E" w:rsidRPr="0061645E" w:rsidRDefault="00A93F5E" w:rsidP="004C7FEF">
      <w:pPr>
        <w:jc w:val="both"/>
        <w:rPr>
          <w:sz w:val="24"/>
          <w:szCs w:val="24"/>
          <w:highlight w:val="yellow"/>
        </w:rPr>
      </w:pPr>
      <w:r w:rsidRPr="005C1BF1">
        <w:rPr>
          <w:sz w:val="24"/>
          <w:szCs w:val="24"/>
        </w:rPr>
        <w:t xml:space="preserve"> </w:t>
      </w:r>
      <w:r w:rsidR="0061645E" w:rsidRPr="005C1BF1">
        <w:rPr>
          <w:rFonts w:ascii="Arial" w:hAnsi="Arial" w:cs="Arial"/>
          <w:b/>
          <w:bCs/>
          <w:sz w:val="24"/>
          <w:szCs w:val="24"/>
        </w:rPr>
        <w:t>3.2.6. Middle</w:t>
      </w:r>
      <w:r w:rsidR="0061645E" w:rsidRPr="0061645E">
        <w:rPr>
          <w:rFonts w:ascii="Arial" w:hAnsi="Arial" w:cs="Arial"/>
          <w:b/>
          <w:bCs/>
          <w:sz w:val="24"/>
          <w:szCs w:val="24"/>
        </w:rPr>
        <w:t xml:space="preserve"> East &amp; Africa Vinyl Ester Resin Demand Supply Outlook</w:t>
      </w:r>
    </w:p>
    <w:p w14:paraId="6305425D" w14:textId="3675687F"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Middle East &amp; Africa Vinyl Ester Resin Demand, By Volume (</w:t>
      </w:r>
      <w:r w:rsidR="007C5B32">
        <w:rPr>
          <w:rFonts w:ascii="Arial" w:hAnsi="Arial" w:cs="Arial"/>
          <w:b/>
          <w:bCs/>
          <w:sz w:val="24"/>
          <w:szCs w:val="24"/>
        </w:rPr>
        <w:t>000</w:t>
      </w:r>
      <w:r w:rsidR="005C1BF1">
        <w:rPr>
          <w:rFonts w:ascii="Arial" w:hAnsi="Arial" w:cs="Arial"/>
          <w:b/>
          <w:bCs/>
          <w:sz w:val="24"/>
          <w:szCs w:val="24"/>
        </w:rPr>
        <w:t xml:space="preserve">’ </w:t>
      </w:r>
      <w:r w:rsidR="005C1BF1" w:rsidRPr="0061645E">
        <w:rPr>
          <w:rFonts w:ascii="Arial" w:hAnsi="Arial" w:cs="Arial"/>
          <w:b/>
          <w:bCs/>
          <w:sz w:val="24"/>
          <w:szCs w:val="24"/>
        </w:rPr>
        <w:t>Tonnes</w:t>
      </w:r>
      <w:r w:rsidRPr="0061645E">
        <w:rPr>
          <w:rFonts w:ascii="Arial" w:hAnsi="Arial" w:cs="Arial"/>
          <w:b/>
          <w:bCs/>
          <w:sz w:val="24"/>
          <w:szCs w:val="24"/>
        </w:rPr>
        <w:t>), 2015–2030F</w:t>
      </w:r>
    </w:p>
    <w:p w14:paraId="6125457B" w14:textId="12BF9D18" w:rsidR="00A14586" w:rsidRPr="002B5730" w:rsidRDefault="00195C31"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9856" behindDoc="0" locked="0" layoutInCell="1" allowOverlap="1" wp14:anchorId="4FBDCE0D" wp14:editId="30972ED3">
                <wp:simplePos x="0" y="0"/>
                <wp:positionH relativeFrom="column">
                  <wp:posOffset>4370705</wp:posOffset>
                </wp:positionH>
                <wp:positionV relativeFrom="paragraph">
                  <wp:posOffset>1947545</wp:posOffset>
                </wp:positionV>
                <wp:extent cx="1651379" cy="923925"/>
                <wp:effectExtent l="0" t="0" r="0" b="0"/>
                <wp:wrapNone/>
                <wp:docPr id="614" name="Rectangle 35"/>
                <wp:cNvGraphicFramePr/>
                <a:graphic xmlns:a="http://schemas.openxmlformats.org/drawingml/2006/main">
                  <a:graphicData uri="http://schemas.microsoft.com/office/word/2010/wordprocessingShape">
                    <wps:wsp>
                      <wps:cNvSpPr/>
                      <wps:spPr>
                        <a:xfrm>
                          <a:off x="0" y="0"/>
                          <a:ext cx="1651379" cy="9239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FCE0271"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45BE88E2" w:rsidR="00A14586" w:rsidRDefault="003723C4"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w:t>
                            </w:r>
                            <w:r w:rsidR="00A14586">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4FBDCE0D" id="_x0000_s1129" style="position:absolute;margin-left:344.15pt;margin-top:153.35pt;width:130.05pt;height:72.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" filled="f" stroked="f" strokeweight="1pt">
                <v:textbox>
                  <w:txbxContent>
                    <w:p w14:paraId="1FCE0271"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45BE88E2" w:rsidR="00A14586" w:rsidRDefault="003723C4"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w:t>
                      </w:r>
                      <w:r w:rsidR="00A14586">
                        <w:rPr>
                          <w:rFonts w:ascii="Verdana" w:eastAsia="Verdana" w:hAnsi="Verdana" w:cs="Verdana"/>
                          <w:b/>
                          <w:bCs/>
                          <w:color w:val="000000"/>
                          <w:kern w:val="24"/>
                          <w:sz w:val="18"/>
                          <w:szCs w:val="18"/>
                        </w:rPr>
                        <w:t>% By Volume</w:t>
                      </w:r>
                    </w:p>
                  </w:txbxContent>
                </v:textbox>
              </v:rect>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8832" behindDoc="0" locked="0" layoutInCell="1" allowOverlap="1" wp14:anchorId="1203D32F" wp14:editId="281D125A">
                <wp:simplePos x="0" y="0"/>
                <wp:positionH relativeFrom="column">
                  <wp:posOffset>913765</wp:posOffset>
                </wp:positionH>
                <wp:positionV relativeFrom="paragraph">
                  <wp:posOffset>1959610</wp:posOffset>
                </wp:positionV>
                <wp:extent cx="1651379" cy="933450"/>
                <wp:effectExtent l="0" t="0" r="0" b="0"/>
                <wp:wrapNone/>
                <wp:docPr id="615" name="Rectangle 33"/>
                <wp:cNvGraphicFramePr/>
                <a:graphic xmlns:a="http://schemas.openxmlformats.org/drawingml/2006/main">
                  <a:graphicData uri="http://schemas.microsoft.com/office/word/2010/wordprocessingShape">
                    <wps:wsp>
                      <wps:cNvSpPr/>
                      <wps:spPr>
                        <a:xfrm>
                          <a:off x="0" y="0"/>
                          <a:ext cx="1651379"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FEAC7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7777777" w:rsidR="00A14586" w:rsidRDefault="00A14586"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1.86% By Volume</w:t>
                            </w:r>
                          </w:p>
                        </w:txbxContent>
                      </wps:txbx>
                      <wps:bodyPr rtlCol="0" anchor="ctr">
                        <a:noAutofit/>
                      </wps:bodyPr>
                    </wps:wsp>
                  </a:graphicData>
                </a:graphic>
                <wp14:sizeRelV relativeFrom="margin">
                  <wp14:pctHeight>0</wp14:pctHeight>
                </wp14:sizeRelV>
              </wp:anchor>
            </w:drawing>
          </mc:Choice>
          <mc:Fallback>
            <w:pict>
              <v:rect w14:anchorId="1203D32F" id="_x0000_s1130" style="position:absolute;margin-left:71.95pt;margin-top:154.3pt;width:130.05pt;height:73.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" filled="f" stroked="f" strokeweight="1pt">
                <v:textbox>
                  <w:txbxContent>
                    <w:p w14:paraId="15FEAC7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7777777" w:rsidR="00A14586" w:rsidRDefault="00A14586"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1.86% By Volume</w:t>
                      </w:r>
                    </w:p>
                  </w:txbxContent>
                </v:textbox>
              </v:rect>
            </w:pict>
          </mc:Fallback>
        </mc:AlternateContent>
      </w:r>
      <w:r w:rsidR="00A14586" w:rsidRPr="002B5730">
        <w:rPr>
          <w:rFonts w:ascii="Arial" w:eastAsia="Arial" w:hAnsi="Arial" w:cs="Arial"/>
          <w:noProof/>
          <w:color w:val="000000" w:themeColor="text1"/>
          <w:sz w:val="24"/>
          <w:szCs w:val="24"/>
        </w:rPr>
        <w:drawing>
          <wp:inline distT="0" distB="0" distL="0" distR="0" wp14:anchorId="4651EC7D" wp14:editId="34EE05E8">
            <wp:extent cx="6429375" cy="2519680"/>
            <wp:effectExtent l="0" t="0" r="0" b="0"/>
            <wp:docPr id="631" name="Chart 63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DE76236" w14:textId="5BFA68E6" w:rsidR="00A14586" w:rsidRPr="002B5730" w:rsidRDefault="00195C31"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0880" behindDoc="0" locked="0" layoutInCell="1" allowOverlap="1" wp14:anchorId="689E140D" wp14:editId="19C962C1">
                <wp:simplePos x="0" y="0"/>
                <wp:positionH relativeFrom="margin">
                  <wp:posOffset>4231005</wp:posOffset>
                </wp:positionH>
                <wp:positionV relativeFrom="paragraph">
                  <wp:posOffset>50165</wp:posOffset>
                </wp:positionV>
                <wp:extent cx="2337955" cy="200055"/>
                <wp:effectExtent l="0" t="0" r="0" b="0"/>
                <wp:wrapNone/>
                <wp:docPr id="61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22A2C4DB" w14:textId="77777777" w:rsidR="00A14586" w:rsidRPr="004644A7" w:rsidRDefault="00A14586" w:rsidP="00A1458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689E140D" id="_x0000_s1131" type="#_x0000_t202" style="position:absolute;margin-left:333.15pt;margin-top:3.95pt;width:184.1pt;height:15.75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" filled="f" stroked="f">
                <v:textbox style="mso-fit-shape-to-text:t">
                  <w:txbxContent>
                    <w:p w14:paraId="22A2C4DB" w14:textId="77777777" w:rsidR="00A14586" w:rsidRPr="004644A7" w:rsidRDefault="00A14586" w:rsidP="00A1458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60AFAC59" w14:textId="289959EA" w:rsidR="00A14586" w:rsidRPr="002B5730" w:rsidRDefault="00195C31" w:rsidP="00195C31">
      <w:pPr>
        <w:spacing w:line="360" w:lineRule="auto"/>
        <w:rPr>
          <w:rFonts w:ascii="Arial" w:eastAsia="Arial" w:hAnsi="Arial" w:cs="Arial"/>
          <w:color w:val="000000" w:themeColor="text1"/>
          <w:sz w:val="24"/>
          <w:szCs w:val="24"/>
        </w:rPr>
      </w:pPr>
      <w:r w:rsidRPr="00195C31">
        <w:rPr>
          <w:rFonts w:ascii="Arial" w:eastAsia="Arial" w:hAnsi="Arial" w:cs="Arial"/>
          <w:color w:val="000000" w:themeColor="text1"/>
          <w:sz w:val="24"/>
          <w:szCs w:val="24"/>
        </w:rPr>
        <w:lastRenderedPageBreak/>
        <w:t>The Middle East vinyl ester market grew at an average CAGR of 1.86% in terms of volume during the period 2015-2020 and is forecasted to grow at CAGR of 5.05% by 2030 owing to rising demand from end user industries</w:t>
      </w:r>
      <w:r w:rsidR="00EE2C3D" w:rsidRPr="00195C31">
        <w:rPr>
          <w:rFonts w:ascii="Arial" w:eastAsia="Arial" w:hAnsi="Arial" w:cs="Arial"/>
          <w:color w:val="000000" w:themeColor="text1"/>
          <w:sz w:val="24"/>
          <w:szCs w:val="24"/>
        </w:rPr>
        <w:t xml:space="preserve">. </w:t>
      </w:r>
    </w:p>
    <w:p w14:paraId="1450D1D2" w14:textId="77777777" w:rsidR="001C74F9" w:rsidRDefault="001C74F9" w:rsidP="00974A90">
      <w:pPr>
        <w:spacing w:line="360" w:lineRule="auto"/>
        <w:jc w:val="both"/>
        <w:rPr>
          <w:rFonts w:ascii="Arial" w:hAnsi="Arial" w:cs="Arial"/>
          <w:color w:val="000000" w:themeColor="text1"/>
          <w:sz w:val="24"/>
          <w:szCs w:val="24"/>
        </w:rPr>
      </w:pPr>
    </w:p>
    <w:tbl>
      <w:tblPr>
        <w:tblW w:w="10160" w:type="dxa"/>
        <w:tblLook w:val="04A0" w:firstRow="1" w:lastRow="0" w:firstColumn="1" w:lastColumn="0" w:noHBand="0" w:noVBand="1"/>
      </w:tblPr>
      <w:tblGrid>
        <w:gridCol w:w="3469"/>
        <w:gridCol w:w="3178"/>
        <w:gridCol w:w="1139"/>
        <w:gridCol w:w="1146"/>
        <w:gridCol w:w="1228"/>
      </w:tblGrid>
      <w:tr w:rsidR="00800F6A" w:rsidRPr="00800F6A" w14:paraId="18A73FAF" w14:textId="77777777" w:rsidTr="00800F6A">
        <w:trPr>
          <w:trHeight w:val="345"/>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3B286B40" w14:textId="77777777" w:rsidR="00800F6A" w:rsidRPr="00800F6A" w:rsidRDefault="00800F6A" w:rsidP="00800F6A">
            <w:pPr>
              <w:spacing w:after="0" w:line="240" w:lineRule="auto"/>
              <w:jc w:val="center"/>
              <w:rPr>
                <w:rFonts w:ascii="Arial" w:eastAsia="Times New Roman" w:hAnsi="Arial" w:cs="Arial"/>
                <w:b/>
                <w:bCs/>
                <w:color w:val="FFFFFF"/>
                <w:sz w:val="20"/>
                <w:szCs w:val="20"/>
                <w:lang w:eastAsia="en-IN"/>
              </w:rPr>
            </w:pPr>
            <w:r w:rsidRPr="00800F6A">
              <w:rPr>
                <w:rFonts w:ascii="Arial" w:eastAsia="Times New Roman" w:hAnsi="Arial" w:cs="Arial"/>
                <w:b/>
                <w:bCs/>
                <w:color w:val="FFFFFF"/>
                <w:sz w:val="20"/>
                <w:szCs w:val="20"/>
                <w:lang w:eastAsia="en-IN"/>
              </w:rPr>
              <w:t>Approach: Growth Forecast Via Factors (Impact Analysis)</w:t>
            </w:r>
          </w:p>
        </w:tc>
      </w:tr>
      <w:tr w:rsidR="00800F6A" w:rsidRPr="00800F6A" w14:paraId="2A6F28AB"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ACB9CA"/>
            <w:noWrap/>
            <w:vAlign w:val="center"/>
            <w:hideMark/>
          </w:tcPr>
          <w:p w14:paraId="6342D059"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Factors</w:t>
            </w:r>
          </w:p>
        </w:tc>
        <w:tc>
          <w:tcPr>
            <w:tcW w:w="3178" w:type="dxa"/>
            <w:tcBorders>
              <w:top w:val="nil"/>
              <w:left w:val="nil"/>
              <w:bottom w:val="single" w:sz="8" w:space="0" w:color="auto"/>
              <w:right w:val="single" w:sz="8" w:space="0" w:color="auto"/>
            </w:tcBorders>
            <w:shd w:val="clear" w:color="000000" w:fill="ACB9CA"/>
            <w:noWrap/>
            <w:vAlign w:val="center"/>
            <w:hideMark/>
          </w:tcPr>
          <w:p w14:paraId="153FD3E1"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Sources</w:t>
            </w:r>
          </w:p>
        </w:tc>
        <w:tc>
          <w:tcPr>
            <w:tcW w:w="1139" w:type="dxa"/>
            <w:tcBorders>
              <w:top w:val="nil"/>
              <w:left w:val="nil"/>
              <w:bottom w:val="single" w:sz="8" w:space="0" w:color="auto"/>
              <w:right w:val="single" w:sz="8" w:space="0" w:color="auto"/>
            </w:tcBorders>
            <w:shd w:val="clear" w:color="000000" w:fill="ACB9CA"/>
            <w:noWrap/>
            <w:vAlign w:val="center"/>
            <w:hideMark/>
          </w:tcPr>
          <w:p w14:paraId="4CB027A5"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Value</w:t>
            </w:r>
          </w:p>
        </w:tc>
        <w:tc>
          <w:tcPr>
            <w:tcW w:w="1146" w:type="dxa"/>
            <w:tcBorders>
              <w:top w:val="nil"/>
              <w:left w:val="nil"/>
              <w:bottom w:val="single" w:sz="8" w:space="0" w:color="auto"/>
              <w:right w:val="single" w:sz="8" w:space="0" w:color="auto"/>
            </w:tcBorders>
            <w:shd w:val="clear" w:color="000000" w:fill="ACB9CA"/>
            <w:vAlign w:val="center"/>
            <w:hideMark/>
          </w:tcPr>
          <w:p w14:paraId="1CEDB4AB"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CAGR</w:t>
            </w:r>
          </w:p>
        </w:tc>
        <w:tc>
          <w:tcPr>
            <w:tcW w:w="1227" w:type="dxa"/>
            <w:tcBorders>
              <w:top w:val="nil"/>
              <w:left w:val="nil"/>
              <w:bottom w:val="single" w:sz="8" w:space="0" w:color="auto"/>
              <w:right w:val="single" w:sz="8" w:space="0" w:color="auto"/>
            </w:tcBorders>
            <w:shd w:val="clear" w:color="000000" w:fill="ACB9CA"/>
            <w:noWrap/>
            <w:vAlign w:val="center"/>
            <w:hideMark/>
          </w:tcPr>
          <w:p w14:paraId="6638C1C9"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Weightage</w:t>
            </w:r>
          </w:p>
        </w:tc>
      </w:tr>
      <w:tr w:rsidR="00800F6A" w:rsidRPr="00800F6A" w14:paraId="6B13517F"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noWrap/>
            <w:vAlign w:val="center"/>
            <w:hideMark/>
          </w:tcPr>
          <w:p w14:paraId="0577EA23"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GDP Growth Rate (2021-2030 Period)</w:t>
            </w:r>
          </w:p>
        </w:tc>
        <w:tc>
          <w:tcPr>
            <w:tcW w:w="3178" w:type="dxa"/>
            <w:tcBorders>
              <w:top w:val="nil"/>
              <w:left w:val="nil"/>
              <w:bottom w:val="single" w:sz="8" w:space="0" w:color="auto"/>
              <w:right w:val="single" w:sz="8" w:space="0" w:color="auto"/>
            </w:tcBorders>
            <w:shd w:val="clear" w:color="auto" w:fill="auto"/>
            <w:noWrap/>
            <w:vAlign w:val="center"/>
            <w:hideMark/>
          </w:tcPr>
          <w:p w14:paraId="645DF52A"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World Bank, IMF, OECD, TechSci Estimates</w:t>
            </w:r>
          </w:p>
        </w:tc>
        <w:tc>
          <w:tcPr>
            <w:tcW w:w="1139" w:type="dxa"/>
            <w:tcBorders>
              <w:top w:val="nil"/>
              <w:left w:val="nil"/>
              <w:bottom w:val="single" w:sz="8" w:space="0" w:color="auto"/>
              <w:right w:val="single" w:sz="8" w:space="0" w:color="auto"/>
            </w:tcBorders>
            <w:shd w:val="clear" w:color="auto" w:fill="auto"/>
            <w:noWrap/>
            <w:vAlign w:val="center"/>
            <w:hideMark/>
          </w:tcPr>
          <w:p w14:paraId="03932BCC"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4003D4ED"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4.86%</w:t>
            </w:r>
          </w:p>
        </w:tc>
        <w:tc>
          <w:tcPr>
            <w:tcW w:w="1227" w:type="dxa"/>
            <w:tcBorders>
              <w:top w:val="nil"/>
              <w:left w:val="nil"/>
              <w:bottom w:val="single" w:sz="8" w:space="0" w:color="auto"/>
              <w:right w:val="single" w:sz="8" w:space="0" w:color="auto"/>
            </w:tcBorders>
            <w:shd w:val="clear" w:color="auto" w:fill="auto"/>
            <w:noWrap/>
            <w:vAlign w:val="center"/>
            <w:hideMark/>
          </w:tcPr>
          <w:p w14:paraId="6E0C5B31"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25.00%</w:t>
            </w:r>
          </w:p>
        </w:tc>
      </w:tr>
      <w:tr w:rsidR="00800F6A" w:rsidRPr="00800F6A" w14:paraId="1AD8262B"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noWrap/>
            <w:vAlign w:val="center"/>
            <w:hideMark/>
          </w:tcPr>
          <w:p w14:paraId="5F2A6826"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GDP Per Capita (%)</w:t>
            </w:r>
          </w:p>
        </w:tc>
        <w:tc>
          <w:tcPr>
            <w:tcW w:w="3178" w:type="dxa"/>
            <w:tcBorders>
              <w:top w:val="nil"/>
              <w:left w:val="nil"/>
              <w:bottom w:val="single" w:sz="8" w:space="0" w:color="auto"/>
              <w:right w:val="single" w:sz="8" w:space="0" w:color="auto"/>
            </w:tcBorders>
            <w:shd w:val="clear" w:color="auto" w:fill="auto"/>
            <w:noWrap/>
            <w:vAlign w:val="center"/>
            <w:hideMark/>
          </w:tcPr>
          <w:p w14:paraId="78EA731C"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World Bank, IMF, OECD, TechSci Estimates</w:t>
            </w:r>
          </w:p>
        </w:tc>
        <w:tc>
          <w:tcPr>
            <w:tcW w:w="1139" w:type="dxa"/>
            <w:tcBorders>
              <w:top w:val="nil"/>
              <w:left w:val="nil"/>
              <w:bottom w:val="single" w:sz="8" w:space="0" w:color="auto"/>
              <w:right w:val="single" w:sz="8" w:space="0" w:color="auto"/>
            </w:tcBorders>
            <w:shd w:val="clear" w:color="auto" w:fill="auto"/>
            <w:noWrap/>
            <w:vAlign w:val="center"/>
            <w:hideMark/>
          </w:tcPr>
          <w:p w14:paraId="554EFC4C"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5231C4A7"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4.38%</w:t>
            </w:r>
          </w:p>
        </w:tc>
        <w:tc>
          <w:tcPr>
            <w:tcW w:w="1227" w:type="dxa"/>
            <w:tcBorders>
              <w:top w:val="nil"/>
              <w:left w:val="nil"/>
              <w:bottom w:val="single" w:sz="8" w:space="0" w:color="auto"/>
              <w:right w:val="single" w:sz="8" w:space="0" w:color="auto"/>
            </w:tcBorders>
            <w:shd w:val="clear" w:color="auto" w:fill="auto"/>
            <w:noWrap/>
            <w:vAlign w:val="center"/>
            <w:hideMark/>
          </w:tcPr>
          <w:p w14:paraId="5A521ABA"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10.00%</w:t>
            </w:r>
          </w:p>
        </w:tc>
      </w:tr>
      <w:tr w:rsidR="00800F6A" w:rsidRPr="00800F6A" w14:paraId="03615AE5"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noWrap/>
            <w:vAlign w:val="center"/>
            <w:hideMark/>
          </w:tcPr>
          <w:p w14:paraId="713CF5DE"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Average Selling Growth (%)</w:t>
            </w:r>
          </w:p>
        </w:tc>
        <w:tc>
          <w:tcPr>
            <w:tcW w:w="3178" w:type="dxa"/>
            <w:tcBorders>
              <w:top w:val="nil"/>
              <w:left w:val="nil"/>
              <w:bottom w:val="single" w:sz="8" w:space="0" w:color="auto"/>
              <w:right w:val="single" w:sz="8" w:space="0" w:color="auto"/>
            </w:tcBorders>
            <w:shd w:val="clear" w:color="auto" w:fill="auto"/>
            <w:noWrap/>
            <w:vAlign w:val="center"/>
            <w:hideMark/>
          </w:tcPr>
          <w:p w14:paraId="4AB132F8"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139" w:type="dxa"/>
            <w:tcBorders>
              <w:top w:val="nil"/>
              <w:left w:val="nil"/>
              <w:bottom w:val="single" w:sz="8" w:space="0" w:color="auto"/>
              <w:right w:val="single" w:sz="8" w:space="0" w:color="auto"/>
            </w:tcBorders>
            <w:shd w:val="clear" w:color="auto" w:fill="auto"/>
            <w:noWrap/>
            <w:vAlign w:val="center"/>
            <w:hideMark/>
          </w:tcPr>
          <w:p w14:paraId="0AFD2E89"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2DEEFA76"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2.51%</w:t>
            </w:r>
          </w:p>
        </w:tc>
        <w:tc>
          <w:tcPr>
            <w:tcW w:w="1227" w:type="dxa"/>
            <w:tcBorders>
              <w:top w:val="nil"/>
              <w:left w:val="nil"/>
              <w:bottom w:val="single" w:sz="8" w:space="0" w:color="auto"/>
              <w:right w:val="single" w:sz="8" w:space="0" w:color="auto"/>
            </w:tcBorders>
            <w:shd w:val="clear" w:color="auto" w:fill="auto"/>
            <w:noWrap/>
            <w:vAlign w:val="center"/>
            <w:hideMark/>
          </w:tcPr>
          <w:p w14:paraId="440B5FA7"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6.00%</w:t>
            </w:r>
          </w:p>
        </w:tc>
      </w:tr>
      <w:tr w:rsidR="00800F6A" w:rsidRPr="00800F6A" w14:paraId="21670E41"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vAlign w:val="center"/>
            <w:hideMark/>
          </w:tcPr>
          <w:p w14:paraId="48E8B2C5"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Construction* Sector</w:t>
            </w:r>
          </w:p>
        </w:tc>
        <w:tc>
          <w:tcPr>
            <w:tcW w:w="3178" w:type="dxa"/>
            <w:tcBorders>
              <w:top w:val="nil"/>
              <w:left w:val="nil"/>
              <w:bottom w:val="single" w:sz="8" w:space="0" w:color="auto"/>
              <w:right w:val="single" w:sz="8" w:space="0" w:color="auto"/>
            </w:tcBorders>
            <w:shd w:val="clear" w:color="auto" w:fill="auto"/>
            <w:noWrap/>
            <w:vAlign w:val="center"/>
            <w:hideMark/>
          </w:tcPr>
          <w:p w14:paraId="221F1685"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139" w:type="dxa"/>
            <w:tcBorders>
              <w:top w:val="nil"/>
              <w:left w:val="nil"/>
              <w:bottom w:val="single" w:sz="8" w:space="0" w:color="auto"/>
              <w:right w:val="single" w:sz="8" w:space="0" w:color="auto"/>
            </w:tcBorders>
            <w:shd w:val="clear" w:color="auto" w:fill="auto"/>
            <w:noWrap/>
            <w:vAlign w:val="center"/>
            <w:hideMark/>
          </w:tcPr>
          <w:p w14:paraId="1DAFB5D3"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78DF1A65"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6.00%</w:t>
            </w:r>
          </w:p>
        </w:tc>
        <w:tc>
          <w:tcPr>
            <w:tcW w:w="1227" w:type="dxa"/>
            <w:tcBorders>
              <w:top w:val="nil"/>
              <w:left w:val="nil"/>
              <w:bottom w:val="single" w:sz="8" w:space="0" w:color="auto"/>
              <w:right w:val="single" w:sz="8" w:space="0" w:color="auto"/>
            </w:tcBorders>
            <w:shd w:val="clear" w:color="auto" w:fill="auto"/>
            <w:noWrap/>
            <w:vAlign w:val="center"/>
            <w:hideMark/>
          </w:tcPr>
          <w:p w14:paraId="22047E1E"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18.00%</w:t>
            </w:r>
          </w:p>
        </w:tc>
      </w:tr>
      <w:tr w:rsidR="00800F6A" w:rsidRPr="00800F6A" w14:paraId="063A76BA"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vAlign w:val="center"/>
            <w:hideMark/>
          </w:tcPr>
          <w:p w14:paraId="099AA6CA"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Renewable Sector</w:t>
            </w:r>
          </w:p>
        </w:tc>
        <w:tc>
          <w:tcPr>
            <w:tcW w:w="3178" w:type="dxa"/>
            <w:tcBorders>
              <w:top w:val="nil"/>
              <w:left w:val="nil"/>
              <w:bottom w:val="single" w:sz="8" w:space="0" w:color="auto"/>
              <w:right w:val="single" w:sz="8" w:space="0" w:color="auto"/>
            </w:tcBorders>
            <w:shd w:val="clear" w:color="auto" w:fill="auto"/>
            <w:noWrap/>
            <w:vAlign w:val="center"/>
            <w:hideMark/>
          </w:tcPr>
          <w:p w14:paraId="0CFD3853"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139" w:type="dxa"/>
            <w:tcBorders>
              <w:top w:val="nil"/>
              <w:left w:val="nil"/>
              <w:bottom w:val="single" w:sz="8" w:space="0" w:color="auto"/>
              <w:right w:val="single" w:sz="8" w:space="0" w:color="auto"/>
            </w:tcBorders>
            <w:shd w:val="clear" w:color="auto" w:fill="auto"/>
            <w:noWrap/>
            <w:vAlign w:val="center"/>
            <w:hideMark/>
          </w:tcPr>
          <w:p w14:paraId="696690AE"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1EC95CD2"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6.50%</w:t>
            </w:r>
          </w:p>
        </w:tc>
        <w:tc>
          <w:tcPr>
            <w:tcW w:w="1227" w:type="dxa"/>
            <w:tcBorders>
              <w:top w:val="nil"/>
              <w:left w:val="nil"/>
              <w:bottom w:val="single" w:sz="8" w:space="0" w:color="auto"/>
              <w:right w:val="single" w:sz="8" w:space="0" w:color="auto"/>
            </w:tcBorders>
            <w:shd w:val="clear" w:color="auto" w:fill="auto"/>
            <w:noWrap/>
            <w:vAlign w:val="center"/>
            <w:hideMark/>
          </w:tcPr>
          <w:p w14:paraId="2DFAB690"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22.00%</w:t>
            </w:r>
          </w:p>
        </w:tc>
      </w:tr>
      <w:tr w:rsidR="00800F6A" w:rsidRPr="00800F6A" w14:paraId="3C7EBBE1"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vAlign w:val="center"/>
            <w:hideMark/>
          </w:tcPr>
          <w:p w14:paraId="0BE96AD5"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Marine Components</w:t>
            </w:r>
          </w:p>
        </w:tc>
        <w:tc>
          <w:tcPr>
            <w:tcW w:w="3178" w:type="dxa"/>
            <w:tcBorders>
              <w:top w:val="nil"/>
              <w:left w:val="nil"/>
              <w:bottom w:val="single" w:sz="8" w:space="0" w:color="auto"/>
              <w:right w:val="single" w:sz="8" w:space="0" w:color="auto"/>
            </w:tcBorders>
            <w:shd w:val="clear" w:color="auto" w:fill="auto"/>
            <w:noWrap/>
            <w:vAlign w:val="center"/>
            <w:hideMark/>
          </w:tcPr>
          <w:p w14:paraId="14B415C5"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Industry Sources &amp; TechSci Research Estimates</w:t>
            </w:r>
          </w:p>
        </w:tc>
        <w:tc>
          <w:tcPr>
            <w:tcW w:w="1139" w:type="dxa"/>
            <w:tcBorders>
              <w:top w:val="nil"/>
              <w:left w:val="nil"/>
              <w:bottom w:val="single" w:sz="8" w:space="0" w:color="auto"/>
              <w:right w:val="single" w:sz="8" w:space="0" w:color="auto"/>
            </w:tcBorders>
            <w:shd w:val="clear" w:color="auto" w:fill="auto"/>
            <w:noWrap/>
            <w:vAlign w:val="center"/>
            <w:hideMark/>
          </w:tcPr>
          <w:p w14:paraId="5BB3D65F"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1D33D002"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4.00%</w:t>
            </w:r>
          </w:p>
        </w:tc>
        <w:tc>
          <w:tcPr>
            <w:tcW w:w="1227" w:type="dxa"/>
            <w:tcBorders>
              <w:top w:val="nil"/>
              <w:left w:val="nil"/>
              <w:bottom w:val="single" w:sz="8" w:space="0" w:color="auto"/>
              <w:right w:val="single" w:sz="8" w:space="0" w:color="auto"/>
            </w:tcBorders>
            <w:shd w:val="clear" w:color="auto" w:fill="auto"/>
            <w:noWrap/>
            <w:vAlign w:val="center"/>
            <w:hideMark/>
          </w:tcPr>
          <w:p w14:paraId="67BF99DE"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18.00%</w:t>
            </w:r>
          </w:p>
        </w:tc>
      </w:tr>
      <w:tr w:rsidR="00800F6A" w:rsidRPr="00800F6A" w14:paraId="3B0D30C1"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noWrap/>
            <w:vAlign w:val="center"/>
            <w:hideMark/>
          </w:tcPr>
          <w:p w14:paraId="64FA8598"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Market Growth in Historical Period (2015-2020)</w:t>
            </w:r>
          </w:p>
        </w:tc>
        <w:tc>
          <w:tcPr>
            <w:tcW w:w="3178" w:type="dxa"/>
            <w:tcBorders>
              <w:top w:val="nil"/>
              <w:left w:val="nil"/>
              <w:bottom w:val="single" w:sz="8" w:space="0" w:color="auto"/>
              <w:right w:val="single" w:sz="8" w:space="0" w:color="000000"/>
            </w:tcBorders>
            <w:shd w:val="clear" w:color="auto" w:fill="auto"/>
            <w:noWrap/>
            <w:vAlign w:val="center"/>
            <w:hideMark/>
          </w:tcPr>
          <w:p w14:paraId="79E416C5"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Industry Sources &amp; TechSci Research Estimates</w:t>
            </w:r>
          </w:p>
        </w:tc>
        <w:tc>
          <w:tcPr>
            <w:tcW w:w="1139" w:type="dxa"/>
            <w:tcBorders>
              <w:top w:val="nil"/>
              <w:left w:val="nil"/>
              <w:bottom w:val="single" w:sz="8" w:space="0" w:color="auto"/>
              <w:right w:val="single" w:sz="8" w:space="0" w:color="auto"/>
            </w:tcBorders>
            <w:shd w:val="clear" w:color="auto" w:fill="auto"/>
            <w:noWrap/>
            <w:vAlign w:val="center"/>
            <w:hideMark/>
          </w:tcPr>
          <w:p w14:paraId="3E4A7BC0"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Historical</w:t>
            </w:r>
          </w:p>
        </w:tc>
        <w:tc>
          <w:tcPr>
            <w:tcW w:w="1146" w:type="dxa"/>
            <w:tcBorders>
              <w:top w:val="nil"/>
              <w:left w:val="nil"/>
              <w:bottom w:val="single" w:sz="8" w:space="0" w:color="auto"/>
              <w:right w:val="single" w:sz="8" w:space="0" w:color="auto"/>
            </w:tcBorders>
            <w:shd w:val="clear" w:color="auto" w:fill="auto"/>
            <w:noWrap/>
            <w:vAlign w:val="center"/>
            <w:hideMark/>
          </w:tcPr>
          <w:p w14:paraId="4A7A5C13"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1.86%</w:t>
            </w:r>
          </w:p>
        </w:tc>
        <w:tc>
          <w:tcPr>
            <w:tcW w:w="1227" w:type="dxa"/>
            <w:tcBorders>
              <w:top w:val="nil"/>
              <w:left w:val="nil"/>
              <w:bottom w:val="single" w:sz="8" w:space="0" w:color="auto"/>
              <w:right w:val="single" w:sz="8" w:space="0" w:color="auto"/>
            </w:tcBorders>
            <w:shd w:val="clear" w:color="auto" w:fill="auto"/>
            <w:noWrap/>
            <w:vAlign w:val="center"/>
            <w:hideMark/>
          </w:tcPr>
          <w:p w14:paraId="532B313F"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1.00%</w:t>
            </w:r>
          </w:p>
        </w:tc>
      </w:tr>
      <w:tr w:rsidR="00800F6A" w:rsidRPr="00800F6A" w14:paraId="4BD6A5F5"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ACB9CA"/>
            <w:noWrap/>
            <w:vAlign w:val="center"/>
            <w:hideMark/>
          </w:tcPr>
          <w:p w14:paraId="0414210D"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CAGR (2021-2030)</w:t>
            </w:r>
          </w:p>
        </w:tc>
        <w:tc>
          <w:tcPr>
            <w:tcW w:w="6690" w:type="dxa"/>
            <w:gridSpan w:val="4"/>
            <w:tcBorders>
              <w:top w:val="single" w:sz="8" w:space="0" w:color="auto"/>
              <w:left w:val="nil"/>
              <w:bottom w:val="nil"/>
              <w:right w:val="nil"/>
            </w:tcBorders>
            <w:shd w:val="clear" w:color="000000" w:fill="333F4F"/>
            <w:noWrap/>
            <w:vAlign w:val="center"/>
            <w:hideMark/>
          </w:tcPr>
          <w:p w14:paraId="1344A766" w14:textId="77777777" w:rsidR="00800F6A" w:rsidRPr="00800F6A" w:rsidRDefault="00800F6A" w:rsidP="00800F6A">
            <w:pPr>
              <w:spacing w:after="0" w:line="240" w:lineRule="auto"/>
              <w:jc w:val="center"/>
              <w:rPr>
                <w:rFonts w:ascii="Arial" w:eastAsia="Times New Roman" w:hAnsi="Arial" w:cs="Arial"/>
                <w:b/>
                <w:bCs/>
                <w:color w:val="FFFFFF"/>
                <w:sz w:val="20"/>
                <w:szCs w:val="20"/>
                <w:lang w:eastAsia="en-IN"/>
              </w:rPr>
            </w:pPr>
            <w:r w:rsidRPr="00800F6A">
              <w:rPr>
                <w:rFonts w:ascii="Arial" w:eastAsia="Times New Roman" w:hAnsi="Arial" w:cs="Arial"/>
                <w:b/>
                <w:bCs/>
                <w:color w:val="FFFFFF"/>
                <w:sz w:val="20"/>
                <w:szCs w:val="20"/>
                <w:lang w:eastAsia="en-IN"/>
              </w:rPr>
              <w:t>5.05%</w:t>
            </w:r>
          </w:p>
        </w:tc>
      </w:tr>
    </w:tbl>
    <w:p w14:paraId="479B2E22" w14:textId="2745B4C8" w:rsidR="00800F6A" w:rsidRPr="00800F6A" w:rsidRDefault="008C76AE" w:rsidP="00800F6A">
      <w:pPr>
        <w:jc w:val="both"/>
        <w:rPr>
          <w:rFonts w:ascii="Calibri" w:eastAsia="Times New Roman" w:hAnsi="Calibri" w:cs="Calibri"/>
          <w:color w:val="000000"/>
          <w:lang w:eastAsia="en-IN"/>
        </w:rPr>
      </w:pPr>
      <w:r w:rsidRPr="001543F7">
        <w:rPr>
          <w:rFonts w:ascii="Arial" w:hAnsi="Arial" w:cs="Arial"/>
          <w:b/>
          <w:bCs/>
          <w:noProof/>
          <w:sz w:val="24"/>
          <w:szCs w:val="24"/>
        </w:rPr>
        <mc:AlternateContent>
          <mc:Choice Requires="wps">
            <w:drawing>
              <wp:anchor distT="45720" distB="45720" distL="114300" distR="114300" simplePos="0" relativeHeight="252910592" behindDoc="0" locked="0" layoutInCell="1" allowOverlap="1" wp14:anchorId="07450004" wp14:editId="36D3BC1E">
                <wp:simplePos x="0" y="0"/>
                <wp:positionH relativeFrom="margin">
                  <wp:align>left</wp:align>
                </wp:positionH>
                <wp:positionV relativeFrom="paragraph">
                  <wp:posOffset>558593</wp:posOffset>
                </wp:positionV>
                <wp:extent cx="6560185" cy="1404620"/>
                <wp:effectExtent l="0" t="0" r="12065" b="19050"/>
                <wp:wrapSquare wrapText="bothSides"/>
                <wp:docPr id="2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85" cy="1404620"/>
                        </a:xfrm>
                        <a:prstGeom prst="rect">
                          <a:avLst/>
                        </a:prstGeom>
                        <a:solidFill>
                          <a:schemeClr val="accent5">
                            <a:lumMod val="50000"/>
                          </a:schemeClr>
                        </a:solidFill>
                        <a:ln w="9525">
                          <a:solidFill>
                            <a:srgbClr val="000000"/>
                          </a:solidFill>
                          <a:miter lim="800000"/>
                          <a:headEnd/>
                          <a:tailEnd/>
                        </a:ln>
                      </wps:spPr>
                      <wps:txbx>
                        <w:txbxContent>
                          <w:p w14:paraId="01589B04" w14:textId="77777777" w:rsidR="00EE2C3D" w:rsidRPr="001543F7" w:rsidRDefault="00EE2C3D" w:rsidP="00EE2C3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7450004" id="_x0000_s1132" type="#_x0000_t202" style="position:absolute;left:0;text-align:left;margin-left:0;margin-top:44pt;width:516.55pt;height:110.6pt;z-index:2529105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" fillcolor="#1f4d78 [1608]">
                <v:textbox style="mso-fit-shape-to-text:t">
                  <w:txbxContent>
                    <w:p w14:paraId="01589B04" w14:textId="77777777" w:rsidR="00EE2C3D" w:rsidRPr="001543F7" w:rsidRDefault="00EE2C3D" w:rsidP="00EE2C3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r w:rsidR="00800F6A" w:rsidRPr="00800F6A">
        <w:rPr>
          <w:rFonts w:ascii="Calibri" w:eastAsia="Times New Roman" w:hAnsi="Calibri" w:cs="Calibri"/>
          <w:color w:val="000000"/>
          <w:lang w:eastAsia="en-IN"/>
        </w:rPr>
        <w:t xml:space="preserve">*Mainly the Pipes &amp; Tanks going in Industrial and manufacturing sector. </w:t>
      </w:r>
    </w:p>
    <w:p w14:paraId="209E3DDD" w14:textId="687645FA" w:rsidR="001C74F9" w:rsidRDefault="001C74F9" w:rsidP="00800F6A">
      <w:pPr>
        <w:spacing w:line="360" w:lineRule="auto"/>
        <w:jc w:val="both"/>
        <w:rPr>
          <w:rFonts w:ascii="Arial" w:eastAsia="Arial" w:hAnsi="Arial" w:cs="Arial"/>
          <w:color w:val="000000" w:themeColor="text1"/>
          <w:sz w:val="24"/>
          <w:szCs w:val="24"/>
        </w:rPr>
      </w:pPr>
    </w:p>
    <w:p w14:paraId="3B81D276" w14:textId="5136ACE6" w:rsidR="0061645E" w:rsidRPr="0061645E" w:rsidRDefault="0061645E" w:rsidP="0061645E">
      <w:pPr>
        <w:rPr>
          <w:rFonts w:ascii="Arial" w:hAnsi="Arial" w:cs="Arial"/>
          <w:b/>
          <w:bCs/>
          <w:sz w:val="24"/>
          <w:szCs w:val="24"/>
        </w:rPr>
      </w:pPr>
      <w:r w:rsidRPr="0061645E">
        <w:rPr>
          <w:rFonts w:ascii="Arial" w:hAnsi="Arial" w:cs="Arial"/>
          <w:b/>
          <w:bCs/>
          <w:sz w:val="24"/>
          <w:szCs w:val="24"/>
        </w:rPr>
        <w:t>3.2.6.2. Operating Efficiency</w:t>
      </w:r>
    </w:p>
    <w:p w14:paraId="62285FC8" w14:textId="08859BE1" w:rsidR="0061645E" w:rsidRPr="0061645E" w:rsidRDefault="0061645E" w:rsidP="0061645E">
      <w:pPr>
        <w:spacing w:line="360" w:lineRule="auto"/>
        <w:rPr>
          <w:rFonts w:ascii="Arial" w:hAnsi="Arial" w:cs="Arial"/>
          <w:b/>
          <w:bCs/>
          <w:sz w:val="24"/>
          <w:szCs w:val="24"/>
        </w:rPr>
      </w:pPr>
      <w:r w:rsidRPr="0061645E">
        <w:rPr>
          <w:rFonts w:ascii="Arial" w:hAnsi="Arial" w:cs="Arial"/>
          <w:b/>
          <w:bCs/>
          <w:sz w:val="24"/>
          <w:szCs w:val="24"/>
        </w:rPr>
        <w:t>Middle East &amp; Africa Vinyl Ester Resin Operating Efficiency (Percentage), 2015-2030F</w:t>
      </w:r>
    </w:p>
    <w:p w14:paraId="512362BC" w14:textId="7C47A84F" w:rsidR="009F5EE3" w:rsidRDefault="00974A90"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4976" behindDoc="0" locked="0" layoutInCell="1" allowOverlap="1" wp14:anchorId="6A30B871" wp14:editId="6410CC05">
                <wp:simplePos x="0" y="0"/>
                <wp:positionH relativeFrom="margin">
                  <wp:align>right</wp:align>
                </wp:positionH>
                <wp:positionV relativeFrom="paragraph">
                  <wp:posOffset>2235835</wp:posOffset>
                </wp:positionV>
                <wp:extent cx="2588458" cy="200055"/>
                <wp:effectExtent l="0" t="0" r="0" b="0"/>
                <wp:wrapNone/>
                <wp:docPr id="620"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66C8FC3B"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6A30B871" id="_x0000_s1133" type="#_x0000_t202" style="position:absolute;margin-left:152.6pt;margin-top:176.05pt;width:203.8pt;height:15.75pt;z-index:251774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" filled="f" stroked="f">
                <v:textbox style="mso-fit-shape-to-text:t">
                  <w:txbxContent>
                    <w:p w14:paraId="66C8FC3B"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7490160B" wp14:editId="3DE33A77">
            <wp:extent cx="6448425" cy="2423795"/>
            <wp:effectExtent l="0" t="0" r="0" b="0"/>
            <wp:docPr id="633" name="Chart 633">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22E9DB3" w14:textId="5B5ECCCE" w:rsidR="00195C31" w:rsidRPr="00195C31" w:rsidRDefault="00195C31" w:rsidP="00195C31">
      <w:pPr>
        <w:spacing w:line="360" w:lineRule="auto"/>
        <w:jc w:val="both"/>
        <w:textAlignment w:val="baseline"/>
        <w:rPr>
          <w:rFonts w:ascii="Arial" w:hAnsi="Arial" w:cs="Arial"/>
          <w:sz w:val="24"/>
          <w:szCs w:val="24"/>
        </w:rPr>
      </w:pPr>
      <w:r w:rsidRPr="00195C31">
        <w:rPr>
          <w:rFonts w:ascii="Arial" w:hAnsi="Arial" w:cs="Arial"/>
          <w:sz w:val="24"/>
          <w:szCs w:val="24"/>
        </w:rPr>
        <w:lastRenderedPageBreak/>
        <w:t>There is a gradual increase in operating efficiency of all key manufacturers till 2019. The companies suffered a backlog in production efficiency rates in the year 2020 owing to the pandemic. However, post pandemic as the middle east market recovers, the demand for vinyl ester in general is going to increase significantly showing operating efficiency of more than 70 % and forecasted to reach about 90% by 2030.</w:t>
      </w:r>
    </w:p>
    <w:p w14:paraId="7AD9B34A" w14:textId="5DDE3F48"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3.2.6.3. Demand By Application</w:t>
      </w:r>
    </w:p>
    <w:p w14:paraId="0ED4FB10" w14:textId="6BC0E6EB"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Figure 45: Middle East &amp; Africa Vinyl Ester Resin Demand, By Application,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77404E70" w14:textId="6FC76539" w:rsidR="00A14586" w:rsidRPr="002B5730" w:rsidRDefault="000D1A88" w:rsidP="009F5EE3">
      <w:pPr>
        <w:tabs>
          <w:tab w:val="left" w:pos="975"/>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0096" behindDoc="0" locked="0" layoutInCell="1" allowOverlap="1" wp14:anchorId="63984247" wp14:editId="6E868E79">
                <wp:simplePos x="0" y="0"/>
                <wp:positionH relativeFrom="margin">
                  <wp:posOffset>3243580</wp:posOffset>
                </wp:positionH>
                <wp:positionV relativeFrom="paragraph">
                  <wp:posOffset>2508885</wp:posOffset>
                </wp:positionV>
                <wp:extent cx="3169285" cy="307777"/>
                <wp:effectExtent l="0" t="0" r="0" b="0"/>
                <wp:wrapNone/>
                <wp:docPr id="623" name="TextBox 4"/>
                <wp:cNvGraphicFramePr/>
                <a:graphic xmlns:a="http://schemas.openxmlformats.org/drawingml/2006/main">
                  <a:graphicData uri="http://schemas.microsoft.com/office/word/2010/wordprocessingShape">
                    <wps:wsp>
                      <wps:cNvSpPr txBox="1"/>
                      <wps:spPr>
                        <a:xfrm>
                          <a:off x="0" y="0"/>
                          <a:ext cx="3169285" cy="307777"/>
                        </a:xfrm>
                        <a:prstGeom prst="rect">
                          <a:avLst/>
                        </a:prstGeom>
                        <a:noFill/>
                      </wps:spPr>
                      <wps:txbx>
                        <w:txbxContent>
                          <w:p w14:paraId="4C4FC41B"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2B23112F"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3984247" id="_x0000_s1134" type="#_x0000_t202" style="position:absolute;margin-left:255.4pt;margin-top:197.55pt;width:249.55pt;height:24.2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" filled="f" stroked="f">
                <v:textbox style="mso-fit-shape-to-text:t">
                  <w:txbxContent>
                    <w:p w14:paraId="4C4FC41B"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2B23112F"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4C83855B" wp14:editId="3CCB40D8">
            <wp:extent cx="6410325" cy="2844800"/>
            <wp:effectExtent l="0" t="0" r="0" b="0"/>
            <wp:docPr id="634" name="Chart 634">
              <a:extLst xmlns:a="http://schemas.openxmlformats.org/drawingml/2006/main">
                <a:ext uri="{FF2B5EF4-FFF2-40B4-BE49-F238E27FC236}">
                  <a16:creationId xmlns:a16="http://schemas.microsoft.com/office/drawing/2014/main" id="{D00C0304-BBDC-4690-9E21-1259CA3BC6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tbl>
      <w:tblPr>
        <w:tblW w:w="10117" w:type="dxa"/>
        <w:tblInd w:w="-5" w:type="dxa"/>
        <w:tblLook w:val="04A0" w:firstRow="1" w:lastRow="0" w:firstColumn="1" w:lastColumn="0" w:noHBand="0" w:noVBand="1"/>
      </w:tblPr>
      <w:tblGrid>
        <w:gridCol w:w="1960"/>
        <w:gridCol w:w="857"/>
        <w:gridCol w:w="857"/>
        <w:gridCol w:w="857"/>
        <w:gridCol w:w="859"/>
        <w:gridCol w:w="980"/>
        <w:gridCol w:w="976"/>
        <w:gridCol w:w="976"/>
        <w:gridCol w:w="976"/>
        <w:gridCol w:w="819"/>
      </w:tblGrid>
      <w:tr w:rsidR="008D1421" w:rsidRPr="008D1421" w14:paraId="095FC6B6" w14:textId="77777777" w:rsidTr="00751D1F">
        <w:trPr>
          <w:trHeight w:val="395"/>
        </w:trPr>
        <w:tc>
          <w:tcPr>
            <w:tcW w:w="196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350A1D40" w14:textId="45FB3F0B" w:rsidR="008D1421" w:rsidRPr="008D1421"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 xml:space="preserve">Demand by </w:t>
            </w:r>
            <w:r w:rsidR="007C5B32">
              <w:rPr>
                <w:rFonts w:ascii="Arial" w:eastAsia="Times New Roman" w:hAnsi="Arial" w:cs="Arial"/>
                <w:b/>
                <w:bCs/>
                <w:color w:val="FFFFFF" w:themeColor="background1"/>
                <w:sz w:val="20"/>
                <w:szCs w:val="20"/>
                <w:lang w:val="en-US"/>
              </w:rPr>
              <w:t>Application (000’ Tonnes)</w:t>
            </w:r>
          </w:p>
        </w:tc>
        <w:tc>
          <w:tcPr>
            <w:tcW w:w="857" w:type="dxa"/>
            <w:tcBorders>
              <w:top w:val="single" w:sz="4" w:space="0" w:color="auto"/>
              <w:left w:val="nil"/>
              <w:bottom w:val="single" w:sz="4" w:space="0" w:color="auto"/>
              <w:right w:val="single" w:sz="4" w:space="0" w:color="auto"/>
            </w:tcBorders>
            <w:shd w:val="clear" w:color="auto" w:fill="C00000"/>
            <w:noWrap/>
            <w:vAlign w:val="center"/>
            <w:hideMark/>
          </w:tcPr>
          <w:p w14:paraId="6010EF4C"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57" w:type="dxa"/>
            <w:tcBorders>
              <w:top w:val="single" w:sz="4" w:space="0" w:color="auto"/>
              <w:left w:val="nil"/>
              <w:bottom w:val="single" w:sz="4" w:space="0" w:color="auto"/>
              <w:right w:val="single" w:sz="4" w:space="0" w:color="auto"/>
            </w:tcBorders>
            <w:shd w:val="clear" w:color="auto" w:fill="C00000"/>
            <w:noWrap/>
            <w:vAlign w:val="center"/>
            <w:hideMark/>
          </w:tcPr>
          <w:p w14:paraId="04B928A7"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57" w:type="dxa"/>
            <w:tcBorders>
              <w:top w:val="single" w:sz="4" w:space="0" w:color="auto"/>
              <w:left w:val="nil"/>
              <w:bottom w:val="single" w:sz="4" w:space="0" w:color="auto"/>
              <w:right w:val="single" w:sz="4" w:space="0" w:color="auto"/>
            </w:tcBorders>
            <w:shd w:val="clear" w:color="auto" w:fill="C00000"/>
            <w:noWrap/>
            <w:vAlign w:val="bottom"/>
            <w:hideMark/>
          </w:tcPr>
          <w:p w14:paraId="4E5953AD"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59" w:type="dxa"/>
            <w:tcBorders>
              <w:top w:val="single" w:sz="4" w:space="0" w:color="auto"/>
              <w:left w:val="nil"/>
              <w:bottom w:val="single" w:sz="4" w:space="0" w:color="auto"/>
              <w:right w:val="single" w:sz="4" w:space="0" w:color="auto"/>
            </w:tcBorders>
            <w:shd w:val="clear" w:color="auto" w:fill="C00000"/>
            <w:noWrap/>
            <w:vAlign w:val="bottom"/>
            <w:hideMark/>
          </w:tcPr>
          <w:p w14:paraId="53EBF8DA"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980" w:type="dxa"/>
            <w:tcBorders>
              <w:top w:val="single" w:sz="4" w:space="0" w:color="auto"/>
              <w:left w:val="nil"/>
              <w:bottom w:val="single" w:sz="4" w:space="0" w:color="auto"/>
              <w:right w:val="single" w:sz="4" w:space="0" w:color="auto"/>
            </w:tcBorders>
            <w:shd w:val="clear" w:color="auto" w:fill="C00000"/>
            <w:noWrap/>
            <w:vAlign w:val="bottom"/>
            <w:hideMark/>
          </w:tcPr>
          <w:p w14:paraId="1EB69758"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5DD8BDC5"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5EF50E40"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42C68242"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819"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5087EB6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195C31" w:rsidRPr="008D1421" w14:paraId="05BAF65A"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3A56EF3C"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Pipes &amp; Tanks</w:t>
            </w:r>
          </w:p>
        </w:tc>
        <w:tc>
          <w:tcPr>
            <w:tcW w:w="857" w:type="dxa"/>
            <w:tcBorders>
              <w:top w:val="nil"/>
              <w:left w:val="nil"/>
              <w:bottom w:val="single" w:sz="4" w:space="0" w:color="auto"/>
              <w:right w:val="single" w:sz="4" w:space="0" w:color="auto"/>
            </w:tcBorders>
            <w:shd w:val="clear" w:color="000000" w:fill="FFFFFF"/>
            <w:noWrap/>
            <w:vAlign w:val="center"/>
            <w:hideMark/>
          </w:tcPr>
          <w:p w14:paraId="3424B6B3" w14:textId="3A32189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29</w:t>
            </w:r>
          </w:p>
        </w:tc>
        <w:tc>
          <w:tcPr>
            <w:tcW w:w="857" w:type="dxa"/>
            <w:tcBorders>
              <w:top w:val="nil"/>
              <w:left w:val="nil"/>
              <w:bottom w:val="single" w:sz="4" w:space="0" w:color="auto"/>
              <w:right w:val="single" w:sz="4" w:space="0" w:color="auto"/>
            </w:tcBorders>
            <w:shd w:val="clear" w:color="000000" w:fill="FFFFFF"/>
            <w:noWrap/>
            <w:vAlign w:val="center"/>
            <w:hideMark/>
          </w:tcPr>
          <w:p w14:paraId="7F81CC10" w14:textId="555DECD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30</w:t>
            </w:r>
          </w:p>
        </w:tc>
        <w:tc>
          <w:tcPr>
            <w:tcW w:w="857" w:type="dxa"/>
            <w:tcBorders>
              <w:top w:val="nil"/>
              <w:left w:val="nil"/>
              <w:bottom w:val="single" w:sz="4" w:space="0" w:color="auto"/>
              <w:right w:val="single" w:sz="4" w:space="0" w:color="auto"/>
            </w:tcBorders>
            <w:shd w:val="clear" w:color="000000" w:fill="FFFFFF"/>
            <w:noWrap/>
            <w:vAlign w:val="center"/>
            <w:hideMark/>
          </w:tcPr>
          <w:p w14:paraId="317E7641" w14:textId="261D665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31</w:t>
            </w:r>
          </w:p>
        </w:tc>
        <w:tc>
          <w:tcPr>
            <w:tcW w:w="859" w:type="dxa"/>
            <w:tcBorders>
              <w:top w:val="nil"/>
              <w:left w:val="nil"/>
              <w:bottom w:val="single" w:sz="4" w:space="0" w:color="auto"/>
              <w:right w:val="single" w:sz="4" w:space="0" w:color="auto"/>
            </w:tcBorders>
            <w:shd w:val="clear" w:color="000000" w:fill="FFFFFF"/>
            <w:noWrap/>
            <w:vAlign w:val="center"/>
            <w:hideMark/>
          </w:tcPr>
          <w:p w14:paraId="5B8B5994" w14:textId="146FD4C2"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33</w:t>
            </w:r>
          </w:p>
        </w:tc>
        <w:tc>
          <w:tcPr>
            <w:tcW w:w="980" w:type="dxa"/>
            <w:tcBorders>
              <w:top w:val="nil"/>
              <w:left w:val="nil"/>
              <w:bottom w:val="single" w:sz="4" w:space="0" w:color="auto"/>
              <w:right w:val="single" w:sz="4" w:space="0" w:color="auto"/>
            </w:tcBorders>
            <w:shd w:val="clear" w:color="000000" w:fill="FFFFFF"/>
            <w:noWrap/>
            <w:vAlign w:val="center"/>
            <w:hideMark/>
          </w:tcPr>
          <w:p w14:paraId="0BF864ED" w14:textId="77A1FCA2"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35</w:t>
            </w:r>
          </w:p>
        </w:tc>
        <w:tc>
          <w:tcPr>
            <w:tcW w:w="976" w:type="dxa"/>
            <w:tcBorders>
              <w:top w:val="nil"/>
              <w:left w:val="nil"/>
              <w:bottom w:val="single" w:sz="4" w:space="0" w:color="auto"/>
              <w:right w:val="single" w:sz="4" w:space="0" w:color="auto"/>
            </w:tcBorders>
            <w:shd w:val="clear" w:color="000000" w:fill="FFFFFF"/>
            <w:noWrap/>
            <w:vAlign w:val="center"/>
            <w:hideMark/>
          </w:tcPr>
          <w:p w14:paraId="534489A0" w14:textId="06B8305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32</w:t>
            </w:r>
          </w:p>
        </w:tc>
        <w:tc>
          <w:tcPr>
            <w:tcW w:w="976" w:type="dxa"/>
            <w:tcBorders>
              <w:top w:val="nil"/>
              <w:left w:val="nil"/>
              <w:bottom w:val="single" w:sz="4" w:space="0" w:color="auto"/>
              <w:right w:val="single" w:sz="4" w:space="0" w:color="auto"/>
            </w:tcBorders>
            <w:shd w:val="clear" w:color="000000" w:fill="FFFFFF"/>
            <w:noWrap/>
            <w:vAlign w:val="center"/>
            <w:hideMark/>
          </w:tcPr>
          <w:p w14:paraId="07609B71" w14:textId="7183C4E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33</w:t>
            </w:r>
          </w:p>
        </w:tc>
        <w:tc>
          <w:tcPr>
            <w:tcW w:w="976" w:type="dxa"/>
            <w:tcBorders>
              <w:top w:val="nil"/>
              <w:left w:val="nil"/>
              <w:bottom w:val="single" w:sz="4" w:space="0" w:color="auto"/>
              <w:right w:val="single" w:sz="4" w:space="0" w:color="auto"/>
            </w:tcBorders>
            <w:shd w:val="clear" w:color="000000" w:fill="FFFFFF"/>
            <w:noWrap/>
            <w:vAlign w:val="center"/>
            <w:hideMark/>
          </w:tcPr>
          <w:p w14:paraId="20D85487" w14:textId="387DCA6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42</w:t>
            </w:r>
          </w:p>
        </w:tc>
        <w:tc>
          <w:tcPr>
            <w:tcW w:w="819" w:type="dxa"/>
            <w:tcBorders>
              <w:top w:val="nil"/>
              <w:left w:val="nil"/>
              <w:bottom w:val="single" w:sz="4" w:space="0" w:color="auto"/>
              <w:right w:val="single" w:sz="4" w:space="0" w:color="auto"/>
            </w:tcBorders>
            <w:shd w:val="clear" w:color="000000" w:fill="FFFFFF"/>
            <w:noWrap/>
            <w:vAlign w:val="center"/>
            <w:hideMark/>
          </w:tcPr>
          <w:p w14:paraId="0D4E08F9" w14:textId="280D25D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52</w:t>
            </w:r>
          </w:p>
        </w:tc>
      </w:tr>
      <w:tr w:rsidR="00195C31" w:rsidRPr="008D1421" w14:paraId="0695348A"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70898F84"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Marine Components</w:t>
            </w:r>
          </w:p>
        </w:tc>
        <w:tc>
          <w:tcPr>
            <w:tcW w:w="857" w:type="dxa"/>
            <w:tcBorders>
              <w:top w:val="nil"/>
              <w:left w:val="nil"/>
              <w:bottom w:val="single" w:sz="4" w:space="0" w:color="auto"/>
              <w:right w:val="single" w:sz="4" w:space="0" w:color="auto"/>
            </w:tcBorders>
            <w:shd w:val="clear" w:color="000000" w:fill="FFFFFF"/>
            <w:noWrap/>
            <w:vAlign w:val="center"/>
            <w:hideMark/>
          </w:tcPr>
          <w:p w14:paraId="6853BD54" w14:textId="04FD181E"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w:t>
            </w:r>
          </w:p>
        </w:tc>
        <w:tc>
          <w:tcPr>
            <w:tcW w:w="857" w:type="dxa"/>
            <w:tcBorders>
              <w:top w:val="nil"/>
              <w:left w:val="nil"/>
              <w:bottom w:val="single" w:sz="4" w:space="0" w:color="auto"/>
              <w:right w:val="single" w:sz="4" w:space="0" w:color="auto"/>
            </w:tcBorders>
            <w:shd w:val="clear" w:color="000000" w:fill="FFFFFF"/>
            <w:noWrap/>
            <w:vAlign w:val="center"/>
            <w:hideMark/>
          </w:tcPr>
          <w:p w14:paraId="6F931B73" w14:textId="2A58E082"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w:t>
            </w:r>
          </w:p>
        </w:tc>
        <w:tc>
          <w:tcPr>
            <w:tcW w:w="857" w:type="dxa"/>
            <w:tcBorders>
              <w:top w:val="nil"/>
              <w:left w:val="nil"/>
              <w:bottom w:val="single" w:sz="4" w:space="0" w:color="auto"/>
              <w:right w:val="single" w:sz="4" w:space="0" w:color="auto"/>
            </w:tcBorders>
            <w:shd w:val="clear" w:color="000000" w:fill="FFFFFF"/>
            <w:noWrap/>
            <w:vAlign w:val="center"/>
            <w:hideMark/>
          </w:tcPr>
          <w:p w14:paraId="7991061B" w14:textId="3B558FB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w:t>
            </w:r>
          </w:p>
        </w:tc>
        <w:tc>
          <w:tcPr>
            <w:tcW w:w="859" w:type="dxa"/>
            <w:tcBorders>
              <w:top w:val="nil"/>
              <w:left w:val="nil"/>
              <w:bottom w:val="single" w:sz="4" w:space="0" w:color="auto"/>
              <w:right w:val="single" w:sz="4" w:space="0" w:color="auto"/>
            </w:tcBorders>
            <w:shd w:val="clear" w:color="000000" w:fill="FFFFFF"/>
            <w:noWrap/>
            <w:vAlign w:val="center"/>
            <w:hideMark/>
          </w:tcPr>
          <w:p w14:paraId="4BA43969" w14:textId="7F47A04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80" w:type="dxa"/>
            <w:tcBorders>
              <w:top w:val="nil"/>
              <w:left w:val="nil"/>
              <w:bottom w:val="single" w:sz="4" w:space="0" w:color="auto"/>
              <w:right w:val="single" w:sz="4" w:space="0" w:color="auto"/>
            </w:tcBorders>
            <w:shd w:val="clear" w:color="000000" w:fill="FFFFFF"/>
            <w:noWrap/>
            <w:vAlign w:val="center"/>
            <w:hideMark/>
          </w:tcPr>
          <w:p w14:paraId="763B57DE" w14:textId="2D00472F"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76" w:type="dxa"/>
            <w:tcBorders>
              <w:top w:val="nil"/>
              <w:left w:val="nil"/>
              <w:bottom w:val="single" w:sz="4" w:space="0" w:color="auto"/>
              <w:right w:val="single" w:sz="4" w:space="0" w:color="auto"/>
            </w:tcBorders>
            <w:shd w:val="clear" w:color="000000" w:fill="FFFFFF"/>
            <w:noWrap/>
            <w:vAlign w:val="center"/>
            <w:hideMark/>
          </w:tcPr>
          <w:p w14:paraId="5DA6E0F9" w14:textId="67603BA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76" w:type="dxa"/>
            <w:tcBorders>
              <w:top w:val="nil"/>
              <w:left w:val="nil"/>
              <w:bottom w:val="single" w:sz="4" w:space="0" w:color="auto"/>
              <w:right w:val="single" w:sz="4" w:space="0" w:color="auto"/>
            </w:tcBorders>
            <w:shd w:val="clear" w:color="000000" w:fill="FFFFFF"/>
            <w:noWrap/>
            <w:vAlign w:val="center"/>
            <w:hideMark/>
          </w:tcPr>
          <w:p w14:paraId="66119E13" w14:textId="2F5A11D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76" w:type="dxa"/>
            <w:tcBorders>
              <w:top w:val="nil"/>
              <w:left w:val="nil"/>
              <w:bottom w:val="single" w:sz="4" w:space="0" w:color="auto"/>
              <w:right w:val="single" w:sz="4" w:space="0" w:color="auto"/>
            </w:tcBorders>
            <w:shd w:val="clear" w:color="000000" w:fill="FFFFFF"/>
            <w:noWrap/>
            <w:vAlign w:val="center"/>
            <w:hideMark/>
          </w:tcPr>
          <w:p w14:paraId="68A8E428" w14:textId="0B4B62B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819" w:type="dxa"/>
            <w:tcBorders>
              <w:top w:val="nil"/>
              <w:left w:val="nil"/>
              <w:bottom w:val="single" w:sz="4" w:space="0" w:color="auto"/>
              <w:right w:val="single" w:sz="4" w:space="0" w:color="auto"/>
            </w:tcBorders>
            <w:shd w:val="clear" w:color="000000" w:fill="FFFFFF"/>
            <w:noWrap/>
            <w:vAlign w:val="center"/>
            <w:hideMark/>
          </w:tcPr>
          <w:p w14:paraId="065BB0AB" w14:textId="67125F8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r>
      <w:tr w:rsidR="00195C31" w:rsidRPr="008D1421" w14:paraId="23E516AD"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250D5040"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Renewables</w:t>
            </w:r>
          </w:p>
        </w:tc>
        <w:tc>
          <w:tcPr>
            <w:tcW w:w="857" w:type="dxa"/>
            <w:tcBorders>
              <w:top w:val="nil"/>
              <w:left w:val="nil"/>
              <w:bottom w:val="single" w:sz="4" w:space="0" w:color="auto"/>
              <w:right w:val="single" w:sz="4" w:space="0" w:color="auto"/>
            </w:tcBorders>
            <w:shd w:val="clear" w:color="000000" w:fill="FFFFFF"/>
            <w:noWrap/>
            <w:vAlign w:val="center"/>
            <w:hideMark/>
          </w:tcPr>
          <w:p w14:paraId="0ACC70FC" w14:textId="561DF1E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7" w:type="dxa"/>
            <w:tcBorders>
              <w:top w:val="nil"/>
              <w:left w:val="nil"/>
              <w:bottom w:val="single" w:sz="4" w:space="0" w:color="auto"/>
              <w:right w:val="single" w:sz="4" w:space="0" w:color="auto"/>
            </w:tcBorders>
            <w:shd w:val="clear" w:color="000000" w:fill="FFFFFF"/>
            <w:noWrap/>
            <w:vAlign w:val="center"/>
            <w:hideMark/>
          </w:tcPr>
          <w:p w14:paraId="60171CD5" w14:textId="6A1A3B6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7" w:type="dxa"/>
            <w:tcBorders>
              <w:top w:val="nil"/>
              <w:left w:val="nil"/>
              <w:bottom w:val="single" w:sz="4" w:space="0" w:color="auto"/>
              <w:right w:val="single" w:sz="4" w:space="0" w:color="auto"/>
            </w:tcBorders>
            <w:shd w:val="clear" w:color="000000" w:fill="FFFFFF"/>
            <w:noWrap/>
            <w:vAlign w:val="center"/>
            <w:hideMark/>
          </w:tcPr>
          <w:p w14:paraId="71B9F470" w14:textId="7689320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9" w:type="dxa"/>
            <w:tcBorders>
              <w:top w:val="nil"/>
              <w:left w:val="nil"/>
              <w:bottom w:val="single" w:sz="4" w:space="0" w:color="auto"/>
              <w:right w:val="single" w:sz="4" w:space="0" w:color="auto"/>
            </w:tcBorders>
            <w:shd w:val="clear" w:color="000000" w:fill="FFFFFF"/>
            <w:noWrap/>
            <w:vAlign w:val="center"/>
            <w:hideMark/>
          </w:tcPr>
          <w:p w14:paraId="05E35D75" w14:textId="1ECD8601"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80" w:type="dxa"/>
            <w:tcBorders>
              <w:top w:val="nil"/>
              <w:left w:val="nil"/>
              <w:bottom w:val="single" w:sz="4" w:space="0" w:color="auto"/>
              <w:right w:val="single" w:sz="4" w:space="0" w:color="auto"/>
            </w:tcBorders>
            <w:shd w:val="clear" w:color="000000" w:fill="FFFFFF"/>
            <w:noWrap/>
            <w:vAlign w:val="center"/>
            <w:hideMark/>
          </w:tcPr>
          <w:p w14:paraId="7E851336" w14:textId="3CB8F08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523F0A48" w14:textId="0B5D317F"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76" w:type="dxa"/>
            <w:tcBorders>
              <w:top w:val="nil"/>
              <w:left w:val="nil"/>
              <w:bottom w:val="single" w:sz="4" w:space="0" w:color="auto"/>
              <w:right w:val="single" w:sz="4" w:space="0" w:color="auto"/>
            </w:tcBorders>
            <w:shd w:val="clear" w:color="000000" w:fill="FFFFFF"/>
            <w:noWrap/>
            <w:vAlign w:val="center"/>
            <w:hideMark/>
          </w:tcPr>
          <w:p w14:paraId="577A5C2C" w14:textId="717E3AF5"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0EAA121C" w14:textId="6F0DF5A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19" w:type="dxa"/>
            <w:tcBorders>
              <w:top w:val="nil"/>
              <w:left w:val="nil"/>
              <w:bottom w:val="single" w:sz="4" w:space="0" w:color="auto"/>
              <w:right w:val="single" w:sz="4" w:space="0" w:color="auto"/>
            </w:tcBorders>
            <w:shd w:val="clear" w:color="000000" w:fill="FFFFFF"/>
            <w:noWrap/>
            <w:vAlign w:val="center"/>
            <w:hideMark/>
          </w:tcPr>
          <w:p w14:paraId="24F69CAB" w14:textId="6599804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r>
      <w:tr w:rsidR="00195C31" w:rsidRPr="008D1421" w14:paraId="3C84DC5E"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26A3BA6C"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Others</w:t>
            </w:r>
          </w:p>
        </w:tc>
        <w:tc>
          <w:tcPr>
            <w:tcW w:w="857" w:type="dxa"/>
            <w:tcBorders>
              <w:top w:val="nil"/>
              <w:left w:val="nil"/>
              <w:bottom w:val="single" w:sz="4" w:space="0" w:color="auto"/>
              <w:right w:val="single" w:sz="4" w:space="0" w:color="auto"/>
            </w:tcBorders>
            <w:shd w:val="clear" w:color="000000" w:fill="FFFFFF"/>
            <w:noWrap/>
            <w:vAlign w:val="center"/>
            <w:hideMark/>
          </w:tcPr>
          <w:p w14:paraId="72339753" w14:textId="0644386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857" w:type="dxa"/>
            <w:tcBorders>
              <w:top w:val="nil"/>
              <w:left w:val="nil"/>
              <w:bottom w:val="single" w:sz="4" w:space="0" w:color="auto"/>
              <w:right w:val="single" w:sz="4" w:space="0" w:color="auto"/>
            </w:tcBorders>
            <w:shd w:val="clear" w:color="000000" w:fill="FFFFFF"/>
            <w:noWrap/>
            <w:vAlign w:val="center"/>
            <w:hideMark/>
          </w:tcPr>
          <w:p w14:paraId="4041400A" w14:textId="495D4BE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857" w:type="dxa"/>
            <w:tcBorders>
              <w:top w:val="nil"/>
              <w:left w:val="nil"/>
              <w:bottom w:val="single" w:sz="4" w:space="0" w:color="auto"/>
              <w:right w:val="single" w:sz="4" w:space="0" w:color="auto"/>
            </w:tcBorders>
            <w:shd w:val="clear" w:color="000000" w:fill="FFFFFF"/>
            <w:noWrap/>
            <w:vAlign w:val="center"/>
            <w:hideMark/>
          </w:tcPr>
          <w:p w14:paraId="2242A743" w14:textId="4DC3908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859" w:type="dxa"/>
            <w:tcBorders>
              <w:top w:val="nil"/>
              <w:left w:val="nil"/>
              <w:bottom w:val="single" w:sz="4" w:space="0" w:color="auto"/>
              <w:right w:val="single" w:sz="4" w:space="0" w:color="auto"/>
            </w:tcBorders>
            <w:shd w:val="clear" w:color="000000" w:fill="FFFFFF"/>
            <w:noWrap/>
            <w:vAlign w:val="center"/>
            <w:hideMark/>
          </w:tcPr>
          <w:p w14:paraId="721770D5" w14:textId="57C666B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80" w:type="dxa"/>
            <w:tcBorders>
              <w:top w:val="nil"/>
              <w:left w:val="nil"/>
              <w:bottom w:val="single" w:sz="4" w:space="0" w:color="auto"/>
              <w:right w:val="single" w:sz="4" w:space="0" w:color="auto"/>
            </w:tcBorders>
            <w:shd w:val="clear" w:color="000000" w:fill="FFFFFF"/>
            <w:noWrap/>
            <w:vAlign w:val="center"/>
            <w:hideMark/>
          </w:tcPr>
          <w:p w14:paraId="08507DC3" w14:textId="150442E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76" w:type="dxa"/>
            <w:tcBorders>
              <w:top w:val="nil"/>
              <w:left w:val="nil"/>
              <w:bottom w:val="single" w:sz="4" w:space="0" w:color="auto"/>
              <w:right w:val="single" w:sz="4" w:space="0" w:color="auto"/>
            </w:tcBorders>
            <w:shd w:val="clear" w:color="000000" w:fill="FFFFFF"/>
            <w:noWrap/>
            <w:vAlign w:val="center"/>
            <w:hideMark/>
          </w:tcPr>
          <w:p w14:paraId="12F5685A" w14:textId="776F580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976" w:type="dxa"/>
            <w:tcBorders>
              <w:top w:val="nil"/>
              <w:left w:val="nil"/>
              <w:bottom w:val="single" w:sz="4" w:space="0" w:color="auto"/>
              <w:right w:val="single" w:sz="4" w:space="0" w:color="auto"/>
            </w:tcBorders>
            <w:shd w:val="clear" w:color="000000" w:fill="FFFFFF"/>
            <w:noWrap/>
            <w:vAlign w:val="center"/>
            <w:hideMark/>
          </w:tcPr>
          <w:p w14:paraId="6BB0F53F" w14:textId="208AF48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76" w:type="dxa"/>
            <w:tcBorders>
              <w:top w:val="nil"/>
              <w:left w:val="nil"/>
              <w:bottom w:val="single" w:sz="4" w:space="0" w:color="auto"/>
              <w:right w:val="single" w:sz="4" w:space="0" w:color="auto"/>
            </w:tcBorders>
            <w:shd w:val="clear" w:color="000000" w:fill="FFFFFF"/>
            <w:noWrap/>
            <w:vAlign w:val="center"/>
            <w:hideMark/>
          </w:tcPr>
          <w:p w14:paraId="66F118FD" w14:textId="206298B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w:t>
            </w:r>
          </w:p>
        </w:tc>
        <w:tc>
          <w:tcPr>
            <w:tcW w:w="819" w:type="dxa"/>
            <w:tcBorders>
              <w:top w:val="nil"/>
              <w:left w:val="nil"/>
              <w:bottom w:val="single" w:sz="4" w:space="0" w:color="auto"/>
              <w:right w:val="single" w:sz="4" w:space="0" w:color="auto"/>
            </w:tcBorders>
            <w:shd w:val="clear" w:color="000000" w:fill="FFFFFF"/>
            <w:noWrap/>
            <w:vAlign w:val="center"/>
            <w:hideMark/>
          </w:tcPr>
          <w:p w14:paraId="3D6DE8B2" w14:textId="1E47FCA5"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r>
      <w:tr w:rsidR="00195C31" w:rsidRPr="008D1421" w14:paraId="5EA1C040"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5006C49C" w14:textId="77777777" w:rsidR="00195C31" w:rsidRPr="00B36DA0" w:rsidRDefault="00195C31" w:rsidP="00195C31">
            <w:pPr>
              <w:spacing w:after="0" w:line="240" w:lineRule="auto"/>
              <w:rPr>
                <w:rFonts w:ascii="Arial" w:eastAsia="Times New Roman" w:hAnsi="Arial" w:cs="Arial"/>
                <w:b/>
                <w:bCs/>
                <w:color w:val="000000"/>
                <w:sz w:val="20"/>
                <w:szCs w:val="20"/>
                <w:lang w:val="en-US"/>
              </w:rPr>
            </w:pPr>
            <w:r w:rsidRPr="00B36DA0">
              <w:rPr>
                <w:rFonts w:ascii="Arial" w:hAnsi="Arial" w:cs="Arial"/>
                <w:b/>
                <w:bCs/>
                <w:color w:val="000000"/>
                <w:sz w:val="20"/>
                <w:szCs w:val="20"/>
              </w:rPr>
              <w:t>Total</w:t>
            </w:r>
          </w:p>
        </w:tc>
        <w:tc>
          <w:tcPr>
            <w:tcW w:w="857" w:type="dxa"/>
            <w:tcBorders>
              <w:top w:val="nil"/>
              <w:left w:val="nil"/>
              <w:bottom w:val="single" w:sz="4" w:space="0" w:color="auto"/>
              <w:right w:val="single" w:sz="4" w:space="0" w:color="auto"/>
            </w:tcBorders>
            <w:shd w:val="clear" w:color="000000" w:fill="FFFFFF"/>
            <w:noWrap/>
            <w:vAlign w:val="center"/>
            <w:hideMark/>
          </w:tcPr>
          <w:p w14:paraId="2EB172EF" w14:textId="79488EF1"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51</w:t>
            </w:r>
          </w:p>
        </w:tc>
        <w:tc>
          <w:tcPr>
            <w:tcW w:w="857" w:type="dxa"/>
            <w:tcBorders>
              <w:top w:val="nil"/>
              <w:left w:val="nil"/>
              <w:bottom w:val="single" w:sz="4" w:space="0" w:color="auto"/>
              <w:right w:val="single" w:sz="4" w:space="0" w:color="auto"/>
            </w:tcBorders>
            <w:shd w:val="clear" w:color="000000" w:fill="FFFFFF"/>
            <w:noWrap/>
            <w:vAlign w:val="center"/>
            <w:hideMark/>
          </w:tcPr>
          <w:p w14:paraId="689301A1" w14:textId="019E762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53</w:t>
            </w:r>
          </w:p>
        </w:tc>
        <w:tc>
          <w:tcPr>
            <w:tcW w:w="857" w:type="dxa"/>
            <w:tcBorders>
              <w:top w:val="nil"/>
              <w:left w:val="nil"/>
              <w:bottom w:val="single" w:sz="4" w:space="0" w:color="auto"/>
              <w:right w:val="single" w:sz="4" w:space="0" w:color="auto"/>
            </w:tcBorders>
            <w:shd w:val="clear" w:color="000000" w:fill="FFFFFF"/>
            <w:noWrap/>
            <w:vAlign w:val="center"/>
            <w:hideMark/>
          </w:tcPr>
          <w:p w14:paraId="6AB27047" w14:textId="6ABC8F0D"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55</w:t>
            </w:r>
          </w:p>
        </w:tc>
        <w:tc>
          <w:tcPr>
            <w:tcW w:w="859" w:type="dxa"/>
            <w:tcBorders>
              <w:top w:val="nil"/>
              <w:left w:val="nil"/>
              <w:bottom w:val="single" w:sz="4" w:space="0" w:color="auto"/>
              <w:right w:val="single" w:sz="4" w:space="0" w:color="auto"/>
            </w:tcBorders>
            <w:shd w:val="clear" w:color="000000" w:fill="FFFFFF"/>
            <w:noWrap/>
            <w:vAlign w:val="center"/>
            <w:hideMark/>
          </w:tcPr>
          <w:p w14:paraId="5A8A381F" w14:textId="5C772347"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59</w:t>
            </w:r>
          </w:p>
        </w:tc>
        <w:tc>
          <w:tcPr>
            <w:tcW w:w="980" w:type="dxa"/>
            <w:tcBorders>
              <w:top w:val="nil"/>
              <w:left w:val="nil"/>
              <w:bottom w:val="single" w:sz="4" w:space="0" w:color="auto"/>
              <w:right w:val="single" w:sz="4" w:space="0" w:color="auto"/>
            </w:tcBorders>
            <w:shd w:val="clear" w:color="000000" w:fill="FFFFFF"/>
            <w:noWrap/>
            <w:vAlign w:val="center"/>
            <w:hideMark/>
          </w:tcPr>
          <w:p w14:paraId="0397DF6C" w14:textId="1B1E56B5"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61</w:t>
            </w:r>
          </w:p>
        </w:tc>
        <w:tc>
          <w:tcPr>
            <w:tcW w:w="976" w:type="dxa"/>
            <w:tcBorders>
              <w:top w:val="nil"/>
              <w:left w:val="nil"/>
              <w:bottom w:val="single" w:sz="4" w:space="0" w:color="auto"/>
              <w:right w:val="single" w:sz="4" w:space="0" w:color="auto"/>
            </w:tcBorders>
            <w:shd w:val="clear" w:color="000000" w:fill="FFFFFF"/>
            <w:noWrap/>
            <w:vAlign w:val="center"/>
            <w:hideMark/>
          </w:tcPr>
          <w:p w14:paraId="7462E3C2" w14:textId="3D11EBE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56</w:t>
            </w:r>
          </w:p>
        </w:tc>
        <w:tc>
          <w:tcPr>
            <w:tcW w:w="976" w:type="dxa"/>
            <w:tcBorders>
              <w:top w:val="nil"/>
              <w:left w:val="nil"/>
              <w:bottom w:val="single" w:sz="4" w:space="0" w:color="auto"/>
              <w:right w:val="single" w:sz="4" w:space="0" w:color="auto"/>
            </w:tcBorders>
            <w:shd w:val="clear" w:color="000000" w:fill="FFFFFF"/>
            <w:noWrap/>
            <w:vAlign w:val="center"/>
            <w:hideMark/>
          </w:tcPr>
          <w:p w14:paraId="10C88C28" w14:textId="758949A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59</w:t>
            </w:r>
          </w:p>
        </w:tc>
        <w:tc>
          <w:tcPr>
            <w:tcW w:w="976" w:type="dxa"/>
            <w:tcBorders>
              <w:top w:val="nil"/>
              <w:left w:val="nil"/>
              <w:bottom w:val="single" w:sz="4" w:space="0" w:color="auto"/>
              <w:right w:val="single" w:sz="4" w:space="0" w:color="auto"/>
            </w:tcBorders>
            <w:shd w:val="clear" w:color="000000" w:fill="FFFFFF"/>
            <w:noWrap/>
            <w:vAlign w:val="center"/>
            <w:hideMark/>
          </w:tcPr>
          <w:p w14:paraId="3AF33AAC" w14:textId="2225328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73</w:t>
            </w:r>
          </w:p>
        </w:tc>
        <w:tc>
          <w:tcPr>
            <w:tcW w:w="819" w:type="dxa"/>
            <w:tcBorders>
              <w:top w:val="nil"/>
              <w:left w:val="nil"/>
              <w:bottom w:val="single" w:sz="4" w:space="0" w:color="auto"/>
              <w:right w:val="single" w:sz="4" w:space="0" w:color="auto"/>
            </w:tcBorders>
            <w:shd w:val="clear" w:color="000000" w:fill="FFFFFF"/>
            <w:noWrap/>
            <w:vAlign w:val="center"/>
            <w:hideMark/>
          </w:tcPr>
          <w:p w14:paraId="7241BAA2" w14:textId="5C0AD5F7"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92</w:t>
            </w:r>
          </w:p>
        </w:tc>
      </w:tr>
    </w:tbl>
    <w:p w14:paraId="4F3C6F12" w14:textId="39996979" w:rsidR="00E2530D" w:rsidRDefault="00905DCB" w:rsidP="00117792">
      <w:pPr>
        <w:spacing w:line="360" w:lineRule="auto"/>
        <w:jc w:val="both"/>
        <w:rPr>
          <w:rFonts w:ascii="Arial" w:eastAsia="Arial" w:hAnsi="Arial" w:cs="Arial"/>
          <w:color w:val="000000" w:themeColor="text1"/>
          <w:sz w:val="24"/>
          <w:szCs w:val="24"/>
        </w:rPr>
        <w:sectPr w:rsidR="00E2530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540928" behindDoc="0" locked="0" layoutInCell="1" allowOverlap="1" wp14:anchorId="4D7026CA" wp14:editId="3B1C3439">
                <wp:simplePos x="0" y="0"/>
                <wp:positionH relativeFrom="margin">
                  <wp:posOffset>3384467</wp:posOffset>
                </wp:positionH>
                <wp:positionV relativeFrom="paragraph">
                  <wp:posOffset>-16609</wp:posOffset>
                </wp:positionV>
                <wp:extent cx="3169285" cy="307777"/>
                <wp:effectExtent l="0" t="0" r="0" b="0"/>
                <wp:wrapNone/>
                <wp:docPr id="2199" name="TextBox 4"/>
                <wp:cNvGraphicFramePr/>
                <a:graphic xmlns:a="http://schemas.openxmlformats.org/drawingml/2006/main">
                  <a:graphicData uri="http://schemas.microsoft.com/office/word/2010/wordprocessingShape">
                    <wps:wsp>
                      <wps:cNvSpPr txBox="1"/>
                      <wps:spPr>
                        <a:xfrm>
                          <a:off x="0" y="0"/>
                          <a:ext cx="3169285" cy="307777"/>
                        </a:xfrm>
                        <a:prstGeom prst="rect">
                          <a:avLst/>
                        </a:prstGeom>
                        <a:noFill/>
                      </wps:spPr>
                      <wps:txbx>
                        <w:txbxContent>
                          <w:p w14:paraId="5D562BDA" w14:textId="77777777" w:rsidR="00905DCB" w:rsidRPr="000D1A88" w:rsidRDefault="00905DCB" w:rsidP="00905DCB">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4DDD3079" w14:textId="77777777" w:rsidR="00905DCB" w:rsidRPr="000D1A88" w:rsidRDefault="00905DCB" w:rsidP="00905DCB">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4D7026CA" id="_x0000_s1135" type="#_x0000_t202" style="position:absolute;left:0;text-align:left;margin-left:266.5pt;margin-top:-1.3pt;width:249.55pt;height:24.25pt;z-index:252540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" filled="f" stroked="f">
                <v:textbox style="mso-fit-shape-to-text:t">
                  <w:txbxContent>
                    <w:p w14:paraId="5D562BDA" w14:textId="77777777" w:rsidR="00905DCB" w:rsidRPr="000D1A88" w:rsidRDefault="00905DCB" w:rsidP="00905DCB">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4DDD3079" w14:textId="77777777" w:rsidR="00905DCB" w:rsidRPr="000D1A88" w:rsidRDefault="00905DCB" w:rsidP="00905DCB">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63B020C1" w14:textId="3B20762F" w:rsidR="00751D1F" w:rsidRDefault="00751D1F" w:rsidP="00117792">
      <w:pPr>
        <w:spacing w:line="360" w:lineRule="auto"/>
        <w:jc w:val="both"/>
        <w:rPr>
          <w:rFonts w:ascii="Arial" w:eastAsia="Arial" w:hAnsi="Arial" w:cs="Arial"/>
          <w:color w:val="000000" w:themeColor="text1"/>
          <w:sz w:val="24"/>
          <w:szCs w:val="24"/>
        </w:rPr>
        <w:sectPr w:rsidR="00751D1F"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751D1F">
        <w:rPr>
          <w:rFonts w:ascii="Arial" w:eastAsia="Arial" w:hAnsi="Arial" w:cs="Arial"/>
          <w:color w:val="000000" w:themeColor="text1"/>
          <w:sz w:val="24"/>
          <w:szCs w:val="24"/>
        </w:rPr>
        <w:t>In Middle East region, vinyl ester finds their major application in pipes and tanks followed by marine components, renewables etc. Pipes and tanks segment holds largest market share in the vinyl ester market at about 56% as of 2020.</w:t>
      </w:r>
    </w:p>
    <w:p w14:paraId="1BEA3569" w14:textId="77777777" w:rsidR="003B4B95" w:rsidRDefault="003B4B95" w:rsidP="0061645E">
      <w:pPr>
        <w:spacing w:line="360" w:lineRule="auto"/>
        <w:textAlignment w:val="baseline"/>
        <w:rPr>
          <w:rFonts w:ascii="Arial" w:hAnsi="Arial" w:cs="Arial"/>
          <w:b/>
          <w:bCs/>
          <w:sz w:val="24"/>
          <w:szCs w:val="24"/>
        </w:rPr>
      </w:pPr>
    </w:p>
    <w:p w14:paraId="546FCF92" w14:textId="3AC7BEA9"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lastRenderedPageBreak/>
        <w:t>3.2.6.4. Demand By Type</w:t>
      </w:r>
    </w:p>
    <w:p w14:paraId="6E71042C" w14:textId="59B204BB"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Figure 46: Middle East &amp; Africa Vinyl Ester Resin Demand, By Type,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38772891" w14:textId="294E352E" w:rsidR="00A14586" w:rsidRPr="002B5730" w:rsidRDefault="00A14586"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9072" behindDoc="0" locked="0" layoutInCell="1" allowOverlap="1" wp14:anchorId="6896DB73" wp14:editId="61DFDFA0">
                <wp:simplePos x="0" y="0"/>
                <wp:positionH relativeFrom="margin">
                  <wp:posOffset>2705100</wp:posOffset>
                </wp:positionH>
                <wp:positionV relativeFrom="paragraph">
                  <wp:posOffset>3402735</wp:posOffset>
                </wp:positionV>
                <wp:extent cx="3736340" cy="409575"/>
                <wp:effectExtent l="0" t="0" r="0" b="0"/>
                <wp:wrapNone/>
                <wp:docPr id="7" name="TextBox 6">
                  <a:extLst xmlns:a="http://schemas.openxmlformats.org/drawingml/2006/main">
                    <a:ext uri="{FF2B5EF4-FFF2-40B4-BE49-F238E27FC236}">
                      <a16:creationId xmlns:a16="http://schemas.microsoft.com/office/drawing/2014/main" id="{84958BD6-EB47-4261-8493-F1D3DAD33C79}"/>
                    </a:ext>
                  </a:extLst>
                </wp:docPr>
                <wp:cNvGraphicFramePr/>
                <a:graphic xmlns:a="http://schemas.openxmlformats.org/drawingml/2006/main">
                  <a:graphicData uri="http://schemas.microsoft.com/office/word/2010/wordprocessingShape">
                    <wps:wsp>
                      <wps:cNvSpPr txBox="1"/>
                      <wps:spPr>
                        <a:xfrm>
                          <a:off x="0" y="0"/>
                          <a:ext cx="3736340" cy="409575"/>
                        </a:xfrm>
                        <a:prstGeom prst="rect">
                          <a:avLst/>
                        </a:prstGeom>
                        <a:noFill/>
                      </wps:spPr>
                      <wps:txbx>
                        <w:txbxContent>
                          <w:p w14:paraId="220EF887" w14:textId="2629CAD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sidR="00282F0B">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33611342"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896DB73" id="TextBox 6" o:spid="_x0000_s1136" type="#_x0000_t202" style="position:absolute;margin-left:213pt;margin-top:267.95pt;width:294.2pt;height:32.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" filled="f" stroked="f">
                <v:textbox>
                  <w:txbxContent>
                    <w:p w14:paraId="220EF887" w14:textId="2629CAD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sidR="00282F0B">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33611342"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B5730">
        <w:rPr>
          <w:rFonts w:ascii="Arial" w:eastAsia="Arial" w:hAnsi="Arial" w:cs="Arial"/>
          <w:noProof/>
          <w:color w:val="000000" w:themeColor="text1"/>
          <w:sz w:val="24"/>
          <w:szCs w:val="24"/>
        </w:rPr>
        <w:drawing>
          <wp:inline distT="0" distB="0" distL="0" distR="0" wp14:anchorId="523C7172" wp14:editId="0EC8558B">
            <wp:extent cx="6448425" cy="4227615"/>
            <wp:effectExtent l="0" t="0" r="0" b="1905"/>
            <wp:docPr id="635" name="Chart 635">
              <a:extLst xmlns:a="http://schemas.openxmlformats.org/drawingml/2006/main">
                <a:ext uri="{FF2B5EF4-FFF2-40B4-BE49-F238E27FC236}">
                  <a16:creationId xmlns:a16="http://schemas.microsoft.com/office/drawing/2014/main" id="{29AD6E94-FA01-4E1A-BEF8-FAFC7AD469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3D61DA1" w14:textId="77777777" w:rsidR="00905DCB" w:rsidRDefault="00905DCB" w:rsidP="00523848">
      <w:pPr>
        <w:tabs>
          <w:tab w:val="left" w:pos="1275"/>
        </w:tabs>
        <w:spacing w:line="360" w:lineRule="auto"/>
        <w:jc w:val="both"/>
        <w:rPr>
          <w:rFonts w:ascii="Arial" w:eastAsia="Arial" w:hAnsi="Arial" w:cs="Arial"/>
          <w:color w:val="000000" w:themeColor="text1"/>
          <w:sz w:val="24"/>
          <w:szCs w:val="24"/>
        </w:rPr>
      </w:pPr>
    </w:p>
    <w:p w14:paraId="53A9D2B0" w14:textId="77904C2F" w:rsidR="001C74F9" w:rsidRDefault="008D1421" w:rsidP="00523848">
      <w:pPr>
        <w:tabs>
          <w:tab w:val="left" w:pos="1275"/>
        </w:tabs>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497920" behindDoc="0" locked="0" layoutInCell="1" allowOverlap="1" wp14:anchorId="41492348" wp14:editId="16E3FF3B">
                <wp:simplePos x="0" y="0"/>
                <wp:positionH relativeFrom="margin">
                  <wp:posOffset>2707005</wp:posOffset>
                </wp:positionH>
                <wp:positionV relativeFrom="paragraph">
                  <wp:posOffset>1964690</wp:posOffset>
                </wp:positionV>
                <wp:extent cx="3736340" cy="409575"/>
                <wp:effectExtent l="0" t="0" r="0" b="0"/>
                <wp:wrapNone/>
                <wp:docPr id="1277" name="TextBox 6"/>
                <wp:cNvGraphicFramePr/>
                <a:graphic xmlns:a="http://schemas.openxmlformats.org/drawingml/2006/main">
                  <a:graphicData uri="http://schemas.microsoft.com/office/word/2010/wordprocessingShape">
                    <wps:wsp>
                      <wps:cNvSpPr txBox="1"/>
                      <wps:spPr>
                        <a:xfrm>
                          <a:off x="0" y="0"/>
                          <a:ext cx="3736340" cy="409575"/>
                        </a:xfrm>
                        <a:prstGeom prst="rect">
                          <a:avLst/>
                        </a:prstGeom>
                        <a:noFill/>
                      </wps:spPr>
                      <wps:txbx>
                        <w:txbxContent>
                          <w:p w14:paraId="023D6146" w14:textId="77777777" w:rsidR="008D1421" w:rsidRPr="000D1A88" w:rsidRDefault="008D1421" w:rsidP="008D1421">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07C96165" w14:textId="77777777" w:rsidR="008D1421" w:rsidRPr="000D1A88" w:rsidRDefault="008D1421" w:rsidP="008D1421">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1492348" id="_x0000_s1137" type="#_x0000_t202" style="position:absolute;left:0;text-align:left;margin-left:213.15pt;margin-top:154.7pt;width:294.2pt;height:32.25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" filled="f" stroked="f">
                <v:textbox>
                  <w:txbxContent>
                    <w:p w14:paraId="023D6146" w14:textId="77777777" w:rsidR="008D1421" w:rsidRPr="000D1A88" w:rsidRDefault="008D1421" w:rsidP="008D1421">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07C96165" w14:textId="77777777" w:rsidR="008D1421" w:rsidRPr="000D1A88" w:rsidRDefault="008D1421" w:rsidP="008D1421">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tbl>
      <w:tblPr>
        <w:tblW w:w="10444" w:type="dxa"/>
        <w:tblInd w:w="-185" w:type="dxa"/>
        <w:tblLook w:val="04A0" w:firstRow="1" w:lastRow="0" w:firstColumn="1" w:lastColumn="0" w:noHBand="0" w:noVBand="1"/>
      </w:tblPr>
      <w:tblGrid>
        <w:gridCol w:w="2000"/>
        <w:gridCol w:w="876"/>
        <w:gridCol w:w="876"/>
        <w:gridCol w:w="876"/>
        <w:gridCol w:w="877"/>
        <w:gridCol w:w="1000"/>
        <w:gridCol w:w="995"/>
        <w:gridCol w:w="995"/>
        <w:gridCol w:w="995"/>
        <w:gridCol w:w="954"/>
      </w:tblGrid>
      <w:tr w:rsidR="008D1421" w:rsidRPr="008D1421" w14:paraId="4639CD48" w14:textId="77777777" w:rsidTr="008D1421">
        <w:trPr>
          <w:trHeight w:val="267"/>
        </w:trPr>
        <w:tc>
          <w:tcPr>
            <w:tcW w:w="200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27C8071" w14:textId="41D2F423" w:rsidR="008D1421" w:rsidRPr="008D1421"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Demand by Type</w:t>
            </w:r>
            <w:r w:rsidR="007C5B32">
              <w:rPr>
                <w:rFonts w:ascii="Arial" w:eastAsia="Times New Roman" w:hAnsi="Arial" w:cs="Arial"/>
                <w:b/>
                <w:bCs/>
                <w:color w:val="FFFFFF" w:themeColor="background1"/>
                <w:sz w:val="20"/>
                <w:szCs w:val="20"/>
                <w:lang w:val="en-US"/>
              </w:rPr>
              <w:t xml:space="preserve"> </w:t>
            </w:r>
          </w:p>
        </w:tc>
        <w:tc>
          <w:tcPr>
            <w:tcW w:w="876" w:type="dxa"/>
            <w:tcBorders>
              <w:top w:val="single" w:sz="4" w:space="0" w:color="auto"/>
              <w:left w:val="nil"/>
              <w:bottom w:val="single" w:sz="4" w:space="0" w:color="auto"/>
              <w:right w:val="single" w:sz="4" w:space="0" w:color="auto"/>
            </w:tcBorders>
            <w:shd w:val="clear" w:color="auto" w:fill="C00000"/>
            <w:noWrap/>
            <w:vAlign w:val="center"/>
            <w:hideMark/>
          </w:tcPr>
          <w:p w14:paraId="4D581AE2"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76" w:type="dxa"/>
            <w:tcBorders>
              <w:top w:val="single" w:sz="4" w:space="0" w:color="auto"/>
              <w:left w:val="nil"/>
              <w:bottom w:val="single" w:sz="4" w:space="0" w:color="auto"/>
              <w:right w:val="single" w:sz="4" w:space="0" w:color="auto"/>
            </w:tcBorders>
            <w:shd w:val="clear" w:color="auto" w:fill="C00000"/>
            <w:noWrap/>
            <w:vAlign w:val="center"/>
            <w:hideMark/>
          </w:tcPr>
          <w:p w14:paraId="480C33E8"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76" w:type="dxa"/>
            <w:tcBorders>
              <w:top w:val="single" w:sz="4" w:space="0" w:color="auto"/>
              <w:left w:val="nil"/>
              <w:bottom w:val="single" w:sz="4" w:space="0" w:color="auto"/>
              <w:right w:val="single" w:sz="4" w:space="0" w:color="auto"/>
            </w:tcBorders>
            <w:shd w:val="clear" w:color="auto" w:fill="C00000"/>
            <w:noWrap/>
            <w:vAlign w:val="bottom"/>
            <w:hideMark/>
          </w:tcPr>
          <w:p w14:paraId="17302306"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77" w:type="dxa"/>
            <w:tcBorders>
              <w:top w:val="single" w:sz="4" w:space="0" w:color="auto"/>
              <w:left w:val="nil"/>
              <w:bottom w:val="single" w:sz="4" w:space="0" w:color="auto"/>
              <w:right w:val="single" w:sz="4" w:space="0" w:color="auto"/>
            </w:tcBorders>
            <w:shd w:val="clear" w:color="auto" w:fill="C00000"/>
            <w:noWrap/>
            <w:vAlign w:val="bottom"/>
            <w:hideMark/>
          </w:tcPr>
          <w:p w14:paraId="2CBC6B8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000" w:type="dxa"/>
            <w:tcBorders>
              <w:top w:val="single" w:sz="4" w:space="0" w:color="auto"/>
              <w:left w:val="nil"/>
              <w:bottom w:val="single" w:sz="4" w:space="0" w:color="auto"/>
              <w:right w:val="single" w:sz="4" w:space="0" w:color="auto"/>
            </w:tcBorders>
            <w:shd w:val="clear" w:color="auto" w:fill="C00000"/>
            <w:noWrap/>
            <w:vAlign w:val="bottom"/>
            <w:hideMark/>
          </w:tcPr>
          <w:p w14:paraId="53770046"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95" w:type="dxa"/>
            <w:tcBorders>
              <w:top w:val="single" w:sz="4" w:space="0" w:color="auto"/>
              <w:left w:val="nil"/>
              <w:bottom w:val="single" w:sz="4" w:space="0" w:color="auto"/>
              <w:right w:val="single" w:sz="4" w:space="0" w:color="auto"/>
            </w:tcBorders>
            <w:shd w:val="clear" w:color="auto" w:fill="C00000"/>
            <w:noWrap/>
            <w:vAlign w:val="bottom"/>
            <w:hideMark/>
          </w:tcPr>
          <w:p w14:paraId="17526788"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95" w:type="dxa"/>
            <w:tcBorders>
              <w:top w:val="single" w:sz="4" w:space="0" w:color="auto"/>
              <w:left w:val="nil"/>
              <w:bottom w:val="single" w:sz="4" w:space="0" w:color="auto"/>
              <w:right w:val="single" w:sz="4" w:space="0" w:color="auto"/>
            </w:tcBorders>
            <w:shd w:val="clear" w:color="auto" w:fill="C00000"/>
            <w:noWrap/>
            <w:vAlign w:val="bottom"/>
            <w:hideMark/>
          </w:tcPr>
          <w:p w14:paraId="4F5A87AD"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95" w:type="dxa"/>
            <w:tcBorders>
              <w:top w:val="single" w:sz="4" w:space="0" w:color="auto"/>
              <w:left w:val="nil"/>
              <w:bottom w:val="single" w:sz="4" w:space="0" w:color="auto"/>
              <w:right w:val="single" w:sz="4" w:space="0" w:color="auto"/>
            </w:tcBorders>
            <w:shd w:val="clear" w:color="auto" w:fill="C00000"/>
            <w:noWrap/>
            <w:vAlign w:val="bottom"/>
            <w:hideMark/>
          </w:tcPr>
          <w:p w14:paraId="21422295"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954"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D1C6ACA"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751D1F" w:rsidRPr="008D1421" w14:paraId="5DB0A4AC" w14:textId="77777777" w:rsidTr="00D8719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32850D69"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Bisphenol-A,F,S vinyl ester resin</w:t>
            </w:r>
          </w:p>
        </w:tc>
        <w:tc>
          <w:tcPr>
            <w:tcW w:w="876" w:type="dxa"/>
            <w:tcBorders>
              <w:top w:val="nil"/>
              <w:left w:val="nil"/>
              <w:bottom w:val="single" w:sz="4" w:space="0" w:color="auto"/>
              <w:right w:val="single" w:sz="4" w:space="0" w:color="auto"/>
            </w:tcBorders>
            <w:shd w:val="clear" w:color="000000" w:fill="FFFFFF"/>
            <w:noWrap/>
            <w:vAlign w:val="center"/>
            <w:hideMark/>
          </w:tcPr>
          <w:p w14:paraId="35604F36" w14:textId="119A1B05"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26</w:t>
            </w:r>
          </w:p>
        </w:tc>
        <w:tc>
          <w:tcPr>
            <w:tcW w:w="876" w:type="dxa"/>
            <w:tcBorders>
              <w:top w:val="nil"/>
              <w:left w:val="nil"/>
              <w:bottom w:val="single" w:sz="4" w:space="0" w:color="auto"/>
              <w:right w:val="single" w:sz="4" w:space="0" w:color="auto"/>
            </w:tcBorders>
            <w:shd w:val="clear" w:color="000000" w:fill="FFFFFF"/>
            <w:noWrap/>
            <w:vAlign w:val="center"/>
            <w:hideMark/>
          </w:tcPr>
          <w:p w14:paraId="4ACB8AD5" w14:textId="29FB346E"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28</w:t>
            </w:r>
          </w:p>
        </w:tc>
        <w:tc>
          <w:tcPr>
            <w:tcW w:w="876" w:type="dxa"/>
            <w:tcBorders>
              <w:top w:val="nil"/>
              <w:left w:val="nil"/>
              <w:bottom w:val="single" w:sz="4" w:space="0" w:color="auto"/>
              <w:right w:val="single" w:sz="4" w:space="0" w:color="auto"/>
            </w:tcBorders>
            <w:shd w:val="clear" w:color="000000" w:fill="FFFFFF"/>
            <w:noWrap/>
            <w:vAlign w:val="center"/>
            <w:hideMark/>
          </w:tcPr>
          <w:p w14:paraId="7D99DA67" w14:textId="04793D0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28</w:t>
            </w:r>
          </w:p>
        </w:tc>
        <w:tc>
          <w:tcPr>
            <w:tcW w:w="877" w:type="dxa"/>
            <w:tcBorders>
              <w:top w:val="nil"/>
              <w:left w:val="nil"/>
              <w:bottom w:val="single" w:sz="4" w:space="0" w:color="auto"/>
              <w:right w:val="single" w:sz="4" w:space="0" w:color="auto"/>
            </w:tcBorders>
            <w:shd w:val="clear" w:color="000000" w:fill="FFFFFF"/>
            <w:noWrap/>
            <w:vAlign w:val="center"/>
            <w:hideMark/>
          </w:tcPr>
          <w:p w14:paraId="125C9722" w14:textId="7AE425C3"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30</w:t>
            </w:r>
          </w:p>
        </w:tc>
        <w:tc>
          <w:tcPr>
            <w:tcW w:w="1000" w:type="dxa"/>
            <w:tcBorders>
              <w:top w:val="nil"/>
              <w:left w:val="nil"/>
              <w:bottom w:val="single" w:sz="4" w:space="0" w:color="auto"/>
              <w:right w:val="single" w:sz="4" w:space="0" w:color="auto"/>
            </w:tcBorders>
            <w:shd w:val="clear" w:color="000000" w:fill="FFFFFF"/>
            <w:noWrap/>
            <w:vAlign w:val="center"/>
            <w:hideMark/>
          </w:tcPr>
          <w:p w14:paraId="051EB49E" w14:textId="445EA467"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32</w:t>
            </w:r>
          </w:p>
        </w:tc>
        <w:tc>
          <w:tcPr>
            <w:tcW w:w="995" w:type="dxa"/>
            <w:tcBorders>
              <w:top w:val="nil"/>
              <w:left w:val="nil"/>
              <w:bottom w:val="single" w:sz="4" w:space="0" w:color="auto"/>
              <w:right w:val="single" w:sz="4" w:space="0" w:color="auto"/>
            </w:tcBorders>
            <w:shd w:val="clear" w:color="000000" w:fill="FFFFFF"/>
            <w:noWrap/>
            <w:vAlign w:val="center"/>
            <w:hideMark/>
          </w:tcPr>
          <w:p w14:paraId="0603CCE5" w14:textId="100924FD"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29</w:t>
            </w:r>
          </w:p>
        </w:tc>
        <w:tc>
          <w:tcPr>
            <w:tcW w:w="995" w:type="dxa"/>
            <w:tcBorders>
              <w:top w:val="nil"/>
              <w:left w:val="nil"/>
              <w:bottom w:val="single" w:sz="4" w:space="0" w:color="auto"/>
              <w:right w:val="single" w:sz="4" w:space="0" w:color="auto"/>
            </w:tcBorders>
            <w:shd w:val="clear" w:color="000000" w:fill="FFFFFF"/>
            <w:noWrap/>
            <w:vAlign w:val="center"/>
            <w:hideMark/>
          </w:tcPr>
          <w:p w14:paraId="5AD82935" w14:textId="3403A3D3"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31</w:t>
            </w:r>
          </w:p>
        </w:tc>
        <w:tc>
          <w:tcPr>
            <w:tcW w:w="995" w:type="dxa"/>
            <w:tcBorders>
              <w:top w:val="nil"/>
              <w:left w:val="nil"/>
              <w:bottom w:val="single" w:sz="4" w:space="0" w:color="auto"/>
              <w:right w:val="single" w:sz="4" w:space="0" w:color="auto"/>
            </w:tcBorders>
            <w:shd w:val="clear" w:color="000000" w:fill="FFFFFF"/>
            <w:noWrap/>
            <w:vAlign w:val="center"/>
            <w:hideMark/>
          </w:tcPr>
          <w:p w14:paraId="266BAF5F" w14:textId="376BC4E5"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38</w:t>
            </w:r>
          </w:p>
        </w:tc>
        <w:tc>
          <w:tcPr>
            <w:tcW w:w="954" w:type="dxa"/>
            <w:tcBorders>
              <w:top w:val="nil"/>
              <w:left w:val="nil"/>
              <w:bottom w:val="single" w:sz="4" w:space="0" w:color="auto"/>
              <w:right w:val="single" w:sz="4" w:space="0" w:color="auto"/>
            </w:tcBorders>
            <w:shd w:val="clear" w:color="000000" w:fill="FFFFFF"/>
            <w:noWrap/>
            <w:vAlign w:val="center"/>
            <w:hideMark/>
          </w:tcPr>
          <w:p w14:paraId="4F85DE5E" w14:textId="4928DB7E"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49</w:t>
            </w:r>
          </w:p>
        </w:tc>
      </w:tr>
      <w:tr w:rsidR="00751D1F" w:rsidRPr="008D1421" w14:paraId="5371EA64" w14:textId="77777777" w:rsidTr="00D8719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5CAA433C"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Novolac vinyl ester resin</w:t>
            </w:r>
          </w:p>
        </w:tc>
        <w:tc>
          <w:tcPr>
            <w:tcW w:w="876" w:type="dxa"/>
            <w:tcBorders>
              <w:top w:val="nil"/>
              <w:left w:val="nil"/>
              <w:bottom w:val="single" w:sz="4" w:space="0" w:color="auto"/>
              <w:right w:val="single" w:sz="4" w:space="0" w:color="auto"/>
            </w:tcBorders>
            <w:shd w:val="clear" w:color="000000" w:fill="FFFFFF"/>
            <w:noWrap/>
            <w:vAlign w:val="center"/>
            <w:hideMark/>
          </w:tcPr>
          <w:p w14:paraId="0AE22C18" w14:textId="2E3E1788"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w:t>
            </w:r>
          </w:p>
        </w:tc>
        <w:tc>
          <w:tcPr>
            <w:tcW w:w="876" w:type="dxa"/>
            <w:tcBorders>
              <w:top w:val="nil"/>
              <w:left w:val="nil"/>
              <w:bottom w:val="single" w:sz="4" w:space="0" w:color="auto"/>
              <w:right w:val="single" w:sz="4" w:space="0" w:color="auto"/>
            </w:tcBorders>
            <w:shd w:val="clear" w:color="000000" w:fill="FFFFFF"/>
            <w:noWrap/>
            <w:vAlign w:val="center"/>
            <w:hideMark/>
          </w:tcPr>
          <w:p w14:paraId="21C23949" w14:textId="32528FD2"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15</w:t>
            </w:r>
          </w:p>
        </w:tc>
        <w:tc>
          <w:tcPr>
            <w:tcW w:w="876" w:type="dxa"/>
            <w:tcBorders>
              <w:top w:val="nil"/>
              <w:left w:val="nil"/>
              <w:bottom w:val="single" w:sz="4" w:space="0" w:color="auto"/>
              <w:right w:val="single" w:sz="4" w:space="0" w:color="auto"/>
            </w:tcBorders>
            <w:shd w:val="clear" w:color="000000" w:fill="FFFFFF"/>
            <w:noWrap/>
            <w:vAlign w:val="center"/>
            <w:hideMark/>
          </w:tcPr>
          <w:p w14:paraId="331C7193" w14:textId="33CE6AE8"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c>
          <w:tcPr>
            <w:tcW w:w="877" w:type="dxa"/>
            <w:tcBorders>
              <w:top w:val="nil"/>
              <w:left w:val="nil"/>
              <w:bottom w:val="single" w:sz="4" w:space="0" w:color="auto"/>
              <w:right w:val="single" w:sz="4" w:space="0" w:color="auto"/>
            </w:tcBorders>
            <w:shd w:val="clear" w:color="000000" w:fill="FFFFFF"/>
            <w:noWrap/>
            <w:vAlign w:val="center"/>
            <w:hideMark/>
          </w:tcPr>
          <w:p w14:paraId="653DD5E3" w14:textId="31117A5F"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1000" w:type="dxa"/>
            <w:tcBorders>
              <w:top w:val="nil"/>
              <w:left w:val="nil"/>
              <w:bottom w:val="single" w:sz="4" w:space="0" w:color="auto"/>
              <w:right w:val="single" w:sz="4" w:space="0" w:color="auto"/>
            </w:tcBorders>
            <w:shd w:val="clear" w:color="000000" w:fill="FFFFFF"/>
            <w:noWrap/>
            <w:vAlign w:val="center"/>
            <w:hideMark/>
          </w:tcPr>
          <w:p w14:paraId="10435C3B" w14:textId="69AD3CA5"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995" w:type="dxa"/>
            <w:tcBorders>
              <w:top w:val="nil"/>
              <w:left w:val="nil"/>
              <w:bottom w:val="single" w:sz="4" w:space="0" w:color="auto"/>
              <w:right w:val="single" w:sz="4" w:space="0" w:color="auto"/>
            </w:tcBorders>
            <w:shd w:val="clear" w:color="000000" w:fill="FFFFFF"/>
            <w:noWrap/>
            <w:vAlign w:val="center"/>
            <w:hideMark/>
          </w:tcPr>
          <w:p w14:paraId="0335F318" w14:textId="3276D957"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c>
          <w:tcPr>
            <w:tcW w:w="995" w:type="dxa"/>
            <w:tcBorders>
              <w:top w:val="nil"/>
              <w:left w:val="nil"/>
              <w:bottom w:val="single" w:sz="4" w:space="0" w:color="auto"/>
              <w:right w:val="single" w:sz="4" w:space="0" w:color="auto"/>
            </w:tcBorders>
            <w:shd w:val="clear" w:color="000000" w:fill="FFFFFF"/>
            <w:noWrap/>
            <w:vAlign w:val="center"/>
            <w:hideMark/>
          </w:tcPr>
          <w:p w14:paraId="47BB80E9" w14:textId="0E9D4C0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995" w:type="dxa"/>
            <w:tcBorders>
              <w:top w:val="nil"/>
              <w:left w:val="nil"/>
              <w:bottom w:val="single" w:sz="4" w:space="0" w:color="auto"/>
              <w:right w:val="single" w:sz="4" w:space="0" w:color="auto"/>
            </w:tcBorders>
            <w:shd w:val="clear" w:color="000000" w:fill="FFFFFF"/>
            <w:noWrap/>
            <w:vAlign w:val="center"/>
            <w:hideMark/>
          </w:tcPr>
          <w:p w14:paraId="45144EEB" w14:textId="40DC918D"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21</w:t>
            </w:r>
          </w:p>
        </w:tc>
        <w:tc>
          <w:tcPr>
            <w:tcW w:w="954" w:type="dxa"/>
            <w:tcBorders>
              <w:top w:val="nil"/>
              <w:left w:val="nil"/>
              <w:bottom w:val="single" w:sz="4" w:space="0" w:color="auto"/>
              <w:right w:val="single" w:sz="4" w:space="0" w:color="auto"/>
            </w:tcBorders>
            <w:shd w:val="clear" w:color="000000" w:fill="FFFFFF"/>
            <w:noWrap/>
            <w:vAlign w:val="center"/>
            <w:hideMark/>
          </w:tcPr>
          <w:p w14:paraId="450E5F7C" w14:textId="73D04BE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27</w:t>
            </w:r>
          </w:p>
        </w:tc>
      </w:tr>
      <w:tr w:rsidR="00751D1F" w:rsidRPr="008D1421" w14:paraId="740BACF2" w14:textId="77777777" w:rsidTr="00D8719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5439F012"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Brominated vinyl ester resin</w:t>
            </w:r>
          </w:p>
        </w:tc>
        <w:tc>
          <w:tcPr>
            <w:tcW w:w="876" w:type="dxa"/>
            <w:tcBorders>
              <w:top w:val="nil"/>
              <w:left w:val="nil"/>
              <w:bottom w:val="single" w:sz="4" w:space="0" w:color="auto"/>
              <w:right w:val="single" w:sz="4" w:space="0" w:color="auto"/>
            </w:tcBorders>
            <w:shd w:val="clear" w:color="000000" w:fill="FFFFFF"/>
            <w:noWrap/>
            <w:vAlign w:val="center"/>
            <w:hideMark/>
          </w:tcPr>
          <w:p w14:paraId="4DBBB20A" w14:textId="2DF6F08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6" w:type="dxa"/>
            <w:tcBorders>
              <w:top w:val="nil"/>
              <w:left w:val="nil"/>
              <w:bottom w:val="single" w:sz="4" w:space="0" w:color="auto"/>
              <w:right w:val="single" w:sz="4" w:space="0" w:color="auto"/>
            </w:tcBorders>
            <w:shd w:val="clear" w:color="000000" w:fill="FFFFFF"/>
            <w:noWrap/>
            <w:vAlign w:val="center"/>
            <w:hideMark/>
          </w:tcPr>
          <w:p w14:paraId="34A9F8C2" w14:textId="4D589EB0"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6" w:type="dxa"/>
            <w:tcBorders>
              <w:top w:val="nil"/>
              <w:left w:val="nil"/>
              <w:bottom w:val="single" w:sz="4" w:space="0" w:color="auto"/>
              <w:right w:val="single" w:sz="4" w:space="0" w:color="auto"/>
            </w:tcBorders>
            <w:shd w:val="clear" w:color="000000" w:fill="FFFFFF"/>
            <w:noWrap/>
            <w:vAlign w:val="center"/>
            <w:hideMark/>
          </w:tcPr>
          <w:p w14:paraId="77B8FD1F" w14:textId="5705C557"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7" w:type="dxa"/>
            <w:tcBorders>
              <w:top w:val="nil"/>
              <w:left w:val="nil"/>
              <w:bottom w:val="single" w:sz="4" w:space="0" w:color="auto"/>
              <w:right w:val="single" w:sz="4" w:space="0" w:color="auto"/>
            </w:tcBorders>
            <w:shd w:val="clear" w:color="000000" w:fill="FFFFFF"/>
            <w:noWrap/>
            <w:vAlign w:val="center"/>
            <w:hideMark/>
          </w:tcPr>
          <w:p w14:paraId="0ED37584" w14:textId="5C864734"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1000" w:type="dxa"/>
            <w:tcBorders>
              <w:top w:val="nil"/>
              <w:left w:val="nil"/>
              <w:bottom w:val="single" w:sz="4" w:space="0" w:color="auto"/>
              <w:right w:val="single" w:sz="4" w:space="0" w:color="auto"/>
            </w:tcBorders>
            <w:shd w:val="clear" w:color="000000" w:fill="FFFFFF"/>
            <w:noWrap/>
            <w:vAlign w:val="center"/>
            <w:hideMark/>
          </w:tcPr>
          <w:p w14:paraId="6150081E" w14:textId="473FF7E9"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5" w:type="dxa"/>
            <w:tcBorders>
              <w:top w:val="nil"/>
              <w:left w:val="nil"/>
              <w:bottom w:val="single" w:sz="4" w:space="0" w:color="auto"/>
              <w:right w:val="single" w:sz="4" w:space="0" w:color="auto"/>
            </w:tcBorders>
            <w:shd w:val="clear" w:color="000000" w:fill="FFFFFF"/>
            <w:noWrap/>
            <w:vAlign w:val="center"/>
            <w:hideMark/>
          </w:tcPr>
          <w:p w14:paraId="56544575" w14:textId="057351BE"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5" w:type="dxa"/>
            <w:tcBorders>
              <w:top w:val="nil"/>
              <w:left w:val="nil"/>
              <w:bottom w:val="single" w:sz="4" w:space="0" w:color="auto"/>
              <w:right w:val="single" w:sz="4" w:space="0" w:color="auto"/>
            </w:tcBorders>
            <w:shd w:val="clear" w:color="000000" w:fill="FFFFFF"/>
            <w:noWrap/>
            <w:vAlign w:val="center"/>
            <w:hideMark/>
          </w:tcPr>
          <w:p w14:paraId="79F97C2E" w14:textId="6CEF2C73"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5" w:type="dxa"/>
            <w:tcBorders>
              <w:top w:val="nil"/>
              <w:left w:val="nil"/>
              <w:bottom w:val="single" w:sz="4" w:space="0" w:color="auto"/>
              <w:right w:val="single" w:sz="4" w:space="0" w:color="auto"/>
            </w:tcBorders>
            <w:shd w:val="clear" w:color="000000" w:fill="FFFFFF"/>
            <w:noWrap/>
            <w:vAlign w:val="center"/>
            <w:hideMark/>
          </w:tcPr>
          <w:p w14:paraId="778A06F3" w14:textId="5D52D6AD"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54" w:type="dxa"/>
            <w:tcBorders>
              <w:top w:val="nil"/>
              <w:left w:val="nil"/>
              <w:bottom w:val="single" w:sz="4" w:space="0" w:color="auto"/>
              <w:right w:val="single" w:sz="4" w:space="0" w:color="auto"/>
            </w:tcBorders>
            <w:shd w:val="clear" w:color="000000" w:fill="FFFFFF"/>
            <w:noWrap/>
            <w:vAlign w:val="center"/>
            <w:hideMark/>
          </w:tcPr>
          <w:p w14:paraId="6DE13719" w14:textId="539A6F3C"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w:t>
            </w:r>
          </w:p>
        </w:tc>
      </w:tr>
      <w:tr w:rsidR="00751D1F" w:rsidRPr="008D1421" w14:paraId="75620044" w14:textId="77777777" w:rsidTr="00D8719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7EF6AB48"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 chemistry</w:t>
            </w:r>
          </w:p>
        </w:tc>
        <w:tc>
          <w:tcPr>
            <w:tcW w:w="876" w:type="dxa"/>
            <w:tcBorders>
              <w:top w:val="nil"/>
              <w:left w:val="nil"/>
              <w:bottom w:val="single" w:sz="4" w:space="0" w:color="auto"/>
              <w:right w:val="single" w:sz="4" w:space="0" w:color="auto"/>
            </w:tcBorders>
            <w:shd w:val="clear" w:color="000000" w:fill="FFFFFF"/>
            <w:noWrap/>
            <w:vAlign w:val="center"/>
            <w:hideMark/>
          </w:tcPr>
          <w:p w14:paraId="5815F499" w14:textId="2B85861E"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876" w:type="dxa"/>
            <w:tcBorders>
              <w:top w:val="nil"/>
              <w:left w:val="nil"/>
              <w:bottom w:val="single" w:sz="4" w:space="0" w:color="auto"/>
              <w:right w:val="single" w:sz="4" w:space="0" w:color="auto"/>
            </w:tcBorders>
            <w:shd w:val="clear" w:color="000000" w:fill="FFFFFF"/>
            <w:noWrap/>
            <w:vAlign w:val="center"/>
            <w:hideMark/>
          </w:tcPr>
          <w:p w14:paraId="5D556CC5" w14:textId="3BDD42C2"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6" w:type="dxa"/>
            <w:tcBorders>
              <w:top w:val="nil"/>
              <w:left w:val="nil"/>
              <w:bottom w:val="single" w:sz="4" w:space="0" w:color="auto"/>
              <w:right w:val="single" w:sz="4" w:space="0" w:color="auto"/>
            </w:tcBorders>
            <w:shd w:val="clear" w:color="000000" w:fill="FFFFFF"/>
            <w:noWrap/>
            <w:vAlign w:val="center"/>
            <w:hideMark/>
          </w:tcPr>
          <w:p w14:paraId="313A9D94" w14:textId="48AF3B8A"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877" w:type="dxa"/>
            <w:tcBorders>
              <w:top w:val="nil"/>
              <w:left w:val="nil"/>
              <w:bottom w:val="single" w:sz="4" w:space="0" w:color="auto"/>
              <w:right w:val="single" w:sz="4" w:space="0" w:color="auto"/>
            </w:tcBorders>
            <w:shd w:val="clear" w:color="000000" w:fill="FFFFFF"/>
            <w:noWrap/>
            <w:vAlign w:val="center"/>
            <w:hideMark/>
          </w:tcPr>
          <w:p w14:paraId="30BC12B4" w14:textId="673ACCDB"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7</w:t>
            </w:r>
          </w:p>
        </w:tc>
        <w:tc>
          <w:tcPr>
            <w:tcW w:w="1000" w:type="dxa"/>
            <w:tcBorders>
              <w:top w:val="nil"/>
              <w:left w:val="nil"/>
              <w:bottom w:val="single" w:sz="4" w:space="0" w:color="auto"/>
              <w:right w:val="single" w:sz="4" w:space="0" w:color="auto"/>
            </w:tcBorders>
            <w:shd w:val="clear" w:color="000000" w:fill="FFFFFF"/>
            <w:noWrap/>
            <w:vAlign w:val="center"/>
            <w:hideMark/>
          </w:tcPr>
          <w:p w14:paraId="3A26585C" w14:textId="718144AC"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7</w:t>
            </w:r>
          </w:p>
        </w:tc>
        <w:tc>
          <w:tcPr>
            <w:tcW w:w="995" w:type="dxa"/>
            <w:tcBorders>
              <w:top w:val="nil"/>
              <w:left w:val="nil"/>
              <w:bottom w:val="single" w:sz="4" w:space="0" w:color="auto"/>
              <w:right w:val="single" w:sz="4" w:space="0" w:color="auto"/>
            </w:tcBorders>
            <w:shd w:val="clear" w:color="000000" w:fill="FFFFFF"/>
            <w:noWrap/>
            <w:vAlign w:val="center"/>
            <w:hideMark/>
          </w:tcPr>
          <w:p w14:paraId="6C189A82" w14:textId="0311669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95" w:type="dxa"/>
            <w:tcBorders>
              <w:top w:val="nil"/>
              <w:left w:val="nil"/>
              <w:bottom w:val="single" w:sz="4" w:space="0" w:color="auto"/>
              <w:right w:val="single" w:sz="4" w:space="0" w:color="auto"/>
            </w:tcBorders>
            <w:shd w:val="clear" w:color="000000" w:fill="FFFFFF"/>
            <w:noWrap/>
            <w:vAlign w:val="center"/>
            <w:hideMark/>
          </w:tcPr>
          <w:p w14:paraId="06EC6C4F" w14:textId="0D41EC61"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95" w:type="dxa"/>
            <w:tcBorders>
              <w:top w:val="nil"/>
              <w:left w:val="nil"/>
              <w:bottom w:val="single" w:sz="4" w:space="0" w:color="auto"/>
              <w:right w:val="single" w:sz="4" w:space="0" w:color="auto"/>
            </w:tcBorders>
            <w:shd w:val="clear" w:color="000000" w:fill="FFFFFF"/>
            <w:noWrap/>
            <w:vAlign w:val="center"/>
            <w:hideMark/>
          </w:tcPr>
          <w:p w14:paraId="38B448F8" w14:textId="28ED3F65"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w:t>
            </w:r>
          </w:p>
        </w:tc>
        <w:tc>
          <w:tcPr>
            <w:tcW w:w="954" w:type="dxa"/>
            <w:tcBorders>
              <w:top w:val="nil"/>
              <w:left w:val="nil"/>
              <w:bottom w:val="single" w:sz="4" w:space="0" w:color="auto"/>
              <w:right w:val="single" w:sz="4" w:space="0" w:color="auto"/>
            </w:tcBorders>
            <w:shd w:val="clear" w:color="000000" w:fill="FFFFFF"/>
            <w:noWrap/>
            <w:vAlign w:val="center"/>
            <w:hideMark/>
          </w:tcPr>
          <w:p w14:paraId="776EEC09" w14:textId="613632DC"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w:t>
            </w:r>
          </w:p>
        </w:tc>
      </w:tr>
      <w:tr w:rsidR="00751D1F" w:rsidRPr="008D1421" w14:paraId="6FF12AA8" w14:textId="77777777" w:rsidTr="00D8719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4BB1193A"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Total</w:t>
            </w:r>
          </w:p>
        </w:tc>
        <w:tc>
          <w:tcPr>
            <w:tcW w:w="876" w:type="dxa"/>
            <w:tcBorders>
              <w:top w:val="nil"/>
              <w:left w:val="nil"/>
              <w:bottom w:val="single" w:sz="4" w:space="0" w:color="auto"/>
              <w:right w:val="single" w:sz="4" w:space="0" w:color="auto"/>
            </w:tcBorders>
            <w:shd w:val="clear" w:color="000000" w:fill="FFFFFF"/>
            <w:noWrap/>
            <w:vAlign w:val="center"/>
            <w:hideMark/>
          </w:tcPr>
          <w:p w14:paraId="6421AEE5" w14:textId="6F0999F4"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51</w:t>
            </w:r>
          </w:p>
        </w:tc>
        <w:tc>
          <w:tcPr>
            <w:tcW w:w="876" w:type="dxa"/>
            <w:tcBorders>
              <w:top w:val="nil"/>
              <w:left w:val="nil"/>
              <w:bottom w:val="single" w:sz="4" w:space="0" w:color="auto"/>
              <w:right w:val="single" w:sz="4" w:space="0" w:color="auto"/>
            </w:tcBorders>
            <w:shd w:val="clear" w:color="000000" w:fill="FFFFFF"/>
            <w:noWrap/>
            <w:vAlign w:val="center"/>
            <w:hideMark/>
          </w:tcPr>
          <w:p w14:paraId="7B3F6573" w14:textId="41CAAFB3"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53</w:t>
            </w:r>
          </w:p>
        </w:tc>
        <w:tc>
          <w:tcPr>
            <w:tcW w:w="876" w:type="dxa"/>
            <w:tcBorders>
              <w:top w:val="nil"/>
              <w:left w:val="nil"/>
              <w:bottom w:val="single" w:sz="4" w:space="0" w:color="auto"/>
              <w:right w:val="single" w:sz="4" w:space="0" w:color="auto"/>
            </w:tcBorders>
            <w:shd w:val="clear" w:color="000000" w:fill="FFFFFF"/>
            <w:noWrap/>
            <w:vAlign w:val="center"/>
            <w:hideMark/>
          </w:tcPr>
          <w:p w14:paraId="4A23D9F3" w14:textId="399E0C00"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55</w:t>
            </w:r>
          </w:p>
        </w:tc>
        <w:tc>
          <w:tcPr>
            <w:tcW w:w="877" w:type="dxa"/>
            <w:tcBorders>
              <w:top w:val="nil"/>
              <w:left w:val="nil"/>
              <w:bottom w:val="single" w:sz="4" w:space="0" w:color="auto"/>
              <w:right w:val="single" w:sz="4" w:space="0" w:color="auto"/>
            </w:tcBorders>
            <w:shd w:val="clear" w:color="000000" w:fill="FFFFFF"/>
            <w:noWrap/>
            <w:vAlign w:val="center"/>
            <w:hideMark/>
          </w:tcPr>
          <w:p w14:paraId="5C6D0BC7" w14:textId="36912FD2"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59</w:t>
            </w:r>
          </w:p>
        </w:tc>
        <w:tc>
          <w:tcPr>
            <w:tcW w:w="1000" w:type="dxa"/>
            <w:tcBorders>
              <w:top w:val="nil"/>
              <w:left w:val="nil"/>
              <w:bottom w:val="single" w:sz="4" w:space="0" w:color="auto"/>
              <w:right w:val="single" w:sz="4" w:space="0" w:color="auto"/>
            </w:tcBorders>
            <w:shd w:val="clear" w:color="000000" w:fill="FFFFFF"/>
            <w:noWrap/>
            <w:vAlign w:val="center"/>
            <w:hideMark/>
          </w:tcPr>
          <w:p w14:paraId="5E69BC97" w14:textId="2810E8C4"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61</w:t>
            </w:r>
          </w:p>
        </w:tc>
        <w:tc>
          <w:tcPr>
            <w:tcW w:w="995" w:type="dxa"/>
            <w:tcBorders>
              <w:top w:val="nil"/>
              <w:left w:val="nil"/>
              <w:bottom w:val="single" w:sz="4" w:space="0" w:color="auto"/>
              <w:right w:val="single" w:sz="4" w:space="0" w:color="auto"/>
            </w:tcBorders>
            <w:shd w:val="clear" w:color="000000" w:fill="FFFFFF"/>
            <w:noWrap/>
            <w:vAlign w:val="center"/>
            <w:hideMark/>
          </w:tcPr>
          <w:p w14:paraId="1974CAE5" w14:textId="414A8FA4"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56</w:t>
            </w:r>
          </w:p>
        </w:tc>
        <w:tc>
          <w:tcPr>
            <w:tcW w:w="995" w:type="dxa"/>
            <w:tcBorders>
              <w:top w:val="nil"/>
              <w:left w:val="nil"/>
              <w:bottom w:val="single" w:sz="4" w:space="0" w:color="auto"/>
              <w:right w:val="single" w:sz="4" w:space="0" w:color="auto"/>
            </w:tcBorders>
            <w:shd w:val="clear" w:color="000000" w:fill="FFFFFF"/>
            <w:noWrap/>
            <w:vAlign w:val="center"/>
            <w:hideMark/>
          </w:tcPr>
          <w:p w14:paraId="30986518" w14:textId="05D87C5B"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59</w:t>
            </w:r>
          </w:p>
        </w:tc>
        <w:tc>
          <w:tcPr>
            <w:tcW w:w="995" w:type="dxa"/>
            <w:tcBorders>
              <w:top w:val="nil"/>
              <w:left w:val="nil"/>
              <w:bottom w:val="single" w:sz="4" w:space="0" w:color="auto"/>
              <w:right w:val="single" w:sz="4" w:space="0" w:color="auto"/>
            </w:tcBorders>
            <w:shd w:val="clear" w:color="000000" w:fill="FFFFFF"/>
            <w:noWrap/>
            <w:vAlign w:val="center"/>
            <w:hideMark/>
          </w:tcPr>
          <w:p w14:paraId="45BD428E" w14:textId="4DD052DA"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73</w:t>
            </w:r>
          </w:p>
        </w:tc>
        <w:tc>
          <w:tcPr>
            <w:tcW w:w="954" w:type="dxa"/>
            <w:tcBorders>
              <w:top w:val="nil"/>
              <w:left w:val="nil"/>
              <w:bottom w:val="single" w:sz="4" w:space="0" w:color="auto"/>
              <w:right w:val="single" w:sz="4" w:space="0" w:color="auto"/>
            </w:tcBorders>
            <w:shd w:val="clear" w:color="000000" w:fill="FFFFFF"/>
            <w:noWrap/>
            <w:vAlign w:val="center"/>
            <w:hideMark/>
          </w:tcPr>
          <w:p w14:paraId="710F3856" w14:textId="4EF7235F"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92</w:t>
            </w:r>
          </w:p>
        </w:tc>
      </w:tr>
    </w:tbl>
    <w:p w14:paraId="5B8A7C08" w14:textId="4737B4C9" w:rsidR="00E2530D" w:rsidRDefault="00E2530D" w:rsidP="00523848">
      <w:pPr>
        <w:tabs>
          <w:tab w:val="left" w:pos="1275"/>
        </w:tabs>
        <w:spacing w:line="360" w:lineRule="auto"/>
        <w:jc w:val="both"/>
        <w:rPr>
          <w:rFonts w:ascii="Arial" w:eastAsia="Arial" w:hAnsi="Arial" w:cs="Arial"/>
          <w:color w:val="000000" w:themeColor="text1"/>
          <w:sz w:val="24"/>
          <w:szCs w:val="24"/>
        </w:rPr>
        <w:sectPr w:rsidR="00E2530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1A95D4E" w14:textId="54ECB609" w:rsidR="003757E0" w:rsidRPr="00ED7DD8" w:rsidRDefault="003757E0" w:rsidP="003757E0">
      <w:pPr>
        <w:tabs>
          <w:tab w:val="left" w:pos="1530"/>
        </w:tabs>
        <w:spacing w:line="480" w:lineRule="auto"/>
        <w:rPr>
          <w:rFonts w:ascii="Arial" w:eastAsia="Arial" w:hAnsi="Arial" w:cs="Arial"/>
          <w:bCs/>
          <w:i/>
          <w:iCs/>
          <w:color w:val="000000" w:themeColor="text1"/>
          <w:sz w:val="16"/>
          <w:szCs w:val="16"/>
        </w:rPr>
      </w:pPr>
      <w:r w:rsidRPr="00ED7DD8">
        <w:rPr>
          <w:rFonts w:ascii="Arial" w:eastAsia="Arial" w:hAnsi="Arial" w:cs="Arial"/>
          <w:bCs/>
          <w:i/>
          <w:iCs/>
          <w:color w:val="000000" w:themeColor="text1"/>
          <w:sz w:val="16"/>
          <w:szCs w:val="16"/>
        </w:rPr>
        <w:t>*Note: In 2020, the percentage distribution of Bisphenol- A, F and S in Middle East &amp; Africa was 86%, 10% and 4%, respectively.</w:t>
      </w:r>
    </w:p>
    <w:p w14:paraId="18105083" w14:textId="4757C463" w:rsidR="00751D1F" w:rsidRPr="00751D1F" w:rsidRDefault="00751D1F" w:rsidP="00751D1F">
      <w:pPr>
        <w:tabs>
          <w:tab w:val="left" w:pos="1530"/>
        </w:tabs>
        <w:spacing w:line="360" w:lineRule="auto"/>
        <w:jc w:val="both"/>
        <w:rPr>
          <w:rFonts w:ascii="Arial" w:eastAsia="Arial" w:hAnsi="Arial" w:cs="Arial"/>
          <w:bCs/>
          <w:color w:val="000000" w:themeColor="text1"/>
          <w:sz w:val="24"/>
          <w:szCs w:val="24"/>
        </w:rPr>
      </w:pPr>
      <w:r w:rsidRPr="00751D1F">
        <w:rPr>
          <w:rFonts w:ascii="Arial" w:eastAsia="Arial" w:hAnsi="Arial" w:cs="Arial"/>
          <w:bCs/>
          <w:color w:val="000000" w:themeColor="text1"/>
          <w:sz w:val="24"/>
          <w:szCs w:val="24"/>
        </w:rPr>
        <w:lastRenderedPageBreak/>
        <w:t>Depending on the type, Bisphenol-A,F,S vinyl ester resin holds the largest demand share of about 52% as of 2020. It continues to dominate the market among other categories comprising of Novolac vinyl ester resin, Brominated vinyl ester resin and others which include Urethane Modified vinyl ester resin and Elastomer Modified vinyl ester resin.</w:t>
      </w:r>
    </w:p>
    <w:p w14:paraId="767DDD2C" w14:textId="77777777" w:rsidR="00751D1F" w:rsidRDefault="00751D1F" w:rsidP="007B461A">
      <w:pPr>
        <w:spacing w:line="360" w:lineRule="auto"/>
        <w:textAlignment w:val="baseline"/>
        <w:rPr>
          <w:rFonts w:ascii="Arial" w:eastAsia="Verdana" w:hAnsi="Arial" w:cs="Arial"/>
          <w:b/>
          <w:bCs/>
          <w:color w:val="000000"/>
          <w:kern w:val="24"/>
          <w:sz w:val="24"/>
          <w:szCs w:val="24"/>
        </w:rPr>
      </w:pPr>
    </w:p>
    <w:p w14:paraId="010E18E3" w14:textId="5FBD2694"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t>Middle East &amp; Africa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7B461A" w:rsidRPr="00113DAD" w14:paraId="526BDEEE" w14:textId="77777777" w:rsidTr="005B1169">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4DD779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F41750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D339A72"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FB8E42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314F746"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65EE2C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12E44BC"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70F975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C2EDE6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D169C17"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76ED846"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6288E61B" w14:textId="77777777" w:rsidTr="005B1169">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F5420B6"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Middle East &amp; Africa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2977AE33"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F62AA5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2D1D2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C4235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78C364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0AA5F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88EF2A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FF509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3C3E15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CA78AE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r>
      <w:tr w:rsidR="007B461A" w:rsidRPr="00113DAD" w14:paraId="7DE9F345" w14:textId="77777777" w:rsidTr="005B1169">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8F0955E"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009EFEC9"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EA10B0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330291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A522C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3535A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58AC2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68</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FD01AA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D9B0FA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B50A4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71</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C57587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78</w:t>
            </w:r>
          </w:p>
        </w:tc>
      </w:tr>
      <w:tr w:rsidR="007B461A" w:rsidRPr="00113DAD" w14:paraId="4EF7E563"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3269727"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A817B06"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459766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50.89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72177A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53.10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F95BF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54.95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E4A52C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58.53</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563E4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60.98</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BA1485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55.79</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623F1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58.83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51B931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73.14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DE6167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91.68</w:t>
            </w:r>
          </w:p>
        </w:tc>
      </w:tr>
      <w:tr w:rsidR="007B461A" w:rsidRPr="00113DAD" w14:paraId="27BEFCE1"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727D5DE"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E446363"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0A5C09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1D9D21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C5DC4E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3.49%</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4569D4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6.51%</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9DC2D0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4.20%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EB7E13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-8.51%</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4726D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5.45%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7A9BA4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5.05%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5B39A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4.42%</w:t>
            </w:r>
          </w:p>
        </w:tc>
      </w:tr>
      <w:tr w:rsidR="00C62BA4" w:rsidRPr="00113DAD" w14:paraId="0FA9CEBC" w14:textId="77777777" w:rsidTr="00E06A18">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4F81555" w14:textId="77777777" w:rsidR="00C62BA4" w:rsidRPr="00113DAD" w:rsidRDefault="00C62BA4"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C5756AA" w14:textId="577ED24D" w:rsidR="00C62BA4" w:rsidRPr="00113DAD" w:rsidRDefault="00C62BA4"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r>
              <w:rPr>
                <w:rFonts w:ascii="Arial" w:eastAsia="Arial" w:hAnsi="Arial" w:cs="Arial"/>
                <w:b/>
                <w:bCs/>
                <w:color w:val="000000" w:themeColor="text1"/>
                <w:sz w:val="14"/>
                <w:szCs w:val="14"/>
              </w:rPr>
              <w:t>*</w:t>
            </w:r>
          </w:p>
        </w:tc>
        <w:tc>
          <w:tcPr>
            <w:tcW w:w="5159" w:type="dxa"/>
            <w:gridSpan w:val="6"/>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70AEF901" w14:textId="1DA0FB72" w:rsidR="00C62BA4" w:rsidRPr="00113DAD" w:rsidRDefault="00C62BA4" w:rsidP="005B1169">
            <w:pPr>
              <w:tabs>
                <w:tab w:val="left" w:pos="1290"/>
              </w:tabs>
              <w:spacing w:line="360" w:lineRule="auto"/>
              <w:jc w:val="center"/>
              <w:rPr>
                <w:rFonts w:ascii="Arial" w:eastAsia="Arial" w:hAnsi="Arial" w:cs="Arial"/>
                <w:color w:val="000000" w:themeColor="text1"/>
                <w:sz w:val="14"/>
                <w:szCs w:val="14"/>
                <w:lang w:val="en-US"/>
              </w:rPr>
            </w:pP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39380BF" w14:textId="77777777" w:rsidR="00C62BA4" w:rsidRPr="00113DAD" w:rsidRDefault="00C62BA4"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7.23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BEC9B9" w14:textId="77777777" w:rsidR="00C62BA4" w:rsidRPr="00113DAD" w:rsidRDefault="00C62BA4"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4D89BC" w14:textId="77777777" w:rsidR="00C62BA4" w:rsidRPr="00113DAD" w:rsidRDefault="00C62BA4"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-13.96</w:t>
            </w:r>
          </w:p>
        </w:tc>
      </w:tr>
    </w:tbl>
    <w:p w14:paraId="72B81563" w14:textId="18691022" w:rsidR="005C1BF1" w:rsidRPr="007B461A" w:rsidRDefault="007B461A"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7408" behindDoc="0" locked="0" layoutInCell="1" allowOverlap="1" wp14:anchorId="7B599504" wp14:editId="7C01AB0A">
                <wp:simplePos x="0" y="0"/>
                <wp:positionH relativeFrom="column">
                  <wp:posOffset>2335603</wp:posOffset>
                </wp:positionH>
                <wp:positionV relativeFrom="paragraph">
                  <wp:posOffset>731</wp:posOffset>
                </wp:positionV>
                <wp:extent cx="4034730" cy="584775"/>
                <wp:effectExtent l="0" t="0" r="0" b="0"/>
                <wp:wrapNone/>
                <wp:docPr id="19" name="TextBox 4"/>
                <wp:cNvGraphicFramePr/>
                <a:graphic xmlns:a="http://schemas.openxmlformats.org/drawingml/2006/main">
                  <a:graphicData uri="http://schemas.microsoft.com/office/word/2010/wordprocessingShape">
                    <wps:wsp>
                      <wps:cNvSpPr txBox="1"/>
                      <wps:spPr>
                        <a:xfrm>
                          <a:off x="0" y="0"/>
                          <a:ext cx="4034730" cy="584775"/>
                        </a:xfrm>
                        <a:prstGeom prst="rect">
                          <a:avLst/>
                        </a:prstGeom>
                        <a:noFill/>
                      </wps:spPr>
                      <wps:txbx>
                        <w:txbxContent>
                          <w:p w14:paraId="27DA6980" w14:textId="74B29E13" w:rsidR="007B461A" w:rsidRDefault="007B461A" w:rsidP="00C62BA4">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p w14:paraId="03673D16" w14:textId="7C5FD0A8" w:rsidR="00C62BA4" w:rsidRPr="00C62BA4" w:rsidRDefault="00C62BA4" w:rsidP="00F14E20">
                            <w:pPr>
                              <w:pStyle w:val="ListParagraph"/>
                              <w:numPr>
                                <w:ilvl w:val="0"/>
                                <w:numId w:val="28"/>
                              </w:numPr>
                              <w:jc w:val="right"/>
                              <w:textAlignment w:val="baseline"/>
                              <w:rPr>
                                <w:rFonts w:ascii="Verdana" w:eastAsia="Verdana" w:hAnsi="Verdana" w:cs="Verdana"/>
                                <w:i/>
                                <w:iCs/>
                                <w:color w:val="7F7F7F"/>
                                <w:kern w:val="24"/>
                                <w:sz w:val="12"/>
                                <w:szCs w:val="12"/>
                              </w:rPr>
                            </w:pPr>
                            <w:r>
                              <w:rPr>
                                <w:rFonts w:ascii="Verdana" w:eastAsia="Verdana" w:hAnsi="Verdana" w:cs="Verdana"/>
                                <w:i/>
                                <w:iCs/>
                                <w:color w:val="7F7F7F"/>
                                <w:kern w:val="24"/>
                                <w:sz w:val="12"/>
                                <w:szCs w:val="12"/>
                              </w:rPr>
                              <w:t xml:space="preserve">Demand-Supply Gap is considered for forecast period only. </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B599504" id="_x0000_s1138" type="#_x0000_t202" style="position:absolute;left:0;text-align:left;margin-left:183.9pt;margin-top:.05pt;width:317.7pt;height:46.05pt;z-index:25281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" filled="f" stroked="f">
                <v:textbox style="mso-fit-shape-to-text:t">
                  <w:txbxContent>
                    <w:p w14:paraId="27DA6980" w14:textId="74B29E13" w:rsidR="007B461A" w:rsidRDefault="007B461A" w:rsidP="00C62BA4">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p w14:paraId="03673D16" w14:textId="7C5FD0A8" w:rsidR="00C62BA4" w:rsidRPr="00C62BA4" w:rsidRDefault="00C62BA4" w:rsidP="00F14E20">
                      <w:pPr>
                        <w:pStyle w:val="ListParagraph"/>
                        <w:numPr>
                          <w:ilvl w:val="0"/>
                          <w:numId w:val="28"/>
                        </w:numPr>
                        <w:jc w:val="right"/>
                        <w:textAlignment w:val="baseline"/>
                        <w:rPr>
                          <w:rFonts w:ascii="Verdana" w:eastAsia="Verdana" w:hAnsi="Verdana" w:cs="Verdana"/>
                          <w:i/>
                          <w:iCs/>
                          <w:color w:val="7F7F7F"/>
                          <w:kern w:val="24"/>
                          <w:sz w:val="12"/>
                          <w:szCs w:val="12"/>
                        </w:rPr>
                      </w:pPr>
                      <w:r>
                        <w:rPr>
                          <w:rFonts w:ascii="Verdana" w:eastAsia="Verdana" w:hAnsi="Verdana" w:cs="Verdana"/>
                          <w:i/>
                          <w:iCs/>
                          <w:color w:val="7F7F7F"/>
                          <w:kern w:val="24"/>
                          <w:sz w:val="12"/>
                          <w:szCs w:val="12"/>
                        </w:rPr>
                        <w:t xml:space="preserve">Demand-Supply Gap is considered for forecast period only. </w:t>
                      </w:r>
                    </w:p>
                  </w:txbxContent>
                </v:textbox>
              </v:shape>
            </w:pict>
          </mc:Fallback>
        </mc:AlternateContent>
      </w:r>
    </w:p>
    <w:p w14:paraId="007D3DEC" w14:textId="77777777" w:rsidR="00751D1F" w:rsidRDefault="00751D1F" w:rsidP="0061645E">
      <w:pPr>
        <w:spacing w:line="360" w:lineRule="auto"/>
        <w:textAlignment w:val="baseline"/>
        <w:rPr>
          <w:rFonts w:ascii="Arial" w:hAnsi="Arial" w:cs="Arial"/>
          <w:b/>
          <w:bCs/>
          <w:sz w:val="24"/>
          <w:szCs w:val="24"/>
        </w:rPr>
      </w:pPr>
    </w:p>
    <w:p w14:paraId="478BE878" w14:textId="08780C51"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 xml:space="preserve">3.2.6.5. Demand By Sales Channel </w:t>
      </w:r>
    </w:p>
    <w:p w14:paraId="1C7D360A" w14:textId="3022F3B9"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Figure 47: Middle East &amp; Africa Vinyl Ester Resin Demand, By Sales Channel,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2015–2020</w:t>
      </w:r>
    </w:p>
    <w:p w14:paraId="390A1B6A" w14:textId="226D932A" w:rsidR="00A14586" w:rsidRPr="002B5730" w:rsidRDefault="00A14586" w:rsidP="00A14586">
      <w:pPr>
        <w:tabs>
          <w:tab w:val="left" w:pos="1275"/>
        </w:tabs>
        <w:rPr>
          <w:rFonts w:ascii="Arial" w:eastAsia="Arial" w:hAnsi="Arial" w:cs="Arial"/>
          <w:color w:val="000000" w:themeColor="text1"/>
          <w:sz w:val="24"/>
          <w:szCs w:val="24"/>
        </w:rPr>
      </w:pPr>
    </w:p>
    <w:p w14:paraId="7A5AF8D5" w14:textId="1F77608B" w:rsidR="003008F2" w:rsidRDefault="003008F2" w:rsidP="009F5EE3">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22112" behindDoc="0" locked="0" layoutInCell="1" allowOverlap="1" wp14:anchorId="1072F07E" wp14:editId="795D6F46">
                <wp:simplePos x="0" y="0"/>
                <wp:positionH relativeFrom="margin">
                  <wp:posOffset>3698240</wp:posOffset>
                </wp:positionH>
                <wp:positionV relativeFrom="paragraph">
                  <wp:posOffset>1656080</wp:posOffset>
                </wp:positionV>
                <wp:extent cx="2588260" cy="219075"/>
                <wp:effectExtent l="0" t="0" r="0" b="0"/>
                <wp:wrapNone/>
                <wp:docPr id="175" name="TextBox 4"/>
                <wp:cNvGraphicFramePr/>
                <a:graphic xmlns:a="http://schemas.openxmlformats.org/drawingml/2006/main">
                  <a:graphicData uri="http://schemas.microsoft.com/office/word/2010/wordprocessingShape">
                    <wps:wsp>
                      <wps:cNvSpPr txBox="1"/>
                      <wps:spPr>
                        <a:xfrm>
                          <a:off x="0" y="0"/>
                          <a:ext cx="2588260" cy="219075"/>
                        </a:xfrm>
                        <a:prstGeom prst="rect">
                          <a:avLst/>
                        </a:prstGeom>
                        <a:noFill/>
                      </wps:spPr>
                      <wps:txbx>
                        <w:txbxContent>
                          <w:p w14:paraId="62B8BEAE" w14:textId="77777777" w:rsidR="009F5EE3" w:rsidRPr="004644A7" w:rsidRDefault="009F5EE3" w:rsidP="009F5EE3">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V relativeFrom="margin">
                  <wp14:pctHeight>0</wp14:pctHeight>
                </wp14:sizeRelV>
              </wp:anchor>
            </w:drawing>
          </mc:Choice>
          <mc:Fallback>
            <w:pict>
              <v:shape w14:anchorId="1072F07E" id="_x0000_s1139" type="#_x0000_t202" style="position:absolute;margin-left:291.2pt;margin-top:130.4pt;width:203.8pt;height:17.25pt;z-index:252122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" filled="f" stroked="f">
                <v:textbox>
                  <w:txbxContent>
                    <w:p w14:paraId="62B8BEAE" w14:textId="77777777" w:rsidR="009F5EE3" w:rsidRPr="004644A7" w:rsidRDefault="009F5EE3" w:rsidP="009F5EE3">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7D9FB719" wp14:editId="44F0F9E0">
            <wp:extent cx="6353175" cy="1866900"/>
            <wp:effectExtent l="0" t="0" r="0" b="0"/>
            <wp:docPr id="636" name="Chart 63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00A14586" w:rsidRPr="002B5730">
        <w:rPr>
          <w:rFonts w:ascii="Arial" w:eastAsia="Arial" w:hAnsi="Arial" w:cs="Arial"/>
          <w:color w:val="000000" w:themeColor="text1"/>
          <w:sz w:val="24"/>
          <w:szCs w:val="24"/>
        </w:rPr>
        <w:tab/>
      </w:r>
    </w:p>
    <w:p w14:paraId="41BF790E" w14:textId="4D4192CB" w:rsidR="00E2530D" w:rsidRDefault="00E2530D" w:rsidP="009F5EE3">
      <w:pPr>
        <w:rPr>
          <w:rFonts w:ascii="Arial" w:eastAsia="Arial" w:hAnsi="Arial" w:cs="Arial"/>
          <w:color w:val="000000" w:themeColor="text1"/>
          <w:sz w:val="24"/>
          <w:szCs w:val="24"/>
        </w:rPr>
      </w:pPr>
    </w:p>
    <w:tbl>
      <w:tblPr>
        <w:tblW w:w="10176" w:type="dxa"/>
        <w:tblInd w:w="-5" w:type="dxa"/>
        <w:tblLook w:val="04A0" w:firstRow="1" w:lastRow="0" w:firstColumn="1" w:lastColumn="0" w:noHBand="0" w:noVBand="1"/>
      </w:tblPr>
      <w:tblGrid>
        <w:gridCol w:w="2714"/>
        <w:gridCol w:w="1188"/>
        <w:gridCol w:w="1188"/>
        <w:gridCol w:w="1188"/>
        <w:gridCol w:w="1190"/>
        <w:gridCol w:w="1357"/>
        <w:gridCol w:w="1351"/>
      </w:tblGrid>
      <w:tr w:rsidR="00630962" w:rsidRPr="008D1421" w14:paraId="2E8735ED" w14:textId="77777777" w:rsidTr="00630962">
        <w:trPr>
          <w:trHeight w:val="343"/>
        </w:trPr>
        <w:tc>
          <w:tcPr>
            <w:tcW w:w="2714"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8777E86" w14:textId="60086CCE" w:rsidR="00630962" w:rsidRPr="008D1421" w:rsidRDefault="00630962"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 xml:space="preserve">Sales Channel </w:t>
            </w:r>
          </w:p>
        </w:tc>
        <w:tc>
          <w:tcPr>
            <w:tcW w:w="1188" w:type="dxa"/>
            <w:tcBorders>
              <w:top w:val="single" w:sz="4" w:space="0" w:color="auto"/>
              <w:left w:val="nil"/>
              <w:bottom w:val="single" w:sz="4" w:space="0" w:color="auto"/>
              <w:right w:val="single" w:sz="4" w:space="0" w:color="auto"/>
            </w:tcBorders>
            <w:shd w:val="clear" w:color="auto" w:fill="C00000"/>
            <w:noWrap/>
            <w:vAlign w:val="center"/>
            <w:hideMark/>
          </w:tcPr>
          <w:p w14:paraId="7B3DD303"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1188" w:type="dxa"/>
            <w:tcBorders>
              <w:top w:val="single" w:sz="4" w:space="0" w:color="auto"/>
              <w:left w:val="nil"/>
              <w:bottom w:val="single" w:sz="4" w:space="0" w:color="auto"/>
              <w:right w:val="single" w:sz="4" w:space="0" w:color="auto"/>
            </w:tcBorders>
            <w:shd w:val="clear" w:color="auto" w:fill="C00000"/>
            <w:noWrap/>
            <w:vAlign w:val="center"/>
            <w:hideMark/>
          </w:tcPr>
          <w:p w14:paraId="0DD50F5B"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1188" w:type="dxa"/>
            <w:tcBorders>
              <w:top w:val="single" w:sz="4" w:space="0" w:color="auto"/>
              <w:left w:val="nil"/>
              <w:bottom w:val="single" w:sz="4" w:space="0" w:color="auto"/>
              <w:right w:val="single" w:sz="4" w:space="0" w:color="auto"/>
            </w:tcBorders>
            <w:shd w:val="clear" w:color="auto" w:fill="C00000"/>
            <w:noWrap/>
            <w:vAlign w:val="bottom"/>
            <w:hideMark/>
          </w:tcPr>
          <w:p w14:paraId="41BAD3E0"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1190" w:type="dxa"/>
            <w:tcBorders>
              <w:top w:val="single" w:sz="4" w:space="0" w:color="auto"/>
              <w:left w:val="nil"/>
              <w:bottom w:val="single" w:sz="4" w:space="0" w:color="auto"/>
              <w:right w:val="single" w:sz="4" w:space="0" w:color="auto"/>
            </w:tcBorders>
            <w:shd w:val="clear" w:color="auto" w:fill="C00000"/>
            <w:noWrap/>
            <w:vAlign w:val="bottom"/>
            <w:hideMark/>
          </w:tcPr>
          <w:p w14:paraId="375F0C98"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357" w:type="dxa"/>
            <w:tcBorders>
              <w:top w:val="single" w:sz="4" w:space="0" w:color="auto"/>
              <w:left w:val="nil"/>
              <w:bottom w:val="single" w:sz="4" w:space="0" w:color="auto"/>
              <w:right w:val="single" w:sz="4" w:space="0" w:color="auto"/>
            </w:tcBorders>
            <w:shd w:val="clear" w:color="auto" w:fill="C00000"/>
            <w:noWrap/>
            <w:vAlign w:val="bottom"/>
            <w:hideMark/>
          </w:tcPr>
          <w:p w14:paraId="5473035A"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1351" w:type="dxa"/>
            <w:tcBorders>
              <w:top w:val="single" w:sz="4" w:space="0" w:color="auto"/>
              <w:left w:val="nil"/>
              <w:bottom w:val="single" w:sz="4" w:space="0" w:color="auto"/>
              <w:right w:val="single" w:sz="4" w:space="0" w:color="auto"/>
            </w:tcBorders>
            <w:shd w:val="clear" w:color="auto" w:fill="C00000"/>
            <w:noWrap/>
            <w:vAlign w:val="bottom"/>
            <w:hideMark/>
          </w:tcPr>
          <w:p w14:paraId="5B546F42"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r>
      <w:tr w:rsidR="00630962" w:rsidRPr="008D1421" w14:paraId="47243165" w14:textId="77777777" w:rsidTr="00630962">
        <w:trPr>
          <w:trHeight w:val="407"/>
        </w:trPr>
        <w:tc>
          <w:tcPr>
            <w:tcW w:w="2714" w:type="dxa"/>
            <w:tcBorders>
              <w:top w:val="nil"/>
              <w:left w:val="single" w:sz="4" w:space="0" w:color="auto"/>
              <w:bottom w:val="single" w:sz="4" w:space="0" w:color="auto"/>
              <w:right w:val="single" w:sz="4" w:space="0" w:color="auto"/>
            </w:tcBorders>
            <w:shd w:val="clear" w:color="000000" w:fill="FFFFFF"/>
            <w:noWrap/>
            <w:vAlign w:val="bottom"/>
            <w:hideMark/>
          </w:tcPr>
          <w:p w14:paraId="142C9BF1" w14:textId="77777777" w:rsidR="00630962" w:rsidRPr="008D1421" w:rsidRDefault="00630962"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Direct </w:t>
            </w:r>
          </w:p>
        </w:tc>
        <w:tc>
          <w:tcPr>
            <w:tcW w:w="1188" w:type="dxa"/>
            <w:tcBorders>
              <w:top w:val="nil"/>
              <w:left w:val="nil"/>
              <w:bottom w:val="single" w:sz="4" w:space="0" w:color="auto"/>
              <w:right w:val="single" w:sz="4" w:space="0" w:color="auto"/>
            </w:tcBorders>
            <w:shd w:val="clear" w:color="000000" w:fill="FFFFFF"/>
            <w:noWrap/>
            <w:vAlign w:val="center"/>
            <w:hideMark/>
          </w:tcPr>
          <w:p w14:paraId="0E673409" w14:textId="2052405A"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41</w:t>
            </w:r>
          </w:p>
        </w:tc>
        <w:tc>
          <w:tcPr>
            <w:tcW w:w="1188" w:type="dxa"/>
            <w:tcBorders>
              <w:top w:val="nil"/>
              <w:left w:val="nil"/>
              <w:bottom w:val="single" w:sz="4" w:space="0" w:color="auto"/>
              <w:right w:val="single" w:sz="4" w:space="0" w:color="auto"/>
            </w:tcBorders>
            <w:shd w:val="clear" w:color="000000" w:fill="FFFFFF"/>
            <w:noWrap/>
            <w:vAlign w:val="center"/>
            <w:hideMark/>
          </w:tcPr>
          <w:p w14:paraId="2843FBB0" w14:textId="328DA282"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43</w:t>
            </w:r>
          </w:p>
        </w:tc>
        <w:tc>
          <w:tcPr>
            <w:tcW w:w="1188" w:type="dxa"/>
            <w:tcBorders>
              <w:top w:val="nil"/>
              <w:left w:val="nil"/>
              <w:bottom w:val="single" w:sz="4" w:space="0" w:color="auto"/>
              <w:right w:val="single" w:sz="4" w:space="0" w:color="auto"/>
            </w:tcBorders>
            <w:shd w:val="clear" w:color="000000" w:fill="FFFFFF"/>
            <w:noWrap/>
            <w:vAlign w:val="center"/>
            <w:hideMark/>
          </w:tcPr>
          <w:p w14:paraId="531B4E2D" w14:textId="60D8E0C1"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44</w:t>
            </w:r>
          </w:p>
        </w:tc>
        <w:tc>
          <w:tcPr>
            <w:tcW w:w="1190" w:type="dxa"/>
            <w:tcBorders>
              <w:top w:val="nil"/>
              <w:left w:val="nil"/>
              <w:bottom w:val="single" w:sz="4" w:space="0" w:color="auto"/>
              <w:right w:val="single" w:sz="4" w:space="0" w:color="auto"/>
            </w:tcBorders>
            <w:shd w:val="clear" w:color="000000" w:fill="FFFFFF"/>
            <w:noWrap/>
            <w:vAlign w:val="center"/>
            <w:hideMark/>
          </w:tcPr>
          <w:p w14:paraId="5992F9E0" w14:textId="756EC5DC"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47</w:t>
            </w:r>
          </w:p>
        </w:tc>
        <w:tc>
          <w:tcPr>
            <w:tcW w:w="1357" w:type="dxa"/>
            <w:tcBorders>
              <w:top w:val="nil"/>
              <w:left w:val="nil"/>
              <w:bottom w:val="single" w:sz="4" w:space="0" w:color="auto"/>
              <w:right w:val="single" w:sz="4" w:space="0" w:color="auto"/>
            </w:tcBorders>
            <w:shd w:val="clear" w:color="000000" w:fill="FFFFFF"/>
            <w:noWrap/>
            <w:vAlign w:val="center"/>
            <w:hideMark/>
          </w:tcPr>
          <w:p w14:paraId="7688E4EE" w14:textId="42F5EE45"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49</w:t>
            </w:r>
          </w:p>
        </w:tc>
        <w:tc>
          <w:tcPr>
            <w:tcW w:w="1351" w:type="dxa"/>
            <w:tcBorders>
              <w:top w:val="nil"/>
              <w:left w:val="nil"/>
              <w:bottom w:val="single" w:sz="4" w:space="0" w:color="auto"/>
              <w:right w:val="single" w:sz="4" w:space="0" w:color="auto"/>
            </w:tcBorders>
            <w:shd w:val="clear" w:color="000000" w:fill="FFFFFF"/>
            <w:noWrap/>
            <w:vAlign w:val="center"/>
            <w:hideMark/>
          </w:tcPr>
          <w:p w14:paraId="7CC38780" w14:textId="19D78077"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45</w:t>
            </w:r>
          </w:p>
        </w:tc>
      </w:tr>
      <w:tr w:rsidR="00630962" w:rsidRPr="008D1421" w14:paraId="51F926A3" w14:textId="77777777" w:rsidTr="00630962">
        <w:trPr>
          <w:trHeight w:val="407"/>
        </w:trPr>
        <w:tc>
          <w:tcPr>
            <w:tcW w:w="2714" w:type="dxa"/>
            <w:tcBorders>
              <w:top w:val="nil"/>
              <w:left w:val="single" w:sz="4" w:space="0" w:color="auto"/>
              <w:bottom w:val="single" w:sz="4" w:space="0" w:color="auto"/>
              <w:right w:val="single" w:sz="4" w:space="0" w:color="auto"/>
            </w:tcBorders>
            <w:shd w:val="clear" w:color="000000" w:fill="FFFFFF"/>
            <w:noWrap/>
            <w:vAlign w:val="bottom"/>
            <w:hideMark/>
          </w:tcPr>
          <w:p w14:paraId="5287C6AF" w14:textId="77777777" w:rsidR="00630962" w:rsidRPr="008D1421" w:rsidRDefault="00630962"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Indirect </w:t>
            </w:r>
          </w:p>
        </w:tc>
        <w:tc>
          <w:tcPr>
            <w:tcW w:w="1188" w:type="dxa"/>
            <w:tcBorders>
              <w:top w:val="nil"/>
              <w:left w:val="nil"/>
              <w:bottom w:val="single" w:sz="4" w:space="0" w:color="auto"/>
              <w:right w:val="single" w:sz="4" w:space="0" w:color="auto"/>
            </w:tcBorders>
            <w:shd w:val="clear" w:color="000000" w:fill="FFFFFF"/>
            <w:noWrap/>
            <w:vAlign w:val="center"/>
            <w:hideMark/>
          </w:tcPr>
          <w:p w14:paraId="3DDDFCFE" w14:textId="46E83876"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1188" w:type="dxa"/>
            <w:tcBorders>
              <w:top w:val="nil"/>
              <w:left w:val="nil"/>
              <w:bottom w:val="single" w:sz="4" w:space="0" w:color="auto"/>
              <w:right w:val="single" w:sz="4" w:space="0" w:color="auto"/>
            </w:tcBorders>
            <w:shd w:val="clear" w:color="000000" w:fill="FFFFFF"/>
            <w:noWrap/>
            <w:vAlign w:val="center"/>
            <w:hideMark/>
          </w:tcPr>
          <w:p w14:paraId="083F78D0" w14:textId="6576F644"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1188" w:type="dxa"/>
            <w:tcBorders>
              <w:top w:val="nil"/>
              <w:left w:val="nil"/>
              <w:bottom w:val="single" w:sz="4" w:space="0" w:color="auto"/>
              <w:right w:val="single" w:sz="4" w:space="0" w:color="auto"/>
            </w:tcBorders>
            <w:shd w:val="clear" w:color="000000" w:fill="FFFFFF"/>
            <w:noWrap/>
            <w:vAlign w:val="center"/>
            <w:hideMark/>
          </w:tcPr>
          <w:p w14:paraId="060A838E" w14:textId="6879D1B7"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1190" w:type="dxa"/>
            <w:tcBorders>
              <w:top w:val="nil"/>
              <w:left w:val="nil"/>
              <w:bottom w:val="single" w:sz="4" w:space="0" w:color="auto"/>
              <w:right w:val="single" w:sz="4" w:space="0" w:color="auto"/>
            </w:tcBorders>
            <w:shd w:val="clear" w:color="000000" w:fill="FFFFFF"/>
            <w:noWrap/>
            <w:vAlign w:val="center"/>
            <w:hideMark/>
          </w:tcPr>
          <w:p w14:paraId="5C6596B5" w14:textId="5B1BCAEC"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1357" w:type="dxa"/>
            <w:tcBorders>
              <w:top w:val="nil"/>
              <w:left w:val="nil"/>
              <w:bottom w:val="single" w:sz="4" w:space="0" w:color="auto"/>
              <w:right w:val="single" w:sz="4" w:space="0" w:color="auto"/>
            </w:tcBorders>
            <w:shd w:val="clear" w:color="000000" w:fill="FFFFFF"/>
            <w:noWrap/>
            <w:vAlign w:val="center"/>
            <w:hideMark/>
          </w:tcPr>
          <w:p w14:paraId="40537977" w14:textId="6948511A"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1351" w:type="dxa"/>
            <w:tcBorders>
              <w:top w:val="nil"/>
              <w:left w:val="nil"/>
              <w:bottom w:val="single" w:sz="4" w:space="0" w:color="auto"/>
              <w:right w:val="single" w:sz="4" w:space="0" w:color="auto"/>
            </w:tcBorders>
            <w:shd w:val="clear" w:color="000000" w:fill="FFFFFF"/>
            <w:noWrap/>
            <w:vAlign w:val="center"/>
            <w:hideMark/>
          </w:tcPr>
          <w:p w14:paraId="5D67B0A8" w14:textId="6E6E40E3"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r>
      <w:tr w:rsidR="00630962" w:rsidRPr="008D1421" w14:paraId="0DEBB1CB" w14:textId="77777777" w:rsidTr="00630962">
        <w:trPr>
          <w:trHeight w:val="395"/>
        </w:trPr>
        <w:tc>
          <w:tcPr>
            <w:tcW w:w="2714" w:type="dxa"/>
            <w:tcBorders>
              <w:top w:val="nil"/>
              <w:left w:val="single" w:sz="4" w:space="0" w:color="auto"/>
              <w:bottom w:val="single" w:sz="4" w:space="0" w:color="auto"/>
              <w:right w:val="single" w:sz="4" w:space="0" w:color="auto"/>
            </w:tcBorders>
            <w:shd w:val="clear" w:color="000000" w:fill="FFFFFF"/>
            <w:noWrap/>
            <w:vAlign w:val="bottom"/>
            <w:hideMark/>
          </w:tcPr>
          <w:p w14:paraId="5E4C2217" w14:textId="77777777" w:rsidR="00630962" w:rsidRPr="00905DCB" w:rsidRDefault="00630962" w:rsidP="00751D1F">
            <w:pPr>
              <w:spacing w:after="0" w:line="240" w:lineRule="auto"/>
              <w:rPr>
                <w:rFonts w:ascii="Arial" w:eastAsia="Times New Roman" w:hAnsi="Arial" w:cs="Arial"/>
                <w:b/>
                <w:bCs/>
                <w:color w:val="000000"/>
                <w:sz w:val="20"/>
                <w:szCs w:val="20"/>
                <w:lang w:val="en-US"/>
              </w:rPr>
            </w:pPr>
            <w:r w:rsidRPr="00905DCB">
              <w:rPr>
                <w:rFonts w:ascii="Arial" w:hAnsi="Arial" w:cs="Arial"/>
                <w:b/>
                <w:bCs/>
                <w:color w:val="000000"/>
                <w:sz w:val="20"/>
                <w:szCs w:val="20"/>
              </w:rPr>
              <w:t>Total</w:t>
            </w:r>
          </w:p>
        </w:tc>
        <w:tc>
          <w:tcPr>
            <w:tcW w:w="1188" w:type="dxa"/>
            <w:tcBorders>
              <w:top w:val="nil"/>
              <w:left w:val="nil"/>
              <w:bottom w:val="single" w:sz="4" w:space="0" w:color="auto"/>
              <w:right w:val="single" w:sz="4" w:space="0" w:color="auto"/>
            </w:tcBorders>
            <w:shd w:val="clear" w:color="000000" w:fill="FFFFFF"/>
            <w:noWrap/>
            <w:vAlign w:val="center"/>
            <w:hideMark/>
          </w:tcPr>
          <w:p w14:paraId="29C4B542" w14:textId="5F72DC21"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51</w:t>
            </w:r>
          </w:p>
        </w:tc>
        <w:tc>
          <w:tcPr>
            <w:tcW w:w="1188" w:type="dxa"/>
            <w:tcBorders>
              <w:top w:val="nil"/>
              <w:left w:val="nil"/>
              <w:bottom w:val="single" w:sz="4" w:space="0" w:color="auto"/>
              <w:right w:val="single" w:sz="4" w:space="0" w:color="auto"/>
            </w:tcBorders>
            <w:shd w:val="clear" w:color="000000" w:fill="FFFFFF"/>
            <w:noWrap/>
            <w:vAlign w:val="center"/>
            <w:hideMark/>
          </w:tcPr>
          <w:p w14:paraId="7A6A63D7" w14:textId="78515B50"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53</w:t>
            </w:r>
          </w:p>
        </w:tc>
        <w:tc>
          <w:tcPr>
            <w:tcW w:w="1188" w:type="dxa"/>
            <w:tcBorders>
              <w:top w:val="nil"/>
              <w:left w:val="nil"/>
              <w:bottom w:val="single" w:sz="4" w:space="0" w:color="auto"/>
              <w:right w:val="single" w:sz="4" w:space="0" w:color="auto"/>
            </w:tcBorders>
            <w:shd w:val="clear" w:color="000000" w:fill="FFFFFF"/>
            <w:noWrap/>
            <w:vAlign w:val="center"/>
            <w:hideMark/>
          </w:tcPr>
          <w:p w14:paraId="5E851827" w14:textId="125BA5F9"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55</w:t>
            </w:r>
          </w:p>
        </w:tc>
        <w:tc>
          <w:tcPr>
            <w:tcW w:w="1190" w:type="dxa"/>
            <w:tcBorders>
              <w:top w:val="nil"/>
              <w:left w:val="nil"/>
              <w:bottom w:val="single" w:sz="4" w:space="0" w:color="auto"/>
              <w:right w:val="single" w:sz="4" w:space="0" w:color="auto"/>
            </w:tcBorders>
            <w:shd w:val="clear" w:color="000000" w:fill="FFFFFF"/>
            <w:noWrap/>
            <w:vAlign w:val="center"/>
            <w:hideMark/>
          </w:tcPr>
          <w:p w14:paraId="32FC837C" w14:textId="173CDEDE"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59</w:t>
            </w:r>
          </w:p>
        </w:tc>
        <w:tc>
          <w:tcPr>
            <w:tcW w:w="1357" w:type="dxa"/>
            <w:tcBorders>
              <w:top w:val="nil"/>
              <w:left w:val="nil"/>
              <w:bottom w:val="single" w:sz="4" w:space="0" w:color="auto"/>
              <w:right w:val="single" w:sz="4" w:space="0" w:color="auto"/>
            </w:tcBorders>
            <w:shd w:val="clear" w:color="000000" w:fill="FFFFFF"/>
            <w:noWrap/>
            <w:vAlign w:val="center"/>
            <w:hideMark/>
          </w:tcPr>
          <w:p w14:paraId="1C4CF46E" w14:textId="2202383C"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61</w:t>
            </w:r>
          </w:p>
        </w:tc>
        <w:tc>
          <w:tcPr>
            <w:tcW w:w="1351" w:type="dxa"/>
            <w:tcBorders>
              <w:top w:val="nil"/>
              <w:left w:val="nil"/>
              <w:bottom w:val="single" w:sz="4" w:space="0" w:color="auto"/>
              <w:right w:val="single" w:sz="4" w:space="0" w:color="auto"/>
            </w:tcBorders>
            <w:shd w:val="clear" w:color="000000" w:fill="FFFFFF"/>
            <w:noWrap/>
            <w:vAlign w:val="center"/>
            <w:hideMark/>
          </w:tcPr>
          <w:p w14:paraId="4F49E545" w14:textId="4A93A5BF"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56</w:t>
            </w:r>
          </w:p>
        </w:tc>
      </w:tr>
    </w:tbl>
    <w:p w14:paraId="04EEBEBE" w14:textId="67A9579A" w:rsidR="00967807" w:rsidRDefault="008D1421" w:rsidP="009F5EE3">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499968" behindDoc="0" locked="0" layoutInCell="1" allowOverlap="1" wp14:anchorId="29582DB4" wp14:editId="26EE1C9F">
                <wp:simplePos x="0" y="0"/>
                <wp:positionH relativeFrom="margin">
                  <wp:posOffset>3835730</wp:posOffset>
                </wp:positionH>
                <wp:positionV relativeFrom="paragraph">
                  <wp:posOffset>34991</wp:posOffset>
                </wp:positionV>
                <wp:extent cx="2588260" cy="219075"/>
                <wp:effectExtent l="0" t="0" r="0" b="0"/>
                <wp:wrapNone/>
                <wp:docPr id="1278" name="TextBox 4"/>
                <wp:cNvGraphicFramePr/>
                <a:graphic xmlns:a="http://schemas.openxmlformats.org/drawingml/2006/main">
                  <a:graphicData uri="http://schemas.microsoft.com/office/word/2010/wordprocessingShape">
                    <wps:wsp>
                      <wps:cNvSpPr txBox="1"/>
                      <wps:spPr>
                        <a:xfrm>
                          <a:off x="0" y="0"/>
                          <a:ext cx="2588260" cy="219075"/>
                        </a:xfrm>
                        <a:prstGeom prst="rect">
                          <a:avLst/>
                        </a:prstGeom>
                        <a:noFill/>
                      </wps:spPr>
                      <wps:txbx>
                        <w:txbxContent>
                          <w:p w14:paraId="5AC98170" w14:textId="77777777" w:rsidR="008D1421" w:rsidRPr="004644A7" w:rsidRDefault="008D1421" w:rsidP="008D1421">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V relativeFrom="margin">
                  <wp14:pctHeight>0</wp14:pctHeight>
                </wp14:sizeRelV>
              </wp:anchor>
            </w:drawing>
          </mc:Choice>
          <mc:Fallback>
            <w:pict>
              <v:shape w14:anchorId="29582DB4" id="_x0000_s1140" type="#_x0000_t202" style="position:absolute;margin-left:302.05pt;margin-top:2.75pt;width:203.8pt;height:17.25pt;z-index:25249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" filled="f" stroked="f">
                <v:textbox>
                  <w:txbxContent>
                    <w:p w14:paraId="5AC98170" w14:textId="77777777" w:rsidR="008D1421" w:rsidRPr="004644A7" w:rsidRDefault="008D1421" w:rsidP="008D1421">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AC31E94" w14:textId="3F47F8D2" w:rsidR="00051677" w:rsidRPr="0061645E" w:rsidRDefault="00051677" w:rsidP="00051677">
      <w:pPr>
        <w:spacing w:line="360" w:lineRule="auto"/>
        <w:textAlignment w:val="baseline"/>
        <w:rPr>
          <w:rFonts w:ascii="Arial" w:hAnsi="Arial" w:cs="Arial"/>
          <w:b/>
          <w:bCs/>
          <w:sz w:val="24"/>
          <w:szCs w:val="24"/>
        </w:rPr>
      </w:pPr>
      <w:r w:rsidRPr="0061645E">
        <w:rPr>
          <w:rFonts w:ascii="Arial" w:hAnsi="Arial" w:cs="Arial"/>
          <w:b/>
          <w:bCs/>
          <w:sz w:val="24"/>
          <w:szCs w:val="24"/>
        </w:rPr>
        <w:t>3.2.6.6. Sales By Company</w:t>
      </w:r>
    </w:p>
    <w:p w14:paraId="79574D28" w14:textId="4C7EA44E" w:rsidR="00051677" w:rsidRPr="00051677" w:rsidRDefault="00051677" w:rsidP="00051677">
      <w:pPr>
        <w:spacing w:line="360" w:lineRule="auto"/>
        <w:textAlignment w:val="baseline"/>
        <w:rPr>
          <w:rFonts w:ascii="Arial" w:hAnsi="Arial" w:cs="Arial"/>
          <w:b/>
          <w:bCs/>
          <w:sz w:val="24"/>
          <w:szCs w:val="24"/>
        </w:rPr>
      </w:pPr>
      <w:r w:rsidRPr="00051677">
        <w:rPr>
          <w:rFonts w:ascii="Arial" w:hAnsi="Arial" w:cs="Arial"/>
          <w:b/>
          <w:bCs/>
          <w:sz w:val="24"/>
          <w:szCs w:val="24"/>
        </w:rPr>
        <w:t>Figure 48:  Middle East &amp; Africa Vinyl Ester Resin Sales, By Company, By Volume</w:t>
      </w:r>
      <w:r w:rsidR="007C5B32">
        <w:rPr>
          <w:rFonts w:ascii="Arial" w:hAnsi="Arial" w:cs="Arial"/>
          <w:b/>
          <w:bCs/>
          <w:sz w:val="24"/>
          <w:szCs w:val="24"/>
        </w:rPr>
        <w:t xml:space="preserve"> (000’ Tonnes)</w:t>
      </w:r>
      <w:r w:rsidRPr="00051677">
        <w:rPr>
          <w:rFonts w:ascii="Arial" w:hAnsi="Arial" w:cs="Arial"/>
          <w:b/>
          <w:bCs/>
          <w:sz w:val="24"/>
          <w:szCs w:val="24"/>
        </w:rPr>
        <w:t>, 2020</w:t>
      </w:r>
    </w:p>
    <w:p w14:paraId="174F5BCD" w14:textId="562479B8" w:rsidR="00C77616" w:rsidRDefault="00967807"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93120" behindDoc="0" locked="0" layoutInCell="1" allowOverlap="1" wp14:anchorId="74E6DEF6" wp14:editId="2250C0C2">
                <wp:simplePos x="0" y="0"/>
                <wp:positionH relativeFrom="margin">
                  <wp:posOffset>4040505</wp:posOffset>
                </wp:positionH>
                <wp:positionV relativeFrom="paragraph">
                  <wp:posOffset>2277745</wp:posOffset>
                </wp:positionV>
                <wp:extent cx="2312670" cy="533400"/>
                <wp:effectExtent l="0" t="0" r="0" b="0"/>
                <wp:wrapNone/>
                <wp:docPr id="2089" name="TextBox 4"/>
                <wp:cNvGraphicFramePr/>
                <a:graphic xmlns:a="http://schemas.openxmlformats.org/drawingml/2006/main">
                  <a:graphicData uri="http://schemas.microsoft.com/office/word/2010/wordprocessingShape">
                    <wps:wsp>
                      <wps:cNvSpPr txBox="1"/>
                      <wps:spPr>
                        <a:xfrm>
                          <a:off x="0" y="0"/>
                          <a:ext cx="2312670" cy="533400"/>
                        </a:xfrm>
                        <a:prstGeom prst="rect">
                          <a:avLst/>
                        </a:prstGeom>
                        <a:noFill/>
                      </wps:spPr>
                      <wps:txbx>
                        <w:txbxContent>
                          <w:p w14:paraId="204AFC20" w14:textId="1FBB10EF" w:rsidR="00E33B0C" w:rsidRDefault="00E33B0C"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Pr>
                                <w:rFonts w:ascii="Verdana" w:eastAsia="Verdana" w:hAnsi="Verdana" w:cs="Verdana"/>
                                <w:i/>
                                <w:iCs/>
                                <w:color w:val="7F7F7F"/>
                                <w:kern w:val="24"/>
                                <w:sz w:val="12"/>
                                <w:szCs w:val="12"/>
                                <w14:textFill>
                                  <w14:solidFill>
                                    <w14:srgbClr w14:val="7F7F7F">
                                      <w14:lumMod w14:val="50000"/>
                                    </w14:srgbClr>
                                  </w14:solidFill>
                                </w14:textFill>
                              </w:rPr>
                              <w:t>Others include Imports</w:t>
                            </w:r>
                          </w:p>
                          <w:p w14:paraId="4E4AE88C" w14:textId="3E716C0D"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E6DEF6" id="_x0000_s1141" type="#_x0000_t202" style="position:absolute;margin-left:318.15pt;margin-top:179.35pt;width:182.1pt;height:42pt;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" filled="f" stroked="f">
                <v:textbox>
                  <w:txbxContent>
                    <w:p w14:paraId="204AFC20" w14:textId="1FBB10EF" w:rsidR="00E33B0C" w:rsidRDefault="00E33B0C"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Pr>
                          <w:rFonts w:ascii="Verdana" w:eastAsia="Verdana" w:hAnsi="Verdana" w:cs="Verdana"/>
                          <w:i/>
                          <w:iCs/>
                          <w:color w:val="7F7F7F"/>
                          <w:kern w:val="24"/>
                          <w:sz w:val="12"/>
                          <w:szCs w:val="12"/>
                          <w14:textFill>
                            <w14:solidFill>
                              <w14:srgbClr w14:val="7F7F7F">
                                <w14:lumMod w14:val="50000"/>
                              </w14:srgbClr>
                            </w14:solidFill>
                          </w14:textFill>
                        </w:rPr>
                        <w:t>Others include Imports</w:t>
                      </w:r>
                    </w:p>
                    <w:p w14:paraId="4E4AE88C" w14:textId="3E716C0D"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C77616" w:rsidRPr="002B5730">
        <w:rPr>
          <w:noProof/>
          <w:color w:val="000000" w:themeColor="text1"/>
        </w:rPr>
        <w:drawing>
          <wp:inline distT="0" distB="0" distL="0" distR="0" wp14:anchorId="3E0AA2E0" wp14:editId="71643CC2">
            <wp:extent cx="6457950" cy="2276475"/>
            <wp:effectExtent l="0" t="0" r="0" b="0"/>
            <wp:docPr id="2090" name="Chart 2090">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7F945E69" w14:textId="77777777" w:rsidR="00ED7DD8" w:rsidRDefault="00ED7DD8" w:rsidP="000C07D2">
      <w:pPr>
        <w:spacing w:line="360" w:lineRule="auto"/>
        <w:textAlignment w:val="baseline"/>
        <w:rPr>
          <w:rFonts w:ascii="Arial" w:hAnsi="Arial" w:cs="Arial"/>
          <w:b/>
          <w:bCs/>
          <w:sz w:val="24"/>
          <w:szCs w:val="24"/>
        </w:rPr>
      </w:pPr>
    </w:p>
    <w:p w14:paraId="789D241F" w14:textId="77777777" w:rsidR="003B4B95" w:rsidRDefault="003B4B95" w:rsidP="000C07D2">
      <w:pPr>
        <w:spacing w:line="360" w:lineRule="auto"/>
        <w:textAlignment w:val="baseline"/>
        <w:rPr>
          <w:rFonts w:ascii="Arial" w:hAnsi="Arial" w:cs="Arial"/>
          <w:b/>
          <w:bCs/>
          <w:sz w:val="24"/>
          <w:szCs w:val="24"/>
        </w:rPr>
      </w:pPr>
    </w:p>
    <w:p w14:paraId="1F7CB8B1" w14:textId="77777777" w:rsidR="003B4B95" w:rsidRDefault="003B4B95" w:rsidP="000C07D2">
      <w:pPr>
        <w:spacing w:line="360" w:lineRule="auto"/>
        <w:textAlignment w:val="baseline"/>
        <w:rPr>
          <w:rFonts w:ascii="Arial" w:hAnsi="Arial" w:cs="Arial"/>
          <w:b/>
          <w:bCs/>
          <w:sz w:val="24"/>
          <w:szCs w:val="24"/>
        </w:rPr>
      </w:pPr>
    </w:p>
    <w:p w14:paraId="5FBEAFCD" w14:textId="77777777" w:rsidR="003B4B95" w:rsidRDefault="003B4B95" w:rsidP="000C07D2">
      <w:pPr>
        <w:spacing w:line="360" w:lineRule="auto"/>
        <w:textAlignment w:val="baseline"/>
        <w:rPr>
          <w:rFonts w:ascii="Arial" w:hAnsi="Arial" w:cs="Arial"/>
          <w:b/>
          <w:bCs/>
          <w:sz w:val="24"/>
          <w:szCs w:val="24"/>
        </w:rPr>
      </w:pPr>
    </w:p>
    <w:p w14:paraId="76A2DE4F" w14:textId="77777777" w:rsidR="003B4B95" w:rsidRDefault="003B4B95" w:rsidP="000C07D2">
      <w:pPr>
        <w:spacing w:line="360" w:lineRule="auto"/>
        <w:textAlignment w:val="baseline"/>
        <w:rPr>
          <w:rFonts w:ascii="Arial" w:hAnsi="Arial" w:cs="Arial"/>
          <w:b/>
          <w:bCs/>
          <w:sz w:val="24"/>
          <w:szCs w:val="24"/>
        </w:rPr>
      </w:pPr>
    </w:p>
    <w:p w14:paraId="27A2E865" w14:textId="77777777" w:rsidR="003B4B95" w:rsidRDefault="003B4B95" w:rsidP="000C07D2">
      <w:pPr>
        <w:spacing w:line="360" w:lineRule="auto"/>
        <w:textAlignment w:val="baseline"/>
        <w:rPr>
          <w:rFonts w:ascii="Arial" w:hAnsi="Arial" w:cs="Arial"/>
          <w:b/>
          <w:bCs/>
          <w:sz w:val="24"/>
          <w:szCs w:val="24"/>
        </w:rPr>
      </w:pPr>
    </w:p>
    <w:p w14:paraId="15B9200A" w14:textId="77777777" w:rsidR="003B4B95" w:rsidRDefault="003B4B95" w:rsidP="000C07D2">
      <w:pPr>
        <w:spacing w:line="360" w:lineRule="auto"/>
        <w:textAlignment w:val="baseline"/>
        <w:rPr>
          <w:rFonts w:ascii="Arial" w:hAnsi="Arial" w:cs="Arial"/>
          <w:b/>
          <w:bCs/>
          <w:sz w:val="24"/>
          <w:szCs w:val="24"/>
        </w:rPr>
      </w:pPr>
    </w:p>
    <w:p w14:paraId="29EA5B20" w14:textId="77777777" w:rsidR="003B4B95" w:rsidRDefault="003B4B95" w:rsidP="000C07D2">
      <w:pPr>
        <w:spacing w:line="360" w:lineRule="auto"/>
        <w:textAlignment w:val="baseline"/>
        <w:rPr>
          <w:rFonts w:ascii="Arial" w:hAnsi="Arial" w:cs="Arial"/>
          <w:b/>
          <w:bCs/>
          <w:sz w:val="24"/>
          <w:szCs w:val="24"/>
        </w:rPr>
      </w:pPr>
    </w:p>
    <w:p w14:paraId="5E7BB5D6" w14:textId="77777777" w:rsidR="003B4B95" w:rsidRDefault="003B4B95" w:rsidP="000C07D2">
      <w:pPr>
        <w:spacing w:line="360" w:lineRule="auto"/>
        <w:textAlignment w:val="baseline"/>
        <w:rPr>
          <w:rFonts w:ascii="Arial" w:hAnsi="Arial" w:cs="Arial"/>
          <w:b/>
          <w:bCs/>
          <w:sz w:val="24"/>
          <w:szCs w:val="24"/>
        </w:rPr>
      </w:pPr>
    </w:p>
    <w:p w14:paraId="37D8B69B" w14:textId="77777777" w:rsidR="003B4B95" w:rsidRDefault="003B4B95" w:rsidP="000C07D2">
      <w:pPr>
        <w:spacing w:line="360" w:lineRule="auto"/>
        <w:textAlignment w:val="baseline"/>
        <w:rPr>
          <w:rFonts w:ascii="Arial" w:hAnsi="Arial" w:cs="Arial"/>
          <w:b/>
          <w:bCs/>
          <w:sz w:val="24"/>
          <w:szCs w:val="24"/>
        </w:rPr>
      </w:pPr>
    </w:p>
    <w:p w14:paraId="5B81B54D" w14:textId="4AFBC59B" w:rsidR="000C07D2" w:rsidRDefault="000C07D2" w:rsidP="000C07D2">
      <w:pPr>
        <w:spacing w:line="360" w:lineRule="auto"/>
        <w:textAlignment w:val="baseline"/>
        <w:rPr>
          <w:rFonts w:ascii="Arial" w:hAnsi="Arial" w:cs="Arial"/>
          <w:b/>
          <w:bCs/>
          <w:sz w:val="24"/>
          <w:szCs w:val="24"/>
        </w:rPr>
      </w:pPr>
      <w:r>
        <w:rPr>
          <w:rFonts w:ascii="Arial" w:hAnsi="Arial" w:cs="Arial"/>
          <w:b/>
          <w:bCs/>
          <w:sz w:val="24"/>
          <w:szCs w:val="24"/>
        </w:rPr>
        <w:lastRenderedPageBreak/>
        <w:t>India Demand Supply Scenario</w:t>
      </w:r>
    </w:p>
    <w:p w14:paraId="562F9A1F" w14:textId="5D0D1F96" w:rsidR="000C07D2" w:rsidRPr="00BF252C" w:rsidRDefault="000C07D2" w:rsidP="000C07D2">
      <w:pPr>
        <w:spacing w:line="360" w:lineRule="auto"/>
        <w:textAlignment w:val="baseline"/>
        <w:rPr>
          <w:rFonts w:ascii="Arial" w:hAnsi="Arial" w:cs="Arial"/>
          <w:b/>
          <w:bCs/>
          <w:sz w:val="24"/>
          <w:szCs w:val="24"/>
        </w:rPr>
        <w:sectPr w:rsidR="000C07D2" w:rsidRPr="00BF252C"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61645E">
        <w:rPr>
          <w:rFonts w:ascii="Arial" w:hAnsi="Arial" w:cs="Arial"/>
          <w:b/>
          <w:bCs/>
          <w:sz w:val="24"/>
          <w:szCs w:val="24"/>
        </w:rPr>
        <w:t xml:space="preserve">India </w:t>
      </w:r>
      <w:r>
        <w:rPr>
          <w:rFonts w:ascii="Arial" w:hAnsi="Arial" w:cs="Arial"/>
          <w:b/>
          <w:bCs/>
          <w:sz w:val="24"/>
          <w:szCs w:val="24"/>
        </w:rPr>
        <w:t xml:space="preserve">Vinyl Ester Resin </w:t>
      </w:r>
      <w:r w:rsidRPr="00257590">
        <w:rPr>
          <w:rFonts w:ascii="Arial" w:hAnsi="Arial" w:cs="Arial"/>
          <w:b/>
          <w:bCs/>
          <w:sz w:val="24"/>
          <w:szCs w:val="24"/>
        </w:rPr>
        <w:t>Capacity, Production and Demand</w:t>
      </w:r>
      <w:r>
        <w:rPr>
          <w:rFonts w:ascii="Arial" w:hAnsi="Arial" w:cs="Arial"/>
          <w:b/>
          <w:bCs/>
          <w:sz w:val="24"/>
          <w:szCs w:val="24"/>
        </w:rPr>
        <w:t xml:space="preserve">, By Volume (000’ Tonnes), 2015 - 2030F </w:t>
      </w:r>
    </w:p>
    <w:p w14:paraId="7B388614" w14:textId="77777777" w:rsidR="000C07D2" w:rsidRDefault="000C07D2" w:rsidP="000C07D2">
      <w:pPr>
        <w:spacing w:line="360" w:lineRule="auto"/>
        <w:jc w:val="both"/>
        <w:rPr>
          <w:rFonts w:ascii="Arial" w:hAnsi="Arial" w:cs="Arial"/>
          <w:sz w:val="24"/>
          <w:szCs w:val="24"/>
        </w:rPr>
      </w:pPr>
      <w:r>
        <w:rPr>
          <w:noProof/>
        </w:rPr>
        <mc:AlternateContent>
          <mc:Choice Requires="wps">
            <w:drawing>
              <wp:anchor distT="0" distB="0" distL="114300" distR="114300" simplePos="0" relativeHeight="252795904" behindDoc="0" locked="0" layoutInCell="1" allowOverlap="1" wp14:anchorId="2E8C131A" wp14:editId="4EC5987F">
                <wp:simplePos x="0" y="0"/>
                <wp:positionH relativeFrom="column">
                  <wp:posOffset>5253990</wp:posOffset>
                </wp:positionH>
                <wp:positionV relativeFrom="paragraph">
                  <wp:posOffset>1862991</wp:posOffset>
                </wp:positionV>
                <wp:extent cx="1280160" cy="292735"/>
                <wp:effectExtent l="0" t="0" r="0" b="0"/>
                <wp:wrapNone/>
                <wp:docPr id="216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1B0B49C5" w14:textId="77777777" w:rsidR="000C07D2" w:rsidRPr="005858C1" w:rsidRDefault="000C07D2" w:rsidP="000C07D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2E8C131A" id="_x0000_s1142" type="#_x0000_t202" style="position:absolute;left:0;text-align:left;margin-left:413.7pt;margin-top:146.7pt;width:100.8pt;height:23.0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" filled="f" stroked="f">
                <v:textbox style="mso-fit-shape-to-text:t">
                  <w:txbxContent>
                    <w:p w14:paraId="1B0B49C5" w14:textId="77777777" w:rsidR="000C07D2" w:rsidRPr="005858C1" w:rsidRDefault="000C07D2" w:rsidP="000C07D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Pr="00473C99">
        <w:rPr>
          <w:noProof/>
        </w:rPr>
        <w:drawing>
          <wp:inline distT="0" distB="0" distL="0" distR="0" wp14:anchorId="0D7827FE" wp14:editId="55A2E54F">
            <wp:extent cx="6534150" cy="2422567"/>
            <wp:effectExtent l="0" t="0" r="0" b="0"/>
            <wp:docPr id="2174" name="Chart 2174">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tbl>
      <w:tblPr>
        <w:tblpPr w:leftFromText="180" w:rightFromText="180" w:vertAnchor="text" w:horzAnchor="margin" w:tblpY="197"/>
        <w:tblW w:w="9995" w:type="dxa"/>
        <w:tblLook w:val="04A0" w:firstRow="1" w:lastRow="0" w:firstColumn="1" w:lastColumn="0" w:noHBand="0" w:noVBand="1"/>
      </w:tblPr>
      <w:tblGrid>
        <w:gridCol w:w="3961"/>
        <w:gridCol w:w="2227"/>
        <w:gridCol w:w="1205"/>
        <w:gridCol w:w="1205"/>
        <w:gridCol w:w="1397"/>
      </w:tblGrid>
      <w:tr w:rsidR="000C07D2" w:rsidRPr="0081193C" w14:paraId="36B10DC6" w14:textId="77777777" w:rsidTr="00751D1F">
        <w:trPr>
          <w:trHeight w:val="52"/>
        </w:trPr>
        <w:tc>
          <w:tcPr>
            <w:tcW w:w="3961"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27C9FE8" w14:textId="77777777" w:rsidR="000C07D2" w:rsidRPr="00BF252C" w:rsidRDefault="000C07D2" w:rsidP="007E1666">
            <w:pPr>
              <w:spacing w:after="0" w:line="240" w:lineRule="auto"/>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Company</w:t>
            </w:r>
            <w:r>
              <w:rPr>
                <w:rFonts w:ascii="Verdana" w:eastAsia="Times New Roman" w:hAnsi="Verdana" w:cs="Times New Roman"/>
                <w:color w:val="FFFFFF" w:themeColor="background1"/>
                <w:sz w:val="20"/>
                <w:szCs w:val="20"/>
                <w:lang w:val="en-US"/>
              </w:rPr>
              <w:t xml:space="preserve"> (000’ Tonnes)</w:t>
            </w:r>
          </w:p>
        </w:tc>
        <w:tc>
          <w:tcPr>
            <w:tcW w:w="2227" w:type="dxa"/>
            <w:tcBorders>
              <w:top w:val="single" w:sz="4" w:space="0" w:color="auto"/>
              <w:left w:val="nil"/>
              <w:bottom w:val="single" w:sz="4" w:space="0" w:color="auto"/>
              <w:right w:val="single" w:sz="4" w:space="0" w:color="auto"/>
            </w:tcBorders>
            <w:shd w:val="clear" w:color="auto" w:fill="C00000"/>
            <w:noWrap/>
            <w:vAlign w:val="bottom"/>
            <w:hideMark/>
          </w:tcPr>
          <w:p w14:paraId="420F5DD3" w14:textId="77777777" w:rsidR="000C07D2" w:rsidRPr="00BF252C" w:rsidRDefault="000C07D2" w:rsidP="007E1666">
            <w:pPr>
              <w:spacing w:after="0" w:line="240" w:lineRule="auto"/>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Location</w:t>
            </w:r>
          </w:p>
        </w:tc>
        <w:tc>
          <w:tcPr>
            <w:tcW w:w="1205" w:type="dxa"/>
            <w:tcBorders>
              <w:top w:val="single" w:sz="4" w:space="0" w:color="auto"/>
              <w:left w:val="nil"/>
              <w:bottom w:val="single" w:sz="4" w:space="0" w:color="auto"/>
              <w:right w:val="single" w:sz="4" w:space="0" w:color="auto"/>
            </w:tcBorders>
            <w:shd w:val="clear" w:color="auto" w:fill="C00000"/>
            <w:noWrap/>
            <w:vAlign w:val="bottom"/>
            <w:hideMark/>
          </w:tcPr>
          <w:p w14:paraId="628F399F" w14:textId="77777777" w:rsidR="000C07D2" w:rsidRPr="00BF252C" w:rsidRDefault="000C07D2" w:rsidP="007E1666">
            <w:pPr>
              <w:spacing w:after="0" w:line="240" w:lineRule="auto"/>
              <w:jc w:val="right"/>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2015</w:t>
            </w:r>
          </w:p>
        </w:tc>
        <w:tc>
          <w:tcPr>
            <w:tcW w:w="1205" w:type="dxa"/>
            <w:tcBorders>
              <w:top w:val="single" w:sz="4" w:space="0" w:color="auto"/>
              <w:left w:val="nil"/>
              <w:bottom w:val="single" w:sz="4" w:space="0" w:color="auto"/>
              <w:right w:val="single" w:sz="4" w:space="0" w:color="auto"/>
            </w:tcBorders>
            <w:shd w:val="clear" w:color="auto" w:fill="C00000"/>
            <w:noWrap/>
            <w:vAlign w:val="bottom"/>
            <w:hideMark/>
          </w:tcPr>
          <w:p w14:paraId="2BA27E07" w14:textId="77777777" w:rsidR="000C07D2" w:rsidRPr="00BF252C" w:rsidRDefault="000C07D2" w:rsidP="007E1666">
            <w:pPr>
              <w:spacing w:after="0" w:line="240" w:lineRule="auto"/>
              <w:jc w:val="right"/>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2020</w:t>
            </w:r>
          </w:p>
        </w:tc>
        <w:tc>
          <w:tcPr>
            <w:tcW w:w="1397" w:type="dxa"/>
            <w:tcBorders>
              <w:top w:val="single" w:sz="4" w:space="0" w:color="auto"/>
              <w:left w:val="nil"/>
              <w:bottom w:val="single" w:sz="4" w:space="0" w:color="auto"/>
              <w:right w:val="single" w:sz="4" w:space="0" w:color="auto"/>
            </w:tcBorders>
            <w:shd w:val="clear" w:color="auto" w:fill="C00000"/>
            <w:noWrap/>
            <w:vAlign w:val="bottom"/>
            <w:hideMark/>
          </w:tcPr>
          <w:p w14:paraId="13C99049" w14:textId="77777777" w:rsidR="000C07D2" w:rsidRPr="00BF252C" w:rsidRDefault="000C07D2" w:rsidP="007E1666">
            <w:pPr>
              <w:spacing w:after="0" w:line="240" w:lineRule="auto"/>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2030F</w:t>
            </w:r>
          </w:p>
        </w:tc>
      </w:tr>
      <w:tr w:rsidR="000C07D2" w:rsidRPr="0081193C" w14:paraId="24B74148"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center"/>
            <w:hideMark/>
          </w:tcPr>
          <w:p w14:paraId="416A22D2"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color w:val="000000"/>
                <w:sz w:val="20"/>
                <w:szCs w:val="20"/>
              </w:rPr>
              <w:t>Orson Chemicals</w:t>
            </w:r>
          </w:p>
        </w:tc>
        <w:tc>
          <w:tcPr>
            <w:tcW w:w="2227" w:type="dxa"/>
            <w:tcBorders>
              <w:top w:val="nil"/>
              <w:left w:val="nil"/>
              <w:bottom w:val="single" w:sz="4" w:space="0" w:color="auto"/>
              <w:right w:val="single" w:sz="4" w:space="0" w:color="auto"/>
            </w:tcBorders>
            <w:shd w:val="clear" w:color="auto" w:fill="auto"/>
            <w:noWrap/>
            <w:vAlign w:val="center"/>
            <w:hideMark/>
          </w:tcPr>
          <w:p w14:paraId="1FC6AD7B"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color w:val="000000"/>
                <w:sz w:val="20"/>
                <w:szCs w:val="20"/>
              </w:rPr>
              <w:t>Silvassa</w:t>
            </w:r>
          </w:p>
        </w:tc>
        <w:tc>
          <w:tcPr>
            <w:tcW w:w="1205" w:type="dxa"/>
            <w:tcBorders>
              <w:top w:val="nil"/>
              <w:left w:val="nil"/>
              <w:bottom w:val="single" w:sz="4" w:space="0" w:color="auto"/>
              <w:right w:val="single" w:sz="4" w:space="0" w:color="auto"/>
            </w:tcBorders>
            <w:shd w:val="clear" w:color="auto" w:fill="auto"/>
            <w:noWrap/>
            <w:vAlign w:val="bottom"/>
            <w:hideMark/>
          </w:tcPr>
          <w:p w14:paraId="23F9FD56"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0.72</w:t>
            </w:r>
          </w:p>
        </w:tc>
        <w:tc>
          <w:tcPr>
            <w:tcW w:w="1205" w:type="dxa"/>
            <w:tcBorders>
              <w:top w:val="nil"/>
              <w:left w:val="nil"/>
              <w:bottom w:val="single" w:sz="4" w:space="0" w:color="auto"/>
              <w:right w:val="single" w:sz="4" w:space="0" w:color="auto"/>
            </w:tcBorders>
            <w:shd w:val="clear" w:color="auto" w:fill="auto"/>
            <w:noWrap/>
            <w:vAlign w:val="bottom"/>
            <w:hideMark/>
          </w:tcPr>
          <w:p w14:paraId="487881D1"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0.72</w:t>
            </w:r>
          </w:p>
        </w:tc>
        <w:tc>
          <w:tcPr>
            <w:tcW w:w="1397" w:type="dxa"/>
            <w:tcBorders>
              <w:top w:val="nil"/>
              <w:left w:val="nil"/>
              <w:bottom w:val="single" w:sz="4" w:space="0" w:color="auto"/>
              <w:right w:val="single" w:sz="4" w:space="0" w:color="auto"/>
            </w:tcBorders>
            <w:shd w:val="clear" w:color="auto" w:fill="auto"/>
            <w:noWrap/>
            <w:vAlign w:val="bottom"/>
            <w:hideMark/>
          </w:tcPr>
          <w:p w14:paraId="521903E5"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0.72</w:t>
            </w:r>
          </w:p>
        </w:tc>
      </w:tr>
      <w:tr w:rsidR="000C07D2" w:rsidRPr="0081193C" w14:paraId="06B7797C"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hideMark/>
          </w:tcPr>
          <w:p w14:paraId="25503FE0"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Reichhold India Pvt. Ltd.</w:t>
            </w:r>
          </w:p>
        </w:tc>
        <w:tc>
          <w:tcPr>
            <w:tcW w:w="2227" w:type="dxa"/>
            <w:tcBorders>
              <w:top w:val="nil"/>
              <w:left w:val="nil"/>
              <w:bottom w:val="single" w:sz="4" w:space="0" w:color="auto"/>
              <w:right w:val="single" w:sz="4" w:space="0" w:color="auto"/>
            </w:tcBorders>
            <w:shd w:val="clear" w:color="auto" w:fill="auto"/>
            <w:noWrap/>
            <w:vAlign w:val="bottom"/>
            <w:hideMark/>
          </w:tcPr>
          <w:p w14:paraId="12AF2A40"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Maharashtra</w:t>
            </w:r>
          </w:p>
        </w:tc>
        <w:tc>
          <w:tcPr>
            <w:tcW w:w="1205" w:type="dxa"/>
            <w:tcBorders>
              <w:top w:val="nil"/>
              <w:left w:val="nil"/>
              <w:bottom w:val="single" w:sz="4" w:space="0" w:color="auto"/>
              <w:right w:val="single" w:sz="4" w:space="0" w:color="auto"/>
            </w:tcBorders>
            <w:shd w:val="clear" w:color="auto" w:fill="auto"/>
            <w:noWrap/>
            <w:vAlign w:val="bottom"/>
            <w:hideMark/>
          </w:tcPr>
          <w:p w14:paraId="64F4A3BA"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c>
          <w:tcPr>
            <w:tcW w:w="1205" w:type="dxa"/>
            <w:tcBorders>
              <w:top w:val="nil"/>
              <w:left w:val="nil"/>
              <w:bottom w:val="single" w:sz="4" w:space="0" w:color="auto"/>
              <w:right w:val="single" w:sz="4" w:space="0" w:color="auto"/>
            </w:tcBorders>
            <w:shd w:val="clear" w:color="auto" w:fill="auto"/>
            <w:noWrap/>
            <w:vAlign w:val="bottom"/>
            <w:hideMark/>
          </w:tcPr>
          <w:p w14:paraId="183A058B"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c>
          <w:tcPr>
            <w:tcW w:w="1397" w:type="dxa"/>
            <w:tcBorders>
              <w:top w:val="nil"/>
              <w:left w:val="nil"/>
              <w:bottom w:val="single" w:sz="4" w:space="0" w:color="auto"/>
              <w:right w:val="single" w:sz="4" w:space="0" w:color="auto"/>
            </w:tcBorders>
            <w:shd w:val="clear" w:color="auto" w:fill="auto"/>
            <w:noWrap/>
            <w:vAlign w:val="bottom"/>
            <w:hideMark/>
          </w:tcPr>
          <w:p w14:paraId="04F3595A"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r>
      <w:tr w:rsidR="000C07D2" w:rsidRPr="0081193C" w14:paraId="2F29B173"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hideMark/>
          </w:tcPr>
          <w:p w14:paraId="47BC4ED5"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 xml:space="preserve">Moras Chemicals India Pvt. Ltd. </w:t>
            </w:r>
          </w:p>
        </w:tc>
        <w:tc>
          <w:tcPr>
            <w:tcW w:w="2227" w:type="dxa"/>
            <w:tcBorders>
              <w:top w:val="nil"/>
              <w:left w:val="nil"/>
              <w:bottom w:val="single" w:sz="4" w:space="0" w:color="auto"/>
              <w:right w:val="single" w:sz="4" w:space="0" w:color="auto"/>
            </w:tcBorders>
            <w:shd w:val="clear" w:color="auto" w:fill="auto"/>
            <w:noWrap/>
            <w:vAlign w:val="bottom"/>
            <w:hideMark/>
          </w:tcPr>
          <w:p w14:paraId="1E29117B"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Gujarat</w:t>
            </w:r>
          </w:p>
        </w:tc>
        <w:tc>
          <w:tcPr>
            <w:tcW w:w="1205" w:type="dxa"/>
            <w:tcBorders>
              <w:top w:val="nil"/>
              <w:left w:val="nil"/>
              <w:bottom w:val="single" w:sz="4" w:space="0" w:color="auto"/>
              <w:right w:val="single" w:sz="4" w:space="0" w:color="auto"/>
            </w:tcBorders>
            <w:shd w:val="clear" w:color="auto" w:fill="auto"/>
            <w:noWrap/>
            <w:vAlign w:val="bottom"/>
            <w:hideMark/>
          </w:tcPr>
          <w:p w14:paraId="289055D4"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c>
          <w:tcPr>
            <w:tcW w:w="1205" w:type="dxa"/>
            <w:tcBorders>
              <w:top w:val="nil"/>
              <w:left w:val="nil"/>
              <w:bottom w:val="single" w:sz="4" w:space="0" w:color="auto"/>
              <w:right w:val="single" w:sz="4" w:space="0" w:color="auto"/>
            </w:tcBorders>
            <w:shd w:val="clear" w:color="auto" w:fill="auto"/>
            <w:noWrap/>
            <w:vAlign w:val="bottom"/>
            <w:hideMark/>
          </w:tcPr>
          <w:p w14:paraId="44397E0E"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c>
          <w:tcPr>
            <w:tcW w:w="1397" w:type="dxa"/>
            <w:tcBorders>
              <w:top w:val="nil"/>
              <w:left w:val="nil"/>
              <w:bottom w:val="single" w:sz="4" w:space="0" w:color="auto"/>
              <w:right w:val="single" w:sz="4" w:space="0" w:color="auto"/>
            </w:tcBorders>
            <w:shd w:val="clear" w:color="auto" w:fill="auto"/>
            <w:noWrap/>
            <w:vAlign w:val="bottom"/>
            <w:hideMark/>
          </w:tcPr>
          <w:p w14:paraId="6CA5C955"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r>
      <w:tr w:rsidR="000C07D2" w:rsidRPr="0081193C" w14:paraId="51E8ACFD"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hideMark/>
          </w:tcPr>
          <w:p w14:paraId="6D894E15"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Innovative Resins Pvt. Ltd.</w:t>
            </w:r>
          </w:p>
        </w:tc>
        <w:tc>
          <w:tcPr>
            <w:tcW w:w="2227" w:type="dxa"/>
            <w:tcBorders>
              <w:top w:val="nil"/>
              <w:left w:val="nil"/>
              <w:bottom w:val="single" w:sz="4" w:space="0" w:color="auto"/>
              <w:right w:val="single" w:sz="4" w:space="0" w:color="auto"/>
            </w:tcBorders>
            <w:shd w:val="clear" w:color="auto" w:fill="auto"/>
            <w:noWrap/>
            <w:vAlign w:val="bottom"/>
            <w:hideMark/>
          </w:tcPr>
          <w:p w14:paraId="47857C81"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Rajasthan</w:t>
            </w:r>
          </w:p>
        </w:tc>
        <w:tc>
          <w:tcPr>
            <w:tcW w:w="1205" w:type="dxa"/>
            <w:tcBorders>
              <w:top w:val="nil"/>
              <w:left w:val="nil"/>
              <w:bottom w:val="single" w:sz="4" w:space="0" w:color="auto"/>
              <w:right w:val="single" w:sz="4" w:space="0" w:color="auto"/>
            </w:tcBorders>
            <w:shd w:val="clear" w:color="auto" w:fill="auto"/>
            <w:noWrap/>
            <w:vAlign w:val="bottom"/>
            <w:hideMark/>
          </w:tcPr>
          <w:p w14:paraId="67064AE2"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1.8</w:t>
            </w:r>
          </w:p>
        </w:tc>
        <w:tc>
          <w:tcPr>
            <w:tcW w:w="1205" w:type="dxa"/>
            <w:tcBorders>
              <w:top w:val="nil"/>
              <w:left w:val="nil"/>
              <w:bottom w:val="single" w:sz="4" w:space="0" w:color="auto"/>
              <w:right w:val="single" w:sz="4" w:space="0" w:color="auto"/>
            </w:tcBorders>
            <w:shd w:val="clear" w:color="auto" w:fill="auto"/>
            <w:noWrap/>
            <w:vAlign w:val="bottom"/>
            <w:hideMark/>
          </w:tcPr>
          <w:p w14:paraId="7773C120"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1.8</w:t>
            </w:r>
          </w:p>
        </w:tc>
        <w:tc>
          <w:tcPr>
            <w:tcW w:w="1397" w:type="dxa"/>
            <w:tcBorders>
              <w:top w:val="nil"/>
              <w:left w:val="nil"/>
              <w:bottom w:val="single" w:sz="4" w:space="0" w:color="auto"/>
              <w:right w:val="single" w:sz="4" w:space="0" w:color="auto"/>
            </w:tcBorders>
            <w:shd w:val="clear" w:color="auto" w:fill="auto"/>
            <w:noWrap/>
            <w:vAlign w:val="bottom"/>
            <w:hideMark/>
          </w:tcPr>
          <w:p w14:paraId="2EC4E096"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1.8</w:t>
            </w:r>
          </w:p>
        </w:tc>
      </w:tr>
      <w:tr w:rsidR="000C07D2" w:rsidRPr="0081193C" w14:paraId="68D5F930"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hideMark/>
          </w:tcPr>
          <w:p w14:paraId="66413F39" w14:textId="4D7F702B"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 xml:space="preserve">Mechemco resins </w:t>
            </w:r>
            <w:r w:rsidR="00CD321F">
              <w:rPr>
                <w:rFonts w:ascii="Arial" w:hAnsi="Arial" w:cs="Arial"/>
                <w:sz w:val="20"/>
                <w:szCs w:val="20"/>
              </w:rPr>
              <w:t>P</w:t>
            </w:r>
            <w:r>
              <w:rPr>
                <w:rFonts w:ascii="Arial" w:hAnsi="Arial" w:cs="Arial"/>
                <w:sz w:val="20"/>
                <w:szCs w:val="20"/>
              </w:rPr>
              <w:t>vt ltd</w:t>
            </w:r>
          </w:p>
        </w:tc>
        <w:tc>
          <w:tcPr>
            <w:tcW w:w="2227" w:type="dxa"/>
            <w:tcBorders>
              <w:top w:val="nil"/>
              <w:left w:val="nil"/>
              <w:bottom w:val="single" w:sz="4" w:space="0" w:color="auto"/>
              <w:right w:val="single" w:sz="4" w:space="0" w:color="auto"/>
            </w:tcBorders>
            <w:shd w:val="clear" w:color="auto" w:fill="auto"/>
            <w:noWrap/>
            <w:vAlign w:val="bottom"/>
            <w:hideMark/>
          </w:tcPr>
          <w:p w14:paraId="70235B53"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Maharashtra</w:t>
            </w:r>
          </w:p>
        </w:tc>
        <w:tc>
          <w:tcPr>
            <w:tcW w:w="1205" w:type="dxa"/>
            <w:tcBorders>
              <w:top w:val="nil"/>
              <w:left w:val="nil"/>
              <w:bottom w:val="single" w:sz="4" w:space="0" w:color="auto"/>
              <w:right w:val="single" w:sz="4" w:space="0" w:color="auto"/>
            </w:tcBorders>
            <w:shd w:val="clear" w:color="auto" w:fill="auto"/>
            <w:noWrap/>
            <w:vAlign w:val="bottom"/>
            <w:hideMark/>
          </w:tcPr>
          <w:p w14:paraId="17737564"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0.4</w:t>
            </w:r>
          </w:p>
        </w:tc>
        <w:tc>
          <w:tcPr>
            <w:tcW w:w="1205" w:type="dxa"/>
            <w:tcBorders>
              <w:top w:val="nil"/>
              <w:left w:val="nil"/>
              <w:bottom w:val="single" w:sz="4" w:space="0" w:color="auto"/>
              <w:right w:val="single" w:sz="4" w:space="0" w:color="auto"/>
            </w:tcBorders>
            <w:shd w:val="clear" w:color="auto" w:fill="auto"/>
            <w:noWrap/>
            <w:vAlign w:val="bottom"/>
            <w:hideMark/>
          </w:tcPr>
          <w:p w14:paraId="436B4915"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0.4</w:t>
            </w:r>
          </w:p>
        </w:tc>
        <w:tc>
          <w:tcPr>
            <w:tcW w:w="1397" w:type="dxa"/>
            <w:tcBorders>
              <w:top w:val="nil"/>
              <w:left w:val="nil"/>
              <w:bottom w:val="single" w:sz="4" w:space="0" w:color="auto"/>
              <w:right w:val="single" w:sz="4" w:space="0" w:color="auto"/>
            </w:tcBorders>
            <w:shd w:val="clear" w:color="auto" w:fill="auto"/>
            <w:noWrap/>
            <w:vAlign w:val="bottom"/>
            <w:hideMark/>
          </w:tcPr>
          <w:p w14:paraId="05DF769C"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0.4</w:t>
            </w:r>
          </w:p>
        </w:tc>
      </w:tr>
      <w:tr w:rsidR="000C07D2" w:rsidRPr="0081193C" w14:paraId="7665D691"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tcPr>
          <w:p w14:paraId="73C5A151"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Satyen Polymers Pvt. Ltd. </w:t>
            </w:r>
          </w:p>
        </w:tc>
        <w:tc>
          <w:tcPr>
            <w:tcW w:w="2227" w:type="dxa"/>
            <w:tcBorders>
              <w:top w:val="nil"/>
              <w:left w:val="nil"/>
              <w:bottom w:val="single" w:sz="4" w:space="0" w:color="auto"/>
              <w:right w:val="single" w:sz="4" w:space="0" w:color="auto"/>
            </w:tcBorders>
            <w:shd w:val="clear" w:color="auto" w:fill="auto"/>
            <w:noWrap/>
            <w:vAlign w:val="bottom"/>
          </w:tcPr>
          <w:p w14:paraId="7FCA9C6E"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Maharashtra</w:t>
            </w:r>
          </w:p>
        </w:tc>
        <w:tc>
          <w:tcPr>
            <w:tcW w:w="1205" w:type="dxa"/>
            <w:tcBorders>
              <w:top w:val="nil"/>
              <w:left w:val="nil"/>
              <w:bottom w:val="single" w:sz="4" w:space="0" w:color="auto"/>
              <w:right w:val="single" w:sz="4" w:space="0" w:color="auto"/>
            </w:tcBorders>
            <w:shd w:val="clear" w:color="auto" w:fill="auto"/>
            <w:noWrap/>
            <w:vAlign w:val="bottom"/>
          </w:tcPr>
          <w:p w14:paraId="1AE0197B"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c>
          <w:tcPr>
            <w:tcW w:w="1205" w:type="dxa"/>
            <w:tcBorders>
              <w:top w:val="nil"/>
              <w:left w:val="nil"/>
              <w:bottom w:val="single" w:sz="4" w:space="0" w:color="auto"/>
              <w:right w:val="single" w:sz="4" w:space="0" w:color="auto"/>
            </w:tcBorders>
            <w:shd w:val="clear" w:color="auto" w:fill="auto"/>
            <w:noWrap/>
            <w:vAlign w:val="bottom"/>
          </w:tcPr>
          <w:p w14:paraId="223E3E5B"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c>
          <w:tcPr>
            <w:tcW w:w="1397" w:type="dxa"/>
            <w:tcBorders>
              <w:top w:val="nil"/>
              <w:left w:val="nil"/>
              <w:bottom w:val="single" w:sz="4" w:space="0" w:color="auto"/>
              <w:right w:val="single" w:sz="4" w:space="0" w:color="auto"/>
            </w:tcBorders>
            <w:shd w:val="clear" w:color="auto" w:fill="auto"/>
            <w:noWrap/>
            <w:vAlign w:val="bottom"/>
          </w:tcPr>
          <w:p w14:paraId="48EAE527"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r>
      <w:tr w:rsidR="000C07D2" w:rsidRPr="0081193C" w14:paraId="195A0D96"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tcPr>
          <w:p w14:paraId="3BE56ADE"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Crystic Resins India Private Limited</w:t>
            </w:r>
          </w:p>
        </w:tc>
        <w:tc>
          <w:tcPr>
            <w:tcW w:w="2227" w:type="dxa"/>
            <w:tcBorders>
              <w:top w:val="nil"/>
              <w:left w:val="nil"/>
              <w:bottom w:val="single" w:sz="4" w:space="0" w:color="auto"/>
              <w:right w:val="single" w:sz="4" w:space="0" w:color="auto"/>
            </w:tcBorders>
            <w:shd w:val="clear" w:color="auto" w:fill="auto"/>
            <w:noWrap/>
            <w:vAlign w:val="bottom"/>
          </w:tcPr>
          <w:p w14:paraId="6B419997"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Haryana</w:t>
            </w:r>
          </w:p>
        </w:tc>
        <w:tc>
          <w:tcPr>
            <w:tcW w:w="1205" w:type="dxa"/>
            <w:tcBorders>
              <w:top w:val="nil"/>
              <w:left w:val="nil"/>
              <w:bottom w:val="single" w:sz="4" w:space="0" w:color="auto"/>
              <w:right w:val="single" w:sz="4" w:space="0" w:color="auto"/>
            </w:tcBorders>
            <w:shd w:val="clear" w:color="auto" w:fill="auto"/>
            <w:noWrap/>
            <w:vAlign w:val="bottom"/>
          </w:tcPr>
          <w:p w14:paraId="4EAE38FB"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c>
          <w:tcPr>
            <w:tcW w:w="1205" w:type="dxa"/>
            <w:tcBorders>
              <w:top w:val="nil"/>
              <w:left w:val="nil"/>
              <w:bottom w:val="single" w:sz="4" w:space="0" w:color="auto"/>
              <w:right w:val="single" w:sz="4" w:space="0" w:color="auto"/>
            </w:tcBorders>
            <w:shd w:val="clear" w:color="auto" w:fill="auto"/>
            <w:noWrap/>
            <w:vAlign w:val="bottom"/>
          </w:tcPr>
          <w:p w14:paraId="0CCCCA3B"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c>
          <w:tcPr>
            <w:tcW w:w="1397" w:type="dxa"/>
            <w:tcBorders>
              <w:top w:val="nil"/>
              <w:left w:val="nil"/>
              <w:bottom w:val="single" w:sz="4" w:space="0" w:color="auto"/>
              <w:right w:val="single" w:sz="4" w:space="0" w:color="auto"/>
            </w:tcBorders>
            <w:shd w:val="clear" w:color="auto" w:fill="auto"/>
            <w:noWrap/>
            <w:vAlign w:val="bottom"/>
          </w:tcPr>
          <w:p w14:paraId="2776F321"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r>
      <w:tr w:rsidR="000C07D2" w:rsidRPr="0081193C" w14:paraId="65629422"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C00000"/>
            <w:noWrap/>
            <w:vAlign w:val="bottom"/>
            <w:hideMark/>
          </w:tcPr>
          <w:p w14:paraId="2EC7E9BE" w14:textId="77777777" w:rsidR="000C07D2" w:rsidRPr="00BF252C" w:rsidRDefault="000C07D2" w:rsidP="007E1666">
            <w:pPr>
              <w:spacing w:after="0" w:line="240" w:lineRule="auto"/>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Total</w:t>
            </w:r>
          </w:p>
        </w:tc>
        <w:tc>
          <w:tcPr>
            <w:tcW w:w="2227" w:type="dxa"/>
            <w:tcBorders>
              <w:top w:val="nil"/>
              <w:left w:val="nil"/>
              <w:bottom w:val="single" w:sz="4" w:space="0" w:color="auto"/>
              <w:right w:val="single" w:sz="4" w:space="0" w:color="auto"/>
            </w:tcBorders>
            <w:shd w:val="clear" w:color="auto" w:fill="C00000"/>
            <w:noWrap/>
            <w:vAlign w:val="bottom"/>
            <w:hideMark/>
          </w:tcPr>
          <w:p w14:paraId="465EE4FB" w14:textId="77777777" w:rsidR="000C07D2" w:rsidRPr="00BF252C" w:rsidRDefault="000C07D2" w:rsidP="007E1666">
            <w:pPr>
              <w:spacing w:after="0" w:line="240" w:lineRule="auto"/>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 </w:t>
            </w:r>
          </w:p>
        </w:tc>
        <w:tc>
          <w:tcPr>
            <w:tcW w:w="1205" w:type="dxa"/>
            <w:tcBorders>
              <w:top w:val="nil"/>
              <w:left w:val="nil"/>
              <w:bottom w:val="single" w:sz="4" w:space="0" w:color="auto"/>
              <w:right w:val="single" w:sz="4" w:space="0" w:color="auto"/>
            </w:tcBorders>
            <w:shd w:val="clear" w:color="auto" w:fill="C00000"/>
            <w:noWrap/>
            <w:vAlign w:val="bottom"/>
            <w:hideMark/>
          </w:tcPr>
          <w:p w14:paraId="41834B8C" w14:textId="77777777" w:rsidR="000C07D2" w:rsidRPr="00BF252C" w:rsidRDefault="000C07D2" w:rsidP="007E1666">
            <w:pPr>
              <w:spacing w:after="0" w:line="240" w:lineRule="auto"/>
              <w:jc w:val="right"/>
              <w:rPr>
                <w:rFonts w:ascii="Verdana" w:eastAsia="Times New Roman" w:hAnsi="Verdana" w:cs="Times New Roman"/>
                <w:color w:val="FFFFFF" w:themeColor="background1"/>
                <w:sz w:val="20"/>
                <w:szCs w:val="20"/>
                <w:lang w:val="en-US"/>
              </w:rPr>
            </w:pPr>
            <w:r>
              <w:rPr>
                <w:rFonts w:ascii="Verdana" w:eastAsia="Times New Roman" w:hAnsi="Verdana" w:cs="Times New Roman"/>
                <w:color w:val="FFFFFF" w:themeColor="background1"/>
                <w:sz w:val="20"/>
                <w:szCs w:val="20"/>
                <w:lang w:val="en-US"/>
              </w:rPr>
              <w:t>4.84</w:t>
            </w:r>
          </w:p>
        </w:tc>
        <w:tc>
          <w:tcPr>
            <w:tcW w:w="1205" w:type="dxa"/>
            <w:tcBorders>
              <w:top w:val="nil"/>
              <w:left w:val="nil"/>
              <w:bottom w:val="single" w:sz="4" w:space="0" w:color="auto"/>
              <w:right w:val="single" w:sz="4" w:space="0" w:color="auto"/>
            </w:tcBorders>
            <w:shd w:val="clear" w:color="auto" w:fill="C00000"/>
            <w:noWrap/>
            <w:vAlign w:val="bottom"/>
            <w:hideMark/>
          </w:tcPr>
          <w:p w14:paraId="64F615F2" w14:textId="77777777" w:rsidR="000C07D2" w:rsidRPr="00BF252C" w:rsidRDefault="000C07D2" w:rsidP="007E1666">
            <w:pPr>
              <w:spacing w:after="0" w:line="240" w:lineRule="auto"/>
              <w:jc w:val="right"/>
              <w:rPr>
                <w:rFonts w:ascii="Verdana" w:eastAsia="Times New Roman" w:hAnsi="Verdana" w:cs="Times New Roman"/>
                <w:color w:val="FFFFFF" w:themeColor="background1"/>
                <w:sz w:val="20"/>
                <w:szCs w:val="20"/>
                <w:lang w:val="en-US"/>
              </w:rPr>
            </w:pPr>
            <w:r>
              <w:rPr>
                <w:rFonts w:ascii="Verdana" w:eastAsia="Times New Roman" w:hAnsi="Verdana" w:cs="Times New Roman"/>
                <w:color w:val="FFFFFF" w:themeColor="background1"/>
                <w:sz w:val="20"/>
                <w:szCs w:val="20"/>
                <w:lang w:val="en-US"/>
              </w:rPr>
              <w:t>4.84</w:t>
            </w:r>
          </w:p>
        </w:tc>
        <w:tc>
          <w:tcPr>
            <w:tcW w:w="1397" w:type="dxa"/>
            <w:tcBorders>
              <w:top w:val="nil"/>
              <w:left w:val="nil"/>
              <w:bottom w:val="single" w:sz="4" w:space="0" w:color="auto"/>
              <w:right w:val="single" w:sz="4" w:space="0" w:color="auto"/>
            </w:tcBorders>
            <w:shd w:val="clear" w:color="auto" w:fill="C00000"/>
            <w:noWrap/>
            <w:vAlign w:val="bottom"/>
            <w:hideMark/>
          </w:tcPr>
          <w:p w14:paraId="4FB4C7D2" w14:textId="77777777" w:rsidR="000C07D2" w:rsidRPr="00BF252C" w:rsidRDefault="000C07D2" w:rsidP="007E1666">
            <w:pPr>
              <w:spacing w:after="0" w:line="240" w:lineRule="auto"/>
              <w:jc w:val="right"/>
              <w:rPr>
                <w:rFonts w:ascii="Verdana" w:eastAsia="Times New Roman" w:hAnsi="Verdana" w:cs="Times New Roman"/>
                <w:color w:val="FFFFFF" w:themeColor="background1"/>
                <w:sz w:val="20"/>
                <w:szCs w:val="20"/>
                <w:lang w:val="en-US"/>
              </w:rPr>
            </w:pPr>
            <w:r>
              <w:rPr>
                <w:rFonts w:ascii="Verdana" w:eastAsia="Times New Roman" w:hAnsi="Verdana" w:cs="Times New Roman"/>
                <w:color w:val="FFFFFF" w:themeColor="background1"/>
                <w:sz w:val="20"/>
                <w:szCs w:val="20"/>
                <w:lang w:val="en-US"/>
              </w:rPr>
              <w:t>4.84</w:t>
            </w:r>
          </w:p>
        </w:tc>
      </w:tr>
    </w:tbl>
    <w:p w14:paraId="11D9DC2F" w14:textId="08E88F7A" w:rsidR="000C07D2" w:rsidRDefault="000C07D2" w:rsidP="000C07D2">
      <w:pPr>
        <w:jc w:val="both"/>
        <w:rPr>
          <w:rFonts w:ascii="Arial" w:hAnsi="Arial" w:cs="Arial"/>
          <w:sz w:val="24"/>
          <w:szCs w:val="24"/>
        </w:rPr>
      </w:pPr>
    </w:p>
    <w:p w14:paraId="6DE0A5E7" w14:textId="77777777" w:rsidR="000C07D2" w:rsidRDefault="000C07D2" w:rsidP="00F14E20">
      <w:pPr>
        <w:pStyle w:val="ListParagraph"/>
        <w:widowControl/>
        <w:numPr>
          <w:ilvl w:val="0"/>
          <w:numId w:val="7"/>
        </w:numPr>
        <w:autoSpaceDE/>
        <w:autoSpaceDN/>
        <w:spacing w:line="360" w:lineRule="auto"/>
        <w:jc w:val="both"/>
        <w:rPr>
          <w:rFonts w:eastAsia="Times New Roman"/>
          <w:sz w:val="24"/>
          <w:szCs w:val="24"/>
          <w:lang w:val="en-IN"/>
        </w:rPr>
      </w:pPr>
      <w:r w:rsidRPr="00EB2CC0">
        <w:rPr>
          <w:rFonts w:eastAsia="Times New Roman"/>
          <w:sz w:val="24"/>
          <w:szCs w:val="24"/>
          <w:lang w:val="en-IN"/>
        </w:rPr>
        <w:t>The Indian market for Epoxy Resins is quite fragmented</w:t>
      </w:r>
      <w:r>
        <w:rPr>
          <w:rFonts w:eastAsia="Times New Roman"/>
          <w:sz w:val="24"/>
          <w:szCs w:val="24"/>
          <w:lang w:val="en-IN"/>
        </w:rPr>
        <w:t xml:space="preserve"> and none of the manufacturers have capacity more than 100 tonnes per month.</w:t>
      </w:r>
    </w:p>
    <w:p w14:paraId="5E497CE9" w14:textId="77777777" w:rsidR="000C07D2" w:rsidRDefault="000C07D2" w:rsidP="00F14E20">
      <w:pPr>
        <w:pStyle w:val="ListParagraph"/>
        <w:widowControl/>
        <w:numPr>
          <w:ilvl w:val="0"/>
          <w:numId w:val="7"/>
        </w:numPr>
        <w:autoSpaceDE/>
        <w:autoSpaceDN/>
        <w:spacing w:line="360" w:lineRule="auto"/>
        <w:jc w:val="both"/>
        <w:rPr>
          <w:rFonts w:eastAsia="Times New Roman"/>
          <w:sz w:val="24"/>
          <w:szCs w:val="24"/>
          <w:lang w:val="en-IN"/>
        </w:rPr>
      </w:pPr>
      <w:r w:rsidRPr="00EB2CC0">
        <w:rPr>
          <w:rFonts w:eastAsia="Times New Roman"/>
          <w:sz w:val="24"/>
          <w:szCs w:val="24"/>
          <w:lang w:val="en-IN"/>
        </w:rPr>
        <w:t>The Indian total capacity stands at 4.84 thousand Tonnes. Most of the manufacturing plants are in Western</w:t>
      </w:r>
      <w:r>
        <w:rPr>
          <w:rFonts w:eastAsia="Times New Roman"/>
          <w:sz w:val="24"/>
          <w:szCs w:val="24"/>
          <w:lang w:val="en-IN"/>
        </w:rPr>
        <w:t xml:space="preserve"> and Northern</w:t>
      </w:r>
      <w:r w:rsidRPr="00EB2CC0">
        <w:rPr>
          <w:rFonts w:eastAsia="Times New Roman"/>
          <w:sz w:val="24"/>
          <w:szCs w:val="24"/>
          <w:lang w:val="en-IN"/>
        </w:rPr>
        <w:t xml:space="preserve"> region of India like Maharashtra, Gujarat, Haryana and </w:t>
      </w:r>
      <w:r>
        <w:rPr>
          <w:rFonts w:eastAsia="Times New Roman"/>
          <w:sz w:val="24"/>
          <w:szCs w:val="24"/>
          <w:lang w:val="en-IN"/>
        </w:rPr>
        <w:t xml:space="preserve">        </w:t>
      </w:r>
      <w:r w:rsidRPr="00EB2CC0">
        <w:rPr>
          <w:rFonts w:eastAsia="Times New Roman"/>
          <w:sz w:val="24"/>
          <w:szCs w:val="24"/>
          <w:lang w:val="en-IN"/>
        </w:rPr>
        <w:t xml:space="preserve">Rajasthan. </w:t>
      </w:r>
    </w:p>
    <w:p w14:paraId="4449E95C" w14:textId="77777777" w:rsidR="000C07D2" w:rsidRPr="00EB2CC0" w:rsidRDefault="000C07D2" w:rsidP="000C07D2">
      <w:pPr>
        <w:pStyle w:val="ListParagraph"/>
        <w:widowControl/>
        <w:autoSpaceDE/>
        <w:autoSpaceDN/>
        <w:spacing w:line="360" w:lineRule="auto"/>
        <w:ind w:left="720" w:firstLine="0"/>
        <w:jc w:val="both"/>
        <w:rPr>
          <w:rFonts w:eastAsia="Times New Roman"/>
          <w:sz w:val="24"/>
          <w:szCs w:val="24"/>
          <w:lang w:val="en-IN"/>
        </w:rPr>
      </w:pPr>
    </w:p>
    <w:p w14:paraId="628A4BC8" w14:textId="6FAE3510" w:rsidR="000C07D2" w:rsidRDefault="000C07D2" w:rsidP="00F14E20">
      <w:pPr>
        <w:pStyle w:val="ListParagraph"/>
        <w:widowControl/>
        <w:numPr>
          <w:ilvl w:val="0"/>
          <w:numId w:val="7"/>
        </w:numPr>
        <w:autoSpaceDE/>
        <w:autoSpaceDN/>
        <w:spacing w:line="360" w:lineRule="auto"/>
        <w:jc w:val="both"/>
        <w:rPr>
          <w:rFonts w:eastAsia="Times New Roman"/>
          <w:sz w:val="24"/>
          <w:szCs w:val="24"/>
          <w:lang w:val="en-IN"/>
        </w:rPr>
      </w:pPr>
      <w:r w:rsidRPr="00EB2CC0">
        <w:rPr>
          <w:rFonts w:eastAsia="Times New Roman"/>
          <w:sz w:val="24"/>
          <w:szCs w:val="24"/>
          <w:lang w:val="en-IN"/>
        </w:rPr>
        <w:t xml:space="preserve">The market share of Innovative Resins Pvt Ltd. is approximately 35% in the domestic market followed by Orson Chemicals, Satyen Polymers Pvt Ltd, ad Crystic Resins India Private Limited with market share of approximately 14%, 12% and 11%. </w:t>
      </w:r>
    </w:p>
    <w:p w14:paraId="0EA9CDB0" w14:textId="77777777" w:rsidR="0049760F" w:rsidRPr="0049760F" w:rsidRDefault="0049760F" w:rsidP="0049760F">
      <w:pPr>
        <w:pStyle w:val="ListParagraph"/>
        <w:rPr>
          <w:rFonts w:eastAsia="Times New Roman"/>
          <w:sz w:val="24"/>
          <w:szCs w:val="24"/>
          <w:lang w:val="en-IN"/>
        </w:rPr>
      </w:pPr>
    </w:p>
    <w:p w14:paraId="2CE54690" w14:textId="77777777" w:rsidR="0049760F" w:rsidRDefault="0049760F" w:rsidP="0049760F">
      <w:pPr>
        <w:spacing w:line="360" w:lineRule="auto"/>
        <w:rPr>
          <w:rFonts w:ascii="Arial" w:hAnsi="Arial" w:cs="Arial"/>
          <w:b/>
          <w:bCs/>
          <w:sz w:val="24"/>
          <w:szCs w:val="24"/>
        </w:rPr>
      </w:pPr>
    </w:p>
    <w:p w14:paraId="4F1F526C" w14:textId="77777777" w:rsidR="0049760F" w:rsidRDefault="0049760F" w:rsidP="0049760F">
      <w:pPr>
        <w:spacing w:line="360" w:lineRule="auto"/>
        <w:rPr>
          <w:rFonts w:ascii="Arial" w:hAnsi="Arial" w:cs="Arial"/>
          <w:b/>
          <w:bCs/>
          <w:sz w:val="24"/>
          <w:szCs w:val="24"/>
        </w:rPr>
      </w:pPr>
    </w:p>
    <w:p w14:paraId="2F86A36C" w14:textId="77777777" w:rsidR="0049760F" w:rsidRDefault="0049760F" w:rsidP="0049760F">
      <w:pPr>
        <w:spacing w:line="360" w:lineRule="auto"/>
        <w:rPr>
          <w:rFonts w:ascii="Arial" w:hAnsi="Arial" w:cs="Arial"/>
          <w:b/>
          <w:bCs/>
          <w:sz w:val="24"/>
          <w:szCs w:val="24"/>
        </w:rPr>
      </w:pPr>
    </w:p>
    <w:p w14:paraId="1D58B908" w14:textId="7FA9C8BB" w:rsidR="0049760F" w:rsidRDefault="0049760F" w:rsidP="0049760F">
      <w:pPr>
        <w:spacing w:line="360" w:lineRule="auto"/>
        <w:rPr>
          <w:rFonts w:ascii="Arial" w:hAnsi="Arial" w:cs="Arial"/>
          <w:b/>
          <w:bCs/>
          <w:sz w:val="24"/>
          <w:szCs w:val="24"/>
        </w:rPr>
      </w:pPr>
      <w:r>
        <w:rPr>
          <w:rFonts w:ascii="Arial" w:hAnsi="Arial" w:cs="Arial"/>
          <w:b/>
          <w:bCs/>
          <w:sz w:val="24"/>
          <w:szCs w:val="24"/>
        </w:rPr>
        <w:t>Operating Efficiency</w:t>
      </w:r>
    </w:p>
    <w:p w14:paraId="5FEFB3F8" w14:textId="1C8E622A" w:rsidR="0049760F" w:rsidRPr="0061645E" w:rsidRDefault="0049760F" w:rsidP="0049760F">
      <w:pPr>
        <w:spacing w:line="360" w:lineRule="auto"/>
        <w:rPr>
          <w:rFonts w:ascii="Arial" w:hAnsi="Arial" w:cs="Arial"/>
          <w:b/>
          <w:bCs/>
          <w:sz w:val="24"/>
          <w:szCs w:val="24"/>
        </w:rPr>
      </w:pPr>
      <w:r>
        <w:rPr>
          <w:rFonts w:ascii="Arial" w:hAnsi="Arial" w:cs="Arial"/>
          <w:b/>
          <w:bCs/>
          <w:sz w:val="24"/>
          <w:szCs w:val="24"/>
        </w:rPr>
        <w:t>India</w:t>
      </w:r>
      <w:r w:rsidRPr="0061645E">
        <w:rPr>
          <w:rFonts w:ascii="Arial" w:hAnsi="Arial" w:cs="Arial"/>
          <w:b/>
          <w:bCs/>
          <w:sz w:val="24"/>
          <w:szCs w:val="24"/>
        </w:rPr>
        <w:t xml:space="preserve"> Vinyl Ester Resin Operating Efficiency (Percentage), 2015-2030F</w:t>
      </w:r>
    </w:p>
    <w:p w14:paraId="09369975" w14:textId="09D82DEE" w:rsidR="0049760F" w:rsidRPr="0049760F" w:rsidRDefault="0049760F" w:rsidP="0049760F">
      <w:pPr>
        <w:spacing w:line="360" w:lineRule="auto"/>
        <w:jc w:val="both"/>
        <w:rPr>
          <w:rFonts w:eastAsia="Times New Roman"/>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829696" behindDoc="0" locked="0" layoutInCell="1" allowOverlap="1" wp14:anchorId="4566A81A" wp14:editId="0E4BC078">
                <wp:simplePos x="0" y="0"/>
                <wp:positionH relativeFrom="margin">
                  <wp:align>right</wp:align>
                </wp:positionH>
                <wp:positionV relativeFrom="paragraph">
                  <wp:posOffset>2235835</wp:posOffset>
                </wp:positionV>
                <wp:extent cx="2588458" cy="200055"/>
                <wp:effectExtent l="0" t="0" r="0" b="0"/>
                <wp:wrapNone/>
                <wp:docPr id="45"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4BC85849" w14:textId="77777777" w:rsidR="0049760F" w:rsidRPr="004644A7" w:rsidRDefault="0049760F" w:rsidP="0049760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4566A81A" id="_x0000_s1143" type="#_x0000_t202" style="position:absolute;left:0;text-align:left;margin-left:152.6pt;margin-top:176.05pt;width:203.8pt;height:15.75pt;z-index:252829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" filled="f" stroked="f">
                <v:textbox style="mso-fit-shape-to-text:t">
                  <w:txbxContent>
                    <w:p w14:paraId="4BC85849" w14:textId="77777777" w:rsidR="0049760F" w:rsidRPr="004644A7" w:rsidRDefault="0049760F" w:rsidP="0049760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B5730">
        <w:rPr>
          <w:rFonts w:ascii="Arial" w:eastAsia="Arial" w:hAnsi="Arial" w:cs="Arial"/>
          <w:noProof/>
          <w:color w:val="000000" w:themeColor="text1"/>
          <w:sz w:val="24"/>
          <w:szCs w:val="24"/>
        </w:rPr>
        <w:drawing>
          <wp:inline distT="0" distB="0" distL="0" distR="0" wp14:anchorId="0B2378F7" wp14:editId="3AACA02E">
            <wp:extent cx="6448425" cy="2423795"/>
            <wp:effectExtent l="0" t="0" r="0" b="0"/>
            <wp:docPr id="51" name="Chart 51">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6EAF6FE" w14:textId="77777777" w:rsidR="0049760F" w:rsidRDefault="0049760F" w:rsidP="000C07D2">
      <w:pPr>
        <w:spacing w:line="360" w:lineRule="auto"/>
        <w:textAlignment w:val="baseline"/>
        <w:rPr>
          <w:rFonts w:ascii="Arial" w:hAnsi="Arial" w:cs="Arial"/>
          <w:b/>
          <w:bCs/>
          <w:sz w:val="24"/>
          <w:szCs w:val="24"/>
        </w:rPr>
      </w:pPr>
    </w:p>
    <w:p w14:paraId="0FC257A3" w14:textId="5B3838E1" w:rsidR="000C07D2" w:rsidRPr="00BF252C" w:rsidRDefault="000C07D2" w:rsidP="000C07D2">
      <w:pPr>
        <w:spacing w:line="360" w:lineRule="auto"/>
        <w:textAlignment w:val="baseline"/>
        <w:rPr>
          <w:rFonts w:ascii="Arial" w:hAnsi="Arial" w:cs="Arial"/>
          <w:b/>
          <w:bCs/>
          <w:sz w:val="24"/>
          <w:szCs w:val="24"/>
        </w:rPr>
      </w:pPr>
      <w:r w:rsidRPr="00BF252C">
        <w:rPr>
          <w:rFonts w:ascii="Arial" w:hAnsi="Arial" w:cs="Arial"/>
          <w:b/>
          <w:bCs/>
          <w:sz w:val="24"/>
          <w:szCs w:val="24"/>
        </w:rPr>
        <w:t>India</w:t>
      </w:r>
      <w:r>
        <w:rPr>
          <w:rFonts w:ascii="Arial" w:hAnsi="Arial" w:cs="Arial"/>
          <w:b/>
          <w:bCs/>
          <w:sz w:val="24"/>
          <w:szCs w:val="24"/>
        </w:rPr>
        <w:t xml:space="preserve"> Vinyl Ester</w:t>
      </w:r>
      <w:r w:rsidRPr="00BF252C">
        <w:rPr>
          <w:rFonts w:ascii="Arial" w:hAnsi="Arial" w:cs="Arial"/>
          <w:b/>
          <w:bCs/>
          <w:sz w:val="24"/>
          <w:szCs w:val="24"/>
        </w:rPr>
        <w:t xml:space="preserve"> Resin Demand, By Volume (</w:t>
      </w:r>
      <w:r>
        <w:rPr>
          <w:rFonts w:ascii="Arial" w:hAnsi="Arial" w:cs="Arial"/>
          <w:b/>
          <w:bCs/>
          <w:sz w:val="24"/>
          <w:szCs w:val="24"/>
        </w:rPr>
        <w:t>000’</w:t>
      </w:r>
      <w:r w:rsidRPr="00BF252C">
        <w:rPr>
          <w:rFonts w:ascii="Arial" w:hAnsi="Arial" w:cs="Arial"/>
          <w:b/>
          <w:bCs/>
          <w:sz w:val="24"/>
          <w:szCs w:val="24"/>
        </w:rPr>
        <w:t xml:space="preserve"> Tonnes), 2015-2030F</w:t>
      </w:r>
    </w:p>
    <w:p w14:paraId="2DA8CE0D" w14:textId="77777777" w:rsidR="000C07D2" w:rsidRPr="00BF252C" w:rsidRDefault="000C07D2" w:rsidP="000C07D2">
      <w:pPr>
        <w:pStyle w:val="ListParagraph"/>
        <w:ind w:left="720" w:firstLine="0"/>
        <w:jc w:val="both"/>
        <w:rPr>
          <w:b/>
          <w:bCs/>
        </w:rPr>
      </w:pPr>
    </w:p>
    <w:p w14:paraId="3FF5874A" w14:textId="346A3A63" w:rsidR="000C07D2" w:rsidRDefault="0049760F" w:rsidP="000C07D2">
      <w:pPr>
        <w:jc w:val="both"/>
        <w:rPr>
          <w:rFonts w:ascii="Arial" w:hAnsi="Arial" w:cs="Arial"/>
          <w:sz w:val="24"/>
          <w:szCs w:val="24"/>
        </w:rPr>
      </w:pPr>
      <w:r>
        <w:rPr>
          <w:noProof/>
        </w:rPr>
        <mc:AlternateContent>
          <mc:Choice Requires="wps">
            <w:drawing>
              <wp:anchor distT="0" distB="0" distL="114300" distR="114300" simplePos="0" relativeHeight="252827648" behindDoc="0" locked="0" layoutInCell="1" allowOverlap="1" wp14:anchorId="7C59023E" wp14:editId="22F682ED">
                <wp:simplePos x="0" y="0"/>
                <wp:positionH relativeFrom="column">
                  <wp:posOffset>5286375</wp:posOffset>
                </wp:positionH>
                <wp:positionV relativeFrom="paragraph">
                  <wp:posOffset>2296160</wp:posOffset>
                </wp:positionV>
                <wp:extent cx="1280160" cy="292735"/>
                <wp:effectExtent l="0" t="0" r="0" b="0"/>
                <wp:wrapNone/>
                <wp:docPr id="1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5402AD32" w14:textId="77777777" w:rsidR="0049760F" w:rsidRPr="005858C1" w:rsidRDefault="0049760F" w:rsidP="0049760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C59023E" id="_x0000_s1144" type="#_x0000_t202" style="position:absolute;left:0;text-align:left;margin-left:416.25pt;margin-top:180.8pt;width:100.8pt;height:23.05pt;z-index:25282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" filled="f" stroked="f">
                <v:textbox style="mso-fit-shape-to-text:t">
                  <w:txbxContent>
                    <w:p w14:paraId="5402AD32" w14:textId="77777777" w:rsidR="0049760F" w:rsidRPr="005858C1" w:rsidRDefault="0049760F" w:rsidP="0049760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Pr>
          <w:rFonts w:ascii="Arial" w:eastAsia="Arial" w:hAnsi="Arial" w:cs="Arial"/>
          <w:noProof/>
          <w:sz w:val="24"/>
          <w:szCs w:val="24"/>
          <w:lang w:val="en-US"/>
        </w:rPr>
        <mc:AlternateContent>
          <mc:Choice Requires="wps">
            <w:drawing>
              <wp:anchor distT="0" distB="0" distL="114300" distR="114300" simplePos="0" relativeHeight="252797952" behindDoc="0" locked="0" layoutInCell="1" allowOverlap="1" wp14:anchorId="6543DDB7" wp14:editId="25379276">
                <wp:simplePos x="0" y="0"/>
                <wp:positionH relativeFrom="column">
                  <wp:posOffset>3909695</wp:posOffset>
                </wp:positionH>
                <wp:positionV relativeFrom="paragraph">
                  <wp:posOffset>2181860</wp:posOffset>
                </wp:positionV>
                <wp:extent cx="1651000" cy="723265"/>
                <wp:effectExtent l="0" t="0" r="0" b="0"/>
                <wp:wrapNone/>
                <wp:docPr id="3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B19C58A" w14:textId="77777777" w:rsidR="000C07D2" w:rsidRPr="0049760F" w:rsidRDefault="000C07D2" w:rsidP="000C07D2">
                            <w:pPr>
                              <w:spacing w:after="0" w:line="360" w:lineRule="auto"/>
                              <w:jc w:val="center"/>
                              <w:textAlignment w:val="baseline"/>
                              <w:rPr>
                                <w:rFonts w:ascii="Arial" w:eastAsia="Verdana" w:hAnsi="Arial" w:cs="Arial"/>
                                <w:b/>
                                <w:bCs/>
                                <w:color w:val="000000"/>
                                <w:kern w:val="24"/>
                                <w:sz w:val="20"/>
                                <w:szCs w:val="20"/>
                              </w:rPr>
                            </w:pPr>
                            <w:r w:rsidRPr="0049760F">
                              <w:rPr>
                                <w:rFonts w:ascii="Arial" w:eastAsia="Verdana" w:hAnsi="Arial" w:cs="Arial"/>
                                <w:b/>
                                <w:bCs/>
                                <w:color w:val="000000"/>
                                <w:kern w:val="24"/>
                                <w:sz w:val="20"/>
                                <w:szCs w:val="20"/>
                              </w:rPr>
                              <w:t>2021-2030F</w:t>
                            </w:r>
                          </w:p>
                          <w:p w14:paraId="46BBF0BC" w14:textId="77777777" w:rsidR="000C07D2" w:rsidRPr="0049760F" w:rsidRDefault="000C07D2" w:rsidP="000C07D2">
                            <w:pPr>
                              <w:spacing w:after="0" w:line="360" w:lineRule="auto"/>
                              <w:jc w:val="center"/>
                              <w:textAlignment w:val="baseline"/>
                              <w:rPr>
                                <w:rFonts w:ascii="Arial" w:eastAsia="Verdana" w:hAnsi="Arial" w:cs="Arial"/>
                                <w:b/>
                                <w:bCs/>
                                <w:color w:val="000000"/>
                                <w:kern w:val="24"/>
                                <w:sz w:val="20"/>
                                <w:szCs w:val="20"/>
                              </w:rPr>
                            </w:pPr>
                            <w:r w:rsidRPr="0049760F">
                              <w:rPr>
                                <w:rFonts w:ascii="Arial" w:eastAsia="Verdana" w:hAnsi="Arial" w:cs="Arial"/>
                                <w:b/>
                                <w:bCs/>
                                <w:color w:val="000000"/>
                                <w:kern w:val="24"/>
                                <w:sz w:val="20"/>
                                <w:szCs w:val="20"/>
                              </w:rPr>
                              <w:t xml:space="preserve">CAGR </w:t>
                            </w:r>
                          </w:p>
                          <w:p w14:paraId="330F3F94" w14:textId="77777777" w:rsidR="000C07D2" w:rsidRPr="0049760F" w:rsidRDefault="000C07D2" w:rsidP="000C07D2">
                            <w:pPr>
                              <w:spacing w:after="0" w:line="360" w:lineRule="auto"/>
                              <w:jc w:val="center"/>
                              <w:textAlignment w:val="baseline"/>
                              <w:rPr>
                                <w:rFonts w:ascii="Verdana" w:eastAsia="Verdana" w:hAnsi="Verdana" w:cs="Verdana"/>
                                <w:b/>
                                <w:bCs/>
                                <w:color w:val="000000"/>
                                <w:kern w:val="24"/>
                                <w:sz w:val="18"/>
                                <w:szCs w:val="18"/>
                              </w:rPr>
                            </w:pPr>
                            <w:r w:rsidRPr="0049760F">
                              <w:rPr>
                                <w:rFonts w:ascii="Arial" w:eastAsia="Verdana" w:hAnsi="Arial" w:cs="Arial"/>
                                <w:b/>
                                <w:bCs/>
                                <w:color w:val="000000"/>
                                <w:kern w:val="24"/>
                                <w:sz w:val="20"/>
                                <w:szCs w:val="20"/>
                              </w:rPr>
                              <w:t>11.70%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6543DDB7" id="_x0000_s1145" style="position:absolute;left:0;text-align:left;margin-left:307.85pt;margin-top:171.8pt;width:130pt;height:56.9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" filled="f" stroked="f" strokeweight="1pt">
                <v:textbox>
                  <w:txbxContent>
                    <w:p w14:paraId="1B19C58A" w14:textId="77777777" w:rsidR="000C07D2" w:rsidRPr="0049760F" w:rsidRDefault="000C07D2" w:rsidP="000C07D2">
                      <w:pPr>
                        <w:spacing w:after="0" w:line="360" w:lineRule="auto"/>
                        <w:jc w:val="center"/>
                        <w:textAlignment w:val="baseline"/>
                        <w:rPr>
                          <w:rFonts w:ascii="Arial" w:eastAsia="Verdana" w:hAnsi="Arial" w:cs="Arial"/>
                          <w:b/>
                          <w:bCs/>
                          <w:color w:val="000000"/>
                          <w:kern w:val="24"/>
                          <w:sz w:val="20"/>
                          <w:szCs w:val="20"/>
                        </w:rPr>
                      </w:pPr>
                      <w:r w:rsidRPr="0049760F">
                        <w:rPr>
                          <w:rFonts w:ascii="Arial" w:eastAsia="Verdana" w:hAnsi="Arial" w:cs="Arial"/>
                          <w:b/>
                          <w:bCs/>
                          <w:color w:val="000000"/>
                          <w:kern w:val="24"/>
                          <w:sz w:val="20"/>
                          <w:szCs w:val="20"/>
                        </w:rPr>
                        <w:t>2021-2030F</w:t>
                      </w:r>
                    </w:p>
                    <w:p w14:paraId="46BBF0BC" w14:textId="77777777" w:rsidR="000C07D2" w:rsidRPr="0049760F" w:rsidRDefault="000C07D2" w:rsidP="000C07D2">
                      <w:pPr>
                        <w:spacing w:after="0" w:line="360" w:lineRule="auto"/>
                        <w:jc w:val="center"/>
                        <w:textAlignment w:val="baseline"/>
                        <w:rPr>
                          <w:rFonts w:ascii="Arial" w:eastAsia="Verdana" w:hAnsi="Arial" w:cs="Arial"/>
                          <w:b/>
                          <w:bCs/>
                          <w:color w:val="000000"/>
                          <w:kern w:val="24"/>
                          <w:sz w:val="20"/>
                          <w:szCs w:val="20"/>
                        </w:rPr>
                      </w:pPr>
                      <w:r w:rsidRPr="0049760F">
                        <w:rPr>
                          <w:rFonts w:ascii="Arial" w:eastAsia="Verdana" w:hAnsi="Arial" w:cs="Arial"/>
                          <w:b/>
                          <w:bCs/>
                          <w:color w:val="000000"/>
                          <w:kern w:val="24"/>
                          <w:sz w:val="20"/>
                          <w:szCs w:val="20"/>
                        </w:rPr>
                        <w:t xml:space="preserve">CAGR </w:t>
                      </w:r>
                    </w:p>
                    <w:p w14:paraId="330F3F94" w14:textId="77777777" w:rsidR="000C07D2" w:rsidRPr="0049760F" w:rsidRDefault="000C07D2" w:rsidP="000C07D2">
                      <w:pPr>
                        <w:spacing w:after="0" w:line="360" w:lineRule="auto"/>
                        <w:jc w:val="center"/>
                        <w:textAlignment w:val="baseline"/>
                        <w:rPr>
                          <w:rFonts w:ascii="Verdana" w:eastAsia="Verdana" w:hAnsi="Verdana" w:cs="Verdana"/>
                          <w:b/>
                          <w:bCs/>
                          <w:color w:val="000000"/>
                          <w:kern w:val="24"/>
                          <w:sz w:val="18"/>
                          <w:szCs w:val="18"/>
                        </w:rPr>
                      </w:pPr>
                      <w:r w:rsidRPr="0049760F">
                        <w:rPr>
                          <w:rFonts w:ascii="Arial" w:eastAsia="Verdana" w:hAnsi="Arial" w:cs="Arial"/>
                          <w:b/>
                          <w:bCs/>
                          <w:color w:val="000000"/>
                          <w:kern w:val="24"/>
                          <w:sz w:val="20"/>
                          <w:szCs w:val="20"/>
                        </w:rPr>
                        <w:t>11.70% By Volume</w:t>
                      </w:r>
                    </w:p>
                  </w:txbxContent>
                </v:textbox>
              </v:rect>
            </w:pict>
          </mc:Fallback>
        </mc:AlternateContent>
      </w:r>
      <w:r>
        <w:rPr>
          <w:rFonts w:ascii="Arial" w:eastAsia="Arial" w:hAnsi="Arial" w:cs="Arial"/>
          <w:noProof/>
          <w:sz w:val="24"/>
          <w:szCs w:val="24"/>
          <w:lang w:val="en-US"/>
        </w:rPr>
        <mc:AlternateContent>
          <mc:Choice Requires="wps">
            <w:drawing>
              <wp:anchor distT="0" distB="0" distL="114300" distR="114300" simplePos="0" relativeHeight="252796928" behindDoc="0" locked="0" layoutInCell="1" allowOverlap="1" wp14:anchorId="75926BCC" wp14:editId="6902F3EB">
                <wp:simplePos x="0" y="0"/>
                <wp:positionH relativeFrom="column">
                  <wp:posOffset>491490</wp:posOffset>
                </wp:positionH>
                <wp:positionV relativeFrom="paragraph">
                  <wp:posOffset>2122170</wp:posOffset>
                </wp:positionV>
                <wp:extent cx="1651000" cy="723265"/>
                <wp:effectExtent l="0" t="0" r="0" b="0"/>
                <wp:wrapNone/>
                <wp:docPr id="3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B06DE17" w14:textId="77777777" w:rsidR="000C07D2" w:rsidRPr="00794B26" w:rsidRDefault="000C07D2" w:rsidP="000C07D2">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2015-2020</w:t>
                            </w:r>
                          </w:p>
                          <w:p w14:paraId="01830395" w14:textId="77777777" w:rsidR="000C07D2" w:rsidRPr="00794B26" w:rsidRDefault="000C07D2" w:rsidP="000C07D2">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 xml:space="preserve">CAGR </w:t>
                            </w:r>
                          </w:p>
                          <w:p w14:paraId="1A2D1BE9" w14:textId="77777777" w:rsidR="000C07D2" w:rsidRPr="00794B26" w:rsidRDefault="000C07D2" w:rsidP="000C07D2">
                            <w:pPr>
                              <w:spacing w:after="0" w:line="360" w:lineRule="auto"/>
                              <w:jc w:val="center"/>
                              <w:textAlignment w:val="baseline"/>
                              <w:rPr>
                                <w:rFonts w:ascii="Arial" w:eastAsia="Verdana" w:hAnsi="Arial" w:cs="Arial"/>
                                <w:b/>
                                <w:bCs/>
                                <w:color w:val="000000"/>
                                <w:kern w:val="24"/>
                                <w:sz w:val="20"/>
                                <w:szCs w:val="20"/>
                              </w:rPr>
                            </w:pPr>
                            <w:r>
                              <w:rPr>
                                <w:rFonts w:ascii="Arial" w:eastAsia="Verdana" w:hAnsi="Arial" w:cs="Arial"/>
                                <w:b/>
                                <w:bCs/>
                                <w:color w:val="000000"/>
                                <w:kern w:val="24"/>
                                <w:sz w:val="20"/>
                                <w:szCs w:val="20"/>
                              </w:rPr>
                              <w:t>3.10</w:t>
                            </w:r>
                            <w:r w:rsidRPr="00794B26">
                              <w:rPr>
                                <w:rFonts w:ascii="Arial" w:eastAsia="Verdana" w:hAnsi="Arial" w:cs="Arial"/>
                                <w:b/>
                                <w:bCs/>
                                <w:color w:val="000000"/>
                                <w:kern w:val="24"/>
                                <w:sz w:val="20"/>
                                <w:szCs w:val="20"/>
                              </w:rPr>
                              <w:t>%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75926BCC" id="_x0000_s1146" style="position:absolute;left:0;text-align:left;margin-left:38.7pt;margin-top:167.1pt;width:130pt;height:56.95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" filled="f" stroked="f" strokeweight="1pt">
                <v:textbox>
                  <w:txbxContent>
                    <w:p w14:paraId="6B06DE17" w14:textId="77777777" w:rsidR="000C07D2" w:rsidRPr="00794B26" w:rsidRDefault="000C07D2" w:rsidP="000C07D2">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2015-2020</w:t>
                      </w:r>
                    </w:p>
                    <w:p w14:paraId="01830395" w14:textId="77777777" w:rsidR="000C07D2" w:rsidRPr="00794B26" w:rsidRDefault="000C07D2" w:rsidP="000C07D2">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 xml:space="preserve">CAGR </w:t>
                      </w:r>
                    </w:p>
                    <w:p w14:paraId="1A2D1BE9" w14:textId="77777777" w:rsidR="000C07D2" w:rsidRPr="00794B26" w:rsidRDefault="000C07D2" w:rsidP="000C07D2">
                      <w:pPr>
                        <w:spacing w:after="0" w:line="360" w:lineRule="auto"/>
                        <w:jc w:val="center"/>
                        <w:textAlignment w:val="baseline"/>
                        <w:rPr>
                          <w:rFonts w:ascii="Arial" w:eastAsia="Verdana" w:hAnsi="Arial" w:cs="Arial"/>
                          <w:b/>
                          <w:bCs/>
                          <w:color w:val="000000"/>
                          <w:kern w:val="24"/>
                          <w:sz w:val="20"/>
                          <w:szCs w:val="20"/>
                        </w:rPr>
                      </w:pPr>
                      <w:r>
                        <w:rPr>
                          <w:rFonts w:ascii="Arial" w:eastAsia="Verdana" w:hAnsi="Arial" w:cs="Arial"/>
                          <w:b/>
                          <w:bCs/>
                          <w:color w:val="000000"/>
                          <w:kern w:val="24"/>
                          <w:sz w:val="20"/>
                          <w:szCs w:val="20"/>
                        </w:rPr>
                        <w:t>3.10</w:t>
                      </w:r>
                      <w:r w:rsidRPr="00794B26">
                        <w:rPr>
                          <w:rFonts w:ascii="Arial" w:eastAsia="Verdana" w:hAnsi="Arial" w:cs="Arial"/>
                          <w:b/>
                          <w:bCs/>
                          <w:color w:val="000000"/>
                          <w:kern w:val="24"/>
                          <w:sz w:val="20"/>
                          <w:szCs w:val="20"/>
                        </w:rPr>
                        <w:t>% By Volume</w:t>
                      </w:r>
                    </w:p>
                  </w:txbxContent>
                </v:textbox>
              </v:rect>
            </w:pict>
          </mc:Fallback>
        </mc:AlternateContent>
      </w:r>
      <w:r w:rsidR="000C07D2" w:rsidRPr="00102FDC">
        <w:rPr>
          <w:rFonts w:ascii="Arial" w:eastAsia="Arial" w:hAnsi="Arial" w:cs="Arial"/>
          <w:bCs/>
          <w:noProof/>
          <w:sz w:val="20"/>
          <w:szCs w:val="20"/>
        </w:rPr>
        <w:drawing>
          <wp:inline distT="0" distB="0" distL="0" distR="0" wp14:anchorId="30B8CE5C" wp14:editId="6C391E34">
            <wp:extent cx="6457950" cy="2667000"/>
            <wp:effectExtent l="0" t="0" r="0" b="0"/>
            <wp:docPr id="68" name="Chart 68">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4953EF0F" w14:textId="435E3DA4" w:rsidR="000C07D2" w:rsidRDefault="000C07D2" w:rsidP="000C07D2">
      <w:pPr>
        <w:jc w:val="both"/>
        <w:rPr>
          <w:rFonts w:ascii="Arial" w:hAnsi="Arial" w:cs="Arial"/>
          <w:sz w:val="24"/>
          <w:szCs w:val="24"/>
        </w:rPr>
      </w:pPr>
    </w:p>
    <w:p w14:paraId="1CF772EE" w14:textId="0FE23659" w:rsidR="00EE2C3D" w:rsidRDefault="00EE2C3D" w:rsidP="0049760F">
      <w:pPr>
        <w:jc w:val="both"/>
        <w:rPr>
          <w:rFonts w:ascii="Arial" w:hAnsi="Arial" w:cs="Arial"/>
          <w:b/>
          <w:bCs/>
          <w:sz w:val="24"/>
          <w:szCs w:val="24"/>
        </w:rPr>
      </w:pPr>
    </w:p>
    <w:p w14:paraId="744BA63B" w14:textId="15352497" w:rsidR="003B4B95" w:rsidRDefault="003B4B95" w:rsidP="0049760F">
      <w:pPr>
        <w:jc w:val="both"/>
        <w:rPr>
          <w:rFonts w:ascii="Arial" w:hAnsi="Arial" w:cs="Arial"/>
          <w:b/>
          <w:bCs/>
          <w:sz w:val="24"/>
          <w:szCs w:val="24"/>
        </w:rPr>
      </w:pPr>
    </w:p>
    <w:p w14:paraId="32C971C6" w14:textId="751E8641" w:rsidR="003B4B95" w:rsidRDefault="003B4B95" w:rsidP="0049760F">
      <w:pPr>
        <w:jc w:val="both"/>
        <w:rPr>
          <w:rFonts w:ascii="Arial" w:hAnsi="Arial" w:cs="Arial"/>
          <w:b/>
          <w:bCs/>
          <w:sz w:val="24"/>
          <w:szCs w:val="24"/>
        </w:rPr>
      </w:pPr>
    </w:p>
    <w:p w14:paraId="2F1156D6" w14:textId="77777777" w:rsidR="003B4B95" w:rsidRDefault="003B4B95" w:rsidP="0049760F">
      <w:pPr>
        <w:jc w:val="both"/>
        <w:rPr>
          <w:rFonts w:ascii="Arial" w:hAnsi="Arial" w:cs="Arial"/>
          <w:b/>
          <w:bCs/>
          <w:sz w:val="24"/>
          <w:szCs w:val="24"/>
        </w:rPr>
      </w:pPr>
    </w:p>
    <w:tbl>
      <w:tblPr>
        <w:tblW w:w="10160" w:type="dxa"/>
        <w:tblLook w:val="04A0" w:firstRow="1" w:lastRow="0" w:firstColumn="1" w:lastColumn="0" w:noHBand="0" w:noVBand="1"/>
      </w:tblPr>
      <w:tblGrid>
        <w:gridCol w:w="3451"/>
        <w:gridCol w:w="2972"/>
        <w:gridCol w:w="1212"/>
        <w:gridCol w:w="1002"/>
        <w:gridCol w:w="1523"/>
      </w:tblGrid>
      <w:tr w:rsidR="00680B61" w:rsidRPr="00680B61" w14:paraId="4F817AD5" w14:textId="77777777" w:rsidTr="00680B61">
        <w:trPr>
          <w:trHeight w:val="332"/>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3A7C597A" w14:textId="77777777" w:rsidR="00680B61" w:rsidRPr="00680B61" w:rsidRDefault="00680B61" w:rsidP="00680B61">
            <w:pPr>
              <w:spacing w:after="0" w:line="240" w:lineRule="auto"/>
              <w:jc w:val="center"/>
              <w:rPr>
                <w:rFonts w:ascii="Arial" w:eastAsia="Times New Roman" w:hAnsi="Arial" w:cs="Arial"/>
                <w:b/>
                <w:bCs/>
                <w:color w:val="FFFFFF"/>
                <w:sz w:val="20"/>
                <w:szCs w:val="20"/>
                <w:lang w:eastAsia="en-IN"/>
              </w:rPr>
            </w:pPr>
            <w:r w:rsidRPr="00680B61">
              <w:rPr>
                <w:rFonts w:ascii="Arial" w:eastAsia="Times New Roman" w:hAnsi="Arial" w:cs="Arial"/>
                <w:b/>
                <w:bCs/>
                <w:color w:val="FFFFFF"/>
                <w:sz w:val="20"/>
                <w:szCs w:val="20"/>
                <w:lang w:eastAsia="en-IN"/>
              </w:rPr>
              <w:lastRenderedPageBreak/>
              <w:t>Approach: Growth Forecast Via Factors (Impact Analysis)</w:t>
            </w:r>
          </w:p>
        </w:tc>
      </w:tr>
      <w:tr w:rsidR="00680B61" w:rsidRPr="00680B61" w14:paraId="438EC2D1"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ACB9CA"/>
            <w:noWrap/>
            <w:vAlign w:val="center"/>
            <w:hideMark/>
          </w:tcPr>
          <w:p w14:paraId="35520B3B"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Factors</w:t>
            </w:r>
          </w:p>
        </w:tc>
        <w:tc>
          <w:tcPr>
            <w:tcW w:w="2972" w:type="dxa"/>
            <w:tcBorders>
              <w:top w:val="nil"/>
              <w:left w:val="nil"/>
              <w:bottom w:val="single" w:sz="8" w:space="0" w:color="auto"/>
              <w:right w:val="single" w:sz="8" w:space="0" w:color="auto"/>
            </w:tcBorders>
            <w:shd w:val="clear" w:color="000000" w:fill="ACB9CA"/>
            <w:noWrap/>
            <w:vAlign w:val="center"/>
            <w:hideMark/>
          </w:tcPr>
          <w:p w14:paraId="2785A5B6"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Sources</w:t>
            </w:r>
          </w:p>
        </w:tc>
        <w:tc>
          <w:tcPr>
            <w:tcW w:w="1212" w:type="dxa"/>
            <w:tcBorders>
              <w:top w:val="nil"/>
              <w:left w:val="nil"/>
              <w:bottom w:val="single" w:sz="8" w:space="0" w:color="auto"/>
              <w:right w:val="single" w:sz="8" w:space="0" w:color="auto"/>
            </w:tcBorders>
            <w:shd w:val="clear" w:color="000000" w:fill="ACB9CA"/>
            <w:noWrap/>
            <w:vAlign w:val="center"/>
            <w:hideMark/>
          </w:tcPr>
          <w:p w14:paraId="4D32F156"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Value</w:t>
            </w:r>
          </w:p>
        </w:tc>
        <w:tc>
          <w:tcPr>
            <w:tcW w:w="1002" w:type="dxa"/>
            <w:tcBorders>
              <w:top w:val="nil"/>
              <w:left w:val="nil"/>
              <w:bottom w:val="single" w:sz="8" w:space="0" w:color="auto"/>
              <w:right w:val="single" w:sz="8" w:space="0" w:color="auto"/>
            </w:tcBorders>
            <w:shd w:val="clear" w:color="000000" w:fill="ACB9CA"/>
            <w:vAlign w:val="center"/>
            <w:hideMark/>
          </w:tcPr>
          <w:p w14:paraId="36614F41"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CAGR</w:t>
            </w:r>
          </w:p>
        </w:tc>
        <w:tc>
          <w:tcPr>
            <w:tcW w:w="1523" w:type="dxa"/>
            <w:tcBorders>
              <w:top w:val="nil"/>
              <w:left w:val="nil"/>
              <w:bottom w:val="single" w:sz="8" w:space="0" w:color="auto"/>
              <w:right w:val="single" w:sz="8" w:space="0" w:color="auto"/>
            </w:tcBorders>
            <w:shd w:val="clear" w:color="000000" w:fill="ACB9CA"/>
            <w:noWrap/>
            <w:vAlign w:val="center"/>
            <w:hideMark/>
          </w:tcPr>
          <w:p w14:paraId="4E2A3060"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Weightage</w:t>
            </w:r>
          </w:p>
        </w:tc>
      </w:tr>
      <w:tr w:rsidR="00680B61" w:rsidRPr="00680B61" w14:paraId="151303C2"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noWrap/>
            <w:vAlign w:val="center"/>
            <w:hideMark/>
          </w:tcPr>
          <w:p w14:paraId="56D4B400"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GDP Growth Rate (2021-2030 Period)</w:t>
            </w:r>
          </w:p>
        </w:tc>
        <w:tc>
          <w:tcPr>
            <w:tcW w:w="2972" w:type="dxa"/>
            <w:tcBorders>
              <w:top w:val="nil"/>
              <w:left w:val="nil"/>
              <w:bottom w:val="single" w:sz="8" w:space="0" w:color="auto"/>
              <w:right w:val="single" w:sz="8" w:space="0" w:color="auto"/>
            </w:tcBorders>
            <w:shd w:val="clear" w:color="auto" w:fill="auto"/>
            <w:noWrap/>
            <w:vAlign w:val="center"/>
            <w:hideMark/>
          </w:tcPr>
          <w:p w14:paraId="390A494E"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World Bank, TechSci Estimates</w:t>
            </w:r>
          </w:p>
        </w:tc>
        <w:tc>
          <w:tcPr>
            <w:tcW w:w="1212" w:type="dxa"/>
            <w:tcBorders>
              <w:top w:val="nil"/>
              <w:left w:val="nil"/>
              <w:bottom w:val="single" w:sz="8" w:space="0" w:color="auto"/>
              <w:right w:val="single" w:sz="8" w:space="0" w:color="auto"/>
            </w:tcBorders>
            <w:shd w:val="clear" w:color="auto" w:fill="auto"/>
            <w:noWrap/>
            <w:vAlign w:val="center"/>
            <w:hideMark/>
          </w:tcPr>
          <w:p w14:paraId="5AAAFEFD"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6D051EF4"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7.50%</w:t>
            </w:r>
          </w:p>
        </w:tc>
        <w:tc>
          <w:tcPr>
            <w:tcW w:w="1523" w:type="dxa"/>
            <w:tcBorders>
              <w:top w:val="nil"/>
              <w:left w:val="nil"/>
              <w:bottom w:val="single" w:sz="8" w:space="0" w:color="auto"/>
              <w:right w:val="single" w:sz="8" w:space="0" w:color="auto"/>
            </w:tcBorders>
            <w:shd w:val="clear" w:color="auto" w:fill="auto"/>
            <w:noWrap/>
            <w:vAlign w:val="center"/>
            <w:hideMark/>
          </w:tcPr>
          <w:p w14:paraId="788157D2"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4.00%</w:t>
            </w:r>
          </w:p>
        </w:tc>
      </w:tr>
      <w:tr w:rsidR="00680B61" w:rsidRPr="00680B61" w14:paraId="17CF6A52"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noWrap/>
            <w:vAlign w:val="center"/>
            <w:hideMark/>
          </w:tcPr>
          <w:p w14:paraId="1583F5AE"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GDP Per Capita (%)</w:t>
            </w:r>
          </w:p>
        </w:tc>
        <w:tc>
          <w:tcPr>
            <w:tcW w:w="2972" w:type="dxa"/>
            <w:tcBorders>
              <w:top w:val="nil"/>
              <w:left w:val="nil"/>
              <w:bottom w:val="single" w:sz="8" w:space="0" w:color="auto"/>
              <w:right w:val="single" w:sz="8" w:space="0" w:color="auto"/>
            </w:tcBorders>
            <w:shd w:val="clear" w:color="auto" w:fill="auto"/>
            <w:noWrap/>
            <w:vAlign w:val="center"/>
            <w:hideMark/>
          </w:tcPr>
          <w:p w14:paraId="0274E3A4"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World Bank, TechSci Estimates</w:t>
            </w:r>
          </w:p>
        </w:tc>
        <w:tc>
          <w:tcPr>
            <w:tcW w:w="1212" w:type="dxa"/>
            <w:tcBorders>
              <w:top w:val="nil"/>
              <w:left w:val="nil"/>
              <w:bottom w:val="single" w:sz="8" w:space="0" w:color="auto"/>
              <w:right w:val="single" w:sz="8" w:space="0" w:color="auto"/>
            </w:tcBorders>
            <w:shd w:val="clear" w:color="auto" w:fill="auto"/>
            <w:noWrap/>
            <w:vAlign w:val="center"/>
            <w:hideMark/>
          </w:tcPr>
          <w:p w14:paraId="594DAC5F"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13DA8F49"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5.09%</w:t>
            </w:r>
          </w:p>
        </w:tc>
        <w:tc>
          <w:tcPr>
            <w:tcW w:w="1523" w:type="dxa"/>
            <w:tcBorders>
              <w:top w:val="nil"/>
              <w:left w:val="nil"/>
              <w:bottom w:val="single" w:sz="8" w:space="0" w:color="auto"/>
              <w:right w:val="single" w:sz="8" w:space="0" w:color="auto"/>
            </w:tcBorders>
            <w:shd w:val="clear" w:color="auto" w:fill="auto"/>
            <w:noWrap/>
            <w:vAlign w:val="center"/>
            <w:hideMark/>
          </w:tcPr>
          <w:p w14:paraId="42B794AC"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3.00%</w:t>
            </w:r>
          </w:p>
        </w:tc>
      </w:tr>
      <w:tr w:rsidR="00680B61" w:rsidRPr="00680B61" w14:paraId="3A353094"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noWrap/>
            <w:vAlign w:val="center"/>
            <w:hideMark/>
          </w:tcPr>
          <w:p w14:paraId="0B2E8B7B"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Average Selling Growth (%)</w:t>
            </w:r>
          </w:p>
        </w:tc>
        <w:tc>
          <w:tcPr>
            <w:tcW w:w="2972" w:type="dxa"/>
            <w:tcBorders>
              <w:top w:val="nil"/>
              <w:left w:val="nil"/>
              <w:bottom w:val="single" w:sz="8" w:space="0" w:color="auto"/>
              <w:right w:val="single" w:sz="8" w:space="0" w:color="auto"/>
            </w:tcBorders>
            <w:shd w:val="clear" w:color="auto" w:fill="auto"/>
            <w:noWrap/>
            <w:vAlign w:val="center"/>
            <w:hideMark/>
          </w:tcPr>
          <w:p w14:paraId="13A9B04C"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TechSci Research Estimates</w:t>
            </w:r>
          </w:p>
        </w:tc>
        <w:tc>
          <w:tcPr>
            <w:tcW w:w="1212" w:type="dxa"/>
            <w:tcBorders>
              <w:top w:val="nil"/>
              <w:left w:val="nil"/>
              <w:bottom w:val="single" w:sz="8" w:space="0" w:color="auto"/>
              <w:right w:val="single" w:sz="8" w:space="0" w:color="auto"/>
            </w:tcBorders>
            <w:shd w:val="clear" w:color="auto" w:fill="auto"/>
            <w:noWrap/>
            <w:vAlign w:val="center"/>
            <w:hideMark/>
          </w:tcPr>
          <w:p w14:paraId="6FDD1971"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1025E8FC"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3.50%</w:t>
            </w:r>
          </w:p>
        </w:tc>
        <w:tc>
          <w:tcPr>
            <w:tcW w:w="1523" w:type="dxa"/>
            <w:tcBorders>
              <w:top w:val="nil"/>
              <w:left w:val="nil"/>
              <w:bottom w:val="single" w:sz="8" w:space="0" w:color="auto"/>
              <w:right w:val="single" w:sz="8" w:space="0" w:color="auto"/>
            </w:tcBorders>
            <w:shd w:val="clear" w:color="auto" w:fill="auto"/>
            <w:noWrap/>
            <w:vAlign w:val="center"/>
            <w:hideMark/>
          </w:tcPr>
          <w:p w14:paraId="1967B270"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3.00%</w:t>
            </w:r>
          </w:p>
        </w:tc>
      </w:tr>
      <w:tr w:rsidR="00680B61" w:rsidRPr="00680B61" w14:paraId="1862A1DC"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vAlign w:val="center"/>
            <w:hideMark/>
          </w:tcPr>
          <w:p w14:paraId="259578F5"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Growth in Construction* Sector</w:t>
            </w:r>
          </w:p>
        </w:tc>
        <w:tc>
          <w:tcPr>
            <w:tcW w:w="2972" w:type="dxa"/>
            <w:tcBorders>
              <w:top w:val="nil"/>
              <w:left w:val="nil"/>
              <w:bottom w:val="single" w:sz="8" w:space="0" w:color="auto"/>
              <w:right w:val="single" w:sz="8" w:space="0" w:color="auto"/>
            </w:tcBorders>
            <w:shd w:val="clear" w:color="auto" w:fill="auto"/>
            <w:noWrap/>
            <w:vAlign w:val="center"/>
            <w:hideMark/>
          </w:tcPr>
          <w:p w14:paraId="724E04A6"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TechSci Research Estimates</w:t>
            </w:r>
          </w:p>
        </w:tc>
        <w:tc>
          <w:tcPr>
            <w:tcW w:w="1212" w:type="dxa"/>
            <w:tcBorders>
              <w:top w:val="nil"/>
              <w:left w:val="nil"/>
              <w:bottom w:val="single" w:sz="8" w:space="0" w:color="auto"/>
              <w:right w:val="single" w:sz="8" w:space="0" w:color="auto"/>
            </w:tcBorders>
            <w:shd w:val="clear" w:color="auto" w:fill="auto"/>
            <w:noWrap/>
            <w:vAlign w:val="center"/>
            <w:hideMark/>
          </w:tcPr>
          <w:p w14:paraId="3615569B"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6BA84D5A"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9.85%</w:t>
            </w:r>
          </w:p>
        </w:tc>
        <w:tc>
          <w:tcPr>
            <w:tcW w:w="1523" w:type="dxa"/>
            <w:tcBorders>
              <w:top w:val="nil"/>
              <w:left w:val="nil"/>
              <w:bottom w:val="single" w:sz="8" w:space="0" w:color="auto"/>
              <w:right w:val="single" w:sz="8" w:space="0" w:color="auto"/>
            </w:tcBorders>
            <w:shd w:val="clear" w:color="auto" w:fill="auto"/>
            <w:noWrap/>
            <w:vAlign w:val="center"/>
            <w:hideMark/>
          </w:tcPr>
          <w:p w14:paraId="32AC55C1"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16.00%</w:t>
            </w:r>
          </w:p>
        </w:tc>
      </w:tr>
      <w:tr w:rsidR="00680B61" w:rsidRPr="00680B61" w14:paraId="305C8B92"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vAlign w:val="center"/>
            <w:hideMark/>
          </w:tcPr>
          <w:p w14:paraId="1AE8391C"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Growth in Renewable Sector</w:t>
            </w:r>
          </w:p>
        </w:tc>
        <w:tc>
          <w:tcPr>
            <w:tcW w:w="2972" w:type="dxa"/>
            <w:tcBorders>
              <w:top w:val="nil"/>
              <w:left w:val="nil"/>
              <w:bottom w:val="single" w:sz="8" w:space="0" w:color="auto"/>
              <w:right w:val="single" w:sz="8" w:space="0" w:color="auto"/>
            </w:tcBorders>
            <w:shd w:val="clear" w:color="auto" w:fill="auto"/>
            <w:noWrap/>
            <w:vAlign w:val="center"/>
            <w:hideMark/>
          </w:tcPr>
          <w:p w14:paraId="59E3A5E3"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TechSci Research Estimates</w:t>
            </w:r>
          </w:p>
        </w:tc>
        <w:tc>
          <w:tcPr>
            <w:tcW w:w="1212" w:type="dxa"/>
            <w:tcBorders>
              <w:top w:val="nil"/>
              <w:left w:val="nil"/>
              <w:bottom w:val="single" w:sz="8" w:space="0" w:color="auto"/>
              <w:right w:val="single" w:sz="8" w:space="0" w:color="auto"/>
            </w:tcBorders>
            <w:shd w:val="clear" w:color="auto" w:fill="auto"/>
            <w:noWrap/>
            <w:vAlign w:val="center"/>
            <w:hideMark/>
          </w:tcPr>
          <w:p w14:paraId="0D5FD095"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2FD192D0"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9.50%</w:t>
            </w:r>
          </w:p>
        </w:tc>
        <w:tc>
          <w:tcPr>
            <w:tcW w:w="1523" w:type="dxa"/>
            <w:tcBorders>
              <w:top w:val="nil"/>
              <w:left w:val="nil"/>
              <w:bottom w:val="single" w:sz="8" w:space="0" w:color="auto"/>
              <w:right w:val="single" w:sz="8" w:space="0" w:color="auto"/>
            </w:tcBorders>
            <w:shd w:val="clear" w:color="auto" w:fill="auto"/>
            <w:noWrap/>
            <w:vAlign w:val="center"/>
            <w:hideMark/>
          </w:tcPr>
          <w:p w14:paraId="15F9EF43"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34.00%</w:t>
            </w:r>
          </w:p>
        </w:tc>
      </w:tr>
      <w:tr w:rsidR="00680B61" w:rsidRPr="00680B61" w14:paraId="3B6F71D8"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vAlign w:val="center"/>
            <w:hideMark/>
          </w:tcPr>
          <w:p w14:paraId="69633CA6"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Growth in Marine Components</w:t>
            </w:r>
          </w:p>
        </w:tc>
        <w:tc>
          <w:tcPr>
            <w:tcW w:w="2972" w:type="dxa"/>
            <w:tcBorders>
              <w:top w:val="nil"/>
              <w:left w:val="nil"/>
              <w:bottom w:val="single" w:sz="8" w:space="0" w:color="auto"/>
              <w:right w:val="single" w:sz="8" w:space="0" w:color="auto"/>
            </w:tcBorders>
            <w:shd w:val="clear" w:color="auto" w:fill="auto"/>
            <w:noWrap/>
            <w:vAlign w:val="center"/>
            <w:hideMark/>
          </w:tcPr>
          <w:p w14:paraId="1F1A99A1"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Industry Sources &amp; TechSci Research Estimates</w:t>
            </w:r>
          </w:p>
        </w:tc>
        <w:tc>
          <w:tcPr>
            <w:tcW w:w="1212" w:type="dxa"/>
            <w:tcBorders>
              <w:top w:val="nil"/>
              <w:left w:val="nil"/>
              <w:bottom w:val="single" w:sz="8" w:space="0" w:color="auto"/>
              <w:right w:val="single" w:sz="8" w:space="0" w:color="auto"/>
            </w:tcBorders>
            <w:shd w:val="clear" w:color="auto" w:fill="auto"/>
            <w:noWrap/>
            <w:vAlign w:val="center"/>
            <w:hideMark/>
          </w:tcPr>
          <w:p w14:paraId="5A84697D"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24CFBC80"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16.50%</w:t>
            </w:r>
          </w:p>
        </w:tc>
        <w:tc>
          <w:tcPr>
            <w:tcW w:w="1523" w:type="dxa"/>
            <w:tcBorders>
              <w:top w:val="nil"/>
              <w:left w:val="nil"/>
              <w:bottom w:val="single" w:sz="8" w:space="0" w:color="auto"/>
              <w:right w:val="single" w:sz="8" w:space="0" w:color="auto"/>
            </w:tcBorders>
            <w:shd w:val="clear" w:color="auto" w:fill="auto"/>
            <w:noWrap/>
            <w:vAlign w:val="center"/>
            <w:hideMark/>
          </w:tcPr>
          <w:p w14:paraId="507F370B"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38.00%</w:t>
            </w:r>
          </w:p>
        </w:tc>
      </w:tr>
      <w:tr w:rsidR="00680B61" w:rsidRPr="00680B61" w14:paraId="34F7D49C"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noWrap/>
            <w:vAlign w:val="center"/>
            <w:hideMark/>
          </w:tcPr>
          <w:p w14:paraId="3D6F44EF"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Market Growth in Historical Period (2015-2020)</w:t>
            </w:r>
          </w:p>
        </w:tc>
        <w:tc>
          <w:tcPr>
            <w:tcW w:w="2972" w:type="dxa"/>
            <w:tcBorders>
              <w:top w:val="nil"/>
              <w:left w:val="nil"/>
              <w:bottom w:val="single" w:sz="8" w:space="0" w:color="auto"/>
              <w:right w:val="single" w:sz="8" w:space="0" w:color="000000"/>
            </w:tcBorders>
            <w:shd w:val="clear" w:color="auto" w:fill="auto"/>
            <w:noWrap/>
            <w:vAlign w:val="center"/>
            <w:hideMark/>
          </w:tcPr>
          <w:p w14:paraId="70B45A04"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Industry Sources &amp; TechSci Research Estimates</w:t>
            </w:r>
          </w:p>
        </w:tc>
        <w:tc>
          <w:tcPr>
            <w:tcW w:w="1212" w:type="dxa"/>
            <w:tcBorders>
              <w:top w:val="nil"/>
              <w:left w:val="nil"/>
              <w:bottom w:val="single" w:sz="8" w:space="0" w:color="auto"/>
              <w:right w:val="single" w:sz="8" w:space="0" w:color="auto"/>
            </w:tcBorders>
            <w:shd w:val="clear" w:color="auto" w:fill="auto"/>
            <w:noWrap/>
            <w:vAlign w:val="center"/>
            <w:hideMark/>
          </w:tcPr>
          <w:p w14:paraId="51EE3972"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Historical</w:t>
            </w:r>
          </w:p>
        </w:tc>
        <w:tc>
          <w:tcPr>
            <w:tcW w:w="1002" w:type="dxa"/>
            <w:tcBorders>
              <w:top w:val="nil"/>
              <w:left w:val="nil"/>
              <w:bottom w:val="single" w:sz="8" w:space="0" w:color="auto"/>
              <w:right w:val="single" w:sz="8" w:space="0" w:color="auto"/>
            </w:tcBorders>
            <w:shd w:val="clear" w:color="auto" w:fill="auto"/>
            <w:noWrap/>
            <w:vAlign w:val="center"/>
            <w:hideMark/>
          </w:tcPr>
          <w:p w14:paraId="3B1EBD21"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3.10%</w:t>
            </w:r>
          </w:p>
        </w:tc>
        <w:tc>
          <w:tcPr>
            <w:tcW w:w="1523" w:type="dxa"/>
            <w:tcBorders>
              <w:top w:val="nil"/>
              <w:left w:val="nil"/>
              <w:bottom w:val="single" w:sz="8" w:space="0" w:color="auto"/>
              <w:right w:val="single" w:sz="8" w:space="0" w:color="auto"/>
            </w:tcBorders>
            <w:shd w:val="clear" w:color="auto" w:fill="auto"/>
            <w:noWrap/>
            <w:vAlign w:val="center"/>
            <w:hideMark/>
          </w:tcPr>
          <w:p w14:paraId="254A785A"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2.00%</w:t>
            </w:r>
          </w:p>
        </w:tc>
      </w:tr>
      <w:tr w:rsidR="00680B61" w:rsidRPr="00680B61" w14:paraId="2326861F"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ACB9CA"/>
            <w:noWrap/>
            <w:vAlign w:val="center"/>
            <w:hideMark/>
          </w:tcPr>
          <w:p w14:paraId="22A43C31"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CAGR (2021-2030)</w:t>
            </w:r>
          </w:p>
        </w:tc>
        <w:tc>
          <w:tcPr>
            <w:tcW w:w="6709" w:type="dxa"/>
            <w:gridSpan w:val="4"/>
            <w:tcBorders>
              <w:top w:val="single" w:sz="8" w:space="0" w:color="auto"/>
              <w:left w:val="nil"/>
              <w:bottom w:val="nil"/>
              <w:right w:val="nil"/>
            </w:tcBorders>
            <w:shd w:val="clear" w:color="000000" w:fill="333F4F"/>
            <w:noWrap/>
            <w:vAlign w:val="center"/>
            <w:hideMark/>
          </w:tcPr>
          <w:p w14:paraId="11A5DD46" w14:textId="77777777" w:rsidR="00680B61" w:rsidRPr="00680B61" w:rsidRDefault="00680B61" w:rsidP="00680B61">
            <w:pPr>
              <w:spacing w:after="0" w:line="240" w:lineRule="auto"/>
              <w:jc w:val="center"/>
              <w:rPr>
                <w:rFonts w:ascii="Arial" w:eastAsia="Times New Roman" w:hAnsi="Arial" w:cs="Arial"/>
                <w:b/>
                <w:bCs/>
                <w:color w:val="FFFFFF"/>
                <w:sz w:val="20"/>
                <w:szCs w:val="20"/>
                <w:lang w:eastAsia="en-IN"/>
              </w:rPr>
            </w:pPr>
            <w:r w:rsidRPr="00680B61">
              <w:rPr>
                <w:rFonts w:ascii="Arial" w:eastAsia="Times New Roman" w:hAnsi="Arial" w:cs="Arial"/>
                <w:b/>
                <w:bCs/>
                <w:color w:val="FFFFFF"/>
                <w:sz w:val="20"/>
                <w:szCs w:val="20"/>
                <w:lang w:eastAsia="en-IN"/>
              </w:rPr>
              <w:t>11.70%</w:t>
            </w:r>
          </w:p>
        </w:tc>
      </w:tr>
    </w:tbl>
    <w:p w14:paraId="796063FF" w14:textId="77777777" w:rsidR="00680B61" w:rsidRPr="00680B61" w:rsidRDefault="00680B61" w:rsidP="00680B61">
      <w:pPr>
        <w:spacing w:after="0" w:line="240" w:lineRule="auto"/>
        <w:jc w:val="both"/>
        <w:rPr>
          <w:rFonts w:ascii="Calibri" w:eastAsia="Times New Roman" w:hAnsi="Calibri" w:cs="Calibri"/>
          <w:color w:val="000000"/>
          <w:lang w:eastAsia="en-IN"/>
        </w:rPr>
      </w:pPr>
      <w:r w:rsidRPr="00680B61">
        <w:rPr>
          <w:rFonts w:ascii="Calibri" w:eastAsia="Times New Roman" w:hAnsi="Calibri" w:cs="Calibri"/>
          <w:color w:val="000000"/>
          <w:lang w:eastAsia="en-IN"/>
        </w:rPr>
        <w:t xml:space="preserve">*Mainly the Pipes &amp; Tanks going in Industrial and manufacturing sector. </w:t>
      </w:r>
    </w:p>
    <w:p w14:paraId="289AEA7A" w14:textId="77777777" w:rsidR="00EE2C3D" w:rsidRDefault="00EE2C3D" w:rsidP="0049760F">
      <w:pPr>
        <w:jc w:val="both"/>
        <w:rPr>
          <w:rFonts w:ascii="Arial" w:hAnsi="Arial" w:cs="Arial"/>
          <w:b/>
          <w:bCs/>
          <w:sz w:val="24"/>
          <w:szCs w:val="24"/>
        </w:rPr>
      </w:pPr>
    </w:p>
    <w:p w14:paraId="07604082" w14:textId="09CE4B34" w:rsidR="0049760F" w:rsidRDefault="00EE2C3D" w:rsidP="0049760F">
      <w:pPr>
        <w:jc w:val="both"/>
        <w:rPr>
          <w:rFonts w:ascii="Arial" w:hAnsi="Arial" w:cs="Arial"/>
          <w:b/>
          <w:bCs/>
          <w:sz w:val="24"/>
          <w:szCs w:val="24"/>
        </w:rPr>
      </w:pPr>
      <w:r w:rsidRPr="001543F7">
        <w:rPr>
          <w:rFonts w:ascii="Arial" w:hAnsi="Arial" w:cs="Arial"/>
          <w:b/>
          <w:bCs/>
          <w:noProof/>
          <w:sz w:val="24"/>
          <w:szCs w:val="24"/>
        </w:rPr>
        <mc:AlternateContent>
          <mc:Choice Requires="wps">
            <w:drawing>
              <wp:anchor distT="45720" distB="45720" distL="114300" distR="114300" simplePos="0" relativeHeight="252908544" behindDoc="0" locked="0" layoutInCell="1" allowOverlap="1" wp14:anchorId="4A27BAF8" wp14:editId="713C94F5">
                <wp:simplePos x="0" y="0"/>
                <wp:positionH relativeFrom="margin">
                  <wp:posOffset>0</wp:posOffset>
                </wp:positionH>
                <wp:positionV relativeFrom="paragraph">
                  <wp:posOffset>332740</wp:posOffset>
                </wp:positionV>
                <wp:extent cx="6560185" cy="1404620"/>
                <wp:effectExtent l="0" t="0" r="12065" b="19050"/>
                <wp:wrapSquare wrapText="bothSides"/>
                <wp:docPr id="2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289" cy="1404620"/>
                        </a:xfrm>
                        <a:prstGeom prst="rect">
                          <a:avLst/>
                        </a:prstGeom>
                        <a:solidFill>
                          <a:schemeClr val="accent5">
                            <a:lumMod val="50000"/>
                          </a:schemeClr>
                        </a:solidFill>
                        <a:ln w="9525">
                          <a:solidFill>
                            <a:srgbClr val="000000"/>
                          </a:solidFill>
                          <a:miter lim="800000"/>
                          <a:headEnd/>
                          <a:tailEnd/>
                        </a:ln>
                      </wps:spPr>
                      <wps:txbx>
                        <w:txbxContent>
                          <w:p w14:paraId="077760EE" w14:textId="77777777" w:rsidR="00EE2C3D" w:rsidRPr="001543F7" w:rsidRDefault="00EE2C3D" w:rsidP="00EE2C3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A27BAF8" id="_x0000_s1147" type="#_x0000_t202" style="position:absolute;left:0;text-align:left;margin-left:0;margin-top:26.2pt;width:516.55pt;height:110.6pt;z-index:252908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" fillcolor="#1f4d78 [1608]">
                <v:textbox style="mso-fit-shape-to-text:t">
                  <w:txbxContent>
                    <w:p w14:paraId="077760EE" w14:textId="77777777" w:rsidR="00EE2C3D" w:rsidRPr="001543F7" w:rsidRDefault="00EE2C3D" w:rsidP="00EE2C3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590E2393" w14:textId="77777777" w:rsidR="0049760F" w:rsidRDefault="0049760F" w:rsidP="0049760F">
      <w:pPr>
        <w:jc w:val="both"/>
        <w:rPr>
          <w:rFonts w:ascii="Arial" w:hAnsi="Arial" w:cs="Arial"/>
          <w:b/>
          <w:bCs/>
          <w:sz w:val="24"/>
          <w:szCs w:val="24"/>
        </w:rPr>
      </w:pPr>
    </w:p>
    <w:p w14:paraId="36453851" w14:textId="77777777" w:rsidR="0049760F" w:rsidRDefault="0049760F" w:rsidP="0049760F">
      <w:pPr>
        <w:jc w:val="both"/>
        <w:rPr>
          <w:rFonts w:ascii="Arial" w:hAnsi="Arial" w:cs="Arial"/>
          <w:b/>
          <w:bCs/>
          <w:sz w:val="24"/>
          <w:szCs w:val="24"/>
        </w:rPr>
      </w:pPr>
    </w:p>
    <w:p w14:paraId="0623BED6" w14:textId="188E3B0B" w:rsidR="0049760F" w:rsidRDefault="0049760F" w:rsidP="0049760F">
      <w:pPr>
        <w:jc w:val="both"/>
        <w:rPr>
          <w:rFonts w:ascii="Arial" w:hAnsi="Arial" w:cs="Arial"/>
          <w:b/>
          <w:bCs/>
          <w:sz w:val="24"/>
          <w:szCs w:val="24"/>
        </w:rPr>
      </w:pPr>
      <w:r w:rsidRPr="0015661D">
        <w:rPr>
          <w:rFonts w:ascii="Arial" w:hAnsi="Arial" w:cs="Arial"/>
          <w:b/>
          <w:bCs/>
          <w:sz w:val="24"/>
          <w:szCs w:val="24"/>
        </w:rPr>
        <w:t>Development of 5G</w:t>
      </w:r>
      <w:r>
        <w:rPr>
          <w:rFonts w:ascii="Arial" w:hAnsi="Arial" w:cs="Arial"/>
          <w:b/>
          <w:bCs/>
          <w:sz w:val="24"/>
          <w:szCs w:val="24"/>
        </w:rPr>
        <w:t xml:space="preserve"> </w:t>
      </w:r>
      <w:r w:rsidRPr="0015661D">
        <w:rPr>
          <w:rFonts w:ascii="Arial" w:hAnsi="Arial" w:cs="Arial"/>
          <w:b/>
          <w:bCs/>
          <w:sz w:val="24"/>
          <w:szCs w:val="24"/>
        </w:rPr>
        <w:t>technology in India will increase the demand of VER</w:t>
      </w:r>
    </w:p>
    <w:p w14:paraId="69EEE0A5" w14:textId="77777777" w:rsidR="0049760F" w:rsidRPr="0049760F" w:rsidRDefault="0049760F" w:rsidP="00F14E20">
      <w:pPr>
        <w:pStyle w:val="ListParagraph"/>
        <w:numPr>
          <w:ilvl w:val="0"/>
          <w:numId w:val="17"/>
        </w:numPr>
        <w:spacing w:line="360" w:lineRule="auto"/>
        <w:jc w:val="both"/>
        <w:rPr>
          <w:color w:val="000000" w:themeColor="text1"/>
          <w:sz w:val="24"/>
          <w:szCs w:val="24"/>
        </w:rPr>
      </w:pPr>
      <w:r w:rsidRPr="0049760F">
        <w:rPr>
          <w:color w:val="000000" w:themeColor="text1"/>
          <w:sz w:val="24"/>
          <w:szCs w:val="24"/>
        </w:rPr>
        <w:t xml:space="preserve">5G is a fifth-generation cellular network technology which tends to increase the internet speed up to 100 gigabits per second and is expected to be 100 times faster than fourth generation technology (4G) and provides lower latency. </w:t>
      </w:r>
    </w:p>
    <w:p w14:paraId="0C2CF6A2" w14:textId="77777777" w:rsidR="0049760F" w:rsidRPr="0049760F" w:rsidRDefault="0049760F" w:rsidP="00F14E20">
      <w:pPr>
        <w:pStyle w:val="ListParagraph"/>
        <w:numPr>
          <w:ilvl w:val="0"/>
          <w:numId w:val="17"/>
        </w:numPr>
        <w:spacing w:line="360" w:lineRule="auto"/>
        <w:jc w:val="both"/>
        <w:rPr>
          <w:color w:val="000000" w:themeColor="text1"/>
          <w:sz w:val="24"/>
          <w:szCs w:val="24"/>
        </w:rPr>
      </w:pPr>
      <w:r w:rsidRPr="0049760F">
        <w:rPr>
          <w:color w:val="000000" w:themeColor="text1"/>
          <w:sz w:val="24"/>
          <w:szCs w:val="24"/>
        </w:rPr>
        <w:t xml:space="preserve">5G will be able to support huge number of connected devices without lags and can provide longer battery life which is expected to propel the market of IoT across various manufacturing units. 5G is the foundation for realizing the full potential of IoT. </w:t>
      </w:r>
    </w:p>
    <w:p w14:paraId="33FE4C6A" w14:textId="77777777" w:rsidR="0049760F" w:rsidRPr="0049760F" w:rsidRDefault="0049760F" w:rsidP="00F14E20">
      <w:pPr>
        <w:pStyle w:val="ListParagraph"/>
        <w:numPr>
          <w:ilvl w:val="0"/>
          <w:numId w:val="17"/>
        </w:numPr>
        <w:spacing w:line="360" w:lineRule="auto"/>
        <w:jc w:val="both"/>
        <w:rPr>
          <w:color w:val="000000" w:themeColor="text1"/>
          <w:sz w:val="24"/>
          <w:szCs w:val="24"/>
        </w:rPr>
      </w:pPr>
      <w:r w:rsidRPr="0049760F">
        <w:rPr>
          <w:color w:val="000000" w:themeColor="text1"/>
          <w:sz w:val="24"/>
          <w:szCs w:val="24"/>
        </w:rPr>
        <w:t>For instance, in 2020, Bharti Airtel Ltd launched its internet of things (IoT) platform for enterprises to connect and manage billions of devices and applications. Largest Telecom Player in terms of market share, Reliance Jio announced launch of Jio Phone Next with collaboration of Google.</w:t>
      </w:r>
    </w:p>
    <w:p w14:paraId="3DC654C0" w14:textId="77777777" w:rsidR="0049760F" w:rsidRPr="0049760F" w:rsidRDefault="0049760F" w:rsidP="00F14E20">
      <w:pPr>
        <w:pStyle w:val="ListParagraph"/>
        <w:numPr>
          <w:ilvl w:val="0"/>
          <w:numId w:val="17"/>
        </w:numPr>
        <w:spacing w:line="360" w:lineRule="auto"/>
        <w:jc w:val="both"/>
        <w:rPr>
          <w:color w:val="000000" w:themeColor="text1"/>
          <w:sz w:val="24"/>
          <w:szCs w:val="24"/>
        </w:rPr>
      </w:pPr>
      <w:r w:rsidRPr="0049760F">
        <w:rPr>
          <w:color w:val="000000" w:themeColor="text1"/>
          <w:sz w:val="24"/>
          <w:szCs w:val="24"/>
        </w:rPr>
        <w:t>VER has application in semiconductor encapsulation that is used manufacturing of smartphones screens. With the rising awareness about the 5G Technology, the demand of smartphone is anticipated to increase the demand of VER Resins.</w:t>
      </w:r>
    </w:p>
    <w:p w14:paraId="6987D7DA" w14:textId="77777777" w:rsidR="0049760F" w:rsidRDefault="0049760F" w:rsidP="000C07D2">
      <w:pPr>
        <w:jc w:val="both"/>
        <w:rPr>
          <w:rFonts w:ascii="Arial" w:hAnsi="Arial" w:cs="Arial"/>
          <w:b/>
          <w:bCs/>
          <w:sz w:val="24"/>
          <w:szCs w:val="24"/>
        </w:rPr>
      </w:pPr>
    </w:p>
    <w:p w14:paraId="3233B016" w14:textId="6A4EBBCF" w:rsidR="000C07D2" w:rsidRPr="00600A5E" w:rsidRDefault="000C07D2" w:rsidP="000C07D2">
      <w:pPr>
        <w:jc w:val="both"/>
        <w:rPr>
          <w:rFonts w:ascii="Arial" w:hAnsi="Arial" w:cs="Arial"/>
          <w:b/>
          <w:bCs/>
          <w:sz w:val="24"/>
          <w:szCs w:val="24"/>
        </w:rPr>
      </w:pPr>
      <w:r>
        <w:rPr>
          <w:rFonts w:ascii="Arial" w:hAnsi="Arial" w:cs="Arial"/>
          <w:b/>
          <w:bCs/>
          <w:sz w:val="24"/>
          <w:szCs w:val="24"/>
        </w:rPr>
        <w:lastRenderedPageBreak/>
        <w:t xml:space="preserve">India Vinyl Ester Resin Trade Dynamics, By </w:t>
      </w:r>
      <w:r w:rsidRPr="00600A5E">
        <w:rPr>
          <w:rFonts w:ascii="Arial" w:hAnsi="Arial" w:cs="Arial"/>
          <w:b/>
          <w:bCs/>
          <w:sz w:val="24"/>
          <w:szCs w:val="24"/>
        </w:rPr>
        <w:t>Valu</w:t>
      </w:r>
      <w:r>
        <w:rPr>
          <w:rFonts w:ascii="Arial" w:hAnsi="Arial" w:cs="Arial"/>
          <w:b/>
          <w:bCs/>
          <w:sz w:val="24"/>
          <w:szCs w:val="24"/>
        </w:rPr>
        <w:t>e</w:t>
      </w:r>
      <w:r w:rsidRPr="00600A5E">
        <w:rPr>
          <w:rFonts w:ascii="Arial" w:hAnsi="Arial" w:cs="Arial"/>
          <w:b/>
          <w:bCs/>
          <w:sz w:val="24"/>
          <w:szCs w:val="24"/>
        </w:rPr>
        <w:t xml:space="preserve"> </w:t>
      </w:r>
      <w:r>
        <w:rPr>
          <w:rFonts w:ascii="Arial" w:hAnsi="Arial" w:cs="Arial"/>
          <w:b/>
          <w:bCs/>
          <w:sz w:val="24"/>
          <w:szCs w:val="24"/>
        </w:rPr>
        <w:t>(</w:t>
      </w:r>
      <w:r w:rsidRPr="00600A5E">
        <w:rPr>
          <w:rFonts w:ascii="Arial" w:hAnsi="Arial" w:cs="Arial"/>
          <w:b/>
          <w:bCs/>
          <w:sz w:val="24"/>
          <w:szCs w:val="24"/>
        </w:rPr>
        <w:t>USD million</w:t>
      </w:r>
      <w:r>
        <w:rPr>
          <w:rFonts w:ascii="Arial" w:hAnsi="Arial" w:cs="Arial"/>
          <w:b/>
          <w:bCs/>
          <w:sz w:val="24"/>
          <w:szCs w:val="24"/>
        </w:rPr>
        <w:t>) By</w:t>
      </w:r>
      <w:r w:rsidRPr="00600A5E">
        <w:rPr>
          <w:rFonts w:ascii="Arial" w:hAnsi="Arial" w:cs="Arial"/>
          <w:b/>
          <w:bCs/>
          <w:sz w:val="24"/>
          <w:szCs w:val="24"/>
        </w:rPr>
        <w:t xml:space="preserve"> Volume- </w:t>
      </w:r>
      <w:r>
        <w:rPr>
          <w:rFonts w:ascii="Arial" w:hAnsi="Arial" w:cs="Arial"/>
          <w:b/>
          <w:bCs/>
          <w:sz w:val="24"/>
          <w:szCs w:val="24"/>
        </w:rPr>
        <w:t>(000’</w:t>
      </w:r>
      <w:r w:rsidRPr="00600A5E">
        <w:rPr>
          <w:rFonts w:ascii="Arial" w:hAnsi="Arial" w:cs="Arial"/>
          <w:b/>
          <w:bCs/>
          <w:sz w:val="24"/>
          <w:szCs w:val="24"/>
        </w:rPr>
        <w:t xml:space="preserve"> tonnes)</w:t>
      </w:r>
    </w:p>
    <w:tbl>
      <w:tblPr>
        <w:tblW w:w="10382" w:type="dxa"/>
        <w:tblLook w:val="04A0" w:firstRow="1" w:lastRow="0" w:firstColumn="1" w:lastColumn="0" w:noHBand="0" w:noVBand="1"/>
      </w:tblPr>
      <w:tblGrid>
        <w:gridCol w:w="2228"/>
        <w:gridCol w:w="1203"/>
        <w:gridCol w:w="1515"/>
        <w:gridCol w:w="1203"/>
        <w:gridCol w:w="1515"/>
        <w:gridCol w:w="1203"/>
        <w:gridCol w:w="1515"/>
      </w:tblGrid>
      <w:tr w:rsidR="000C07D2" w:rsidRPr="00657D44" w14:paraId="7BF862AD" w14:textId="77777777" w:rsidTr="007E1666">
        <w:trPr>
          <w:trHeight w:val="244"/>
        </w:trPr>
        <w:tc>
          <w:tcPr>
            <w:tcW w:w="2228"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03F71336" w14:textId="77777777" w:rsidR="000C07D2" w:rsidRPr="00BF252C" w:rsidRDefault="000C07D2" w:rsidP="007E1666">
            <w:pPr>
              <w:spacing w:after="0" w:line="240" w:lineRule="auto"/>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Imported Country </w:t>
            </w:r>
          </w:p>
        </w:tc>
        <w:tc>
          <w:tcPr>
            <w:tcW w:w="2718"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38A8C294"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2019</w:t>
            </w:r>
          </w:p>
        </w:tc>
        <w:tc>
          <w:tcPr>
            <w:tcW w:w="2718"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3D3D77F0"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2020</w:t>
            </w:r>
          </w:p>
        </w:tc>
        <w:tc>
          <w:tcPr>
            <w:tcW w:w="2718"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7A2F19A9"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2021</w:t>
            </w:r>
          </w:p>
        </w:tc>
      </w:tr>
      <w:tr w:rsidR="000C07D2" w:rsidRPr="00657D44" w14:paraId="4B02C10E" w14:textId="77777777" w:rsidTr="007E1666">
        <w:trPr>
          <w:trHeight w:val="244"/>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02EE717A" w14:textId="77777777" w:rsidR="000C07D2" w:rsidRPr="00BF252C" w:rsidRDefault="000C07D2" w:rsidP="007E1666">
            <w:pPr>
              <w:spacing w:after="0" w:line="240" w:lineRule="auto"/>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w:t>
            </w:r>
          </w:p>
        </w:tc>
        <w:tc>
          <w:tcPr>
            <w:tcW w:w="1203" w:type="dxa"/>
            <w:tcBorders>
              <w:top w:val="nil"/>
              <w:left w:val="nil"/>
              <w:bottom w:val="single" w:sz="4" w:space="0" w:color="auto"/>
              <w:right w:val="single" w:sz="4" w:space="0" w:color="auto"/>
            </w:tcBorders>
            <w:shd w:val="clear" w:color="auto" w:fill="C00000"/>
            <w:noWrap/>
            <w:vAlign w:val="bottom"/>
            <w:hideMark/>
          </w:tcPr>
          <w:p w14:paraId="1083F4B8"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314FEE72"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c>
          <w:tcPr>
            <w:tcW w:w="1203" w:type="dxa"/>
            <w:tcBorders>
              <w:top w:val="nil"/>
              <w:left w:val="nil"/>
              <w:bottom w:val="single" w:sz="4" w:space="0" w:color="auto"/>
              <w:right w:val="single" w:sz="4" w:space="0" w:color="auto"/>
            </w:tcBorders>
            <w:shd w:val="clear" w:color="auto" w:fill="C00000"/>
            <w:noWrap/>
            <w:vAlign w:val="bottom"/>
            <w:hideMark/>
          </w:tcPr>
          <w:p w14:paraId="627B4D59"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2F53498B"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c>
          <w:tcPr>
            <w:tcW w:w="1203" w:type="dxa"/>
            <w:tcBorders>
              <w:top w:val="nil"/>
              <w:left w:val="nil"/>
              <w:bottom w:val="single" w:sz="4" w:space="0" w:color="auto"/>
              <w:right w:val="single" w:sz="4" w:space="0" w:color="auto"/>
            </w:tcBorders>
            <w:shd w:val="clear" w:color="auto" w:fill="C00000"/>
            <w:noWrap/>
            <w:vAlign w:val="bottom"/>
            <w:hideMark/>
          </w:tcPr>
          <w:p w14:paraId="293916CA"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0E2C0D31"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Volume </w:t>
            </w:r>
          </w:p>
        </w:tc>
      </w:tr>
      <w:tr w:rsidR="000C07D2" w:rsidRPr="00657D44" w14:paraId="6CE98033"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43B50F07"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Spain</w:t>
            </w:r>
          </w:p>
        </w:tc>
        <w:tc>
          <w:tcPr>
            <w:tcW w:w="1203" w:type="dxa"/>
            <w:tcBorders>
              <w:top w:val="nil"/>
              <w:left w:val="nil"/>
              <w:bottom w:val="single" w:sz="4" w:space="0" w:color="auto"/>
              <w:right w:val="single" w:sz="4" w:space="0" w:color="auto"/>
            </w:tcBorders>
            <w:shd w:val="clear" w:color="000000" w:fill="FFFFFF"/>
            <w:noWrap/>
            <w:vAlign w:val="center"/>
            <w:hideMark/>
          </w:tcPr>
          <w:p w14:paraId="140E4A53"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6.36</w:t>
            </w:r>
          </w:p>
        </w:tc>
        <w:tc>
          <w:tcPr>
            <w:tcW w:w="1515" w:type="dxa"/>
            <w:tcBorders>
              <w:top w:val="nil"/>
              <w:left w:val="nil"/>
              <w:bottom w:val="single" w:sz="4" w:space="0" w:color="auto"/>
              <w:right w:val="single" w:sz="4" w:space="0" w:color="auto"/>
            </w:tcBorders>
            <w:shd w:val="clear" w:color="000000" w:fill="FFFFFF"/>
            <w:noWrap/>
            <w:vAlign w:val="bottom"/>
            <w:hideMark/>
          </w:tcPr>
          <w:p w14:paraId="03461046"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2.44</w:t>
            </w:r>
          </w:p>
        </w:tc>
        <w:tc>
          <w:tcPr>
            <w:tcW w:w="1203" w:type="dxa"/>
            <w:tcBorders>
              <w:top w:val="nil"/>
              <w:left w:val="nil"/>
              <w:bottom w:val="single" w:sz="4" w:space="0" w:color="auto"/>
              <w:right w:val="single" w:sz="4" w:space="0" w:color="auto"/>
            </w:tcBorders>
            <w:shd w:val="clear" w:color="000000" w:fill="FFFFFF"/>
            <w:noWrap/>
            <w:vAlign w:val="center"/>
            <w:hideMark/>
          </w:tcPr>
          <w:p w14:paraId="31EAF0CC"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5.34</w:t>
            </w:r>
          </w:p>
        </w:tc>
        <w:tc>
          <w:tcPr>
            <w:tcW w:w="1515" w:type="dxa"/>
            <w:tcBorders>
              <w:top w:val="nil"/>
              <w:left w:val="nil"/>
              <w:bottom w:val="single" w:sz="4" w:space="0" w:color="auto"/>
              <w:right w:val="single" w:sz="4" w:space="0" w:color="auto"/>
            </w:tcBorders>
            <w:shd w:val="clear" w:color="000000" w:fill="FFFFFF"/>
            <w:noWrap/>
            <w:vAlign w:val="center"/>
            <w:hideMark/>
          </w:tcPr>
          <w:p w14:paraId="1D2491C3" w14:textId="77777777" w:rsidR="000C07D2" w:rsidRPr="00657D44" w:rsidRDefault="000C07D2" w:rsidP="007E1666">
            <w:pPr>
              <w:spacing w:after="0" w:line="240" w:lineRule="auto"/>
              <w:jc w:val="center"/>
              <w:rPr>
                <w:rFonts w:ascii="Verdana" w:eastAsia="Times New Roman" w:hAnsi="Verdana" w:cs="Times New Roman"/>
                <w:color w:val="000000"/>
                <w:sz w:val="20"/>
                <w:szCs w:val="20"/>
                <w:lang w:val="en-US"/>
              </w:rPr>
            </w:pPr>
            <w:r w:rsidRPr="00657D44">
              <w:rPr>
                <w:rFonts w:ascii="Verdana" w:eastAsia="Times New Roman" w:hAnsi="Verdana" w:cs="Times New Roman"/>
                <w:color w:val="000000"/>
                <w:sz w:val="20"/>
                <w:szCs w:val="20"/>
                <w:lang w:val="en-US"/>
              </w:rPr>
              <w:t>2.09</w:t>
            </w:r>
          </w:p>
        </w:tc>
        <w:tc>
          <w:tcPr>
            <w:tcW w:w="1203" w:type="dxa"/>
            <w:tcBorders>
              <w:top w:val="nil"/>
              <w:left w:val="nil"/>
              <w:bottom w:val="single" w:sz="4" w:space="0" w:color="auto"/>
              <w:right w:val="single" w:sz="4" w:space="0" w:color="auto"/>
            </w:tcBorders>
            <w:shd w:val="clear" w:color="000000" w:fill="FFFFFF"/>
            <w:noWrap/>
            <w:vAlign w:val="center"/>
            <w:hideMark/>
          </w:tcPr>
          <w:p w14:paraId="1EF8B38B"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3.57</w:t>
            </w:r>
          </w:p>
        </w:tc>
        <w:tc>
          <w:tcPr>
            <w:tcW w:w="1515" w:type="dxa"/>
            <w:tcBorders>
              <w:top w:val="nil"/>
              <w:left w:val="nil"/>
              <w:bottom w:val="single" w:sz="4" w:space="0" w:color="auto"/>
              <w:right w:val="single" w:sz="4" w:space="0" w:color="auto"/>
            </w:tcBorders>
            <w:shd w:val="clear" w:color="000000" w:fill="FFFFFF"/>
            <w:noWrap/>
            <w:vAlign w:val="center"/>
            <w:hideMark/>
          </w:tcPr>
          <w:p w14:paraId="460C9CD5"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1.27</w:t>
            </w:r>
          </w:p>
        </w:tc>
      </w:tr>
      <w:tr w:rsidR="000C07D2" w:rsidRPr="00657D44" w14:paraId="07974085"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54E82926"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United Kingdom</w:t>
            </w:r>
          </w:p>
        </w:tc>
        <w:tc>
          <w:tcPr>
            <w:tcW w:w="1203" w:type="dxa"/>
            <w:tcBorders>
              <w:top w:val="nil"/>
              <w:left w:val="nil"/>
              <w:bottom w:val="single" w:sz="4" w:space="0" w:color="auto"/>
              <w:right w:val="single" w:sz="4" w:space="0" w:color="auto"/>
            </w:tcBorders>
            <w:shd w:val="clear" w:color="000000" w:fill="FFFFFF"/>
            <w:noWrap/>
            <w:vAlign w:val="center"/>
            <w:hideMark/>
          </w:tcPr>
          <w:p w14:paraId="697F841F"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0.80</w:t>
            </w:r>
          </w:p>
        </w:tc>
        <w:tc>
          <w:tcPr>
            <w:tcW w:w="1515" w:type="dxa"/>
            <w:tcBorders>
              <w:top w:val="nil"/>
              <w:left w:val="nil"/>
              <w:bottom w:val="single" w:sz="4" w:space="0" w:color="auto"/>
              <w:right w:val="single" w:sz="4" w:space="0" w:color="auto"/>
            </w:tcBorders>
            <w:shd w:val="clear" w:color="000000" w:fill="FFFFFF"/>
            <w:noWrap/>
            <w:vAlign w:val="center"/>
            <w:hideMark/>
          </w:tcPr>
          <w:p w14:paraId="5BFC99FD"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0.02</w:t>
            </w:r>
          </w:p>
        </w:tc>
        <w:tc>
          <w:tcPr>
            <w:tcW w:w="1203" w:type="dxa"/>
            <w:tcBorders>
              <w:top w:val="nil"/>
              <w:left w:val="nil"/>
              <w:bottom w:val="single" w:sz="4" w:space="0" w:color="auto"/>
              <w:right w:val="single" w:sz="4" w:space="0" w:color="auto"/>
            </w:tcBorders>
            <w:shd w:val="clear" w:color="000000" w:fill="FFFFFF"/>
            <w:noWrap/>
            <w:vAlign w:val="center"/>
            <w:hideMark/>
          </w:tcPr>
          <w:p w14:paraId="04AC5B00"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1.74</w:t>
            </w:r>
          </w:p>
        </w:tc>
        <w:tc>
          <w:tcPr>
            <w:tcW w:w="1515" w:type="dxa"/>
            <w:tcBorders>
              <w:top w:val="nil"/>
              <w:left w:val="nil"/>
              <w:bottom w:val="single" w:sz="4" w:space="0" w:color="auto"/>
              <w:right w:val="single" w:sz="4" w:space="0" w:color="auto"/>
            </w:tcBorders>
            <w:shd w:val="clear" w:color="000000" w:fill="FFFFFF"/>
            <w:noWrap/>
            <w:vAlign w:val="center"/>
            <w:hideMark/>
          </w:tcPr>
          <w:p w14:paraId="632BCB8A" w14:textId="77777777" w:rsidR="000C07D2" w:rsidRPr="00657D44" w:rsidRDefault="000C07D2" w:rsidP="007E1666">
            <w:pPr>
              <w:spacing w:after="0" w:line="240" w:lineRule="auto"/>
              <w:jc w:val="center"/>
              <w:rPr>
                <w:rFonts w:ascii="Verdana" w:eastAsia="Times New Roman" w:hAnsi="Verdana" w:cs="Times New Roman"/>
                <w:color w:val="000000"/>
                <w:sz w:val="20"/>
                <w:szCs w:val="20"/>
                <w:lang w:val="en-US"/>
              </w:rPr>
            </w:pPr>
            <w:r>
              <w:rPr>
                <w:rFonts w:ascii="Verdana" w:hAnsi="Verdana"/>
                <w:color w:val="000000"/>
                <w:sz w:val="20"/>
                <w:szCs w:val="20"/>
              </w:rPr>
              <w:t>0.59</w:t>
            </w:r>
          </w:p>
        </w:tc>
        <w:tc>
          <w:tcPr>
            <w:tcW w:w="1203" w:type="dxa"/>
            <w:tcBorders>
              <w:top w:val="nil"/>
              <w:left w:val="nil"/>
              <w:bottom w:val="single" w:sz="4" w:space="0" w:color="auto"/>
              <w:right w:val="single" w:sz="4" w:space="0" w:color="auto"/>
            </w:tcBorders>
            <w:shd w:val="clear" w:color="000000" w:fill="FFFFFF"/>
            <w:noWrap/>
            <w:vAlign w:val="center"/>
            <w:hideMark/>
          </w:tcPr>
          <w:p w14:paraId="222C6459"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0.13</w:t>
            </w:r>
          </w:p>
        </w:tc>
        <w:tc>
          <w:tcPr>
            <w:tcW w:w="1515" w:type="dxa"/>
            <w:tcBorders>
              <w:top w:val="nil"/>
              <w:left w:val="nil"/>
              <w:bottom w:val="single" w:sz="4" w:space="0" w:color="auto"/>
              <w:right w:val="single" w:sz="4" w:space="0" w:color="auto"/>
            </w:tcBorders>
            <w:shd w:val="clear" w:color="000000" w:fill="FFFFFF"/>
            <w:noWrap/>
            <w:vAlign w:val="center"/>
            <w:hideMark/>
          </w:tcPr>
          <w:p w14:paraId="1C125D70"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0.05</w:t>
            </w:r>
          </w:p>
        </w:tc>
      </w:tr>
      <w:tr w:rsidR="000C07D2" w:rsidRPr="00657D44" w14:paraId="11A30C60"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5092F5F2"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China</w:t>
            </w:r>
          </w:p>
        </w:tc>
        <w:tc>
          <w:tcPr>
            <w:tcW w:w="1203" w:type="dxa"/>
            <w:tcBorders>
              <w:top w:val="nil"/>
              <w:left w:val="nil"/>
              <w:bottom w:val="single" w:sz="4" w:space="0" w:color="auto"/>
              <w:right w:val="single" w:sz="4" w:space="0" w:color="auto"/>
            </w:tcBorders>
            <w:shd w:val="clear" w:color="000000" w:fill="FFFFFF"/>
            <w:noWrap/>
            <w:vAlign w:val="center"/>
            <w:hideMark/>
          </w:tcPr>
          <w:p w14:paraId="30F237A1"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0.94</w:t>
            </w:r>
          </w:p>
        </w:tc>
        <w:tc>
          <w:tcPr>
            <w:tcW w:w="1515" w:type="dxa"/>
            <w:tcBorders>
              <w:top w:val="nil"/>
              <w:left w:val="nil"/>
              <w:bottom w:val="single" w:sz="4" w:space="0" w:color="auto"/>
              <w:right w:val="single" w:sz="4" w:space="0" w:color="auto"/>
            </w:tcBorders>
            <w:shd w:val="clear" w:color="000000" w:fill="FFFFFF"/>
            <w:noWrap/>
            <w:vAlign w:val="bottom"/>
            <w:hideMark/>
          </w:tcPr>
          <w:p w14:paraId="574CF8D9"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0.27</w:t>
            </w:r>
          </w:p>
        </w:tc>
        <w:tc>
          <w:tcPr>
            <w:tcW w:w="1203" w:type="dxa"/>
            <w:tcBorders>
              <w:top w:val="nil"/>
              <w:left w:val="nil"/>
              <w:bottom w:val="single" w:sz="4" w:space="0" w:color="auto"/>
              <w:right w:val="single" w:sz="4" w:space="0" w:color="auto"/>
            </w:tcBorders>
            <w:shd w:val="clear" w:color="000000" w:fill="FFFFFF"/>
            <w:noWrap/>
            <w:vAlign w:val="center"/>
            <w:hideMark/>
          </w:tcPr>
          <w:p w14:paraId="3EF3831C"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1.70</w:t>
            </w:r>
          </w:p>
        </w:tc>
        <w:tc>
          <w:tcPr>
            <w:tcW w:w="1515" w:type="dxa"/>
            <w:tcBorders>
              <w:top w:val="nil"/>
              <w:left w:val="nil"/>
              <w:bottom w:val="single" w:sz="4" w:space="0" w:color="auto"/>
              <w:right w:val="single" w:sz="4" w:space="0" w:color="auto"/>
            </w:tcBorders>
            <w:shd w:val="clear" w:color="000000" w:fill="FFFFFF"/>
            <w:noWrap/>
            <w:vAlign w:val="center"/>
            <w:hideMark/>
          </w:tcPr>
          <w:p w14:paraId="1EF9A0B1" w14:textId="77777777" w:rsidR="000C07D2" w:rsidRPr="00657D44" w:rsidRDefault="000C07D2" w:rsidP="007E1666">
            <w:pPr>
              <w:spacing w:after="0" w:line="240" w:lineRule="auto"/>
              <w:jc w:val="center"/>
              <w:rPr>
                <w:rFonts w:ascii="Verdana" w:eastAsia="Times New Roman" w:hAnsi="Verdana" w:cs="Times New Roman"/>
                <w:color w:val="000000"/>
                <w:sz w:val="20"/>
                <w:szCs w:val="20"/>
                <w:lang w:val="en-US"/>
              </w:rPr>
            </w:pPr>
            <w:r w:rsidRPr="00657D44">
              <w:rPr>
                <w:rFonts w:ascii="Verdana" w:eastAsia="Times New Roman" w:hAnsi="Verdana" w:cs="Times New Roman"/>
                <w:color w:val="000000"/>
                <w:sz w:val="20"/>
                <w:szCs w:val="20"/>
                <w:lang w:val="en-US"/>
              </w:rPr>
              <w:t>0.53</w:t>
            </w:r>
          </w:p>
        </w:tc>
        <w:tc>
          <w:tcPr>
            <w:tcW w:w="1203" w:type="dxa"/>
            <w:tcBorders>
              <w:top w:val="nil"/>
              <w:left w:val="nil"/>
              <w:bottom w:val="single" w:sz="4" w:space="0" w:color="auto"/>
              <w:right w:val="single" w:sz="4" w:space="0" w:color="auto"/>
            </w:tcBorders>
            <w:shd w:val="clear" w:color="000000" w:fill="FFFFFF"/>
            <w:noWrap/>
            <w:vAlign w:val="center"/>
            <w:hideMark/>
          </w:tcPr>
          <w:p w14:paraId="69965FC5"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0.86</w:t>
            </w:r>
          </w:p>
        </w:tc>
        <w:tc>
          <w:tcPr>
            <w:tcW w:w="1515" w:type="dxa"/>
            <w:tcBorders>
              <w:top w:val="nil"/>
              <w:left w:val="nil"/>
              <w:bottom w:val="single" w:sz="4" w:space="0" w:color="auto"/>
              <w:right w:val="single" w:sz="4" w:space="0" w:color="auto"/>
            </w:tcBorders>
            <w:shd w:val="clear" w:color="000000" w:fill="FFFFFF"/>
            <w:noWrap/>
            <w:vAlign w:val="center"/>
            <w:hideMark/>
          </w:tcPr>
          <w:p w14:paraId="48E4EE9E"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0.28</w:t>
            </w:r>
          </w:p>
        </w:tc>
      </w:tr>
      <w:tr w:rsidR="000C07D2" w:rsidRPr="00657D44" w14:paraId="31B9D2F3"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371E84B6"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Taiwan</w:t>
            </w:r>
          </w:p>
        </w:tc>
        <w:tc>
          <w:tcPr>
            <w:tcW w:w="1203" w:type="dxa"/>
            <w:tcBorders>
              <w:top w:val="nil"/>
              <w:left w:val="nil"/>
              <w:bottom w:val="single" w:sz="4" w:space="0" w:color="auto"/>
              <w:right w:val="single" w:sz="4" w:space="0" w:color="auto"/>
            </w:tcBorders>
            <w:shd w:val="clear" w:color="000000" w:fill="FFFFFF"/>
            <w:noWrap/>
            <w:vAlign w:val="center"/>
            <w:hideMark/>
          </w:tcPr>
          <w:p w14:paraId="28D5F8AF"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1.42</w:t>
            </w:r>
          </w:p>
        </w:tc>
        <w:tc>
          <w:tcPr>
            <w:tcW w:w="1515" w:type="dxa"/>
            <w:tcBorders>
              <w:top w:val="nil"/>
              <w:left w:val="nil"/>
              <w:bottom w:val="single" w:sz="4" w:space="0" w:color="auto"/>
              <w:right w:val="single" w:sz="4" w:space="0" w:color="auto"/>
            </w:tcBorders>
            <w:shd w:val="clear" w:color="000000" w:fill="FFFFFF"/>
            <w:noWrap/>
            <w:vAlign w:val="bottom"/>
            <w:hideMark/>
          </w:tcPr>
          <w:p w14:paraId="33B21EC0"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0.63</w:t>
            </w:r>
          </w:p>
        </w:tc>
        <w:tc>
          <w:tcPr>
            <w:tcW w:w="1203" w:type="dxa"/>
            <w:tcBorders>
              <w:top w:val="nil"/>
              <w:left w:val="nil"/>
              <w:bottom w:val="single" w:sz="4" w:space="0" w:color="auto"/>
              <w:right w:val="single" w:sz="4" w:space="0" w:color="auto"/>
            </w:tcBorders>
            <w:shd w:val="clear" w:color="000000" w:fill="FFFFFF"/>
            <w:noWrap/>
            <w:vAlign w:val="center"/>
            <w:hideMark/>
          </w:tcPr>
          <w:p w14:paraId="53528909"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0.99</w:t>
            </w:r>
          </w:p>
        </w:tc>
        <w:tc>
          <w:tcPr>
            <w:tcW w:w="1515" w:type="dxa"/>
            <w:tcBorders>
              <w:top w:val="nil"/>
              <w:left w:val="nil"/>
              <w:bottom w:val="single" w:sz="4" w:space="0" w:color="auto"/>
              <w:right w:val="single" w:sz="4" w:space="0" w:color="auto"/>
            </w:tcBorders>
            <w:shd w:val="clear" w:color="000000" w:fill="FFFFFF"/>
            <w:noWrap/>
            <w:vAlign w:val="center"/>
            <w:hideMark/>
          </w:tcPr>
          <w:p w14:paraId="205FFD95" w14:textId="77777777" w:rsidR="000C07D2" w:rsidRPr="00657D44" w:rsidRDefault="000C07D2" w:rsidP="007E1666">
            <w:pPr>
              <w:spacing w:after="0" w:line="240" w:lineRule="auto"/>
              <w:jc w:val="center"/>
              <w:rPr>
                <w:rFonts w:ascii="Verdana" w:eastAsia="Times New Roman" w:hAnsi="Verdana" w:cs="Times New Roman"/>
                <w:color w:val="000000"/>
                <w:sz w:val="20"/>
                <w:szCs w:val="20"/>
                <w:lang w:val="en-US"/>
              </w:rPr>
            </w:pPr>
            <w:r w:rsidRPr="00657D44">
              <w:rPr>
                <w:rFonts w:ascii="Verdana" w:eastAsia="Times New Roman" w:hAnsi="Verdana" w:cs="Times New Roman"/>
                <w:color w:val="000000"/>
                <w:sz w:val="20"/>
                <w:szCs w:val="20"/>
                <w:lang w:val="en-US"/>
              </w:rPr>
              <w:t>0.49</w:t>
            </w:r>
          </w:p>
        </w:tc>
        <w:tc>
          <w:tcPr>
            <w:tcW w:w="1203" w:type="dxa"/>
            <w:tcBorders>
              <w:top w:val="nil"/>
              <w:left w:val="nil"/>
              <w:bottom w:val="single" w:sz="4" w:space="0" w:color="auto"/>
              <w:right w:val="single" w:sz="4" w:space="0" w:color="auto"/>
            </w:tcBorders>
            <w:shd w:val="clear" w:color="000000" w:fill="FFFFFF"/>
            <w:noWrap/>
            <w:vAlign w:val="center"/>
            <w:hideMark/>
          </w:tcPr>
          <w:p w14:paraId="1D8FF268"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0.21</w:t>
            </w:r>
          </w:p>
        </w:tc>
        <w:tc>
          <w:tcPr>
            <w:tcW w:w="1515" w:type="dxa"/>
            <w:tcBorders>
              <w:top w:val="nil"/>
              <w:left w:val="nil"/>
              <w:bottom w:val="single" w:sz="4" w:space="0" w:color="auto"/>
              <w:right w:val="single" w:sz="4" w:space="0" w:color="auto"/>
            </w:tcBorders>
            <w:shd w:val="clear" w:color="000000" w:fill="FFFFFF"/>
            <w:noWrap/>
            <w:vAlign w:val="center"/>
            <w:hideMark/>
          </w:tcPr>
          <w:p w14:paraId="365338E1"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0.08</w:t>
            </w:r>
          </w:p>
        </w:tc>
      </w:tr>
      <w:tr w:rsidR="000C07D2" w:rsidRPr="00657D44" w14:paraId="73E8738E"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40DE8B7F"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Japan</w:t>
            </w:r>
          </w:p>
        </w:tc>
        <w:tc>
          <w:tcPr>
            <w:tcW w:w="1203" w:type="dxa"/>
            <w:tcBorders>
              <w:top w:val="nil"/>
              <w:left w:val="nil"/>
              <w:bottom w:val="single" w:sz="4" w:space="0" w:color="auto"/>
              <w:right w:val="single" w:sz="4" w:space="0" w:color="auto"/>
            </w:tcBorders>
            <w:shd w:val="clear" w:color="000000" w:fill="FFFFFF"/>
            <w:noWrap/>
            <w:vAlign w:val="center"/>
            <w:hideMark/>
          </w:tcPr>
          <w:p w14:paraId="349A4B19"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0.00</w:t>
            </w:r>
          </w:p>
        </w:tc>
        <w:tc>
          <w:tcPr>
            <w:tcW w:w="1515" w:type="dxa"/>
            <w:tcBorders>
              <w:top w:val="nil"/>
              <w:left w:val="nil"/>
              <w:bottom w:val="single" w:sz="4" w:space="0" w:color="auto"/>
              <w:right w:val="single" w:sz="4" w:space="0" w:color="auto"/>
            </w:tcBorders>
            <w:shd w:val="clear" w:color="000000" w:fill="FFFFFF"/>
            <w:noWrap/>
            <w:vAlign w:val="bottom"/>
            <w:hideMark/>
          </w:tcPr>
          <w:p w14:paraId="1E3FCE42"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0.00</w:t>
            </w:r>
          </w:p>
        </w:tc>
        <w:tc>
          <w:tcPr>
            <w:tcW w:w="1203" w:type="dxa"/>
            <w:tcBorders>
              <w:top w:val="nil"/>
              <w:left w:val="nil"/>
              <w:bottom w:val="single" w:sz="4" w:space="0" w:color="auto"/>
              <w:right w:val="single" w:sz="4" w:space="0" w:color="auto"/>
            </w:tcBorders>
            <w:shd w:val="clear" w:color="000000" w:fill="FFFFFF"/>
            <w:noWrap/>
            <w:vAlign w:val="center"/>
            <w:hideMark/>
          </w:tcPr>
          <w:p w14:paraId="10D87B18"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0.76</w:t>
            </w:r>
          </w:p>
        </w:tc>
        <w:tc>
          <w:tcPr>
            <w:tcW w:w="1515" w:type="dxa"/>
            <w:tcBorders>
              <w:top w:val="nil"/>
              <w:left w:val="nil"/>
              <w:bottom w:val="single" w:sz="4" w:space="0" w:color="auto"/>
              <w:right w:val="single" w:sz="4" w:space="0" w:color="auto"/>
            </w:tcBorders>
            <w:shd w:val="clear" w:color="000000" w:fill="FFFFFF"/>
            <w:noWrap/>
            <w:vAlign w:val="center"/>
            <w:hideMark/>
          </w:tcPr>
          <w:p w14:paraId="5BF6F546" w14:textId="77777777" w:rsidR="000C07D2" w:rsidRPr="00657D44" w:rsidRDefault="000C07D2" w:rsidP="007E1666">
            <w:pPr>
              <w:spacing w:after="0" w:line="240" w:lineRule="auto"/>
              <w:jc w:val="center"/>
              <w:rPr>
                <w:rFonts w:ascii="Verdana" w:eastAsia="Times New Roman" w:hAnsi="Verdana" w:cs="Times New Roman"/>
                <w:color w:val="000000"/>
                <w:sz w:val="20"/>
                <w:szCs w:val="20"/>
                <w:lang w:val="en-US"/>
              </w:rPr>
            </w:pPr>
            <w:r w:rsidRPr="00657D44">
              <w:rPr>
                <w:rFonts w:ascii="Verdana" w:eastAsia="Times New Roman" w:hAnsi="Verdana" w:cs="Times New Roman"/>
                <w:color w:val="000000"/>
                <w:sz w:val="20"/>
                <w:szCs w:val="20"/>
                <w:lang w:val="en-US"/>
              </w:rPr>
              <w:t>0.29</w:t>
            </w:r>
          </w:p>
        </w:tc>
        <w:tc>
          <w:tcPr>
            <w:tcW w:w="1203" w:type="dxa"/>
            <w:tcBorders>
              <w:top w:val="nil"/>
              <w:left w:val="nil"/>
              <w:bottom w:val="single" w:sz="4" w:space="0" w:color="auto"/>
              <w:right w:val="single" w:sz="4" w:space="0" w:color="auto"/>
            </w:tcBorders>
            <w:shd w:val="clear" w:color="000000" w:fill="FFFFFF"/>
            <w:noWrap/>
            <w:vAlign w:val="center"/>
            <w:hideMark/>
          </w:tcPr>
          <w:p w14:paraId="2C2C690E"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0.37</w:t>
            </w:r>
          </w:p>
        </w:tc>
        <w:tc>
          <w:tcPr>
            <w:tcW w:w="1515" w:type="dxa"/>
            <w:tcBorders>
              <w:top w:val="nil"/>
              <w:left w:val="nil"/>
              <w:bottom w:val="single" w:sz="4" w:space="0" w:color="auto"/>
              <w:right w:val="single" w:sz="4" w:space="0" w:color="auto"/>
            </w:tcBorders>
            <w:shd w:val="clear" w:color="000000" w:fill="FFFFFF"/>
            <w:noWrap/>
            <w:vAlign w:val="center"/>
            <w:hideMark/>
          </w:tcPr>
          <w:p w14:paraId="3EC703C5"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0.14</w:t>
            </w:r>
          </w:p>
        </w:tc>
      </w:tr>
      <w:tr w:rsidR="000C07D2" w:rsidRPr="00657D44" w14:paraId="28C48E41"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37A60A5E"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Others</w:t>
            </w:r>
          </w:p>
        </w:tc>
        <w:tc>
          <w:tcPr>
            <w:tcW w:w="1203" w:type="dxa"/>
            <w:tcBorders>
              <w:top w:val="nil"/>
              <w:left w:val="nil"/>
              <w:bottom w:val="single" w:sz="4" w:space="0" w:color="auto"/>
              <w:right w:val="single" w:sz="4" w:space="0" w:color="auto"/>
            </w:tcBorders>
            <w:shd w:val="clear" w:color="000000" w:fill="FFFFFF"/>
            <w:noWrap/>
            <w:vAlign w:val="center"/>
            <w:hideMark/>
          </w:tcPr>
          <w:p w14:paraId="77E894AF"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3.93</w:t>
            </w:r>
          </w:p>
        </w:tc>
        <w:tc>
          <w:tcPr>
            <w:tcW w:w="1515" w:type="dxa"/>
            <w:tcBorders>
              <w:top w:val="nil"/>
              <w:left w:val="nil"/>
              <w:bottom w:val="single" w:sz="4" w:space="0" w:color="auto"/>
              <w:right w:val="single" w:sz="4" w:space="0" w:color="auto"/>
            </w:tcBorders>
            <w:shd w:val="clear" w:color="000000" w:fill="FFFFFF"/>
            <w:noWrap/>
            <w:vAlign w:val="center"/>
            <w:hideMark/>
          </w:tcPr>
          <w:p w14:paraId="309CE3ED"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4.54</w:t>
            </w:r>
          </w:p>
        </w:tc>
        <w:tc>
          <w:tcPr>
            <w:tcW w:w="1203" w:type="dxa"/>
            <w:tcBorders>
              <w:top w:val="nil"/>
              <w:left w:val="nil"/>
              <w:bottom w:val="single" w:sz="4" w:space="0" w:color="auto"/>
              <w:right w:val="single" w:sz="4" w:space="0" w:color="auto"/>
            </w:tcBorders>
            <w:shd w:val="clear" w:color="000000" w:fill="FFFFFF"/>
            <w:noWrap/>
            <w:vAlign w:val="center"/>
            <w:hideMark/>
          </w:tcPr>
          <w:p w14:paraId="0DE0D9BC"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2.60</w:t>
            </w:r>
          </w:p>
        </w:tc>
        <w:tc>
          <w:tcPr>
            <w:tcW w:w="1515" w:type="dxa"/>
            <w:tcBorders>
              <w:top w:val="nil"/>
              <w:left w:val="nil"/>
              <w:bottom w:val="single" w:sz="4" w:space="0" w:color="auto"/>
              <w:right w:val="single" w:sz="4" w:space="0" w:color="auto"/>
            </w:tcBorders>
            <w:shd w:val="clear" w:color="000000" w:fill="FFFFFF"/>
            <w:noWrap/>
            <w:vAlign w:val="center"/>
            <w:hideMark/>
          </w:tcPr>
          <w:p w14:paraId="060DC496"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2.71</w:t>
            </w:r>
          </w:p>
        </w:tc>
        <w:tc>
          <w:tcPr>
            <w:tcW w:w="1203" w:type="dxa"/>
            <w:tcBorders>
              <w:top w:val="nil"/>
              <w:left w:val="nil"/>
              <w:bottom w:val="single" w:sz="4" w:space="0" w:color="auto"/>
              <w:right w:val="single" w:sz="4" w:space="0" w:color="auto"/>
            </w:tcBorders>
            <w:shd w:val="clear" w:color="000000" w:fill="FFFFFF"/>
            <w:noWrap/>
            <w:vAlign w:val="center"/>
            <w:hideMark/>
          </w:tcPr>
          <w:p w14:paraId="593B6650"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7.59</w:t>
            </w:r>
          </w:p>
        </w:tc>
        <w:tc>
          <w:tcPr>
            <w:tcW w:w="1515" w:type="dxa"/>
            <w:tcBorders>
              <w:top w:val="nil"/>
              <w:left w:val="nil"/>
              <w:bottom w:val="single" w:sz="4" w:space="0" w:color="auto"/>
              <w:right w:val="single" w:sz="4" w:space="0" w:color="auto"/>
            </w:tcBorders>
            <w:shd w:val="clear" w:color="000000" w:fill="FFFFFF"/>
            <w:noWrap/>
            <w:vAlign w:val="center"/>
            <w:hideMark/>
          </w:tcPr>
          <w:p w14:paraId="56D0F143"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5.48</w:t>
            </w:r>
          </w:p>
        </w:tc>
      </w:tr>
      <w:tr w:rsidR="000C07D2" w:rsidRPr="00657D44" w14:paraId="28DF0BEA"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17921135" w14:textId="77777777" w:rsidR="000C07D2" w:rsidRPr="00BF252C" w:rsidRDefault="000C07D2" w:rsidP="007E1666">
            <w:pPr>
              <w:spacing w:after="0" w:line="240" w:lineRule="auto"/>
              <w:rPr>
                <w:rFonts w:ascii="Calibri" w:eastAsia="Times New Roman" w:hAnsi="Calibri" w:cs="Times New Roman"/>
                <w:color w:val="FFFFFF" w:themeColor="background1"/>
                <w:sz w:val="24"/>
                <w:szCs w:val="24"/>
                <w:lang w:val="en-US"/>
              </w:rPr>
            </w:pPr>
            <w:r w:rsidRPr="00BF252C">
              <w:rPr>
                <w:rFonts w:ascii="Calibri" w:eastAsia="Times New Roman" w:hAnsi="Calibri" w:cs="Times New Roman"/>
                <w:color w:val="FFFFFF" w:themeColor="background1"/>
                <w:sz w:val="24"/>
                <w:szCs w:val="24"/>
                <w:lang w:val="en-US"/>
              </w:rPr>
              <w:t>Total</w:t>
            </w:r>
          </w:p>
        </w:tc>
        <w:tc>
          <w:tcPr>
            <w:tcW w:w="1203" w:type="dxa"/>
            <w:tcBorders>
              <w:top w:val="nil"/>
              <w:left w:val="nil"/>
              <w:bottom w:val="single" w:sz="4" w:space="0" w:color="auto"/>
              <w:right w:val="single" w:sz="4" w:space="0" w:color="auto"/>
            </w:tcBorders>
            <w:shd w:val="clear" w:color="auto" w:fill="C00000"/>
            <w:noWrap/>
            <w:vAlign w:val="center"/>
            <w:hideMark/>
          </w:tcPr>
          <w:p w14:paraId="59AADD91"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13.45</w:t>
            </w:r>
          </w:p>
        </w:tc>
        <w:tc>
          <w:tcPr>
            <w:tcW w:w="1515" w:type="dxa"/>
            <w:tcBorders>
              <w:top w:val="nil"/>
              <w:left w:val="nil"/>
              <w:bottom w:val="single" w:sz="4" w:space="0" w:color="auto"/>
              <w:right w:val="single" w:sz="4" w:space="0" w:color="auto"/>
            </w:tcBorders>
            <w:shd w:val="clear" w:color="auto" w:fill="C00000"/>
            <w:noWrap/>
            <w:vAlign w:val="bottom"/>
            <w:hideMark/>
          </w:tcPr>
          <w:p w14:paraId="0B02F02D"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7.9</w:t>
            </w:r>
          </w:p>
        </w:tc>
        <w:tc>
          <w:tcPr>
            <w:tcW w:w="1203" w:type="dxa"/>
            <w:tcBorders>
              <w:top w:val="nil"/>
              <w:left w:val="nil"/>
              <w:bottom w:val="single" w:sz="4" w:space="0" w:color="auto"/>
              <w:right w:val="single" w:sz="4" w:space="0" w:color="auto"/>
            </w:tcBorders>
            <w:shd w:val="clear" w:color="auto" w:fill="C00000"/>
            <w:noWrap/>
            <w:vAlign w:val="center"/>
            <w:hideMark/>
          </w:tcPr>
          <w:p w14:paraId="0AC4A26D"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13.12</w:t>
            </w:r>
          </w:p>
        </w:tc>
        <w:tc>
          <w:tcPr>
            <w:tcW w:w="1515" w:type="dxa"/>
            <w:tcBorders>
              <w:top w:val="nil"/>
              <w:left w:val="nil"/>
              <w:bottom w:val="single" w:sz="4" w:space="0" w:color="auto"/>
              <w:right w:val="single" w:sz="4" w:space="0" w:color="auto"/>
            </w:tcBorders>
            <w:shd w:val="clear" w:color="auto" w:fill="C00000"/>
            <w:noWrap/>
            <w:vAlign w:val="center"/>
            <w:hideMark/>
          </w:tcPr>
          <w:p w14:paraId="3497EC4A" w14:textId="77777777" w:rsidR="000C07D2" w:rsidRPr="00BF252C" w:rsidRDefault="000C07D2" w:rsidP="007E1666">
            <w:pPr>
              <w:spacing w:after="0" w:line="240" w:lineRule="auto"/>
              <w:jc w:val="center"/>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6.7</w:t>
            </w:r>
          </w:p>
        </w:tc>
        <w:tc>
          <w:tcPr>
            <w:tcW w:w="1203" w:type="dxa"/>
            <w:tcBorders>
              <w:top w:val="nil"/>
              <w:left w:val="nil"/>
              <w:bottom w:val="single" w:sz="4" w:space="0" w:color="auto"/>
              <w:right w:val="single" w:sz="4" w:space="0" w:color="auto"/>
            </w:tcBorders>
            <w:shd w:val="clear" w:color="auto" w:fill="C00000"/>
            <w:noWrap/>
            <w:vAlign w:val="center"/>
            <w:hideMark/>
          </w:tcPr>
          <w:p w14:paraId="4350B1AB"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12.74</w:t>
            </w:r>
          </w:p>
        </w:tc>
        <w:tc>
          <w:tcPr>
            <w:tcW w:w="1515" w:type="dxa"/>
            <w:tcBorders>
              <w:top w:val="nil"/>
              <w:left w:val="nil"/>
              <w:bottom w:val="single" w:sz="4" w:space="0" w:color="auto"/>
              <w:right w:val="single" w:sz="4" w:space="0" w:color="auto"/>
            </w:tcBorders>
            <w:shd w:val="clear" w:color="auto" w:fill="C00000"/>
            <w:noWrap/>
            <w:vAlign w:val="center"/>
            <w:hideMark/>
          </w:tcPr>
          <w:p w14:paraId="09BCBE59" w14:textId="77777777" w:rsidR="000C07D2" w:rsidRPr="00BF252C" w:rsidRDefault="000C07D2" w:rsidP="007E1666">
            <w:pPr>
              <w:spacing w:after="0" w:line="240" w:lineRule="auto"/>
              <w:jc w:val="center"/>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7.3</w:t>
            </w:r>
          </w:p>
        </w:tc>
      </w:tr>
      <w:tr w:rsidR="000C07D2" w:rsidRPr="00657D44" w14:paraId="1C660495"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0FD8D099" w14:textId="77777777" w:rsidR="000C07D2" w:rsidRPr="00BF252C" w:rsidRDefault="000C07D2" w:rsidP="007E1666">
            <w:pPr>
              <w:spacing w:after="0" w:line="240" w:lineRule="auto"/>
              <w:rPr>
                <w:rFonts w:ascii="Calibri" w:eastAsia="Times New Roman" w:hAnsi="Calibri" w:cs="Times New Roman"/>
                <w:color w:val="FFFFFF" w:themeColor="background1"/>
                <w:sz w:val="24"/>
                <w:szCs w:val="24"/>
                <w:lang w:val="en-US"/>
              </w:rPr>
            </w:pPr>
            <w:r w:rsidRPr="00BF252C">
              <w:rPr>
                <w:rFonts w:ascii="Calibri" w:eastAsia="Times New Roman" w:hAnsi="Calibri" w:cs="Times New Roman"/>
                <w:color w:val="FFFFFF" w:themeColor="background1"/>
                <w:sz w:val="24"/>
                <w:szCs w:val="24"/>
                <w:lang w:val="en-US"/>
              </w:rPr>
              <w:t>Exported Country</w:t>
            </w:r>
          </w:p>
        </w:tc>
        <w:tc>
          <w:tcPr>
            <w:tcW w:w="2718"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0BC74717"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2019</w:t>
            </w:r>
          </w:p>
        </w:tc>
        <w:tc>
          <w:tcPr>
            <w:tcW w:w="2718" w:type="dxa"/>
            <w:gridSpan w:val="2"/>
            <w:tcBorders>
              <w:top w:val="single" w:sz="4" w:space="0" w:color="auto"/>
              <w:left w:val="nil"/>
              <w:bottom w:val="single" w:sz="4" w:space="0" w:color="auto"/>
              <w:right w:val="single" w:sz="4" w:space="0" w:color="auto"/>
            </w:tcBorders>
            <w:shd w:val="clear" w:color="auto" w:fill="C00000"/>
            <w:noWrap/>
            <w:vAlign w:val="center"/>
            <w:hideMark/>
          </w:tcPr>
          <w:p w14:paraId="76FEF819" w14:textId="77777777" w:rsidR="000C07D2" w:rsidRPr="00BF252C" w:rsidRDefault="000C07D2" w:rsidP="007E1666">
            <w:pPr>
              <w:spacing w:after="0" w:line="240" w:lineRule="auto"/>
              <w:jc w:val="center"/>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2020</w:t>
            </w:r>
          </w:p>
        </w:tc>
        <w:tc>
          <w:tcPr>
            <w:tcW w:w="2718" w:type="dxa"/>
            <w:gridSpan w:val="2"/>
            <w:tcBorders>
              <w:top w:val="single" w:sz="4" w:space="0" w:color="auto"/>
              <w:left w:val="nil"/>
              <w:bottom w:val="single" w:sz="4" w:space="0" w:color="auto"/>
              <w:right w:val="single" w:sz="4" w:space="0" w:color="auto"/>
            </w:tcBorders>
            <w:shd w:val="clear" w:color="auto" w:fill="C00000"/>
            <w:noWrap/>
            <w:vAlign w:val="center"/>
            <w:hideMark/>
          </w:tcPr>
          <w:p w14:paraId="2E80C082"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2021</w:t>
            </w:r>
          </w:p>
        </w:tc>
      </w:tr>
      <w:tr w:rsidR="000C07D2" w:rsidRPr="00657D44" w14:paraId="4FAA9AB0" w14:textId="77777777" w:rsidTr="007E1666">
        <w:trPr>
          <w:trHeight w:val="244"/>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10CA9B4D" w14:textId="77777777" w:rsidR="000C07D2" w:rsidRPr="00BF252C" w:rsidRDefault="000C07D2" w:rsidP="007E1666">
            <w:pPr>
              <w:spacing w:after="0" w:line="240" w:lineRule="auto"/>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w:t>
            </w:r>
          </w:p>
        </w:tc>
        <w:tc>
          <w:tcPr>
            <w:tcW w:w="1203" w:type="dxa"/>
            <w:tcBorders>
              <w:top w:val="nil"/>
              <w:left w:val="nil"/>
              <w:bottom w:val="single" w:sz="4" w:space="0" w:color="auto"/>
              <w:right w:val="single" w:sz="4" w:space="0" w:color="auto"/>
            </w:tcBorders>
            <w:shd w:val="clear" w:color="auto" w:fill="C00000"/>
            <w:noWrap/>
            <w:vAlign w:val="bottom"/>
            <w:hideMark/>
          </w:tcPr>
          <w:p w14:paraId="47B4A447"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780F0052"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c>
          <w:tcPr>
            <w:tcW w:w="1203" w:type="dxa"/>
            <w:tcBorders>
              <w:top w:val="nil"/>
              <w:left w:val="nil"/>
              <w:bottom w:val="single" w:sz="4" w:space="0" w:color="auto"/>
              <w:right w:val="single" w:sz="4" w:space="0" w:color="auto"/>
            </w:tcBorders>
            <w:shd w:val="clear" w:color="auto" w:fill="C00000"/>
            <w:noWrap/>
            <w:vAlign w:val="bottom"/>
            <w:hideMark/>
          </w:tcPr>
          <w:p w14:paraId="728C4365"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0A027268"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c>
          <w:tcPr>
            <w:tcW w:w="1203" w:type="dxa"/>
            <w:tcBorders>
              <w:top w:val="nil"/>
              <w:left w:val="nil"/>
              <w:bottom w:val="single" w:sz="4" w:space="0" w:color="auto"/>
              <w:right w:val="single" w:sz="4" w:space="0" w:color="auto"/>
            </w:tcBorders>
            <w:shd w:val="clear" w:color="auto" w:fill="C00000"/>
            <w:noWrap/>
            <w:vAlign w:val="bottom"/>
            <w:hideMark/>
          </w:tcPr>
          <w:p w14:paraId="1AEBA4E0"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5D20D57A"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r>
      <w:tr w:rsidR="000C07D2" w:rsidRPr="00657D44" w14:paraId="5924B5BA"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5EFD24F5"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Saudi Arabia</w:t>
            </w:r>
          </w:p>
        </w:tc>
        <w:tc>
          <w:tcPr>
            <w:tcW w:w="1203" w:type="dxa"/>
            <w:tcBorders>
              <w:top w:val="nil"/>
              <w:left w:val="nil"/>
              <w:bottom w:val="single" w:sz="4" w:space="0" w:color="auto"/>
              <w:right w:val="single" w:sz="4" w:space="0" w:color="auto"/>
            </w:tcBorders>
            <w:shd w:val="clear" w:color="auto" w:fill="auto"/>
            <w:noWrap/>
            <w:vAlign w:val="center"/>
            <w:hideMark/>
          </w:tcPr>
          <w:p w14:paraId="307FAEBC"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2D5F3312"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0.02</w:t>
            </w:r>
          </w:p>
        </w:tc>
        <w:tc>
          <w:tcPr>
            <w:tcW w:w="1203" w:type="dxa"/>
            <w:tcBorders>
              <w:top w:val="nil"/>
              <w:left w:val="nil"/>
              <w:bottom w:val="single" w:sz="4" w:space="0" w:color="auto"/>
              <w:right w:val="single" w:sz="4" w:space="0" w:color="auto"/>
            </w:tcBorders>
            <w:shd w:val="clear" w:color="auto" w:fill="auto"/>
            <w:noWrap/>
            <w:vAlign w:val="center"/>
            <w:hideMark/>
          </w:tcPr>
          <w:p w14:paraId="38370C09"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32D58E96"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c>
          <w:tcPr>
            <w:tcW w:w="1203" w:type="dxa"/>
            <w:tcBorders>
              <w:top w:val="nil"/>
              <w:left w:val="nil"/>
              <w:bottom w:val="single" w:sz="4" w:space="0" w:color="auto"/>
              <w:right w:val="single" w:sz="4" w:space="0" w:color="auto"/>
            </w:tcBorders>
            <w:shd w:val="clear" w:color="auto" w:fill="auto"/>
            <w:noWrap/>
            <w:vAlign w:val="center"/>
            <w:hideMark/>
          </w:tcPr>
          <w:p w14:paraId="45CBD7C0"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0.02</w:t>
            </w:r>
          </w:p>
        </w:tc>
        <w:tc>
          <w:tcPr>
            <w:tcW w:w="1515" w:type="dxa"/>
            <w:tcBorders>
              <w:top w:val="nil"/>
              <w:left w:val="nil"/>
              <w:bottom w:val="single" w:sz="4" w:space="0" w:color="auto"/>
              <w:right w:val="single" w:sz="4" w:space="0" w:color="auto"/>
            </w:tcBorders>
            <w:shd w:val="clear" w:color="auto" w:fill="auto"/>
            <w:noWrap/>
            <w:vAlign w:val="center"/>
            <w:hideMark/>
          </w:tcPr>
          <w:p w14:paraId="3820B0A0"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0.15</w:t>
            </w:r>
          </w:p>
        </w:tc>
      </w:tr>
      <w:tr w:rsidR="000C07D2" w:rsidRPr="00657D44" w14:paraId="4773803B"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705C84F9"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Qatar</w:t>
            </w:r>
          </w:p>
        </w:tc>
        <w:tc>
          <w:tcPr>
            <w:tcW w:w="1203" w:type="dxa"/>
            <w:tcBorders>
              <w:top w:val="nil"/>
              <w:left w:val="nil"/>
              <w:bottom w:val="single" w:sz="4" w:space="0" w:color="auto"/>
              <w:right w:val="single" w:sz="4" w:space="0" w:color="auto"/>
            </w:tcBorders>
            <w:shd w:val="clear" w:color="auto" w:fill="auto"/>
            <w:noWrap/>
            <w:vAlign w:val="center"/>
            <w:hideMark/>
          </w:tcPr>
          <w:p w14:paraId="28662D95"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0.06</w:t>
            </w:r>
          </w:p>
        </w:tc>
        <w:tc>
          <w:tcPr>
            <w:tcW w:w="1515" w:type="dxa"/>
            <w:tcBorders>
              <w:top w:val="nil"/>
              <w:left w:val="nil"/>
              <w:bottom w:val="single" w:sz="4" w:space="0" w:color="auto"/>
              <w:right w:val="single" w:sz="4" w:space="0" w:color="auto"/>
            </w:tcBorders>
            <w:shd w:val="clear" w:color="auto" w:fill="auto"/>
            <w:noWrap/>
            <w:vAlign w:val="center"/>
            <w:hideMark/>
          </w:tcPr>
          <w:p w14:paraId="72EF80F9"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0.16</w:t>
            </w:r>
          </w:p>
        </w:tc>
        <w:tc>
          <w:tcPr>
            <w:tcW w:w="1203" w:type="dxa"/>
            <w:tcBorders>
              <w:top w:val="nil"/>
              <w:left w:val="nil"/>
              <w:bottom w:val="single" w:sz="4" w:space="0" w:color="auto"/>
              <w:right w:val="single" w:sz="4" w:space="0" w:color="auto"/>
            </w:tcBorders>
            <w:shd w:val="clear" w:color="auto" w:fill="auto"/>
            <w:noWrap/>
            <w:vAlign w:val="center"/>
            <w:hideMark/>
          </w:tcPr>
          <w:p w14:paraId="6933B41C"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0.03</w:t>
            </w:r>
          </w:p>
        </w:tc>
        <w:tc>
          <w:tcPr>
            <w:tcW w:w="1515" w:type="dxa"/>
            <w:tcBorders>
              <w:top w:val="nil"/>
              <w:left w:val="nil"/>
              <w:bottom w:val="single" w:sz="4" w:space="0" w:color="auto"/>
              <w:right w:val="single" w:sz="4" w:space="0" w:color="auto"/>
            </w:tcBorders>
            <w:shd w:val="clear" w:color="auto" w:fill="auto"/>
            <w:noWrap/>
            <w:vAlign w:val="center"/>
            <w:hideMark/>
          </w:tcPr>
          <w:p w14:paraId="7F91867C"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0.08</w:t>
            </w:r>
          </w:p>
        </w:tc>
        <w:tc>
          <w:tcPr>
            <w:tcW w:w="1203" w:type="dxa"/>
            <w:tcBorders>
              <w:top w:val="nil"/>
              <w:left w:val="nil"/>
              <w:bottom w:val="single" w:sz="4" w:space="0" w:color="auto"/>
              <w:right w:val="single" w:sz="4" w:space="0" w:color="auto"/>
            </w:tcBorders>
            <w:shd w:val="clear" w:color="auto" w:fill="auto"/>
            <w:noWrap/>
            <w:vAlign w:val="center"/>
            <w:hideMark/>
          </w:tcPr>
          <w:p w14:paraId="0CE14DF8"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0.02</w:t>
            </w:r>
          </w:p>
        </w:tc>
        <w:tc>
          <w:tcPr>
            <w:tcW w:w="1515" w:type="dxa"/>
            <w:tcBorders>
              <w:top w:val="nil"/>
              <w:left w:val="nil"/>
              <w:bottom w:val="single" w:sz="4" w:space="0" w:color="auto"/>
              <w:right w:val="single" w:sz="4" w:space="0" w:color="auto"/>
            </w:tcBorders>
            <w:shd w:val="clear" w:color="auto" w:fill="auto"/>
            <w:noWrap/>
            <w:vAlign w:val="center"/>
            <w:hideMark/>
          </w:tcPr>
          <w:p w14:paraId="3A78CD94"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0.06</w:t>
            </w:r>
          </w:p>
        </w:tc>
      </w:tr>
      <w:tr w:rsidR="000C07D2" w:rsidRPr="00657D44" w14:paraId="5343F0FD"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350B2CA1"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Bangladesh</w:t>
            </w:r>
          </w:p>
        </w:tc>
        <w:tc>
          <w:tcPr>
            <w:tcW w:w="1203" w:type="dxa"/>
            <w:tcBorders>
              <w:top w:val="nil"/>
              <w:left w:val="nil"/>
              <w:bottom w:val="single" w:sz="4" w:space="0" w:color="auto"/>
              <w:right w:val="single" w:sz="4" w:space="0" w:color="auto"/>
            </w:tcBorders>
            <w:shd w:val="clear" w:color="auto" w:fill="auto"/>
            <w:noWrap/>
            <w:vAlign w:val="center"/>
            <w:hideMark/>
          </w:tcPr>
          <w:p w14:paraId="08BBE420"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2B2B459E"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0.32</w:t>
            </w:r>
          </w:p>
        </w:tc>
        <w:tc>
          <w:tcPr>
            <w:tcW w:w="1203" w:type="dxa"/>
            <w:tcBorders>
              <w:top w:val="nil"/>
              <w:left w:val="nil"/>
              <w:bottom w:val="single" w:sz="4" w:space="0" w:color="auto"/>
              <w:right w:val="single" w:sz="4" w:space="0" w:color="auto"/>
            </w:tcBorders>
            <w:shd w:val="clear" w:color="auto" w:fill="auto"/>
            <w:noWrap/>
            <w:vAlign w:val="center"/>
            <w:hideMark/>
          </w:tcPr>
          <w:p w14:paraId="361A7566"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301689F8"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203" w:type="dxa"/>
            <w:tcBorders>
              <w:top w:val="nil"/>
              <w:left w:val="nil"/>
              <w:bottom w:val="single" w:sz="4" w:space="0" w:color="auto"/>
              <w:right w:val="single" w:sz="4" w:space="0" w:color="auto"/>
            </w:tcBorders>
            <w:shd w:val="clear" w:color="auto" w:fill="auto"/>
            <w:noWrap/>
            <w:vAlign w:val="center"/>
            <w:hideMark/>
          </w:tcPr>
          <w:p w14:paraId="6BB7C69C"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044B2E82"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r>
      <w:tr w:rsidR="000C07D2" w:rsidRPr="00657D44" w14:paraId="35795D45"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708109DA"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United Arab Emirates</w:t>
            </w:r>
          </w:p>
        </w:tc>
        <w:tc>
          <w:tcPr>
            <w:tcW w:w="1203" w:type="dxa"/>
            <w:tcBorders>
              <w:top w:val="nil"/>
              <w:left w:val="nil"/>
              <w:bottom w:val="single" w:sz="4" w:space="0" w:color="auto"/>
              <w:right w:val="single" w:sz="4" w:space="0" w:color="auto"/>
            </w:tcBorders>
            <w:shd w:val="clear" w:color="auto" w:fill="auto"/>
            <w:noWrap/>
            <w:vAlign w:val="center"/>
            <w:hideMark/>
          </w:tcPr>
          <w:p w14:paraId="2163D846"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0E6CB473"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c>
          <w:tcPr>
            <w:tcW w:w="1203" w:type="dxa"/>
            <w:tcBorders>
              <w:top w:val="nil"/>
              <w:left w:val="nil"/>
              <w:bottom w:val="single" w:sz="4" w:space="0" w:color="auto"/>
              <w:right w:val="single" w:sz="4" w:space="0" w:color="auto"/>
            </w:tcBorders>
            <w:shd w:val="clear" w:color="auto" w:fill="auto"/>
            <w:noWrap/>
            <w:vAlign w:val="center"/>
            <w:hideMark/>
          </w:tcPr>
          <w:p w14:paraId="7B534A09"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c>
          <w:tcPr>
            <w:tcW w:w="1515" w:type="dxa"/>
            <w:tcBorders>
              <w:top w:val="nil"/>
              <w:left w:val="nil"/>
              <w:bottom w:val="single" w:sz="4" w:space="0" w:color="auto"/>
              <w:right w:val="single" w:sz="4" w:space="0" w:color="auto"/>
            </w:tcBorders>
            <w:shd w:val="clear" w:color="auto" w:fill="auto"/>
            <w:noWrap/>
            <w:vAlign w:val="center"/>
            <w:hideMark/>
          </w:tcPr>
          <w:p w14:paraId="454C2631"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0.03</w:t>
            </w:r>
          </w:p>
        </w:tc>
        <w:tc>
          <w:tcPr>
            <w:tcW w:w="1203" w:type="dxa"/>
            <w:tcBorders>
              <w:top w:val="nil"/>
              <w:left w:val="nil"/>
              <w:bottom w:val="single" w:sz="4" w:space="0" w:color="auto"/>
              <w:right w:val="single" w:sz="4" w:space="0" w:color="auto"/>
            </w:tcBorders>
            <w:shd w:val="clear" w:color="auto" w:fill="auto"/>
            <w:noWrap/>
            <w:vAlign w:val="center"/>
            <w:hideMark/>
          </w:tcPr>
          <w:p w14:paraId="1562076F"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6CC3FACC"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r>
      <w:tr w:rsidR="000C07D2" w:rsidRPr="00657D44" w14:paraId="64C9A6BD"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0BFBEEF8"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Bahrain</w:t>
            </w:r>
          </w:p>
        </w:tc>
        <w:tc>
          <w:tcPr>
            <w:tcW w:w="1203" w:type="dxa"/>
            <w:tcBorders>
              <w:top w:val="nil"/>
              <w:left w:val="nil"/>
              <w:bottom w:val="single" w:sz="4" w:space="0" w:color="auto"/>
              <w:right w:val="single" w:sz="4" w:space="0" w:color="auto"/>
            </w:tcBorders>
            <w:shd w:val="clear" w:color="auto" w:fill="auto"/>
            <w:noWrap/>
            <w:vAlign w:val="center"/>
            <w:hideMark/>
          </w:tcPr>
          <w:p w14:paraId="5B0B5DD5"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5E1BA7FE"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203" w:type="dxa"/>
            <w:tcBorders>
              <w:top w:val="nil"/>
              <w:left w:val="nil"/>
              <w:bottom w:val="single" w:sz="4" w:space="0" w:color="auto"/>
              <w:right w:val="single" w:sz="4" w:space="0" w:color="auto"/>
            </w:tcBorders>
            <w:shd w:val="clear" w:color="auto" w:fill="auto"/>
            <w:noWrap/>
            <w:vAlign w:val="center"/>
            <w:hideMark/>
          </w:tcPr>
          <w:p w14:paraId="66089F87"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73DCD93A"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203" w:type="dxa"/>
            <w:tcBorders>
              <w:top w:val="nil"/>
              <w:left w:val="nil"/>
              <w:bottom w:val="single" w:sz="4" w:space="0" w:color="auto"/>
              <w:right w:val="single" w:sz="4" w:space="0" w:color="auto"/>
            </w:tcBorders>
            <w:shd w:val="clear" w:color="auto" w:fill="auto"/>
            <w:noWrap/>
            <w:vAlign w:val="center"/>
            <w:hideMark/>
          </w:tcPr>
          <w:p w14:paraId="7A868871"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162D595B"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r>
      <w:tr w:rsidR="000C07D2" w:rsidRPr="00657D44" w14:paraId="788F9E4D"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270E80B8"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Others</w:t>
            </w:r>
          </w:p>
        </w:tc>
        <w:tc>
          <w:tcPr>
            <w:tcW w:w="1203" w:type="dxa"/>
            <w:tcBorders>
              <w:top w:val="nil"/>
              <w:left w:val="nil"/>
              <w:bottom w:val="single" w:sz="4" w:space="0" w:color="auto"/>
              <w:right w:val="single" w:sz="4" w:space="0" w:color="auto"/>
            </w:tcBorders>
            <w:shd w:val="clear" w:color="auto" w:fill="auto"/>
            <w:noWrap/>
            <w:vAlign w:val="center"/>
            <w:hideMark/>
          </w:tcPr>
          <w:p w14:paraId="726CE76F"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0.04</w:t>
            </w:r>
          </w:p>
        </w:tc>
        <w:tc>
          <w:tcPr>
            <w:tcW w:w="1515" w:type="dxa"/>
            <w:tcBorders>
              <w:top w:val="nil"/>
              <w:left w:val="nil"/>
              <w:bottom w:val="single" w:sz="4" w:space="0" w:color="auto"/>
              <w:right w:val="single" w:sz="4" w:space="0" w:color="auto"/>
            </w:tcBorders>
            <w:shd w:val="clear" w:color="auto" w:fill="auto"/>
            <w:noWrap/>
            <w:vAlign w:val="center"/>
            <w:hideMark/>
          </w:tcPr>
          <w:p w14:paraId="56F7904C"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0.09</w:t>
            </w:r>
          </w:p>
        </w:tc>
        <w:tc>
          <w:tcPr>
            <w:tcW w:w="1203" w:type="dxa"/>
            <w:tcBorders>
              <w:top w:val="nil"/>
              <w:left w:val="nil"/>
              <w:bottom w:val="single" w:sz="4" w:space="0" w:color="auto"/>
              <w:right w:val="single" w:sz="4" w:space="0" w:color="auto"/>
            </w:tcBorders>
            <w:shd w:val="clear" w:color="auto" w:fill="auto"/>
            <w:noWrap/>
            <w:vAlign w:val="center"/>
            <w:hideMark/>
          </w:tcPr>
          <w:p w14:paraId="7267A0ED"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0.03</w:t>
            </w:r>
          </w:p>
        </w:tc>
        <w:tc>
          <w:tcPr>
            <w:tcW w:w="1515" w:type="dxa"/>
            <w:tcBorders>
              <w:top w:val="nil"/>
              <w:left w:val="nil"/>
              <w:bottom w:val="single" w:sz="4" w:space="0" w:color="auto"/>
              <w:right w:val="single" w:sz="4" w:space="0" w:color="auto"/>
            </w:tcBorders>
            <w:shd w:val="clear" w:color="auto" w:fill="auto"/>
            <w:noWrap/>
            <w:vAlign w:val="center"/>
            <w:hideMark/>
          </w:tcPr>
          <w:p w14:paraId="0C95A4D4"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0.28</w:t>
            </w:r>
          </w:p>
        </w:tc>
        <w:tc>
          <w:tcPr>
            <w:tcW w:w="1203" w:type="dxa"/>
            <w:tcBorders>
              <w:top w:val="nil"/>
              <w:left w:val="nil"/>
              <w:bottom w:val="single" w:sz="4" w:space="0" w:color="auto"/>
              <w:right w:val="single" w:sz="4" w:space="0" w:color="auto"/>
            </w:tcBorders>
            <w:shd w:val="clear" w:color="auto" w:fill="auto"/>
            <w:noWrap/>
            <w:vAlign w:val="center"/>
            <w:hideMark/>
          </w:tcPr>
          <w:p w14:paraId="63E10EE3"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0.01</w:t>
            </w:r>
          </w:p>
        </w:tc>
        <w:tc>
          <w:tcPr>
            <w:tcW w:w="1515" w:type="dxa"/>
            <w:tcBorders>
              <w:top w:val="nil"/>
              <w:left w:val="nil"/>
              <w:bottom w:val="single" w:sz="4" w:space="0" w:color="auto"/>
              <w:right w:val="single" w:sz="4" w:space="0" w:color="auto"/>
            </w:tcBorders>
            <w:shd w:val="clear" w:color="auto" w:fill="auto"/>
            <w:noWrap/>
            <w:vAlign w:val="center"/>
            <w:hideMark/>
          </w:tcPr>
          <w:p w14:paraId="4C050B4E"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0.03</w:t>
            </w:r>
          </w:p>
        </w:tc>
      </w:tr>
      <w:tr w:rsidR="000C07D2" w:rsidRPr="00657D44" w14:paraId="560824B6"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38B8F08D" w14:textId="77777777" w:rsidR="000C07D2" w:rsidRPr="00BF252C" w:rsidRDefault="000C07D2" w:rsidP="007E1666">
            <w:pPr>
              <w:spacing w:after="0" w:line="240" w:lineRule="auto"/>
              <w:rPr>
                <w:rFonts w:ascii="Calibri" w:eastAsia="Times New Roman" w:hAnsi="Calibri" w:cs="Times New Roman"/>
                <w:color w:val="FFFFFF" w:themeColor="background1"/>
                <w:sz w:val="24"/>
                <w:szCs w:val="24"/>
                <w:lang w:val="en-US"/>
              </w:rPr>
            </w:pPr>
            <w:r w:rsidRPr="00BF252C">
              <w:rPr>
                <w:rFonts w:ascii="Calibri" w:eastAsia="Times New Roman" w:hAnsi="Calibri" w:cs="Times New Roman"/>
                <w:color w:val="FFFFFF" w:themeColor="background1"/>
                <w:sz w:val="24"/>
                <w:szCs w:val="24"/>
                <w:lang w:val="en-US"/>
              </w:rPr>
              <w:t>Total</w:t>
            </w:r>
          </w:p>
        </w:tc>
        <w:tc>
          <w:tcPr>
            <w:tcW w:w="1203" w:type="dxa"/>
            <w:tcBorders>
              <w:top w:val="nil"/>
              <w:left w:val="nil"/>
              <w:bottom w:val="single" w:sz="4" w:space="0" w:color="auto"/>
              <w:right w:val="single" w:sz="4" w:space="0" w:color="auto"/>
            </w:tcBorders>
            <w:shd w:val="clear" w:color="auto" w:fill="C00000"/>
            <w:noWrap/>
            <w:vAlign w:val="center"/>
            <w:hideMark/>
          </w:tcPr>
          <w:p w14:paraId="29F11F60"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0.1</w:t>
            </w:r>
          </w:p>
        </w:tc>
        <w:tc>
          <w:tcPr>
            <w:tcW w:w="1515" w:type="dxa"/>
            <w:tcBorders>
              <w:top w:val="nil"/>
              <w:left w:val="nil"/>
              <w:bottom w:val="single" w:sz="4" w:space="0" w:color="auto"/>
              <w:right w:val="single" w:sz="4" w:space="0" w:color="auto"/>
            </w:tcBorders>
            <w:shd w:val="clear" w:color="auto" w:fill="C00000"/>
            <w:noWrap/>
            <w:vAlign w:val="center"/>
            <w:hideMark/>
          </w:tcPr>
          <w:p w14:paraId="224D6AA9"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0.6</w:t>
            </w:r>
          </w:p>
        </w:tc>
        <w:tc>
          <w:tcPr>
            <w:tcW w:w="1203" w:type="dxa"/>
            <w:tcBorders>
              <w:top w:val="nil"/>
              <w:left w:val="nil"/>
              <w:bottom w:val="single" w:sz="4" w:space="0" w:color="auto"/>
              <w:right w:val="single" w:sz="4" w:space="0" w:color="auto"/>
            </w:tcBorders>
            <w:shd w:val="clear" w:color="auto" w:fill="C00000"/>
            <w:noWrap/>
            <w:vAlign w:val="center"/>
            <w:hideMark/>
          </w:tcPr>
          <w:p w14:paraId="0F01A57F"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0.07</w:t>
            </w:r>
          </w:p>
        </w:tc>
        <w:tc>
          <w:tcPr>
            <w:tcW w:w="1515" w:type="dxa"/>
            <w:tcBorders>
              <w:top w:val="nil"/>
              <w:left w:val="nil"/>
              <w:bottom w:val="single" w:sz="4" w:space="0" w:color="auto"/>
              <w:right w:val="single" w:sz="4" w:space="0" w:color="auto"/>
            </w:tcBorders>
            <w:shd w:val="clear" w:color="auto" w:fill="C00000"/>
            <w:noWrap/>
            <w:vAlign w:val="center"/>
            <w:hideMark/>
          </w:tcPr>
          <w:p w14:paraId="4D36B348"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0.4</w:t>
            </w:r>
          </w:p>
        </w:tc>
        <w:tc>
          <w:tcPr>
            <w:tcW w:w="1203" w:type="dxa"/>
            <w:tcBorders>
              <w:top w:val="nil"/>
              <w:left w:val="nil"/>
              <w:bottom w:val="single" w:sz="4" w:space="0" w:color="auto"/>
              <w:right w:val="single" w:sz="4" w:space="0" w:color="auto"/>
            </w:tcBorders>
            <w:shd w:val="clear" w:color="auto" w:fill="C00000"/>
            <w:noWrap/>
            <w:vAlign w:val="center"/>
            <w:hideMark/>
          </w:tcPr>
          <w:p w14:paraId="4688A932"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0.05</w:t>
            </w:r>
          </w:p>
        </w:tc>
        <w:tc>
          <w:tcPr>
            <w:tcW w:w="1515" w:type="dxa"/>
            <w:tcBorders>
              <w:top w:val="nil"/>
              <w:left w:val="nil"/>
              <w:bottom w:val="single" w:sz="4" w:space="0" w:color="auto"/>
              <w:right w:val="single" w:sz="4" w:space="0" w:color="auto"/>
            </w:tcBorders>
            <w:shd w:val="clear" w:color="auto" w:fill="C00000"/>
            <w:noWrap/>
            <w:vAlign w:val="center"/>
            <w:hideMark/>
          </w:tcPr>
          <w:p w14:paraId="03CFCD6B"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0.26</w:t>
            </w:r>
          </w:p>
        </w:tc>
      </w:tr>
    </w:tbl>
    <w:p w14:paraId="5B005106" w14:textId="77777777" w:rsidR="000C07D2" w:rsidRDefault="000C07D2" w:rsidP="000C07D2">
      <w:pPr>
        <w:tabs>
          <w:tab w:val="left" w:pos="1530"/>
        </w:tabs>
        <w:spacing w:line="48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 xml:space="preserve">Demand By Type </w:t>
      </w:r>
    </w:p>
    <w:p w14:paraId="36314153" w14:textId="77777777" w:rsidR="000C07D2" w:rsidRPr="0061645E" w:rsidRDefault="000C07D2" w:rsidP="000C07D2">
      <w:pPr>
        <w:rPr>
          <w:rFonts w:ascii="Arial" w:hAnsi="Arial" w:cs="Arial"/>
          <w:b/>
          <w:bCs/>
          <w:sz w:val="24"/>
          <w:szCs w:val="24"/>
        </w:rPr>
      </w:pPr>
      <w:r>
        <w:rPr>
          <w:rFonts w:ascii="Arial" w:hAnsi="Arial" w:cs="Arial"/>
          <w:b/>
          <w:bCs/>
          <w:sz w:val="24"/>
          <w:szCs w:val="24"/>
        </w:rPr>
        <w:t>India</w:t>
      </w:r>
      <w:r w:rsidRPr="0061645E">
        <w:rPr>
          <w:rFonts w:ascii="Arial" w:hAnsi="Arial" w:cs="Arial"/>
          <w:b/>
          <w:bCs/>
          <w:sz w:val="24"/>
          <w:szCs w:val="24"/>
        </w:rPr>
        <w:t xml:space="preserve"> Vinyl Ester Resin Demand, By Type, By Volume</w:t>
      </w:r>
      <w:r>
        <w:rPr>
          <w:rFonts w:ascii="Arial" w:hAnsi="Arial" w:cs="Arial"/>
          <w:b/>
          <w:bCs/>
          <w:sz w:val="24"/>
          <w:szCs w:val="24"/>
        </w:rPr>
        <w:t xml:space="preserve"> (000’ Tonnes) (%)</w:t>
      </w:r>
      <w:r w:rsidRPr="0061645E">
        <w:rPr>
          <w:rFonts w:ascii="Arial" w:hAnsi="Arial" w:cs="Arial"/>
          <w:b/>
          <w:bCs/>
          <w:sz w:val="24"/>
          <w:szCs w:val="24"/>
        </w:rPr>
        <w:t>, 2015–2030F</w:t>
      </w:r>
    </w:p>
    <w:p w14:paraId="1AA3E772" w14:textId="77777777" w:rsidR="000C07D2" w:rsidRDefault="000C07D2" w:rsidP="000C07D2">
      <w:pPr>
        <w:pStyle w:val="BodyText"/>
        <w:spacing w:before="162" w:line="480" w:lineRule="auto"/>
        <w:ind w:right="-90"/>
        <w:jc w:val="both"/>
        <w:rPr>
          <w:noProof/>
          <w:color w:val="000000" w:themeColor="text1"/>
        </w:rPr>
      </w:pPr>
      <w:r w:rsidRPr="002B5730">
        <w:rPr>
          <w:bCs/>
          <w:noProof/>
          <w:color w:val="000000" w:themeColor="text1"/>
        </w:rPr>
        <mc:AlternateContent>
          <mc:Choice Requires="wps">
            <w:drawing>
              <wp:anchor distT="0" distB="0" distL="114300" distR="114300" simplePos="0" relativeHeight="252798976" behindDoc="0" locked="0" layoutInCell="1" allowOverlap="1" wp14:anchorId="3FEDA1B5" wp14:editId="1A616C08">
                <wp:simplePos x="0" y="0"/>
                <wp:positionH relativeFrom="margin">
                  <wp:posOffset>2660015</wp:posOffset>
                </wp:positionH>
                <wp:positionV relativeFrom="paragraph">
                  <wp:posOffset>2790190</wp:posOffset>
                </wp:positionV>
                <wp:extent cx="3800475" cy="307340"/>
                <wp:effectExtent l="0" t="0" r="0" b="0"/>
                <wp:wrapNone/>
                <wp:docPr id="1279" name="TextBox 22"/>
                <wp:cNvGraphicFramePr/>
                <a:graphic xmlns:a="http://schemas.openxmlformats.org/drawingml/2006/main">
                  <a:graphicData uri="http://schemas.microsoft.com/office/word/2010/wordprocessingShape">
                    <wps:wsp>
                      <wps:cNvSpPr txBox="1"/>
                      <wps:spPr>
                        <a:xfrm>
                          <a:off x="0" y="0"/>
                          <a:ext cx="3800475" cy="307340"/>
                        </a:xfrm>
                        <a:prstGeom prst="rect">
                          <a:avLst/>
                        </a:prstGeom>
                        <a:noFill/>
                      </wps:spPr>
                      <wps:txbx>
                        <w:txbxContent>
                          <w:p w14:paraId="6B087D73" w14:textId="77777777" w:rsidR="000C07D2" w:rsidRPr="00CE35EB" w:rsidRDefault="000C07D2" w:rsidP="000C07D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3FC1A821" w14:textId="77777777" w:rsidR="000C07D2" w:rsidRPr="00CE35EB" w:rsidRDefault="000C07D2" w:rsidP="000C07D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FEDA1B5" id="_x0000_s1148" type="#_x0000_t202" style="position:absolute;left:0;text-align:left;margin-left:209.45pt;margin-top:219.7pt;width:299.25pt;height:24.2pt;z-index:252798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" filled="f" stroked="f">
                <v:textbox style="mso-fit-shape-to-text:t">
                  <w:txbxContent>
                    <w:p w14:paraId="6B087D73" w14:textId="77777777" w:rsidR="000C07D2" w:rsidRPr="00CE35EB" w:rsidRDefault="000C07D2" w:rsidP="000C07D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3FC1A821" w14:textId="77777777" w:rsidR="000C07D2" w:rsidRPr="00CE35EB" w:rsidRDefault="000C07D2" w:rsidP="000C07D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B5730">
        <w:rPr>
          <w:noProof/>
          <w:color w:val="000000" w:themeColor="text1"/>
        </w:rPr>
        <w:drawing>
          <wp:inline distT="0" distB="0" distL="0" distR="0" wp14:anchorId="267A2921" wp14:editId="37888FA3">
            <wp:extent cx="6457950" cy="3123211"/>
            <wp:effectExtent l="0" t="0" r="0" b="1270"/>
            <wp:docPr id="2177" name="Chart 2177">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tbl>
      <w:tblPr>
        <w:tblW w:w="10061" w:type="dxa"/>
        <w:tblInd w:w="-5" w:type="dxa"/>
        <w:tblLook w:val="04A0" w:firstRow="1" w:lastRow="0" w:firstColumn="1" w:lastColumn="0" w:noHBand="0" w:noVBand="1"/>
      </w:tblPr>
      <w:tblGrid>
        <w:gridCol w:w="1928"/>
        <w:gridCol w:w="843"/>
        <w:gridCol w:w="843"/>
        <w:gridCol w:w="843"/>
        <w:gridCol w:w="844"/>
        <w:gridCol w:w="963"/>
        <w:gridCol w:w="959"/>
        <w:gridCol w:w="959"/>
        <w:gridCol w:w="959"/>
        <w:gridCol w:w="920"/>
      </w:tblGrid>
      <w:tr w:rsidR="000C07D2" w:rsidRPr="005D2A6A" w14:paraId="18ABBC52" w14:textId="77777777" w:rsidTr="0049760F">
        <w:trPr>
          <w:trHeight w:val="474"/>
        </w:trPr>
        <w:tc>
          <w:tcPr>
            <w:tcW w:w="192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536EBA6" w14:textId="4E1C48F6" w:rsidR="000C07D2" w:rsidRPr="005D2A6A" w:rsidRDefault="0049760F" w:rsidP="007E1666">
            <w:pPr>
              <w:spacing w:after="0" w:line="24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D</w:t>
            </w:r>
            <w:r w:rsidR="000C07D2" w:rsidRPr="005D2A6A">
              <w:rPr>
                <w:rFonts w:ascii="Arial" w:eastAsia="Times New Roman" w:hAnsi="Arial" w:cs="Arial"/>
                <w:b/>
                <w:bCs/>
                <w:color w:val="FFFFFF" w:themeColor="background1"/>
                <w:sz w:val="20"/>
                <w:szCs w:val="20"/>
                <w:lang w:val="en-US"/>
              </w:rPr>
              <w:t>emand by Type</w:t>
            </w:r>
            <w:r w:rsidR="000C07D2">
              <w:rPr>
                <w:rFonts w:ascii="Arial" w:eastAsia="Times New Roman" w:hAnsi="Arial" w:cs="Arial"/>
                <w:b/>
                <w:bCs/>
                <w:color w:val="FFFFFF" w:themeColor="background1"/>
                <w:sz w:val="20"/>
                <w:szCs w:val="20"/>
                <w:lang w:val="en-US"/>
              </w:rPr>
              <w:t xml:space="preserve"> </w:t>
            </w:r>
          </w:p>
        </w:tc>
        <w:tc>
          <w:tcPr>
            <w:tcW w:w="843" w:type="dxa"/>
            <w:tcBorders>
              <w:top w:val="single" w:sz="4" w:space="0" w:color="auto"/>
              <w:left w:val="nil"/>
              <w:bottom w:val="single" w:sz="4" w:space="0" w:color="auto"/>
              <w:right w:val="single" w:sz="4" w:space="0" w:color="auto"/>
            </w:tcBorders>
            <w:shd w:val="clear" w:color="auto" w:fill="C00000"/>
            <w:noWrap/>
            <w:vAlign w:val="center"/>
            <w:hideMark/>
          </w:tcPr>
          <w:p w14:paraId="46FB0FC7"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2015</w:t>
            </w:r>
          </w:p>
        </w:tc>
        <w:tc>
          <w:tcPr>
            <w:tcW w:w="843" w:type="dxa"/>
            <w:tcBorders>
              <w:top w:val="single" w:sz="4" w:space="0" w:color="auto"/>
              <w:left w:val="nil"/>
              <w:bottom w:val="single" w:sz="4" w:space="0" w:color="auto"/>
              <w:right w:val="single" w:sz="4" w:space="0" w:color="auto"/>
            </w:tcBorders>
            <w:shd w:val="clear" w:color="auto" w:fill="C00000"/>
            <w:noWrap/>
            <w:vAlign w:val="center"/>
            <w:hideMark/>
          </w:tcPr>
          <w:p w14:paraId="28992248"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2016</w:t>
            </w:r>
          </w:p>
        </w:tc>
        <w:tc>
          <w:tcPr>
            <w:tcW w:w="843" w:type="dxa"/>
            <w:tcBorders>
              <w:top w:val="single" w:sz="4" w:space="0" w:color="auto"/>
              <w:left w:val="nil"/>
              <w:bottom w:val="single" w:sz="4" w:space="0" w:color="auto"/>
              <w:right w:val="single" w:sz="4" w:space="0" w:color="auto"/>
            </w:tcBorders>
            <w:shd w:val="clear" w:color="auto" w:fill="C00000"/>
            <w:noWrap/>
            <w:vAlign w:val="bottom"/>
            <w:hideMark/>
          </w:tcPr>
          <w:p w14:paraId="15C4E798"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2017</w:t>
            </w:r>
          </w:p>
        </w:tc>
        <w:tc>
          <w:tcPr>
            <w:tcW w:w="844" w:type="dxa"/>
            <w:tcBorders>
              <w:top w:val="single" w:sz="4" w:space="0" w:color="auto"/>
              <w:left w:val="nil"/>
              <w:bottom w:val="single" w:sz="4" w:space="0" w:color="auto"/>
              <w:right w:val="single" w:sz="4" w:space="0" w:color="auto"/>
            </w:tcBorders>
            <w:shd w:val="clear" w:color="auto" w:fill="C00000"/>
            <w:noWrap/>
            <w:vAlign w:val="bottom"/>
            <w:hideMark/>
          </w:tcPr>
          <w:p w14:paraId="3DF577FA"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2018</w:t>
            </w:r>
          </w:p>
        </w:tc>
        <w:tc>
          <w:tcPr>
            <w:tcW w:w="963" w:type="dxa"/>
            <w:tcBorders>
              <w:top w:val="single" w:sz="4" w:space="0" w:color="auto"/>
              <w:left w:val="nil"/>
              <w:bottom w:val="single" w:sz="4" w:space="0" w:color="auto"/>
              <w:right w:val="single" w:sz="4" w:space="0" w:color="auto"/>
            </w:tcBorders>
            <w:shd w:val="clear" w:color="auto" w:fill="C00000"/>
            <w:noWrap/>
            <w:vAlign w:val="bottom"/>
            <w:hideMark/>
          </w:tcPr>
          <w:p w14:paraId="0D088FC9"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2019</w:t>
            </w:r>
          </w:p>
        </w:tc>
        <w:tc>
          <w:tcPr>
            <w:tcW w:w="959" w:type="dxa"/>
            <w:tcBorders>
              <w:top w:val="single" w:sz="4" w:space="0" w:color="auto"/>
              <w:left w:val="nil"/>
              <w:bottom w:val="single" w:sz="4" w:space="0" w:color="auto"/>
              <w:right w:val="single" w:sz="4" w:space="0" w:color="auto"/>
            </w:tcBorders>
            <w:shd w:val="clear" w:color="auto" w:fill="C00000"/>
            <w:noWrap/>
            <w:vAlign w:val="bottom"/>
            <w:hideMark/>
          </w:tcPr>
          <w:p w14:paraId="1C80BCF5"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2020</w:t>
            </w:r>
          </w:p>
        </w:tc>
        <w:tc>
          <w:tcPr>
            <w:tcW w:w="959" w:type="dxa"/>
            <w:tcBorders>
              <w:top w:val="single" w:sz="4" w:space="0" w:color="auto"/>
              <w:left w:val="nil"/>
              <w:bottom w:val="single" w:sz="4" w:space="0" w:color="auto"/>
              <w:right w:val="single" w:sz="4" w:space="0" w:color="auto"/>
            </w:tcBorders>
            <w:shd w:val="clear" w:color="auto" w:fill="C00000"/>
            <w:noWrap/>
            <w:vAlign w:val="bottom"/>
            <w:hideMark/>
          </w:tcPr>
          <w:p w14:paraId="11DDB98E"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2021E</w:t>
            </w:r>
          </w:p>
        </w:tc>
        <w:tc>
          <w:tcPr>
            <w:tcW w:w="959" w:type="dxa"/>
            <w:tcBorders>
              <w:top w:val="single" w:sz="4" w:space="0" w:color="auto"/>
              <w:left w:val="nil"/>
              <w:bottom w:val="single" w:sz="4" w:space="0" w:color="auto"/>
              <w:right w:val="single" w:sz="4" w:space="0" w:color="auto"/>
            </w:tcBorders>
            <w:shd w:val="clear" w:color="auto" w:fill="C00000"/>
            <w:noWrap/>
            <w:vAlign w:val="bottom"/>
            <w:hideMark/>
          </w:tcPr>
          <w:p w14:paraId="0224390F"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2025F</w:t>
            </w:r>
          </w:p>
        </w:tc>
        <w:tc>
          <w:tcPr>
            <w:tcW w:w="920"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2AD97F7"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2030F</w:t>
            </w:r>
          </w:p>
        </w:tc>
      </w:tr>
      <w:tr w:rsidR="0049760F" w:rsidRPr="005D2A6A" w14:paraId="4818E3CF" w14:textId="77777777" w:rsidTr="007D63AD">
        <w:trPr>
          <w:trHeight w:val="559"/>
        </w:trPr>
        <w:tc>
          <w:tcPr>
            <w:tcW w:w="1928" w:type="dxa"/>
            <w:tcBorders>
              <w:top w:val="nil"/>
              <w:left w:val="single" w:sz="4" w:space="0" w:color="auto"/>
              <w:bottom w:val="single" w:sz="4" w:space="0" w:color="auto"/>
              <w:right w:val="single" w:sz="4" w:space="0" w:color="auto"/>
            </w:tcBorders>
            <w:shd w:val="clear" w:color="000000" w:fill="FFFFFF"/>
            <w:noWrap/>
            <w:vAlign w:val="bottom"/>
            <w:hideMark/>
          </w:tcPr>
          <w:p w14:paraId="0F645B40" w14:textId="6420EEB7" w:rsidR="0049760F" w:rsidRPr="005D2A6A" w:rsidRDefault="0049760F" w:rsidP="0049760F">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Bisphenol-</w:t>
            </w:r>
            <w:r w:rsidR="00ED7DD8" w:rsidRPr="005D2A6A">
              <w:rPr>
                <w:rFonts w:ascii="Arial" w:hAnsi="Arial" w:cs="Arial"/>
                <w:color w:val="000000"/>
                <w:sz w:val="20"/>
                <w:szCs w:val="20"/>
              </w:rPr>
              <w:t>A, F</w:t>
            </w:r>
            <w:r w:rsidRPr="005D2A6A">
              <w:rPr>
                <w:rFonts w:ascii="Arial" w:hAnsi="Arial" w:cs="Arial"/>
                <w:color w:val="000000"/>
                <w:sz w:val="20"/>
                <w:szCs w:val="20"/>
              </w:rPr>
              <w:t>,S vinyl ester resin</w:t>
            </w:r>
            <w:r>
              <w:rPr>
                <w:rFonts w:ascii="Arial" w:hAnsi="Arial" w:cs="Arial"/>
                <w:color w:val="000000"/>
                <w:sz w:val="20"/>
                <w:szCs w:val="20"/>
              </w:rPr>
              <w:t>*</w:t>
            </w:r>
          </w:p>
        </w:tc>
        <w:tc>
          <w:tcPr>
            <w:tcW w:w="843" w:type="dxa"/>
            <w:tcBorders>
              <w:top w:val="nil"/>
              <w:left w:val="nil"/>
              <w:bottom w:val="single" w:sz="4" w:space="0" w:color="auto"/>
              <w:right w:val="single" w:sz="4" w:space="0" w:color="auto"/>
            </w:tcBorders>
            <w:shd w:val="clear" w:color="000000" w:fill="FFFFFF"/>
            <w:noWrap/>
            <w:vAlign w:val="center"/>
            <w:hideMark/>
          </w:tcPr>
          <w:p w14:paraId="180D6857" w14:textId="2788A48E"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4.5</w:t>
            </w:r>
          </w:p>
        </w:tc>
        <w:tc>
          <w:tcPr>
            <w:tcW w:w="843" w:type="dxa"/>
            <w:tcBorders>
              <w:top w:val="nil"/>
              <w:left w:val="nil"/>
              <w:bottom w:val="single" w:sz="4" w:space="0" w:color="auto"/>
              <w:right w:val="single" w:sz="4" w:space="0" w:color="auto"/>
            </w:tcBorders>
            <w:shd w:val="clear" w:color="000000" w:fill="FFFFFF"/>
            <w:noWrap/>
            <w:vAlign w:val="center"/>
            <w:hideMark/>
          </w:tcPr>
          <w:p w14:paraId="55688D06" w14:textId="49BE2235"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4.8</w:t>
            </w:r>
          </w:p>
        </w:tc>
        <w:tc>
          <w:tcPr>
            <w:tcW w:w="843" w:type="dxa"/>
            <w:tcBorders>
              <w:top w:val="nil"/>
              <w:left w:val="nil"/>
              <w:bottom w:val="single" w:sz="4" w:space="0" w:color="auto"/>
              <w:right w:val="single" w:sz="4" w:space="0" w:color="auto"/>
            </w:tcBorders>
            <w:shd w:val="clear" w:color="000000" w:fill="FFFFFF"/>
            <w:noWrap/>
            <w:vAlign w:val="center"/>
            <w:hideMark/>
          </w:tcPr>
          <w:p w14:paraId="26F6FA98" w14:textId="2BC993E4"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5.2</w:t>
            </w:r>
          </w:p>
        </w:tc>
        <w:tc>
          <w:tcPr>
            <w:tcW w:w="844" w:type="dxa"/>
            <w:tcBorders>
              <w:top w:val="nil"/>
              <w:left w:val="nil"/>
              <w:bottom w:val="single" w:sz="4" w:space="0" w:color="auto"/>
              <w:right w:val="single" w:sz="4" w:space="0" w:color="auto"/>
            </w:tcBorders>
            <w:shd w:val="clear" w:color="000000" w:fill="FFFFFF"/>
            <w:noWrap/>
            <w:vAlign w:val="center"/>
            <w:hideMark/>
          </w:tcPr>
          <w:p w14:paraId="6BF863C5" w14:textId="5439E0D4"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5.5</w:t>
            </w:r>
          </w:p>
        </w:tc>
        <w:tc>
          <w:tcPr>
            <w:tcW w:w="963" w:type="dxa"/>
            <w:tcBorders>
              <w:top w:val="nil"/>
              <w:left w:val="nil"/>
              <w:bottom w:val="single" w:sz="4" w:space="0" w:color="auto"/>
              <w:right w:val="single" w:sz="4" w:space="0" w:color="auto"/>
            </w:tcBorders>
            <w:shd w:val="clear" w:color="000000" w:fill="FFFFFF"/>
            <w:noWrap/>
            <w:vAlign w:val="center"/>
            <w:hideMark/>
          </w:tcPr>
          <w:p w14:paraId="33187281" w14:textId="1773D48B"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5.8</w:t>
            </w:r>
          </w:p>
        </w:tc>
        <w:tc>
          <w:tcPr>
            <w:tcW w:w="959" w:type="dxa"/>
            <w:tcBorders>
              <w:top w:val="nil"/>
              <w:left w:val="nil"/>
              <w:bottom w:val="single" w:sz="4" w:space="0" w:color="auto"/>
              <w:right w:val="single" w:sz="4" w:space="0" w:color="auto"/>
            </w:tcBorders>
            <w:shd w:val="clear" w:color="000000" w:fill="FFFFFF"/>
            <w:noWrap/>
            <w:vAlign w:val="center"/>
            <w:hideMark/>
          </w:tcPr>
          <w:p w14:paraId="4BED951B" w14:textId="08BA6E53"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5.2</w:t>
            </w:r>
          </w:p>
        </w:tc>
        <w:tc>
          <w:tcPr>
            <w:tcW w:w="959" w:type="dxa"/>
            <w:tcBorders>
              <w:top w:val="nil"/>
              <w:left w:val="nil"/>
              <w:bottom w:val="single" w:sz="4" w:space="0" w:color="auto"/>
              <w:right w:val="single" w:sz="4" w:space="0" w:color="auto"/>
            </w:tcBorders>
            <w:shd w:val="clear" w:color="000000" w:fill="FFFFFF"/>
            <w:noWrap/>
            <w:vAlign w:val="center"/>
            <w:hideMark/>
          </w:tcPr>
          <w:p w14:paraId="747E0944" w14:textId="3DBE8AC8"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5.6</w:t>
            </w:r>
          </w:p>
        </w:tc>
        <w:tc>
          <w:tcPr>
            <w:tcW w:w="959" w:type="dxa"/>
            <w:tcBorders>
              <w:top w:val="nil"/>
              <w:left w:val="nil"/>
              <w:bottom w:val="single" w:sz="4" w:space="0" w:color="auto"/>
              <w:right w:val="single" w:sz="4" w:space="0" w:color="auto"/>
            </w:tcBorders>
            <w:shd w:val="clear" w:color="000000" w:fill="FFFFFF"/>
            <w:noWrap/>
            <w:vAlign w:val="center"/>
            <w:hideMark/>
          </w:tcPr>
          <w:p w14:paraId="22367B74" w14:textId="71567DCE"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8.6</w:t>
            </w:r>
          </w:p>
        </w:tc>
        <w:tc>
          <w:tcPr>
            <w:tcW w:w="920" w:type="dxa"/>
            <w:tcBorders>
              <w:top w:val="nil"/>
              <w:left w:val="nil"/>
              <w:bottom w:val="single" w:sz="4" w:space="0" w:color="auto"/>
              <w:right w:val="single" w:sz="4" w:space="0" w:color="auto"/>
            </w:tcBorders>
            <w:shd w:val="clear" w:color="000000" w:fill="FFFFFF"/>
            <w:noWrap/>
            <w:vAlign w:val="center"/>
            <w:hideMark/>
          </w:tcPr>
          <w:p w14:paraId="1F2ACD76" w14:textId="17383A29"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15.4</w:t>
            </w:r>
          </w:p>
        </w:tc>
      </w:tr>
      <w:tr w:rsidR="0049760F" w:rsidRPr="005D2A6A" w14:paraId="775E5F75" w14:textId="77777777" w:rsidTr="007D63AD">
        <w:trPr>
          <w:trHeight w:val="559"/>
        </w:trPr>
        <w:tc>
          <w:tcPr>
            <w:tcW w:w="1928" w:type="dxa"/>
            <w:tcBorders>
              <w:top w:val="nil"/>
              <w:left w:val="single" w:sz="4" w:space="0" w:color="auto"/>
              <w:bottom w:val="single" w:sz="4" w:space="0" w:color="auto"/>
              <w:right w:val="single" w:sz="4" w:space="0" w:color="auto"/>
            </w:tcBorders>
            <w:shd w:val="clear" w:color="000000" w:fill="FFFFFF"/>
            <w:noWrap/>
            <w:vAlign w:val="bottom"/>
            <w:hideMark/>
          </w:tcPr>
          <w:p w14:paraId="7DE86206" w14:textId="77777777" w:rsidR="0049760F" w:rsidRPr="005D2A6A" w:rsidRDefault="0049760F" w:rsidP="0049760F">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lastRenderedPageBreak/>
              <w:t>Novolac vinyl ester resin</w:t>
            </w:r>
          </w:p>
        </w:tc>
        <w:tc>
          <w:tcPr>
            <w:tcW w:w="843" w:type="dxa"/>
            <w:tcBorders>
              <w:top w:val="nil"/>
              <w:left w:val="nil"/>
              <w:bottom w:val="single" w:sz="4" w:space="0" w:color="auto"/>
              <w:right w:val="single" w:sz="4" w:space="0" w:color="auto"/>
            </w:tcBorders>
            <w:shd w:val="clear" w:color="000000" w:fill="FFFFFF"/>
            <w:noWrap/>
            <w:vAlign w:val="center"/>
            <w:hideMark/>
          </w:tcPr>
          <w:p w14:paraId="57057A9D" w14:textId="3FE9FC78"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2.6</w:t>
            </w:r>
          </w:p>
        </w:tc>
        <w:tc>
          <w:tcPr>
            <w:tcW w:w="843" w:type="dxa"/>
            <w:tcBorders>
              <w:top w:val="nil"/>
              <w:left w:val="nil"/>
              <w:bottom w:val="single" w:sz="4" w:space="0" w:color="auto"/>
              <w:right w:val="single" w:sz="4" w:space="0" w:color="auto"/>
            </w:tcBorders>
            <w:shd w:val="clear" w:color="000000" w:fill="FFFFFF"/>
            <w:noWrap/>
            <w:vAlign w:val="center"/>
            <w:hideMark/>
          </w:tcPr>
          <w:p w14:paraId="083DAB63" w14:textId="7BCE4431"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2.8</w:t>
            </w:r>
          </w:p>
        </w:tc>
        <w:tc>
          <w:tcPr>
            <w:tcW w:w="843" w:type="dxa"/>
            <w:tcBorders>
              <w:top w:val="nil"/>
              <w:left w:val="nil"/>
              <w:bottom w:val="single" w:sz="4" w:space="0" w:color="auto"/>
              <w:right w:val="single" w:sz="4" w:space="0" w:color="auto"/>
            </w:tcBorders>
            <w:shd w:val="clear" w:color="000000" w:fill="FFFFFF"/>
            <w:noWrap/>
            <w:vAlign w:val="center"/>
            <w:hideMark/>
          </w:tcPr>
          <w:p w14:paraId="40E499FB" w14:textId="2BF0DED8"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44" w:type="dxa"/>
            <w:tcBorders>
              <w:top w:val="nil"/>
              <w:left w:val="nil"/>
              <w:bottom w:val="single" w:sz="4" w:space="0" w:color="auto"/>
              <w:right w:val="single" w:sz="4" w:space="0" w:color="auto"/>
            </w:tcBorders>
            <w:shd w:val="clear" w:color="000000" w:fill="FFFFFF"/>
            <w:noWrap/>
            <w:vAlign w:val="center"/>
            <w:hideMark/>
          </w:tcPr>
          <w:p w14:paraId="1CF401AF" w14:textId="243C8C82"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3.2</w:t>
            </w:r>
          </w:p>
        </w:tc>
        <w:tc>
          <w:tcPr>
            <w:tcW w:w="963" w:type="dxa"/>
            <w:tcBorders>
              <w:top w:val="nil"/>
              <w:left w:val="nil"/>
              <w:bottom w:val="single" w:sz="4" w:space="0" w:color="auto"/>
              <w:right w:val="single" w:sz="4" w:space="0" w:color="auto"/>
            </w:tcBorders>
            <w:shd w:val="clear" w:color="000000" w:fill="FFFFFF"/>
            <w:noWrap/>
            <w:vAlign w:val="center"/>
            <w:hideMark/>
          </w:tcPr>
          <w:p w14:paraId="57F165B3" w14:textId="57AC4BE6"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3.4</w:t>
            </w:r>
          </w:p>
        </w:tc>
        <w:tc>
          <w:tcPr>
            <w:tcW w:w="959" w:type="dxa"/>
            <w:tcBorders>
              <w:top w:val="nil"/>
              <w:left w:val="nil"/>
              <w:bottom w:val="single" w:sz="4" w:space="0" w:color="auto"/>
              <w:right w:val="single" w:sz="4" w:space="0" w:color="auto"/>
            </w:tcBorders>
            <w:shd w:val="clear" w:color="000000" w:fill="FFFFFF"/>
            <w:noWrap/>
            <w:vAlign w:val="center"/>
            <w:hideMark/>
          </w:tcPr>
          <w:p w14:paraId="62D756AC" w14:textId="0017E2F2"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59" w:type="dxa"/>
            <w:tcBorders>
              <w:top w:val="nil"/>
              <w:left w:val="nil"/>
              <w:bottom w:val="single" w:sz="4" w:space="0" w:color="auto"/>
              <w:right w:val="single" w:sz="4" w:space="0" w:color="auto"/>
            </w:tcBorders>
            <w:shd w:val="clear" w:color="000000" w:fill="FFFFFF"/>
            <w:noWrap/>
            <w:vAlign w:val="center"/>
            <w:hideMark/>
          </w:tcPr>
          <w:p w14:paraId="7A24EBBB" w14:textId="120D67CF"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3.3</w:t>
            </w:r>
          </w:p>
        </w:tc>
        <w:tc>
          <w:tcPr>
            <w:tcW w:w="959" w:type="dxa"/>
            <w:tcBorders>
              <w:top w:val="nil"/>
              <w:left w:val="nil"/>
              <w:bottom w:val="single" w:sz="4" w:space="0" w:color="auto"/>
              <w:right w:val="single" w:sz="4" w:space="0" w:color="auto"/>
            </w:tcBorders>
            <w:shd w:val="clear" w:color="000000" w:fill="FFFFFF"/>
            <w:noWrap/>
            <w:vAlign w:val="center"/>
            <w:hideMark/>
          </w:tcPr>
          <w:p w14:paraId="757470AC" w14:textId="61C9D6F1"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5.1</w:t>
            </w:r>
          </w:p>
        </w:tc>
        <w:tc>
          <w:tcPr>
            <w:tcW w:w="920" w:type="dxa"/>
            <w:tcBorders>
              <w:top w:val="nil"/>
              <w:left w:val="nil"/>
              <w:bottom w:val="single" w:sz="4" w:space="0" w:color="auto"/>
              <w:right w:val="single" w:sz="4" w:space="0" w:color="auto"/>
            </w:tcBorders>
            <w:shd w:val="clear" w:color="000000" w:fill="FFFFFF"/>
            <w:noWrap/>
            <w:vAlign w:val="center"/>
            <w:hideMark/>
          </w:tcPr>
          <w:p w14:paraId="0F136D8C" w14:textId="3600A3C0"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w:t>
            </w:r>
          </w:p>
        </w:tc>
      </w:tr>
      <w:tr w:rsidR="0049760F" w:rsidRPr="005D2A6A" w14:paraId="6ED1ED03" w14:textId="77777777" w:rsidTr="007D63AD">
        <w:trPr>
          <w:trHeight w:val="559"/>
        </w:trPr>
        <w:tc>
          <w:tcPr>
            <w:tcW w:w="1928" w:type="dxa"/>
            <w:tcBorders>
              <w:top w:val="nil"/>
              <w:left w:val="single" w:sz="4" w:space="0" w:color="auto"/>
              <w:bottom w:val="single" w:sz="4" w:space="0" w:color="auto"/>
              <w:right w:val="single" w:sz="4" w:space="0" w:color="auto"/>
            </w:tcBorders>
            <w:shd w:val="clear" w:color="000000" w:fill="FFFFFF"/>
            <w:noWrap/>
            <w:vAlign w:val="bottom"/>
            <w:hideMark/>
          </w:tcPr>
          <w:p w14:paraId="7A811645" w14:textId="77777777" w:rsidR="0049760F" w:rsidRPr="005D2A6A" w:rsidRDefault="0049760F" w:rsidP="0049760F">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Brominated vinyl ester resin</w:t>
            </w:r>
          </w:p>
        </w:tc>
        <w:tc>
          <w:tcPr>
            <w:tcW w:w="843" w:type="dxa"/>
            <w:tcBorders>
              <w:top w:val="nil"/>
              <w:left w:val="nil"/>
              <w:bottom w:val="single" w:sz="4" w:space="0" w:color="auto"/>
              <w:right w:val="single" w:sz="4" w:space="0" w:color="auto"/>
            </w:tcBorders>
            <w:shd w:val="clear" w:color="000000" w:fill="FFFFFF"/>
            <w:noWrap/>
            <w:vAlign w:val="center"/>
            <w:hideMark/>
          </w:tcPr>
          <w:p w14:paraId="45403E31" w14:textId="20A52832"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0.6</w:t>
            </w:r>
          </w:p>
        </w:tc>
        <w:tc>
          <w:tcPr>
            <w:tcW w:w="843" w:type="dxa"/>
            <w:tcBorders>
              <w:top w:val="nil"/>
              <w:left w:val="nil"/>
              <w:bottom w:val="single" w:sz="4" w:space="0" w:color="auto"/>
              <w:right w:val="single" w:sz="4" w:space="0" w:color="auto"/>
            </w:tcBorders>
            <w:shd w:val="clear" w:color="000000" w:fill="FFFFFF"/>
            <w:noWrap/>
            <w:vAlign w:val="center"/>
            <w:hideMark/>
          </w:tcPr>
          <w:p w14:paraId="4C9EB1A5" w14:textId="5CAD0F71"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0.7</w:t>
            </w:r>
          </w:p>
        </w:tc>
        <w:tc>
          <w:tcPr>
            <w:tcW w:w="843" w:type="dxa"/>
            <w:tcBorders>
              <w:top w:val="nil"/>
              <w:left w:val="nil"/>
              <w:bottom w:val="single" w:sz="4" w:space="0" w:color="auto"/>
              <w:right w:val="single" w:sz="4" w:space="0" w:color="auto"/>
            </w:tcBorders>
            <w:shd w:val="clear" w:color="000000" w:fill="FFFFFF"/>
            <w:noWrap/>
            <w:vAlign w:val="center"/>
            <w:hideMark/>
          </w:tcPr>
          <w:p w14:paraId="7F11EA98" w14:textId="1C228ECB"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0.7</w:t>
            </w:r>
          </w:p>
        </w:tc>
        <w:tc>
          <w:tcPr>
            <w:tcW w:w="844" w:type="dxa"/>
            <w:tcBorders>
              <w:top w:val="nil"/>
              <w:left w:val="nil"/>
              <w:bottom w:val="single" w:sz="4" w:space="0" w:color="auto"/>
              <w:right w:val="single" w:sz="4" w:space="0" w:color="auto"/>
            </w:tcBorders>
            <w:shd w:val="clear" w:color="000000" w:fill="FFFFFF"/>
            <w:noWrap/>
            <w:vAlign w:val="center"/>
            <w:hideMark/>
          </w:tcPr>
          <w:p w14:paraId="6D61B962" w14:textId="6D201411"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0.8</w:t>
            </w:r>
          </w:p>
        </w:tc>
        <w:tc>
          <w:tcPr>
            <w:tcW w:w="963" w:type="dxa"/>
            <w:tcBorders>
              <w:top w:val="nil"/>
              <w:left w:val="nil"/>
              <w:bottom w:val="single" w:sz="4" w:space="0" w:color="auto"/>
              <w:right w:val="single" w:sz="4" w:space="0" w:color="auto"/>
            </w:tcBorders>
            <w:shd w:val="clear" w:color="000000" w:fill="FFFFFF"/>
            <w:noWrap/>
            <w:vAlign w:val="center"/>
            <w:hideMark/>
          </w:tcPr>
          <w:p w14:paraId="5911E1A8" w14:textId="03389C22"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0.9</w:t>
            </w:r>
          </w:p>
        </w:tc>
        <w:tc>
          <w:tcPr>
            <w:tcW w:w="959" w:type="dxa"/>
            <w:tcBorders>
              <w:top w:val="nil"/>
              <w:left w:val="nil"/>
              <w:bottom w:val="single" w:sz="4" w:space="0" w:color="auto"/>
              <w:right w:val="single" w:sz="4" w:space="0" w:color="auto"/>
            </w:tcBorders>
            <w:shd w:val="clear" w:color="000000" w:fill="FFFFFF"/>
            <w:noWrap/>
            <w:vAlign w:val="center"/>
            <w:hideMark/>
          </w:tcPr>
          <w:p w14:paraId="1E0ACA04" w14:textId="4B558955"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0.8</w:t>
            </w:r>
          </w:p>
        </w:tc>
        <w:tc>
          <w:tcPr>
            <w:tcW w:w="959" w:type="dxa"/>
            <w:tcBorders>
              <w:top w:val="nil"/>
              <w:left w:val="nil"/>
              <w:bottom w:val="single" w:sz="4" w:space="0" w:color="auto"/>
              <w:right w:val="single" w:sz="4" w:space="0" w:color="auto"/>
            </w:tcBorders>
            <w:shd w:val="clear" w:color="000000" w:fill="FFFFFF"/>
            <w:noWrap/>
            <w:vAlign w:val="center"/>
            <w:hideMark/>
          </w:tcPr>
          <w:p w14:paraId="1EF4C915" w14:textId="4389AD91"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0.8</w:t>
            </w:r>
          </w:p>
        </w:tc>
        <w:tc>
          <w:tcPr>
            <w:tcW w:w="959" w:type="dxa"/>
            <w:tcBorders>
              <w:top w:val="nil"/>
              <w:left w:val="nil"/>
              <w:bottom w:val="single" w:sz="4" w:space="0" w:color="auto"/>
              <w:right w:val="single" w:sz="4" w:space="0" w:color="auto"/>
            </w:tcBorders>
            <w:shd w:val="clear" w:color="000000" w:fill="FFFFFF"/>
            <w:noWrap/>
            <w:vAlign w:val="center"/>
            <w:hideMark/>
          </w:tcPr>
          <w:p w14:paraId="2FD2E500" w14:textId="57BF2F85"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920" w:type="dxa"/>
            <w:tcBorders>
              <w:top w:val="nil"/>
              <w:left w:val="nil"/>
              <w:bottom w:val="single" w:sz="4" w:space="0" w:color="auto"/>
              <w:right w:val="single" w:sz="4" w:space="0" w:color="auto"/>
            </w:tcBorders>
            <w:shd w:val="clear" w:color="000000" w:fill="FFFFFF"/>
            <w:noWrap/>
            <w:vAlign w:val="center"/>
            <w:hideMark/>
          </w:tcPr>
          <w:p w14:paraId="48A7F795" w14:textId="71D6040B"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2.3</w:t>
            </w:r>
          </w:p>
        </w:tc>
      </w:tr>
      <w:tr w:rsidR="0049760F" w:rsidRPr="005D2A6A" w14:paraId="5CB90E67" w14:textId="77777777" w:rsidTr="007D63AD">
        <w:trPr>
          <w:trHeight w:val="559"/>
        </w:trPr>
        <w:tc>
          <w:tcPr>
            <w:tcW w:w="1928" w:type="dxa"/>
            <w:tcBorders>
              <w:top w:val="nil"/>
              <w:left w:val="single" w:sz="4" w:space="0" w:color="auto"/>
              <w:bottom w:val="single" w:sz="4" w:space="0" w:color="auto"/>
              <w:right w:val="single" w:sz="4" w:space="0" w:color="auto"/>
            </w:tcBorders>
            <w:shd w:val="clear" w:color="000000" w:fill="FFFFFF"/>
            <w:noWrap/>
            <w:vAlign w:val="bottom"/>
            <w:hideMark/>
          </w:tcPr>
          <w:p w14:paraId="067E7CC9" w14:textId="77777777" w:rsidR="0049760F" w:rsidRPr="005D2A6A" w:rsidRDefault="0049760F" w:rsidP="0049760F">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Other chemistry</w:t>
            </w:r>
          </w:p>
        </w:tc>
        <w:tc>
          <w:tcPr>
            <w:tcW w:w="843" w:type="dxa"/>
            <w:tcBorders>
              <w:top w:val="nil"/>
              <w:left w:val="nil"/>
              <w:bottom w:val="single" w:sz="4" w:space="0" w:color="auto"/>
              <w:right w:val="single" w:sz="4" w:space="0" w:color="auto"/>
            </w:tcBorders>
            <w:shd w:val="clear" w:color="000000" w:fill="FFFFFF"/>
            <w:noWrap/>
            <w:vAlign w:val="center"/>
            <w:hideMark/>
          </w:tcPr>
          <w:p w14:paraId="3D85E5B0" w14:textId="76C08E09"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843" w:type="dxa"/>
            <w:tcBorders>
              <w:top w:val="nil"/>
              <w:left w:val="nil"/>
              <w:bottom w:val="single" w:sz="4" w:space="0" w:color="auto"/>
              <w:right w:val="single" w:sz="4" w:space="0" w:color="auto"/>
            </w:tcBorders>
            <w:shd w:val="clear" w:color="000000" w:fill="FFFFFF"/>
            <w:noWrap/>
            <w:vAlign w:val="center"/>
            <w:hideMark/>
          </w:tcPr>
          <w:p w14:paraId="54C97364" w14:textId="65E7856D"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843" w:type="dxa"/>
            <w:tcBorders>
              <w:top w:val="nil"/>
              <w:left w:val="nil"/>
              <w:bottom w:val="single" w:sz="4" w:space="0" w:color="auto"/>
              <w:right w:val="single" w:sz="4" w:space="0" w:color="auto"/>
            </w:tcBorders>
            <w:shd w:val="clear" w:color="000000" w:fill="FFFFFF"/>
            <w:noWrap/>
            <w:vAlign w:val="center"/>
            <w:hideMark/>
          </w:tcPr>
          <w:p w14:paraId="4F5CB717" w14:textId="795304B0"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844" w:type="dxa"/>
            <w:tcBorders>
              <w:top w:val="nil"/>
              <w:left w:val="nil"/>
              <w:bottom w:val="single" w:sz="4" w:space="0" w:color="auto"/>
              <w:right w:val="single" w:sz="4" w:space="0" w:color="auto"/>
            </w:tcBorders>
            <w:shd w:val="clear" w:color="000000" w:fill="FFFFFF"/>
            <w:noWrap/>
            <w:vAlign w:val="center"/>
            <w:hideMark/>
          </w:tcPr>
          <w:p w14:paraId="32E8DF8C" w14:textId="555E21E1"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963" w:type="dxa"/>
            <w:tcBorders>
              <w:top w:val="nil"/>
              <w:left w:val="nil"/>
              <w:bottom w:val="single" w:sz="4" w:space="0" w:color="auto"/>
              <w:right w:val="single" w:sz="4" w:space="0" w:color="auto"/>
            </w:tcBorders>
            <w:shd w:val="clear" w:color="000000" w:fill="FFFFFF"/>
            <w:noWrap/>
            <w:vAlign w:val="center"/>
            <w:hideMark/>
          </w:tcPr>
          <w:p w14:paraId="2AD4D0CE" w14:textId="0C5C586D"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59" w:type="dxa"/>
            <w:tcBorders>
              <w:top w:val="nil"/>
              <w:left w:val="nil"/>
              <w:bottom w:val="single" w:sz="4" w:space="0" w:color="auto"/>
              <w:right w:val="single" w:sz="4" w:space="0" w:color="auto"/>
            </w:tcBorders>
            <w:shd w:val="clear" w:color="000000" w:fill="FFFFFF"/>
            <w:noWrap/>
            <w:vAlign w:val="center"/>
            <w:hideMark/>
          </w:tcPr>
          <w:p w14:paraId="415B4B99" w14:textId="4E50FD3A"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959" w:type="dxa"/>
            <w:tcBorders>
              <w:top w:val="nil"/>
              <w:left w:val="nil"/>
              <w:bottom w:val="single" w:sz="4" w:space="0" w:color="auto"/>
              <w:right w:val="single" w:sz="4" w:space="0" w:color="auto"/>
            </w:tcBorders>
            <w:shd w:val="clear" w:color="000000" w:fill="FFFFFF"/>
            <w:noWrap/>
            <w:vAlign w:val="center"/>
            <w:hideMark/>
          </w:tcPr>
          <w:p w14:paraId="66700179" w14:textId="32232932"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w:t>
            </w:r>
          </w:p>
        </w:tc>
        <w:tc>
          <w:tcPr>
            <w:tcW w:w="959" w:type="dxa"/>
            <w:tcBorders>
              <w:top w:val="nil"/>
              <w:left w:val="nil"/>
              <w:bottom w:val="single" w:sz="4" w:space="0" w:color="auto"/>
              <w:right w:val="single" w:sz="4" w:space="0" w:color="auto"/>
            </w:tcBorders>
            <w:shd w:val="clear" w:color="000000" w:fill="FFFFFF"/>
            <w:noWrap/>
            <w:vAlign w:val="center"/>
            <w:hideMark/>
          </w:tcPr>
          <w:p w14:paraId="71F57770" w14:textId="5C4AD01C"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c>
          <w:tcPr>
            <w:tcW w:w="920" w:type="dxa"/>
            <w:tcBorders>
              <w:top w:val="nil"/>
              <w:left w:val="nil"/>
              <w:bottom w:val="single" w:sz="4" w:space="0" w:color="auto"/>
              <w:right w:val="single" w:sz="4" w:space="0" w:color="auto"/>
            </w:tcBorders>
            <w:shd w:val="clear" w:color="000000" w:fill="FFFFFF"/>
            <w:noWrap/>
            <w:vAlign w:val="center"/>
            <w:hideMark/>
          </w:tcPr>
          <w:p w14:paraId="70F406E2" w14:textId="5AD82AD0"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3.3</w:t>
            </w:r>
          </w:p>
        </w:tc>
      </w:tr>
      <w:tr w:rsidR="0049760F" w:rsidRPr="005D2A6A" w14:paraId="0309C2AB" w14:textId="77777777" w:rsidTr="007D63AD">
        <w:trPr>
          <w:trHeight w:val="559"/>
        </w:trPr>
        <w:tc>
          <w:tcPr>
            <w:tcW w:w="1928" w:type="dxa"/>
            <w:tcBorders>
              <w:top w:val="nil"/>
              <w:left w:val="single" w:sz="4" w:space="0" w:color="auto"/>
              <w:bottom w:val="single" w:sz="4" w:space="0" w:color="auto"/>
              <w:right w:val="single" w:sz="4" w:space="0" w:color="auto"/>
            </w:tcBorders>
            <w:shd w:val="clear" w:color="000000" w:fill="FFFFFF"/>
            <w:noWrap/>
            <w:vAlign w:val="bottom"/>
            <w:hideMark/>
          </w:tcPr>
          <w:p w14:paraId="426A5A76" w14:textId="77777777" w:rsidR="0049760F" w:rsidRPr="005D2A6A" w:rsidRDefault="0049760F" w:rsidP="0049760F">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Total</w:t>
            </w:r>
          </w:p>
        </w:tc>
        <w:tc>
          <w:tcPr>
            <w:tcW w:w="843" w:type="dxa"/>
            <w:tcBorders>
              <w:top w:val="nil"/>
              <w:left w:val="nil"/>
              <w:bottom w:val="single" w:sz="4" w:space="0" w:color="auto"/>
              <w:right w:val="single" w:sz="4" w:space="0" w:color="auto"/>
            </w:tcBorders>
            <w:shd w:val="clear" w:color="000000" w:fill="FFFFFF"/>
            <w:noWrap/>
            <w:vAlign w:val="center"/>
            <w:hideMark/>
          </w:tcPr>
          <w:p w14:paraId="051D40EE" w14:textId="43D808FC"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8.7</w:t>
            </w:r>
          </w:p>
        </w:tc>
        <w:tc>
          <w:tcPr>
            <w:tcW w:w="843" w:type="dxa"/>
            <w:tcBorders>
              <w:top w:val="nil"/>
              <w:left w:val="nil"/>
              <w:bottom w:val="single" w:sz="4" w:space="0" w:color="auto"/>
              <w:right w:val="single" w:sz="4" w:space="0" w:color="auto"/>
            </w:tcBorders>
            <w:shd w:val="clear" w:color="000000" w:fill="FFFFFF"/>
            <w:noWrap/>
            <w:vAlign w:val="center"/>
            <w:hideMark/>
          </w:tcPr>
          <w:p w14:paraId="4E5098B1" w14:textId="3CAE9D7B"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9.3</w:t>
            </w:r>
          </w:p>
        </w:tc>
        <w:tc>
          <w:tcPr>
            <w:tcW w:w="843" w:type="dxa"/>
            <w:tcBorders>
              <w:top w:val="nil"/>
              <w:left w:val="nil"/>
              <w:bottom w:val="single" w:sz="4" w:space="0" w:color="auto"/>
              <w:right w:val="single" w:sz="4" w:space="0" w:color="auto"/>
            </w:tcBorders>
            <w:shd w:val="clear" w:color="000000" w:fill="FFFFFF"/>
            <w:noWrap/>
            <w:vAlign w:val="center"/>
            <w:hideMark/>
          </w:tcPr>
          <w:p w14:paraId="04FE9AEB" w14:textId="48E8F91D"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10</w:t>
            </w:r>
          </w:p>
        </w:tc>
        <w:tc>
          <w:tcPr>
            <w:tcW w:w="844" w:type="dxa"/>
            <w:tcBorders>
              <w:top w:val="nil"/>
              <w:left w:val="nil"/>
              <w:bottom w:val="single" w:sz="4" w:space="0" w:color="auto"/>
              <w:right w:val="single" w:sz="4" w:space="0" w:color="auto"/>
            </w:tcBorders>
            <w:shd w:val="clear" w:color="000000" w:fill="FFFFFF"/>
            <w:noWrap/>
            <w:vAlign w:val="center"/>
            <w:hideMark/>
          </w:tcPr>
          <w:p w14:paraId="3689C9F7" w14:textId="05920803"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10.6</w:t>
            </w:r>
          </w:p>
        </w:tc>
        <w:tc>
          <w:tcPr>
            <w:tcW w:w="963" w:type="dxa"/>
            <w:tcBorders>
              <w:top w:val="nil"/>
              <w:left w:val="nil"/>
              <w:bottom w:val="single" w:sz="4" w:space="0" w:color="auto"/>
              <w:right w:val="single" w:sz="4" w:space="0" w:color="auto"/>
            </w:tcBorders>
            <w:shd w:val="clear" w:color="000000" w:fill="FFFFFF"/>
            <w:noWrap/>
            <w:vAlign w:val="center"/>
            <w:hideMark/>
          </w:tcPr>
          <w:p w14:paraId="5F15E318" w14:textId="0CA18562"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11.3</w:t>
            </w:r>
          </w:p>
        </w:tc>
        <w:tc>
          <w:tcPr>
            <w:tcW w:w="959" w:type="dxa"/>
            <w:tcBorders>
              <w:top w:val="nil"/>
              <w:left w:val="nil"/>
              <w:bottom w:val="single" w:sz="4" w:space="0" w:color="auto"/>
              <w:right w:val="single" w:sz="4" w:space="0" w:color="auto"/>
            </w:tcBorders>
            <w:shd w:val="clear" w:color="000000" w:fill="FFFFFF"/>
            <w:noWrap/>
            <w:vAlign w:val="center"/>
            <w:hideMark/>
          </w:tcPr>
          <w:p w14:paraId="65B5EBCE" w14:textId="6949F9DA"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10.1</w:t>
            </w:r>
          </w:p>
        </w:tc>
        <w:tc>
          <w:tcPr>
            <w:tcW w:w="959" w:type="dxa"/>
            <w:tcBorders>
              <w:top w:val="nil"/>
              <w:left w:val="nil"/>
              <w:bottom w:val="single" w:sz="4" w:space="0" w:color="auto"/>
              <w:right w:val="single" w:sz="4" w:space="0" w:color="auto"/>
            </w:tcBorders>
            <w:shd w:val="clear" w:color="000000" w:fill="FFFFFF"/>
            <w:noWrap/>
            <w:vAlign w:val="center"/>
            <w:hideMark/>
          </w:tcPr>
          <w:p w14:paraId="0F2420BF" w14:textId="4BA67849"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11.1</w:t>
            </w:r>
          </w:p>
        </w:tc>
        <w:tc>
          <w:tcPr>
            <w:tcW w:w="959" w:type="dxa"/>
            <w:tcBorders>
              <w:top w:val="nil"/>
              <w:left w:val="nil"/>
              <w:bottom w:val="single" w:sz="4" w:space="0" w:color="auto"/>
              <w:right w:val="single" w:sz="4" w:space="0" w:color="auto"/>
            </w:tcBorders>
            <w:shd w:val="clear" w:color="000000" w:fill="FFFFFF"/>
            <w:noWrap/>
            <w:vAlign w:val="center"/>
            <w:hideMark/>
          </w:tcPr>
          <w:p w14:paraId="7808E9DE" w14:textId="4FB96D13"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16.8</w:t>
            </w:r>
          </w:p>
        </w:tc>
        <w:tc>
          <w:tcPr>
            <w:tcW w:w="920" w:type="dxa"/>
            <w:tcBorders>
              <w:top w:val="nil"/>
              <w:left w:val="nil"/>
              <w:bottom w:val="single" w:sz="4" w:space="0" w:color="auto"/>
              <w:right w:val="single" w:sz="4" w:space="0" w:color="auto"/>
            </w:tcBorders>
            <w:shd w:val="clear" w:color="000000" w:fill="FFFFFF"/>
            <w:noWrap/>
            <w:vAlign w:val="center"/>
            <w:hideMark/>
          </w:tcPr>
          <w:p w14:paraId="0900E97B" w14:textId="4A452D4D"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30</w:t>
            </w:r>
          </w:p>
        </w:tc>
      </w:tr>
    </w:tbl>
    <w:p w14:paraId="287DC954" w14:textId="42088801" w:rsidR="000C07D2" w:rsidRDefault="0049760F" w:rsidP="000C07D2">
      <w:pPr>
        <w:pStyle w:val="BodyText"/>
        <w:spacing w:before="162" w:line="360" w:lineRule="auto"/>
        <w:ind w:right="90"/>
        <w:jc w:val="both"/>
        <w:rPr>
          <w:noProof/>
          <w:color w:val="000000" w:themeColor="text1"/>
        </w:rPr>
        <w:sectPr w:rsidR="000C07D2"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rPr>
        <mc:AlternateContent>
          <mc:Choice Requires="wps">
            <w:drawing>
              <wp:anchor distT="0" distB="0" distL="114300" distR="114300" simplePos="0" relativeHeight="252800000" behindDoc="0" locked="0" layoutInCell="1" allowOverlap="1" wp14:anchorId="0CFB1FFB" wp14:editId="38BE2D96">
                <wp:simplePos x="0" y="0"/>
                <wp:positionH relativeFrom="margin">
                  <wp:posOffset>2887980</wp:posOffset>
                </wp:positionH>
                <wp:positionV relativeFrom="paragraph">
                  <wp:posOffset>40005</wp:posOffset>
                </wp:positionV>
                <wp:extent cx="3800475" cy="307340"/>
                <wp:effectExtent l="0" t="0" r="0" b="0"/>
                <wp:wrapNone/>
                <wp:docPr id="2176" name="TextBox 22"/>
                <wp:cNvGraphicFramePr/>
                <a:graphic xmlns:a="http://schemas.openxmlformats.org/drawingml/2006/main">
                  <a:graphicData uri="http://schemas.microsoft.com/office/word/2010/wordprocessingShape">
                    <wps:wsp>
                      <wps:cNvSpPr txBox="1"/>
                      <wps:spPr>
                        <a:xfrm>
                          <a:off x="0" y="0"/>
                          <a:ext cx="3800475" cy="307340"/>
                        </a:xfrm>
                        <a:prstGeom prst="rect">
                          <a:avLst/>
                        </a:prstGeom>
                        <a:noFill/>
                      </wps:spPr>
                      <wps:txbx>
                        <w:txbxContent>
                          <w:p w14:paraId="035BBD81" w14:textId="77777777" w:rsidR="000C07D2" w:rsidRPr="00CE35EB" w:rsidRDefault="000C07D2" w:rsidP="0049760F">
                            <w:pPr>
                              <w:spacing w:line="240" w:lineRule="auto"/>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7181A439" w14:textId="77777777" w:rsidR="000C07D2" w:rsidRPr="00CE35EB" w:rsidRDefault="000C07D2" w:rsidP="0049760F">
                            <w:pPr>
                              <w:spacing w:line="240" w:lineRule="auto"/>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CFB1FFB" id="_x0000_s1149" type="#_x0000_t202" style="position:absolute;left:0;text-align:left;margin-left:227.4pt;margin-top:3.15pt;width:299.25pt;height:24.2pt;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" filled="f" stroked="f">
                <v:textbox style="mso-fit-shape-to-text:t">
                  <w:txbxContent>
                    <w:p w14:paraId="035BBD81" w14:textId="77777777" w:rsidR="000C07D2" w:rsidRPr="00CE35EB" w:rsidRDefault="000C07D2" w:rsidP="0049760F">
                      <w:pPr>
                        <w:spacing w:line="240" w:lineRule="auto"/>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7181A439" w14:textId="77777777" w:rsidR="000C07D2" w:rsidRPr="00CE35EB" w:rsidRDefault="000C07D2" w:rsidP="0049760F">
                      <w:pPr>
                        <w:spacing w:line="240" w:lineRule="auto"/>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60C47F24" w14:textId="77777777" w:rsidR="0049760F" w:rsidRDefault="0049760F" w:rsidP="0049760F">
      <w:pPr>
        <w:tabs>
          <w:tab w:val="left" w:pos="1530"/>
        </w:tabs>
        <w:spacing w:line="240" w:lineRule="auto"/>
        <w:rPr>
          <w:rFonts w:ascii="Arial" w:eastAsia="Arial" w:hAnsi="Arial" w:cs="Arial"/>
          <w:bCs/>
          <w:i/>
          <w:iCs/>
          <w:color w:val="000000" w:themeColor="text1"/>
          <w:sz w:val="18"/>
          <w:szCs w:val="18"/>
        </w:rPr>
      </w:pPr>
    </w:p>
    <w:p w14:paraId="55DE723D" w14:textId="1AFC6BE9" w:rsidR="000C07D2" w:rsidRPr="003757E0" w:rsidRDefault="000C07D2" w:rsidP="0049760F">
      <w:pPr>
        <w:tabs>
          <w:tab w:val="left" w:pos="1530"/>
        </w:tabs>
        <w:spacing w:line="24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 xml:space="preserve">enol- A, F and S </w:t>
      </w:r>
      <w:r>
        <w:rPr>
          <w:rFonts w:ascii="Arial" w:eastAsia="Arial" w:hAnsi="Arial" w:cs="Arial"/>
          <w:bCs/>
          <w:i/>
          <w:iCs/>
          <w:color w:val="000000" w:themeColor="text1"/>
          <w:sz w:val="18"/>
          <w:szCs w:val="18"/>
        </w:rPr>
        <w:t xml:space="preserve">in India </w:t>
      </w:r>
      <w:r w:rsidRPr="003757E0">
        <w:rPr>
          <w:rFonts w:ascii="Arial" w:eastAsia="Arial" w:hAnsi="Arial" w:cs="Arial"/>
          <w:bCs/>
          <w:i/>
          <w:iCs/>
          <w:color w:val="000000" w:themeColor="text1"/>
          <w:sz w:val="18"/>
          <w:szCs w:val="18"/>
        </w:rPr>
        <w:t>was 92%, 5% and 3%, respectively.</w:t>
      </w:r>
    </w:p>
    <w:p w14:paraId="128070B3" w14:textId="1B70B65E" w:rsidR="007B461A" w:rsidRDefault="007B461A" w:rsidP="007B461A">
      <w:pPr>
        <w:spacing w:line="360" w:lineRule="auto"/>
        <w:textAlignment w:val="baseline"/>
        <w:rPr>
          <w:rFonts w:ascii="Arial" w:eastAsia="Verdana" w:hAnsi="Arial" w:cs="Arial"/>
          <w:b/>
          <w:bCs/>
          <w:color w:val="000000"/>
          <w:kern w:val="24"/>
          <w:sz w:val="24"/>
          <w:szCs w:val="24"/>
        </w:rPr>
      </w:pPr>
    </w:p>
    <w:p w14:paraId="4E10E467" w14:textId="79171C5B" w:rsidR="0049760F" w:rsidRDefault="0049760F" w:rsidP="007B461A">
      <w:pPr>
        <w:spacing w:line="360" w:lineRule="auto"/>
        <w:textAlignment w:val="baseline"/>
        <w:rPr>
          <w:rFonts w:ascii="Arial" w:eastAsia="Verdana" w:hAnsi="Arial" w:cs="Arial"/>
          <w:b/>
          <w:bCs/>
          <w:color w:val="000000"/>
          <w:kern w:val="24"/>
          <w:sz w:val="24"/>
          <w:szCs w:val="24"/>
        </w:rPr>
      </w:pPr>
    </w:p>
    <w:p w14:paraId="06A7C034" w14:textId="6C854927" w:rsidR="0049760F" w:rsidRDefault="0049760F" w:rsidP="007B461A">
      <w:pPr>
        <w:spacing w:line="360" w:lineRule="auto"/>
        <w:textAlignment w:val="baseline"/>
        <w:rPr>
          <w:rFonts w:ascii="Arial" w:eastAsia="Verdana" w:hAnsi="Arial" w:cs="Arial"/>
          <w:b/>
          <w:bCs/>
          <w:color w:val="000000"/>
          <w:kern w:val="24"/>
          <w:sz w:val="24"/>
          <w:szCs w:val="24"/>
        </w:rPr>
      </w:pPr>
    </w:p>
    <w:p w14:paraId="647048A2" w14:textId="77777777"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t>India Vinyl Ester Resin Demand Supply Analysis, By Volume, 2015-2030F (Thousand Tonnes)</w:t>
      </w:r>
    </w:p>
    <w:tbl>
      <w:tblPr>
        <w:tblW w:w="9911" w:type="dxa"/>
        <w:jc w:val="center"/>
        <w:tblCellMar>
          <w:left w:w="0" w:type="dxa"/>
          <w:right w:w="0" w:type="dxa"/>
        </w:tblCellMar>
        <w:tblLook w:val="0420" w:firstRow="1" w:lastRow="0" w:firstColumn="0" w:lastColumn="0" w:noHBand="0" w:noVBand="1"/>
      </w:tblPr>
      <w:tblGrid>
        <w:gridCol w:w="1036"/>
        <w:gridCol w:w="1188"/>
        <w:gridCol w:w="852"/>
        <w:gridCol w:w="852"/>
        <w:gridCol w:w="852"/>
        <w:gridCol w:w="852"/>
        <w:gridCol w:w="744"/>
        <w:gridCol w:w="959"/>
        <w:gridCol w:w="860"/>
        <w:gridCol w:w="858"/>
        <w:gridCol w:w="858"/>
      </w:tblGrid>
      <w:tr w:rsidR="007B461A" w:rsidRPr="00113DAD" w14:paraId="44EE93AF" w14:textId="77777777" w:rsidTr="005B1169">
        <w:trPr>
          <w:trHeight w:val="472"/>
          <w:jc w:val="center"/>
        </w:trPr>
        <w:tc>
          <w:tcPr>
            <w:tcW w:w="10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29F653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118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7FBAEB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5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D69E531"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5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28A4C76"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5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EA42587"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5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40A400"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4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CE08CDD"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5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D88AD4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F6DA44A"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5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C4476A3"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5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9881732"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47F07525" w14:textId="77777777" w:rsidTr="005B1169">
        <w:trPr>
          <w:trHeight w:val="542"/>
          <w:jc w:val="center"/>
        </w:trPr>
        <w:tc>
          <w:tcPr>
            <w:tcW w:w="103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FA47519"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India</w:t>
            </w:r>
          </w:p>
        </w:tc>
        <w:tc>
          <w:tcPr>
            <w:tcW w:w="1188"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32CEF5D"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5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E78DD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5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173A314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5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2E812A0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5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2C3692C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74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44A9D1A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959"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41DBF89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2EDB757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5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343554A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5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7CFE6EE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r>
      <w:tr w:rsidR="007B461A" w:rsidRPr="00113DAD" w14:paraId="60AA8C39" w14:textId="77777777" w:rsidTr="005B1169">
        <w:trPr>
          <w:trHeight w:val="472"/>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6ECAEA53"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98C62D7"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9B8D98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3.7</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37CE60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3.8</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91954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3.9</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1188C7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4.0</w:t>
            </w:r>
          </w:p>
        </w:tc>
        <w:tc>
          <w:tcPr>
            <w:tcW w:w="74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D2DDD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4.1</w:t>
            </w:r>
          </w:p>
        </w:tc>
        <w:tc>
          <w:tcPr>
            <w:tcW w:w="95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949A8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3.9</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F913B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3.6</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E7567A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4.1</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91689A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w:t>
            </w:r>
          </w:p>
        </w:tc>
      </w:tr>
      <w:tr w:rsidR="007B461A" w:rsidRPr="00113DAD" w14:paraId="047C6D0B" w14:textId="77777777" w:rsidTr="005B1169">
        <w:trPr>
          <w:trHeight w:val="472"/>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09D26364"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73BB065"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Import</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7EAEDF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5.4</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AB78CA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6.1</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E9A87A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952EDF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w:t>
            </w:r>
          </w:p>
        </w:tc>
        <w:tc>
          <w:tcPr>
            <w:tcW w:w="74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D8087A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7.9</w:t>
            </w:r>
          </w:p>
        </w:tc>
        <w:tc>
          <w:tcPr>
            <w:tcW w:w="95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6E0165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DC5BBD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5C3A50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D9E144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r>
      <w:tr w:rsidR="007B461A" w:rsidRPr="00113DAD" w14:paraId="27EFC3A3" w14:textId="77777777" w:rsidTr="005B1169">
        <w:trPr>
          <w:trHeight w:val="472"/>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346FE789"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4123083"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Export</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8DBDED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0.4</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600C25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0.5</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62D1E9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0.6</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BFC22C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0.6</w:t>
            </w:r>
          </w:p>
        </w:tc>
        <w:tc>
          <w:tcPr>
            <w:tcW w:w="74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2CE4F6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0.6</w:t>
            </w:r>
          </w:p>
        </w:tc>
        <w:tc>
          <w:tcPr>
            <w:tcW w:w="95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FC8337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E6A9C5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AFBABA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3F5634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r>
      <w:tr w:rsidR="007B461A" w:rsidRPr="00113DAD" w14:paraId="1C65800A" w14:textId="77777777" w:rsidTr="005B1169">
        <w:trPr>
          <w:trHeight w:val="767"/>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34311A75"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AD0D6F7"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8D3A11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8.7</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D8B82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9.3</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1D186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10.0</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3E847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10.6</w:t>
            </w:r>
          </w:p>
        </w:tc>
        <w:tc>
          <w:tcPr>
            <w:tcW w:w="74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6C503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11.3</w:t>
            </w:r>
          </w:p>
        </w:tc>
        <w:tc>
          <w:tcPr>
            <w:tcW w:w="95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4D8A3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5BD64E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11.1</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DD5FAC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16.8</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02182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30.0</w:t>
            </w:r>
          </w:p>
        </w:tc>
      </w:tr>
      <w:tr w:rsidR="007B461A" w:rsidRPr="00113DAD" w14:paraId="5C36E6B9" w14:textId="77777777" w:rsidTr="005B1169">
        <w:trPr>
          <w:trHeight w:val="767"/>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7CEDBA60"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713DE4D"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043F95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2AC0DEB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6.90%</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442BD13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7.53%</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6007000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6.0%</w:t>
            </w:r>
          </w:p>
        </w:tc>
        <w:tc>
          <w:tcPr>
            <w:tcW w:w="74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0799EC5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6.60%</w:t>
            </w:r>
          </w:p>
        </w:tc>
        <w:tc>
          <w:tcPr>
            <w:tcW w:w="95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370C4B2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-10.62%</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6DABDB9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9.90%</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513906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10.86%</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96F4B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11.21%</w:t>
            </w:r>
          </w:p>
        </w:tc>
      </w:tr>
      <w:tr w:rsidR="007B461A" w:rsidRPr="00113DAD" w14:paraId="1C7B9C31" w14:textId="77777777" w:rsidTr="00561428">
        <w:trPr>
          <w:trHeight w:val="767"/>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413E23AB"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7EB3682"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6596D578" w14:textId="46743F0F"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668837EE" w14:textId="14C436BA"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12D68F6A" w14:textId="58CB929B"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4C4882D7" w14:textId="33E44F86"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74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14D047D4" w14:textId="15DBFF78"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95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15603BB4" w14:textId="7779C734"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DF17E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-7.46</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A48C2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-12.76</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A267F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-25.55</w:t>
            </w:r>
          </w:p>
        </w:tc>
      </w:tr>
    </w:tbl>
    <w:p w14:paraId="4D23CA62" w14:textId="77777777" w:rsidR="007B461A" w:rsidRDefault="007B461A"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9456" behindDoc="0" locked="0" layoutInCell="1" allowOverlap="1" wp14:anchorId="7117EF7C" wp14:editId="3E4B58BD">
                <wp:simplePos x="0" y="0"/>
                <wp:positionH relativeFrom="column">
                  <wp:posOffset>4627880</wp:posOffset>
                </wp:positionH>
                <wp:positionV relativeFrom="paragraph">
                  <wp:posOffset>167005</wp:posOffset>
                </wp:positionV>
                <wp:extent cx="1809277" cy="584775"/>
                <wp:effectExtent l="0" t="0" r="0" b="0"/>
                <wp:wrapNone/>
                <wp:docPr id="23"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68D6C640"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117EF7C" id="_x0000_s1150" type="#_x0000_t202" style="position:absolute;left:0;text-align:left;margin-left:364.4pt;margin-top:13.15pt;width:142.45pt;height:46.05pt;z-index:2528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" filled="f" stroked="f">
                <v:textbox style="mso-fit-shape-to-text:t">
                  <w:txbxContent>
                    <w:p w14:paraId="68D6C640"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7A28E808" w14:textId="77777777" w:rsidR="00A42F2F" w:rsidRDefault="00A42F2F" w:rsidP="007B461A">
      <w:pPr>
        <w:spacing w:line="360" w:lineRule="auto"/>
        <w:textAlignment w:val="baseline"/>
        <w:rPr>
          <w:rFonts w:ascii="Arial" w:eastAsiaTheme="majorEastAsia" w:hAnsi="Arial" w:cs="Arial"/>
          <w:b/>
          <w:bCs/>
          <w:color w:val="000000" w:themeColor="text1"/>
          <w:kern w:val="24"/>
          <w:sz w:val="24"/>
          <w:szCs w:val="24"/>
        </w:rPr>
      </w:pPr>
    </w:p>
    <w:p w14:paraId="759B8F38" w14:textId="4AFA29F8" w:rsidR="007B461A" w:rsidRPr="00AF20A2" w:rsidRDefault="007B461A" w:rsidP="007B461A">
      <w:pPr>
        <w:spacing w:line="360" w:lineRule="auto"/>
        <w:textAlignment w:val="baseline"/>
        <w:rPr>
          <w:rFonts w:ascii="Arial" w:eastAsiaTheme="majorEastAsia" w:hAnsi="Arial" w:cs="Arial"/>
          <w:b/>
          <w:bCs/>
          <w:color w:val="000000" w:themeColor="text1"/>
          <w:kern w:val="24"/>
          <w:sz w:val="24"/>
          <w:szCs w:val="24"/>
        </w:rPr>
      </w:pPr>
      <w:r w:rsidRPr="00AF20A2">
        <w:rPr>
          <w:rFonts w:ascii="Arial" w:eastAsiaTheme="majorEastAsia" w:hAnsi="Arial" w:cs="Arial"/>
          <w:b/>
          <w:bCs/>
          <w:color w:val="000000" w:themeColor="text1"/>
          <w:kern w:val="24"/>
          <w:sz w:val="24"/>
          <w:szCs w:val="24"/>
        </w:rPr>
        <w:t>India Vinyl Ester Resin Demand, By Volume, 2020-2030F (</w:t>
      </w:r>
      <w:r>
        <w:rPr>
          <w:rFonts w:ascii="Arial" w:eastAsiaTheme="majorEastAsia" w:hAnsi="Arial" w:cs="Arial"/>
          <w:b/>
          <w:bCs/>
          <w:color w:val="000000" w:themeColor="text1"/>
          <w:kern w:val="24"/>
          <w:sz w:val="24"/>
          <w:szCs w:val="24"/>
        </w:rPr>
        <w:t>000’</w:t>
      </w:r>
      <w:r w:rsidRPr="00AF20A2">
        <w:rPr>
          <w:rFonts w:ascii="Arial" w:eastAsiaTheme="majorEastAsia" w:hAnsi="Arial" w:cs="Arial"/>
          <w:b/>
          <w:bCs/>
          <w:color w:val="000000" w:themeColor="text1"/>
          <w:kern w:val="24"/>
          <w:sz w:val="24"/>
          <w:szCs w:val="24"/>
        </w:rPr>
        <w:t xml:space="preserve"> Tonnes)</w:t>
      </w:r>
    </w:p>
    <w:tbl>
      <w:tblPr>
        <w:tblW w:w="10127" w:type="dxa"/>
        <w:tblLook w:val="0420" w:firstRow="1" w:lastRow="0" w:firstColumn="0" w:lastColumn="0" w:noHBand="0" w:noVBand="1"/>
      </w:tblPr>
      <w:tblGrid>
        <w:gridCol w:w="979"/>
        <w:gridCol w:w="827"/>
        <w:gridCol w:w="833"/>
        <w:gridCol w:w="832"/>
        <w:gridCol w:w="832"/>
        <w:gridCol w:w="832"/>
        <w:gridCol w:w="832"/>
        <w:gridCol w:w="832"/>
        <w:gridCol w:w="832"/>
        <w:gridCol w:w="832"/>
        <w:gridCol w:w="832"/>
        <w:gridCol w:w="832"/>
      </w:tblGrid>
      <w:tr w:rsidR="007B461A" w:rsidRPr="00113DAD" w14:paraId="5830840C" w14:textId="77777777" w:rsidTr="005B1169">
        <w:trPr>
          <w:trHeight w:val="944"/>
        </w:trPr>
        <w:tc>
          <w:tcPr>
            <w:tcW w:w="979"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6BD2470F"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lastRenderedPageBreak/>
              <w:t>Demand Scenario</w:t>
            </w:r>
          </w:p>
        </w:tc>
        <w:tc>
          <w:tcPr>
            <w:tcW w:w="827" w:type="dxa"/>
            <w:tcBorders>
              <w:top w:val="single" w:sz="8" w:space="0" w:color="FFFFFF"/>
              <w:left w:val="nil"/>
              <w:bottom w:val="single" w:sz="12" w:space="0" w:color="FFFFFF"/>
              <w:right w:val="single" w:sz="8" w:space="0" w:color="FFFFFF"/>
            </w:tcBorders>
            <w:shd w:val="clear" w:color="000000" w:fill="70AD47"/>
            <w:vAlign w:val="center"/>
            <w:hideMark/>
          </w:tcPr>
          <w:p w14:paraId="7CFD040E"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2020</w:t>
            </w:r>
          </w:p>
        </w:tc>
        <w:tc>
          <w:tcPr>
            <w:tcW w:w="833" w:type="dxa"/>
            <w:tcBorders>
              <w:top w:val="single" w:sz="8" w:space="0" w:color="FFFFFF"/>
              <w:left w:val="nil"/>
              <w:bottom w:val="single" w:sz="12" w:space="0" w:color="FFFFFF"/>
              <w:right w:val="single" w:sz="8" w:space="0" w:color="FFFFFF"/>
            </w:tcBorders>
            <w:shd w:val="clear" w:color="000000" w:fill="70AD47"/>
            <w:vAlign w:val="center"/>
            <w:hideMark/>
          </w:tcPr>
          <w:p w14:paraId="119185CC"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2021E</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16C6AE91"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2022F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5F23A0C7"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2023F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74DBE3A8"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2024F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32B99D6B"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2025F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15D8CF3E"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2026F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399327EF"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2027F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5D6FCE52"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2028F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254AF91B"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2029F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48434811"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2030F</w:t>
            </w:r>
          </w:p>
        </w:tc>
      </w:tr>
      <w:tr w:rsidR="007B461A" w:rsidRPr="00113DAD" w14:paraId="5A80FAAA" w14:textId="77777777" w:rsidTr="005B1169">
        <w:trPr>
          <w:trHeight w:val="830"/>
        </w:trPr>
        <w:tc>
          <w:tcPr>
            <w:tcW w:w="979" w:type="dxa"/>
            <w:tcBorders>
              <w:top w:val="nil"/>
              <w:left w:val="single" w:sz="8" w:space="0" w:color="FFFFFF"/>
              <w:bottom w:val="single" w:sz="8" w:space="0" w:color="FFFFFF"/>
              <w:right w:val="single" w:sz="8" w:space="0" w:color="FFFFFF"/>
            </w:tcBorders>
            <w:shd w:val="clear" w:color="000000" w:fill="D5E3CF"/>
            <w:vAlign w:val="center"/>
            <w:hideMark/>
          </w:tcPr>
          <w:p w14:paraId="5846B253"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Optimistic</w:t>
            </w:r>
          </w:p>
        </w:tc>
        <w:tc>
          <w:tcPr>
            <w:tcW w:w="827" w:type="dxa"/>
            <w:tcBorders>
              <w:top w:val="nil"/>
              <w:left w:val="nil"/>
              <w:bottom w:val="single" w:sz="8" w:space="0" w:color="FFFFFF"/>
              <w:right w:val="single" w:sz="8" w:space="0" w:color="FFFFFF"/>
            </w:tcBorders>
            <w:shd w:val="clear" w:color="000000" w:fill="D5E3CF"/>
            <w:vAlign w:val="center"/>
            <w:hideMark/>
          </w:tcPr>
          <w:p w14:paraId="2B33FE8F"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10.11</w:t>
            </w:r>
          </w:p>
        </w:tc>
        <w:tc>
          <w:tcPr>
            <w:tcW w:w="833" w:type="dxa"/>
            <w:tcBorders>
              <w:top w:val="nil"/>
              <w:left w:val="nil"/>
              <w:bottom w:val="single" w:sz="8" w:space="0" w:color="FFFFFF"/>
              <w:right w:val="single" w:sz="8" w:space="0" w:color="FFFFFF"/>
            </w:tcBorders>
            <w:shd w:val="clear" w:color="000000" w:fill="D5E3CF"/>
            <w:vAlign w:val="center"/>
            <w:hideMark/>
          </w:tcPr>
          <w:p w14:paraId="04B976B7"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11.33</w:t>
            </w:r>
          </w:p>
        </w:tc>
        <w:tc>
          <w:tcPr>
            <w:tcW w:w="832" w:type="dxa"/>
            <w:tcBorders>
              <w:top w:val="nil"/>
              <w:left w:val="nil"/>
              <w:bottom w:val="single" w:sz="8" w:space="0" w:color="FFFFFF"/>
              <w:right w:val="single" w:sz="8" w:space="0" w:color="FFFFFF"/>
            </w:tcBorders>
            <w:shd w:val="clear" w:color="000000" w:fill="D5E3CF"/>
            <w:vAlign w:val="center"/>
            <w:hideMark/>
          </w:tcPr>
          <w:p w14:paraId="5A0BF7E3"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12.8</w:t>
            </w:r>
          </w:p>
        </w:tc>
        <w:tc>
          <w:tcPr>
            <w:tcW w:w="832" w:type="dxa"/>
            <w:tcBorders>
              <w:top w:val="nil"/>
              <w:left w:val="nil"/>
              <w:bottom w:val="single" w:sz="8" w:space="0" w:color="FFFFFF"/>
              <w:right w:val="single" w:sz="8" w:space="0" w:color="FFFFFF"/>
            </w:tcBorders>
            <w:shd w:val="clear" w:color="000000" w:fill="D5E3CF"/>
            <w:vAlign w:val="center"/>
            <w:hideMark/>
          </w:tcPr>
          <w:p w14:paraId="18319C27"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14.59</w:t>
            </w:r>
          </w:p>
        </w:tc>
        <w:tc>
          <w:tcPr>
            <w:tcW w:w="832" w:type="dxa"/>
            <w:tcBorders>
              <w:top w:val="nil"/>
              <w:left w:val="nil"/>
              <w:bottom w:val="single" w:sz="8" w:space="0" w:color="FFFFFF"/>
              <w:right w:val="single" w:sz="8" w:space="0" w:color="FFFFFF"/>
            </w:tcBorders>
            <w:shd w:val="clear" w:color="000000" w:fill="D5E3CF"/>
            <w:vAlign w:val="center"/>
            <w:hideMark/>
          </w:tcPr>
          <w:p w14:paraId="42405218"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16.59</w:t>
            </w:r>
          </w:p>
        </w:tc>
        <w:tc>
          <w:tcPr>
            <w:tcW w:w="832" w:type="dxa"/>
            <w:tcBorders>
              <w:top w:val="nil"/>
              <w:left w:val="nil"/>
              <w:bottom w:val="single" w:sz="8" w:space="0" w:color="FFFFFF"/>
              <w:right w:val="single" w:sz="8" w:space="0" w:color="FFFFFF"/>
            </w:tcBorders>
            <w:shd w:val="clear" w:color="000000" w:fill="D5E3CF"/>
            <w:vAlign w:val="center"/>
            <w:hideMark/>
          </w:tcPr>
          <w:p w14:paraId="389A38F6"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18.81</w:t>
            </w:r>
          </w:p>
        </w:tc>
        <w:tc>
          <w:tcPr>
            <w:tcW w:w="832" w:type="dxa"/>
            <w:tcBorders>
              <w:top w:val="nil"/>
              <w:left w:val="nil"/>
              <w:bottom w:val="single" w:sz="8" w:space="0" w:color="FFFFFF"/>
              <w:right w:val="single" w:sz="8" w:space="0" w:color="FFFFFF"/>
            </w:tcBorders>
            <w:shd w:val="clear" w:color="000000" w:fill="D5E3CF"/>
            <w:vAlign w:val="center"/>
            <w:hideMark/>
          </w:tcPr>
          <w:p w14:paraId="0F8811D5"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21.64</w:t>
            </w:r>
          </w:p>
        </w:tc>
        <w:tc>
          <w:tcPr>
            <w:tcW w:w="832" w:type="dxa"/>
            <w:tcBorders>
              <w:top w:val="nil"/>
              <w:left w:val="nil"/>
              <w:bottom w:val="single" w:sz="8" w:space="0" w:color="FFFFFF"/>
              <w:right w:val="single" w:sz="8" w:space="0" w:color="FFFFFF"/>
            </w:tcBorders>
            <w:shd w:val="clear" w:color="000000" w:fill="D5E3CF"/>
            <w:vAlign w:val="center"/>
            <w:hideMark/>
          </w:tcPr>
          <w:p w14:paraId="7220D166"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25.16</w:t>
            </w:r>
          </w:p>
        </w:tc>
        <w:tc>
          <w:tcPr>
            <w:tcW w:w="832" w:type="dxa"/>
            <w:tcBorders>
              <w:top w:val="nil"/>
              <w:left w:val="nil"/>
              <w:bottom w:val="single" w:sz="8" w:space="0" w:color="FFFFFF"/>
              <w:right w:val="single" w:sz="8" w:space="0" w:color="FFFFFF"/>
            </w:tcBorders>
            <w:shd w:val="clear" w:color="000000" w:fill="D5E3CF"/>
            <w:vAlign w:val="center"/>
            <w:hideMark/>
          </w:tcPr>
          <w:p w14:paraId="700E18A8"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28.93</w:t>
            </w:r>
          </w:p>
        </w:tc>
        <w:tc>
          <w:tcPr>
            <w:tcW w:w="832" w:type="dxa"/>
            <w:tcBorders>
              <w:top w:val="nil"/>
              <w:left w:val="nil"/>
              <w:bottom w:val="single" w:sz="8" w:space="0" w:color="FFFFFF"/>
              <w:right w:val="single" w:sz="8" w:space="0" w:color="FFFFFF"/>
            </w:tcBorders>
            <w:shd w:val="clear" w:color="000000" w:fill="D5E3CF"/>
            <w:vAlign w:val="center"/>
            <w:hideMark/>
          </w:tcPr>
          <w:p w14:paraId="67D4E6BB"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32.96</w:t>
            </w:r>
          </w:p>
        </w:tc>
        <w:tc>
          <w:tcPr>
            <w:tcW w:w="832" w:type="dxa"/>
            <w:tcBorders>
              <w:top w:val="nil"/>
              <w:left w:val="nil"/>
              <w:bottom w:val="single" w:sz="8" w:space="0" w:color="FFFFFF"/>
              <w:right w:val="single" w:sz="8" w:space="0" w:color="FFFFFF"/>
            </w:tcBorders>
            <w:shd w:val="clear" w:color="000000" w:fill="D5E3CF"/>
            <w:vAlign w:val="center"/>
            <w:hideMark/>
          </w:tcPr>
          <w:p w14:paraId="6DA47DF4"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37.48</w:t>
            </w:r>
          </w:p>
        </w:tc>
      </w:tr>
      <w:tr w:rsidR="007B461A" w:rsidRPr="00113DAD" w14:paraId="4C405A71" w14:textId="77777777" w:rsidTr="005B1169">
        <w:trPr>
          <w:trHeight w:val="793"/>
        </w:trPr>
        <w:tc>
          <w:tcPr>
            <w:tcW w:w="979" w:type="dxa"/>
            <w:tcBorders>
              <w:top w:val="nil"/>
              <w:left w:val="single" w:sz="8" w:space="0" w:color="FFFFFF"/>
              <w:bottom w:val="single" w:sz="8" w:space="0" w:color="FFFFFF"/>
              <w:right w:val="single" w:sz="8" w:space="0" w:color="FFFFFF"/>
            </w:tcBorders>
            <w:shd w:val="clear" w:color="000000" w:fill="EBF1E9"/>
            <w:vAlign w:val="center"/>
            <w:hideMark/>
          </w:tcPr>
          <w:p w14:paraId="211D43DF"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Realistic</w:t>
            </w:r>
          </w:p>
        </w:tc>
        <w:tc>
          <w:tcPr>
            <w:tcW w:w="827" w:type="dxa"/>
            <w:tcBorders>
              <w:top w:val="nil"/>
              <w:left w:val="nil"/>
              <w:bottom w:val="single" w:sz="8" w:space="0" w:color="FFFFFF"/>
              <w:right w:val="single" w:sz="8" w:space="0" w:color="FFFFFF"/>
            </w:tcBorders>
            <w:shd w:val="clear" w:color="000000" w:fill="EBF1E9"/>
            <w:vAlign w:val="center"/>
            <w:hideMark/>
          </w:tcPr>
          <w:p w14:paraId="7AC17C01"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10.11</w:t>
            </w:r>
          </w:p>
        </w:tc>
        <w:tc>
          <w:tcPr>
            <w:tcW w:w="833" w:type="dxa"/>
            <w:tcBorders>
              <w:top w:val="nil"/>
              <w:left w:val="nil"/>
              <w:bottom w:val="single" w:sz="8" w:space="0" w:color="FFFFFF"/>
              <w:right w:val="single" w:sz="8" w:space="0" w:color="FFFFFF"/>
            </w:tcBorders>
            <w:shd w:val="clear" w:color="000000" w:fill="EBF1E9"/>
            <w:vAlign w:val="center"/>
            <w:hideMark/>
          </w:tcPr>
          <w:p w14:paraId="6BBF22D4"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11.08</w:t>
            </w:r>
          </w:p>
        </w:tc>
        <w:tc>
          <w:tcPr>
            <w:tcW w:w="832" w:type="dxa"/>
            <w:tcBorders>
              <w:top w:val="nil"/>
              <w:left w:val="nil"/>
              <w:bottom w:val="single" w:sz="8" w:space="0" w:color="FFFFFF"/>
              <w:right w:val="single" w:sz="8" w:space="0" w:color="FFFFFF"/>
            </w:tcBorders>
            <w:shd w:val="clear" w:color="000000" w:fill="EBF1E9"/>
            <w:vAlign w:val="center"/>
            <w:hideMark/>
          </w:tcPr>
          <w:p w14:paraId="1EA81195"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12.24</w:t>
            </w:r>
          </w:p>
        </w:tc>
        <w:tc>
          <w:tcPr>
            <w:tcW w:w="832" w:type="dxa"/>
            <w:tcBorders>
              <w:top w:val="nil"/>
              <w:left w:val="nil"/>
              <w:bottom w:val="single" w:sz="8" w:space="0" w:color="FFFFFF"/>
              <w:right w:val="single" w:sz="8" w:space="0" w:color="FFFFFF"/>
            </w:tcBorders>
            <w:shd w:val="clear" w:color="000000" w:fill="EBF1E9"/>
            <w:vAlign w:val="center"/>
            <w:hideMark/>
          </w:tcPr>
          <w:p w14:paraId="30B750A1"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13.64</w:t>
            </w:r>
          </w:p>
        </w:tc>
        <w:tc>
          <w:tcPr>
            <w:tcW w:w="832" w:type="dxa"/>
            <w:tcBorders>
              <w:top w:val="nil"/>
              <w:left w:val="nil"/>
              <w:bottom w:val="single" w:sz="8" w:space="0" w:color="FFFFFF"/>
              <w:right w:val="single" w:sz="8" w:space="0" w:color="FFFFFF"/>
            </w:tcBorders>
            <w:shd w:val="clear" w:color="000000" w:fill="EBF1E9"/>
            <w:vAlign w:val="center"/>
            <w:hideMark/>
          </w:tcPr>
          <w:p w14:paraId="039CFF9E"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15.17</w:t>
            </w:r>
          </w:p>
        </w:tc>
        <w:tc>
          <w:tcPr>
            <w:tcW w:w="832" w:type="dxa"/>
            <w:tcBorders>
              <w:top w:val="nil"/>
              <w:left w:val="nil"/>
              <w:bottom w:val="single" w:sz="8" w:space="0" w:color="FFFFFF"/>
              <w:right w:val="single" w:sz="8" w:space="0" w:color="FFFFFF"/>
            </w:tcBorders>
            <w:shd w:val="clear" w:color="000000" w:fill="EBF1E9"/>
            <w:vAlign w:val="center"/>
            <w:hideMark/>
          </w:tcPr>
          <w:p w14:paraId="3906FCAF"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16.81</w:t>
            </w:r>
          </w:p>
        </w:tc>
        <w:tc>
          <w:tcPr>
            <w:tcW w:w="832" w:type="dxa"/>
            <w:tcBorders>
              <w:top w:val="nil"/>
              <w:left w:val="nil"/>
              <w:bottom w:val="single" w:sz="8" w:space="0" w:color="FFFFFF"/>
              <w:right w:val="single" w:sz="8" w:space="0" w:color="FFFFFF"/>
            </w:tcBorders>
            <w:shd w:val="clear" w:color="000000" w:fill="EBF1E9"/>
            <w:vAlign w:val="center"/>
            <w:hideMark/>
          </w:tcPr>
          <w:p w14:paraId="5C188676"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18.92</w:t>
            </w:r>
          </w:p>
        </w:tc>
        <w:tc>
          <w:tcPr>
            <w:tcW w:w="832" w:type="dxa"/>
            <w:tcBorders>
              <w:top w:val="nil"/>
              <w:left w:val="nil"/>
              <w:bottom w:val="single" w:sz="8" w:space="0" w:color="FFFFFF"/>
              <w:right w:val="single" w:sz="8" w:space="0" w:color="FFFFFF"/>
            </w:tcBorders>
            <w:shd w:val="clear" w:color="000000" w:fill="EBF1E9"/>
            <w:vAlign w:val="center"/>
            <w:hideMark/>
          </w:tcPr>
          <w:p w14:paraId="33EB423F"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21.52</w:t>
            </w:r>
          </w:p>
        </w:tc>
        <w:tc>
          <w:tcPr>
            <w:tcW w:w="832" w:type="dxa"/>
            <w:tcBorders>
              <w:top w:val="nil"/>
              <w:left w:val="nil"/>
              <w:bottom w:val="single" w:sz="8" w:space="0" w:color="FFFFFF"/>
              <w:right w:val="single" w:sz="8" w:space="0" w:color="FFFFFF"/>
            </w:tcBorders>
            <w:shd w:val="clear" w:color="000000" w:fill="EBF1E9"/>
            <w:vAlign w:val="center"/>
            <w:hideMark/>
          </w:tcPr>
          <w:p w14:paraId="63593B82"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24.21</w:t>
            </w:r>
          </w:p>
        </w:tc>
        <w:tc>
          <w:tcPr>
            <w:tcW w:w="832" w:type="dxa"/>
            <w:tcBorders>
              <w:top w:val="nil"/>
              <w:left w:val="nil"/>
              <w:bottom w:val="single" w:sz="8" w:space="0" w:color="FFFFFF"/>
              <w:right w:val="single" w:sz="8" w:space="0" w:color="FFFFFF"/>
            </w:tcBorders>
            <w:shd w:val="clear" w:color="000000" w:fill="EBF1E9"/>
            <w:vAlign w:val="center"/>
            <w:hideMark/>
          </w:tcPr>
          <w:p w14:paraId="714CD526"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26.97</w:t>
            </w:r>
          </w:p>
        </w:tc>
        <w:tc>
          <w:tcPr>
            <w:tcW w:w="832" w:type="dxa"/>
            <w:tcBorders>
              <w:top w:val="nil"/>
              <w:left w:val="nil"/>
              <w:bottom w:val="single" w:sz="8" w:space="0" w:color="FFFFFF"/>
              <w:right w:val="single" w:sz="8" w:space="0" w:color="FFFFFF"/>
            </w:tcBorders>
            <w:shd w:val="clear" w:color="000000" w:fill="EBF1E9"/>
            <w:vAlign w:val="center"/>
            <w:hideMark/>
          </w:tcPr>
          <w:p w14:paraId="2B99F45D"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30</w:t>
            </w:r>
          </w:p>
        </w:tc>
      </w:tr>
      <w:tr w:rsidR="007B461A" w:rsidRPr="00113DAD" w14:paraId="0D4342FD" w14:textId="77777777" w:rsidTr="005B1169">
        <w:trPr>
          <w:trHeight w:val="793"/>
        </w:trPr>
        <w:tc>
          <w:tcPr>
            <w:tcW w:w="979" w:type="dxa"/>
            <w:tcBorders>
              <w:top w:val="nil"/>
              <w:left w:val="single" w:sz="8" w:space="0" w:color="FFFFFF"/>
              <w:bottom w:val="single" w:sz="8" w:space="0" w:color="FFFFFF"/>
              <w:right w:val="single" w:sz="8" w:space="0" w:color="FFFFFF"/>
            </w:tcBorders>
            <w:shd w:val="clear" w:color="000000" w:fill="D5E3CF"/>
            <w:vAlign w:val="center"/>
            <w:hideMark/>
          </w:tcPr>
          <w:p w14:paraId="5BDA85E7"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Pessimistic</w:t>
            </w:r>
          </w:p>
        </w:tc>
        <w:tc>
          <w:tcPr>
            <w:tcW w:w="827" w:type="dxa"/>
            <w:tcBorders>
              <w:top w:val="nil"/>
              <w:left w:val="nil"/>
              <w:bottom w:val="single" w:sz="8" w:space="0" w:color="FFFFFF"/>
              <w:right w:val="single" w:sz="8" w:space="0" w:color="FFFFFF"/>
            </w:tcBorders>
            <w:shd w:val="clear" w:color="000000" w:fill="D5E3CF"/>
            <w:vAlign w:val="center"/>
            <w:hideMark/>
          </w:tcPr>
          <w:p w14:paraId="694FDB7D"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10.11</w:t>
            </w:r>
          </w:p>
        </w:tc>
        <w:tc>
          <w:tcPr>
            <w:tcW w:w="833" w:type="dxa"/>
            <w:tcBorders>
              <w:top w:val="nil"/>
              <w:left w:val="nil"/>
              <w:bottom w:val="single" w:sz="8" w:space="0" w:color="FFFFFF"/>
              <w:right w:val="single" w:sz="8" w:space="0" w:color="FFFFFF"/>
            </w:tcBorders>
            <w:shd w:val="clear" w:color="000000" w:fill="D5E3CF"/>
            <w:vAlign w:val="center"/>
            <w:hideMark/>
          </w:tcPr>
          <w:p w14:paraId="37A42BD1"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10.77</w:t>
            </w:r>
          </w:p>
        </w:tc>
        <w:tc>
          <w:tcPr>
            <w:tcW w:w="832" w:type="dxa"/>
            <w:tcBorders>
              <w:top w:val="nil"/>
              <w:left w:val="nil"/>
              <w:bottom w:val="single" w:sz="8" w:space="0" w:color="FFFFFF"/>
              <w:right w:val="single" w:sz="8" w:space="0" w:color="FFFFFF"/>
            </w:tcBorders>
            <w:shd w:val="clear" w:color="000000" w:fill="D5E3CF"/>
            <w:vAlign w:val="center"/>
            <w:hideMark/>
          </w:tcPr>
          <w:p w14:paraId="3031CFDC"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11.58</w:t>
            </w:r>
          </w:p>
        </w:tc>
        <w:tc>
          <w:tcPr>
            <w:tcW w:w="832" w:type="dxa"/>
            <w:tcBorders>
              <w:top w:val="nil"/>
              <w:left w:val="nil"/>
              <w:bottom w:val="single" w:sz="8" w:space="0" w:color="FFFFFF"/>
              <w:right w:val="single" w:sz="8" w:space="0" w:color="FFFFFF"/>
            </w:tcBorders>
            <w:shd w:val="clear" w:color="000000" w:fill="D5E3CF"/>
            <w:vAlign w:val="center"/>
            <w:hideMark/>
          </w:tcPr>
          <w:p w14:paraId="02000A16"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12.55</w:t>
            </w:r>
          </w:p>
        </w:tc>
        <w:tc>
          <w:tcPr>
            <w:tcW w:w="832" w:type="dxa"/>
            <w:tcBorders>
              <w:top w:val="nil"/>
              <w:left w:val="nil"/>
              <w:bottom w:val="single" w:sz="8" w:space="0" w:color="FFFFFF"/>
              <w:right w:val="single" w:sz="8" w:space="0" w:color="FFFFFF"/>
            </w:tcBorders>
            <w:shd w:val="clear" w:color="000000" w:fill="D5E3CF"/>
            <w:vAlign w:val="center"/>
            <w:hideMark/>
          </w:tcPr>
          <w:p w14:paraId="568F9554"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13.58</w:t>
            </w:r>
          </w:p>
        </w:tc>
        <w:tc>
          <w:tcPr>
            <w:tcW w:w="832" w:type="dxa"/>
            <w:tcBorders>
              <w:top w:val="nil"/>
              <w:left w:val="nil"/>
              <w:bottom w:val="single" w:sz="8" w:space="0" w:color="FFFFFF"/>
              <w:right w:val="single" w:sz="8" w:space="0" w:color="FFFFFF"/>
            </w:tcBorders>
            <w:shd w:val="clear" w:color="000000" w:fill="D5E3CF"/>
            <w:vAlign w:val="center"/>
            <w:hideMark/>
          </w:tcPr>
          <w:p w14:paraId="5D609F38"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14.65</w:t>
            </w:r>
          </w:p>
        </w:tc>
        <w:tc>
          <w:tcPr>
            <w:tcW w:w="832" w:type="dxa"/>
            <w:tcBorders>
              <w:top w:val="nil"/>
              <w:left w:val="nil"/>
              <w:bottom w:val="single" w:sz="8" w:space="0" w:color="FFFFFF"/>
              <w:right w:val="single" w:sz="8" w:space="0" w:color="FFFFFF"/>
            </w:tcBorders>
            <w:shd w:val="clear" w:color="000000" w:fill="D5E3CF"/>
            <w:vAlign w:val="center"/>
            <w:hideMark/>
          </w:tcPr>
          <w:p w14:paraId="5EC900CE"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16.05</w:t>
            </w:r>
          </w:p>
        </w:tc>
        <w:tc>
          <w:tcPr>
            <w:tcW w:w="832" w:type="dxa"/>
            <w:tcBorders>
              <w:top w:val="nil"/>
              <w:left w:val="nil"/>
              <w:bottom w:val="single" w:sz="8" w:space="0" w:color="FFFFFF"/>
              <w:right w:val="single" w:sz="8" w:space="0" w:color="FFFFFF"/>
            </w:tcBorders>
            <w:shd w:val="clear" w:color="000000" w:fill="D5E3CF"/>
            <w:vAlign w:val="center"/>
            <w:hideMark/>
          </w:tcPr>
          <w:p w14:paraId="6030DA64"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17.77</w:t>
            </w:r>
          </w:p>
        </w:tc>
        <w:tc>
          <w:tcPr>
            <w:tcW w:w="832" w:type="dxa"/>
            <w:tcBorders>
              <w:top w:val="nil"/>
              <w:left w:val="nil"/>
              <w:bottom w:val="single" w:sz="8" w:space="0" w:color="FFFFFF"/>
              <w:right w:val="single" w:sz="8" w:space="0" w:color="FFFFFF"/>
            </w:tcBorders>
            <w:shd w:val="clear" w:color="000000" w:fill="D5E3CF"/>
            <w:vAlign w:val="center"/>
            <w:hideMark/>
          </w:tcPr>
          <w:p w14:paraId="4D371C53"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19.45</w:t>
            </w:r>
          </w:p>
        </w:tc>
        <w:tc>
          <w:tcPr>
            <w:tcW w:w="832" w:type="dxa"/>
            <w:tcBorders>
              <w:top w:val="nil"/>
              <w:left w:val="nil"/>
              <w:bottom w:val="single" w:sz="8" w:space="0" w:color="FFFFFF"/>
              <w:right w:val="single" w:sz="8" w:space="0" w:color="FFFFFF"/>
            </w:tcBorders>
            <w:shd w:val="clear" w:color="000000" w:fill="D5E3CF"/>
            <w:vAlign w:val="center"/>
            <w:hideMark/>
          </w:tcPr>
          <w:p w14:paraId="56466881"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21.08</w:t>
            </w:r>
          </w:p>
        </w:tc>
        <w:tc>
          <w:tcPr>
            <w:tcW w:w="832" w:type="dxa"/>
            <w:tcBorders>
              <w:top w:val="nil"/>
              <w:left w:val="nil"/>
              <w:bottom w:val="single" w:sz="8" w:space="0" w:color="FFFFFF"/>
              <w:right w:val="single" w:sz="8" w:space="0" w:color="FFFFFF"/>
            </w:tcBorders>
            <w:shd w:val="clear" w:color="000000" w:fill="D5E3CF"/>
            <w:vAlign w:val="center"/>
            <w:hideMark/>
          </w:tcPr>
          <w:p w14:paraId="6623FA39"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22.81</w:t>
            </w:r>
          </w:p>
        </w:tc>
      </w:tr>
    </w:tbl>
    <w:p w14:paraId="686D9510" w14:textId="77777777" w:rsidR="007B461A" w:rsidRDefault="007B461A" w:rsidP="007B461A">
      <w:pPr>
        <w:rPr>
          <w:rFonts w:ascii="Arial" w:eastAsia="Arial" w:hAnsi="Arial" w:cs="Arial"/>
          <w:sz w:val="24"/>
          <w:szCs w:val="24"/>
        </w:rPr>
        <w:sectPr w:rsidR="007B461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9D7B5D">
        <w:rPr>
          <w:rFonts w:ascii="Arial" w:eastAsia="Arial" w:hAnsi="Arial" w:cs="Arial"/>
          <w:noProof/>
          <w:sz w:val="24"/>
          <w:szCs w:val="24"/>
        </w:rPr>
        <mc:AlternateContent>
          <mc:Choice Requires="wps">
            <w:drawing>
              <wp:anchor distT="0" distB="0" distL="114300" distR="114300" simplePos="0" relativeHeight="252821504" behindDoc="0" locked="0" layoutInCell="1" allowOverlap="1" wp14:anchorId="4EFC66A5" wp14:editId="43FAADFE">
                <wp:simplePos x="0" y="0"/>
                <wp:positionH relativeFrom="column">
                  <wp:posOffset>4656632</wp:posOffset>
                </wp:positionH>
                <wp:positionV relativeFrom="paragraph">
                  <wp:posOffset>216402</wp:posOffset>
                </wp:positionV>
                <wp:extent cx="1809277" cy="584775"/>
                <wp:effectExtent l="0" t="0" r="0" b="0"/>
                <wp:wrapNone/>
                <wp:docPr id="1114"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4F1BB92B" w14:textId="77777777" w:rsidR="007B461A" w:rsidRPr="00113DAD" w:rsidRDefault="007B461A" w:rsidP="007B461A">
                            <w:pPr>
                              <w:jc w:val="right"/>
                              <w:textAlignment w:val="baseline"/>
                              <w:rPr>
                                <w:rFonts w:ascii="Verdana" w:eastAsia="Verdana" w:hAnsi="Verdana" w:cs="Verdana"/>
                                <w:i/>
                                <w:iCs/>
                                <w:color w:val="7F7F7F"/>
                                <w:kern w:val="24"/>
                                <w:sz w:val="12"/>
                                <w:szCs w:val="12"/>
                              </w:rPr>
                            </w:pPr>
                            <w:r w:rsidRPr="00113DAD">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EFC66A5" id="_x0000_s1151" type="#_x0000_t202" style="position:absolute;margin-left:366.65pt;margin-top:17.05pt;width:142.45pt;height:46.05pt;z-index:25282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" filled="f" stroked="f">
                <v:textbox style="mso-fit-shape-to-text:t">
                  <w:txbxContent>
                    <w:p w14:paraId="4F1BB92B" w14:textId="77777777" w:rsidR="007B461A" w:rsidRPr="00113DAD" w:rsidRDefault="007B461A" w:rsidP="007B461A">
                      <w:pPr>
                        <w:jc w:val="right"/>
                        <w:textAlignment w:val="baseline"/>
                        <w:rPr>
                          <w:rFonts w:ascii="Verdana" w:eastAsia="Verdana" w:hAnsi="Verdana" w:cs="Verdana"/>
                          <w:i/>
                          <w:iCs/>
                          <w:color w:val="7F7F7F"/>
                          <w:kern w:val="24"/>
                          <w:sz w:val="12"/>
                          <w:szCs w:val="12"/>
                        </w:rPr>
                      </w:pPr>
                      <w:r w:rsidRPr="00113DAD">
                        <w:rPr>
                          <w:rFonts w:ascii="Verdana" w:eastAsia="Verdana" w:hAnsi="Verdana" w:cs="Verdana"/>
                          <w:i/>
                          <w:iCs/>
                          <w:color w:val="7F7F7F"/>
                          <w:kern w:val="24"/>
                          <w:sz w:val="12"/>
                          <w:szCs w:val="12"/>
                        </w:rPr>
                        <w:t>Source: TechSci Research</w:t>
                      </w:r>
                    </w:p>
                  </w:txbxContent>
                </v:textbox>
              </v:shape>
            </w:pict>
          </mc:Fallback>
        </mc:AlternateContent>
      </w:r>
    </w:p>
    <w:p w14:paraId="35FD3D0C" w14:textId="4F6E120F" w:rsidR="007B461A" w:rsidRDefault="007B461A" w:rsidP="000C07D2">
      <w:pPr>
        <w:tabs>
          <w:tab w:val="left" w:pos="1530"/>
        </w:tabs>
        <w:spacing w:line="480" w:lineRule="auto"/>
        <w:rPr>
          <w:rFonts w:ascii="Arial" w:eastAsia="Arial" w:hAnsi="Arial" w:cs="Arial"/>
          <w:b/>
          <w:color w:val="000000" w:themeColor="text1"/>
          <w:sz w:val="24"/>
          <w:szCs w:val="24"/>
        </w:rPr>
      </w:pPr>
    </w:p>
    <w:p w14:paraId="3E1107C2" w14:textId="77777777" w:rsidR="008D6034" w:rsidRPr="006B795B" w:rsidRDefault="008D6034" w:rsidP="008D6034">
      <w:pPr>
        <w:tabs>
          <w:tab w:val="left" w:pos="1290"/>
        </w:tabs>
        <w:spacing w:line="276" w:lineRule="auto"/>
        <w:jc w:val="both"/>
        <w:rPr>
          <w:rFonts w:ascii="Arial" w:eastAsia="Arial" w:hAnsi="Arial" w:cs="Arial"/>
          <w:b/>
          <w:bCs/>
          <w:sz w:val="24"/>
          <w:szCs w:val="24"/>
        </w:rPr>
      </w:pPr>
      <w:r w:rsidRPr="006B795B">
        <w:rPr>
          <w:rFonts w:ascii="Arial" w:eastAsia="Arial" w:hAnsi="Arial" w:cs="Arial"/>
          <w:b/>
          <w:bCs/>
          <w:sz w:val="24"/>
          <w:szCs w:val="24"/>
        </w:rPr>
        <w:t>Optimistic</w:t>
      </w:r>
    </w:p>
    <w:p w14:paraId="2E637FDC" w14:textId="0161F4A9" w:rsidR="008D6034" w:rsidRDefault="008D6034" w:rsidP="008D6034">
      <w:pPr>
        <w:tabs>
          <w:tab w:val="left" w:pos="1290"/>
        </w:tabs>
        <w:spacing w:line="360" w:lineRule="auto"/>
        <w:jc w:val="both"/>
        <w:rPr>
          <w:rFonts w:ascii="Arial" w:eastAsia="Arial" w:hAnsi="Arial" w:cs="Arial"/>
          <w:sz w:val="24"/>
          <w:szCs w:val="24"/>
        </w:rPr>
      </w:pPr>
      <w:r w:rsidRPr="008903D1">
        <w:rPr>
          <w:rFonts w:ascii="Arial" w:eastAsia="Arial" w:hAnsi="Arial" w:cs="Arial"/>
          <w:sz w:val="24"/>
          <w:szCs w:val="24"/>
        </w:rPr>
        <w:t xml:space="preserve">Driven by V-shaped recovery of the GDP growth rate in the region, consumption levels from key downstream sectors will increase sharply. Government schemes including </w:t>
      </w:r>
      <w:r>
        <w:rPr>
          <w:rFonts w:ascii="Arial" w:eastAsia="Arial" w:hAnsi="Arial" w:cs="Arial"/>
          <w:sz w:val="24"/>
          <w:szCs w:val="24"/>
        </w:rPr>
        <w:t>“</w:t>
      </w:r>
      <w:r w:rsidRPr="008903D1">
        <w:rPr>
          <w:rFonts w:ascii="Arial" w:eastAsia="Arial" w:hAnsi="Arial" w:cs="Arial"/>
          <w:sz w:val="24"/>
          <w:szCs w:val="24"/>
        </w:rPr>
        <w:t xml:space="preserve">Housing </w:t>
      </w:r>
      <w:r>
        <w:rPr>
          <w:rFonts w:ascii="Arial" w:eastAsia="Arial" w:hAnsi="Arial" w:cs="Arial"/>
          <w:sz w:val="24"/>
          <w:szCs w:val="24"/>
        </w:rPr>
        <w:t>f</w:t>
      </w:r>
      <w:r w:rsidRPr="008903D1">
        <w:rPr>
          <w:rFonts w:ascii="Arial" w:eastAsia="Arial" w:hAnsi="Arial" w:cs="Arial"/>
          <w:sz w:val="24"/>
          <w:szCs w:val="24"/>
        </w:rPr>
        <w:t xml:space="preserve">or </w:t>
      </w:r>
      <w:r>
        <w:rPr>
          <w:rFonts w:ascii="Arial" w:eastAsia="Arial" w:hAnsi="Arial" w:cs="Arial"/>
          <w:sz w:val="24"/>
          <w:szCs w:val="24"/>
        </w:rPr>
        <w:t>A</w:t>
      </w:r>
      <w:r w:rsidRPr="008903D1">
        <w:rPr>
          <w:rFonts w:ascii="Arial" w:eastAsia="Arial" w:hAnsi="Arial" w:cs="Arial"/>
          <w:sz w:val="24"/>
          <w:szCs w:val="24"/>
        </w:rPr>
        <w:t>ll</w:t>
      </w:r>
      <w:r>
        <w:rPr>
          <w:rFonts w:ascii="Arial" w:eastAsia="Arial" w:hAnsi="Arial" w:cs="Arial"/>
          <w:sz w:val="24"/>
          <w:szCs w:val="24"/>
        </w:rPr>
        <w:t>”</w:t>
      </w:r>
      <w:r w:rsidRPr="008903D1">
        <w:rPr>
          <w:rFonts w:ascii="Arial" w:eastAsia="Arial" w:hAnsi="Arial" w:cs="Arial"/>
          <w:sz w:val="24"/>
          <w:szCs w:val="24"/>
        </w:rPr>
        <w:t xml:space="preserve">, </w:t>
      </w:r>
      <w:r>
        <w:rPr>
          <w:rFonts w:ascii="Arial" w:eastAsia="Arial" w:hAnsi="Arial" w:cs="Arial"/>
          <w:sz w:val="24"/>
          <w:szCs w:val="24"/>
        </w:rPr>
        <w:t>“</w:t>
      </w:r>
      <w:r w:rsidRPr="008903D1">
        <w:rPr>
          <w:rFonts w:ascii="Arial" w:eastAsia="Arial" w:hAnsi="Arial" w:cs="Arial"/>
          <w:sz w:val="24"/>
          <w:szCs w:val="24"/>
        </w:rPr>
        <w:t>Smart Cities</w:t>
      </w:r>
      <w:r>
        <w:rPr>
          <w:rFonts w:ascii="Arial" w:eastAsia="Arial" w:hAnsi="Arial" w:cs="Arial"/>
          <w:sz w:val="24"/>
          <w:szCs w:val="24"/>
        </w:rPr>
        <w:t xml:space="preserve"> Mission”</w:t>
      </w:r>
      <w:r w:rsidRPr="008903D1">
        <w:rPr>
          <w:rFonts w:ascii="Arial" w:eastAsia="Arial" w:hAnsi="Arial" w:cs="Arial"/>
          <w:sz w:val="24"/>
          <w:szCs w:val="24"/>
        </w:rPr>
        <w:t xml:space="preserve"> </w:t>
      </w:r>
      <w:r>
        <w:rPr>
          <w:rFonts w:ascii="Arial" w:eastAsia="Arial" w:hAnsi="Arial" w:cs="Arial"/>
          <w:sz w:val="24"/>
          <w:szCs w:val="24"/>
        </w:rPr>
        <w:t xml:space="preserve">to promote the growth of </w:t>
      </w:r>
      <w:r w:rsidRPr="008903D1">
        <w:rPr>
          <w:rFonts w:ascii="Arial" w:eastAsia="Arial" w:hAnsi="Arial" w:cs="Arial"/>
          <w:sz w:val="24"/>
          <w:szCs w:val="24"/>
        </w:rPr>
        <w:t xml:space="preserve">construction sector </w:t>
      </w:r>
      <w:r>
        <w:rPr>
          <w:rFonts w:ascii="Arial" w:eastAsia="Arial" w:hAnsi="Arial" w:cs="Arial"/>
          <w:sz w:val="24"/>
          <w:szCs w:val="24"/>
        </w:rPr>
        <w:t xml:space="preserve">will push the country’s </w:t>
      </w:r>
      <w:r>
        <w:rPr>
          <w:rFonts w:ascii="Arial" w:eastAsia="Arial" w:hAnsi="Arial" w:cs="Arial"/>
          <w:sz w:val="24"/>
          <w:szCs w:val="24"/>
        </w:rPr>
        <w:t>Vinyl Ester</w:t>
      </w:r>
      <w:r>
        <w:rPr>
          <w:rFonts w:ascii="Arial" w:eastAsia="Arial" w:hAnsi="Arial" w:cs="Arial"/>
          <w:sz w:val="24"/>
          <w:szCs w:val="24"/>
        </w:rPr>
        <w:t xml:space="preserve"> Resin demand growth</w:t>
      </w:r>
      <w:r w:rsidRPr="008903D1">
        <w:rPr>
          <w:rFonts w:ascii="Arial" w:eastAsia="Arial" w:hAnsi="Arial" w:cs="Arial"/>
          <w:sz w:val="24"/>
          <w:szCs w:val="24"/>
        </w:rPr>
        <w:t xml:space="preserve">. </w:t>
      </w:r>
      <w:r>
        <w:rPr>
          <w:rFonts w:ascii="Arial" w:eastAsia="Arial" w:hAnsi="Arial" w:cs="Arial"/>
          <w:sz w:val="24"/>
          <w:szCs w:val="24"/>
        </w:rPr>
        <w:t>Due to its growing</w:t>
      </w:r>
      <w:r w:rsidRPr="008903D1">
        <w:rPr>
          <w:rFonts w:ascii="Arial" w:eastAsia="Arial" w:hAnsi="Arial" w:cs="Arial"/>
          <w:sz w:val="24"/>
          <w:szCs w:val="24"/>
        </w:rPr>
        <w:t xml:space="preserve"> inclination towards digitization, </w:t>
      </w:r>
      <w:r>
        <w:rPr>
          <w:rFonts w:ascii="Arial" w:eastAsia="Arial" w:hAnsi="Arial" w:cs="Arial"/>
          <w:sz w:val="24"/>
          <w:szCs w:val="24"/>
        </w:rPr>
        <w:t xml:space="preserve">demand for </w:t>
      </w:r>
      <w:r>
        <w:rPr>
          <w:rFonts w:ascii="Arial" w:eastAsia="Arial" w:hAnsi="Arial" w:cs="Arial"/>
          <w:sz w:val="24"/>
          <w:szCs w:val="24"/>
        </w:rPr>
        <w:t>Vinyl Ester</w:t>
      </w:r>
      <w:r>
        <w:rPr>
          <w:rFonts w:ascii="Arial" w:eastAsia="Arial" w:hAnsi="Arial" w:cs="Arial"/>
          <w:sz w:val="24"/>
          <w:szCs w:val="24"/>
        </w:rPr>
        <w:t xml:space="preserve"> Resin reinforced PCBs </w:t>
      </w:r>
      <w:r w:rsidRPr="008903D1">
        <w:rPr>
          <w:rFonts w:ascii="Arial" w:eastAsia="Arial" w:hAnsi="Arial" w:cs="Arial"/>
          <w:sz w:val="24"/>
          <w:szCs w:val="24"/>
        </w:rPr>
        <w:t xml:space="preserve">looks to gain traction </w:t>
      </w:r>
      <w:r>
        <w:rPr>
          <w:rFonts w:ascii="Arial" w:eastAsia="Arial" w:hAnsi="Arial" w:cs="Arial"/>
          <w:sz w:val="24"/>
          <w:szCs w:val="24"/>
        </w:rPr>
        <w:t>with</w:t>
      </w:r>
      <w:r w:rsidRPr="008903D1">
        <w:rPr>
          <w:rFonts w:ascii="Arial" w:eastAsia="Arial" w:hAnsi="Arial" w:cs="Arial"/>
          <w:sz w:val="24"/>
          <w:szCs w:val="24"/>
        </w:rPr>
        <w:t xml:space="preserve"> Bharat Net and </w:t>
      </w:r>
      <w:r>
        <w:rPr>
          <w:rFonts w:ascii="Arial" w:eastAsia="Arial" w:hAnsi="Arial" w:cs="Arial"/>
          <w:sz w:val="24"/>
          <w:szCs w:val="24"/>
        </w:rPr>
        <w:t xml:space="preserve">growing </w:t>
      </w:r>
      <w:r w:rsidRPr="008903D1">
        <w:rPr>
          <w:rFonts w:ascii="Arial" w:eastAsia="Arial" w:hAnsi="Arial" w:cs="Arial"/>
          <w:sz w:val="24"/>
          <w:szCs w:val="24"/>
        </w:rPr>
        <w:t xml:space="preserve">push for complete digital literacy. Indian government has envisioned to make </w:t>
      </w:r>
      <w:r>
        <w:rPr>
          <w:rFonts w:ascii="Arial" w:eastAsia="Arial" w:hAnsi="Arial" w:cs="Arial"/>
          <w:sz w:val="24"/>
          <w:szCs w:val="24"/>
        </w:rPr>
        <w:t>the country</w:t>
      </w:r>
      <w:r w:rsidRPr="008903D1">
        <w:rPr>
          <w:rFonts w:ascii="Arial" w:eastAsia="Arial" w:hAnsi="Arial" w:cs="Arial"/>
          <w:sz w:val="24"/>
          <w:szCs w:val="24"/>
        </w:rPr>
        <w:t xml:space="preserve"> a manufacturing hub and increasing its GDP share to 25% by 2022</w:t>
      </w:r>
      <w:r>
        <w:rPr>
          <w:rFonts w:ascii="Arial" w:eastAsia="Arial" w:hAnsi="Arial" w:cs="Arial"/>
          <w:sz w:val="24"/>
          <w:szCs w:val="24"/>
        </w:rPr>
        <w:t>. I</w:t>
      </w:r>
      <w:r w:rsidRPr="008903D1">
        <w:rPr>
          <w:rFonts w:ascii="Arial" w:eastAsia="Arial" w:hAnsi="Arial" w:cs="Arial"/>
          <w:sz w:val="24"/>
          <w:szCs w:val="24"/>
        </w:rPr>
        <w:t>n lieu of that</w:t>
      </w:r>
      <w:r>
        <w:rPr>
          <w:rFonts w:ascii="Arial" w:eastAsia="Arial" w:hAnsi="Arial" w:cs="Arial"/>
          <w:sz w:val="24"/>
          <w:szCs w:val="24"/>
        </w:rPr>
        <w:t>,</w:t>
      </w:r>
      <w:r w:rsidRPr="008903D1">
        <w:rPr>
          <w:rFonts w:ascii="Arial" w:eastAsia="Arial" w:hAnsi="Arial" w:cs="Arial"/>
          <w:sz w:val="24"/>
          <w:szCs w:val="24"/>
        </w:rPr>
        <w:t xml:space="preserve"> </w:t>
      </w:r>
      <w:r>
        <w:rPr>
          <w:rFonts w:ascii="Arial" w:eastAsia="Arial" w:hAnsi="Arial" w:cs="Arial"/>
          <w:sz w:val="24"/>
          <w:szCs w:val="24"/>
        </w:rPr>
        <w:t xml:space="preserve">the Indian </w:t>
      </w:r>
      <w:r w:rsidRPr="008903D1">
        <w:rPr>
          <w:rFonts w:ascii="Arial" w:eastAsia="Arial" w:hAnsi="Arial" w:cs="Arial"/>
          <w:sz w:val="24"/>
          <w:szCs w:val="24"/>
        </w:rPr>
        <w:t>government has taken several initiatives and made various policy changes to attract FDIs as well as promot</w:t>
      </w:r>
      <w:r>
        <w:rPr>
          <w:rFonts w:ascii="Arial" w:eastAsia="Arial" w:hAnsi="Arial" w:cs="Arial"/>
          <w:sz w:val="24"/>
          <w:szCs w:val="24"/>
        </w:rPr>
        <w:t>e</w:t>
      </w:r>
      <w:r w:rsidRPr="008903D1">
        <w:rPr>
          <w:rFonts w:ascii="Arial" w:eastAsia="Arial" w:hAnsi="Arial" w:cs="Arial"/>
          <w:sz w:val="24"/>
          <w:szCs w:val="24"/>
        </w:rPr>
        <w:t xml:space="preserve"> </w:t>
      </w:r>
      <w:r>
        <w:rPr>
          <w:rFonts w:ascii="Arial" w:eastAsia="Arial" w:hAnsi="Arial" w:cs="Arial"/>
          <w:sz w:val="24"/>
          <w:szCs w:val="24"/>
        </w:rPr>
        <w:t xml:space="preserve">local </w:t>
      </w:r>
      <w:r w:rsidRPr="008903D1">
        <w:rPr>
          <w:rFonts w:ascii="Arial" w:eastAsia="Arial" w:hAnsi="Arial" w:cs="Arial"/>
          <w:sz w:val="24"/>
          <w:szCs w:val="24"/>
        </w:rPr>
        <w:t>manufacturing. India is in line with its renewable energy target</w:t>
      </w:r>
      <w:r>
        <w:rPr>
          <w:rFonts w:ascii="Arial" w:eastAsia="Arial" w:hAnsi="Arial" w:cs="Arial"/>
          <w:sz w:val="24"/>
          <w:szCs w:val="24"/>
        </w:rPr>
        <w:t>s</w:t>
      </w:r>
      <w:r w:rsidRPr="008903D1">
        <w:rPr>
          <w:rFonts w:ascii="Arial" w:eastAsia="Arial" w:hAnsi="Arial" w:cs="Arial"/>
          <w:sz w:val="24"/>
          <w:szCs w:val="24"/>
        </w:rPr>
        <w:t xml:space="preserve"> and </w:t>
      </w:r>
      <w:r>
        <w:rPr>
          <w:rFonts w:ascii="Arial" w:eastAsia="Arial" w:hAnsi="Arial" w:cs="Arial"/>
          <w:sz w:val="24"/>
          <w:szCs w:val="24"/>
        </w:rPr>
        <w:t>its investments in</w:t>
      </w:r>
      <w:r w:rsidRPr="008903D1">
        <w:rPr>
          <w:rFonts w:ascii="Arial" w:eastAsia="Arial" w:hAnsi="Arial" w:cs="Arial"/>
          <w:sz w:val="24"/>
          <w:szCs w:val="24"/>
        </w:rPr>
        <w:t xml:space="preserve"> renewable sources</w:t>
      </w:r>
      <w:r>
        <w:rPr>
          <w:rFonts w:ascii="Arial" w:eastAsia="Arial" w:hAnsi="Arial" w:cs="Arial"/>
          <w:sz w:val="24"/>
          <w:szCs w:val="24"/>
        </w:rPr>
        <w:t xml:space="preserve"> of energy,</w:t>
      </w:r>
      <w:r w:rsidRPr="008903D1">
        <w:rPr>
          <w:rFonts w:ascii="Arial" w:eastAsia="Arial" w:hAnsi="Arial" w:cs="Arial"/>
          <w:sz w:val="24"/>
          <w:szCs w:val="24"/>
        </w:rPr>
        <w:t xml:space="preserve"> particularly wind energy</w:t>
      </w:r>
      <w:r>
        <w:rPr>
          <w:rFonts w:ascii="Arial" w:eastAsia="Arial" w:hAnsi="Arial" w:cs="Arial"/>
          <w:sz w:val="24"/>
          <w:szCs w:val="24"/>
        </w:rPr>
        <w:t xml:space="preserve"> is growing tremendously</w:t>
      </w:r>
      <w:r w:rsidRPr="008903D1">
        <w:rPr>
          <w:rFonts w:ascii="Arial" w:eastAsia="Arial" w:hAnsi="Arial" w:cs="Arial"/>
          <w:sz w:val="24"/>
          <w:szCs w:val="24"/>
        </w:rPr>
        <w:t xml:space="preserve">. Advancements in material science present </w:t>
      </w:r>
      <w:r>
        <w:rPr>
          <w:rFonts w:ascii="Arial" w:eastAsia="Arial" w:hAnsi="Arial" w:cs="Arial"/>
          <w:sz w:val="24"/>
          <w:szCs w:val="24"/>
        </w:rPr>
        <w:t xml:space="preserve">opportunities </w:t>
      </w:r>
      <w:r w:rsidRPr="008903D1">
        <w:rPr>
          <w:rFonts w:ascii="Arial" w:eastAsia="Arial" w:hAnsi="Arial" w:cs="Arial"/>
          <w:sz w:val="24"/>
          <w:szCs w:val="24"/>
        </w:rPr>
        <w:t xml:space="preserve">to explore growth in </w:t>
      </w:r>
      <w:r>
        <w:rPr>
          <w:rFonts w:ascii="Arial" w:eastAsia="Arial" w:hAnsi="Arial" w:cs="Arial"/>
          <w:sz w:val="24"/>
          <w:szCs w:val="24"/>
        </w:rPr>
        <w:t xml:space="preserve">the </w:t>
      </w:r>
      <w:r w:rsidRPr="008903D1">
        <w:rPr>
          <w:rFonts w:ascii="Arial" w:eastAsia="Arial" w:hAnsi="Arial" w:cs="Arial"/>
          <w:sz w:val="24"/>
          <w:szCs w:val="24"/>
        </w:rPr>
        <w:t>renewable energy sector through manufacturing of wind turbines and other equipment</w:t>
      </w:r>
      <w:r>
        <w:rPr>
          <w:rFonts w:ascii="Arial" w:eastAsia="Arial" w:hAnsi="Arial" w:cs="Arial"/>
          <w:sz w:val="24"/>
          <w:szCs w:val="24"/>
        </w:rPr>
        <w:t xml:space="preserve"> manufacturing</w:t>
      </w:r>
      <w:r w:rsidRPr="008903D1">
        <w:rPr>
          <w:rFonts w:ascii="Arial" w:eastAsia="Arial" w:hAnsi="Arial" w:cs="Arial"/>
          <w:sz w:val="24"/>
          <w:szCs w:val="24"/>
        </w:rPr>
        <w:t xml:space="preserve">. </w:t>
      </w:r>
      <w:r>
        <w:rPr>
          <w:rFonts w:ascii="Arial" w:eastAsia="Arial" w:hAnsi="Arial" w:cs="Arial"/>
          <w:sz w:val="24"/>
          <w:szCs w:val="24"/>
        </w:rPr>
        <w:t>Growth prospects in the c</w:t>
      </w:r>
      <w:r w:rsidRPr="008903D1">
        <w:rPr>
          <w:rFonts w:ascii="Arial" w:eastAsia="Arial" w:hAnsi="Arial" w:cs="Arial"/>
          <w:sz w:val="24"/>
          <w:szCs w:val="24"/>
        </w:rPr>
        <w:t xml:space="preserve">onstruction industry, electrical and electronics industry along with automotive industry will led </w:t>
      </w:r>
      <w:r>
        <w:rPr>
          <w:rFonts w:ascii="Arial" w:eastAsia="Arial" w:hAnsi="Arial" w:cs="Arial"/>
          <w:sz w:val="24"/>
          <w:szCs w:val="24"/>
        </w:rPr>
        <w:t xml:space="preserve">the </w:t>
      </w:r>
      <w:r>
        <w:rPr>
          <w:rFonts w:ascii="Arial" w:eastAsia="Arial" w:hAnsi="Arial" w:cs="Arial"/>
          <w:sz w:val="24"/>
          <w:szCs w:val="24"/>
        </w:rPr>
        <w:t>Vinyl Ester</w:t>
      </w:r>
      <w:r>
        <w:rPr>
          <w:rFonts w:ascii="Arial" w:eastAsia="Arial" w:hAnsi="Arial" w:cs="Arial"/>
          <w:sz w:val="24"/>
          <w:szCs w:val="24"/>
        </w:rPr>
        <w:t xml:space="preserve"> Resin </w:t>
      </w:r>
      <w:r w:rsidRPr="008903D1">
        <w:rPr>
          <w:rFonts w:ascii="Arial" w:eastAsia="Arial" w:hAnsi="Arial" w:cs="Arial"/>
          <w:sz w:val="24"/>
          <w:szCs w:val="24"/>
        </w:rPr>
        <w:t xml:space="preserve">demand growth </w:t>
      </w:r>
      <w:r>
        <w:rPr>
          <w:rFonts w:ascii="Arial" w:eastAsia="Arial" w:hAnsi="Arial" w:cs="Arial"/>
          <w:sz w:val="24"/>
          <w:szCs w:val="24"/>
        </w:rPr>
        <w:t>and will propel</w:t>
      </w:r>
      <w:r w:rsidRPr="008903D1">
        <w:rPr>
          <w:rFonts w:ascii="Arial" w:eastAsia="Arial" w:hAnsi="Arial" w:cs="Arial"/>
          <w:sz w:val="24"/>
          <w:szCs w:val="24"/>
        </w:rPr>
        <w:t xml:space="preserve"> capacity expansions </w:t>
      </w:r>
      <w:r>
        <w:rPr>
          <w:rFonts w:ascii="Arial" w:eastAsia="Arial" w:hAnsi="Arial" w:cs="Arial"/>
          <w:sz w:val="24"/>
          <w:szCs w:val="24"/>
        </w:rPr>
        <w:t>in the coming years</w:t>
      </w:r>
      <w:r w:rsidRPr="008903D1">
        <w:rPr>
          <w:rFonts w:ascii="Arial" w:eastAsia="Arial" w:hAnsi="Arial" w:cs="Arial"/>
          <w:sz w:val="24"/>
          <w:szCs w:val="24"/>
        </w:rPr>
        <w:t>.</w:t>
      </w:r>
    </w:p>
    <w:tbl>
      <w:tblPr>
        <w:tblW w:w="10160" w:type="dxa"/>
        <w:tblLook w:val="04A0" w:firstRow="1" w:lastRow="0" w:firstColumn="1" w:lastColumn="0" w:noHBand="0" w:noVBand="1"/>
      </w:tblPr>
      <w:tblGrid>
        <w:gridCol w:w="3483"/>
        <w:gridCol w:w="3028"/>
        <w:gridCol w:w="1279"/>
        <w:gridCol w:w="1137"/>
        <w:gridCol w:w="1233"/>
      </w:tblGrid>
      <w:tr w:rsidR="00737A75" w:rsidRPr="00737A75" w14:paraId="41C4DFB8" w14:textId="77777777" w:rsidTr="00737A75">
        <w:trPr>
          <w:trHeight w:val="334"/>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1B059F81" w14:textId="77777777" w:rsidR="00737A75" w:rsidRPr="00737A75" w:rsidRDefault="00737A75" w:rsidP="00737A75">
            <w:pPr>
              <w:spacing w:after="0" w:line="240" w:lineRule="auto"/>
              <w:jc w:val="center"/>
              <w:rPr>
                <w:rFonts w:ascii="Arial" w:eastAsia="Times New Roman" w:hAnsi="Arial" w:cs="Arial"/>
                <w:b/>
                <w:bCs/>
                <w:color w:val="FFFFFF"/>
                <w:sz w:val="20"/>
                <w:szCs w:val="20"/>
                <w:lang w:eastAsia="en-IN"/>
              </w:rPr>
            </w:pPr>
            <w:r w:rsidRPr="00737A75">
              <w:rPr>
                <w:rFonts w:ascii="Arial" w:eastAsia="Times New Roman" w:hAnsi="Arial" w:cs="Arial"/>
                <w:b/>
                <w:bCs/>
                <w:color w:val="FFFFFF"/>
                <w:sz w:val="20"/>
                <w:szCs w:val="20"/>
                <w:lang w:eastAsia="en-IN"/>
              </w:rPr>
              <w:t>Approach: Growth Forecast Via Factors (Impact Analysis)</w:t>
            </w:r>
          </w:p>
        </w:tc>
      </w:tr>
      <w:tr w:rsidR="00737A75" w:rsidRPr="00737A75" w14:paraId="3B80BDC1"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ACB9CA"/>
            <w:noWrap/>
            <w:vAlign w:val="center"/>
            <w:hideMark/>
          </w:tcPr>
          <w:p w14:paraId="38C7771A"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Factors</w:t>
            </w:r>
          </w:p>
        </w:tc>
        <w:tc>
          <w:tcPr>
            <w:tcW w:w="3028" w:type="dxa"/>
            <w:tcBorders>
              <w:top w:val="nil"/>
              <w:left w:val="nil"/>
              <w:bottom w:val="single" w:sz="8" w:space="0" w:color="auto"/>
              <w:right w:val="single" w:sz="8" w:space="0" w:color="auto"/>
            </w:tcBorders>
            <w:shd w:val="clear" w:color="000000" w:fill="ACB9CA"/>
            <w:noWrap/>
            <w:vAlign w:val="center"/>
            <w:hideMark/>
          </w:tcPr>
          <w:p w14:paraId="5730F171"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Sources</w:t>
            </w:r>
          </w:p>
        </w:tc>
        <w:tc>
          <w:tcPr>
            <w:tcW w:w="1279" w:type="dxa"/>
            <w:tcBorders>
              <w:top w:val="nil"/>
              <w:left w:val="nil"/>
              <w:bottom w:val="single" w:sz="8" w:space="0" w:color="auto"/>
              <w:right w:val="single" w:sz="8" w:space="0" w:color="auto"/>
            </w:tcBorders>
            <w:shd w:val="clear" w:color="000000" w:fill="ACB9CA"/>
            <w:noWrap/>
            <w:vAlign w:val="center"/>
            <w:hideMark/>
          </w:tcPr>
          <w:p w14:paraId="0BAB6375"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Value</w:t>
            </w:r>
          </w:p>
        </w:tc>
        <w:tc>
          <w:tcPr>
            <w:tcW w:w="1137" w:type="dxa"/>
            <w:tcBorders>
              <w:top w:val="nil"/>
              <w:left w:val="nil"/>
              <w:bottom w:val="single" w:sz="8" w:space="0" w:color="auto"/>
              <w:right w:val="single" w:sz="8" w:space="0" w:color="auto"/>
            </w:tcBorders>
            <w:shd w:val="clear" w:color="000000" w:fill="ACB9CA"/>
            <w:vAlign w:val="center"/>
            <w:hideMark/>
          </w:tcPr>
          <w:p w14:paraId="49132617"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CAGR</w:t>
            </w:r>
          </w:p>
        </w:tc>
        <w:tc>
          <w:tcPr>
            <w:tcW w:w="1233" w:type="dxa"/>
            <w:tcBorders>
              <w:top w:val="nil"/>
              <w:left w:val="nil"/>
              <w:bottom w:val="single" w:sz="8" w:space="0" w:color="auto"/>
              <w:right w:val="single" w:sz="8" w:space="0" w:color="auto"/>
            </w:tcBorders>
            <w:shd w:val="clear" w:color="000000" w:fill="ACB9CA"/>
            <w:noWrap/>
            <w:vAlign w:val="center"/>
            <w:hideMark/>
          </w:tcPr>
          <w:p w14:paraId="7EA92F19"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Weightage</w:t>
            </w:r>
          </w:p>
        </w:tc>
      </w:tr>
      <w:tr w:rsidR="00737A75" w:rsidRPr="00737A75" w14:paraId="0CA6E3DB"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noWrap/>
            <w:vAlign w:val="center"/>
            <w:hideMark/>
          </w:tcPr>
          <w:p w14:paraId="54FC6FB3"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GDP Growth Rate (2021-2030 Period)</w:t>
            </w:r>
          </w:p>
        </w:tc>
        <w:tc>
          <w:tcPr>
            <w:tcW w:w="3028" w:type="dxa"/>
            <w:tcBorders>
              <w:top w:val="nil"/>
              <w:left w:val="nil"/>
              <w:bottom w:val="single" w:sz="8" w:space="0" w:color="auto"/>
              <w:right w:val="single" w:sz="8" w:space="0" w:color="auto"/>
            </w:tcBorders>
            <w:shd w:val="clear" w:color="auto" w:fill="auto"/>
            <w:noWrap/>
            <w:vAlign w:val="center"/>
            <w:hideMark/>
          </w:tcPr>
          <w:p w14:paraId="73561704"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World Bank, TechSci Estimates</w:t>
            </w:r>
          </w:p>
        </w:tc>
        <w:tc>
          <w:tcPr>
            <w:tcW w:w="1279" w:type="dxa"/>
            <w:tcBorders>
              <w:top w:val="nil"/>
              <w:left w:val="nil"/>
              <w:bottom w:val="single" w:sz="8" w:space="0" w:color="auto"/>
              <w:right w:val="single" w:sz="8" w:space="0" w:color="auto"/>
            </w:tcBorders>
            <w:shd w:val="clear" w:color="auto" w:fill="auto"/>
            <w:noWrap/>
            <w:vAlign w:val="center"/>
            <w:hideMark/>
          </w:tcPr>
          <w:p w14:paraId="48BDF15C"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39E12878"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10.00%</w:t>
            </w:r>
          </w:p>
        </w:tc>
        <w:tc>
          <w:tcPr>
            <w:tcW w:w="1233" w:type="dxa"/>
            <w:tcBorders>
              <w:top w:val="nil"/>
              <w:left w:val="nil"/>
              <w:bottom w:val="single" w:sz="8" w:space="0" w:color="auto"/>
              <w:right w:val="single" w:sz="8" w:space="0" w:color="auto"/>
            </w:tcBorders>
            <w:shd w:val="clear" w:color="auto" w:fill="auto"/>
            <w:noWrap/>
            <w:vAlign w:val="center"/>
            <w:hideMark/>
          </w:tcPr>
          <w:p w14:paraId="0DDA5977"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8.00%</w:t>
            </w:r>
          </w:p>
        </w:tc>
      </w:tr>
      <w:tr w:rsidR="00737A75" w:rsidRPr="00737A75" w14:paraId="573C9BCA"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noWrap/>
            <w:vAlign w:val="center"/>
            <w:hideMark/>
          </w:tcPr>
          <w:p w14:paraId="797FEFD1"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GDP Per Capita (%)</w:t>
            </w:r>
          </w:p>
        </w:tc>
        <w:tc>
          <w:tcPr>
            <w:tcW w:w="3028" w:type="dxa"/>
            <w:tcBorders>
              <w:top w:val="nil"/>
              <w:left w:val="nil"/>
              <w:bottom w:val="single" w:sz="8" w:space="0" w:color="auto"/>
              <w:right w:val="single" w:sz="8" w:space="0" w:color="auto"/>
            </w:tcBorders>
            <w:shd w:val="clear" w:color="auto" w:fill="auto"/>
            <w:noWrap/>
            <w:vAlign w:val="center"/>
            <w:hideMark/>
          </w:tcPr>
          <w:p w14:paraId="3C202C06"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World Bank, TechSci Estimates</w:t>
            </w:r>
          </w:p>
        </w:tc>
        <w:tc>
          <w:tcPr>
            <w:tcW w:w="1279" w:type="dxa"/>
            <w:tcBorders>
              <w:top w:val="nil"/>
              <w:left w:val="nil"/>
              <w:bottom w:val="single" w:sz="8" w:space="0" w:color="auto"/>
              <w:right w:val="single" w:sz="8" w:space="0" w:color="auto"/>
            </w:tcBorders>
            <w:shd w:val="clear" w:color="auto" w:fill="auto"/>
            <w:noWrap/>
            <w:vAlign w:val="center"/>
            <w:hideMark/>
          </w:tcPr>
          <w:p w14:paraId="3945A8D6"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406AFE99"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6.22%</w:t>
            </w:r>
          </w:p>
        </w:tc>
        <w:tc>
          <w:tcPr>
            <w:tcW w:w="1233" w:type="dxa"/>
            <w:tcBorders>
              <w:top w:val="nil"/>
              <w:left w:val="nil"/>
              <w:bottom w:val="single" w:sz="8" w:space="0" w:color="auto"/>
              <w:right w:val="single" w:sz="8" w:space="0" w:color="auto"/>
            </w:tcBorders>
            <w:shd w:val="clear" w:color="auto" w:fill="auto"/>
            <w:noWrap/>
            <w:vAlign w:val="center"/>
            <w:hideMark/>
          </w:tcPr>
          <w:p w14:paraId="63B5F9CA"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3.00%</w:t>
            </w:r>
          </w:p>
        </w:tc>
      </w:tr>
      <w:tr w:rsidR="00737A75" w:rsidRPr="00737A75" w14:paraId="65F8B86A"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noWrap/>
            <w:vAlign w:val="center"/>
            <w:hideMark/>
          </w:tcPr>
          <w:p w14:paraId="4B317351"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Average Selling Growth (%)</w:t>
            </w:r>
          </w:p>
        </w:tc>
        <w:tc>
          <w:tcPr>
            <w:tcW w:w="3028" w:type="dxa"/>
            <w:tcBorders>
              <w:top w:val="nil"/>
              <w:left w:val="nil"/>
              <w:bottom w:val="single" w:sz="8" w:space="0" w:color="auto"/>
              <w:right w:val="single" w:sz="8" w:space="0" w:color="auto"/>
            </w:tcBorders>
            <w:shd w:val="clear" w:color="auto" w:fill="auto"/>
            <w:noWrap/>
            <w:vAlign w:val="center"/>
            <w:hideMark/>
          </w:tcPr>
          <w:p w14:paraId="4321C996"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279" w:type="dxa"/>
            <w:tcBorders>
              <w:top w:val="nil"/>
              <w:left w:val="nil"/>
              <w:bottom w:val="single" w:sz="8" w:space="0" w:color="auto"/>
              <w:right w:val="single" w:sz="8" w:space="0" w:color="auto"/>
            </w:tcBorders>
            <w:shd w:val="clear" w:color="auto" w:fill="auto"/>
            <w:noWrap/>
            <w:vAlign w:val="center"/>
            <w:hideMark/>
          </w:tcPr>
          <w:p w14:paraId="023F4D32"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51813880"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3.50%</w:t>
            </w:r>
          </w:p>
        </w:tc>
        <w:tc>
          <w:tcPr>
            <w:tcW w:w="1233" w:type="dxa"/>
            <w:tcBorders>
              <w:top w:val="nil"/>
              <w:left w:val="nil"/>
              <w:bottom w:val="single" w:sz="8" w:space="0" w:color="auto"/>
              <w:right w:val="single" w:sz="8" w:space="0" w:color="auto"/>
            </w:tcBorders>
            <w:shd w:val="clear" w:color="auto" w:fill="auto"/>
            <w:noWrap/>
            <w:vAlign w:val="center"/>
            <w:hideMark/>
          </w:tcPr>
          <w:p w14:paraId="65616F53"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3.00%</w:t>
            </w:r>
          </w:p>
        </w:tc>
      </w:tr>
      <w:tr w:rsidR="00737A75" w:rsidRPr="00737A75" w14:paraId="10497596"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vAlign w:val="center"/>
            <w:hideMark/>
          </w:tcPr>
          <w:p w14:paraId="11C79E9D"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Growth in Construction* Sector</w:t>
            </w:r>
          </w:p>
        </w:tc>
        <w:tc>
          <w:tcPr>
            <w:tcW w:w="3028" w:type="dxa"/>
            <w:tcBorders>
              <w:top w:val="nil"/>
              <w:left w:val="nil"/>
              <w:bottom w:val="single" w:sz="8" w:space="0" w:color="auto"/>
              <w:right w:val="single" w:sz="8" w:space="0" w:color="auto"/>
            </w:tcBorders>
            <w:shd w:val="clear" w:color="auto" w:fill="auto"/>
            <w:noWrap/>
            <w:vAlign w:val="center"/>
            <w:hideMark/>
          </w:tcPr>
          <w:p w14:paraId="321CBA4A"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279" w:type="dxa"/>
            <w:tcBorders>
              <w:top w:val="nil"/>
              <w:left w:val="nil"/>
              <w:bottom w:val="single" w:sz="8" w:space="0" w:color="auto"/>
              <w:right w:val="single" w:sz="8" w:space="0" w:color="auto"/>
            </w:tcBorders>
            <w:shd w:val="clear" w:color="auto" w:fill="auto"/>
            <w:noWrap/>
            <w:vAlign w:val="center"/>
            <w:hideMark/>
          </w:tcPr>
          <w:p w14:paraId="132366C7"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502A951E"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10.05%</w:t>
            </w:r>
          </w:p>
        </w:tc>
        <w:tc>
          <w:tcPr>
            <w:tcW w:w="1233" w:type="dxa"/>
            <w:tcBorders>
              <w:top w:val="nil"/>
              <w:left w:val="nil"/>
              <w:bottom w:val="single" w:sz="8" w:space="0" w:color="auto"/>
              <w:right w:val="single" w:sz="8" w:space="0" w:color="auto"/>
            </w:tcBorders>
            <w:shd w:val="clear" w:color="auto" w:fill="auto"/>
            <w:noWrap/>
            <w:vAlign w:val="center"/>
            <w:hideMark/>
          </w:tcPr>
          <w:p w14:paraId="0CA77BEA"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18.00%</w:t>
            </w:r>
          </w:p>
        </w:tc>
      </w:tr>
      <w:tr w:rsidR="00737A75" w:rsidRPr="00737A75" w14:paraId="2817CDC7"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vAlign w:val="center"/>
            <w:hideMark/>
          </w:tcPr>
          <w:p w14:paraId="6D30AA18"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Growth in Renewable Sector</w:t>
            </w:r>
          </w:p>
        </w:tc>
        <w:tc>
          <w:tcPr>
            <w:tcW w:w="3028" w:type="dxa"/>
            <w:tcBorders>
              <w:top w:val="nil"/>
              <w:left w:val="nil"/>
              <w:bottom w:val="single" w:sz="8" w:space="0" w:color="auto"/>
              <w:right w:val="single" w:sz="8" w:space="0" w:color="auto"/>
            </w:tcBorders>
            <w:shd w:val="clear" w:color="auto" w:fill="auto"/>
            <w:noWrap/>
            <w:vAlign w:val="center"/>
            <w:hideMark/>
          </w:tcPr>
          <w:p w14:paraId="7EFA5A2B"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279" w:type="dxa"/>
            <w:tcBorders>
              <w:top w:val="nil"/>
              <w:left w:val="nil"/>
              <w:bottom w:val="single" w:sz="8" w:space="0" w:color="auto"/>
              <w:right w:val="single" w:sz="8" w:space="0" w:color="auto"/>
            </w:tcBorders>
            <w:shd w:val="clear" w:color="auto" w:fill="auto"/>
            <w:noWrap/>
            <w:vAlign w:val="center"/>
            <w:hideMark/>
          </w:tcPr>
          <w:p w14:paraId="656222C6"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00DCE937"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14.02%</w:t>
            </w:r>
          </w:p>
        </w:tc>
        <w:tc>
          <w:tcPr>
            <w:tcW w:w="1233" w:type="dxa"/>
            <w:tcBorders>
              <w:top w:val="nil"/>
              <w:left w:val="nil"/>
              <w:bottom w:val="single" w:sz="8" w:space="0" w:color="auto"/>
              <w:right w:val="single" w:sz="8" w:space="0" w:color="auto"/>
            </w:tcBorders>
            <w:shd w:val="clear" w:color="auto" w:fill="auto"/>
            <w:noWrap/>
            <w:vAlign w:val="center"/>
            <w:hideMark/>
          </w:tcPr>
          <w:p w14:paraId="35EB89F2"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25.00%</w:t>
            </w:r>
          </w:p>
        </w:tc>
      </w:tr>
      <w:tr w:rsidR="00737A75" w:rsidRPr="00737A75" w14:paraId="3F15CE88"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vAlign w:val="center"/>
            <w:hideMark/>
          </w:tcPr>
          <w:p w14:paraId="343E0776"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lastRenderedPageBreak/>
              <w:t>Growth in Marine Components</w:t>
            </w:r>
          </w:p>
        </w:tc>
        <w:tc>
          <w:tcPr>
            <w:tcW w:w="3028" w:type="dxa"/>
            <w:tcBorders>
              <w:top w:val="nil"/>
              <w:left w:val="nil"/>
              <w:bottom w:val="single" w:sz="8" w:space="0" w:color="auto"/>
              <w:right w:val="single" w:sz="8" w:space="0" w:color="auto"/>
            </w:tcBorders>
            <w:shd w:val="clear" w:color="auto" w:fill="auto"/>
            <w:noWrap/>
            <w:vAlign w:val="center"/>
            <w:hideMark/>
          </w:tcPr>
          <w:p w14:paraId="4AB10E3C"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Industry Sources &amp; TechSci Research Estimates</w:t>
            </w:r>
          </w:p>
        </w:tc>
        <w:tc>
          <w:tcPr>
            <w:tcW w:w="1279" w:type="dxa"/>
            <w:tcBorders>
              <w:top w:val="nil"/>
              <w:left w:val="nil"/>
              <w:bottom w:val="single" w:sz="8" w:space="0" w:color="auto"/>
              <w:right w:val="single" w:sz="8" w:space="0" w:color="auto"/>
            </w:tcBorders>
            <w:shd w:val="clear" w:color="auto" w:fill="auto"/>
            <w:noWrap/>
            <w:vAlign w:val="center"/>
            <w:hideMark/>
          </w:tcPr>
          <w:p w14:paraId="057C01DF"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016074F9"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19.30%</w:t>
            </w:r>
          </w:p>
        </w:tc>
        <w:tc>
          <w:tcPr>
            <w:tcW w:w="1233" w:type="dxa"/>
            <w:tcBorders>
              <w:top w:val="nil"/>
              <w:left w:val="nil"/>
              <w:bottom w:val="single" w:sz="8" w:space="0" w:color="auto"/>
              <w:right w:val="single" w:sz="8" w:space="0" w:color="auto"/>
            </w:tcBorders>
            <w:shd w:val="clear" w:color="auto" w:fill="auto"/>
            <w:noWrap/>
            <w:vAlign w:val="center"/>
            <w:hideMark/>
          </w:tcPr>
          <w:p w14:paraId="6C742755"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40.00%</w:t>
            </w:r>
          </w:p>
        </w:tc>
      </w:tr>
      <w:tr w:rsidR="00737A75" w:rsidRPr="00737A75" w14:paraId="0B510D39"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noWrap/>
            <w:vAlign w:val="center"/>
            <w:hideMark/>
          </w:tcPr>
          <w:p w14:paraId="42A116F1"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Market Growth in Historical Period (2015-2020)</w:t>
            </w:r>
          </w:p>
        </w:tc>
        <w:tc>
          <w:tcPr>
            <w:tcW w:w="3028" w:type="dxa"/>
            <w:tcBorders>
              <w:top w:val="nil"/>
              <w:left w:val="nil"/>
              <w:bottom w:val="single" w:sz="8" w:space="0" w:color="auto"/>
              <w:right w:val="single" w:sz="8" w:space="0" w:color="000000"/>
            </w:tcBorders>
            <w:shd w:val="clear" w:color="auto" w:fill="auto"/>
            <w:noWrap/>
            <w:vAlign w:val="center"/>
            <w:hideMark/>
          </w:tcPr>
          <w:p w14:paraId="38F9E5BB"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Industry Sources &amp; TechSci Research Estimates</w:t>
            </w:r>
          </w:p>
        </w:tc>
        <w:tc>
          <w:tcPr>
            <w:tcW w:w="1279" w:type="dxa"/>
            <w:tcBorders>
              <w:top w:val="nil"/>
              <w:left w:val="nil"/>
              <w:bottom w:val="single" w:sz="8" w:space="0" w:color="auto"/>
              <w:right w:val="single" w:sz="8" w:space="0" w:color="auto"/>
            </w:tcBorders>
            <w:shd w:val="clear" w:color="auto" w:fill="auto"/>
            <w:noWrap/>
            <w:vAlign w:val="center"/>
            <w:hideMark/>
          </w:tcPr>
          <w:p w14:paraId="65EF0A07"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Historical</w:t>
            </w:r>
          </w:p>
        </w:tc>
        <w:tc>
          <w:tcPr>
            <w:tcW w:w="1137" w:type="dxa"/>
            <w:tcBorders>
              <w:top w:val="nil"/>
              <w:left w:val="nil"/>
              <w:bottom w:val="single" w:sz="8" w:space="0" w:color="auto"/>
              <w:right w:val="single" w:sz="8" w:space="0" w:color="auto"/>
            </w:tcBorders>
            <w:shd w:val="clear" w:color="auto" w:fill="auto"/>
            <w:noWrap/>
            <w:vAlign w:val="center"/>
            <w:hideMark/>
          </w:tcPr>
          <w:p w14:paraId="1E60993E"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3.10%</w:t>
            </w:r>
          </w:p>
        </w:tc>
        <w:tc>
          <w:tcPr>
            <w:tcW w:w="1233" w:type="dxa"/>
            <w:tcBorders>
              <w:top w:val="nil"/>
              <w:left w:val="nil"/>
              <w:bottom w:val="single" w:sz="8" w:space="0" w:color="auto"/>
              <w:right w:val="single" w:sz="8" w:space="0" w:color="auto"/>
            </w:tcBorders>
            <w:shd w:val="clear" w:color="auto" w:fill="auto"/>
            <w:noWrap/>
            <w:vAlign w:val="center"/>
            <w:hideMark/>
          </w:tcPr>
          <w:p w14:paraId="7AE3AC2C"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3.00%</w:t>
            </w:r>
          </w:p>
        </w:tc>
      </w:tr>
      <w:tr w:rsidR="00737A75" w:rsidRPr="00737A75" w14:paraId="73EBD175"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ACB9CA"/>
            <w:noWrap/>
            <w:vAlign w:val="center"/>
            <w:hideMark/>
          </w:tcPr>
          <w:p w14:paraId="3F74F349"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CAGR (2021-2030)</w:t>
            </w:r>
          </w:p>
        </w:tc>
        <w:tc>
          <w:tcPr>
            <w:tcW w:w="6677" w:type="dxa"/>
            <w:gridSpan w:val="4"/>
            <w:tcBorders>
              <w:top w:val="single" w:sz="8" w:space="0" w:color="auto"/>
              <w:left w:val="nil"/>
              <w:bottom w:val="nil"/>
              <w:right w:val="nil"/>
            </w:tcBorders>
            <w:shd w:val="clear" w:color="000000" w:fill="333F4F"/>
            <w:noWrap/>
            <w:vAlign w:val="center"/>
            <w:hideMark/>
          </w:tcPr>
          <w:p w14:paraId="04A61E7A" w14:textId="77777777" w:rsidR="00737A75" w:rsidRPr="00737A75" w:rsidRDefault="00737A75" w:rsidP="00737A75">
            <w:pPr>
              <w:spacing w:after="0" w:line="240" w:lineRule="auto"/>
              <w:jc w:val="center"/>
              <w:rPr>
                <w:rFonts w:ascii="Arial" w:eastAsia="Times New Roman" w:hAnsi="Arial" w:cs="Arial"/>
                <w:b/>
                <w:bCs/>
                <w:color w:val="FFFFFF"/>
                <w:sz w:val="20"/>
                <w:szCs w:val="20"/>
                <w:lang w:eastAsia="en-IN"/>
              </w:rPr>
            </w:pPr>
            <w:r w:rsidRPr="00737A75">
              <w:rPr>
                <w:rFonts w:ascii="Arial" w:eastAsia="Times New Roman" w:hAnsi="Arial" w:cs="Arial"/>
                <w:b/>
                <w:bCs/>
                <w:color w:val="FFFFFF"/>
                <w:sz w:val="20"/>
                <w:szCs w:val="20"/>
                <w:lang w:eastAsia="en-IN"/>
              </w:rPr>
              <w:t>14.22%</w:t>
            </w:r>
          </w:p>
        </w:tc>
      </w:tr>
    </w:tbl>
    <w:p w14:paraId="19C09B00" w14:textId="77777777" w:rsidR="00737A75" w:rsidRPr="00737A75" w:rsidRDefault="00737A75" w:rsidP="00737A75">
      <w:pPr>
        <w:spacing w:after="0" w:line="240" w:lineRule="auto"/>
        <w:jc w:val="both"/>
        <w:rPr>
          <w:rFonts w:ascii="Calibri" w:eastAsia="Times New Roman" w:hAnsi="Calibri" w:cs="Calibri"/>
          <w:color w:val="000000"/>
          <w:lang w:eastAsia="en-IN"/>
        </w:rPr>
      </w:pPr>
      <w:r w:rsidRPr="00737A75">
        <w:rPr>
          <w:rFonts w:ascii="Calibri" w:eastAsia="Times New Roman" w:hAnsi="Calibri" w:cs="Calibri"/>
          <w:color w:val="000000"/>
          <w:lang w:eastAsia="en-IN"/>
        </w:rPr>
        <w:t xml:space="preserve">*Mainly the Pipes &amp; Tanks going in Industrial and manufacturing sector. </w:t>
      </w:r>
    </w:p>
    <w:p w14:paraId="25F39824" w14:textId="77777777" w:rsidR="00737A75" w:rsidRDefault="00737A75" w:rsidP="008D6034">
      <w:pPr>
        <w:tabs>
          <w:tab w:val="left" w:pos="1290"/>
        </w:tabs>
        <w:spacing w:line="360" w:lineRule="auto"/>
        <w:jc w:val="both"/>
        <w:rPr>
          <w:rFonts w:ascii="Arial" w:eastAsia="Arial" w:hAnsi="Arial" w:cs="Arial"/>
          <w:sz w:val="24"/>
          <w:szCs w:val="24"/>
        </w:rPr>
      </w:pPr>
    </w:p>
    <w:p w14:paraId="3A2CE15B" w14:textId="77777777" w:rsidR="008D6034" w:rsidRPr="006B795B" w:rsidRDefault="008D6034" w:rsidP="008D6034">
      <w:pPr>
        <w:tabs>
          <w:tab w:val="left" w:pos="1290"/>
        </w:tabs>
        <w:spacing w:line="360" w:lineRule="auto"/>
        <w:jc w:val="both"/>
        <w:rPr>
          <w:rFonts w:ascii="Arial" w:eastAsia="Arial" w:hAnsi="Arial" w:cs="Arial"/>
          <w:b/>
          <w:bCs/>
          <w:sz w:val="24"/>
          <w:szCs w:val="24"/>
        </w:rPr>
      </w:pPr>
      <w:r w:rsidRPr="006B795B">
        <w:rPr>
          <w:rFonts w:ascii="Arial" w:eastAsia="Arial" w:hAnsi="Arial" w:cs="Arial"/>
          <w:b/>
          <w:bCs/>
          <w:sz w:val="24"/>
          <w:szCs w:val="24"/>
        </w:rPr>
        <w:t>Pessimistic</w:t>
      </w:r>
    </w:p>
    <w:p w14:paraId="66CE3001" w14:textId="5BECC001" w:rsidR="008D6034" w:rsidRDefault="008D6034" w:rsidP="008D6034">
      <w:pPr>
        <w:tabs>
          <w:tab w:val="left" w:pos="1290"/>
        </w:tabs>
        <w:spacing w:line="360" w:lineRule="auto"/>
        <w:jc w:val="both"/>
        <w:rPr>
          <w:rFonts w:ascii="Arial" w:eastAsia="Arial" w:hAnsi="Arial" w:cs="Arial"/>
          <w:sz w:val="24"/>
          <w:szCs w:val="24"/>
        </w:rPr>
      </w:pPr>
      <w:r>
        <w:rPr>
          <w:rFonts w:ascii="Arial" w:eastAsia="Arial" w:hAnsi="Arial" w:cs="Arial"/>
          <w:sz w:val="24"/>
          <w:szCs w:val="24"/>
        </w:rPr>
        <w:t>Vinyl Ester</w:t>
      </w:r>
      <w:r w:rsidRPr="008903D1">
        <w:rPr>
          <w:rFonts w:ascii="Arial" w:eastAsia="Arial" w:hAnsi="Arial" w:cs="Arial"/>
          <w:sz w:val="24"/>
          <w:szCs w:val="24"/>
        </w:rPr>
        <w:t xml:space="preserve"> Resin market in India is likely to face numerous challenges in the long-term starting from volatility in the energy market. Being a key importer of crude oil and </w:t>
      </w:r>
      <w:r>
        <w:rPr>
          <w:rFonts w:ascii="Arial" w:eastAsia="Arial" w:hAnsi="Arial" w:cs="Arial"/>
          <w:sz w:val="24"/>
          <w:szCs w:val="24"/>
        </w:rPr>
        <w:t>key raw materials</w:t>
      </w:r>
      <w:r w:rsidRPr="008903D1">
        <w:rPr>
          <w:rFonts w:ascii="Arial" w:eastAsia="Arial" w:hAnsi="Arial" w:cs="Arial"/>
          <w:sz w:val="24"/>
          <w:szCs w:val="24"/>
        </w:rPr>
        <w:t xml:space="preserve">, uncertainties in energy feedstock market outlook adversely impact </w:t>
      </w:r>
      <w:r>
        <w:rPr>
          <w:rFonts w:ascii="Arial" w:eastAsia="Arial" w:hAnsi="Arial" w:cs="Arial"/>
          <w:sz w:val="24"/>
          <w:szCs w:val="24"/>
        </w:rPr>
        <w:t xml:space="preserve">the country’s </w:t>
      </w:r>
      <w:r w:rsidRPr="008903D1">
        <w:rPr>
          <w:rFonts w:ascii="Arial" w:eastAsia="Arial" w:hAnsi="Arial" w:cs="Arial"/>
          <w:sz w:val="24"/>
          <w:szCs w:val="24"/>
        </w:rPr>
        <w:t>petrochemical</w:t>
      </w:r>
      <w:r>
        <w:rPr>
          <w:rFonts w:ascii="Arial" w:eastAsia="Arial" w:hAnsi="Arial" w:cs="Arial"/>
          <w:sz w:val="24"/>
          <w:szCs w:val="24"/>
        </w:rPr>
        <w:t>s</w:t>
      </w:r>
      <w:r w:rsidRPr="008903D1">
        <w:rPr>
          <w:rFonts w:ascii="Arial" w:eastAsia="Arial" w:hAnsi="Arial" w:cs="Arial"/>
          <w:sz w:val="24"/>
          <w:szCs w:val="24"/>
        </w:rPr>
        <w:t xml:space="preserve"> market. In lieu of that</w:t>
      </w:r>
      <w:r>
        <w:rPr>
          <w:rFonts w:ascii="Arial" w:eastAsia="Arial" w:hAnsi="Arial" w:cs="Arial"/>
          <w:sz w:val="24"/>
          <w:szCs w:val="24"/>
        </w:rPr>
        <w:t>,</w:t>
      </w:r>
      <w:r w:rsidRPr="008903D1">
        <w:rPr>
          <w:rFonts w:ascii="Arial" w:eastAsia="Arial" w:hAnsi="Arial" w:cs="Arial"/>
          <w:sz w:val="24"/>
          <w:szCs w:val="24"/>
        </w:rPr>
        <w:t xml:space="preserve"> </w:t>
      </w:r>
      <w:r>
        <w:rPr>
          <w:rFonts w:ascii="Arial" w:eastAsia="Arial" w:hAnsi="Arial" w:cs="Arial"/>
          <w:sz w:val="24"/>
          <w:szCs w:val="24"/>
        </w:rPr>
        <w:t xml:space="preserve">the India’s </w:t>
      </w:r>
      <w:r>
        <w:rPr>
          <w:rFonts w:ascii="Arial" w:eastAsia="Arial" w:hAnsi="Arial" w:cs="Arial"/>
          <w:sz w:val="24"/>
          <w:szCs w:val="24"/>
        </w:rPr>
        <w:t>Vinyl Ester</w:t>
      </w:r>
      <w:r w:rsidRPr="008903D1">
        <w:rPr>
          <w:rFonts w:ascii="Arial" w:eastAsia="Arial" w:hAnsi="Arial" w:cs="Arial"/>
          <w:sz w:val="24"/>
          <w:szCs w:val="24"/>
        </w:rPr>
        <w:t xml:space="preserve"> </w:t>
      </w:r>
      <w:r>
        <w:rPr>
          <w:rFonts w:ascii="Arial" w:eastAsia="Arial" w:hAnsi="Arial" w:cs="Arial"/>
          <w:sz w:val="24"/>
          <w:szCs w:val="24"/>
        </w:rPr>
        <w:t>R</w:t>
      </w:r>
      <w:r w:rsidRPr="008903D1">
        <w:rPr>
          <w:rFonts w:ascii="Arial" w:eastAsia="Arial" w:hAnsi="Arial" w:cs="Arial"/>
          <w:sz w:val="24"/>
          <w:szCs w:val="24"/>
        </w:rPr>
        <w:t>esin</w:t>
      </w:r>
      <w:r>
        <w:rPr>
          <w:rFonts w:ascii="Arial" w:eastAsia="Arial" w:hAnsi="Arial" w:cs="Arial"/>
          <w:sz w:val="24"/>
          <w:szCs w:val="24"/>
        </w:rPr>
        <w:t xml:space="preserve"> market is subject to acute volatility</w:t>
      </w:r>
      <w:r w:rsidRPr="008903D1">
        <w:rPr>
          <w:rFonts w:ascii="Arial" w:eastAsia="Arial" w:hAnsi="Arial" w:cs="Arial"/>
          <w:sz w:val="24"/>
          <w:szCs w:val="24"/>
        </w:rPr>
        <w:t xml:space="preserve">. </w:t>
      </w:r>
      <w:r>
        <w:rPr>
          <w:rFonts w:ascii="Arial" w:eastAsia="Arial" w:hAnsi="Arial" w:cs="Arial"/>
          <w:sz w:val="24"/>
          <w:szCs w:val="24"/>
        </w:rPr>
        <w:t>S</w:t>
      </w:r>
      <w:r w:rsidRPr="008903D1">
        <w:rPr>
          <w:rFonts w:ascii="Arial" w:eastAsia="Arial" w:hAnsi="Arial" w:cs="Arial"/>
          <w:sz w:val="24"/>
          <w:szCs w:val="24"/>
        </w:rPr>
        <w:t xml:space="preserve">eries of covid waves </w:t>
      </w:r>
      <w:r>
        <w:rPr>
          <w:rFonts w:ascii="Arial" w:eastAsia="Arial" w:hAnsi="Arial" w:cs="Arial"/>
          <w:sz w:val="24"/>
          <w:szCs w:val="24"/>
        </w:rPr>
        <w:t xml:space="preserve">due to multiple </w:t>
      </w:r>
      <w:r w:rsidRPr="008903D1">
        <w:rPr>
          <w:rFonts w:ascii="Arial" w:eastAsia="Arial" w:hAnsi="Arial" w:cs="Arial"/>
          <w:sz w:val="24"/>
          <w:szCs w:val="24"/>
        </w:rPr>
        <w:t xml:space="preserve">variants of coronavirus </w:t>
      </w:r>
      <w:r>
        <w:rPr>
          <w:rFonts w:ascii="Arial" w:eastAsia="Arial" w:hAnsi="Arial" w:cs="Arial"/>
          <w:sz w:val="24"/>
          <w:szCs w:val="24"/>
        </w:rPr>
        <w:t>will be</w:t>
      </w:r>
      <w:r w:rsidRPr="008903D1">
        <w:rPr>
          <w:rFonts w:ascii="Arial" w:eastAsia="Arial" w:hAnsi="Arial" w:cs="Arial"/>
          <w:sz w:val="24"/>
          <w:szCs w:val="24"/>
        </w:rPr>
        <w:t xml:space="preserve"> a key market determinant in the long term which may affect the GDP growth rate. Covid in the past h</w:t>
      </w:r>
      <w:r>
        <w:rPr>
          <w:rFonts w:ascii="Arial" w:eastAsia="Arial" w:hAnsi="Arial" w:cs="Arial"/>
          <w:sz w:val="24"/>
          <w:szCs w:val="24"/>
        </w:rPr>
        <w:t>as</w:t>
      </w:r>
      <w:r w:rsidRPr="008903D1">
        <w:rPr>
          <w:rFonts w:ascii="Arial" w:eastAsia="Arial" w:hAnsi="Arial" w:cs="Arial"/>
          <w:sz w:val="24"/>
          <w:szCs w:val="24"/>
        </w:rPr>
        <w:t xml:space="preserve"> resulted in demand deterioration and supply chain disruptions which turned global market upside down and sent GDP growth rates worldwide onto a downward spiral. Growth in economy is vital to some key sectors including construction. </w:t>
      </w:r>
      <w:r>
        <w:rPr>
          <w:rFonts w:ascii="Arial" w:eastAsia="Arial" w:hAnsi="Arial" w:cs="Arial"/>
          <w:sz w:val="24"/>
          <w:szCs w:val="24"/>
        </w:rPr>
        <w:t xml:space="preserve">The </w:t>
      </w:r>
      <w:r w:rsidRPr="008903D1">
        <w:rPr>
          <w:rFonts w:ascii="Arial" w:eastAsia="Arial" w:hAnsi="Arial" w:cs="Arial"/>
          <w:sz w:val="24"/>
          <w:szCs w:val="24"/>
        </w:rPr>
        <w:t xml:space="preserve">Indian construction industry is driven by infrastructure and housing development, any stagnancy or dip in GDP number is likely to be reflect in its consumption pattern and may hamper epoxy demand growth. Continuous increase in </w:t>
      </w:r>
      <w:r>
        <w:rPr>
          <w:rFonts w:ascii="Arial" w:eastAsia="Arial" w:hAnsi="Arial" w:cs="Arial"/>
          <w:sz w:val="24"/>
          <w:szCs w:val="24"/>
        </w:rPr>
        <w:t xml:space="preserve">the </w:t>
      </w:r>
      <w:r w:rsidRPr="008903D1">
        <w:rPr>
          <w:rFonts w:ascii="Arial" w:eastAsia="Arial" w:hAnsi="Arial" w:cs="Arial"/>
          <w:sz w:val="24"/>
          <w:szCs w:val="24"/>
        </w:rPr>
        <w:t>cost of production (due to rising costs of raw materials, logistics problems and other factors) has also resulted in lopsided market dynamics. In the wake of above factors, manufacturers may take a conservative approach which results in stagnant production and constrained supply fundamentals in the long term.</w:t>
      </w:r>
    </w:p>
    <w:tbl>
      <w:tblPr>
        <w:tblW w:w="10160" w:type="dxa"/>
        <w:tblLook w:val="04A0" w:firstRow="1" w:lastRow="0" w:firstColumn="1" w:lastColumn="0" w:noHBand="0" w:noVBand="1"/>
      </w:tblPr>
      <w:tblGrid>
        <w:gridCol w:w="3396"/>
        <w:gridCol w:w="3225"/>
        <w:gridCol w:w="1162"/>
        <w:gridCol w:w="1149"/>
        <w:gridCol w:w="1228"/>
      </w:tblGrid>
      <w:tr w:rsidR="00737A75" w:rsidRPr="00737A75" w14:paraId="7E764C32" w14:textId="77777777" w:rsidTr="00737A75">
        <w:trPr>
          <w:trHeight w:val="312"/>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7169AF48" w14:textId="77777777" w:rsidR="00737A75" w:rsidRPr="00737A75" w:rsidRDefault="00737A75" w:rsidP="00737A75">
            <w:pPr>
              <w:spacing w:after="0" w:line="240" w:lineRule="auto"/>
              <w:jc w:val="center"/>
              <w:rPr>
                <w:rFonts w:ascii="Arial" w:eastAsia="Times New Roman" w:hAnsi="Arial" w:cs="Arial"/>
                <w:b/>
                <w:bCs/>
                <w:color w:val="FFFFFF"/>
                <w:sz w:val="20"/>
                <w:szCs w:val="20"/>
                <w:lang w:eastAsia="en-IN"/>
              </w:rPr>
            </w:pPr>
            <w:r w:rsidRPr="00737A75">
              <w:rPr>
                <w:rFonts w:ascii="Arial" w:eastAsia="Times New Roman" w:hAnsi="Arial" w:cs="Arial"/>
                <w:b/>
                <w:bCs/>
                <w:color w:val="FFFFFF"/>
                <w:sz w:val="20"/>
                <w:szCs w:val="20"/>
                <w:lang w:eastAsia="en-IN"/>
              </w:rPr>
              <w:t>Approach: Growth Forecast Via Factors (Impact Analysis)</w:t>
            </w:r>
          </w:p>
        </w:tc>
      </w:tr>
      <w:tr w:rsidR="00737A75" w:rsidRPr="00737A75" w14:paraId="7FE93FFC"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ACB9CA"/>
            <w:noWrap/>
            <w:vAlign w:val="center"/>
            <w:hideMark/>
          </w:tcPr>
          <w:p w14:paraId="1B5621DD"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Factors</w:t>
            </w:r>
          </w:p>
        </w:tc>
        <w:tc>
          <w:tcPr>
            <w:tcW w:w="3225" w:type="dxa"/>
            <w:tcBorders>
              <w:top w:val="nil"/>
              <w:left w:val="nil"/>
              <w:bottom w:val="single" w:sz="8" w:space="0" w:color="auto"/>
              <w:right w:val="single" w:sz="8" w:space="0" w:color="auto"/>
            </w:tcBorders>
            <w:shd w:val="clear" w:color="000000" w:fill="ACB9CA"/>
            <w:noWrap/>
            <w:vAlign w:val="center"/>
            <w:hideMark/>
          </w:tcPr>
          <w:p w14:paraId="525DCCF6"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Sources</w:t>
            </w:r>
          </w:p>
        </w:tc>
        <w:tc>
          <w:tcPr>
            <w:tcW w:w="1162" w:type="dxa"/>
            <w:tcBorders>
              <w:top w:val="nil"/>
              <w:left w:val="nil"/>
              <w:bottom w:val="single" w:sz="8" w:space="0" w:color="auto"/>
              <w:right w:val="single" w:sz="8" w:space="0" w:color="auto"/>
            </w:tcBorders>
            <w:shd w:val="clear" w:color="000000" w:fill="ACB9CA"/>
            <w:noWrap/>
            <w:vAlign w:val="center"/>
            <w:hideMark/>
          </w:tcPr>
          <w:p w14:paraId="738CE39D"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Value</w:t>
            </w:r>
          </w:p>
        </w:tc>
        <w:tc>
          <w:tcPr>
            <w:tcW w:w="1149" w:type="dxa"/>
            <w:tcBorders>
              <w:top w:val="nil"/>
              <w:left w:val="nil"/>
              <w:bottom w:val="single" w:sz="8" w:space="0" w:color="auto"/>
              <w:right w:val="single" w:sz="8" w:space="0" w:color="auto"/>
            </w:tcBorders>
            <w:shd w:val="clear" w:color="000000" w:fill="ACB9CA"/>
            <w:vAlign w:val="center"/>
            <w:hideMark/>
          </w:tcPr>
          <w:p w14:paraId="7F04ED9A"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CAGR</w:t>
            </w:r>
          </w:p>
        </w:tc>
        <w:tc>
          <w:tcPr>
            <w:tcW w:w="1228" w:type="dxa"/>
            <w:tcBorders>
              <w:top w:val="nil"/>
              <w:left w:val="nil"/>
              <w:bottom w:val="single" w:sz="8" w:space="0" w:color="auto"/>
              <w:right w:val="single" w:sz="8" w:space="0" w:color="auto"/>
            </w:tcBorders>
            <w:shd w:val="clear" w:color="000000" w:fill="ACB9CA"/>
            <w:noWrap/>
            <w:vAlign w:val="center"/>
            <w:hideMark/>
          </w:tcPr>
          <w:p w14:paraId="7B1C189D"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Weightage</w:t>
            </w:r>
          </w:p>
        </w:tc>
      </w:tr>
      <w:tr w:rsidR="00737A75" w:rsidRPr="00737A75" w14:paraId="41836106"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noWrap/>
            <w:vAlign w:val="center"/>
            <w:hideMark/>
          </w:tcPr>
          <w:p w14:paraId="3248979D"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GDP Growth Rate (2021-2030 Period)</w:t>
            </w:r>
          </w:p>
        </w:tc>
        <w:tc>
          <w:tcPr>
            <w:tcW w:w="3225" w:type="dxa"/>
            <w:tcBorders>
              <w:top w:val="nil"/>
              <w:left w:val="nil"/>
              <w:bottom w:val="single" w:sz="8" w:space="0" w:color="auto"/>
              <w:right w:val="single" w:sz="8" w:space="0" w:color="auto"/>
            </w:tcBorders>
            <w:shd w:val="clear" w:color="auto" w:fill="auto"/>
            <w:noWrap/>
            <w:vAlign w:val="center"/>
            <w:hideMark/>
          </w:tcPr>
          <w:p w14:paraId="25ED3F9F"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World Bank, TechSci Estimates</w:t>
            </w:r>
          </w:p>
        </w:tc>
        <w:tc>
          <w:tcPr>
            <w:tcW w:w="1162" w:type="dxa"/>
            <w:tcBorders>
              <w:top w:val="nil"/>
              <w:left w:val="nil"/>
              <w:bottom w:val="single" w:sz="8" w:space="0" w:color="auto"/>
              <w:right w:val="single" w:sz="8" w:space="0" w:color="auto"/>
            </w:tcBorders>
            <w:shd w:val="clear" w:color="auto" w:fill="auto"/>
            <w:noWrap/>
            <w:vAlign w:val="center"/>
            <w:hideMark/>
          </w:tcPr>
          <w:p w14:paraId="19AE8B95"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582D9E48"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6.82%</w:t>
            </w:r>
          </w:p>
        </w:tc>
        <w:tc>
          <w:tcPr>
            <w:tcW w:w="1228" w:type="dxa"/>
            <w:tcBorders>
              <w:top w:val="nil"/>
              <w:left w:val="nil"/>
              <w:bottom w:val="single" w:sz="8" w:space="0" w:color="auto"/>
              <w:right w:val="single" w:sz="8" w:space="0" w:color="auto"/>
            </w:tcBorders>
            <w:shd w:val="clear" w:color="auto" w:fill="auto"/>
            <w:noWrap/>
            <w:vAlign w:val="center"/>
            <w:hideMark/>
          </w:tcPr>
          <w:p w14:paraId="691E111C"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10.00%</w:t>
            </w:r>
          </w:p>
        </w:tc>
      </w:tr>
      <w:tr w:rsidR="00737A75" w:rsidRPr="00737A75" w14:paraId="6FCDDC04"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noWrap/>
            <w:vAlign w:val="center"/>
            <w:hideMark/>
          </w:tcPr>
          <w:p w14:paraId="682DF4B3"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GDP Per Capita (%)</w:t>
            </w:r>
          </w:p>
        </w:tc>
        <w:tc>
          <w:tcPr>
            <w:tcW w:w="3225" w:type="dxa"/>
            <w:tcBorders>
              <w:top w:val="nil"/>
              <w:left w:val="nil"/>
              <w:bottom w:val="single" w:sz="8" w:space="0" w:color="auto"/>
              <w:right w:val="single" w:sz="8" w:space="0" w:color="auto"/>
            </w:tcBorders>
            <w:shd w:val="clear" w:color="auto" w:fill="auto"/>
            <w:noWrap/>
            <w:vAlign w:val="center"/>
            <w:hideMark/>
          </w:tcPr>
          <w:p w14:paraId="461168D8"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World Bank, TechSci Estimates</w:t>
            </w:r>
          </w:p>
        </w:tc>
        <w:tc>
          <w:tcPr>
            <w:tcW w:w="1162" w:type="dxa"/>
            <w:tcBorders>
              <w:top w:val="nil"/>
              <w:left w:val="nil"/>
              <w:bottom w:val="single" w:sz="8" w:space="0" w:color="auto"/>
              <w:right w:val="single" w:sz="8" w:space="0" w:color="auto"/>
            </w:tcBorders>
            <w:shd w:val="clear" w:color="auto" w:fill="auto"/>
            <w:noWrap/>
            <w:vAlign w:val="center"/>
            <w:hideMark/>
          </w:tcPr>
          <w:p w14:paraId="24EFFCF0"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25C74E31"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4.00%</w:t>
            </w:r>
          </w:p>
        </w:tc>
        <w:tc>
          <w:tcPr>
            <w:tcW w:w="1228" w:type="dxa"/>
            <w:tcBorders>
              <w:top w:val="nil"/>
              <w:left w:val="nil"/>
              <w:bottom w:val="single" w:sz="8" w:space="0" w:color="auto"/>
              <w:right w:val="single" w:sz="8" w:space="0" w:color="auto"/>
            </w:tcBorders>
            <w:shd w:val="clear" w:color="auto" w:fill="auto"/>
            <w:noWrap/>
            <w:vAlign w:val="center"/>
            <w:hideMark/>
          </w:tcPr>
          <w:p w14:paraId="6A0F80D2"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5.00%</w:t>
            </w:r>
          </w:p>
        </w:tc>
      </w:tr>
      <w:tr w:rsidR="00737A75" w:rsidRPr="00737A75" w14:paraId="4CC12098"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noWrap/>
            <w:vAlign w:val="center"/>
            <w:hideMark/>
          </w:tcPr>
          <w:p w14:paraId="477E7C97"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Average Selling Growth (%)</w:t>
            </w:r>
          </w:p>
        </w:tc>
        <w:tc>
          <w:tcPr>
            <w:tcW w:w="3225" w:type="dxa"/>
            <w:tcBorders>
              <w:top w:val="nil"/>
              <w:left w:val="nil"/>
              <w:bottom w:val="single" w:sz="8" w:space="0" w:color="auto"/>
              <w:right w:val="single" w:sz="8" w:space="0" w:color="auto"/>
            </w:tcBorders>
            <w:shd w:val="clear" w:color="auto" w:fill="auto"/>
            <w:noWrap/>
            <w:vAlign w:val="center"/>
            <w:hideMark/>
          </w:tcPr>
          <w:p w14:paraId="5A7E7F80"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162" w:type="dxa"/>
            <w:tcBorders>
              <w:top w:val="nil"/>
              <w:left w:val="nil"/>
              <w:bottom w:val="single" w:sz="8" w:space="0" w:color="auto"/>
              <w:right w:val="single" w:sz="8" w:space="0" w:color="auto"/>
            </w:tcBorders>
            <w:shd w:val="clear" w:color="auto" w:fill="auto"/>
            <w:noWrap/>
            <w:vAlign w:val="center"/>
            <w:hideMark/>
          </w:tcPr>
          <w:p w14:paraId="41EE38C0"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6B040320"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3.42%</w:t>
            </w:r>
          </w:p>
        </w:tc>
        <w:tc>
          <w:tcPr>
            <w:tcW w:w="1228" w:type="dxa"/>
            <w:tcBorders>
              <w:top w:val="nil"/>
              <w:left w:val="nil"/>
              <w:bottom w:val="single" w:sz="8" w:space="0" w:color="auto"/>
              <w:right w:val="single" w:sz="8" w:space="0" w:color="auto"/>
            </w:tcBorders>
            <w:shd w:val="clear" w:color="auto" w:fill="auto"/>
            <w:noWrap/>
            <w:vAlign w:val="center"/>
            <w:hideMark/>
          </w:tcPr>
          <w:p w14:paraId="13F8D99D"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5.00%</w:t>
            </w:r>
          </w:p>
        </w:tc>
      </w:tr>
      <w:tr w:rsidR="00737A75" w:rsidRPr="00737A75" w14:paraId="18D21F42"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vAlign w:val="center"/>
            <w:hideMark/>
          </w:tcPr>
          <w:p w14:paraId="280C48C7"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Growth in Construction* Sector</w:t>
            </w:r>
          </w:p>
        </w:tc>
        <w:tc>
          <w:tcPr>
            <w:tcW w:w="3225" w:type="dxa"/>
            <w:tcBorders>
              <w:top w:val="nil"/>
              <w:left w:val="nil"/>
              <w:bottom w:val="single" w:sz="8" w:space="0" w:color="auto"/>
              <w:right w:val="single" w:sz="8" w:space="0" w:color="auto"/>
            </w:tcBorders>
            <w:shd w:val="clear" w:color="auto" w:fill="auto"/>
            <w:noWrap/>
            <w:vAlign w:val="center"/>
            <w:hideMark/>
          </w:tcPr>
          <w:p w14:paraId="7A50C0CC"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162" w:type="dxa"/>
            <w:tcBorders>
              <w:top w:val="nil"/>
              <w:left w:val="nil"/>
              <w:bottom w:val="single" w:sz="8" w:space="0" w:color="auto"/>
              <w:right w:val="single" w:sz="8" w:space="0" w:color="auto"/>
            </w:tcBorders>
            <w:shd w:val="clear" w:color="auto" w:fill="auto"/>
            <w:noWrap/>
            <w:vAlign w:val="center"/>
            <w:hideMark/>
          </w:tcPr>
          <w:p w14:paraId="07014F65"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584F7DC7"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8.10%</w:t>
            </w:r>
          </w:p>
        </w:tc>
        <w:tc>
          <w:tcPr>
            <w:tcW w:w="1228" w:type="dxa"/>
            <w:tcBorders>
              <w:top w:val="nil"/>
              <w:left w:val="nil"/>
              <w:bottom w:val="single" w:sz="8" w:space="0" w:color="auto"/>
              <w:right w:val="single" w:sz="8" w:space="0" w:color="auto"/>
            </w:tcBorders>
            <w:shd w:val="clear" w:color="auto" w:fill="auto"/>
            <w:noWrap/>
            <w:vAlign w:val="center"/>
            <w:hideMark/>
          </w:tcPr>
          <w:p w14:paraId="7C991BF2"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15.00%</w:t>
            </w:r>
          </w:p>
        </w:tc>
      </w:tr>
      <w:tr w:rsidR="00737A75" w:rsidRPr="00737A75" w14:paraId="49FD221A"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vAlign w:val="center"/>
            <w:hideMark/>
          </w:tcPr>
          <w:p w14:paraId="5005E2B2"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Growth in Renewable Sector</w:t>
            </w:r>
          </w:p>
        </w:tc>
        <w:tc>
          <w:tcPr>
            <w:tcW w:w="3225" w:type="dxa"/>
            <w:tcBorders>
              <w:top w:val="nil"/>
              <w:left w:val="nil"/>
              <w:bottom w:val="single" w:sz="8" w:space="0" w:color="auto"/>
              <w:right w:val="single" w:sz="8" w:space="0" w:color="auto"/>
            </w:tcBorders>
            <w:shd w:val="clear" w:color="auto" w:fill="auto"/>
            <w:noWrap/>
            <w:vAlign w:val="center"/>
            <w:hideMark/>
          </w:tcPr>
          <w:p w14:paraId="0CD69797"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162" w:type="dxa"/>
            <w:tcBorders>
              <w:top w:val="nil"/>
              <w:left w:val="nil"/>
              <w:bottom w:val="single" w:sz="8" w:space="0" w:color="auto"/>
              <w:right w:val="single" w:sz="8" w:space="0" w:color="auto"/>
            </w:tcBorders>
            <w:shd w:val="clear" w:color="auto" w:fill="auto"/>
            <w:noWrap/>
            <w:vAlign w:val="center"/>
            <w:hideMark/>
          </w:tcPr>
          <w:p w14:paraId="1F8235ED"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615B962B"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9.50%</w:t>
            </w:r>
          </w:p>
        </w:tc>
        <w:tc>
          <w:tcPr>
            <w:tcW w:w="1228" w:type="dxa"/>
            <w:tcBorders>
              <w:top w:val="nil"/>
              <w:left w:val="nil"/>
              <w:bottom w:val="single" w:sz="8" w:space="0" w:color="auto"/>
              <w:right w:val="single" w:sz="8" w:space="0" w:color="auto"/>
            </w:tcBorders>
            <w:shd w:val="clear" w:color="auto" w:fill="auto"/>
            <w:noWrap/>
            <w:vAlign w:val="center"/>
            <w:hideMark/>
          </w:tcPr>
          <w:p w14:paraId="119CDDFE"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30.00%</w:t>
            </w:r>
          </w:p>
        </w:tc>
      </w:tr>
      <w:tr w:rsidR="00737A75" w:rsidRPr="00737A75" w14:paraId="25BF3305"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vAlign w:val="center"/>
            <w:hideMark/>
          </w:tcPr>
          <w:p w14:paraId="0F122E91"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Growth in Marine Components</w:t>
            </w:r>
          </w:p>
        </w:tc>
        <w:tc>
          <w:tcPr>
            <w:tcW w:w="3225" w:type="dxa"/>
            <w:tcBorders>
              <w:top w:val="nil"/>
              <w:left w:val="nil"/>
              <w:bottom w:val="single" w:sz="8" w:space="0" w:color="auto"/>
              <w:right w:val="single" w:sz="8" w:space="0" w:color="auto"/>
            </w:tcBorders>
            <w:shd w:val="clear" w:color="auto" w:fill="auto"/>
            <w:noWrap/>
            <w:vAlign w:val="center"/>
            <w:hideMark/>
          </w:tcPr>
          <w:p w14:paraId="47913276"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Industry Sources &amp; TechSci Research Estimates</w:t>
            </w:r>
          </w:p>
        </w:tc>
        <w:tc>
          <w:tcPr>
            <w:tcW w:w="1162" w:type="dxa"/>
            <w:tcBorders>
              <w:top w:val="nil"/>
              <w:left w:val="nil"/>
              <w:bottom w:val="single" w:sz="8" w:space="0" w:color="auto"/>
              <w:right w:val="single" w:sz="8" w:space="0" w:color="auto"/>
            </w:tcBorders>
            <w:shd w:val="clear" w:color="auto" w:fill="auto"/>
            <w:noWrap/>
            <w:vAlign w:val="center"/>
            <w:hideMark/>
          </w:tcPr>
          <w:p w14:paraId="2849C524"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311CBB9D"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12.00%</w:t>
            </w:r>
          </w:p>
        </w:tc>
        <w:tc>
          <w:tcPr>
            <w:tcW w:w="1228" w:type="dxa"/>
            <w:tcBorders>
              <w:top w:val="nil"/>
              <w:left w:val="nil"/>
              <w:bottom w:val="single" w:sz="8" w:space="0" w:color="auto"/>
              <w:right w:val="single" w:sz="8" w:space="0" w:color="auto"/>
            </w:tcBorders>
            <w:shd w:val="clear" w:color="auto" w:fill="auto"/>
            <w:noWrap/>
            <w:vAlign w:val="center"/>
            <w:hideMark/>
          </w:tcPr>
          <w:p w14:paraId="36563F17"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28.00%</w:t>
            </w:r>
          </w:p>
        </w:tc>
      </w:tr>
      <w:tr w:rsidR="00737A75" w:rsidRPr="00737A75" w14:paraId="13F38C02"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noWrap/>
            <w:vAlign w:val="center"/>
            <w:hideMark/>
          </w:tcPr>
          <w:p w14:paraId="3314FC3E"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Market Growth in Historical Period (2015-2020)</w:t>
            </w:r>
          </w:p>
        </w:tc>
        <w:tc>
          <w:tcPr>
            <w:tcW w:w="3225" w:type="dxa"/>
            <w:tcBorders>
              <w:top w:val="nil"/>
              <w:left w:val="nil"/>
              <w:bottom w:val="single" w:sz="8" w:space="0" w:color="auto"/>
              <w:right w:val="single" w:sz="8" w:space="0" w:color="000000"/>
            </w:tcBorders>
            <w:shd w:val="clear" w:color="auto" w:fill="auto"/>
            <w:noWrap/>
            <w:vAlign w:val="center"/>
            <w:hideMark/>
          </w:tcPr>
          <w:p w14:paraId="471D9D8E"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Industry Sources &amp; TechSci Research Estimates</w:t>
            </w:r>
          </w:p>
        </w:tc>
        <w:tc>
          <w:tcPr>
            <w:tcW w:w="1162" w:type="dxa"/>
            <w:tcBorders>
              <w:top w:val="nil"/>
              <w:left w:val="nil"/>
              <w:bottom w:val="single" w:sz="8" w:space="0" w:color="auto"/>
              <w:right w:val="single" w:sz="8" w:space="0" w:color="auto"/>
            </w:tcBorders>
            <w:shd w:val="clear" w:color="auto" w:fill="auto"/>
            <w:noWrap/>
            <w:vAlign w:val="center"/>
            <w:hideMark/>
          </w:tcPr>
          <w:p w14:paraId="563231EB"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Historical</w:t>
            </w:r>
          </w:p>
        </w:tc>
        <w:tc>
          <w:tcPr>
            <w:tcW w:w="1149" w:type="dxa"/>
            <w:tcBorders>
              <w:top w:val="nil"/>
              <w:left w:val="nil"/>
              <w:bottom w:val="single" w:sz="8" w:space="0" w:color="auto"/>
              <w:right w:val="single" w:sz="8" w:space="0" w:color="auto"/>
            </w:tcBorders>
            <w:shd w:val="clear" w:color="auto" w:fill="auto"/>
            <w:noWrap/>
            <w:vAlign w:val="center"/>
            <w:hideMark/>
          </w:tcPr>
          <w:p w14:paraId="5EB1DC56"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3.10%</w:t>
            </w:r>
          </w:p>
        </w:tc>
        <w:tc>
          <w:tcPr>
            <w:tcW w:w="1228" w:type="dxa"/>
            <w:tcBorders>
              <w:top w:val="nil"/>
              <w:left w:val="nil"/>
              <w:bottom w:val="single" w:sz="8" w:space="0" w:color="auto"/>
              <w:right w:val="single" w:sz="8" w:space="0" w:color="auto"/>
            </w:tcBorders>
            <w:shd w:val="clear" w:color="auto" w:fill="auto"/>
            <w:noWrap/>
            <w:vAlign w:val="center"/>
            <w:hideMark/>
          </w:tcPr>
          <w:p w14:paraId="685EB285"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7.00%</w:t>
            </w:r>
          </w:p>
        </w:tc>
      </w:tr>
      <w:tr w:rsidR="00737A75" w:rsidRPr="00737A75" w14:paraId="53EDCC56"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ACB9CA"/>
            <w:noWrap/>
            <w:vAlign w:val="center"/>
            <w:hideMark/>
          </w:tcPr>
          <w:p w14:paraId="014EED97"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CAGR (2021-2030)</w:t>
            </w:r>
          </w:p>
        </w:tc>
        <w:tc>
          <w:tcPr>
            <w:tcW w:w="6764" w:type="dxa"/>
            <w:gridSpan w:val="4"/>
            <w:tcBorders>
              <w:top w:val="single" w:sz="8" w:space="0" w:color="auto"/>
              <w:left w:val="nil"/>
              <w:bottom w:val="nil"/>
              <w:right w:val="nil"/>
            </w:tcBorders>
            <w:shd w:val="clear" w:color="000000" w:fill="333F4F"/>
            <w:noWrap/>
            <w:vAlign w:val="center"/>
            <w:hideMark/>
          </w:tcPr>
          <w:p w14:paraId="4BFD6A8F" w14:textId="77777777" w:rsidR="00737A75" w:rsidRPr="00737A75" w:rsidRDefault="00737A75" w:rsidP="00737A75">
            <w:pPr>
              <w:spacing w:after="0" w:line="240" w:lineRule="auto"/>
              <w:jc w:val="center"/>
              <w:rPr>
                <w:rFonts w:ascii="Arial" w:eastAsia="Times New Roman" w:hAnsi="Arial" w:cs="Arial"/>
                <w:b/>
                <w:bCs/>
                <w:color w:val="FFFFFF"/>
                <w:sz w:val="20"/>
                <w:szCs w:val="20"/>
                <w:lang w:eastAsia="en-IN"/>
              </w:rPr>
            </w:pPr>
            <w:r w:rsidRPr="00737A75">
              <w:rPr>
                <w:rFonts w:ascii="Arial" w:eastAsia="Times New Roman" w:hAnsi="Arial" w:cs="Arial"/>
                <w:b/>
                <w:bCs/>
                <w:color w:val="FFFFFF"/>
                <w:sz w:val="20"/>
                <w:szCs w:val="20"/>
                <w:lang w:eastAsia="en-IN"/>
              </w:rPr>
              <w:t>8.70%</w:t>
            </w:r>
          </w:p>
        </w:tc>
      </w:tr>
    </w:tbl>
    <w:p w14:paraId="6F747CF9" w14:textId="77777777" w:rsidR="00737A75" w:rsidRPr="00737A75" w:rsidRDefault="00737A75" w:rsidP="00737A75">
      <w:pPr>
        <w:spacing w:after="0" w:line="240" w:lineRule="auto"/>
        <w:rPr>
          <w:rFonts w:ascii="Calibri" w:eastAsia="Times New Roman" w:hAnsi="Calibri" w:cs="Calibri"/>
          <w:color w:val="000000"/>
          <w:lang w:eastAsia="en-IN"/>
        </w:rPr>
      </w:pPr>
      <w:r w:rsidRPr="00737A75">
        <w:rPr>
          <w:rFonts w:ascii="Calibri" w:eastAsia="Times New Roman" w:hAnsi="Calibri" w:cs="Calibri"/>
          <w:color w:val="000000"/>
          <w:lang w:eastAsia="en-IN"/>
        </w:rPr>
        <w:t xml:space="preserve">*Mainly the Pipes &amp; Tanks going in Industrial and manufacturing sector. </w:t>
      </w:r>
    </w:p>
    <w:p w14:paraId="01DFFA4A" w14:textId="473D26E2" w:rsidR="000B79CA" w:rsidRDefault="000B79CA" w:rsidP="000C07D2">
      <w:pPr>
        <w:tabs>
          <w:tab w:val="left" w:pos="1530"/>
        </w:tabs>
        <w:spacing w:line="480" w:lineRule="auto"/>
        <w:rPr>
          <w:rFonts w:ascii="Arial" w:eastAsia="Arial" w:hAnsi="Arial" w:cs="Arial"/>
          <w:b/>
          <w:color w:val="000000" w:themeColor="text1"/>
          <w:sz w:val="24"/>
          <w:szCs w:val="24"/>
        </w:rPr>
      </w:pPr>
    </w:p>
    <w:p w14:paraId="4DEF2C36" w14:textId="77777777" w:rsidR="003B4B95" w:rsidRDefault="003B4B95" w:rsidP="000C07D2">
      <w:pPr>
        <w:tabs>
          <w:tab w:val="left" w:pos="1530"/>
        </w:tabs>
        <w:spacing w:line="480" w:lineRule="auto"/>
        <w:rPr>
          <w:rFonts w:ascii="Arial" w:eastAsia="Arial" w:hAnsi="Arial" w:cs="Arial"/>
          <w:b/>
          <w:color w:val="000000" w:themeColor="text1"/>
          <w:sz w:val="24"/>
          <w:szCs w:val="24"/>
        </w:rPr>
      </w:pPr>
    </w:p>
    <w:p w14:paraId="51D16467" w14:textId="30608520" w:rsidR="000C07D2" w:rsidRDefault="000C07D2" w:rsidP="000C07D2">
      <w:pPr>
        <w:tabs>
          <w:tab w:val="left" w:pos="1530"/>
        </w:tabs>
        <w:spacing w:line="48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lastRenderedPageBreak/>
        <w:t>Demand By Application</w:t>
      </w:r>
    </w:p>
    <w:p w14:paraId="69059FE1" w14:textId="77777777" w:rsidR="000C07D2" w:rsidRPr="0061645E" w:rsidRDefault="000C07D2" w:rsidP="000C07D2">
      <w:pPr>
        <w:rPr>
          <w:rFonts w:ascii="Arial" w:hAnsi="Arial" w:cs="Arial"/>
          <w:b/>
          <w:bCs/>
          <w:sz w:val="24"/>
          <w:szCs w:val="24"/>
        </w:rPr>
      </w:pPr>
      <w:r>
        <w:rPr>
          <w:rFonts w:ascii="Arial" w:hAnsi="Arial" w:cs="Arial"/>
          <w:b/>
          <w:bCs/>
          <w:sz w:val="24"/>
          <w:szCs w:val="24"/>
        </w:rPr>
        <w:t>India</w:t>
      </w:r>
      <w:r w:rsidRPr="0061645E">
        <w:rPr>
          <w:rFonts w:ascii="Arial" w:hAnsi="Arial" w:cs="Arial"/>
          <w:b/>
          <w:bCs/>
          <w:sz w:val="24"/>
          <w:szCs w:val="24"/>
        </w:rPr>
        <w:t xml:space="preserve"> Vinyl Ester Resin Demand, By Application, By Volume</w:t>
      </w:r>
      <w:r>
        <w:rPr>
          <w:rFonts w:ascii="Arial" w:hAnsi="Arial" w:cs="Arial"/>
          <w:b/>
          <w:bCs/>
          <w:sz w:val="24"/>
          <w:szCs w:val="24"/>
        </w:rPr>
        <w:t xml:space="preserve"> (000’ Tonnes) (%)</w:t>
      </w:r>
      <w:r w:rsidRPr="0061645E">
        <w:rPr>
          <w:rFonts w:ascii="Arial" w:hAnsi="Arial" w:cs="Arial"/>
          <w:b/>
          <w:bCs/>
          <w:sz w:val="24"/>
          <w:szCs w:val="24"/>
        </w:rPr>
        <w:t>, 2015–2030F</w:t>
      </w:r>
    </w:p>
    <w:p w14:paraId="17D35A20" w14:textId="4496FF83" w:rsidR="000C07D2" w:rsidRDefault="000C07D2" w:rsidP="000C07D2">
      <w:pPr>
        <w:pStyle w:val="BodyText"/>
        <w:spacing w:before="162" w:line="360" w:lineRule="auto"/>
        <w:ind w:right="-86"/>
        <w:jc w:val="both"/>
        <w:rPr>
          <w:noProof/>
          <w:color w:val="000000" w:themeColor="text1"/>
        </w:rPr>
      </w:pPr>
      <w:r w:rsidRPr="002B5730">
        <w:rPr>
          <w:b/>
          <w:noProof/>
          <w:color w:val="000000" w:themeColor="text1"/>
        </w:rPr>
        <mc:AlternateContent>
          <mc:Choice Requires="wps">
            <w:drawing>
              <wp:anchor distT="0" distB="0" distL="114300" distR="114300" simplePos="0" relativeHeight="252801024" behindDoc="0" locked="0" layoutInCell="1" allowOverlap="1" wp14:anchorId="63E591B7" wp14:editId="5F1EBCCA">
                <wp:simplePos x="0" y="0"/>
                <wp:positionH relativeFrom="margin">
                  <wp:posOffset>3390900</wp:posOffset>
                </wp:positionH>
                <wp:positionV relativeFrom="paragraph">
                  <wp:posOffset>3143250</wp:posOffset>
                </wp:positionV>
                <wp:extent cx="2907030" cy="307777"/>
                <wp:effectExtent l="0" t="0" r="0" b="0"/>
                <wp:wrapNone/>
                <wp:docPr id="2178" name="TextBox 4"/>
                <wp:cNvGraphicFramePr/>
                <a:graphic xmlns:a="http://schemas.openxmlformats.org/drawingml/2006/main">
                  <a:graphicData uri="http://schemas.microsoft.com/office/word/2010/wordprocessingShape">
                    <wps:wsp>
                      <wps:cNvSpPr txBox="1"/>
                      <wps:spPr>
                        <a:xfrm>
                          <a:off x="0" y="0"/>
                          <a:ext cx="2907030" cy="307777"/>
                        </a:xfrm>
                        <a:prstGeom prst="rect">
                          <a:avLst/>
                        </a:prstGeom>
                        <a:noFill/>
                      </wps:spPr>
                      <wps:txbx>
                        <w:txbxContent>
                          <w:p w14:paraId="5DCEB6AF"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5E43480A"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63E591B7" id="_x0000_s1152" type="#_x0000_t202" style="position:absolute;left:0;text-align:left;margin-left:267pt;margin-top:247.5pt;width:228.9pt;height:24.25pt;z-index:252801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" filled="f" stroked="f">
                <v:textbox style="mso-fit-shape-to-text:t">
                  <w:txbxContent>
                    <w:p w14:paraId="5DCEB6AF"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5E43480A"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Pr="002B5730">
        <w:rPr>
          <w:noProof/>
          <w:color w:val="000000" w:themeColor="text1"/>
        </w:rPr>
        <w:drawing>
          <wp:inline distT="0" distB="0" distL="0" distR="0" wp14:anchorId="1097DDDD" wp14:editId="2D273164">
            <wp:extent cx="6524625" cy="3572539"/>
            <wp:effectExtent l="0" t="0" r="0" b="8890"/>
            <wp:docPr id="2180" name="Chart 2180">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23539DF" w14:textId="77777777" w:rsidR="000C07D2" w:rsidRDefault="000C07D2" w:rsidP="000C07D2">
      <w:pPr>
        <w:pStyle w:val="BodyText"/>
        <w:spacing w:before="162" w:line="360" w:lineRule="auto"/>
        <w:ind w:right="-86"/>
        <w:jc w:val="both"/>
        <w:rPr>
          <w:noProof/>
          <w:color w:val="000000" w:themeColor="text1"/>
        </w:rPr>
        <w:sectPr w:rsidR="000C07D2"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470" w:type="dxa"/>
        <w:tblInd w:w="-185" w:type="dxa"/>
        <w:tblLook w:val="04A0" w:firstRow="1" w:lastRow="0" w:firstColumn="1" w:lastColumn="0" w:noHBand="0" w:noVBand="1"/>
      </w:tblPr>
      <w:tblGrid>
        <w:gridCol w:w="1842"/>
        <w:gridCol w:w="901"/>
        <w:gridCol w:w="901"/>
        <w:gridCol w:w="901"/>
        <w:gridCol w:w="901"/>
        <w:gridCol w:w="901"/>
        <w:gridCol w:w="901"/>
        <w:gridCol w:w="1084"/>
        <w:gridCol w:w="1069"/>
        <w:gridCol w:w="1069"/>
      </w:tblGrid>
      <w:tr w:rsidR="000C07D2" w:rsidRPr="005D2A6A" w14:paraId="42364775" w14:textId="77777777" w:rsidTr="00B524C4">
        <w:trPr>
          <w:trHeight w:val="266"/>
        </w:trPr>
        <w:tc>
          <w:tcPr>
            <w:tcW w:w="184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EF9D4FC" w14:textId="77777777" w:rsidR="000C07D2" w:rsidRPr="005D2A6A" w:rsidRDefault="000C07D2" w:rsidP="007E1666">
            <w:pPr>
              <w:spacing w:after="0" w:line="24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Application</w:t>
            </w:r>
            <w:r w:rsidRPr="005D2A6A">
              <w:rPr>
                <w:rFonts w:ascii="Arial" w:eastAsia="Times New Roman" w:hAnsi="Arial" w:cs="Arial"/>
                <w:b/>
                <w:bCs/>
                <w:color w:val="FFFFFF" w:themeColor="background1"/>
                <w:sz w:val="20"/>
                <w:szCs w:val="20"/>
                <w:lang w:val="en-US"/>
              </w:rPr>
              <w:t xml:space="preserve"> (</w:t>
            </w:r>
            <w:r>
              <w:rPr>
                <w:rFonts w:ascii="Arial" w:eastAsia="Times New Roman" w:hAnsi="Arial" w:cs="Arial"/>
                <w:b/>
                <w:bCs/>
                <w:color w:val="FFFFFF" w:themeColor="background1"/>
                <w:sz w:val="20"/>
                <w:szCs w:val="20"/>
                <w:lang w:val="en-US"/>
              </w:rPr>
              <w:t>000’ Tonnes</w:t>
            </w:r>
            <w:r w:rsidRPr="005D2A6A">
              <w:rPr>
                <w:rFonts w:ascii="Arial" w:eastAsia="Times New Roman" w:hAnsi="Arial" w:cs="Arial"/>
                <w:b/>
                <w:bCs/>
                <w:color w:val="FFFFFF" w:themeColor="background1"/>
                <w:sz w:val="20"/>
                <w:szCs w:val="20"/>
                <w:lang w:val="en-US"/>
              </w:rPr>
              <w:t>)</w:t>
            </w:r>
          </w:p>
        </w:tc>
        <w:tc>
          <w:tcPr>
            <w:tcW w:w="901" w:type="dxa"/>
            <w:tcBorders>
              <w:top w:val="single" w:sz="4" w:space="0" w:color="auto"/>
              <w:left w:val="nil"/>
              <w:bottom w:val="single" w:sz="4" w:space="0" w:color="auto"/>
              <w:right w:val="single" w:sz="4" w:space="0" w:color="auto"/>
            </w:tcBorders>
            <w:shd w:val="clear" w:color="auto" w:fill="C00000"/>
            <w:noWrap/>
            <w:vAlign w:val="center"/>
            <w:hideMark/>
          </w:tcPr>
          <w:p w14:paraId="016CB180"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2015</w:t>
            </w:r>
          </w:p>
        </w:tc>
        <w:tc>
          <w:tcPr>
            <w:tcW w:w="901" w:type="dxa"/>
            <w:tcBorders>
              <w:top w:val="single" w:sz="4" w:space="0" w:color="auto"/>
              <w:left w:val="nil"/>
              <w:bottom w:val="single" w:sz="4" w:space="0" w:color="auto"/>
              <w:right w:val="single" w:sz="4" w:space="0" w:color="auto"/>
            </w:tcBorders>
            <w:shd w:val="clear" w:color="auto" w:fill="C00000"/>
            <w:noWrap/>
            <w:vAlign w:val="center"/>
            <w:hideMark/>
          </w:tcPr>
          <w:p w14:paraId="41E228FB"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2016</w:t>
            </w:r>
          </w:p>
        </w:tc>
        <w:tc>
          <w:tcPr>
            <w:tcW w:w="901" w:type="dxa"/>
            <w:tcBorders>
              <w:top w:val="single" w:sz="4" w:space="0" w:color="auto"/>
              <w:left w:val="nil"/>
              <w:bottom w:val="single" w:sz="4" w:space="0" w:color="auto"/>
              <w:right w:val="single" w:sz="4" w:space="0" w:color="auto"/>
            </w:tcBorders>
            <w:shd w:val="clear" w:color="auto" w:fill="C00000"/>
            <w:noWrap/>
            <w:vAlign w:val="bottom"/>
            <w:hideMark/>
          </w:tcPr>
          <w:p w14:paraId="1C4B08D8"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2017</w:t>
            </w:r>
          </w:p>
        </w:tc>
        <w:tc>
          <w:tcPr>
            <w:tcW w:w="901" w:type="dxa"/>
            <w:tcBorders>
              <w:top w:val="single" w:sz="4" w:space="0" w:color="auto"/>
              <w:left w:val="nil"/>
              <w:bottom w:val="single" w:sz="4" w:space="0" w:color="auto"/>
              <w:right w:val="single" w:sz="4" w:space="0" w:color="auto"/>
            </w:tcBorders>
            <w:shd w:val="clear" w:color="auto" w:fill="C00000"/>
            <w:noWrap/>
            <w:vAlign w:val="bottom"/>
            <w:hideMark/>
          </w:tcPr>
          <w:p w14:paraId="059EF561"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2018</w:t>
            </w:r>
          </w:p>
        </w:tc>
        <w:tc>
          <w:tcPr>
            <w:tcW w:w="901" w:type="dxa"/>
            <w:tcBorders>
              <w:top w:val="single" w:sz="4" w:space="0" w:color="auto"/>
              <w:left w:val="nil"/>
              <w:bottom w:val="single" w:sz="4" w:space="0" w:color="auto"/>
              <w:right w:val="single" w:sz="4" w:space="0" w:color="auto"/>
            </w:tcBorders>
            <w:shd w:val="clear" w:color="auto" w:fill="C00000"/>
            <w:noWrap/>
            <w:vAlign w:val="bottom"/>
            <w:hideMark/>
          </w:tcPr>
          <w:p w14:paraId="3E38327A"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2019</w:t>
            </w:r>
          </w:p>
        </w:tc>
        <w:tc>
          <w:tcPr>
            <w:tcW w:w="901" w:type="dxa"/>
            <w:tcBorders>
              <w:top w:val="single" w:sz="4" w:space="0" w:color="auto"/>
              <w:left w:val="nil"/>
              <w:bottom w:val="single" w:sz="4" w:space="0" w:color="auto"/>
              <w:right w:val="single" w:sz="4" w:space="0" w:color="auto"/>
            </w:tcBorders>
            <w:shd w:val="clear" w:color="auto" w:fill="C00000"/>
            <w:noWrap/>
            <w:vAlign w:val="bottom"/>
            <w:hideMark/>
          </w:tcPr>
          <w:p w14:paraId="0CF53A8E"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2020</w:t>
            </w:r>
          </w:p>
        </w:tc>
        <w:tc>
          <w:tcPr>
            <w:tcW w:w="1084" w:type="dxa"/>
            <w:tcBorders>
              <w:top w:val="single" w:sz="4" w:space="0" w:color="auto"/>
              <w:left w:val="nil"/>
              <w:bottom w:val="single" w:sz="4" w:space="0" w:color="auto"/>
              <w:right w:val="single" w:sz="4" w:space="0" w:color="auto"/>
            </w:tcBorders>
            <w:shd w:val="clear" w:color="auto" w:fill="C00000"/>
            <w:noWrap/>
            <w:vAlign w:val="bottom"/>
            <w:hideMark/>
          </w:tcPr>
          <w:p w14:paraId="36D410F5"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2021E</w:t>
            </w:r>
          </w:p>
        </w:tc>
        <w:tc>
          <w:tcPr>
            <w:tcW w:w="1069" w:type="dxa"/>
            <w:tcBorders>
              <w:top w:val="single" w:sz="4" w:space="0" w:color="auto"/>
              <w:left w:val="nil"/>
              <w:bottom w:val="single" w:sz="4" w:space="0" w:color="auto"/>
              <w:right w:val="single" w:sz="4" w:space="0" w:color="auto"/>
            </w:tcBorders>
            <w:shd w:val="clear" w:color="auto" w:fill="C00000"/>
            <w:noWrap/>
            <w:vAlign w:val="bottom"/>
            <w:hideMark/>
          </w:tcPr>
          <w:p w14:paraId="009B69C3"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2025F</w:t>
            </w:r>
          </w:p>
        </w:tc>
        <w:tc>
          <w:tcPr>
            <w:tcW w:w="1069"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653520C0"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2030F</w:t>
            </w:r>
          </w:p>
        </w:tc>
      </w:tr>
      <w:tr w:rsidR="00B524C4" w:rsidRPr="005D2A6A" w14:paraId="29066D10" w14:textId="77777777" w:rsidTr="00B524C4">
        <w:trPr>
          <w:trHeight w:val="313"/>
        </w:trPr>
        <w:tc>
          <w:tcPr>
            <w:tcW w:w="1842" w:type="dxa"/>
            <w:tcBorders>
              <w:top w:val="nil"/>
              <w:left w:val="single" w:sz="4" w:space="0" w:color="auto"/>
              <w:bottom w:val="single" w:sz="4" w:space="0" w:color="auto"/>
              <w:right w:val="single" w:sz="4" w:space="0" w:color="auto"/>
            </w:tcBorders>
            <w:shd w:val="clear" w:color="000000" w:fill="FFFFFF"/>
            <w:noWrap/>
            <w:vAlign w:val="bottom"/>
            <w:hideMark/>
          </w:tcPr>
          <w:p w14:paraId="3760336A" w14:textId="77777777" w:rsidR="00B524C4" w:rsidRPr="005D2A6A" w:rsidRDefault="00B524C4" w:rsidP="00B524C4">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Pipes &amp; Tanks</w:t>
            </w:r>
          </w:p>
        </w:tc>
        <w:tc>
          <w:tcPr>
            <w:tcW w:w="901" w:type="dxa"/>
            <w:tcBorders>
              <w:top w:val="nil"/>
              <w:left w:val="nil"/>
              <w:bottom w:val="single" w:sz="4" w:space="0" w:color="auto"/>
              <w:right w:val="single" w:sz="4" w:space="0" w:color="auto"/>
            </w:tcBorders>
            <w:shd w:val="clear" w:color="000000" w:fill="FFFFFF"/>
            <w:noWrap/>
            <w:vAlign w:val="center"/>
            <w:hideMark/>
          </w:tcPr>
          <w:p w14:paraId="00A1302B" w14:textId="533A2E61"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5.3</w:t>
            </w:r>
          </w:p>
        </w:tc>
        <w:tc>
          <w:tcPr>
            <w:tcW w:w="901" w:type="dxa"/>
            <w:tcBorders>
              <w:top w:val="nil"/>
              <w:left w:val="nil"/>
              <w:bottom w:val="single" w:sz="4" w:space="0" w:color="auto"/>
              <w:right w:val="single" w:sz="4" w:space="0" w:color="auto"/>
            </w:tcBorders>
            <w:shd w:val="clear" w:color="000000" w:fill="FFFFFF"/>
            <w:noWrap/>
            <w:vAlign w:val="center"/>
            <w:hideMark/>
          </w:tcPr>
          <w:p w14:paraId="42C1A01D" w14:textId="22DA6BA1"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5.6</w:t>
            </w:r>
          </w:p>
        </w:tc>
        <w:tc>
          <w:tcPr>
            <w:tcW w:w="901" w:type="dxa"/>
            <w:tcBorders>
              <w:top w:val="nil"/>
              <w:left w:val="nil"/>
              <w:bottom w:val="single" w:sz="4" w:space="0" w:color="auto"/>
              <w:right w:val="single" w:sz="4" w:space="0" w:color="auto"/>
            </w:tcBorders>
            <w:shd w:val="clear" w:color="000000" w:fill="FFFFFF"/>
            <w:noWrap/>
            <w:vAlign w:val="center"/>
            <w:hideMark/>
          </w:tcPr>
          <w:p w14:paraId="19283EBF" w14:textId="66834FCF"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6.1</w:t>
            </w:r>
          </w:p>
        </w:tc>
        <w:tc>
          <w:tcPr>
            <w:tcW w:w="901" w:type="dxa"/>
            <w:tcBorders>
              <w:top w:val="nil"/>
              <w:left w:val="nil"/>
              <w:bottom w:val="single" w:sz="4" w:space="0" w:color="auto"/>
              <w:right w:val="single" w:sz="4" w:space="0" w:color="auto"/>
            </w:tcBorders>
            <w:shd w:val="clear" w:color="000000" w:fill="FFFFFF"/>
            <w:noWrap/>
            <w:vAlign w:val="center"/>
            <w:hideMark/>
          </w:tcPr>
          <w:p w14:paraId="37FBEBE5" w14:textId="5F24FD0A"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6.4</w:t>
            </w:r>
          </w:p>
        </w:tc>
        <w:tc>
          <w:tcPr>
            <w:tcW w:w="901" w:type="dxa"/>
            <w:tcBorders>
              <w:top w:val="nil"/>
              <w:left w:val="nil"/>
              <w:bottom w:val="single" w:sz="4" w:space="0" w:color="auto"/>
              <w:right w:val="single" w:sz="4" w:space="0" w:color="auto"/>
            </w:tcBorders>
            <w:shd w:val="clear" w:color="000000" w:fill="FFFFFF"/>
            <w:noWrap/>
            <w:vAlign w:val="center"/>
            <w:hideMark/>
          </w:tcPr>
          <w:p w14:paraId="5695871B" w14:textId="5B44353E"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6.9</w:t>
            </w:r>
          </w:p>
        </w:tc>
        <w:tc>
          <w:tcPr>
            <w:tcW w:w="901" w:type="dxa"/>
            <w:tcBorders>
              <w:top w:val="nil"/>
              <w:left w:val="nil"/>
              <w:bottom w:val="single" w:sz="4" w:space="0" w:color="auto"/>
              <w:right w:val="single" w:sz="4" w:space="0" w:color="auto"/>
            </w:tcBorders>
            <w:shd w:val="clear" w:color="000000" w:fill="FFFFFF"/>
            <w:noWrap/>
            <w:vAlign w:val="center"/>
            <w:hideMark/>
          </w:tcPr>
          <w:p w14:paraId="416D0B9F" w14:textId="4B0CA85F"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6.2</w:t>
            </w:r>
          </w:p>
        </w:tc>
        <w:tc>
          <w:tcPr>
            <w:tcW w:w="1084" w:type="dxa"/>
            <w:tcBorders>
              <w:top w:val="nil"/>
              <w:left w:val="nil"/>
              <w:bottom w:val="single" w:sz="4" w:space="0" w:color="auto"/>
              <w:right w:val="single" w:sz="4" w:space="0" w:color="auto"/>
            </w:tcBorders>
            <w:shd w:val="clear" w:color="000000" w:fill="FFFFFF"/>
            <w:noWrap/>
            <w:vAlign w:val="center"/>
            <w:hideMark/>
          </w:tcPr>
          <w:p w14:paraId="0F63B36C" w14:textId="13EE4E3C"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6.8</w:t>
            </w:r>
          </w:p>
        </w:tc>
        <w:tc>
          <w:tcPr>
            <w:tcW w:w="1069" w:type="dxa"/>
            <w:tcBorders>
              <w:top w:val="nil"/>
              <w:left w:val="nil"/>
              <w:bottom w:val="single" w:sz="4" w:space="0" w:color="auto"/>
              <w:right w:val="single" w:sz="4" w:space="0" w:color="auto"/>
            </w:tcBorders>
            <w:shd w:val="clear" w:color="000000" w:fill="FFFFFF"/>
            <w:noWrap/>
            <w:vAlign w:val="center"/>
            <w:hideMark/>
          </w:tcPr>
          <w:p w14:paraId="7EE6F5D8" w14:textId="74A77ACD"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10.3</w:t>
            </w:r>
          </w:p>
        </w:tc>
        <w:tc>
          <w:tcPr>
            <w:tcW w:w="1069" w:type="dxa"/>
            <w:tcBorders>
              <w:top w:val="nil"/>
              <w:left w:val="nil"/>
              <w:bottom w:val="single" w:sz="4" w:space="0" w:color="auto"/>
              <w:right w:val="single" w:sz="4" w:space="0" w:color="auto"/>
            </w:tcBorders>
            <w:shd w:val="clear" w:color="000000" w:fill="FFFFFF"/>
            <w:noWrap/>
            <w:vAlign w:val="center"/>
            <w:hideMark/>
          </w:tcPr>
          <w:p w14:paraId="7D7267D6" w14:textId="39DDE11D"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18.6</w:t>
            </w:r>
          </w:p>
        </w:tc>
      </w:tr>
      <w:tr w:rsidR="00B524C4" w:rsidRPr="005D2A6A" w14:paraId="08A63298" w14:textId="77777777" w:rsidTr="00B524C4">
        <w:trPr>
          <w:trHeight w:val="313"/>
        </w:trPr>
        <w:tc>
          <w:tcPr>
            <w:tcW w:w="1842" w:type="dxa"/>
            <w:tcBorders>
              <w:top w:val="nil"/>
              <w:left w:val="single" w:sz="4" w:space="0" w:color="auto"/>
              <w:bottom w:val="single" w:sz="4" w:space="0" w:color="auto"/>
              <w:right w:val="single" w:sz="4" w:space="0" w:color="auto"/>
            </w:tcBorders>
            <w:shd w:val="clear" w:color="000000" w:fill="FFFFFF"/>
            <w:noWrap/>
            <w:vAlign w:val="bottom"/>
            <w:hideMark/>
          </w:tcPr>
          <w:p w14:paraId="7692BD13" w14:textId="77777777" w:rsidR="00B524C4" w:rsidRPr="005D2A6A" w:rsidRDefault="00B524C4" w:rsidP="00B524C4">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Marine Components</w:t>
            </w:r>
          </w:p>
        </w:tc>
        <w:tc>
          <w:tcPr>
            <w:tcW w:w="901" w:type="dxa"/>
            <w:tcBorders>
              <w:top w:val="nil"/>
              <w:left w:val="nil"/>
              <w:bottom w:val="single" w:sz="4" w:space="0" w:color="auto"/>
              <w:right w:val="single" w:sz="4" w:space="0" w:color="auto"/>
            </w:tcBorders>
            <w:shd w:val="clear" w:color="000000" w:fill="FFFFFF"/>
            <w:noWrap/>
            <w:vAlign w:val="center"/>
            <w:hideMark/>
          </w:tcPr>
          <w:p w14:paraId="766C7FEE" w14:textId="18CBC210"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c>
          <w:tcPr>
            <w:tcW w:w="901" w:type="dxa"/>
            <w:tcBorders>
              <w:top w:val="nil"/>
              <w:left w:val="nil"/>
              <w:bottom w:val="single" w:sz="4" w:space="0" w:color="auto"/>
              <w:right w:val="single" w:sz="4" w:space="0" w:color="auto"/>
            </w:tcBorders>
            <w:shd w:val="clear" w:color="000000" w:fill="FFFFFF"/>
            <w:noWrap/>
            <w:vAlign w:val="center"/>
            <w:hideMark/>
          </w:tcPr>
          <w:p w14:paraId="3B74BB62" w14:textId="518DAEE8"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1.9</w:t>
            </w:r>
          </w:p>
        </w:tc>
        <w:tc>
          <w:tcPr>
            <w:tcW w:w="901" w:type="dxa"/>
            <w:tcBorders>
              <w:top w:val="nil"/>
              <w:left w:val="nil"/>
              <w:bottom w:val="single" w:sz="4" w:space="0" w:color="auto"/>
              <w:right w:val="single" w:sz="4" w:space="0" w:color="auto"/>
            </w:tcBorders>
            <w:shd w:val="clear" w:color="000000" w:fill="FFFFFF"/>
            <w:noWrap/>
            <w:vAlign w:val="center"/>
            <w:hideMark/>
          </w:tcPr>
          <w:p w14:paraId="08456410" w14:textId="031D7D10"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01" w:type="dxa"/>
            <w:tcBorders>
              <w:top w:val="nil"/>
              <w:left w:val="nil"/>
              <w:bottom w:val="single" w:sz="4" w:space="0" w:color="auto"/>
              <w:right w:val="single" w:sz="4" w:space="0" w:color="auto"/>
            </w:tcBorders>
            <w:shd w:val="clear" w:color="000000" w:fill="FFFFFF"/>
            <w:noWrap/>
            <w:vAlign w:val="center"/>
            <w:hideMark/>
          </w:tcPr>
          <w:p w14:paraId="691C7BE6" w14:textId="28B9F70C"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2.2</w:t>
            </w:r>
          </w:p>
        </w:tc>
        <w:tc>
          <w:tcPr>
            <w:tcW w:w="901" w:type="dxa"/>
            <w:tcBorders>
              <w:top w:val="nil"/>
              <w:left w:val="nil"/>
              <w:bottom w:val="single" w:sz="4" w:space="0" w:color="auto"/>
              <w:right w:val="single" w:sz="4" w:space="0" w:color="auto"/>
            </w:tcBorders>
            <w:shd w:val="clear" w:color="000000" w:fill="FFFFFF"/>
            <w:noWrap/>
            <w:vAlign w:val="center"/>
            <w:hideMark/>
          </w:tcPr>
          <w:p w14:paraId="04CA0857" w14:textId="2A90F164"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2.3</w:t>
            </w:r>
          </w:p>
        </w:tc>
        <w:tc>
          <w:tcPr>
            <w:tcW w:w="901" w:type="dxa"/>
            <w:tcBorders>
              <w:top w:val="nil"/>
              <w:left w:val="nil"/>
              <w:bottom w:val="single" w:sz="4" w:space="0" w:color="auto"/>
              <w:right w:val="single" w:sz="4" w:space="0" w:color="auto"/>
            </w:tcBorders>
            <w:shd w:val="clear" w:color="000000" w:fill="FFFFFF"/>
            <w:noWrap/>
            <w:vAlign w:val="center"/>
            <w:hideMark/>
          </w:tcPr>
          <w:p w14:paraId="55AEA6A7" w14:textId="4FB767F0"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2.1</w:t>
            </w:r>
          </w:p>
        </w:tc>
        <w:tc>
          <w:tcPr>
            <w:tcW w:w="1084" w:type="dxa"/>
            <w:tcBorders>
              <w:top w:val="nil"/>
              <w:left w:val="nil"/>
              <w:bottom w:val="single" w:sz="4" w:space="0" w:color="auto"/>
              <w:right w:val="single" w:sz="4" w:space="0" w:color="auto"/>
            </w:tcBorders>
            <w:shd w:val="clear" w:color="000000" w:fill="FFFFFF"/>
            <w:noWrap/>
            <w:vAlign w:val="center"/>
            <w:hideMark/>
          </w:tcPr>
          <w:p w14:paraId="283C4596" w14:textId="104C8C2B"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2.3</w:t>
            </w:r>
          </w:p>
        </w:tc>
        <w:tc>
          <w:tcPr>
            <w:tcW w:w="1069" w:type="dxa"/>
            <w:tcBorders>
              <w:top w:val="nil"/>
              <w:left w:val="nil"/>
              <w:bottom w:val="single" w:sz="4" w:space="0" w:color="auto"/>
              <w:right w:val="single" w:sz="4" w:space="0" w:color="auto"/>
            </w:tcBorders>
            <w:shd w:val="clear" w:color="000000" w:fill="FFFFFF"/>
            <w:noWrap/>
            <w:vAlign w:val="center"/>
            <w:hideMark/>
          </w:tcPr>
          <w:p w14:paraId="2B465B11" w14:textId="0BB9B09A"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3.5</w:t>
            </w:r>
          </w:p>
        </w:tc>
        <w:tc>
          <w:tcPr>
            <w:tcW w:w="1069" w:type="dxa"/>
            <w:tcBorders>
              <w:top w:val="nil"/>
              <w:left w:val="nil"/>
              <w:bottom w:val="single" w:sz="4" w:space="0" w:color="auto"/>
              <w:right w:val="single" w:sz="4" w:space="0" w:color="auto"/>
            </w:tcBorders>
            <w:shd w:val="clear" w:color="000000" w:fill="FFFFFF"/>
            <w:noWrap/>
            <w:vAlign w:val="center"/>
            <w:hideMark/>
          </w:tcPr>
          <w:p w14:paraId="45207145" w14:textId="6466E4A0"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6.2</w:t>
            </w:r>
          </w:p>
        </w:tc>
      </w:tr>
      <w:tr w:rsidR="00B524C4" w:rsidRPr="005D2A6A" w14:paraId="17977272" w14:textId="77777777" w:rsidTr="00B524C4">
        <w:trPr>
          <w:trHeight w:val="313"/>
        </w:trPr>
        <w:tc>
          <w:tcPr>
            <w:tcW w:w="1842" w:type="dxa"/>
            <w:tcBorders>
              <w:top w:val="nil"/>
              <w:left w:val="single" w:sz="4" w:space="0" w:color="auto"/>
              <w:bottom w:val="single" w:sz="4" w:space="0" w:color="auto"/>
              <w:right w:val="single" w:sz="4" w:space="0" w:color="auto"/>
            </w:tcBorders>
            <w:shd w:val="clear" w:color="000000" w:fill="FFFFFF"/>
            <w:noWrap/>
            <w:vAlign w:val="bottom"/>
            <w:hideMark/>
          </w:tcPr>
          <w:p w14:paraId="6AEFB27B" w14:textId="77777777" w:rsidR="00B524C4" w:rsidRPr="005D2A6A" w:rsidRDefault="00B524C4" w:rsidP="00B524C4">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Renewables</w:t>
            </w:r>
          </w:p>
        </w:tc>
        <w:tc>
          <w:tcPr>
            <w:tcW w:w="901" w:type="dxa"/>
            <w:tcBorders>
              <w:top w:val="nil"/>
              <w:left w:val="nil"/>
              <w:bottom w:val="single" w:sz="4" w:space="0" w:color="auto"/>
              <w:right w:val="single" w:sz="4" w:space="0" w:color="auto"/>
            </w:tcBorders>
            <w:shd w:val="clear" w:color="000000" w:fill="FFFFFF"/>
            <w:noWrap/>
            <w:vAlign w:val="center"/>
            <w:hideMark/>
          </w:tcPr>
          <w:p w14:paraId="089EFA8B" w14:textId="59C754F3"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0.6</w:t>
            </w:r>
          </w:p>
        </w:tc>
        <w:tc>
          <w:tcPr>
            <w:tcW w:w="901" w:type="dxa"/>
            <w:tcBorders>
              <w:top w:val="nil"/>
              <w:left w:val="nil"/>
              <w:bottom w:val="single" w:sz="4" w:space="0" w:color="auto"/>
              <w:right w:val="single" w:sz="4" w:space="0" w:color="auto"/>
            </w:tcBorders>
            <w:shd w:val="clear" w:color="000000" w:fill="FFFFFF"/>
            <w:noWrap/>
            <w:vAlign w:val="center"/>
            <w:hideMark/>
          </w:tcPr>
          <w:p w14:paraId="55FE62AA" w14:textId="1DF8BF8E"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0.7</w:t>
            </w:r>
          </w:p>
        </w:tc>
        <w:tc>
          <w:tcPr>
            <w:tcW w:w="901" w:type="dxa"/>
            <w:tcBorders>
              <w:top w:val="nil"/>
              <w:left w:val="nil"/>
              <w:bottom w:val="single" w:sz="4" w:space="0" w:color="auto"/>
              <w:right w:val="single" w:sz="4" w:space="0" w:color="auto"/>
            </w:tcBorders>
            <w:shd w:val="clear" w:color="000000" w:fill="FFFFFF"/>
            <w:noWrap/>
            <w:vAlign w:val="center"/>
            <w:hideMark/>
          </w:tcPr>
          <w:p w14:paraId="1B1BE821" w14:textId="3483A93D"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0.7</w:t>
            </w:r>
          </w:p>
        </w:tc>
        <w:tc>
          <w:tcPr>
            <w:tcW w:w="901" w:type="dxa"/>
            <w:tcBorders>
              <w:top w:val="nil"/>
              <w:left w:val="nil"/>
              <w:bottom w:val="single" w:sz="4" w:space="0" w:color="auto"/>
              <w:right w:val="single" w:sz="4" w:space="0" w:color="auto"/>
            </w:tcBorders>
            <w:shd w:val="clear" w:color="000000" w:fill="FFFFFF"/>
            <w:noWrap/>
            <w:vAlign w:val="center"/>
            <w:hideMark/>
          </w:tcPr>
          <w:p w14:paraId="18A501B3" w14:textId="398CE393"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0.8</w:t>
            </w:r>
          </w:p>
        </w:tc>
        <w:tc>
          <w:tcPr>
            <w:tcW w:w="901" w:type="dxa"/>
            <w:tcBorders>
              <w:top w:val="nil"/>
              <w:left w:val="nil"/>
              <w:bottom w:val="single" w:sz="4" w:space="0" w:color="auto"/>
              <w:right w:val="single" w:sz="4" w:space="0" w:color="auto"/>
            </w:tcBorders>
            <w:shd w:val="clear" w:color="000000" w:fill="FFFFFF"/>
            <w:noWrap/>
            <w:vAlign w:val="center"/>
            <w:hideMark/>
          </w:tcPr>
          <w:p w14:paraId="0D3EDCFD" w14:textId="3086006D"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0.8</w:t>
            </w:r>
          </w:p>
        </w:tc>
        <w:tc>
          <w:tcPr>
            <w:tcW w:w="901" w:type="dxa"/>
            <w:tcBorders>
              <w:top w:val="nil"/>
              <w:left w:val="nil"/>
              <w:bottom w:val="single" w:sz="4" w:space="0" w:color="auto"/>
              <w:right w:val="single" w:sz="4" w:space="0" w:color="auto"/>
            </w:tcBorders>
            <w:shd w:val="clear" w:color="000000" w:fill="FFFFFF"/>
            <w:noWrap/>
            <w:vAlign w:val="center"/>
            <w:hideMark/>
          </w:tcPr>
          <w:p w14:paraId="3FB088C9" w14:textId="4F553F77"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0.7</w:t>
            </w:r>
          </w:p>
        </w:tc>
        <w:tc>
          <w:tcPr>
            <w:tcW w:w="1084" w:type="dxa"/>
            <w:tcBorders>
              <w:top w:val="nil"/>
              <w:left w:val="nil"/>
              <w:bottom w:val="single" w:sz="4" w:space="0" w:color="auto"/>
              <w:right w:val="single" w:sz="4" w:space="0" w:color="auto"/>
            </w:tcBorders>
            <w:shd w:val="clear" w:color="000000" w:fill="FFFFFF"/>
            <w:noWrap/>
            <w:vAlign w:val="center"/>
            <w:hideMark/>
          </w:tcPr>
          <w:p w14:paraId="727C6DAB" w14:textId="3DC8CC67"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0.8</w:t>
            </w:r>
          </w:p>
        </w:tc>
        <w:tc>
          <w:tcPr>
            <w:tcW w:w="1069" w:type="dxa"/>
            <w:tcBorders>
              <w:top w:val="nil"/>
              <w:left w:val="nil"/>
              <w:bottom w:val="single" w:sz="4" w:space="0" w:color="auto"/>
              <w:right w:val="single" w:sz="4" w:space="0" w:color="auto"/>
            </w:tcBorders>
            <w:shd w:val="clear" w:color="000000" w:fill="FFFFFF"/>
            <w:noWrap/>
            <w:vAlign w:val="center"/>
            <w:hideMark/>
          </w:tcPr>
          <w:p w14:paraId="2A88337B" w14:textId="198088CB"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1069" w:type="dxa"/>
            <w:tcBorders>
              <w:top w:val="nil"/>
              <w:left w:val="nil"/>
              <w:bottom w:val="single" w:sz="4" w:space="0" w:color="auto"/>
              <w:right w:val="single" w:sz="4" w:space="0" w:color="auto"/>
            </w:tcBorders>
            <w:shd w:val="clear" w:color="000000" w:fill="FFFFFF"/>
            <w:noWrap/>
            <w:vAlign w:val="center"/>
            <w:hideMark/>
          </w:tcPr>
          <w:p w14:paraId="462BC0FD" w14:textId="44AC105C"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2.1</w:t>
            </w:r>
          </w:p>
        </w:tc>
      </w:tr>
      <w:tr w:rsidR="00B524C4" w:rsidRPr="005D2A6A" w14:paraId="7D5266A4" w14:textId="77777777" w:rsidTr="00B524C4">
        <w:trPr>
          <w:trHeight w:val="313"/>
        </w:trPr>
        <w:tc>
          <w:tcPr>
            <w:tcW w:w="1842" w:type="dxa"/>
            <w:tcBorders>
              <w:top w:val="nil"/>
              <w:left w:val="single" w:sz="4" w:space="0" w:color="auto"/>
              <w:bottom w:val="single" w:sz="4" w:space="0" w:color="auto"/>
              <w:right w:val="single" w:sz="4" w:space="0" w:color="auto"/>
            </w:tcBorders>
            <w:shd w:val="clear" w:color="000000" w:fill="FFFFFF"/>
            <w:noWrap/>
            <w:vAlign w:val="bottom"/>
            <w:hideMark/>
          </w:tcPr>
          <w:p w14:paraId="280E2C4C" w14:textId="77777777" w:rsidR="00B524C4" w:rsidRPr="005D2A6A" w:rsidRDefault="00B524C4" w:rsidP="00B524C4">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Others</w:t>
            </w:r>
          </w:p>
        </w:tc>
        <w:tc>
          <w:tcPr>
            <w:tcW w:w="901" w:type="dxa"/>
            <w:tcBorders>
              <w:top w:val="nil"/>
              <w:left w:val="nil"/>
              <w:bottom w:val="single" w:sz="4" w:space="0" w:color="auto"/>
              <w:right w:val="single" w:sz="4" w:space="0" w:color="auto"/>
            </w:tcBorders>
            <w:shd w:val="clear" w:color="000000" w:fill="FFFFFF"/>
            <w:noWrap/>
            <w:vAlign w:val="center"/>
            <w:hideMark/>
          </w:tcPr>
          <w:p w14:paraId="42C631E1" w14:textId="4A1B2BCE"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901" w:type="dxa"/>
            <w:tcBorders>
              <w:top w:val="nil"/>
              <w:left w:val="nil"/>
              <w:bottom w:val="single" w:sz="4" w:space="0" w:color="auto"/>
              <w:right w:val="single" w:sz="4" w:space="0" w:color="auto"/>
            </w:tcBorders>
            <w:shd w:val="clear" w:color="000000" w:fill="FFFFFF"/>
            <w:noWrap/>
            <w:vAlign w:val="center"/>
            <w:hideMark/>
          </w:tcPr>
          <w:p w14:paraId="48746F83" w14:textId="4C1B861F"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901" w:type="dxa"/>
            <w:tcBorders>
              <w:top w:val="nil"/>
              <w:left w:val="nil"/>
              <w:bottom w:val="single" w:sz="4" w:space="0" w:color="auto"/>
              <w:right w:val="single" w:sz="4" w:space="0" w:color="auto"/>
            </w:tcBorders>
            <w:shd w:val="clear" w:color="000000" w:fill="FFFFFF"/>
            <w:noWrap/>
            <w:vAlign w:val="center"/>
            <w:hideMark/>
          </w:tcPr>
          <w:p w14:paraId="35E6C836" w14:textId="16181866"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01" w:type="dxa"/>
            <w:tcBorders>
              <w:top w:val="nil"/>
              <w:left w:val="nil"/>
              <w:bottom w:val="single" w:sz="4" w:space="0" w:color="auto"/>
              <w:right w:val="single" w:sz="4" w:space="0" w:color="auto"/>
            </w:tcBorders>
            <w:shd w:val="clear" w:color="000000" w:fill="FFFFFF"/>
            <w:noWrap/>
            <w:vAlign w:val="center"/>
            <w:hideMark/>
          </w:tcPr>
          <w:p w14:paraId="719B8E5D" w14:textId="258D6022"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01" w:type="dxa"/>
            <w:tcBorders>
              <w:top w:val="nil"/>
              <w:left w:val="nil"/>
              <w:bottom w:val="single" w:sz="4" w:space="0" w:color="auto"/>
              <w:right w:val="single" w:sz="4" w:space="0" w:color="auto"/>
            </w:tcBorders>
            <w:shd w:val="clear" w:color="000000" w:fill="FFFFFF"/>
            <w:noWrap/>
            <w:vAlign w:val="center"/>
            <w:hideMark/>
          </w:tcPr>
          <w:p w14:paraId="77B18250" w14:textId="13911411"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901" w:type="dxa"/>
            <w:tcBorders>
              <w:top w:val="nil"/>
              <w:left w:val="nil"/>
              <w:bottom w:val="single" w:sz="4" w:space="0" w:color="auto"/>
              <w:right w:val="single" w:sz="4" w:space="0" w:color="auto"/>
            </w:tcBorders>
            <w:shd w:val="clear" w:color="000000" w:fill="FFFFFF"/>
            <w:noWrap/>
            <w:vAlign w:val="center"/>
            <w:hideMark/>
          </w:tcPr>
          <w:p w14:paraId="6FE13311" w14:textId="180CAB76"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1084" w:type="dxa"/>
            <w:tcBorders>
              <w:top w:val="nil"/>
              <w:left w:val="nil"/>
              <w:bottom w:val="single" w:sz="4" w:space="0" w:color="auto"/>
              <w:right w:val="single" w:sz="4" w:space="0" w:color="auto"/>
            </w:tcBorders>
            <w:shd w:val="clear" w:color="000000" w:fill="FFFFFF"/>
            <w:noWrap/>
            <w:vAlign w:val="center"/>
            <w:hideMark/>
          </w:tcPr>
          <w:p w14:paraId="2D7104B2" w14:textId="4D47ABF2"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1069" w:type="dxa"/>
            <w:tcBorders>
              <w:top w:val="nil"/>
              <w:left w:val="nil"/>
              <w:bottom w:val="single" w:sz="4" w:space="0" w:color="auto"/>
              <w:right w:val="single" w:sz="4" w:space="0" w:color="auto"/>
            </w:tcBorders>
            <w:shd w:val="clear" w:color="000000" w:fill="FFFFFF"/>
            <w:noWrap/>
            <w:vAlign w:val="center"/>
            <w:hideMark/>
          </w:tcPr>
          <w:p w14:paraId="63CDDB55" w14:textId="712151CD"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c>
          <w:tcPr>
            <w:tcW w:w="1069" w:type="dxa"/>
            <w:tcBorders>
              <w:top w:val="nil"/>
              <w:left w:val="nil"/>
              <w:bottom w:val="single" w:sz="4" w:space="0" w:color="auto"/>
              <w:right w:val="single" w:sz="4" w:space="0" w:color="auto"/>
            </w:tcBorders>
            <w:shd w:val="clear" w:color="000000" w:fill="FFFFFF"/>
            <w:noWrap/>
            <w:vAlign w:val="center"/>
            <w:hideMark/>
          </w:tcPr>
          <w:p w14:paraId="6B642E55" w14:textId="5048C6DF"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3.1</w:t>
            </w:r>
          </w:p>
        </w:tc>
      </w:tr>
      <w:tr w:rsidR="00B524C4" w:rsidRPr="005D2A6A" w14:paraId="09BB9F34" w14:textId="77777777" w:rsidTr="00B524C4">
        <w:trPr>
          <w:trHeight w:val="313"/>
        </w:trPr>
        <w:tc>
          <w:tcPr>
            <w:tcW w:w="1842" w:type="dxa"/>
            <w:tcBorders>
              <w:top w:val="nil"/>
              <w:left w:val="single" w:sz="4" w:space="0" w:color="auto"/>
              <w:bottom w:val="single" w:sz="4" w:space="0" w:color="auto"/>
              <w:right w:val="single" w:sz="4" w:space="0" w:color="auto"/>
            </w:tcBorders>
            <w:shd w:val="clear" w:color="000000" w:fill="FFFFFF"/>
            <w:noWrap/>
            <w:vAlign w:val="bottom"/>
            <w:hideMark/>
          </w:tcPr>
          <w:p w14:paraId="5D3893D8" w14:textId="77777777" w:rsidR="00B524C4" w:rsidRPr="00B57048" w:rsidRDefault="00B524C4" w:rsidP="00B524C4">
            <w:pPr>
              <w:spacing w:after="0" w:line="240" w:lineRule="auto"/>
              <w:rPr>
                <w:rFonts w:ascii="Arial" w:eastAsia="Times New Roman" w:hAnsi="Arial" w:cs="Arial"/>
                <w:b/>
                <w:bCs/>
                <w:color w:val="000000"/>
                <w:sz w:val="20"/>
                <w:szCs w:val="20"/>
                <w:lang w:val="en-US"/>
              </w:rPr>
            </w:pPr>
            <w:r w:rsidRPr="00B57048">
              <w:rPr>
                <w:rFonts w:ascii="Arial" w:hAnsi="Arial" w:cs="Arial"/>
                <w:b/>
                <w:bCs/>
                <w:color w:val="000000"/>
                <w:sz w:val="20"/>
                <w:szCs w:val="20"/>
              </w:rPr>
              <w:t>Total</w:t>
            </w:r>
          </w:p>
        </w:tc>
        <w:tc>
          <w:tcPr>
            <w:tcW w:w="901" w:type="dxa"/>
            <w:tcBorders>
              <w:top w:val="nil"/>
              <w:left w:val="nil"/>
              <w:bottom w:val="single" w:sz="4" w:space="0" w:color="auto"/>
              <w:right w:val="single" w:sz="4" w:space="0" w:color="auto"/>
            </w:tcBorders>
            <w:shd w:val="clear" w:color="000000" w:fill="FFFFFF"/>
            <w:noWrap/>
            <w:vAlign w:val="center"/>
            <w:hideMark/>
          </w:tcPr>
          <w:p w14:paraId="5E8C9F75" w14:textId="594E255F"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8.7</w:t>
            </w:r>
          </w:p>
        </w:tc>
        <w:tc>
          <w:tcPr>
            <w:tcW w:w="901" w:type="dxa"/>
            <w:tcBorders>
              <w:top w:val="nil"/>
              <w:left w:val="nil"/>
              <w:bottom w:val="single" w:sz="4" w:space="0" w:color="auto"/>
              <w:right w:val="single" w:sz="4" w:space="0" w:color="auto"/>
            </w:tcBorders>
            <w:shd w:val="clear" w:color="000000" w:fill="FFFFFF"/>
            <w:noWrap/>
            <w:vAlign w:val="center"/>
            <w:hideMark/>
          </w:tcPr>
          <w:p w14:paraId="53CE2B1D" w14:textId="64D5AE5F"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9.3</w:t>
            </w:r>
          </w:p>
        </w:tc>
        <w:tc>
          <w:tcPr>
            <w:tcW w:w="901" w:type="dxa"/>
            <w:tcBorders>
              <w:top w:val="nil"/>
              <w:left w:val="nil"/>
              <w:bottom w:val="single" w:sz="4" w:space="0" w:color="auto"/>
              <w:right w:val="single" w:sz="4" w:space="0" w:color="auto"/>
            </w:tcBorders>
            <w:shd w:val="clear" w:color="000000" w:fill="FFFFFF"/>
            <w:noWrap/>
            <w:vAlign w:val="center"/>
            <w:hideMark/>
          </w:tcPr>
          <w:p w14:paraId="2758C8AF" w14:textId="3D5ED198"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10</w:t>
            </w:r>
          </w:p>
        </w:tc>
        <w:tc>
          <w:tcPr>
            <w:tcW w:w="901" w:type="dxa"/>
            <w:tcBorders>
              <w:top w:val="nil"/>
              <w:left w:val="nil"/>
              <w:bottom w:val="single" w:sz="4" w:space="0" w:color="auto"/>
              <w:right w:val="single" w:sz="4" w:space="0" w:color="auto"/>
            </w:tcBorders>
            <w:shd w:val="clear" w:color="000000" w:fill="FFFFFF"/>
            <w:noWrap/>
            <w:vAlign w:val="center"/>
            <w:hideMark/>
          </w:tcPr>
          <w:p w14:paraId="1417B08D" w14:textId="5EAE723E"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10.6</w:t>
            </w:r>
          </w:p>
        </w:tc>
        <w:tc>
          <w:tcPr>
            <w:tcW w:w="901" w:type="dxa"/>
            <w:tcBorders>
              <w:top w:val="nil"/>
              <w:left w:val="nil"/>
              <w:bottom w:val="single" w:sz="4" w:space="0" w:color="auto"/>
              <w:right w:val="single" w:sz="4" w:space="0" w:color="auto"/>
            </w:tcBorders>
            <w:shd w:val="clear" w:color="000000" w:fill="FFFFFF"/>
            <w:noWrap/>
            <w:vAlign w:val="center"/>
            <w:hideMark/>
          </w:tcPr>
          <w:p w14:paraId="6BDCD5EE" w14:textId="6BECC874"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11.3</w:t>
            </w:r>
          </w:p>
        </w:tc>
        <w:tc>
          <w:tcPr>
            <w:tcW w:w="901" w:type="dxa"/>
            <w:tcBorders>
              <w:top w:val="nil"/>
              <w:left w:val="nil"/>
              <w:bottom w:val="single" w:sz="4" w:space="0" w:color="auto"/>
              <w:right w:val="single" w:sz="4" w:space="0" w:color="auto"/>
            </w:tcBorders>
            <w:shd w:val="clear" w:color="000000" w:fill="FFFFFF"/>
            <w:noWrap/>
            <w:vAlign w:val="center"/>
            <w:hideMark/>
          </w:tcPr>
          <w:p w14:paraId="1207FAF5" w14:textId="39890303"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10.1</w:t>
            </w:r>
          </w:p>
        </w:tc>
        <w:tc>
          <w:tcPr>
            <w:tcW w:w="1084" w:type="dxa"/>
            <w:tcBorders>
              <w:top w:val="nil"/>
              <w:left w:val="nil"/>
              <w:bottom w:val="single" w:sz="4" w:space="0" w:color="auto"/>
              <w:right w:val="single" w:sz="4" w:space="0" w:color="auto"/>
            </w:tcBorders>
            <w:shd w:val="clear" w:color="000000" w:fill="FFFFFF"/>
            <w:noWrap/>
            <w:vAlign w:val="center"/>
            <w:hideMark/>
          </w:tcPr>
          <w:p w14:paraId="57334745" w14:textId="7A0EA802"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11.1</w:t>
            </w:r>
          </w:p>
        </w:tc>
        <w:tc>
          <w:tcPr>
            <w:tcW w:w="1069" w:type="dxa"/>
            <w:tcBorders>
              <w:top w:val="nil"/>
              <w:left w:val="nil"/>
              <w:bottom w:val="single" w:sz="4" w:space="0" w:color="auto"/>
              <w:right w:val="single" w:sz="4" w:space="0" w:color="auto"/>
            </w:tcBorders>
            <w:shd w:val="clear" w:color="000000" w:fill="FFFFFF"/>
            <w:noWrap/>
            <w:vAlign w:val="center"/>
            <w:hideMark/>
          </w:tcPr>
          <w:p w14:paraId="6541F9BB" w14:textId="6FD52971"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sidRPr="002B5730">
              <w:rPr>
                <w:b/>
                <w:noProof/>
                <w:color w:val="000000" w:themeColor="text1"/>
              </w:rPr>
              <mc:AlternateContent>
                <mc:Choice Requires="wps">
                  <w:drawing>
                    <wp:anchor distT="0" distB="0" distL="114300" distR="114300" simplePos="0" relativeHeight="252802048" behindDoc="0" locked="0" layoutInCell="1" allowOverlap="1" wp14:anchorId="2FAB85EB" wp14:editId="64A592EE">
                      <wp:simplePos x="0" y="0"/>
                      <wp:positionH relativeFrom="margin">
                        <wp:posOffset>-1459230</wp:posOffset>
                      </wp:positionH>
                      <wp:positionV relativeFrom="paragraph">
                        <wp:posOffset>182245</wp:posOffset>
                      </wp:positionV>
                      <wp:extent cx="2907030" cy="307340"/>
                      <wp:effectExtent l="0" t="0" r="0" b="0"/>
                      <wp:wrapNone/>
                      <wp:docPr id="2179" name="TextBox 4"/>
                      <wp:cNvGraphicFramePr/>
                      <a:graphic xmlns:a="http://schemas.openxmlformats.org/drawingml/2006/main">
                        <a:graphicData uri="http://schemas.microsoft.com/office/word/2010/wordprocessingShape">
                          <wps:wsp>
                            <wps:cNvSpPr txBox="1"/>
                            <wps:spPr>
                              <a:xfrm>
                                <a:off x="0" y="0"/>
                                <a:ext cx="2907030" cy="307340"/>
                              </a:xfrm>
                              <a:prstGeom prst="rect">
                                <a:avLst/>
                              </a:prstGeom>
                              <a:noFill/>
                            </wps:spPr>
                            <wps:txbx>
                              <w:txbxContent>
                                <w:p w14:paraId="15861EEA"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555CA264"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FAB85EB" id="_x0000_s1153" type="#_x0000_t202" style="position:absolute;left:0;text-align:left;margin-left:-114.9pt;margin-top:14.35pt;width:228.9pt;height:24.2pt;z-index:25280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" filled="f" stroked="f">
                      <v:textbox style="mso-fit-shape-to-text:t">
                        <w:txbxContent>
                          <w:p w14:paraId="15861EEA"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555CA264"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Pr>
                <w:rFonts w:ascii="Arial" w:hAnsi="Arial" w:cs="Arial"/>
                <w:b/>
                <w:bCs/>
                <w:color w:val="000000"/>
                <w:sz w:val="20"/>
                <w:szCs w:val="20"/>
              </w:rPr>
              <w:t>16.8</w:t>
            </w:r>
          </w:p>
        </w:tc>
        <w:tc>
          <w:tcPr>
            <w:tcW w:w="1069" w:type="dxa"/>
            <w:tcBorders>
              <w:top w:val="nil"/>
              <w:left w:val="nil"/>
              <w:bottom w:val="single" w:sz="4" w:space="0" w:color="auto"/>
              <w:right w:val="single" w:sz="4" w:space="0" w:color="auto"/>
            </w:tcBorders>
            <w:shd w:val="clear" w:color="000000" w:fill="FFFFFF"/>
            <w:noWrap/>
            <w:vAlign w:val="center"/>
            <w:hideMark/>
          </w:tcPr>
          <w:p w14:paraId="2F1668B4" w14:textId="545CC0AF"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30.0</w:t>
            </w:r>
          </w:p>
        </w:tc>
      </w:tr>
    </w:tbl>
    <w:p w14:paraId="7DD7513F" w14:textId="6369DC16" w:rsidR="000C07D2" w:rsidRDefault="000C07D2" w:rsidP="000C07D2">
      <w:pPr>
        <w:pStyle w:val="BodyText"/>
        <w:spacing w:before="162" w:line="360" w:lineRule="auto"/>
        <w:ind w:right="-86"/>
        <w:jc w:val="both"/>
        <w:rPr>
          <w:noProof/>
          <w:color w:val="000000" w:themeColor="text1"/>
        </w:rPr>
      </w:pPr>
    </w:p>
    <w:p w14:paraId="3CDF07E9" w14:textId="04A71147" w:rsidR="00B524C4" w:rsidRPr="00B524C4" w:rsidRDefault="00B524C4" w:rsidP="00B524C4">
      <w:pPr>
        <w:tabs>
          <w:tab w:val="left" w:pos="1530"/>
        </w:tabs>
        <w:spacing w:line="480" w:lineRule="auto"/>
        <w:rPr>
          <w:rFonts w:ascii="Arial" w:eastAsia="Arial" w:hAnsi="Arial" w:cs="Arial"/>
          <w:b/>
          <w:color w:val="000000" w:themeColor="text1"/>
          <w:sz w:val="24"/>
          <w:szCs w:val="24"/>
        </w:rPr>
      </w:pPr>
      <w:r w:rsidRPr="00B524C4">
        <w:rPr>
          <w:rFonts w:ascii="Arial" w:eastAsia="Arial" w:hAnsi="Arial" w:cs="Arial"/>
          <w:b/>
          <w:color w:val="000000" w:themeColor="text1"/>
          <w:sz w:val="24"/>
          <w:szCs w:val="24"/>
        </w:rPr>
        <w:t xml:space="preserve">India </w:t>
      </w:r>
      <w:r>
        <w:rPr>
          <w:rFonts w:ascii="Arial" w:eastAsia="Arial" w:hAnsi="Arial" w:cs="Arial"/>
          <w:b/>
          <w:color w:val="000000" w:themeColor="text1"/>
          <w:sz w:val="24"/>
          <w:szCs w:val="24"/>
        </w:rPr>
        <w:t>Market Insights</w:t>
      </w:r>
      <w:r w:rsidRPr="00B524C4">
        <w:rPr>
          <w:rFonts w:ascii="Arial" w:eastAsia="Arial" w:hAnsi="Arial" w:cs="Arial"/>
          <w:b/>
          <w:color w:val="000000" w:themeColor="text1"/>
          <w:sz w:val="24"/>
          <w:szCs w:val="24"/>
        </w:rPr>
        <w:t xml:space="preserve">     </w:t>
      </w:r>
    </w:p>
    <w:p w14:paraId="533F473E" w14:textId="77777777" w:rsidR="00B524C4" w:rsidRPr="00B524C4" w:rsidRDefault="00B524C4" w:rsidP="00B524C4">
      <w:pPr>
        <w:tabs>
          <w:tab w:val="left" w:pos="1530"/>
        </w:tabs>
        <w:spacing w:line="360" w:lineRule="auto"/>
        <w:jc w:val="both"/>
        <w:rPr>
          <w:rFonts w:ascii="Arial" w:eastAsia="Arial" w:hAnsi="Arial" w:cs="Arial"/>
          <w:bCs/>
          <w:color w:val="000000" w:themeColor="text1"/>
          <w:sz w:val="24"/>
          <w:szCs w:val="24"/>
        </w:rPr>
      </w:pPr>
      <w:r w:rsidRPr="00B524C4">
        <w:rPr>
          <w:rFonts w:ascii="Arial" w:eastAsia="Arial" w:hAnsi="Arial" w:cs="Arial"/>
          <w:bCs/>
          <w:color w:val="000000" w:themeColor="text1"/>
          <w:sz w:val="24"/>
          <w:szCs w:val="24"/>
        </w:rPr>
        <w:t xml:space="preserve">India’s VER capacity stood around 4.8 KT in 2020 and the resin demand is anticipated to grow at a CAGR of 11.70% (by volume) between 2021-2030. Vinyl ester resins finds varied applications due to their high chemical and electrical resistivity that serve several critical industries. Because of their varied applications, Epoxy resins find high utility in end user products which relates the demand growth of Epoxy Resins to India’s overall GDP.  </w:t>
      </w:r>
    </w:p>
    <w:p w14:paraId="3D9CF369" w14:textId="26CCCF4D" w:rsidR="00B524C4" w:rsidRPr="00B524C4" w:rsidRDefault="00971210" w:rsidP="00B524C4">
      <w:pPr>
        <w:tabs>
          <w:tab w:val="left" w:pos="1530"/>
        </w:tabs>
        <w:spacing w:line="360" w:lineRule="auto"/>
        <w:jc w:val="both"/>
        <w:rPr>
          <w:rFonts w:ascii="Arial" w:eastAsia="Arial" w:hAnsi="Arial" w:cs="Arial"/>
          <w:bCs/>
          <w:color w:val="000000" w:themeColor="text1"/>
          <w:sz w:val="24"/>
          <w:szCs w:val="24"/>
        </w:rPr>
      </w:pPr>
      <w:r>
        <w:rPr>
          <w:rFonts w:ascii="Arial" w:eastAsia="Arial" w:hAnsi="Arial" w:cs="Arial"/>
          <w:bCs/>
          <w:color w:val="000000" w:themeColor="text1"/>
          <w:sz w:val="24"/>
          <w:szCs w:val="24"/>
        </w:rPr>
        <w:lastRenderedPageBreak/>
        <w:t>c</w:t>
      </w:r>
      <w:r w:rsidR="00B524C4" w:rsidRPr="00B524C4">
        <w:rPr>
          <w:rFonts w:ascii="Arial" w:eastAsia="Arial" w:hAnsi="Arial" w:cs="Arial"/>
          <w:bCs/>
          <w:color w:val="000000" w:themeColor="text1"/>
          <w:sz w:val="24"/>
          <w:szCs w:val="24"/>
        </w:rPr>
        <w:t xml:space="preserve">Trade dynamics of the country show that Saudi Arabia, Qatar and Bangladesh are the key importers of Indian VER while Spain, United Kingdom and China are the top three exporters of VER to India.   </w:t>
      </w:r>
    </w:p>
    <w:p w14:paraId="4932CD79" w14:textId="77777777" w:rsidR="00B524C4" w:rsidRPr="00B524C4" w:rsidRDefault="00B524C4" w:rsidP="00B524C4">
      <w:pPr>
        <w:tabs>
          <w:tab w:val="left" w:pos="1530"/>
        </w:tabs>
        <w:spacing w:line="360" w:lineRule="auto"/>
        <w:jc w:val="both"/>
        <w:rPr>
          <w:rFonts w:ascii="Arial" w:eastAsia="Arial" w:hAnsi="Arial" w:cs="Arial"/>
          <w:bCs/>
          <w:color w:val="000000" w:themeColor="text1"/>
          <w:sz w:val="24"/>
          <w:szCs w:val="24"/>
        </w:rPr>
      </w:pPr>
      <w:r w:rsidRPr="00B524C4">
        <w:rPr>
          <w:rFonts w:ascii="Arial" w:eastAsia="Arial" w:hAnsi="Arial" w:cs="Arial"/>
          <w:bCs/>
          <w:color w:val="000000" w:themeColor="text1"/>
          <w:sz w:val="24"/>
          <w:szCs w:val="24"/>
        </w:rPr>
        <w:t xml:space="preserve">By type, Bisphenol A, F and S-based vinyl ester resin dominate the Indian VER industry with around 50.71% demand share as of 2020. Due to their desirable characteristics, BPA-based VERs have portrayed strong growth projections in the forecast years as well. Novolac VER resin holds nearly 30% demand share in the Indian VER market </w:t>
      </w:r>
    </w:p>
    <w:p w14:paraId="4854E967" w14:textId="3D017BFD" w:rsidR="000C07D2" w:rsidRPr="00B524C4" w:rsidRDefault="00B524C4" w:rsidP="00B524C4">
      <w:pPr>
        <w:tabs>
          <w:tab w:val="left" w:pos="1530"/>
        </w:tabs>
        <w:spacing w:line="360" w:lineRule="auto"/>
        <w:jc w:val="both"/>
        <w:rPr>
          <w:rFonts w:ascii="Arial" w:eastAsia="Arial" w:hAnsi="Arial" w:cs="Arial"/>
          <w:bCs/>
          <w:color w:val="000000" w:themeColor="text1"/>
          <w:sz w:val="24"/>
          <w:szCs w:val="24"/>
        </w:rPr>
      </w:pPr>
      <w:r w:rsidRPr="00B524C4">
        <w:rPr>
          <w:rFonts w:ascii="Arial" w:eastAsia="Arial" w:hAnsi="Arial" w:cs="Arial"/>
          <w:bCs/>
          <w:color w:val="000000" w:themeColor="text1"/>
          <w:sz w:val="24"/>
          <w:szCs w:val="24"/>
        </w:rPr>
        <w:t>Based on application, Pipes and Tanks dominate the Indian VER demand, holding more than 60% share of the country’s total demand. Demand for Marine components is around 20% of the total while others hold more than 10% share of the resin demand.</w:t>
      </w:r>
    </w:p>
    <w:p w14:paraId="7C8AF6A5" w14:textId="77777777" w:rsidR="000C07D2" w:rsidRPr="002B5730" w:rsidRDefault="000C07D2" w:rsidP="00B524C4">
      <w:pPr>
        <w:tabs>
          <w:tab w:val="left" w:pos="1530"/>
        </w:tabs>
        <w:spacing w:line="480" w:lineRule="auto"/>
        <w:jc w:val="both"/>
        <w:rPr>
          <w:rFonts w:ascii="Arial" w:eastAsia="Arial" w:hAnsi="Arial" w:cs="Arial"/>
          <w:b/>
          <w:color w:val="000000" w:themeColor="text1"/>
          <w:sz w:val="24"/>
          <w:szCs w:val="24"/>
        </w:rPr>
      </w:pPr>
    </w:p>
    <w:p w14:paraId="7A251D29" w14:textId="77777777" w:rsidR="000C07D2" w:rsidRPr="002B5730" w:rsidRDefault="000C07D2" w:rsidP="000C07D2">
      <w:pPr>
        <w:tabs>
          <w:tab w:val="left" w:pos="1530"/>
        </w:tabs>
        <w:spacing w:line="480" w:lineRule="auto"/>
        <w:rPr>
          <w:rFonts w:ascii="Arial" w:eastAsia="Arial" w:hAnsi="Arial" w:cs="Arial"/>
          <w:b/>
          <w:color w:val="000000" w:themeColor="text1"/>
          <w:sz w:val="24"/>
          <w:szCs w:val="24"/>
        </w:rPr>
      </w:pPr>
    </w:p>
    <w:p w14:paraId="7CDCAC98" w14:textId="77777777" w:rsidR="000C07D2" w:rsidRDefault="000C07D2" w:rsidP="000C07D2">
      <w:pPr>
        <w:tabs>
          <w:tab w:val="left" w:pos="1530"/>
        </w:tabs>
        <w:spacing w:line="48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ab/>
      </w:r>
    </w:p>
    <w:p w14:paraId="38D6496B" w14:textId="77777777" w:rsidR="000C07D2" w:rsidRDefault="000C07D2" w:rsidP="000C07D2">
      <w:pPr>
        <w:tabs>
          <w:tab w:val="left" w:pos="1530"/>
        </w:tabs>
        <w:spacing w:line="480" w:lineRule="auto"/>
        <w:rPr>
          <w:rFonts w:ascii="Arial" w:eastAsia="Arial" w:hAnsi="Arial" w:cs="Arial"/>
          <w:b/>
          <w:color w:val="000000" w:themeColor="text1"/>
          <w:sz w:val="24"/>
          <w:szCs w:val="24"/>
        </w:rPr>
      </w:pPr>
    </w:p>
    <w:p w14:paraId="0FCB4DA3" w14:textId="6B7FEB0E" w:rsidR="000C07D2" w:rsidRDefault="000C07D2" w:rsidP="000C07D2">
      <w:pPr>
        <w:tabs>
          <w:tab w:val="left" w:pos="1530"/>
        </w:tabs>
        <w:spacing w:line="480" w:lineRule="auto"/>
        <w:rPr>
          <w:rFonts w:ascii="Arial" w:eastAsia="Arial" w:hAnsi="Arial" w:cs="Arial"/>
          <w:b/>
          <w:color w:val="000000" w:themeColor="text1"/>
          <w:sz w:val="24"/>
          <w:szCs w:val="24"/>
        </w:rPr>
      </w:pPr>
    </w:p>
    <w:p w14:paraId="25697751" w14:textId="5A132262" w:rsidR="003B4B95" w:rsidRDefault="003B4B95" w:rsidP="000C07D2">
      <w:pPr>
        <w:tabs>
          <w:tab w:val="left" w:pos="1530"/>
        </w:tabs>
        <w:spacing w:line="480" w:lineRule="auto"/>
        <w:rPr>
          <w:rFonts w:ascii="Arial" w:eastAsia="Arial" w:hAnsi="Arial" w:cs="Arial"/>
          <w:b/>
          <w:color w:val="000000" w:themeColor="text1"/>
          <w:sz w:val="24"/>
          <w:szCs w:val="24"/>
        </w:rPr>
      </w:pPr>
    </w:p>
    <w:p w14:paraId="2B1B0024" w14:textId="45E12631" w:rsidR="003B4B95" w:rsidRDefault="003B4B95" w:rsidP="000C07D2">
      <w:pPr>
        <w:tabs>
          <w:tab w:val="left" w:pos="1530"/>
        </w:tabs>
        <w:spacing w:line="480" w:lineRule="auto"/>
        <w:rPr>
          <w:rFonts w:ascii="Arial" w:eastAsia="Arial" w:hAnsi="Arial" w:cs="Arial"/>
          <w:b/>
          <w:color w:val="000000" w:themeColor="text1"/>
          <w:sz w:val="24"/>
          <w:szCs w:val="24"/>
        </w:rPr>
      </w:pPr>
    </w:p>
    <w:p w14:paraId="6982F9B8" w14:textId="60B2F277" w:rsidR="003B4B95" w:rsidRDefault="003B4B95" w:rsidP="000C07D2">
      <w:pPr>
        <w:tabs>
          <w:tab w:val="left" w:pos="1530"/>
        </w:tabs>
        <w:spacing w:line="480" w:lineRule="auto"/>
        <w:rPr>
          <w:rFonts w:ascii="Arial" w:eastAsia="Arial" w:hAnsi="Arial" w:cs="Arial"/>
          <w:b/>
          <w:color w:val="000000" w:themeColor="text1"/>
          <w:sz w:val="24"/>
          <w:szCs w:val="24"/>
        </w:rPr>
      </w:pPr>
    </w:p>
    <w:p w14:paraId="4C0CAB47" w14:textId="1D1399CA" w:rsidR="003B4B95" w:rsidRDefault="003B4B95" w:rsidP="000C07D2">
      <w:pPr>
        <w:tabs>
          <w:tab w:val="left" w:pos="1530"/>
        </w:tabs>
        <w:spacing w:line="480" w:lineRule="auto"/>
        <w:rPr>
          <w:rFonts w:ascii="Arial" w:eastAsia="Arial" w:hAnsi="Arial" w:cs="Arial"/>
          <w:b/>
          <w:color w:val="000000" w:themeColor="text1"/>
          <w:sz w:val="24"/>
          <w:szCs w:val="24"/>
        </w:rPr>
      </w:pPr>
    </w:p>
    <w:p w14:paraId="13FF8971" w14:textId="4D486A39" w:rsidR="003B4B95" w:rsidRDefault="003B4B95" w:rsidP="000C07D2">
      <w:pPr>
        <w:tabs>
          <w:tab w:val="left" w:pos="1530"/>
        </w:tabs>
        <w:spacing w:line="480" w:lineRule="auto"/>
        <w:rPr>
          <w:rFonts w:ascii="Arial" w:eastAsia="Arial" w:hAnsi="Arial" w:cs="Arial"/>
          <w:b/>
          <w:color w:val="000000" w:themeColor="text1"/>
          <w:sz w:val="24"/>
          <w:szCs w:val="24"/>
        </w:rPr>
      </w:pPr>
    </w:p>
    <w:p w14:paraId="6E1FF30E" w14:textId="5ABC64EF" w:rsidR="003B4B95" w:rsidRDefault="003B4B95" w:rsidP="000C07D2">
      <w:pPr>
        <w:tabs>
          <w:tab w:val="left" w:pos="1530"/>
        </w:tabs>
        <w:spacing w:line="480" w:lineRule="auto"/>
        <w:rPr>
          <w:rFonts w:ascii="Arial" w:eastAsia="Arial" w:hAnsi="Arial" w:cs="Arial"/>
          <w:b/>
          <w:color w:val="000000" w:themeColor="text1"/>
          <w:sz w:val="24"/>
          <w:szCs w:val="24"/>
        </w:rPr>
      </w:pPr>
    </w:p>
    <w:p w14:paraId="0879009D" w14:textId="25194E12" w:rsidR="003B4B95" w:rsidRDefault="003B4B95" w:rsidP="000C07D2">
      <w:pPr>
        <w:tabs>
          <w:tab w:val="left" w:pos="1530"/>
        </w:tabs>
        <w:spacing w:line="480" w:lineRule="auto"/>
        <w:rPr>
          <w:rFonts w:ascii="Arial" w:eastAsia="Arial" w:hAnsi="Arial" w:cs="Arial"/>
          <w:b/>
          <w:color w:val="000000" w:themeColor="text1"/>
          <w:sz w:val="24"/>
          <w:szCs w:val="24"/>
        </w:rPr>
      </w:pPr>
    </w:p>
    <w:p w14:paraId="56D4C382" w14:textId="77777777" w:rsidR="003B4B95" w:rsidRDefault="003B4B95" w:rsidP="000C07D2">
      <w:pPr>
        <w:tabs>
          <w:tab w:val="left" w:pos="1530"/>
        </w:tabs>
        <w:spacing w:line="480" w:lineRule="auto"/>
        <w:rPr>
          <w:rFonts w:ascii="Arial" w:eastAsia="Arial" w:hAnsi="Arial" w:cs="Arial"/>
          <w:b/>
          <w:color w:val="000000" w:themeColor="text1"/>
          <w:sz w:val="24"/>
          <w:szCs w:val="24"/>
        </w:rPr>
      </w:pPr>
    </w:p>
    <w:p w14:paraId="0ABBADF4" w14:textId="77777777" w:rsidR="000C07D2" w:rsidRDefault="000C07D2" w:rsidP="00A14586">
      <w:pPr>
        <w:tabs>
          <w:tab w:val="left" w:pos="1095"/>
        </w:tabs>
        <w:rPr>
          <w:rFonts w:ascii="Arial" w:hAnsi="Arial" w:cs="Arial"/>
          <w:b/>
          <w:bCs/>
          <w:sz w:val="24"/>
          <w:szCs w:val="24"/>
        </w:rPr>
      </w:pPr>
    </w:p>
    <w:p w14:paraId="4AF765A1" w14:textId="392FB4DB" w:rsidR="00A14586" w:rsidRPr="00051677" w:rsidRDefault="004C5239" w:rsidP="00A14586">
      <w:pPr>
        <w:tabs>
          <w:tab w:val="left" w:pos="1095"/>
        </w:tabs>
        <w:rPr>
          <w:rFonts w:ascii="Arial" w:hAnsi="Arial" w:cs="Arial"/>
          <w:b/>
          <w:bCs/>
          <w:sz w:val="24"/>
          <w:szCs w:val="24"/>
        </w:rPr>
      </w:pPr>
      <w:r w:rsidRPr="00051677">
        <w:rPr>
          <w:rFonts w:ascii="Arial" w:hAnsi="Arial" w:cs="Arial"/>
          <w:b/>
          <w:bCs/>
          <w:sz w:val="24"/>
          <w:szCs w:val="24"/>
        </w:rPr>
        <w:t>3.</w:t>
      </w:r>
      <w:r w:rsidR="00D16404">
        <w:rPr>
          <w:rFonts w:ascii="Arial" w:hAnsi="Arial" w:cs="Arial"/>
          <w:b/>
          <w:bCs/>
          <w:sz w:val="24"/>
          <w:szCs w:val="24"/>
        </w:rPr>
        <w:t>8</w:t>
      </w:r>
      <w:r w:rsidRPr="00051677">
        <w:rPr>
          <w:rFonts w:ascii="Arial" w:hAnsi="Arial" w:cs="Arial"/>
          <w:b/>
          <w:bCs/>
          <w:sz w:val="24"/>
          <w:szCs w:val="24"/>
        </w:rPr>
        <w:t xml:space="preserve">. </w:t>
      </w:r>
      <w:r w:rsidR="00A14586" w:rsidRPr="00051677">
        <w:rPr>
          <w:rFonts w:ascii="Arial" w:hAnsi="Arial" w:cs="Arial"/>
          <w:b/>
          <w:bCs/>
          <w:sz w:val="24"/>
          <w:szCs w:val="24"/>
        </w:rPr>
        <w:t>MARKET DYNAMI</w:t>
      </w:r>
      <w:r w:rsidR="00AC430F">
        <w:rPr>
          <w:rFonts w:ascii="Arial" w:hAnsi="Arial" w:cs="Arial"/>
          <w:b/>
          <w:bCs/>
          <w:sz w:val="24"/>
          <w:szCs w:val="24"/>
        </w:rPr>
        <w:t>C</w:t>
      </w:r>
      <w:r w:rsidR="00A14586" w:rsidRPr="00051677">
        <w:rPr>
          <w:rFonts w:ascii="Arial" w:hAnsi="Arial" w:cs="Arial"/>
          <w:b/>
          <w:bCs/>
          <w:sz w:val="24"/>
          <w:szCs w:val="24"/>
        </w:rPr>
        <w:t>S</w:t>
      </w:r>
    </w:p>
    <w:p w14:paraId="50F8FF79" w14:textId="77777777" w:rsidR="008D6F84" w:rsidRDefault="008D6F84" w:rsidP="00A14586">
      <w:pPr>
        <w:tabs>
          <w:tab w:val="left" w:pos="1095"/>
        </w:tabs>
        <w:rPr>
          <w:rFonts w:ascii="Verdana" w:eastAsia="Verdana" w:hAnsi="Verdana" w:cs="Verdana"/>
          <w:b/>
          <w:bCs/>
          <w:color w:val="000000" w:themeColor="text1"/>
          <w:kern w:val="24"/>
          <w:sz w:val="20"/>
          <w:szCs w:val="20"/>
          <w:lang w:val="en-US"/>
        </w:rPr>
      </w:pPr>
    </w:p>
    <w:p w14:paraId="1B561297" w14:textId="6195F123" w:rsidR="00A93F5E" w:rsidRDefault="00132F25" w:rsidP="00B36DA0">
      <w:pPr>
        <w:tabs>
          <w:tab w:val="left" w:pos="1095"/>
        </w:tabs>
        <w:ind w:left="4320"/>
        <w:rPr>
          <w:rFonts w:ascii="Verdana" w:eastAsia="Verdana" w:hAnsi="Verdana" w:cs="Verdana"/>
          <w:b/>
          <w:bCs/>
          <w:color w:val="000000" w:themeColor="text1"/>
          <w:kern w:val="24"/>
          <w:sz w:val="20"/>
          <w:szCs w:val="20"/>
          <w:lang w:val="en-US"/>
        </w:rPr>
      </w:pP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1840" behindDoc="0" locked="0" layoutInCell="1" allowOverlap="1" wp14:anchorId="01CDB3F3" wp14:editId="4071816B">
                <wp:simplePos x="0" y="0"/>
                <wp:positionH relativeFrom="column">
                  <wp:posOffset>0</wp:posOffset>
                </wp:positionH>
                <wp:positionV relativeFrom="paragraph">
                  <wp:posOffset>1276350</wp:posOffset>
                </wp:positionV>
                <wp:extent cx="3523615" cy="457200"/>
                <wp:effectExtent l="0" t="0" r="635" b="0"/>
                <wp:wrapNone/>
                <wp:docPr id="1131" name="Rectangle: Rounded Corners 23"/>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78D85C"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Growing usage as Lining System in Industrial Applications</w:t>
                            </w:r>
                          </w:p>
                        </w:txbxContent>
                      </wps:txbx>
                      <wps:bodyPr rtlCol="0" anchor="ctr"/>
                    </wps:wsp>
                  </a:graphicData>
                </a:graphic>
              </wp:anchor>
            </w:drawing>
          </mc:Choice>
          <mc:Fallback>
            <w:pict>
              <v:roundrect w14:anchorId="01CDB3F3" id="Rectangle: Rounded Corners 23" o:spid="_x0000_s1154" style="position:absolute;left:0;text-align:left;margin-left:0;margin-top:100.5pt;width:277.45pt;height:36pt;z-index:252451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" fillcolor="#b68c0b" stroked="f" strokeweight="1pt">
                <v:stroke joinstyle="miter"/>
                <v:textbox>
                  <w:txbxContent>
                    <w:p w14:paraId="0978D85C"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Growing usage as Lining System in Industrial Applications</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2864" behindDoc="0" locked="0" layoutInCell="1" allowOverlap="1" wp14:anchorId="19C15FC2" wp14:editId="5F18408E">
                <wp:simplePos x="0" y="0"/>
                <wp:positionH relativeFrom="column">
                  <wp:posOffset>0</wp:posOffset>
                </wp:positionH>
                <wp:positionV relativeFrom="paragraph">
                  <wp:posOffset>1839595</wp:posOffset>
                </wp:positionV>
                <wp:extent cx="3523615" cy="457200"/>
                <wp:effectExtent l="0" t="0" r="635" b="0"/>
                <wp:wrapNone/>
                <wp:docPr id="1132" name="Rectangle: Rounded Corners 24"/>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10740"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Robust Growth of Construction Sector</w:t>
                            </w:r>
                          </w:p>
                        </w:txbxContent>
                      </wps:txbx>
                      <wps:bodyPr rtlCol="0" anchor="ctr"/>
                    </wps:wsp>
                  </a:graphicData>
                </a:graphic>
              </wp:anchor>
            </w:drawing>
          </mc:Choice>
          <mc:Fallback>
            <w:pict>
              <v:roundrect w14:anchorId="19C15FC2" id="Rectangle: Rounded Corners 24" o:spid="_x0000_s1155" style="position:absolute;left:0;text-align:left;margin-left:0;margin-top:144.85pt;width:277.45pt;height:36pt;z-index:252452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" fillcolor="#b68c0b" stroked="f" strokeweight="1pt">
                <v:stroke joinstyle="miter"/>
                <v:textbox>
                  <w:txbxContent>
                    <w:p w14:paraId="7C110740"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Robust Growth of Construction Sector</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3888" behindDoc="0" locked="0" layoutInCell="1" allowOverlap="1" wp14:anchorId="0AA95DC5" wp14:editId="323CBC80">
                <wp:simplePos x="0" y="0"/>
                <wp:positionH relativeFrom="column">
                  <wp:posOffset>0</wp:posOffset>
                </wp:positionH>
                <wp:positionV relativeFrom="paragraph">
                  <wp:posOffset>2376805</wp:posOffset>
                </wp:positionV>
                <wp:extent cx="3523615" cy="457200"/>
                <wp:effectExtent l="0" t="0" r="635" b="0"/>
                <wp:wrapNone/>
                <wp:docPr id="1133" name="Rectangle: Rounded Corners 25"/>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02D8B"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Aging Infrastructure</w:t>
                            </w:r>
                          </w:p>
                        </w:txbxContent>
                      </wps:txbx>
                      <wps:bodyPr rtlCol="0" anchor="ctr"/>
                    </wps:wsp>
                  </a:graphicData>
                </a:graphic>
              </wp:anchor>
            </w:drawing>
          </mc:Choice>
          <mc:Fallback>
            <w:pict>
              <v:roundrect w14:anchorId="0AA95DC5" id="Rectangle: Rounded Corners 25" o:spid="_x0000_s1156" style="position:absolute;left:0;text-align:left;margin-left:0;margin-top:187.15pt;width:277.45pt;height:36pt;z-index:252453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" fillcolor="#b68c0b" stroked="f" strokeweight="1pt">
                <v:stroke joinstyle="miter"/>
                <v:textbox>
                  <w:txbxContent>
                    <w:p w14:paraId="34502D8B"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Aging Infrastructure</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4912" behindDoc="0" locked="0" layoutInCell="1" allowOverlap="1" wp14:anchorId="0CC2AC0A" wp14:editId="78500E2D">
                <wp:simplePos x="0" y="0"/>
                <wp:positionH relativeFrom="column">
                  <wp:posOffset>0</wp:posOffset>
                </wp:positionH>
                <wp:positionV relativeFrom="paragraph">
                  <wp:posOffset>2921635</wp:posOffset>
                </wp:positionV>
                <wp:extent cx="3523615" cy="457200"/>
                <wp:effectExtent l="0" t="0" r="635" b="0"/>
                <wp:wrapNone/>
                <wp:docPr id="1134" name="Rectangle: Rounded Corners 27"/>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FFAC0"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Increase in demand of LCD and touch panels due to adaptation of 5G mobile technology</w:t>
                            </w:r>
                          </w:p>
                        </w:txbxContent>
                      </wps:txbx>
                      <wps:bodyPr rtlCol="0" anchor="ctr"/>
                    </wps:wsp>
                  </a:graphicData>
                </a:graphic>
              </wp:anchor>
            </w:drawing>
          </mc:Choice>
          <mc:Fallback>
            <w:pict>
              <v:roundrect w14:anchorId="0CC2AC0A" id="Rectangle: Rounded Corners 27" o:spid="_x0000_s1157" style="position:absolute;left:0;text-align:left;margin-left:0;margin-top:230.05pt;width:277.45pt;height:36pt;z-index:252454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" fillcolor="#b68c0b" stroked="f" strokeweight="1pt">
                <v:stroke joinstyle="miter"/>
                <v:textbox>
                  <w:txbxContent>
                    <w:p w14:paraId="02EFFAC0"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Increase in demand of LCD and touch panels due to adaptation of 5G mobile technology</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5936" behindDoc="0" locked="0" layoutInCell="1" allowOverlap="1" wp14:anchorId="1B1108D3" wp14:editId="5C3BAC5B">
                <wp:simplePos x="0" y="0"/>
                <wp:positionH relativeFrom="column">
                  <wp:posOffset>0</wp:posOffset>
                </wp:positionH>
                <wp:positionV relativeFrom="paragraph">
                  <wp:posOffset>4439920</wp:posOffset>
                </wp:positionV>
                <wp:extent cx="3523615" cy="457200"/>
                <wp:effectExtent l="0" t="0" r="635" b="0"/>
                <wp:wrapNone/>
                <wp:docPr id="1135" name="Rectangle: Rounded Corners 29"/>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7355A4"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Fragmented Downstream Market</w:t>
                            </w:r>
                          </w:p>
                        </w:txbxContent>
                      </wps:txbx>
                      <wps:bodyPr rtlCol="0" anchor="ctr"/>
                    </wps:wsp>
                  </a:graphicData>
                </a:graphic>
              </wp:anchor>
            </w:drawing>
          </mc:Choice>
          <mc:Fallback>
            <w:pict>
              <v:roundrect w14:anchorId="1B1108D3" id="Rectangle: Rounded Corners 29" o:spid="_x0000_s1158" style="position:absolute;left:0;text-align:left;margin-left:0;margin-top:349.6pt;width:277.45pt;height:36pt;z-index:252455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" fillcolor="#b68c0b" stroked="f" strokeweight="1pt">
                <v:stroke joinstyle="miter"/>
                <v:textbox>
                  <w:txbxContent>
                    <w:p w14:paraId="4B7355A4"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Fragmented Downstream Market</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6960" behindDoc="0" locked="0" layoutInCell="1" allowOverlap="1" wp14:anchorId="5928FAF6" wp14:editId="1AF24B33">
                <wp:simplePos x="0" y="0"/>
                <wp:positionH relativeFrom="column">
                  <wp:posOffset>0</wp:posOffset>
                </wp:positionH>
                <wp:positionV relativeFrom="paragraph">
                  <wp:posOffset>718820</wp:posOffset>
                </wp:positionV>
                <wp:extent cx="3523615" cy="457200"/>
                <wp:effectExtent l="0" t="0" r="635" b="0"/>
                <wp:wrapNone/>
                <wp:docPr id="1136" name="Rectangle: Rounded Corners 33"/>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A94FC5"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Government support in India to increase per capita consumption of FRP composites</w:t>
                            </w:r>
                          </w:p>
                        </w:txbxContent>
                      </wps:txbx>
                      <wps:bodyPr rtlCol="0" anchor="ctr"/>
                    </wps:wsp>
                  </a:graphicData>
                </a:graphic>
              </wp:anchor>
            </w:drawing>
          </mc:Choice>
          <mc:Fallback>
            <w:pict>
              <v:roundrect w14:anchorId="5928FAF6" id="Rectangle: Rounded Corners 33" o:spid="_x0000_s1159" style="position:absolute;left:0;text-align:left;margin-left:0;margin-top:56.6pt;width:277.45pt;height:36pt;z-index:252456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" fillcolor="#b68c0b" stroked="f" strokeweight="1pt">
                <v:stroke joinstyle="miter"/>
                <v:textbox>
                  <w:txbxContent>
                    <w:p w14:paraId="22A94FC5"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Government support in India to increase per capita consumption of FRP composites</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7984" behindDoc="0" locked="0" layoutInCell="1" allowOverlap="1" wp14:anchorId="27512DCE" wp14:editId="39F8DAE5">
                <wp:simplePos x="0" y="0"/>
                <wp:positionH relativeFrom="column">
                  <wp:posOffset>0</wp:posOffset>
                </wp:positionH>
                <wp:positionV relativeFrom="paragraph">
                  <wp:posOffset>3451860</wp:posOffset>
                </wp:positionV>
                <wp:extent cx="3523615" cy="457200"/>
                <wp:effectExtent l="0" t="0" r="635" b="0"/>
                <wp:wrapNone/>
                <wp:docPr id="1137" name="Rectangle: Rounded Corners 66"/>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660538"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Fluctuation In Raw Material Prices</w:t>
                            </w:r>
                          </w:p>
                        </w:txbxContent>
                      </wps:txbx>
                      <wps:bodyPr rtlCol="0" anchor="ctr"/>
                    </wps:wsp>
                  </a:graphicData>
                </a:graphic>
              </wp:anchor>
            </w:drawing>
          </mc:Choice>
          <mc:Fallback>
            <w:pict>
              <v:roundrect w14:anchorId="27512DCE" id="Rectangle: Rounded Corners 66" o:spid="_x0000_s1160" style="position:absolute;left:0;text-align:left;margin-left:0;margin-top:271.8pt;width:277.45pt;height:36pt;z-index:252457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" fillcolor="#b68c0b" stroked="f" strokeweight="1pt">
                <v:stroke joinstyle="miter"/>
                <v:textbox>
                  <w:txbxContent>
                    <w:p w14:paraId="54660538"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Fluctuation In Raw Material Prices</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9008" behindDoc="0" locked="0" layoutInCell="1" allowOverlap="1" wp14:anchorId="53379A98" wp14:editId="13F1AFFB">
                <wp:simplePos x="0" y="0"/>
                <wp:positionH relativeFrom="column">
                  <wp:posOffset>0</wp:posOffset>
                </wp:positionH>
                <wp:positionV relativeFrom="paragraph">
                  <wp:posOffset>3943350</wp:posOffset>
                </wp:positionV>
                <wp:extent cx="3523615" cy="457200"/>
                <wp:effectExtent l="0" t="0" r="635" b="0"/>
                <wp:wrapNone/>
                <wp:docPr id="1138" name="Rectangle: Rounded Corners 69"/>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E30836"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Supply Chain Disruption</w:t>
                            </w:r>
                          </w:p>
                        </w:txbxContent>
                      </wps:txbx>
                      <wps:bodyPr rtlCol="0" anchor="ctr"/>
                    </wps:wsp>
                  </a:graphicData>
                </a:graphic>
              </wp:anchor>
            </w:drawing>
          </mc:Choice>
          <mc:Fallback>
            <w:pict>
              <v:roundrect w14:anchorId="53379A98" id="Rectangle: Rounded Corners 69" o:spid="_x0000_s1161" style="position:absolute;left:0;text-align:left;margin-left:0;margin-top:310.5pt;width:277.45pt;height:36pt;z-index:252459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" fillcolor="#b68c0b" stroked="f" strokeweight="1pt">
                <v:stroke joinstyle="miter"/>
                <v:textbox>
                  <w:txbxContent>
                    <w:p w14:paraId="68E30836"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Supply Chain Disruption</w:t>
                      </w:r>
                    </w:p>
                  </w:txbxContent>
                </v:textbox>
              </v:roundrect>
            </w:pict>
          </mc:Fallback>
        </mc:AlternateContent>
      </w:r>
      <w:r>
        <w:rPr>
          <w:rFonts w:ascii="Verdana" w:eastAsia="Verdana" w:hAnsi="Verdana" w:cs="Verdana"/>
          <w:b/>
          <w:bCs/>
          <w:color w:val="000000" w:themeColor="text1"/>
          <w:kern w:val="24"/>
          <w:sz w:val="20"/>
          <w:szCs w:val="20"/>
          <w:lang w:val="en-US"/>
        </w:rPr>
        <w:t xml:space="preserve">                                                             </w:t>
      </w:r>
      <w:r>
        <w:rPr>
          <w:rFonts w:ascii="Verdana" w:eastAsia="Verdana" w:hAnsi="Verdana" w:cs="Verdana"/>
          <w:b/>
          <w:bCs/>
          <w:noProof/>
          <w:color w:val="000000" w:themeColor="text1"/>
          <w:kern w:val="24"/>
          <w:sz w:val="20"/>
          <w:szCs w:val="20"/>
          <w:lang w:val="en-US"/>
        </w:rPr>
        <w:drawing>
          <wp:inline distT="0" distB="0" distL="0" distR="0" wp14:anchorId="334017C3" wp14:editId="7249B183">
            <wp:extent cx="3914140" cy="607187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14140" cy="6071870"/>
                    </a:xfrm>
                    <a:prstGeom prst="rect">
                      <a:avLst/>
                    </a:prstGeom>
                    <a:noFill/>
                  </pic:spPr>
                </pic:pic>
              </a:graphicData>
            </a:graphic>
          </wp:inline>
        </w:drawing>
      </w:r>
    </w:p>
    <w:p w14:paraId="3DA7BA11" w14:textId="0EA61A55" w:rsidR="00B36DA0" w:rsidRPr="00051A2F" w:rsidRDefault="00051A2F" w:rsidP="00B36DA0">
      <w:pPr>
        <w:tabs>
          <w:tab w:val="left" w:pos="1095"/>
        </w:tabs>
        <w:rPr>
          <w:rFonts w:ascii="Arial" w:eastAsia="Verdana" w:hAnsi="Arial" w:cs="Arial"/>
          <w:i/>
          <w:iCs/>
          <w:color w:val="000000" w:themeColor="text1"/>
          <w:kern w:val="24"/>
          <w:sz w:val="20"/>
          <w:szCs w:val="20"/>
          <w:lang w:val="en-US"/>
        </w:rPr>
      </w:pPr>
      <w:r w:rsidRPr="00051A2F">
        <w:rPr>
          <w:rFonts w:ascii="Arial" w:eastAsia="Verdana" w:hAnsi="Arial" w:cs="Arial"/>
          <w:i/>
          <w:iCs/>
          <w:color w:val="000000" w:themeColor="text1"/>
          <w:kern w:val="24"/>
          <w:sz w:val="16"/>
          <w:szCs w:val="16"/>
          <w:lang w:val="en-US"/>
        </w:rPr>
        <w:t>*Green color denotes market drivers                                                                                                   *Red color denotes market challenges</w:t>
      </w:r>
      <w:r w:rsidRPr="00051A2F">
        <w:rPr>
          <w:rFonts w:ascii="Verdana" w:eastAsia="Verdana" w:hAnsi="Verdana" w:cs="Verdana"/>
          <w:color w:val="000000" w:themeColor="text1"/>
          <w:kern w:val="24"/>
          <w:sz w:val="20"/>
          <w:szCs w:val="20"/>
          <w:lang w:val="en-US"/>
        </w:rPr>
        <w:tab/>
      </w:r>
    </w:p>
    <w:p w14:paraId="29FF5E1B" w14:textId="52A33370" w:rsidR="00A93F5E" w:rsidRDefault="00A93F5E" w:rsidP="00A14586">
      <w:pPr>
        <w:tabs>
          <w:tab w:val="left" w:pos="1095"/>
        </w:tabs>
        <w:rPr>
          <w:rFonts w:ascii="Verdana" w:eastAsia="Verdana" w:hAnsi="Verdana" w:cs="Verdana"/>
          <w:b/>
          <w:bCs/>
          <w:color w:val="000000" w:themeColor="text1"/>
          <w:kern w:val="24"/>
          <w:sz w:val="20"/>
          <w:szCs w:val="20"/>
          <w:lang w:val="en-US"/>
        </w:rPr>
      </w:pPr>
    </w:p>
    <w:p w14:paraId="59F93D4E" w14:textId="357438C5" w:rsidR="00A93F5E" w:rsidRDefault="00A93F5E" w:rsidP="00A14586">
      <w:pPr>
        <w:tabs>
          <w:tab w:val="left" w:pos="1095"/>
        </w:tabs>
        <w:rPr>
          <w:rFonts w:ascii="Verdana" w:eastAsia="Verdana" w:hAnsi="Verdana" w:cs="Verdana"/>
          <w:b/>
          <w:bCs/>
          <w:color w:val="000000" w:themeColor="text1"/>
          <w:kern w:val="24"/>
          <w:sz w:val="20"/>
          <w:szCs w:val="20"/>
          <w:lang w:val="en-US"/>
        </w:rPr>
      </w:pPr>
    </w:p>
    <w:p w14:paraId="46B2A054" w14:textId="69DB922D" w:rsidR="00A93F5E" w:rsidRDefault="00A93F5E" w:rsidP="00A14586">
      <w:pPr>
        <w:tabs>
          <w:tab w:val="left" w:pos="1095"/>
        </w:tabs>
        <w:rPr>
          <w:rFonts w:ascii="Verdana" w:eastAsia="Verdana" w:hAnsi="Verdana" w:cs="Verdana"/>
          <w:b/>
          <w:bCs/>
          <w:color w:val="000000" w:themeColor="text1"/>
          <w:kern w:val="24"/>
          <w:sz w:val="20"/>
          <w:szCs w:val="20"/>
          <w:lang w:val="en-US"/>
        </w:rPr>
      </w:pPr>
    </w:p>
    <w:p w14:paraId="2783C4F5" w14:textId="5A56449F" w:rsidR="00A93F5E" w:rsidRDefault="00A93F5E" w:rsidP="00A14586">
      <w:pPr>
        <w:tabs>
          <w:tab w:val="left" w:pos="1095"/>
        </w:tabs>
        <w:rPr>
          <w:rFonts w:ascii="Verdana" w:eastAsia="Verdana" w:hAnsi="Verdana" w:cs="Verdana"/>
          <w:b/>
          <w:bCs/>
          <w:color w:val="000000" w:themeColor="text1"/>
          <w:kern w:val="24"/>
          <w:sz w:val="20"/>
          <w:szCs w:val="20"/>
          <w:lang w:val="en-US"/>
        </w:rPr>
      </w:pPr>
    </w:p>
    <w:p w14:paraId="449AC96F" w14:textId="77777777" w:rsidR="00636524" w:rsidRDefault="00636524" w:rsidP="00A14586">
      <w:pPr>
        <w:tabs>
          <w:tab w:val="left" w:pos="1095"/>
        </w:tabs>
        <w:rPr>
          <w:rFonts w:ascii="Verdana" w:eastAsia="Verdana" w:hAnsi="Verdana" w:cs="Verdana"/>
          <w:b/>
          <w:bCs/>
          <w:color w:val="000000" w:themeColor="text1"/>
          <w:kern w:val="24"/>
          <w:sz w:val="20"/>
          <w:szCs w:val="20"/>
          <w:lang w:val="en-US"/>
        </w:rPr>
      </w:pPr>
    </w:p>
    <w:p w14:paraId="4F63C5E2" w14:textId="77777777" w:rsidR="00B524C4" w:rsidRDefault="00B524C4" w:rsidP="00A14586">
      <w:pPr>
        <w:tabs>
          <w:tab w:val="left" w:pos="1095"/>
        </w:tabs>
        <w:rPr>
          <w:rFonts w:ascii="Arial" w:hAnsi="Arial" w:cs="Arial"/>
          <w:b/>
          <w:bCs/>
          <w:sz w:val="24"/>
          <w:szCs w:val="24"/>
        </w:rPr>
      </w:pPr>
    </w:p>
    <w:p w14:paraId="1002A809" w14:textId="2035EA21" w:rsidR="00A14586" w:rsidRPr="00073AC3" w:rsidRDefault="00A14586" w:rsidP="00A14586">
      <w:pPr>
        <w:tabs>
          <w:tab w:val="left" w:pos="1095"/>
        </w:tabs>
        <w:rPr>
          <w:rFonts w:ascii="Arial" w:hAnsi="Arial" w:cs="Arial"/>
          <w:b/>
          <w:bCs/>
          <w:sz w:val="24"/>
          <w:szCs w:val="24"/>
        </w:rPr>
      </w:pPr>
      <w:r w:rsidRPr="00073AC3">
        <w:rPr>
          <w:rFonts w:ascii="Arial" w:hAnsi="Arial" w:cs="Arial"/>
          <w:b/>
          <w:bCs/>
          <w:sz w:val="24"/>
          <w:szCs w:val="24"/>
        </w:rPr>
        <w:t>Market Drivers</w:t>
      </w:r>
    </w:p>
    <w:p w14:paraId="50F50CE1" w14:textId="31C8F30C" w:rsidR="00A14586" w:rsidRPr="00073AC3" w:rsidRDefault="00A14586" w:rsidP="00A14586">
      <w:pPr>
        <w:tabs>
          <w:tab w:val="left" w:pos="1095"/>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Government support in India to increase per capita consumption of FRP composites</w:t>
      </w:r>
    </w:p>
    <w:p w14:paraId="51326B51" w14:textId="4FD60EF3" w:rsidR="00A14586" w:rsidRPr="002B5730" w:rsidRDefault="00A14586" w:rsidP="00B524C4">
      <w:pPr>
        <w:tabs>
          <w:tab w:val="left" w:pos="1095"/>
        </w:tabs>
        <w:spacing w:line="360" w:lineRule="auto"/>
        <w:jc w:val="both"/>
        <w:rPr>
          <w:rFonts w:ascii="Arial" w:eastAsia="Arial" w:hAnsi="Arial" w:cs="Arial"/>
          <w:b/>
          <w:bCs/>
          <w:color w:val="000000" w:themeColor="text1"/>
          <w:sz w:val="24"/>
          <w:szCs w:val="24"/>
        </w:rPr>
      </w:pPr>
      <w:r w:rsidRPr="002B5730">
        <w:rPr>
          <w:rFonts w:ascii="Arial" w:eastAsia="Arial" w:hAnsi="Arial" w:cs="Arial"/>
          <w:color w:val="000000" w:themeColor="text1"/>
          <w:sz w:val="24"/>
          <w:szCs w:val="24"/>
        </w:rPr>
        <w:t xml:space="preserve">Driven by strong demand from various end use industries such as wind energy, transportation, electrical and electronics, </w:t>
      </w:r>
      <w:r w:rsidR="00035944" w:rsidRPr="002B5730">
        <w:rPr>
          <w:rFonts w:ascii="Arial" w:eastAsia="Arial" w:hAnsi="Arial" w:cs="Arial"/>
          <w:color w:val="000000" w:themeColor="text1"/>
          <w:sz w:val="24"/>
          <w:szCs w:val="24"/>
        </w:rPr>
        <w:t>defence</w:t>
      </w:r>
      <w:r w:rsidRPr="002B5730">
        <w:rPr>
          <w:rFonts w:ascii="Arial" w:eastAsia="Arial" w:hAnsi="Arial" w:cs="Arial"/>
          <w:color w:val="000000" w:themeColor="text1"/>
          <w:sz w:val="24"/>
          <w:szCs w:val="24"/>
        </w:rPr>
        <w:t xml:space="preserve">, aerospace, pipes and tanks, construction and marine, the composite industry, also known as </w:t>
      </w:r>
      <w:r w:rsidR="00CD321F" w:rsidRPr="002B5730">
        <w:rPr>
          <w:rFonts w:ascii="Arial" w:eastAsia="Arial" w:hAnsi="Arial" w:cs="Arial"/>
          <w:color w:val="000000" w:themeColor="text1"/>
          <w:sz w:val="24"/>
          <w:szCs w:val="24"/>
        </w:rPr>
        <w:t>fibre</w:t>
      </w:r>
      <w:r w:rsidRPr="002B5730">
        <w:rPr>
          <w:rFonts w:ascii="Arial" w:eastAsia="Arial" w:hAnsi="Arial" w:cs="Arial"/>
          <w:color w:val="000000" w:themeColor="text1"/>
          <w:sz w:val="24"/>
          <w:szCs w:val="24"/>
        </w:rPr>
        <w:t xml:space="preserve">-reinforced plastics (FRP) industry, will also be supporting government’s ‘Make in India’ initiative giving </w:t>
      </w:r>
      <w:r w:rsidR="00BF1726" w:rsidRPr="002B5730">
        <w:rPr>
          <w:rFonts w:ascii="Arial" w:eastAsia="Arial" w:hAnsi="Arial" w:cs="Arial"/>
          <w:color w:val="000000" w:themeColor="text1"/>
          <w:sz w:val="24"/>
          <w:szCs w:val="24"/>
        </w:rPr>
        <w:t xml:space="preserve">a </w:t>
      </w:r>
      <w:r w:rsidRPr="002B5730">
        <w:rPr>
          <w:rFonts w:ascii="Arial" w:eastAsia="Arial" w:hAnsi="Arial" w:cs="Arial"/>
          <w:color w:val="000000" w:themeColor="text1"/>
          <w:sz w:val="24"/>
          <w:szCs w:val="24"/>
        </w:rPr>
        <w:t>big push to future market of vinyl ester resin.</w:t>
      </w:r>
      <w:r w:rsidR="00560A96" w:rsidRPr="002B5730">
        <w:rPr>
          <w:rFonts w:ascii="Arial" w:eastAsia="Arial" w:hAnsi="Arial" w:cs="Arial"/>
          <w:color w:val="000000" w:themeColor="text1"/>
          <w:sz w:val="24"/>
          <w:szCs w:val="24"/>
        </w:rPr>
        <w:t xml:space="preserve"> The </w:t>
      </w:r>
      <w:r w:rsidRPr="002B5730">
        <w:rPr>
          <w:rFonts w:ascii="Arial" w:eastAsia="Arial" w:hAnsi="Arial" w:cs="Arial"/>
          <w:color w:val="000000" w:themeColor="text1"/>
          <w:sz w:val="24"/>
          <w:szCs w:val="24"/>
        </w:rPr>
        <w:t xml:space="preserve">per capita consumption of composites in </w:t>
      </w:r>
      <w:r w:rsidR="00560A96" w:rsidRPr="002B5730">
        <w:rPr>
          <w:rFonts w:ascii="Arial" w:eastAsia="Arial" w:hAnsi="Arial" w:cs="Arial"/>
          <w:color w:val="000000" w:themeColor="text1"/>
          <w:sz w:val="24"/>
          <w:szCs w:val="24"/>
        </w:rPr>
        <w:t>China and the United States</w:t>
      </w:r>
      <w:r w:rsidRPr="002B5730">
        <w:rPr>
          <w:rFonts w:ascii="Arial" w:eastAsia="Arial" w:hAnsi="Arial" w:cs="Arial"/>
          <w:color w:val="000000" w:themeColor="text1"/>
          <w:sz w:val="24"/>
          <w:szCs w:val="24"/>
        </w:rPr>
        <w:t xml:space="preserve"> </w:t>
      </w:r>
      <w:r w:rsidR="00B64BC9" w:rsidRPr="002B5730">
        <w:rPr>
          <w:rFonts w:ascii="Arial" w:eastAsia="Arial" w:hAnsi="Arial" w:cs="Arial"/>
          <w:color w:val="000000" w:themeColor="text1"/>
          <w:sz w:val="24"/>
          <w:szCs w:val="24"/>
        </w:rPr>
        <w:t>has been</w:t>
      </w:r>
      <w:r w:rsidRPr="002B5730">
        <w:rPr>
          <w:rFonts w:ascii="Arial" w:eastAsia="Arial" w:hAnsi="Arial" w:cs="Arial"/>
          <w:color w:val="000000" w:themeColor="text1"/>
          <w:sz w:val="24"/>
          <w:szCs w:val="24"/>
        </w:rPr>
        <w:t xml:space="preserve"> </w:t>
      </w:r>
      <w:r w:rsidR="00560A96" w:rsidRPr="002B5730">
        <w:rPr>
          <w:rFonts w:ascii="Arial" w:eastAsia="Arial" w:hAnsi="Arial" w:cs="Arial"/>
          <w:color w:val="000000" w:themeColor="text1"/>
          <w:sz w:val="24"/>
          <w:szCs w:val="24"/>
        </w:rPr>
        <w:t>2.8</w:t>
      </w:r>
      <w:r w:rsidRPr="002B5730">
        <w:rPr>
          <w:rFonts w:ascii="Arial" w:eastAsia="Arial" w:hAnsi="Arial" w:cs="Arial"/>
          <w:color w:val="000000" w:themeColor="text1"/>
          <w:sz w:val="24"/>
          <w:szCs w:val="24"/>
        </w:rPr>
        <w:t xml:space="preserve"> kg and </w:t>
      </w:r>
      <w:r w:rsidR="00560A96" w:rsidRPr="002B5730">
        <w:rPr>
          <w:rFonts w:ascii="Arial" w:eastAsia="Arial" w:hAnsi="Arial" w:cs="Arial"/>
          <w:color w:val="000000" w:themeColor="text1"/>
          <w:sz w:val="24"/>
          <w:szCs w:val="24"/>
        </w:rPr>
        <w:t xml:space="preserve">11.4 </w:t>
      </w:r>
      <w:r w:rsidRPr="002B5730">
        <w:rPr>
          <w:rFonts w:ascii="Arial" w:eastAsia="Arial" w:hAnsi="Arial" w:cs="Arial"/>
          <w:color w:val="000000" w:themeColor="text1"/>
          <w:sz w:val="24"/>
          <w:szCs w:val="24"/>
        </w:rPr>
        <w:t xml:space="preserve">kg, </w:t>
      </w:r>
      <w:r w:rsidR="00560A96" w:rsidRPr="002B5730">
        <w:rPr>
          <w:rFonts w:ascii="Arial" w:eastAsia="Arial" w:hAnsi="Arial" w:cs="Arial"/>
          <w:color w:val="000000" w:themeColor="text1"/>
          <w:sz w:val="24"/>
          <w:szCs w:val="24"/>
        </w:rPr>
        <w:t>respectively in 2021</w:t>
      </w:r>
      <w:r w:rsidRPr="002B5730">
        <w:rPr>
          <w:rFonts w:ascii="Arial" w:eastAsia="Arial" w:hAnsi="Arial" w:cs="Arial"/>
          <w:color w:val="000000" w:themeColor="text1"/>
          <w:sz w:val="24"/>
          <w:szCs w:val="24"/>
        </w:rPr>
        <w:t xml:space="preserve">. The per capita consumption in India stood at 0.36 kg </w:t>
      </w:r>
      <w:r w:rsidR="00B64BC9" w:rsidRPr="002B5730">
        <w:rPr>
          <w:rFonts w:ascii="Arial" w:eastAsia="Arial" w:hAnsi="Arial" w:cs="Arial"/>
          <w:color w:val="000000" w:themeColor="text1"/>
          <w:sz w:val="24"/>
          <w:szCs w:val="24"/>
        </w:rPr>
        <w:t xml:space="preserve">in 2021, </w:t>
      </w:r>
      <w:r w:rsidRPr="002B5730">
        <w:rPr>
          <w:rFonts w:ascii="Arial" w:eastAsia="Arial" w:hAnsi="Arial" w:cs="Arial"/>
          <w:color w:val="000000" w:themeColor="text1"/>
          <w:sz w:val="24"/>
          <w:szCs w:val="24"/>
        </w:rPr>
        <w:t xml:space="preserve">which is </w:t>
      </w:r>
      <w:r w:rsidR="00B64BC9" w:rsidRPr="002B5730">
        <w:rPr>
          <w:rFonts w:ascii="Arial" w:eastAsia="Arial" w:hAnsi="Arial" w:cs="Arial"/>
          <w:color w:val="000000" w:themeColor="text1"/>
          <w:sz w:val="24"/>
          <w:szCs w:val="24"/>
        </w:rPr>
        <w:t>the</w:t>
      </w:r>
      <w:r w:rsidRPr="002B5730">
        <w:rPr>
          <w:rFonts w:ascii="Arial" w:eastAsia="Arial" w:hAnsi="Arial" w:cs="Arial"/>
          <w:color w:val="000000" w:themeColor="text1"/>
          <w:sz w:val="24"/>
          <w:szCs w:val="24"/>
        </w:rPr>
        <w:t xml:space="preserve"> lowest.</w:t>
      </w:r>
    </w:p>
    <w:p w14:paraId="164BF60B" w14:textId="2FC60F88" w:rsidR="00A14586" w:rsidRPr="00073AC3" w:rsidRDefault="00A14586" w:rsidP="000304B9">
      <w:pPr>
        <w:tabs>
          <w:tab w:val="left" w:pos="1095"/>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Growing usage as Lining System in Industrial Applications</w:t>
      </w:r>
    </w:p>
    <w:p w14:paraId="6C4114EC" w14:textId="1E486281" w:rsidR="009E2A18" w:rsidRPr="002B5730" w:rsidRDefault="009D1165" w:rsidP="00B524C4">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V</w:t>
      </w:r>
      <w:r w:rsidR="00A14586" w:rsidRPr="002B5730">
        <w:rPr>
          <w:rFonts w:ascii="Arial" w:eastAsia="Arial" w:hAnsi="Arial" w:cs="Arial"/>
          <w:color w:val="000000" w:themeColor="text1"/>
          <w:sz w:val="24"/>
          <w:szCs w:val="24"/>
        </w:rPr>
        <w:t>inyl ester resin lining systems are used</w:t>
      </w:r>
      <w:r w:rsidRPr="002B5730">
        <w:rPr>
          <w:rFonts w:ascii="Arial" w:eastAsia="Arial" w:hAnsi="Arial" w:cs="Arial"/>
          <w:color w:val="000000" w:themeColor="text1"/>
          <w:sz w:val="24"/>
          <w:szCs w:val="24"/>
        </w:rPr>
        <w:t xml:space="preserve"> in</w:t>
      </w:r>
      <w:r w:rsidR="006D4425">
        <w:rPr>
          <w:rFonts w:ascii="Arial" w:eastAsia="Arial" w:hAnsi="Arial" w:cs="Arial"/>
          <w:color w:val="000000" w:themeColor="text1"/>
          <w:sz w:val="24"/>
          <w:szCs w:val="24"/>
        </w:rPr>
        <w:t xml:space="preserve"> several</w:t>
      </w:r>
      <w:r w:rsidRPr="002B5730">
        <w:rPr>
          <w:rFonts w:ascii="Arial" w:eastAsia="Arial" w:hAnsi="Arial" w:cs="Arial"/>
          <w:color w:val="000000" w:themeColor="text1"/>
          <w:sz w:val="24"/>
          <w:szCs w:val="24"/>
        </w:rPr>
        <w:t xml:space="preserve"> industrial applications like </w:t>
      </w:r>
      <w:r w:rsidR="00A14586" w:rsidRPr="002B5730">
        <w:rPr>
          <w:rFonts w:ascii="Arial" w:eastAsia="Arial" w:hAnsi="Arial" w:cs="Arial"/>
          <w:color w:val="000000" w:themeColor="text1"/>
          <w:sz w:val="24"/>
          <w:szCs w:val="24"/>
        </w:rPr>
        <w:t>water treatment, chemical processing, and air pollution control</w:t>
      </w:r>
      <w:r w:rsidRPr="002B5730">
        <w:rPr>
          <w:rFonts w:ascii="Arial" w:eastAsia="Arial" w:hAnsi="Arial" w:cs="Arial"/>
          <w:color w:val="000000" w:themeColor="text1"/>
          <w:sz w:val="24"/>
          <w:szCs w:val="24"/>
        </w:rPr>
        <w:t xml:space="preserve"> and </w:t>
      </w:r>
      <w:r w:rsidR="00A14586" w:rsidRPr="002B5730">
        <w:rPr>
          <w:rFonts w:ascii="Arial" w:eastAsia="Arial" w:hAnsi="Arial" w:cs="Arial"/>
          <w:color w:val="000000" w:themeColor="text1"/>
          <w:sz w:val="24"/>
          <w:szCs w:val="24"/>
        </w:rPr>
        <w:t xml:space="preserve">mineral processing </w:t>
      </w:r>
      <w:r w:rsidR="00EB2651" w:rsidRPr="002B5730">
        <w:rPr>
          <w:rFonts w:ascii="Arial" w:eastAsia="Arial" w:hAnsi="Arial" w:cs="Arial"/>
          <w:color w:val="000000" w:themeColor="text1"/>
          <w:sz w:val="24"/>
          <w:szCs w:val="24"/>
        </w:rPr>
        <w:t xml:space="preserve">as they </w:t>
      </w:r>
      <w:r w:rsidR="00A14586" w:rsidRPr="002B5730">
        <w:rPr>
          <w:rFonts w:ascii="Arial" w:eastAsia="Arial" w:hAnsi="Arial" w:cs="Arial"/>
          <w:color w:val="000000" w:themeColor="text1"/>
          <w:sz w:val="24"/>
          <w:szCs w:val="24"/>
        </w:rPr>
        <w:t xml:space="preserve">provide unparallel corrosion resistance </w:t>
      </w:r>
      <w:r w:rsidR="00EB2651" w:rsidRPr="002B5730">
        <w:rPr>
          <w:rFonts w:ascii="Arial" w:eastAsia="Arial" w:hAnsi="Arial" w:cs="Arial"/>
          <w:color w:val="000000" w:themeColor="text1"/>
          <w:sz w:val="24"/>
          <w:szCs w:val="24"/>
        </w:rPr>
        <w:t>to</w:t>
      </w:r>
      <w:r w:rsidR="00A14586" w:rsidRPr="002B5730">
        <w:rPr>
          <w:rFonts w:ascii="Arial" w:eastAsia="Arial" w:hAnsi="Arial" w:cs="Arial"/>
          <w:color w:val="000000" w:themeColor="text1"/>
          <w:sz w:val="24"/>
          <w:szCs w:val="24"/>
        </w:rPr>
        <w:t xml:space="preserve"> fiberglass reinforce</w:t>
      </w:r>
      <w:r w:rsidR="00EB2651" w:rsidRPr="002B5730">
        <w:rPr>
          <w:rFonts w:ascii="Arial" w:eastAsia="Arial" w:hAnsi="Arial" w:cs="Arial"/>
          <w:color w:val="000000" w:themeColor="text1"/>
          <w:sz w:val="24"/>
          <w:szCs w:val="24"/>
        </w:rPr>
        <w:t>d</w:t>
      </w:r>
      <w:r w:rsidR="00A14586" w:rsidRPr="002B5730">
        <w:rPr>
          <w:rFonts w:ascii="Arial" w:eastAsia="Arial" w:hAnsi="Arial" w:cs="Arial"/>
          <w:color w:val="000000" w:themeColor="text1"/>
          <w:sz w:val="24"/>
          <w:szCs w:val="24"/>
        </w:rPr>
        <w:t xml:space="preserve"> plastic tanks, ducting, stacks &amp; chimneys, scrubbers, pipes and other components. Therefore, vinyl ester resin liners fit best for the most challenging industrial environments due to</w:t>
      </w:r>
      <w:r w:rsidR="00EB2651" w:rsidRPr="002B5730">
        <w:rPr>
          <w:rFonts w:ascii="Arial" w:eastAsia="Arial" w:hAnsi="Arial" w:cs="Arial"/>
          <w:color w:val="000000" w:themeColor="text1"/>
          <w:sz w:val="24"/>
          <w:szCs w:val="24"/>
        </w:rPr>
        <w:t xml:space="preserve"> their </w:t>
      </w:r>
      <w:r w:rsidR="00A14586" w:rsidRPr="002B5730">
        <w:rPr>
          <w:rFonts w:ascii="Arial" w:eastAsia="Arial" w:hAnsi="Arial" w:cs="Arial"/>
          <w:color w:val="000000" w:themeColor="text1"/>
          <w:sz w:val="24"/>
          <w:szCs w:val="24"/>
        </w:rPr>
        <w:t>properties</w:t>
      </w:r>
      <w:r w:rsidR="00EB2651" w:rsidRPr="002B5730">
        <w:rPr>
          <w:rFonts w:ascii="Arial" w:eastAsia="Arial" w:hAnsi="Arial" w:cs="Arial"/>
          <w:color w:val="000000" w:themeColor="text1"/>
          <w:sz w:val="24"/>
          <w:szCs w:val="24"/>
        </w:rPr>
        <w:t xml:space="preserve"> like</w:t>
      </w:r>
      <w:r w:rsidR="00A14586" w:rsidRPr="002B5730">
        <w:rPr>
          <w:rFonts w:ascii="Arial" w:eastAsia="Arial" w:hAnsi="Arial" w:cs="Arial"/>
          <w:color w:val="000000" w:themeColor="text1"/>
          <w:sz w:val="24"/>
          <w:szCs w:val="24"/>
        </w:rPr>
        <w:t xml:space="preserve"> high heat resistance, exceptional </w:t>
      </w:r>
      <w:r w:rsidR="006D4425" w:rsidRPr="002B5730">
        <w:rPr>
          <w:rFonts w:ascii="Arial" w:eastAsia="Arial" w:hAnsi="Arial" w:cs="Arial"/>
          <w:color w:val="000000" w:themeColor="text1"/>
          <w:sz w:val="24"/>
          <w:szCs w:val="24"/>
        </w:rPr>
        <w:t>durability,</w:t>
      </w:r>
      <w:r w:rsidR="00A14586" w:rsidRPr="002B5730">
        <w:rPr>
          <w:rFonts w:ascii="Arial" w:eastAsia="Arial" w:hAnsi="Arial" w:cs="Arial"/>
          <w:color w:val="000000" w:themeColor="text1"/>
          <w:sz w:val="24"/>
          <w:szCs w:val="24"/>
        </w:rPr>
        <w:t xml:space="preserve"> and minimal maintenance requirements.</w:t>
      </w:r>
    </w:p>
    <w:p w14:paraId="4C86C505" w14:textId="115678D3" w:rsidR="00A14586" w:rsidRPr="00073AC3" w:rsidRDefault="00A14586" w:rsidP="00073AC3">
      <w:pPr>
        <w:tabs>
          <w:tab w:val="left" w:pos="1095"/>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Robust Growth of Construction Sector</w:t>
      </w:r>
    </w:p>
    <w:p w14:paraId="694121A9" w14:textId="11929300" w:rsidR="00A14586" w:rsidRPr="002B5730" w:rsidRDefault="00A14586" w:rsidP="000304B9">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With rising urban population and public and private sector investments in construction projects, the overall construction market is witnessing rapid growth. The demand for vinyl ester resin</w:t>
      </w:r>
      <w:r w:rsidR="00A566E5"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 building &amp; construction industry has been rising over the last few years owing to their varied Types including </w:t>
      </w:r>
      <w:r w:rsidR="00560A96" w:rsidRPr="002B5730">
        <w:rPr>
          <w:rFonts w:ascii="Arial" w:eastAsia="Arial" w:hAnsi="Arial" w:cs="Arial"/>
          <w:color w:val="000000" w:themeColor="text1"/>
          <w:sz w:val="24"/>
          <w:szCs w:val="24"/>
        </w:rPr>
        <w:t>Bisphenol, Novolac and Brominated</w:t>
      </w:r>
      <w:r w:rsidRPr="002B5730">
        <w:rPr>
          <w:rFonts w:ascii="Arial" w:eastAsia="Arial" w:hAnsi="Arial" w:cs="Arial"/>
          <w:color w:val="000000" w:themeColor="text1"/>
          <w:sz w:val="24"/>
          <w:szCs w:val="24"/>
        </w:rPr>
        <w:t xml:space="preserve">. Robust growth in construction sector in Japan coupled with </w:t>
      </w:r>
      <w:r w:rsidR="00AB11CA"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implementation of </w:t>
      </w:r>
      <w:r w:rsidR="000308F6" w:rsidRPr="002B5730">
        <w:rPr>
          <w:rFonts w:ascii="Arial" w:eastAsia="Arial" w:hAnsi="Arial" w:cs="Arial"/>
          <w:color w:val="000000" w:themeColor="text1"/>
          <w:sz w:val="24"/>
          <w:szCs w:val="24"/>
        </w:rPr>
        <w:t>favourable</w:t>
      </w:r>
      <w:r w:rsidRPr="002B5730">
        <w:rPr>
          <w:rFonts w:ascii="Arial" w:eastAsia="Arial" w:hAnsi="Arial" w:cs="Arial"/>
          <w:color w:val="000000" w:themeColor="text1"/>
          <w:sz w:val="24"/>
          <w:szCs w:val="24"/>
        </w:rPr>
        <w:t xml:space="preserve"> government policies to support infrastructure</w:t>
      </w:r>
      <w:r w:rsidR="005807B3" w:rsidRPr="002B5730">
        <w:rPr>
          <w:rFonts w:ascii="Arial" w:eastAsia="Arial" w:hAnsi="Arial" w:cs="Arial"/>
          <w:color w:val="000000" w:themeColor="text1"/>
          <w:sz w:val="24"/>
          <w:szCs w:val="24"/>
        </w:rPr>
        <w:t xml:space="preserve"> development a</w:t>
      </w:r>
      <w:r w:rsidRPr="002B5730">
        <w:rPr>
          <w:rFonts w:ascii="Arial" w:eastAsia="Arial" w:hAnsi="Arial" w:cs="Arial"/>
          <w:color w:val="000000" w:themeColor="text1"/>
          <w:sz w:val="24"/>
          <w:szCs w:val="24"/>
        </w:rPr>
        <w:t>re the primary factors expected to influence the demand.</w:t>
      </w:r>
    </w:p>
    <w:p w14:paraId="0468070F" w14:textId="77777777" w:rsidR="00812E3E" w:rsidRDefault="00812E3E" w:rsidP="00A14586">
      <w:pPr>
        <w:tabs>
          <w:tab w:val="left" w:pos="1095"/>
        </w:tabs>
        <w:spacing w:line="480" w:lineRule="auto"/>
        <w:rPr>
          <w:rFonts w:ascii="Arial" w:eastAsia="Arial" w:hAnsi="Arial" w:cs="Arial"/>
          <w:color w:val="000000" w:themeColor="text1"/>
          <w:sz w:val="24"/>
          <w:szCs w:val="24"/>
        </w:rPr>
        <w:sectPr w:rsidR="00812E3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D95FEDB" w14:textId="77777777" w:rsidR="00D03E35" w:rsidRDefault="00D03E35" w:rsidP="00A14586">
      <w:pPr>
        <w:tabs>
          <w:tab w:val="left" w:pos="990"/>
        </w:tabs>
        <w:rPr>
          <w:rFonts w:ascii="Verdana" w:eastAsia="Verdana" w:hAnsi="Verdana" w:cs="Verdana"/>
          <w:b/>
          <w:bCs/>
          <w:i/>
          <w:iCs/>
          <w:color w:val="000000" w:themeColor="text1"/>
          <w:kern w:val="24"/>
          <w:sz w:val="20"/>
          <w:szCs w:val="20"/>
          <w:u w:val="single"/>
          <w:lang w:val="en-US"/>
        </w:rPr>
      </w:pPr>
    </w:p>
    <w:p w14:paraId="63ACBD92" w14:textId="5262A663" w:rsidR="00A14586" w:rsidRPr="00073AC3" w:rsidRDefault="00A14586" w:rsidP="00073AC3">
      <w:pPr>
        <w:tabs>
          <w:tab w:val="left" w:pos="1095"/>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Aging Infrastructure</w:t>
      </w:r>
    </w:p>
    <w:p w14:paraId="74F17555" w14:textId="77777777" w:rsidR="00A14586" w:rsidRPr="002B5730" w:rsidRDefault="00A14586" w:rsidP="00A14586">
      <w:pPr>
        <w:tabs>
          <w:tab w:val="left" w:pos="990"/>
        </w:tabs>
        <w:rPr>
          <w:rFonts w:ascii="Arial" w:eastAsia="Arial" w:hAnsi="Arial" w:cs="Arial"/>
          <w:b/>
          <w:bCs/>
          <w:i/>
          <w:iCs/>
          <w:color w:val="000000" w:themeColor="text1"/>
          <w:sz w:val="24"/>
          <w:szCs w:val="24"/>
          <w:u w:val="single"/>
        </w:rPr>
      </w:pPr>
    </w:p>
    <w:p w14:paraId="6992DC10" w14:textId="4C5A258D" w:rsidR="00E84733" w:rsidRDefault="00A14586" w:rsidP="009C12B0">
      <w:pPr>
        <w:tabs>
          <w:tab w:val="left" w:pos="990"/>
        </w:tabs>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The aging infrastructure is driving opportunities for building materials including VER based FRP tanks. Most of the infrastructure such as roads, water supply and sewerage system</w:t>
      </w:r>
      <w:r w:rsidR="007F0449" w:rsidRPr="002B5730">
        <w:rPr>
          <w:rFonts w:ascii="Arial" w:eastAsia="Arial" w:hAnsi="Arial" w:cs="Arial"/>
          <w:color w:val="000000" w:themeColor="text1"/>
          <w:sz w:val="24"/>
          <w:szCs w:val="24"/>
        </w:rPr>
        <w:t>s c</w:t>
      </w:r>
      <w:r w:rsidRPr="002B5730">
        <w:rPr>
          <w:rFonts w:ascii="Arial" w:eastAsia="Arial" w:hAnsi="Arial" w:cs="Arial"/>
          <w:color w:val="000000" w:themeColor="text1"/>
          <w:sz w:val="24"/>
          <w:szCs w:val="24"/>
        </w:rPr>
        <w:t>onstructed in developed nations are 30-40 years old. The government and local civic bodies incur huge maintenance cost hence there is an urgent need for repair</w:t>
      </w:r>
      <w:r w:rsidR="007F0449" w:rsidRPr="002B5730">
        <w:rPr>
          <w:rFonts w:ascii="Arial" w:eastAsia="Arial" w:hAnsi="Arial" w:cs="Arial"/>
          <w:color w:val="000000" w:themeColor="text1"/>
          <w:sz w:val="24"/>
          <w:szCs w:val="24"/>
        </w:rPr>
        <w:t xml:space="preserve"> of these systems.</w:t>
      </w:r>
    </w:p>
    <w:p w14:paraId="4C5AF98F" w14:textId="77777777" w:rsidR="00E84733" w:rsidRDefault="00E84733" w:rsidP="00A14586">
      <w:pPr>
        <w:tabs>
          <w:tab w:val="left" w:pos="990"/>
        </w:tabs>
        <w:rPr>
          <w:rFonts w:ascii="Arial" w:eastAsia="Arial" w:hAnsi="Arial" w:cs="Arial"/>
          <w:color w:val="000000" w:themeColor="text1"/>
          <w:sz w:val="24"/>
          <w:szCs w:val="24"/>
        </w:rPr>
      </w:pPr>
    </w:p>
    <w:p w14:paraId="587A515C" w14:textId="77777777" w:rsidR="008D1421" w:rsidRDefault="008D1421" w:rsidP="008D1421">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p>
    <w:p w14:paraId="3ACAD830" w14:textId="288A30AE" w:rsidR="008D1421" w:rsidRPr="00073AC3" w:rsidRDefault="008D1421" w:rsidP="008D1421">
      <w:pPr>
        <w:spacing w:line="360" w:lineRule="auto"/>
        <w:rPr>
          <w:rFonts w:ascii="Arial" w:hAnsi="Arial" w:cs="Arial"/>
          <w:b/>
          <w:bCs/>
          <w:sz w:val="24"/>
          <w:szCs w:val="24"/>
        </w:rPr>
      </w:pPr>
      <w:r w:rsidRPr="00073AC3">
        <w:rPr>
          <w:rFonts w:ascii="Arial" w:hAnsi="Arial" w:cs="Arial"/>
          <w:b/>
          <w:bCs/>
          <w:sz w:val="24"/>
          <w:szCs w:val="24"/>
        </w:rPr>
        <w:t>Europe Percentage of Infrastructure that is minimum 50 years old, 2018, 2023 &amp; 2033</w:t>
      </w:r>
    </w:p>
    <w:p w14:paraId="095B4B3A" w14:textId="77777777" w:rsidR="00A14586" w:rsidRPr="002B5730" w:rsidRDefault="00A14586" w:rsidP="00A14586">
      <w:pPr>
        <w:tabs>
          <w:tab w:val="left" w:pos="990"/>
        </w:tabs>
        <w:rPr>
          <w:rFonts w:ascii="Arial" w:eastAsia="Arial" w:hAnsi="Arial" w:cs="Arial"/>
          <w:color w:val="000000" w:themeColor="text1"/>
          <w:sz w:val="24"/>
          <w:szCs w:val="24"/>
        </w:rPr>
      </w:pPr>
    </w:p>
    <w:tbl>
      <w:tblPr>
        <w:tblW w:w="10120" w:type="dxa"/>
        <w:tblCellMar>
          <w:left w:w="0" w:type="dxa"/>
          <w:right w:w="0" w:type="dxa"/>
        </w:tblCellMar>
        <w:tblLook w:val="0420" w:firstRow="1" w:lastRow="0" w:firstColumn="0" w:lastColumn="0" w:noHBand="0" w:noVBand="1"/>
      </w:tblPr>
      <w:tblGrid>
        <w:gridCol w:w="2530"/>
        <w:gridCol w:w="2530"/>
        <w:gridCol w:w="2530"/>
        <w:gridCol w:w="2530"/>
      </w:tblGrid>
      <w:tr w:rsidR="002B5730" w:rsidRPr="002B5730" w14:paraId="24CAD201" w14:textId="77777777" w:rsidTr="000304B9">
        <w:trPr>
          <w:trHeight w:val="569"/>
        </w:trPr>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0E6196F6" w14:textId="77777777" w:rsidR="00A14586" w:rsidRPr="002B5730" w:rsidRDefault="00A14586" w:rsidP="00360A8B">
            <w:pPr>
              <w:rPr>
                <w:rFonts w:ascii="Verdana" w:eastAsia="Arial" w:hAnsi="Verdana" w:cs="Arial"/>
                <w:color w:val="000000" w:themeColor="text1"/>
                <w:sz w:val="20"/>
                <w:szCs w:val="20"/>
              </w:rPr>
            </w:pP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50E9194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2018</w:t>
            </w: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97AD42B"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2023</w:t>
            </w: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82A2B46"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2033</w:t>
            </w:r>
          </w:p>
        </w:tc>
      </w:tr>
      <w:tr w:rsidR="002B5730" w:rsidRPr="002B5730" w14:paraId="00AC202C" w14:textId="77777777" w:rsidTr="000304B9">
        <w:trPr>
          <w:trHeight w:val="569"/>
        </w:trPr>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13E74556"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Highway Bridges</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A5BA6F8"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25%</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192150D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39%</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E25F17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63%</w:t>
            </w:r>
          </w:p>
        </w:tc>
      </w:tr>
      <w:tr w:rsidR="002B5730" w:rsidRPr="002B5730" w14:paraId="729ECE6F" w14:textId="77777777" w:rsidTr="000304B9">
        <w:trPr>
          <w:trHeight w:val="569"/>
        </w:trPr>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665ADA3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Tunnels</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4672BD4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20%</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3AD4732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27%</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0351C27C"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42%</w:t>
            </w:r>
          </w:p>
        </w:tc>
      </w:tr>
      <w:tr w:rsidR="002B5730" w:rsidRPr="002B5730" w14:paraId="3A4C2F6F" w14:textId="77777777" w:rsidTr="000304B9">
        <w:trPr>
          <w:trHeight w:val="569"/>
        </w:trPr>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51626BCA"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River Management Facilities</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47CE11B4"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32%</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478A00C1"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42%</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144BC834"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62%</w:t>
            </w:r>
          </w:p>
        </w:tc>
      </w:tr>
      <w:tr w:rsidR="002B5730" w:rsidRPr="002B5730" w14:paraId="6C4221B4" w14:textId="77777777" w:rsidTr="000304B9">
        <w:trPr>
          <w:trHeight w:val="569"/>
        </w:trPr>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17C4862D"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Sewage Pipes</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695C1F7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0E2F53F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8%</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48B53F17"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21%</w:t>
            </w:r>
          </w:p>
        </w:tc>
      </w:tr>
    </w:tbl>
    <w:p w14:paraId="70CE70D2" w14:textId="00DA095A" w:rsidR="0062149D" w:rsidRPr="002B5730" w:rsidRDefault="004644A7"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06080" behindDoc="0" locked="0" layoutInCell="1" allowOverlap="1" wp14:anchorId="7DA539ED" wp14:editId="70C254F0">
                <wp:simplePos x="0" y="0"/>
                <wp:positionH relativeFrom="column">
                  <wp:posOffset>4629150</wp:posOffset>
                </wp:positionH>
                <wp:positionV relativeFrom="paragraph">
                  <wp:posOffset>233045</wp:posOffset>
                </wp:positionV>
                <wp:extent cx="1864360" cy="200025"/>
                <wp:effectExtent l="0" t="0" r="0" b="0"/>
                <wp:wrapNone/>
                <wp:docPr id="218"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086DA282" w14:textId="2A74BFA9"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r w:rsidR="00905DCB">
                              <w:rPr>
                                <w:rFonts w:ascii="Verdana" w:eastAsia="Verdana" w:hAnsi="Verdana" w:cs="Verdana"/>
                                <w:i/>
                                <w:iCs/>
                                <w:color w:val="000000" w:themeColor="text1"/>
                                <w:kern w:val="24"/>
                                <w:sz w:val="12"/>
                                <w:szCs w:val="12"/>
                              </w:rPr>
                              <w:t>Eurostat</w:t>
                            </w:r>
                          </w:p>
                        </w:txbxContent>
                      </wps:txbx>
                      <wps:bodyPr wrap="square" rtlCol="0">
                        <a:spAutoFit/>
                      </wps:bodyPr>
                    </wps:wsp>
                  </a:graphicData>
                </a:graphic>
                <wp14:sizeRelH relativeFrom="margin">
                  <wp14:pctWidth>0</wp14:pctWidth>
                </wp14:sizeRelH>
              </wp:anchor>
            </w:drawing>
          </mc:Choice>
          <mc:Fallback>
            <w:pict>
              <v:shape w14:anchorId="7DA539ED" id="_x0000_s1162" type="#_x0000_t202" style="position:absolute;margin-left:364.5pt;margin-top:18.35pt;width:146.8pt;height:15.7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" filled="f" stroked="f">
                <v:textbox style="mso-fit-shape-to-text:t">
                  <w:txbxContent>
                    <w:p w14:paraId="086DA282" w14:textId="2A74BFA9"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r w:rsidR="00905DCB">
                        <w:rPr>
                          <w:rFonts w:ascii="Verdana" w:eastAsia="Verdana" w:hAnsi="Verdana" w:cs="Verdana"/>
                          <w:i/>
                          <w:iCs/>
                          <w:color w:val="000000" w:themeColor="text1"/>
                          <w:kern w:val="24"/>
                          <w:sz w:val="12"/>
                          <w:szCs w:val="12"/>
                        </w:rPr>
                        <w:t>Eurostat</w:t>
                      </w:r>
                    </w:p>
                  </w:txbxContent>
                </v:textbox>
              </v:shape>
            </w:pict>
          </mc:Fallback>
        </mc:AlternateContent>
      </w:r>
    </w:p>
    <w:p w14:paraId="5D047F68" w14:textId="548EAEF0" w:rsidR="000304B9" w:rsidRPr="002B5730" w:rsidRDefault="000304B9" w:rsidP="00A14586">
      <w:pPr>
        <w:rPr>
          <w:rFonts w:ascii="Arial" w:eastAsia="Arial" w:hAnsi="Arial" w:cs="Arial"/>
          <w:color w:val="000000" w:themeColor="text1"/>
          <w:sz w:val="24"/>
          <w:szCs w:val="24"/>
        </w:rPr>
      </w:pPr>
    </w:p>
    <w:p w14:paraId="287F4EEF" w14:textId="77777777" w:rsidR="00E84733" w:rsidRDefault="00E84733" w:rsidP="00A14586">
      <w:pPr>
        <w:tabs>
          <w:tab w:val="left" w:pos="945"/>
        </w:tabs>
        <w:rPr>
          <w:rFonts w:ascii="Verdana" w:eastAsia="Verdana" w:hAnsi="Verdana" w:cs="Verdana"/>
          <w:b/>
          <w:bCs/>
          <w:color w:val="000000" w:themeColor="text1"/>
          <w:kern w:val="24"/>
          <w:sz w:val="20"/>
          <w:szCs w:val="20"/>
          <w:lang w:val="en-US"/>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4EA92D3" w14:textId="42113086" w:rsidR="00A14586" w:rsidRPr="00073AC3" w:rsidRDefault="00A14586" w:rsidP="00A14586">
      <w:pPr>
        <w:tabs>
          <w:tab w:val="left" w:pos="945"/>
        </w:tabs>
        <w:rPr>
          <w:rFonts w:ascii="Arial" w:hAnsi="Arial" w:cs="Arial"/>
          <w:b/>
          <w:bCs/>
          <w:sz w:val="24"/>
          <w:szCs w:val="24"/>
        </w:rPr>
      </w:pPr>
      <w:r w:rsidRPr="00073AC3">
        <w:rPr>
          <w:rFonts w:ascii="Arial" w:hAnsi="Arial" w:cs="Arial"/>
          <w:b/>
          <w:bCs/>
          <w:sz w:val="24"/>
          <w:szCs w:val="24"/>
        </w:rPr>
        <w:t>Market Challenges</w:t>
      </w:r>
    </w:p>
    <w:p w14:paraId="15752B78" w14:textId="77777777" w:rsidR="000304B9" w:rsidRPr="002B5730" w:rsidRDefault="000304B9" w:rsidP="00A14586">
      <w:pPr>
        <w:tabs>
          <w:tab w:val="left" w:pos="945"/>
        </w:tabs>
        <w:rPr>
          <w:rFonts w:ascii="Arial" w:eastAsia="Arial" w:hAnsi="Arial" w:cs="Arial"/>
          <w:b/>
          <w:bCs/>
          <w:color w:val="000000" w:themeColor="text1"/>
          <w:sz w:val="24"/>
          <w:szCs w:val="24"/>
        </w:rPr>
      </w:pPr>
    </w:p>
    <w:p w14:paraId="060F59E2" w14:textId="27A56E25" w:rsidR="00A14586" w:rsidRPr="00073AC3" w:rsidRDefault="00A14586" w:rsidP="000304B9">
      <w:pPr>
        <w:tabs>
          <w:tab w:val="left" w:pos="990"/>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Fragmented market of composites industry in China and India</w:t>
      </w:r>
    </w:p>
    <w:p w14:paraId="107F5909" w14:textId="77777777" w:rsidR="000304B9" w:rsidRPr="002B5730" w:rsidRDefault="000304B9" w:rsidP="000304B9">
      <w:pPr>
        <w:tabs>
          <w:tab w:val="left" w:pos="990"/>
        </w:tabs>
        <w:rPr>
          <w:rFonts w:ascii="Verdana" w:eastAsia="Verdana" w:hAnsi="Verdana" w:cs="Verdana"/>
          <w:b/>
          <w:bCs/>
          <w:i/>
          <w:iCs/>
          <w:color w:val="000000" w:themeColor="text1"/>
          <w:kern w:val="24"/>
          <w:sz w:val="20"/>
          <w:szCs w:val="20"/>
          <w:u w:val="single"/>
          <w:lang w:val="en-US"/>
        </w:rPr>
      </w:pPr>
    </w:p>
    <w:p w14:paraId="2FA2EB0B" w14:textId="6C88A7A1" w:rsidR="00E84733" w:rsidRDefault="00A14586" w:rsidP="009E2A18">
      <w:pPr>
        <w:tabs>
          <w:tab w:val="left" w:pos="945"/>
        </w:tabs>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The fragmented composite industry in India and China consist</w:t>
      </w:r>
      <w:r w:rsidR="00B13F8D"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of around 15000 stakeholders in the value chain including small, mid-sized and large players</w:t>
      </w:r>
      <w:r w:rsidR="00B13F8D"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Also, the lack of awareness among end- user industries is the major challenge for the growth of vinyl ester which also impacts the margin of the industry. Lack of regulatory framework, absence of a recycling policy and standardization of end-use products are some of the major challenges for the composites industry. Global composites market is highly fragmented with more than 1000 mid and small regional players operat</w:t>
      </w:r>
      <w:r w:rsidR="00B13F8D" w:rsidRPr="002B5730">
        <w:rPr>
          <w:rFonts w:ascii="Arial" w:eastAsia="Arial" w:hAnsi="Arial" w:cs="Arial"/>
          <w:color w:val="000000" w:themeColor="text1"/>
          <w:sz w:val="24"/>
          <w:szCs w:val="24"/>
        </w:rPr>
        <w:t>ing</w:t>
      </w:r>
      <w:r w:rsidRPr="002B5730">
        <w:rPr>
          <w:rFonts w:ascii="Arial" w:eastAsia="Arial" w:hAnsi="Arial" w:cs="Arial"/>
          <w:color w:val="000000" w:themeColor="text1"/>
          <w:sz w:val="24"/>
          <w:szCs w:val="24"/>
        </w:rPr>
        <w:t xml:space="preserve"> in the market.</w:t>
      </w:r>
    </w:p>
    <w:p w14:paraId="2A81DF16" w14:textId="77777777" w:rsidR="00E84733" w:rsidRDefault="00E84733"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pPr>
    </w:p>
    <w:p w14:paraId="47DDB4E0" w14:textId="5193B489" w:rsidR="009C13CA" w:rsidRDefault="009C13CA"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sectPr w:rsidR="009C13C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F348E71" w14:textId="1A72F996" w:rsidR="00A14586" w:rsidRPr="00073AC3" w:rsidRDefault="00A14586" w:rsidP="00073AC3">
      <w:pPr>
        <w:tabs>
          <w:tab w:val="left" w:pos="990"/>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High Volatility in Raw Material Prices</w:t>
      </w:r>
    </w:p>
    <w:p w14:paraId="46EF7576" w14:textId="16146D13" w:rsidR="00E84733" w:rsidRDefault="00A14586" w:rsidP="003723C4">
      <w:pPr>
        <w:tabs>
          <w:tab w:val="left" w:pos="945"/>
        </w:tabs>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 xml:space="preserve">Styrene, epoxy resin, methacrylic acid, etc., are few of the raw materials majorly used in the production of construction sealants and bonding such as butyl rubber, acrylic urethane, silicone rubber sealant, etc. Over the years, raw materials used in sealants industry have observed price </w:t>
      </w:r>
      <w:r w:rsidRPr="002B5730">
        <w:rPr>
          <w:rFonts w:ascii="Arial" w:eastAsia="Arial" w:hAnsi="Arial" w:cs="Arial"/>
          <w:color w:val="000000" w:themeColor="text1"/>
          <w:sz w:val="24"/>
          <w:szCs w:val="24"/>
        </w:rPr>
        <w:lastRenderedPageBreak/>
        <w:t>fluctuations globally. Diligently working on product selling prices to react to changes in raw material cost and simultaneously maintaining market share is a key challenge for construction sealants producers</w:t>
      </w:r>
    </w:p>
    <w:p w14:paraId="7F39DE60" w14:textId="33F3C244" w:rsidR="00073AC3" w:rsidRPr="00073AC3" w:rsidRDefault="00073AC3" w:rsidP="00073AC3">
      <w:pPr>
        <w:tabs>
          <w:tab w:val="left" w:pos="945"/>
        </w:tabs>
        <w:rPr>
          <w:rFonts w:ascii="Arial" w:hAnsi="Arial" w:cs="Arial"/>
          <w:b/>
          <w:bCs/>
          <w:sz w:val="24"/>
          <w:szCs w:val="24"/>
        </w:rPr>
      </w:pPr>
      <w:r w:rsidRPr="00073AC3">
        <w:rPr>
          <w:rFonts w:ascii="Arial" w:hAnsi="Arial" w:cs="Arial"/>
          <w:b/>
          <w:bCs/>
          <w:sz w:val="24"/>
          <w:szCs w:val="24"/>
        </w:rPr>
        <w:t>India Styrene Monomer, Methacrylic Acid</w:t>
      </w:r>
      <w:r w:rsidR="007A1707">
        <w:rPr>
          <w:rFonts w:ascii="Arial" w:hAnsi="Arial" w:cs="Arial"/>
          <w:b/>
          <w:bCs/>
          <w:sz w:val="24"/>
          <w:szCs w:val="24"/>
        </w:rPr>
        <w:t>,</w:t>
      </w:r>
      <w:r w:rsidRPr="00073AC3">
        <w:rPr>
          <w:rFonts w:ascii="Arial" w:hAnsi="Arial" w:cs="Arial"/>
          <w:b/>
          <w:bCs/>
          <w:sz w:val="24"/>
          <w:szCs w:val="24"/>
        </w:rPr>
        <w:t xml:space="preserve"> Epoxy Resin</w:t>
      </w:r>
      <w:r w:rsidR="007A1707">
        <w:rPr>
          <w:rFonts w:ascii="Arial" w:hAnsi="Arial" w:cs="Arial"/>
          <w:b/>
          <w:bCs/>
          <w:sz w:val="24"/>
          <w:szCs w:val="24"/>
        </w:rPr>
        <w:t xml:space="preserve"> and Bisphenol A</w:t>
      </w:r>
      <w:r w:rsidRPr="00073AC3">
        <w:rPr>
          <w:rFonts w:ascii="Arial" w:hAnsi="Arial" w:cs="Arial"/>
          <w:b/>
          <w:bCs/>
          <w:sz w:val="24"/>
          <w:szCs w:val="24"/>
        </w:rPr>
        <w:t xml:space="preserve"> Prices, 2017-2021E (USD per Ton)</w:t>
      </w:r>
    </w:p>
    <w:p w14:paraId="6A7F23BA" w14:textId="2E734855" w:rsidR="00A14586" w:rsidRPr="002B5730" w:rsidRDefault="004644A7"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10176" behindDoc="0" locked="0" layoutInCell="1" allowOverlap="1" wp14:anchorId="0C3B7B60" wp14:editId="36676258">
                <wp:simplePos x="0" y="0"/>
                <wp:positionH relativeFrom="column">
                  <wp:posOffset>4495800</wp:posOffset>
                </wp:positionH>
                <wp:positionV relativeFrom="paragraph">
                  <wp:posOffset>2200910</wp:posOffset>
                </wp:positionV>
                <wp:extent cx="1864360" cy="200025"/>
                <wp:effectExtent l="0" t="0" r="0" b="0"/>
                <wp:wrapNone/>
                <wp:docPr id="222"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79703BBE"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C3B7B60" id="_x0000_s1163" type="#_x0000_t202" style="position:absolute;margin-left:354pt;margin-top:173.3pt;width:146.8pt;height:15.7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" filled="f" stroked="f">
                <v:textbox style="mso-fit-shape-to-text:t">
                  <w:txbxContent>
                    <w:p w14:paraId="79703BBE"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A14586" w:rsidRPr="002B5730">
        <w:rPr>
          <w:rFonts w:ascii="Arial" w:eastAsia="Arial" w:hAnsi="Arial" w:cs="Arial"/>
          <w:noProof/>
          <w:color w:val="000000" w:themeColor="text1"/>
          <w:sz w:val="24"/>
          <w:szCs w:val="24"/>
        </w:rPr>
        <w:drawing>
          <wp:inline distT="0" distB="0" distL="0" distR="0" wp14:anchorId="55EA065C" wp14:editId="627BD0E8">
            <wp:extent cx="6438900" cy="2085975"/>
            <wp:effectExtent l="0" t="0" r="0" b="0"/>
            <wp:docPr id="639" name="Chart 639">
              <a:extLst xmlns:a="http://schemas.openxmlformats.org/drawingml/2006/main">
                <a:ext uri="{FF2B5EF4-FFF2-40B4-BE49-F238E27FC236}">
                  <a16:creationId xmlns:a16="http://schemas.microsoft.com/office/drawing/2014/main" id="{34B3144E-6EED-4F99-AA21-E415C69DB0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1410803B" w14:textId="682F9930" w:rsidR="000304B9" w:rsidRPr="002B5730" w:rsidRDefault="000304B9" w:rsidP="004C5239">
      <w:pPr>
        <w:tabs>
          <w:tab w:val="left" w:pos="1095"/>
        </w:tabs>
        <w:rPr>
          <w:rFonts w:ascii="Arial" w:eastAsia="Arial" w:hAnsi="Arial" w:cs="Arial"/>
          <w:b/>
          <w:bCs/>
          <w:color w:val="000000" w:themeColor="text1"/>
          <w:sz w:val="24"/>
          <w:szCs w:val="24"/>
        </w:rPr>
      </w:pPr>
    </w:p>
    <w:p w14:paraId="164383AE" w14:textId="77777777" w:rsidR="000304B9" w:rsidRPr="002B5730" w:rsidRDefault="000304B9" w:rsidP="004C5239">
      <w:pPr>
        <w:tabs>
          <w:tab w:val="left" w:pos="1095"/>
        </w:tabs>
        <w:rPr>
          <w:rFonts w:ascii="Arial" w:eastAsia="Arial" w:hAnsi="Arial" w:cs="Arial"/>
          <w:b/>
          <w:bCs/>
          <w:color w:val="000000" w:themeColor="text1"/>
          <w:sz w:val="24"/>
          <w:szCs w:val="24"/>
        </w:rPr>
      </w:pPr>
    </w:p>
    <w:p w14:paraId="4401345B" w14:textId="77777777" w:rsidR="00E84733" w:rsidRDefault="00E84733" w:rsidP="004C5239">
      <w:pPr>
        <w:tabs>
          <w:tab w:val="left" w:pos="1095"/>
        </w:tabs>
        <w:rPr>
          <w:rFonts w:ascii="Verdana" w:eastAsia="Verdana" w:hAnsi="Verdana" w:cs="Verdana"/>
          <w:b/>
          <w:bCs/>
          <w:color w:val="000000" w:themeColor="text1"/>
          <w:kern w:val="24"/>
          <w:sz w:val="20"/>
          <w:szCs w:val="20"/>
          <w:lang w:val="en-US"/>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5D0746A" w14:textId="52F46B14" w:rsidR="00A14586" w:rsidRPr="00073AC3" w:rsidRDefault="004C5239" w:rsidP="004C5239">
      <w:pPr>
        <w:tabs>
          <w:tab w:val="left" w:pos="1095"/>
        </w:tabs>
        <w:rPr>
          <w:rFonts w:ascii="Arial" w:hAnsi="Arial" w:cs="Arial"/>
          <w:b/>
          <w:bCs/>
          <w:sz w:val="24"/>
          <w:szCs w:val="24"/>
        </w:rPr>
      </w:pPr>
      <w:r w:rsidRPr="00073AC3">
        <w:rPr>
          <w:rFonts w:ascii="Arial" w:hAnsi="Arial" w:cs="Arial"/>
          <w:b/>
          <w:bCs/>
          <w:sz w:val="24"/>
          <w:szCs w:val="24"/>
        </w:rPr>
        <w:t>3.</w:t>
      </w:r>
      <w:r w:rsidR="00D16404">
        <w:rPr>
          <w:rFonts w:ascii="Arial" w:hAnsi="Arial" w:cs="Arial"/>
          <w:b/>
          <w:bCs/>
          <w:sz w:val="24"/>
          <w:szCs w:val="24"/>
        </w:rPr>
        <w:t>9</w:t>
      </w:r>
      <w:r w:rsidRPr="00073AC3">
        <w:rPr>
          <w:rFonts w:ascii="Arial" w:hAnsi="Arial" w:cs="Arial"/>
          <w:b/>
          <w:bCs/>
          <w:sz w:val="24"/>
          <w:szCs w:val="24"/>
        </w:rPr>
        <w:t xml:space="preserve">. </w:t>
      </w:r>
      <w:r w:rsidR="00A14586" w:rsidRPr="00073AC3">
        <w:rPr>
          <w:rFonts w:ascii="Arial" w:hAnsi="Arial" w:cs="Arial"/>
          <w:b/>
          <w:bCs/>
          <w:sz w:val="24"/>
          <w:szCs w:val="24"/>
        </w:rPr>
        <w:t xml:space="preserve">MARKET TRENDS &amp; DEVELOPMENTS </w:t>
      </w:r>
    </w:p>
    <w:p w14:paraId="090F03B7" w14:textId="2CB9C6B8" w:rsidR="00A14586" w:rsidRPr="00073AC3" w:rsidRDefault="00A14586" w:rsidP="00A14586">
      <w:pPr>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 xml:space="preserve">Capacity Expansion by </w:t>
      </w:r>
      <w:r w:rsidR="009230A7" w:rsidRPr="00073AC3">
        <w:rPr>
          <w:rFonts w:ascii="Arial" w:eastAsia="Verdana" w:hAnsi="Arial" w:cs="Arial"/>
          <w:b/>
          <w:bCs/>
          <w:i/>
          <w:iCs/>
          <w:color w:val="000000" w:themeColor="text1"/>
          <w:kern w:val="24"/>
          <w:sz w:val="20"/>
          <w:szCs w:val="20"/>
          <w:u w:val="single"/>
          <w:lang w:val="en-US"/>
        </w:rPr>
        <w:t>E</w:t>
      </w:r>
      <w:r w:rsidRPr="00073AC3">
        <w:rPr>
          <w:rFonts w:ascii="Arial" w:eastAsia="Verdana" w:hAnsi="Arial" w:cs="Arial"/>
          <w:b/>
          <w:bCs/>
          <w:i/>
          <w:iCs/>
          <w:color w:val="000000" w:themeColor="text1"/>
          <w:kern w:val="24"/>
          <w:sz w:val="20"/>
          <w:szCs w:val="20"/>
          <w:u w:val="single"/>
          <w:lang w:val="en-US"/>
        </w:rPr>
        <w:t xml:space="preserve">xisting </w:t>
      </w:r>
      <w:r w:rsidR="009230A7" w:rsidRPr="00073AC3">
        <w:rPr>
          <w:rFonts w:ascii="Arial" w:eastAsia="Verdana" w:hAnsi="Arial" w:cs="Arial"/>
          <w:b/>
          <w:bCs/>
          <w:i/>
          <w:iCs/>
          <w:color w:val="000000" w:themeColor="text1"/>
          <w:kern w:val="24"/>
          <w:sz w:val="20"/>
          <w:szCs w:val="20"/>
          <w:u w:val="single"/>
          <w:lang w:val="en-US"/>
        </w:rPr>
        <w:t>P</w:t>
      </w:r>
      <w:r w:rsidRPr="00073AC3">
        <w:rPr>
          <w:rFonts w:ascii="Arial" w:eastAsia="Verdana" w:hAnsi="Arial" w:cs="Arial"/>
          <w:b/>
          <w:bCs/>
          <w:i/>
          <w:iCs/>
          <w:color w:val="000000" w:themeColor="text1"/>
          <w:kern w:val="24"/>
          <w:sz w:val="20"/>
          <w:szCs w:val="20"/>
          <w:u w:val="single"/>
          <w:lang w:val="en-US"/>
        </w:rPr>
        <w:t xml:space="preserve">layers in APAC </w:t>
      </w:r>
      <w:r w:rsidR="005B0E7E" w:rsidRPr="00073AC3">
        <w:rPr>
          <w:rFonts w:ascii="Arial" w:eastAsia="Verdana" w:hAnsi="Arial" w:cs="Arial"/>
          <w:b/>
          <w:bCs/>
          <w:i/>
          <w:iCs/>
          <w:color w:val="000000" w:themeColor="text1"/>
          <w:kern w:val="24"/>
          <w:sz w:val="20"/>
          <w:szCs w:val="20"/>
          <w:u w:val="single"/>
          <w:lang w:val="en-US"/>
        </w:rPr>
        <w:t>R</w:t>
      </w:r>
      <w:r w:rsidRPr="00073AC3">
        <w:rPr>
          <w:rFonts w:ascii="Arial" w:eastAsia="Verdana" w:hAnsi="Arial" w:cs="Arial"/>
          <w:b/>
          <w:bCs/>
          <w:i/>
          <w:iCs/>
          <w:color w:val="000000" w:themeColor="text1"/>
          <w:kern w:val="24"/>
          <w:sz w:val="20"/>
          <w:szCs w:val="20"/>
          <w:u w:val="single"/>
          <w:lang w:val="en-US"/>
        </w:rPr>
        <w:t>egion</w:t>
      </w:r>
    </w:p>
    <w:p w14:paraId="44FB15C3" w14:textId="77777777" w:rsidR="000304B9" w:rsidRPr="002B5730" w:rsidRDefault="000304B9" w:rsidP="00A14586">
      <w:pPr>
        <w:rPr>
          <w:rFonts w:ascii="Verdana" w:eastAsia="Verdana" w:hAnsi="Verdana" w:cs="Verdana"/>
          <w:b/>
          <w:bCs/>
          <w:i/>
          <w:iCs/>
          <w:color w:val="000000" w:themeColor="text1"/>
          <w:kern w:val="24"/>
          <w:sz w:val="20"/>
          <w:szCs w:val="20"/>
          <w:u w:val="single"/>
          <w:lang w:val="en-US"/>
        </w:rPr>
      </w:pPr>
    </w:p>
    <w:p w14:paraId="781E971E" w14:textId="33C01506" w:rsidR="00E84733" w:rsidRDefault="00A14586" w:rsidP="009E2A18">
      <w:pPr>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 xml:space="preserve">With growing demand for Vinyl Ester Resin in various sector such as wind energy, transportation, electrical and electronics, </w:t>
      </w:r>
      <w:r w:rsidR="00035944" w:rsidRPr="002B5730">
        <w:rPr>
          <w:rFonts w:ascii="Arial" w:eastAsia="Arial" w:hAnsi="Arial" w:cs="Arial"/>
          <w:color w:val="000000" w:themeColor="text1"/>
          <w:sz w:val="24"/>
          <w:szCs w:val="24"/>
        </w:rPr>
        <w:t>defence</w:t>
      </w:r>
      <w:r w:rsidRPr="002B5730">
        <w:rPr>
          <w:rFonts w:ascii="Arial" w:eastAsia="Arial" w:hAnsi="Arial" w:cs="Arial"/>
          <w:color w:val="000000" w:themeColor="text1"/>
          <w:sz w:val="24"/>
          <w:szCs w:val="24"/>
        </w:rPr>
        <w:t>, aerospace, pipes and tanks, construction and marine, companies have started investing in expanding manufacturing facilities. Moreover, companies are increasingly focusing on developing nations</w:t>
      </w:r>
      <w:r w:rsidR="00B304B2" w:rsidRPr="002B5730">
        <w:rPr>
          <w:rFonts w:ascii="Arial" w:eastAsia="Arial" w:hAnsi="Arial" w:cs="Arial"/>
          <w:color w:val="000000" w:themeColor="text1"/>
          <w:sz w:val="24"/>
          <w:szCs w:val="24"/>
        </w:rPr>
        <w:t xml:space="preserve"> like China and India, </w:t>
      </w:r>
      <w:r w:rsidRPr="002B5730">
        <w:rPr>
          <w:rFonts w:ascii="Arial" w:eastAsia="Arial" w:hAnsi="Arial" w:cs="Arial"/>
          <w:color w:val="000000" w:themeColor="text1"/>
          <w:sz w:val="24"/>
          <w:szCs w:val="24"/>
        </w:rPr>
        <w:t xml:space="preserve">due to availability of cheap </w:t>
      </w:r>
      <w:r w:rsidR="00CD321F" w:rsidRPr="002B5730">
        <w:rPr>
          <w:rFonts w:ascii="Arial" w:eastAsia="Arial" w:hAnsi="Arial" w:cs="Arial"/>
          <w:color w:val="000000" w:themeColor="text1"/>
          <w:sz w:val="24"/>
          <w:szCs w:val="24"/>
        </w:rPr>
        <w:t>labour</w:t>
      </w:r>
      <w:r w:rsidRPr="002B5730">
        <w:rPr>
          <w:rFonts w:ascii="Arial" w:eastAsia="Arial" w:hAnsi="Arial" w:cs="Arial"/>
          <w:color w:val="000000" w:themeColor="text1"/>
          <w:sz w:val="24"/>
          <w:szCs w:val="24"/>
        </w:rPr>
        <w:t xml:space="preserve"> </w:t>
      </w:r>
      <w:r w:rsidR="00B304B2" w:rsidRPr="002B5730">
        <w:rPr>
          <w:rFonts w:ascii="Arial" w:eastAsia="Arial" w:hAnsi="Arial" w:cs="Arial"/>
          <w:color w:val="000000" w:themeColor="text1"/>
          <w:sz w:val="24"/>
          <w:szCs w:val="24"/>
        </w:rPr>
        <w:t>in these countries. Fo</w:t>
      </w:r>
      <w:r w:rsidRPr="002B5730">
        <w:rPr>
          <w:rFonts w:ascii="Arial" w:eastAsia="Arial" w:hAnsi="Arial" w:cs="Arial"/>
          <w:color w:val="000000" w:themeColor="text1"/>
          <w:sz w:val="24"/>
          <w:szCs w:val="24"/>
        </w:rPr>
        <w:t>r instance, Showa Denko Group completes expansion of lines to produce vinyl ester in Shanghai due to increasing demand of the product in electronic parts such as Liquid Crystal Displays (LCDs) and touch panels on account of the progress in telecommunication technologies.</w:t>
      </w:r>
    </w:p>
    <w:p w14:paraId="6952EAB1" w14:textId="4898584D" w:rsidR="000304B9" w:rsidRPr="00073AC3" w:rsidRDefault="00A14586" w:rsidP="00073AC3">
      <w:pPr>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Emerging applications</w:t>
      </w:r>
    </w:p>
    <w:p w14:paraId="62183321" w14:textId="653FB60D" w:rsidR="00E84733" w:rsidRDefault="00A14586" w:rsidP="009E2A18">
      <w:pPr>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The emerging application of vinyl ester resin i</w:t>
      </w:r>
      <w:r w:rsidR="00F32CBC" w:rsidRPr="002B5730">
        <w:rPr>
          <w:rFonts w:ascii="Arial" w:eastAsia="Arial" w:hAnsi="Arial" w:cs="Arial"/>
          <w:color w:val="000000" w:themeColor="text1"/>
          <w:sz w:val="24"/>
          <w:szCs w:val="24"/>
        </w:rPr>
        <w:t>s in</w:t>
      </w:r>
      <w:r w:rsidRPr="002B5730">
        <w:rPr>
          <w:rFonts w:ascii="Arial" w:eastAsia="Arial" w:hAnsi="Arial" w:cs="Arial"/>
          <w:color w:val="000000" w:themeColor="text1"/>
          <w:sz w:val="24"/>
          <w:szCs w:val="24"/>
        </w:rPr>
        <w:t xml:space="preserve"> electronics and telecommunication due to its use in the process to produce electronic parts including LCDs and touch panels</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which has been rapidly increasing in APAC region mainly in China. Moreover, its application in pipes and tanks, marine industry, </w:t>
      </w:r>
      <w:r w:rsidR="006D4425" w:rsidRPr="002B5730">
        <w:rPr>
          <w:rFonts w:ascii="Arial" w:eastAsia="Arial" w:hAnsi="Arial" w:cs="Arial"/>
          <w:color w:val="000000" w:themeColor="text1"/>
          <w:sz w:val="24"/>
          <w:szCs w:val="24"/>
        </w:rPr>
        <w:t>defence</w:t>
      </w:r>
      <w:r w:rsidRPr="002B5730">
        <w:rPr>
          <w:rFonts w:ascii="Arial" w:eastAsia="Arial" w:hAnsi="Arial" w:cs="Arial"/>
          <w:color w:val="000000" w:themeColor="text1"/>
          <w:sz w:val="24"/>
          <w:szCs w:val="24"/>
        </w:rPr>
        <w:t>, transportation</w:t>
      </w:r>
      <w:r w:rsidR="00637D98"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etc. has been rapidly increasing due to its excellent corrosion resistance and chemical resistance properties</w:t>
      </w:r>
      <w:r w:rsidR="00637D98"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Vinyl Ester resins</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usage in the making </w:t>
      </w:r>
      <w:r w:rsidRPr="002B5730">
        <w:rPr>
          <w:rFonts w:ascii="Arial" w:eastAsia="Arial" w:hAnsi="Arial" w:cs="Arial"/>
          <w:color w:val="000000" w:themeColor="text1"/>
          <w:sz w:val="24"/>
          <w:szCs w:val="24"/>
        </w:rPr>
        <w:lastRenderedPageBreak/>
        <w:t>of pipes and tanks also adds to th</w:t>
      </w:r>
      <w:r w:rsidR="00637D98" w:rsidRPr="002B5730">
        <w:rPr>
          <w:rFonts w:ascii="Arial" w:eastAsia="Arial" w:hAnsi="Arial" w:cs="Arial"/>
          <w:color w:val="000000" w:themeColor="text1"/>
          <w:sz w:val="24"/>
          <w:szCs w:val="24"/>
        </w:rPr>
        <w:t xml:space="preserve">eir </w:t>
      </w:r>
      <w:r w:rsidRPr="002B5730">
        <w:rPr>
          <w:rFonts w:ascii="Arial" w:eastAsia="Arial" w:hAnsi="Arial" w:cs="Arial"/>
          <w:color w:val="000000" w:themeColor="text1"/>
          <w:sz w:val="24"/>
          <w:szCs w:val="24"/>
        </w:rPr>
        <w:t>increasing demand</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Growing utilization of Vinyl Ester Resin</w:t>
      </w:r>
      <w:r w:rsidR="00637D98"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 electronics and telecommunications is likely to increase its foothold in the market over coming years.</w:t>
      </w:r>
    </w:p>
    <w:p w14:paraId="53EC363C" w14:textId="1F19C0AE" w:rsidR="008D1421" w:rsidRPr="00073AC3" w:rsidRDefault="008D1421" w:rsidP="008D1421">
      <w:pPr>
        <w:spacing w:line="360" w:lineRule="auto"/>
        <w:rPr>
          <w:rFonts w:ascii="Arial" w:hAnsi="Arial" w:cs="Arial"/>
          <w:b/>
          <w:bCs/>
          <w:sz w:val="24"/>
          <w:szCs w:val="24"/>
        </w:rPr>
      </w:pPr>
      <w:r w:rsidRPr="00073AC3">
        <w:rPr>
          <w:rFonts w:ascii="Arial" w:hAnsi="Arial" w:cs="Arial"/>
          <w:b/>
          <w:bCs/>
          <w:sz w:val="24"/>
          <w:szCs w:val="24"/>
        </w:rPr>
        <w:t>Electrical &amp; Electronics Industry Market Share in Vinyl Ester Resin Applications, 2020, 2025F and 2030F</w:t>
      </w:r>
    </w:p>
    <w:p w14:paraId="591D155F" w14:textId="24FC1E36" w:rsidR="00395063" w:rsidRPr="002B5730" w:rsidRDefault="00395063" w:rsidP="009E2A18">
      <w:pPr>
        <w:spacing w:line="360" w:lineRule="auto"/>
        <w:jc w:val="both"/>
        <w:rPr>
          <w:rFonts w:ascii="Arial" w:eastAsia="Arial" w:hAnsi="Arial" w:cs="Arial"/>
          <w:color w:val="000000" w:themeColor="text1"/>
          <w:sz w:val="24"/>
          <w:szCs w:val="24"/>
        </w:rPr>
      </w:pPr>
    </w:p>
    <w:p w14:paraId="5101E868" w14:textId="00FD8F48" w:rsidR="00395063" w:rsidRPr="002B5730" w:rsidRDefault="001D6E1B" w:rsidP="009E2A18">
      <w:pPr>
        <w:spacing w:line="360" w:lineRule="auto"/>
        <w:jc w:val="both"/>
        <w:rPr>
          <w:rFonts w:ascii="Arial" w:eastAsia="Arial" w:hAnsi="Arial" w:cs="Arial"/>
          <w:color w:val="000000" w:themeColor="text1"/>
          <w:sz w:val="24"/>
          <w:szCs w:val="24"/>
        </w:rPr>
      </w:pPr>
      <w:r w:rsidRPr="002B5730">
        <w:rPr>
          <w:b/>
          <w:noProof/>
          <w:color w:val="000000" w:themeColor="text1"/>
        </w:rPr>
        <w:drawing>
          <wp:anchor distT="0" distB="0" distL="114300" distR="114300" simplePos="0" relativeHeight="252226560" behindDoc="0" locked="0" layoutInCell="1" allowOverlap="1" wp14:anchorId="1614BC50" wp14:editId="18B95F2E">
            <wp:simplePos x="0" y="0"/>
            <wp:positionH relativeFrom="page">
              <wp:posOffset>1078024</wp:posOffset>
            </wp:positionH>
            <wp:positionV relativeFrom="paragraph">
              <wp:posOffset>2573</wp:posOffset>
            </wp:positionV>
            <wp:extent cx="4953000" cy="2618731"/>
            <wp:effectExtent l="0" t="0" r="0" b="0"/>
            <wp:wrapNone/>
            <wp:docPr id="238" name="Chart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margin">
              <wp14:pctWidth>0</wp14:pctWidth>
            </wp14:sizeRelH>
            <wp14:sizeRelV relativeFrom="margin">
              <wp14:pctHeight>0</wp14:pctHeight>
            </wp14:sizeRelV>
          </wp:anchor>
        </w:drawing>
      </w:r>
      <w:r w:rsidR="008D6F90" w:rsidRPr="002B5730">
        <w:rPr>
          <w:bCs/>
          <w:noProof/>
          <w:color w:val="000000" w:themeColor="text1"/>
        </w:rPr>
        <mc:AlternateContent>
          <mc:Choice Requires="wps">
            <w:drawing>
              <wp:anchor distT="0" distB="0" distL="114300" distR="114300" simplePos="0" relativeHeight="252228608" behindDoc="0" locked="0" layoutInCell="1" allowOverlap="1" wp14:anchorId="090A1F0B" wp14:editId="1353653D">
                <wp:simplePos x="0" y="0"/>
                <wp:positionH relativeFrom="column">
                  <wp:posOffset>3343275</wp:posOffset>
                </wp:positionH>
                <wp:positionV relativeFrom="paragraph">
                  <wp:posOffset>168275</wp:posOffset>
                </wp:positionV>
                <wp:extent cx="752475" cy="504825"/>
                <wp:effectExtent l="0" t="38100" r="47625" b="28575"/>
                <wp:wrapNone/>
                <wp:docPr id="240" name="Straight Arrow Connector 12"/>
                <wp:cNvGraphicFramePr/>
                <a:graphic xmlns:a="http://schemas.openxmlformats.org/drawingml/2006/main">
                  <a:graphicData uri="http://schemas.microsoft.com/office/word/2010/wordprocessingShape">
                    <wps:wsp>
                      <wps:cNvCnPr/>
                      <wps:spPr>
                        <a:xfrm flipV="1">
                          <a:off x="0" y="0"/>
                          <a:ext cx="75247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62641D" id="_x0000_t32" coordsize="21600,21600" o:spt="32" o:oned="t" path="m,l21600,21600e" filled="f">
                <v:path arrowok="t" fillok="f" o:connecttype="none"/>
                <o:lock v:ext="edit" shapetype="t"/>
              </v:shapetype>
              <v:shape id="Straight Arrow Connector 12" o:spid="_x0000_s1026" type="#_x0000_t32" style="position:absolute;margin-left:263.25pt;margin-top:13.25pt;width:59.25pt;height:39.75pt;flip:y;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" strokecolor="#4472c4 [3204]" strokeweight=".5pt">
                <v:stroke endarrow="block" joinstyle="miter"/>
              </v:shape>
            </w:pict>
          </mc:Fallback>
        </mc:AlternateContent>
      </w:r>
    </w:p>
    <w:p w14:paraId="49F626B3" w14:textId="194E1FAC" w:rsidR="00395063" w:rsidRPr="002B5730" w:rsidRDefault="00395063" w:rsidP="009E2A18">
      <w:pPr>
        <w:spacing w:line="360" w:lineRule="auto"/>
        <w:jc w:val="both"/>
        <w:rPr>
          <w:rFonts w:ascii="Arial" w:eastAsia="Arial" w:hAnsi="Arial" w:cs="Arial"/>
          <w:color w:val="000000" w:themeColor="text1"/>
          <w:sz w:val="24"/>
          <w:szCs w:val="24"/>
        </w:rPr>
      </w:pPr>
    </w:p>
    <w:p w14:paraId="0035620F" w14:textId="1AFF9AF1" w:rsidR="00395063" w:rsidRPr="002B5730" w:rsidRDefault="00395063" w:rsidP="009E2A18">
      <w:pPr>
        <w:spacing w:line="360" w:lineRule="auto"/>
        <w:jc w:val="both"/>
        <w:rPr>
          <w:rFonts w:ascii="Arial" w:eastAsia="Arial" w:hAnsi="Arial" w:cs="Arial"/>
          <w:color w:val="000000" w:themeColor="text1"/>
          <w:sz w:val="24"/>
          <w:szCs w:val="24"/>
        </w:rPr>
      </w:pPr>
    </w:p>
    <w:p w14:paraId="5AE7D095" w14:textId="0A39C730" w:rsidR="00395063" w:rsidRPr="002B5730" w:rsidRDefault="00395063" w:rsidP="009E2A18">
      <w:pPr>
        <w:spacing w:line="360" w:lineRule="auto"/>
        <w:jc w:val="both"/>
        <w:rPr>
          <w:rFonts w:ascii="Arial" w:eastAsia="Arial" w:hAnsi="Arial" w:cs="Arial"/>
          <w:color w:val="000000" w:themeColor="text1"/>
          <w:sz w:val="24"/>
          <w:szCs w:val="24"/>
        </w:rPr>
      </w:pPr>
    </w:p>
    <w:p w14:paraId="659B34DB" w14:textId="77777777" w:rsidR="00395063" w:rsidRPr="002B5730" w:rsidRDefault="00395063" w:rsidP="009E2A18">
      <w:pPr>
        <w:spacing w:line="360" w:lineRule="auto"/>
        <w:jc w:val="both"/>
        <w:rPr>
          <w:rFonts w:ascii="Arial" w:eastAsia="Arial" w:hAnsi="Arial" w:cs="Arial"/>
          <w:color w:val="000000" w:themeColor="text1"/>
          <w:sz w:val="24"/>
          <w:szCs w:val="24"/>
        </w:rPr>
      </w:pPr>
    </w:p>
    <w:p w14:paraId="17D6037A" w14:textId="08502682" w:rsidR="00395063" w:rsidRPr="002B5730" w:rsidRDefault="00395063" w:rsidP="009E2A18">
      <w:pPr>
        <w:spacing w:line="360" w:lineRule="auto"/>
        <w:jc w:val="both"/>
        <w:rPr>
          <w:rFonts w:ascii="Arial" w:eastAsia="Arial" w:hAnsi="Arial" w:cs="Arial"/>
          <w:color w:val="000000" w:themeColor="text1"/>
          <w:sz w:val="24"/>
          <w:szCs w:val="24"/>
        </w:rPr>
      </w:pPr>
    </w:p>
    <w:p w14:paraId="05E1EBC6" w14:textId="471EB44A" w:rsidR="00395063" w:rsidRPr="002B5730" w:rsidRDefault="00395063" w:rsidP="009E2A18">
      <w:pPr>
        <w:spacing w:line="360" w:lineRule="auto"/>
        <w:jc w:val="both"/>
        <w:rPr>
          <w:rFonts w:ascii="Arial" w:eastAsia="Arial" w:hAnsi="Arial" w:cs="Arial"/>
          <w:color w:val="000000" w:themeColor="text1"/>
          <w:sz w:val="24"/>
          <w:szCs w:val="24"/>
        </w:rPr>
      </w:pPr>
    </w:p>
    <w:p w14:paraId="604B89C5" w14:textId="41EC3AFC" w:rsidR="000304B9" w:rsidRPr="002B5730" w:rsidRDefault="000304B9" w:rsidP="009E2A18">
      <w:pPr>
        <w:spacing w:line="360" w:lineRule="auto"/>
        <w:jc w:val="both"/>
        <w:rPr>
          <w:rFonts w:ascii="Arial" w:eastAsia="Arial" w:hAnsi="Arial" w:cs="Arial"/>
          <w:color w:val="000000" w:themeColor="text1"/>
          <w:sz w:val="24"/>
          <w:szCs w:val="24"/>
        </w:rPr>
      </w:pPr>
    </w:p>
    <w:p w14:paraId="13BF0111" w14:textId="77777777" w:rsidR="006439A1" w:rsidRDefault="006439A1" w:rsidP="009E2A18">
      <w:pPr>
        <w:spacing w:line="360" w:lineRule="auto"/>
        <w:jc w:val="both"/>
        <w:rPr>
          <w:rFonts w:ascii="Arial" w:eastAsia="Arial" w:hAnsi="Arial" w:cs="Arial"/>
          <w:color w:val="000000" w:themeColor="text1"/>
          <w:sz w:val="24"/>
          <w:szCs w:val="24"/>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E9F9E9B" w14:textId="3E35099F" w:rsidR="003A664E" w:rsidRPr="002B5730" w:rsidRDefault="00E9582F" w:rsidP="009E2A18">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The future wave in the telecom industry is the 5G network, which covers less distance than the existing 4G network. In India, the Ministry of Telecommunications and The Telecom Regulatory Authority of India (TRAI) pl</w:t>
      </w:r>
      <w:r w:rsidR="00B567F2" w:rsidRPr="002B5730">
        <w:rPr>
          <w:rFonts w:ascii="Arial" w:eastAsia="Arial" w:hAnsi="Arial" w:cs="Arial"/>
          <w:color w:val="000000" w:themeColor="text1"/>
          <w:sz w:val="24"/>
          <w:szCs w:val="24"/>
        </w:rPr>
        <w:t>an</w:t>
      </w:r>
      <w:r w:rsidRPr="002B5730">
        <w:rPr>
          <w:rFonts w:ascii="Arial" w:eastAsia="Arial" w:hAnsi="Arial" w:cs="Arial"/>
          <w:color w:val="000000" w:themeColor="text1"/>
          <w:sz w:val="24"/>
          <w:szCs w:val="24"/>
        </w:rPr>
        <w:t>s to implement 5G in the coming years. With this implementation, usage of VER for the telecom industry is expected to register strong growth in the coming years</w:t>
      </w:r>
      <w:r w:rsidR="003A664E" w:rsidRPr="002B5730">
        <w:rPr>
          <w:rFonts w:ascii="Arial" w:eastAsia="Arial" w:hAnsi="Arial" w:cs="Arial"/>
          <w:color w:val="000000" w:themeColor="text1"/>
          <w:sz w:val="24"/>
          <w:szCs w:val="24"/>
        </w:rPr>
        <w:t>.</w:t>
      </w:r>
    </w:p>
    <w:p w14:paraId="75D88EAF" w14:textId="77777777" w:rsidR="006439A1" w:rsidRDefault="006439A1" w:rsidP="009E2A18">
      <w:pPr>
        <w:spacing w:line="360" w:lineRule="auto"/>
        <w:jc w:val="both"/>
        <w:rPr>
          <w:rFonts w:ascii="Arial" w:eastAsia="Arial" w:hAnsi="Arial" w:cs="Arial"/>
          <w:color w:val="000000" w:themeColor="text1"/>
          <w:sz w:val="24"/>
          <w:szCs w:val="24"/>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66E7D0C" w14:textId="77777777" w:rsidR="00927B78" w:rsidRDefault="00927B78" w:rsidP="009E2A18">
      <w:pPr>
        <w:spacing w:line="360" w:lineRule="auto"/>
        <w:jc w:val="both"/>
        <w:rPr>
          <w:rFonts w:ascii="Arial" w:eastAsia="Arial" w:hAnsi="Arial" w:cs="Arial"/>
          <w:color w:val="000000" w:themeColor="text1"/>
          <w:sz w:val="24"/>
          <w:szCs w:val="24"/>
        </w:rPr>
      </w:pPr>
    </w:p>
    <w:p w14:paraId="188210E5" w14:textId="1E615109"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6800" behindDoc="0" locked="0" layoutInCell="1" allowOverlap="1" wp14:anchorId="7507BE5F" wp14:editId="4140062C">
                <wp:simplePos x="0" y="0"/>
                <wp:positionH relativeFrom="column">
                  <wp:posOffset>2571750</wp:posOffset>
                </wp:positionH>
                <wp:positionV relativeFrom="paragraph">
                  <wp:posOffset>159385</wp:posOffset>
                </wp:positionV>
                <wp:extent cx="1477645" cy="609600"/>
                <wp:effectExtent l="0" t="0" r="27305" b="19050"/>
                <wp:wrapNone/>
                <wp:docPr id="251" name="Oval 2"/>
                <wp:cNvGraphicFramePr/>
                <a:graphic xmlns:a="http://schemas.openxmlformats.org/drawingml/2006/main">
                  <a:graphicData uri="http://schemas.microsoft.com/office/word/2010/wordprocessingShape">
                    <wps:wsp>
                      <wps:cNvSpPr/>
                      <wps:spPr>
                        <a:xfrm>
                          <a:off x="0" y="0"/>
                          <a:ext cx="1477645" cy="609600"/>
                        </a:xfrm>
                        <a:prstGeom prst="ellipse">
                          <a:avLst/>
                        </a:prstGeom>
                        <a:solidFill>
                          <a:schemeClr val="accent1">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005E4EA5" w14:textId="71423A42" w:rsidR="003A664E" w:rsidRDefault="003A664E" w:rsidP="003A664E">
                            <w:pPr>
                              <w:jc w:val="center"/>
                              <w:rPr>
                                <w:rFonts w:ascii="Verdana" w:eastAsia="Verdana" w:hAnsi="Verdana" w:cs="Verdana"/>
                                <w:color w:val="000000" w:themeColor="dark1"/>
                                <w:kern w:val="24"/>
                                <w:sz w:val="20"/>
                                <w:szCs w:val="20"/>
                              </w:rPr>
                            </w:pPr>
                            <w:r>
                              <w:rPr>
                                <w:rFonts w:ascii="Verdana" w:eastAsia="Verdana" w:hAnsi="Verdana" w:cs="Verdana"/>
                                <w:color w:val="000000" w:themeColor="dark1"/>
                                <w:kern w:val="24"/>
                                <w:sz w:val="20"/>
                                <w:szCs w:val="20"/>
                              </w:rPr>
                              <w:t>Benefits of 5G</w:t>
                            </w:r>
                          </w:p>
                        </w:txbxContent>
                      </wps:txbx>
                      <wps:bodyPr rtlCol="0" anchor="ctr">
                        <a:noAutofit/>
                      </wps:bodyPr>
                    </wps:wsp>
                  </a:graphicData>
                </a:graphic>
                <wp14:sizeRelV relativeFrom="margin">
                  <wp14:pctHeight>0</wp14:pctHeight>
                </wp14:sizeRelV>
              </wp:anchor>
            </w:drawing>
          </mc:Choice>
          <mc:Fallback>
            <w:pict>
              <v:oval w14:anchorId="7507BE5F" id="Oval 2" o:spid="_x0000_s1164" style="position:absolute;left:0;text-align:left;margin-left:202.5pt;margin-top:12.55pt;width:116.35pt;height:48pt;z-index:25223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" fillcolor="#8eaadb [1940]" strokecolor="#70ad47 [3209]" strokeweight="1pt">
                <v:stroke joinstyle="miter"/>
                <v:textbox>
                  <w:txbxContent>
                    <w:p w14:paraId="005E4EA5" w14:textId="71423A42" w:rsidR="003A664E" w:rsidRDefault="003A664E" w:rsidP="003A664E">
                      <w:pPr>
                        <w:jc w:val="center"/>
                        <w:rPr>
                          <w:rFonts w:ascii="Verdana" w:eastAsia="Verdana" w:hAnsi="Verdana" w:cs="Verdana"/>
                          <w:color w:val="000000" w:themeColor="dark1"/>
                          <w:kern w:val="24"/>
                          <w:sz w:val="20"/>
                          <w:szCs w:val="20"/>
                        </w:rPr>
                      </w:pPr>
                      <w:r>
                        <w:rPr>
                          <w:rFonts w:ascii="Verdana" w:eastAsia="Verdana" w:hAnsi="Verdana" w:cs="Verdana"/>
                          <w:color w:val="000000" w:themeColor="dark1"/>
                          <w:kern w:val="24"/>
                          <w:sz w:val="20"/>
                          <w:szCs w:val="20"/>
                        </w:rPr>
                        <w:t>Benefits of 5G</w:t>
                      </w:r>
                    </w:p>
                  </w:txbxContent>
                </v:textbox>
              </v:oval>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2704" behindDoc="0" locked="0" layoutInCell="1" allowOverlap="1" wp14:anchorId="0681D616" wp14:editId="683A84EE">
                <wp:simplePos x="0" y="0"/>
                <wp:positionH relativeFrom="column">
                  <wp:posOffset>923925</wp:posOffset>
                </wp:positionH>
                <wp:positionV relativeFrom="paragraph">
                  <wp:posOffset>-2540</wp:posOffset>
                </wp:positionV>
                <wp:extent cx="1457325" cy="581025"/>
                <wp:effectExtent l="0" t="0" r="28575" b="28575"/>
                <wp:wrapNone/>
                <wp:docPr id="244" name="Flowchart: Alternate Process 1"/>
                <wp:cNvGraphicFramePr/>
                <a:graphic xmlns:a="http://schemas.openxmlformats.org/drawingml/2006/main">
                  <a:graphicData uri="http://schemas.microsoft.com/office/word/2010/wordprocessingShape">
                    <wps:wsp>
                      <wps:cNvSpPr/>
                      <wps:spPr>
                        <a:xfrm>
                          <a:off x="0" y="0"/>
                          <a:ext cx="1457325" cy="581025"/>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46CC"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10x Lower</w:t>
                            </w:r>
                          </w:p>
                          <w:p w14:paraId="631FC7F7"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Latency</w:t>
                            </w:r>
                          </w:p>
                        </w:txbxContent>
                      </wps:txbx>
                      <wps:bodyPr rtlCol="0" anchor="ctr">
                        <a:noAutofit/>
                      </wps:bodyPr>
                    </wps:wsp>
                  </a:graphicData>
                </a:graphic>
                <wp14:sizeRelV relativeFrom="margin">
                  <wp14:pctHeight>0</wp14:pctHeight>
                </wp14:sizeRelV>
              </wp:anchor>
            </w:drawing>
          </mc:Choice>
          <mc:Fallback>
            <w:pict>
              <v:shapetype w14:anchorId="0681D61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165" type="#_x0000_t176" style="position:absolute;left:0;text-align:left;margin-left:72.75pt;margin-top:-.2pt;width:114.75pt;height:45.75pt;z-index:25223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" fillcolor="#002060" strokecolor="#1f3763 [1604]" strokeweight="1pt">
                <v:textbox>
                  <w:txbxContent>
                    <w:p w14:paraId="0DE346CC"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10x Lower</w:t>
                      </w:r>
                    </w:p>
                    <w:p w14:paraId="631FC7F7"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Latency</w:t>
                      </w:r>
                    </w:p>
                  </w:txbxContent>
                </v:textbox>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4752" behindDoc="0" locked="0" layoutInCell="1" allowOverlap="1" wp14:anchorId="4AD78DE5" wp14:editId="14C114A9">
                <wp:simplePos x="0" y="0"/>
                <wp:positionH relativeFrom="column">
                  <wp:posOffset>4237355</wp:posOffset>
                </wp:positionH>
                <wp:positionV relativeFrom="paragraph">
                  <wp:posOffset>661670</wp:posOffset>
                </wp:positionV>
                <wp:extent cx="1457325" cy="529590"/>
                <wp:effectExtent l="0" t="0" r="28575" b="22860"/>
                <wp:wrapNone/>
                <wp:docPr id="248" name="Flowchart: Alternate Process 9"/>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C1A87"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3x Spectral Efficiency</w:t>
                            </w:r>
                          </w:p>
                        </w:txbxContent>
                      </wps:txbx>
                      <wps:bodyPr rtlCol="0" anchor="ctr"/>
                    </wps:wsp>
                  </a:graphicData>
                </a:graphic>
              </wp:anchor>
            </w:drawing>
          </mc:Choice>
          <mc:Fallback>
            <w:pict>
              <v:shape w14:anchorId="4AD78DE5" id="Flowchart: Alternate Process 9" o:spid="_x0000_s1166" type="#_x0000_t176" style="position:absolute;left:0;text-align:left;margin-left:333.65pt;margin-top:52.1pt;width:114.75pt;height:41.7pt;z-index:25223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" fillcolor="#002060" strokecolor="#1f3763 [1604]" strokeweight="1pt">
                <v:textbox>
                  <w:txbxContent>
                    <w:p w14:paraId="271C1A87"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3x Spectral Efficiency</w:t>
                      </w:r>
                    </w:p>
                  </w:txbxContent>
                </v:textbox>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3728" behindDoc="0" locked="0" layoutInCell="1" allowOverlap="1" wp14:anchorId="71894CD2" wp14:editId="20E83FC3">
                <wp:simplePos x="0" y="0"/>
                <wp:positionH relativeFrom="column">
                  <wp:posOffset>4246245</wp:posOffset>
                </wp:positionH>
                <wp:positionV relativeFrom="paragraph">
                  <wp:posOffset>0</wp:posOffset>
                </wp:positionV>
                <wp:extent cx="1457325" cy="529590"/>
                <wp:effectExtent l="0" t="0" r="28575" b="22860"/>
                <wp:wrapNone/>
                <wp:docPr id="246" name="Flowchart: Alternate Process 7"/>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08CDE9"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5x Energy Efficient</w:t>
                            </w:r>
                          </w:p>
                        </w:txbxContent>
                      </wps:txbx>
                      <wps:bodyPr rtlCol="0" anchor="ctr"/>
                    </wps:wsp>
                  </a:graphicData>
                </a:graphic>
              </wp:anchor>
            </w:drawing>
          </mc:Choice>
          <mc:Fallback>
            <w:pict>
              <v:shape w14:anchorId="71894CD2" id="Flowchart: Alternate Process 7" o:spid="_x0000_s1167" type="#_x0000_t176" style="position:absolute;left:0;text-align:left;margin-left:334.35pt;margin-top:0;width:114.75pt;height:41.7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" fillcolor="#002060" strokecolor="#1f3763 [1604]" strokeweight="1pt">
                <v:textbox>
                  <w:txbxContent>
                    <w:p w14:paraId="2708CDE9"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5x Energy Efficient</w:t>
                      </w:r>
                    </w:p>
                  </w:txbxContent>
                </v:textbox>
              </v:shape>
            </w:pict>
          </mc:Fallback>
        </mc:AlternateContent>
      </w:r>
    </w:p>
    <w:p w14:paraId="2D39ADD5" w14:textId="4D819007"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5776" behindDoc="0" locked="0" layoutInCell="1" allowOverlap="1" wp14:anchorId="169B650E" wp14:editId="25A17AFC">
                <wp:simplePos x="0" y="0"/>
                <wp:positionH relativeFrom="column">
                  <wp:posOffset>923925</wp:posOffset>
                </wp:positionH>
                <wp:positionV relativeFrom="paragraph">
                  <wp:posOffset>299720</wp:posOffset>
                </wp:positionV>
                <wp:extent cx="1457325" cy="529590"/>
                <wp:effectExtent l="0" t="0" r="28575" b="22860"/>
                <wp:wrapNone/>
                <wp:docPr id="250" name="Flowchart: Alternate Process 10"/>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F9BE8"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 xml:space="preserve">10x Lower IoT Power </w:t>
                            </w:r>
                          </w:p>
                        </w:txbxContent>
                      </wps:txbx>
                      <wps:bodyPr rtlCol="0" anchor="ctr"/>
                    </wps:wsp>
                  </a:graphicData>
                </a:graphic>
              </wp:anchor>
            </w:drawing>
          </mc:Choice>
          <mc:Fallback>
            <w:pict>
              <v:shape w14:anchorId="169B650E" id="Flowchart: Alternate Process 10" o:spid="_x0000_s1168" type="#_x0000_t176" style="position:absolute;left:0;text-align:left;margin-left:72.75pt;margin-top:23.6pt;width:114.75pt;height:41.7pt;z-index:25223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" fillcolor="#002060" strokecolor="#1f3763 [1604]" strokeweight="1pt">
                <v:textbox>
                  <w:txbxContent>
                    <w:p w14:paraId="36CF9BE8"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 xml:space="preserve">10x Lower IoT Power </w:t>
                      </w:r>
                    </w:p>
                  </w:txbxContent>
                </v:textbox>
              </v:shape>
            </w:pict>
          </mc:Fallback>
        </mc:AlternateContent>
      </w:r>
    </w:p>
    <w:p w14:paraId="486AC998" w14:textId="43C4B053" w:rsidR="003A664E" w:rsidRPr="002B5730" w:rsidRDefault="003A664E" w:rsidP="009E2A18">
      <w:pPr>
        <w:spacing w:line="360" w:lineRule="auto"/>
        <w:jc w:val="both"/>
        <w:rPr>
          <w:rFonts w:ascii="Arial" w:eastAsia="Arial" w:hAnsi="Arial" w:cs="Arial"/>
          <w:color w:val="000000" w:themeColor="text1"/>
          <w:sz w:val="24"/>
          <w:szCs w:val="24"/>
        </w:rPr>
      </w:pPr>
    </w:p>
    <w:p w14:paraId="6BAD2D67" w14:textId="6F577E9D" w:rsidR="003A664E" w:rsidRPr="002B5730" w:rsidRDefault="003A664E" w:rsidP="009E2A18">
      <w:pPr>
        <w:spacing w:line="360" w:lineRule="auto"/>
        <w:jc w:val="both"/>
        <w:rPr>
          <w:rFonts w:ascii="Arial" w:eastAsia="Arial" w:hAnsi="Arial" w:cs="Arial"/>
          <w:color w:val="000000" w:themeColor="text1"/>
          <w:sz w:val="24"/>
          <w:szCs w:val="24"/>
        </w:rPr>
      </w:pPr>
    </w:p>
    <w:p w14:paraId="0AA1442D" w14:textId="16CABD55" w:rsidR="003A664E" w:rsidRPr="002B5730" w:rsidRDefault="003A664E" w:rsidP="009E2A18">
      <w:pPr>
        <w:spacing w:line="360" w:lineRule="auto"/>
        <w:jc w:val="both"/>
        <w:rPr>
          <w:rFonts w:ascii="Arial" w:eastAsia="Arial" w:hAnsi="Arial" w:cs="Arial"/>
          <w:color w:val="000000" w:themeColor="text1"/>
          <w:sz w:val="24"/>
          <w:szCs w:val="24"/>
        </w:rPr>
      </w:pPr>
    </w:p>
    <w:p w14:paraId="20F41DD3" w14:textId="0374B4A4"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lastRenderedPageBreak/>
        <w:t xml:space="preserve">            </w:t>
      </w:r>
      <w:r w:rsidRPr="002B5730">
        <w:rPr>
          <w:rFonts w:ascii="Arial" w:eastAsia="Arial" w:hAnsi="Arial" w:cs="Arial"/>
          <w:noProof/>
          <w:color w:val="000000" w:themeColor="text1"/>
          <w:sz w:val="24"/>
          <w:szCs w:val="24"/>
        </w:rPr>
        <w:drawing>
          <wp:inline distT="0" distB="0" distL="0" distR="0" wp14:anchorId="79380B90" wp14:editId="76209130">
            <wp:extent cx="2199667" cy="1576141"/>
            <wp:effectExtent l="0" t="0" r="0" b="5080"/>
            <wp:docPr id="2050" name="Picture 2" descr="Image result for 5g">
              <a:extLst xmlns:a="http://schemas.openxmlformats.org/drawingml/2006/main">
                <a:ext uri="{FF2B5EF4-FFF2-40B4-BE49-F238E27FC236}">
                  <a16:creationId xmlns:a16="http://schemas.microsoft.com/office/drawing/2014/main" id="{FF0A7906-1E03-418F-8653-0C2A77DFB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5g">
                      <a:extLst>
                        <a:ext uri="{FF2B5EF4-FFF2-40B4-BE49-F238E27FC236}">
                          <a16:creationId xmlns:a16="http://schemas.microsoft.com/office/drawing/2014/main" id="{FF0A7906-1E03-418F-8653-0C2A77DFB542}"/>
                        </a:ext>
                      </a:extLs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99667" cy="157614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2B5730">
        <w:rPr>
          <w:rFonts w:ascii="Arial" w:eastAsia="Arial" w:hAnsi="Arial" w:cs="Arial"/>
          <w:color w:val="000000" w:themeColor="text1"/>
          <w:sz w:val="24"/>
          <w:szCs w:val="24"/>
        </w:rPr>
        <w:t xml:space="preserve">                                                </w:t>
      </w:r>
      <w:r w:rsidRPr="002B5730">
        <w:rPr>
          <w:rFonts w:ascii="Arial" w:eastAsia="Arial" w:hAnsi="Arial" w:cs="Arial"/>
          <w:noProof/>
          <w:color w:val="000000" w:themeColor="text1"/>
          <w:sz w:val="24"/>
          <w:szCs w:val="24"/>
        </w:rPr>
        <w:drawing>
          <wp:inline distT="0" distB="0" distL="0" distR="0" wp14:anchorId="59FCF601" wp14:editId="5365CCF5">
            <wp:extent cx="2214916" cy="1576070"/>
            <wp:effectExtent l="0" t="0" r="0" b="5080"/>
            <wp:docPr id="2052" name="Picture 4" descr="Image result for 5g">
              <a:extLst xmlns:a="http://schemas.openxmlformats.org/drawingml/2006/main">
                <a:ext uri="{FF2B5EF4-FFF2-40B4-BE49-F238E27FC236}">
                  <a16:creationId xmlns:a16="http://schemas.microsoft.com/office/drawing/2014/main" id="{EDC47660-6CAB-410B-8AFD-71C79900C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5g">
                      <a:extLst>
                        <a:ext uri="{FF2B5EF4-FFF2-40B4-BE49-F238E27FC236}">
                          <a16:creationId xmlns:a16="http://schemas.microsoft.com/office/drawing/2014/main" id="{EDC47660-6CAB-410B-8AFD-71C79900CACC}"/>
                        </a:ext>
                      </a:extLst>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25223" cy="1583404"/>
                    </a:xfrm>
                    <a:prstGeom prst="rect">
                      <a:avLst/>
                    </a:prstGeom>
                    <a:noFill/>
                  </pic:spPr>
                </pic:pic>
              </a:graphicData>
            </a:graphic>
          </wp:inline>
        </w:drawing>
      </w:r>
      <w:r w:rsidRPr="002B5730">
        <w:rPr>
          <w:rFonts w:ascii="Arial" w:eastAsia="Arial" w:hAnsi="Arial" w:cs="Arial"/>
          <w:color w:val="000000" w:themeColor="text1"/>
          <w:sz w:val="24"/>
          <w:szCs w:val="24"/>
        </w:rPr>
        <w:t xml:space="preserve">  </w:t>
      </w:r>
    </w:p>
    <w:p w14:paraId="2256B2B8" w14:textId="77777777" w:rsidR="006439A1" w:rsidRDefault="006439A1" w:rsidP="00A14586">
      <w:pPr>
        <w:spacing w:line="480" w:lineRule="auto"/>
        <w:jc w:val="both"/>
        <w:rPr>
          <w:rFonts w:ascii="Verdana" w:eastAsia="Verdana" w:hAnsi="Verdana" w:cs="Verdana"/>
          <w:b/>
          <w:bCs/>
          <w:i/>
          <w:iCs/>
          <w:color w:val="000000" w:themeColor="text1"/>
          <w:kern w:val="24"/>
          <w:sz w:val="20"/>
          <w:szCs w:val="20"/>
          <w:u w:val="single"/>
          <w:lang w:val="en-US"/>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EDEA3DA" w14:textId="77777777" w:rsidR="008D1421" w:rsidRDefault="008D1421" w:rsidP="00A14586">
      <w:pPr>
        <w:spacing w:line="480" w:lineRule="auto"/>
        <w:jc w:val="both"/>
        <w:rPr>
          <w:rFonts w:ascii="Verdana" w:eastAsia="Verdana" w:hAnsi="Verdana" w:cs="Verdana"/>
          <w:b/>
          <w:bCs/>
          <w:i/>
          <w:iCs/>
          <w:color w:val="000000" w:themeColor="text1"/>
          <w:kern w:val="24"/>
          <w:sz w:val="20"/>
          <w:szCs w:val="20"/>
          <w:u w:val="single"/>
          <w:lang w:val="en-US"/>
        </w:rPr>
      </w:pPr>
    </w:p>
    <w:p w14:paraId="02BCEAFE" w14:textId="77777777" w:rsidR="008D1421" w:rsidRDefault="008D1421" w:rsidP="00A14586">
      <w:pPr>
        <w:spacing w:line="480" w:lineRule="auto"/>
        <w:jc w:val="both"/>
        <w:rPr>
          <w:rFonts w:ascii="Verdana" w:eastAsia="Verdana" w:hAnsi="Verdana" w:cs="Verdana"/>
          <w:b/>
          <w:bCs/>
          <w:i/>
          <w:iCs/>
          <w:color w:val="000000" w:themeColor="text1"/>
          <w:kern w:val="24"/>
          <w:sz w:val="20"/>
          <w:szCs w:val="20"/>
          <w:u w:val="single"/>
          <w:lang w:val="en-US"/>
        </w:rPr>
      </w:pPr>
    </w:p>
    <w:p w14:paraId="3EEC5F3D" w14:textId="491321DB" w:rsidR="00A14586" w:rsidRPr="00073AC3" w:rsidRDefault="00A14586" w:rsidP="00073AC3">
      <w:pPr>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Mergers and Acquisitions</w:t>
      </w:r>
    </w:p>
    <w:p w14:paraId="398320FC" w14:textId="2A7DC4BF" w:rsidR="006439A1" w:rsidRDefault="00A14586" w:rsidP="009E2A18">
      <w:pPr>
        <w:spacing w:line="360" w:lineRule="auto"/>
        <w:jc w:val="both"/>
        <w:rPr>
          <w:rFonts w:ascii="Arial" w:eastAsia="Arial" w:hAnsi="Arial" w:cs="Arial"/>
          <w:color w:val="000000" w:themeColor="text1"/>
          <w:sz w:val="24"/>
          <w:szCs w:val="24"/>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 xml:space="preserve">Merger &amp; acquisition activities are becoming prevalent in the vinyl ester resin market globally. In 2019, INEOS Composites acquired Ashland Composites. Additionally, Polynt and Reichhold also had a merger in the same year to expand and increase </w:t>
      </w:r>
      <w:r w:rsidR="000308F6" w:rsidRPr="002B5730">
        <w:rPr>
          <w:rFonts w:ascii="Arial" w:eastAsia="Arial" w:hAnsi="Arial" w:cs="Arial"/>
          <w:color w:val="000000" w:themeColor="text1"/>
          <w:sz w:val="24"/>
          <w:szCs w:val="24"/>
        </w:rPr>
        <w:t>their</w:t>
      </w:r>
      <w:r w:rsidRPr="002B5730">
        <w:rPr>
          <w:rFonts w:ascii="Arial" w:eastAsia="Arial" w:hAnsi="Arial" w:cs="Arial"/>
          <w:color w:val="000000" w:themeColor="text1"/>
          <w:sz w:val="24"/>
          <w:szCs w:val="24"/>
        </w:rPr>
        <w:t xml:space="preserve"> market share. Showa Denko, </w:t>
      </w:r>
      <w:r w:rsidR="000308F6" w:rsidRPr="002B5730">
        <w:rPr>
          <w:rFonts w:ascii="Arial" w:eastAsia="Arial" w:hAnsi="Arial" w:cs="Arial"/>
          <w:color w:val="000000" w:themeColor="text1"/>
          <w:sz w:val="24"/>
          <w:szCs w:val="24"/>
        </w:rPr>
        <w:t xml:space="preserve">a prominent </w:t>
      </w:r>
      <w:r w:rsidR="00884E69" w:rsidRPr="002B5730">
        <w:rPr>
          <w:rFonts w:ascii="Arial" w:eastAsia="Arial" w:hAnsi="Arial" w:cs="Arial"/>
          <w:color w:val="000000" w:themeColor="text1"/>
          <w:sz w:val="24"/>
          <w:szCs w:val="24"/>
        </w:rPr>
        <w:t>player</w:t>
      </w:r>
      <w:r w:rsidRPr="002B5730">
        <w:rPr>
          <w:rFonts w:ascii="Arial" w:eastAsia="Arial" w:hAnsi="Arial" w:cs="Arial"/>
          <w:color w:val="000000" w:themeColor="text1"/>
          <w:sz w:val="24"/>
          <w:szCs w:val="24"/>
        </w:rPr>
        <w:t xml:space="preserve"> in the vinyl ester resin</w:t>
      </w:r>
      <w:r w:rsidR="00BB2DD7" w:rsidRPr="002B5730">
        <w:rPr>
          <w:rFonts w:ascii="Arial" w:eastAsia="Arial" w:hAnsi="Arial" w:cs="Arial"/>
          <w:color w:val="000000" w:themeColor="text1"/>
          <w:sz w:val="24"/>
          <w:szCs w:val="24"/>
        </w:rPr>
        <w:t xml:space="preserve"> market</w:t>
      </w:r>
      <w:r w:rsidRPr="002B5730">
        <w:rPr>
          <w:rFonts w:ascii="Arial" w:eastAsia="Arial" w:hAnsi="Arial" w:cs="Arial"/>
          <w:color w:val="000000" w:themeColor="text1"/>
          <w:sz w:val="24"/>
          <w:szCs w:val="24"/>
        </w:rPr>
        <w:t xml:space="preserve">, is continuously expanding its capacity to cater </w:t>
      </w:r>
      <w:r w:rsidR="00BB2DD7" w:rsidRPr="002B5730">
        <w:rPr>
          <w:rFonts w:ascii="Arial" w:eastAsia="Arial" w:hAnsi="Arial" w:cs="Arial"/>
          <w:color w:val="000000" w:themeColor="text1"/>
          <w:sz w:val="24"/>
          <w:szCs w:val="24"/>
        </w:rPr>
        <w:t xml:space="preserve">to </w:t>
      </w:r>
      <w:r w:rsidRPr="002B5730">
        <w:rPr>
          <w:rFonts w:ascii="Arial" w:eastAsia="Arial" w:hAnsi="Arial" w:cs="Arial"/>
          <w:color w:val="000000" w:themeColor="text1"/>
          <w:sz w:val="24"/>
          <w:szCs w:val="24"/>
        </w:rPr>
        <w:t>the increasing demand in China.</w:t>
      </w:r>
    </w:p>
    <w:p w14:paraId="296BEFFC" w14:textId="77777777" w:rsidR="006439A1" w:rsidRPr="002B5730" w:rsidRDefault="006439A1" w:rsidP="009E2A18">
      <w:pPr>
        <w:spacing w:line="360" w:lineRule="auto"/>
        <w:jc w:val="both"/>
        <w:rPr>
          <w:rFonts w:ascii="Arial" w:eastAsia="Arial" w:hAnsi="Arial" w:cs="Arial"/>
          <w:color w:val="000000" w:themeColor="text1"/>
          <w:sz w:val="24"/>
          <w:szCs w:val="24"/>
        </w:rPr>
      </w:pPr>
    </w:p>
    <w:tbl>
      <w:tblPr>
        <w:tblW w:w="10143" w:type="dxa"/>
        <w:tblInd w:w="-3" w:type="dxa"/>
        <w:tblCellMar>
          <w:left w:w="0" w:type="dxa"/>
          <w:right w:w="0" w:type="dxa"/>
        </w:tblCellMar>
        <w:tblLook w:val="04A0" w:firstRow="1" w:lastRow="0" w:firstColumn="1" w:lastColumn="0" w:noHBand="0" w:noVBand="1"/>
      </w:tblPr>
      <w:tblGrid>
        <w:gridCol w:w="922"/>
        <w:gridCol w:w="4436"/>
        <w:gridCol w:w="3893"/>
        <w:gridCol w:w="892"/>
      </w:tblGrid>
      <w:tr w:rsidR="002B5730" w:rsidRPr="002B5730" w14:paraId="0A2258DF" w14:textId="77777777" w:rsidTr="00757242">
        <w:trPr>
          <w:trHeight w:val="479"/>
        </w:trPr>
        <w:tc>
          <w:tcPr>
            <w:tcW w:w="10143" w:type="dxa"/>
            <w:gridSpan w:val="4"/>
            <w:tcBorders>
              <w:top w:val="single" w:sz="8" w:space="0" w:color="auto"/>
              <w:left w:val="single" w:sz="8" w:space="0" w:color="auto"/>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54C44F48" w14:textId="49B38D50"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Merger</w:t>
            </w:r>
            <w:r w:rsidR="00A562D7" w:rsidRPr="002B5730">
              <w:rPr>
                <w:rFonts w:ascii="Verdana" w:hAnsi="Verdana"/>
                <w:b/>
                <w:bCs/>
                <w:color w:val="000000" w:themeColor="text1"/>
                <w:sz w:val="20"/>
                <w:szCs w:val="20"/>
              </w:rPr>
              <w:t>s</w:t>
            </w:r>
            <w:r w:rsidRPr="002B5730">
              <w:rPr>
                <w:rFonts w:ascii="Verdana" w:hAnsi="Verdana"/>
                <w:b/>
                <w:bCs/>
                <w:color w:val="000000" w:themeColor="text1"/>
                <w:sz w:val="20"/>
                <w:szCs w:val="20"/>
              </w:rPr>
              <w:t xml:space="preserve"> &amp; Acquisition</w:t>
            </w:r>
            <w:r w:rsidR="00A562D7" w:rsidRPr="002B5730">
              <w:rPr>
                <w:rFonts w:ascii="Verdana" w:hAnsi="Verdana"/>
                <w:b/>
                <w:bCs/>
                <w:color w:val="000000" w:themeColor="text1"/>
                <w:sz w:val="20"/>
                <w:szCs w:val="20"/>
              </w:rPr>
              <w:t>s</w:t>
            </w:r>
            <w:r w:rsidRPr="002B5730">
              <w:rPr>
                <w:rFonts w:ascii="Verdana" w:hAnsi="Verdana"/>
                <w:b/>
                <w:bCs/>
                <w:color w:val="000000" w:themeColor="text1"/>
                <w:sz w:val="20"/>
                <w:szCs w:val="20"/>
              </w:rPr>
              <w:t xml:space="preserve"> in Vinyl Ester Resin Industry</w:t>
            </w:r>
          </w:p>
        </w:tc>
      </w:tr>
      <w:tr w:rsidR="002B5730" w:rsidRPr="002B5730" w14:paraId="69584BBD" w14:textId="77777777" w:rsidTr="00757242">
        <w:trPr>
          <w:trHeight w:val="479"/>
        </w:trPr>
        <w:tc>
          <w:tcPr>
            <w:tcW w:w="922" w:type="dxa"/>
            <w:tcBorders>
              <w:top w:val="nil"/>
              <w:left w:val="single" w:sz="8" w:space="0" w:color="auto"/>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62B82313"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S.No.</w:t>
            </w:r>
          </w:p>
        </w:tc>
        <w:tc>
          <w:tcPr>
            <w:tcW w:w="4436"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4D26755B"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Target Company</w:t>
            </w:r>
          </w:p>
        </w:tc>
        <w:tc>
          <w:tcPr>
            <w:tcW w:w="3893"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5770FBA6"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Acquirer / Merged Entity</w:t>
            </w:r>
          </w:p>
        </w:tc>
        <w:tc>
          <w:tcPr>
            <w:tcW w:w="890"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2472F61C"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Year</w:t>
            </w:r>
          </w:p>
        </w:tc>
      </w:tr>
      <w:tr w:rsidR="002B5730" w:rsidRPr="002B5730" w14:paraId="50020157" w14:textId="77777777" w:rsidTr="00757242">
        <w:trPr>
          <w:trHeight w:val="479"/>
        </w:trPr>
        <w:tc>
          <w:tcPr>
            <w:tcW w:w="922" w:type="dxa"/>
            <w:tcBorders>
              <w:top w:val="nil"/>
              <w:left w:val="single" w:sz="8" w:space="0" w:color="auto"/>
              <w:bottom w:val="nil"/>
              <w:right w:val="single" w:sz="8" w:space="0" w:color="auto"/>
            </w:tcBorders>
            <w:noWrap/>
            <w:tcMar>
              <w:top w:w="0" w:type="dxa"/>
              <w:left w:w="108" w:type="dxa"/>
              <w:bottom w:w="0" w:type="dxa"/>
              <w:right w:w="108" w:type="dxa"/>
            </w:tcMar>
            <w:vAlign w:val="bottom"/>
            <w:hideMark/>
          </w:tcPr>
          <w:p w14:paraId="7B5E7B02"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1</w:t>
            </w:r>
          </w:p>
        </w:tc>
        <w:tc>
          <w:tcPr>
            <w:tcW w:w="4436" w:type="dxa"/>
            <w:noWrap/>
            <w:tcMar>
              <w:top w:w="0" w:type="dxa"/>
              <w:left w:w="108" w:type="dxa"/>
              <w:bottom w:w="0" w:type="dxa"/>
              <w:right w:w="108" w:type="dxa"/>
            </w:tcMar>
            <w:vAlign w:val="bottom"/>
            <w:hideMark/>
          </w:tcPr>
          <w:p w14:paraId="72A1E466"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 Mar-Bal Inc</w:t>
            </w:r>
          </w:p>
        </w:tc>
        <w:tc>
          <w:tcPr>
            <w:tcW w:w="3893" w:type="dxa"/>
            <w:tcBorders>
              <w:top w:val="nil"/>
              <w:left w:val="single" w:sz="8" w:space="0" w:color="auto"/>
              <w:bottom w:val="nil"/>
              <w:right w:val="single" w:sz="8" w:space="0" w:color="auto"/>
            </w:tcBorders>
            <w:noWrap/>
            <w:tcMar>
              <w:top w:w="0" w:type="dxa"/>
              <w:left w:w="108" w:type="dxa"/>
              <w:bottom w:w="0" w:type="dxa"/>
              <w:right w:w="108" w:type="dxa"/>
            </w:tcMar>
            <w:vAlign w:val="bottom"/>
            <w:hideMark/>
          </w:tcPr>
          <w:p w14:paraId="47C413D1"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Chagrin Falls, Ohio</w:t>
            </w:r>
          </w:p>
        </w:tc>
        <w:tc>
          <w:tcPr>
            <w:tcW w:w="890" w:type="dxa"/>
            <w:tcBorders>
              <w:top w:val="nil"/>
              <w:left w:val="nil"/>
              <w:bottom w:val="nil"/>
              <w:right w:val="single" w:sz="8" w:space="0" w:color="auto"/>
            </w:tcBorders>
            <w:noWrap/>
            <w:tcMar>
              <w:top w:w="0" w:type="dxa"/>
              <w:left w:w="108" w:type="dxa"/>
              <w:bottom w:w="0" w:type="dxa"/>
              <w:right w:w="108" w:type="dxa"/>
            </w:tcMar>
            <w:vAlign w:val="bottom"/>
            <w:hideMark/>
          </w:tcPr>
          <w:p w14:paraId="48390F0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2020</w:t>
            </w:r>
          </w:p>
        </w:tc>
      </w:tr>
      <w:tr w:rsidR="002B5730" w:rsidRPr="002B5730" w14:paraId="5AF86971" w14:textId="77777777" w:rsidTr="00757242">
        <w:trPr>
          <w:trHeight w:val="479"/>
        </w:trPr>
        <w:tc>
          <w:tcPr>
            <w:tcW w:w="922"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7FA4E3A"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2</w:t>
            </w:r>
          </w:p>
        </w:tc>
        <w:tc>
          <w:tcPr>
            <w:tcW w:w="4436"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58980F4A"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Ashland Global Holdings Inc.</w:t>
            </w:r>
          </w:p>
        </w:tc>
        <w:tc>
          <w:tcPr>
            <w:tcW w:w="3893"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5C8F6C69"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INEOS Enterprise</w:t>
            </w:r>
          </w:p>
        </w:tc>
        <w:tc>
          <w:tcPr>
            <w:tcW w:w="89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053EF2E2"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2019</w:t>
            </w:r>
          </w:p>
        </w:tc>
      </w:tr>
      <w:tr w:rsidR="002B5730" w:rsidRPr="002B5730" w14:paraId="3213CDAA"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6F20DBD"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3</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F05BE8A"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Aliancys &amp; AOC Resin</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A6B746B"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CVC Capital Partners</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75E273B"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2018</w:t>
            </w:r>
          </w:p>
        </w:tc>
      </w:tr>
      <w:tr w:rsidR="002B5730" w:rsidRPr="002B5730" w14:paraId="2731530E"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CC5B452"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4</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7A38529"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Polynt</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738216E"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Reichhold Group</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F6740E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2017</w:t>
            </w:r>
          </w:p>
        </w:tc>
      </w:tr>
      <w:tr w:rsidR="002B5730" w:rsidRPr="002B5730" w14:paraId="3852495A"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A4C0CF7"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5</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29A212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Kemrock Industries Ltd</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DF651DF"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Reliance Industries Ltd</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DAFB226" w14:textId="4E2E806D"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2018</w:t>
            </w:r>
          </w:p>
        </w:tc>
      </w:tr>
    </w:tbl>
    <w:p w14:paraId="01CADF6A" w14:textId="4D7C57FC" w:rsidR="00A14586" w:rsidRPr="002B5730" w:rsidRDefault="009E10C0" w:rsidP="00F25B3D">
      <w:pPr>
        <w:rPr>
          <w:rFonts w:ascii="Calibri" w:hAnsi="Calibri" w:cs="Calibri"/>
          <w:color w:val="000000" w:themeColor="text1"/>
        </w:rPr>
      </w:pPr>
      <w:r w:rsidRPr="002B5730">
        <w:rPr>
          <w:noProof/>
          <w:color w:val="000000" w:themeColor="text1"/>
        </w:rPr>
        <mc:AlternateContent>
          <mc:Choice Requires="wps">
            <w:drawing>
              <wp:anchor distT="0" distB="0" distL="114300" distR="114300" simplePos="0" relativeHeight="252224512" behindDoc="0" locked="0" layoutInCell="1" allowOverlap="1" wp14:anchorId="5C3B0A4B" wp14:editId="067B9A04">
                <wp:simplePos x="0" y="0"/>
                <wp:positionH relativeFrom="column">
                  <wp:posOffset>4688840</wp:posOffset>
                </wp:positionH>
                <wp:positionV relativeFrom="paragraph">
                  <wp:posOffset>42545</wp:posOffset>
                </wp:positionV>
                <wp:extent cx="1864360" cy="200025"/>
                <wp:effectExtent l="0" t="0" r="0" b="0"/>
                <wp:wrapNone/>
                <wp:docPr id="236"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CE43E3E" w14:textId="77777777" w:rsidR="00EC0757" w:rsidRPr="00687E98" w:rsidRDefault="00EC0757" w:rsidP="00EC075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C3B0A4B" id="_x0000_s1169" type="#_x0000_t202" style="position:absolute;margin-left:369.2pt;margin-top:3.35pt;width:146.8pt;height:15.7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" filled="f" stroked="f">
                <v:textbox style="mso-fit-shape-to-text:t">
                  <w:txbxContent>
                    <w:p w14:paraId="6CE43E3E" w14:textId="77777777" w:rsidR="00EC0757" w:rsidRPr="00687E98" w:rsidRDefault="00EC0757" w:rsidP="00EC075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0C54CD94" w14:textId="3069F0B6" w:rsidR="00927B78" w:rsidRPr="00927B78" w:rsidRDefault="00927B78" w:rsidP="00927B78">
      <w:pPr>
        <w:spacing w:line="240" w:lineRule="auto"/>
        <w:rPr>
          <w:rFonts w:ascii="Arial" w:hAnsi="Arial" w:cs="Arial"/>
          <w:b/>
          <w:bCs/>
          <w:color w:val="000000"/>
          <w:sz w:val="24"/>
          <w:szCs w:val="24"/>
        </w:rPr>
      </w:pPr>
      <w:r w:rsidRPr="00073AC3">
        <w:rPr>
          <w:rFonts w:ascii="Arial" w:hAnsi="Arial" w:cs="Arial"/>
          <w:b/>
          <w:bCs/>
          <w:sz w:val="24"/>
          <w:szCs w:val="24"/>
        </w:rPr>
        <w:t>3.</w:t>
      </w:r>
      <w:r w:rsidR="00D16404">
        <w:rPr>
          <w:rFonts w:ascii="Arial" w:hAnsi="Arial" w:cs="Arial"/>
          <w:b/>
          <w:bCs/>
          <w:sz w:val="24"/>
          <w:szCs w:val="24"/>
        </w:rPr>
        <w:t>10.</w:t>
      </w:r>
      <w:r w:rsidRPr="00073AC3">
        <w:rPr>
          <w:rFonts w:ascii="Arial" w:hAnsi="Arial" w:cs="Arial"/>
          <w:b/>
          <w:bCs/>
          <w:sz w:val="24"/>
          <w:szCs w:val="24"/>
        </w:rPr>
        <w:t xml:space="preserve"> Technology Evaluation</w:t>
      </w:r>
      <w:r w:rsidRPr="00927B78">
        <w:rPr>
          <w:rFonts w:ascii="Arial" w:hAnsi="Arial" w:cs="Arial"/>
          <w:b/>
          <w:bCs/>
          <w:color w:val="000000"/>
          <w:sz w:val="24"/>
          <w:szCs w:val="24"/>
        </w:rPr>
        <w:t>:</w:t>
      </w:r>
    </w:p>
    <w:p w14:paraId="647D14C8" w14:textId="6AB5C02C" w:rsidR="00A03ADD" w:rsidRDefault="00A03ADD" w:rsidP="00927B78">
      <w:pPr>
        <w:spacing w:before="240" w:line="360" w:lineRule="auto"/>
        <w:jc w:val="both"/>
        <w:rPr>
          <w:rFonts w:ascii="Arial" w:hAnsi="Arial" w:cs="Arial"/>
          <w:sz w:val="24"/>
          <w:szCs w:val="24"/>
        </w:rPr>
      </w:pPr>
      <w:r w:rsidRPr="00A03ADD">
        <w:rPr>
          <w:rFonts w:ascii="Arial" w:hAnsi="Arial" w:cs="Arial"/>
          <w:sz w:val="24"/>
          <w:szCs w:val="24"/>
        </w:rPr>
        <w:t xml:space="preserve">Vinyl Ester Resins are downstream products of Epoxy Resin. Most manufacturing companies have their in-house technologies and R&amp;D facilities to make formulations. Key reactions are carried out with the help of a batch reactor and blender which can be outsourced. Conventionally, manufacturing process involves charging batch reactor with a feedstock and then blending it with an organic solvent such as styrene monomer.  There is no technology licensor for the product. </w:t>
      </w:r>
      <w:r w:rsidRPr="00A03ADD">
        <w:rPr>
          <w:rFonts w:ascii="Arial" w:hAnsi="Arial" w:cs="Arial"/>
          <w:sz w:val="24"/>
          <w:szCs w:val="24"/>
        </w:rPr>
        <w:lastRenderedPageBreak/>
        <w:t>Indian manufacturing compan</w:t>
      </w:r>
      <w:r w:rsidR="00051A2F">
        <w:rPr>
          <w:rFonts w:ascii="Arial" w:hAnsi="Arial" w:cs="Arial"/>
          <w:sz w:val="24"/>
          <w:szCs w:val="24"/>
        </w:rPr>
        <w:t>ies</w:t>
      </w:r>
      <w:r w:rsidRPr="00A03ADD">
        <w:rPr>
          <w:rFonts w:ascii="Arial" w:hAnsi="Arial" w:cs="Arial"/>
          <w:sz w:val="24"/>
          <w:szCs w:val="24"/>
        </w:rPr>
        <w:t xml:space="preserve"> such as Innovative Resins, Satyen Polymers, Mechemco Resins among others have In-house batch reactor set up. However, they depend on domestic or international market for feedstocks Epoxy resin, Bisphenol-A, and other additives.</w:t>
      </w:r>
    </w:p>
    <w:p w14:paraId="79571D6F" w14:textId="58F8C152" w:rsidR="00927B78" w:rsidRPr="00051A2F" w:rsidRDefault="00927B78" w:rsidP="00051A2F">
      <w:pPr>
        <w:rPr>
          <w:b/>
          <w:bCs/>
        </w:rPr>
      </w:pPr>
      <w:r w:rsidRPr="00051A2F">
        <w:t xml:space="preserve">                 </w:t>
      </w:r>
    </w:p>
    <w:p w14:paraId="05579F24" w14:textId="77777777" w:rsidR="006439A1" w:rsidRDefault="006439A1" w:rsidP="000304B9">
      <w:pPr>
        <w:spacing w:line="480" w:lineRule="auto"/>
        <w:jc w:val="both"/>
        <w:rPr>
          <w:rFonts w:ascii="Verdana" w:eastAsia="Verdana" w:hAnsi="Verdana" w:cs="Verdana"/>
          <w:b/>
          <w:bCs/>
          <w:i/>
          <w:iCs/>
          <w:color w:val="000000" w:themeColor="text1"/>
          <w:kern w:val="24"/>
          <w:sz w:val="20"/>
          <w:szCs w:val="20"/>
          <w:u w:val="single"/>
          <w:lang w:val="en-US"/>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5654CEC" w14:textId="3F8CCDD1" w:rsidR="004C5239" w:rsidRPr="00927B78" w:rsidRDefault="004C5239" w:rsidP="007A7901">
      <w:pPr>
        <w:spacing w:line="480" w:lineRule="auto"/>
        <w:rPr>
          <w:rFonts w:ascii="Arial" w:eastAsia="Verdana" w:hAnsi="Arial" w:cs="Arial"/>
          <w:b/>
          <w:bCs/>
          <w:color w:val="000000" w:themeColor="text1"/>
          <w:kern w:val="24"/>
          <w:sz w:val="24"/>
          <w:szCs w:val="24"/>
          <w:lang w:val="en-US"/>
          <w14:textOutline w14:w="9525" w14:cap="rnd" w14:cmpd="sng" w14:algn="ctr">
            <w14:noFill/>
            <w14:prstDash w14:val="solid"/>
            <w14:bevel/>
          </w14:textOutline>
        </w:rPr>
      </w:pPr>
      <w:bookmarkStart w:id="46" w:name="_Hlk85477119"/>
      <w:r w:rsidRPr="00927B78">
        <w:rPr>
          <w:rFonts w:ascii="Arial" w:eastAsia="Verdana" w:hAnsi="Arial" w:cs="Arial"/>
          <w:b/>
          <w:bCs/>
          <w:color w:val="000000" w:themeColor="text1"/>
          <w:kern w:val="24"/>
          <w:sz w:val="24"/>
          <w:szCs w:val="24"/>
          <w:lang w:val="en-US"/>
        </w:rPr>
        <w:t>3.</w:t>
      </w:r>
      <w:r w:rsidR="00D16404">
        <w:rPr>
          <w:rFonts w:ascii="Arial" w:eastAsia="Verdana" w:hAnsi="Arial" w:cs="Arial"/>
          <w:b/>
          <w:bCs/>
          <w:color w:val="000000" w:themeColor="text1"/>
          <w:kern w:val="24"/>
          <w:sz w:val="24"/>
          <w:szCs w:val="24"/>
          <w:lang w:val="en-US"/>
        </w:rPr>
        <w:t>11</w:t>
      </w:r>
      <w:r w:rsidRPr="00927B78">
        <w:rPr>
          <w:rFonts w:ascii="Arial" w:eastAsia="Verdana" w:hAnsi="Arial" w:cs="Arial"/>
          <w:b/>
          <w:bCs/>
          <w:color w:val="000000" w:themeColor="text1"/>
          <w:kern w:val="24"/>
          <w:sz w:val="24"/>
          <w:szCs w:val="24"/>
          <w:lang w:val="en-US"/>
        </w:rPr>
        <w:t>. Pricing Analysis</w:t>
      </w:r>
    </w:p>
    <w:p w14:paraId="4B11E754" w14:textId="52E719B2" w:rsidR="00040724" w:rsidRPr="002B5730" w:rsidRDefault="007A7901" w:rsidP="00E33B0C">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Discussions </w:t>
      </w:r>
      <w:r w:rsidR="00DD017A" w:rsidRPr="002B5730">
        <w:rPr>
          <w:rFonts w:ascii="Arial" w:eastAsia="Arial" w:hAnsi="Arial" w:cs="Arial"/>
          <w:color w:val="000000" w:themeColor="text1"/>
          <w:sz w:val="24"/>
          <w:szCs w:val="24"/>
        </w:rPr>
        <w:t xml:space="preserve">on </w:t>
      </w:r>
      <w:r w:rsidRPr="002B5730">
        <w:rPr>
          <w:rFonts w:ascii="Arial" w:eastAsia="Arial" w:hAnsi="Arial" w:cs="Arial"/>
          <w:color w:val="000000" w:themeColor="text1"/>
          <w:sz w:val="24"/>
          <w:szCs w:val="24"/>
        </w:rPr>
        <w:t>Vinyl E</w:t>
      </w:r>
      <w:r w:rsidR="006D4425">
        <w:rPr>
          <w:rFonts w:ascii="Arial" w:eastAsia="Arial" w:hAnsi="Arial" w:cs="Arial"/>
          <w:color w:val="000000" w:themeColor="text1"/>
          <w:sz w:val="24"/>
          <w:szCs w:val="24"/>
        </w:rPr>
        <w:t>st</w:t>
      </w:r>
      <w:r w:rsidRPr="002B5730">
        <w:rPr>
          <w:rFonts w:ascii="Arial" w:eastAsia="Arial" w:hAnsi="Arial" w:cs="Arial"/>
          <w:color w:val="000000" w:themeColor="text1"/>
          <w:sz w:val="24"/>
          <w:szCs w:val="24"/>
        </w:rPr>
        <w:t>er Resin</w:t>
      </w:r>
      <w:r w:rsidR="00545715">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remained firm since the beginning of 2021 following the pickup in </w:t>
      </w:r>
      <w:r w:rsidR="006D4425">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market activities as the economy significantly rebounded from C</w:t>
      </w:r>
      <w:r w:rsidR="00DD017A" w:rsidRPr="002B5730">
        <w:rPr>
          <w:rFonts w:ascii="Arial" w:eastAsia="Arial" w:hAnsi="Arial" w:cs="Arial"/>
          <w:color w:val="000000" w:themeColor="text1"/>
          <w:sz w:val="24"/>
          <w:szCs w:val="24"/>
        </w:rPr>
        <w:t xml:space="preserve">OVID-19 </w:t>
      </w:r>
      <w:r w:rsidRPr="002B5730">
        <w:rPr>
          <w:rFonts w:ascii="Arial" w:eastAsia="Arial" w:hAnsi="Arial" w:cs="Arial"/>
          <w:color w:val="000000" w:themeColor="text1"/>
          <w:sz w:val="24"/>
          <w:szCs w:val="24"/>
        </w:rPr>
        <w:t xml:space="preserve">repercussions. However, the increment has been marginal yet consistent due to constraint fluctuations in base Novolac costs. </w:t>
      </w:r>
      <w:r w:rsidR="00A03ADD" w:rsidRPr="00A03ADD">
        <w:rPr>
          <w:rFonts w:ascii="Arial" w:eastAsia="Arial" w:hAnsi="Arial" w:cs="Arial"/>
          <w:color w:val="000000" w:themeColor="text1"/>
          <w:sz w:val="24"/>
          <w:szCs w:val="24"/>
        </w:rPr>
        <w:t xml:space="preserve">There has been little to no adverse impact of the second wave of Covid in India, as demand for the material remained </w:t>
      </w:r>
      <w:r w:rsidRPr="002B5730">
        <w:rPr>
          <w:rFonts w:ascii="Arial" w:eastAsia="Arial" w:hAnsi="Arial" w:cs="Arial"/>
          <w:color w:val="000000" w:themeColor="text1"/>
          <w:sz w:val="24"/>
          <w:szCs w:val="24"/>
        </w:rPr>
        <w:t xml:space="preserve">consistent from packaging sector amidst </w:t>
      </w:r>
      <w:r w:rsidR="00E33B0C" w:rsidRPr="002B5730">
        <w:rPr>
          <w:rFonts w:ascii="Arial" w:eastAsia="Arial" w:hAnsi="Arial" w:cs="Arial"/>
          <w:color w:val="000000" w:themeColor="text1"/>
          <w:sz w:val="24"/>
          <w:szCs w:val="24"/>
        </w:rPr>
        <w:t>favourable</w:t>
      </w:r>
      <w:r w:rsidRPr="002B5730">
        <w:rPr>
          <w:rFonts w:ascii="Arial" w:eastAsia="Arial" w:hAnsi="Arial" w:cs="Arial"/>
          <w:color w:val="000000" w:themeColor="text1"/>
          <w:sz w:val="24"/>
          <w:szCs w:val="24"/>
        </w:rPr>
        <w:t xml:space="preserve"> consumer sentiments. Thus, after showcasing a marginal dullness in May</w:t>
      </w:r>
      <w:r w:rsidR="006D4425">
        <w:rPr>
          <w:rFonts w:ascii="Arial" w:eastAsia="Arial" w:hAnsi="Arial" w:cs="Arial"/>
          <w:color w:val="000000" w:themeColor="text1"/>
          <w:sz w:val="24"/>
          <w:szCs w:val="24"/>
        </w:rPr>
        <w:t xml:space="preserve"> 2021</w:t>
      </w:r>
      <w:r w:rsidRPr="002B5730">
        <w:rPr>
          <w:rFonts w:ascii="Arial" w:eastAsia="Arial" w:hAnsi="Arial" w:cs="Arial"/>
          <w:color w:val="000000" w:themeColor="text1"/>
          <w:sz w:val="24"/>
          <w:szCs w:val="24"/>
        </w:rPr>
        <w:t xml:space="preserve">, </w:t>
      </w:r>
      <w:r w:rsidR="00DD017A"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rices again revived in June</w:t>
      </w:r>
      <w:r w:rsidR="006D4425">
        <w:rPr>
          <w:rFonts w:ascii="Arial" w:eastAsia="Arial" w:hAnsi="Arial" w:cs="Arial"/>
          <w:color w:val="000000" w:themeColor="text1"/>
          <w:sz w:val="24"/>
          <w:szCs w:val="24"/>
        </w:rPr>
        <w:t xml:space="preserve"> 2021</w:t>
      </w:r>
      <w:r w:rsidR="00DD017A"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following the resumption in market activities across the nation. Besides, soaring freight cost along several trade routes since the beginning </w:t>
      </w:r>
      <w:r w:rsidR="006D4425">
        <w:rPr>
          <w:rFonts w:ascii="Arial" w:eastAsia="Arial" w:hAnsi="Arial" w:cs="Arial"/>
          <w:color w:val="000000" w:themeColor="text1"/>
          <w:sz w:val="24"/>
          <w:szCs w:val="24"/>
        </w:rPr>
        <w:t xml:space="preserve">of </w:t>
      </w:r>
      <w:r w:rsidRPr="002B5730">
        <w:rPr>
          <w:rFonts w:ascii="Arial" w:eastAsia="Arial" w:hAnsi="Arial" w:cs="Arial"/>
          <w:color w:val="000000" w:themeColor="text1"/>
          <w:sz w:val="24"/>
          <w:szCs w:val="24"/>
        </w:rPr>
        <w:t>202</w:t>
      </w:r>
      <w:r w:rsidR="006D4425">
        <w:rPr>
          <w:rFonts w:ascii="Arial" w:eastAsia="Arial" w:hAnsi="Arial" w:cs="Arial"/>
          <w:color w:val="000000" w:themeColor="text1"/>
          <w:sz w:val="24"/>
          <w:szCs w:val="24"/>
        </w:rPr>
        <w:t>1</w:t>
      </w:r>
      <w:r w:rsidRPr="002B5730">
        <w:rPr>
          <w:rFonts w:ascii="Arial" w:eastAsia="Arial" w:hAnsi="Arial" w:cs="Arial"/>
          <w:color w:val="000000" w:themeColor="text1"/>
          <w:sz w:val="24"/>
          <w:szCs w:val="24"/>
        </w:rPr>
        <w:t xml:space="preserve"> has also contributed to raise </w:t>
      </w:r>
      <w:r w:rsidR="009F4C84" w:rsidRPr="002B5730">
        <w:rPr>
          <w:rFonts w:ascii="Arial" w:eastAsia="Arial" w:hAnsi="Arial" w:cs="Arial"/>
          <w:color w:val="000000" w:themeColor="text1"/>
          <w:sz w:val="24"/>
          <w:szCs w:val="24"/>
        </w:rPr>
        <w:t xml:space="preserve">in </w:t>
      </w:r>
      <w:r w:rsidRPr="002B5730">
        <w:rPr>
          <w:rFonts w:ascii="Arial" w:eastAsia="Arial" w:hAnsi="Arial" w:cs="Arial"/>
          <w:color w:val="000000" w:themeColor="text1"/>
          <w:sz w:val="24"/>
          <w:szCs w:val="24"/>
        </w:rPr>
        <w:t>values at times of prevalent demand pattern</w:t>
      </w:r>
      <w:r w:rsidR="004644A7" w:rsidRPr="002B5730">
        <w:rPr>
          <w:rFonts w:ascii="Arial" w:eastAsia="Arial" w:hAnsi="Arial" w:cs="Arial"/>
          <w:color w:val="000000" w:themeColor="text1"/>
          <w:sz w:val="24"/>
          <w:szCs w:val="24"/>
        </w:rPr>
        <w:t>.</w:t>
      </w:r>
    </w:p>
    <w:p w14:paraId="24A53DE8" w14:textId="77777777" w:rsidR="00005343" w:rsidRDefault="00005343" w:rsidP="007A7901">
      <w:pPr>
        <w:spacing w:line="480" w:lineRule="auto"/>
        <w:rPr>
          <w:rFonts w:ascii="Verdana" w:eastAsia="Verdana" w:hAnsi="Verdana" w:cs="Verdana"/>
          <w:b/>
          <w:bCs/>
          <w:color w:val="000000" w:themeColor="text1"/>
          <w:kern w:val="24"/>
          <w:sz w:val="20"/>
          <w:szCs w:val="20"/>
        </w:rPr>
        <w:sectPr w:rsidR="0000534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94AD760" w14:textId="521EA49D" w:rsidR="007A7901" w:rsidRPr="00CA5DDE" w:rsidRDefault="00884E69" w:rsidP="007A7901">
      <w:pPr>
        <w:spacing w:line="480" w:lineRule="auto"/>
        <w:rPr>
          <w:rFonts w:ascii="Arial" w:eastAsia="Verdana" w:hAnsi="Arial" w:cs="Arial"/>
          <w:b/>
          <w:bCs/>
          <w:color w:val="000000" w:themeColor="text1"/>
          <w:kern w:val="24"/>
          <w:sz w:val="24"/>
          <w:szCs w:val="24"/>
          <w:lang w:val="en-US"/>
        </w:rPr>
      </w:pPr>
      <w:r w:rsidRPr="00CA5DDE">
        <w:rPr>
          <w:rFonts w:ascii="Arial" w:eastAsia="Verdana" w:hAnsi="Arial" w:cs="Arial"/>
          <w:b/>
          <w:bCs/>
          <w:color w:val="000000" w:themeColor="text1"/>
          <w:kern w:val="24"/>
          <w:sz w:val="24"/>
          <w:szCs w:val="24"/>
          <w:lang w:val="en-US"/>
        </w:rPr>
        <w:t>Global</w:t>
      </w:r>
      <w:r w:rsidR="007A7901" w:rsidRPr="00CA5DDE">
        <w:rPr>
          <w:rFonts w:ascii="Arial" w:eastAsia="Verdana" w:hAnsi="Arial" w:cs="Arial"/>
          <w:b/>
          <w:bCs/>
          <w:color w:val="000000" w:themeColor="text1"/>
          <w:kern w:val="24"/>
          <w:sz w:val="24"/>
          <w:szCs w:val="24"/>
          <w:lang w:val="en-US"/>
        </w:rPr>
        <w:t xml:space="preserve"> Vinyl E</w:t>
      </w:r>
      <w:r w:rsidR="0026260F" w:rsidRPr="00CA5DDE">
        <w:rPr>
          <w:rFonts w:ascii="Arial" w:eastAsia="Verdana" w:hAnsi="Arial" w:cs="Arial"/>
          <w:b/>
          <w:bCs/>
          <w:color w:val="000000" w:themeColor="text1"/>
          <w:kern w:val="24"/>
          <w:sz w:val="24"/>
          <w:szCs w:val="24"/>
          <w:lang w:val="en-US"/>
        </w:rPr>
        <w:t>st</w:t>
      </w:r>
      <w:r w:rsidR="007A7901" w:rsidRPr="00CA5DDE">
        <w:rPr>
          <w:rFonts w:ascii="Arial" w:eastAsia="Verdana" w:hAnsi="Arial" w:cs="Arial"/>
          <w:b/>
          <w:bCs/>
          <w:color w:val="000000" w:themeColor="text1"/>
          <w:kern w:val="24"/>
          <w:sz w:val="24"/>
          <w:szCs w:val="24"/>
          <w:lang w:val="en-US"/>
        </w:rPr>
        <w:t>er Resin Yearly Prices, 201</w:t>
      </w:r>
      <w:r w:rsidRPr="00CA5DDE">
        <w:rPr>
          <w:rFonts w:ascii="Arial" w:eastAsia="Verdana" w:hAnsi="Arial" w:cs="Arial"/>
          <w:b/>
          <w:bCs/>
          <w:color w:val="000000" w:themeColor="text1"/>
          <w:kern w:val="24"/>
          <w:sz w:val="24"/>
          <w:szCs w:val="24"/>
          <w:lang w:val="en-US"/>
        </w:rPr>
        <w:t>5-2030</w:t>
      </w:r>
      <w:r w:rsidR="007A7901" w:rsidRPr="00CA5DDE">
        <w:rPr>
          <w:rFonts w:ascii="Arial" w:eastAsia="Verdana" w:hAnsi="Arial" w:cs="Arial"/>
          <w:b/>
          <w:bCs/>
          <w:color w:val="000000" w:themeColor="text1"/>
          <w:kern w:val="24"/>
          <w:sz w:val="24"/>
          <w:szCs w:val="24"/>
          <w:lang w:val="en-US"/>
        </w:rPr>
        <w:t xml:space="preserve"> (</w:t>
      </w:r>
      <w:r w:rsidRPr="00CA5DDE">
        <w:rPr>
          <w:rFonts w:ascii="Arial" w:eastAsia="Verdana" w:hAnsi="Arial" w:cs="Arial"/>
          <w:b/>
          <w:bCs/>
          <w:color w:val="000000" w:themeColor="text1"/>
          <w:kern w:val="24"/>
          <w:sz w:val="24"/>
          <w:szCs w:val="24"/>
          <w:lang w:val="en-US"/>
        </w:rPr>
        <w:t>USD</w:t>
      </w:r>
      <w:r w:rsidR="007A7901" w:rsidRPr="00CA5DDE">
        <w:rPr>
          <w:rFonts w:ascii="Arial" w:eastAsia="Verdana" w:hAnsi="Arial" w:cs="Arial"/>
          <w:b/>
          <w:bCs/>
          <w:color w:val="000000" w:themeColor="text1"/>
          <w:kern w:val="24"/>
          <w:sz w:val="24"/>
          <w:szCs w:val="24"/>
          <w:lang w:val="en-US"/>
        </w:rPr>
        <w:t>/Tonne)</w:t>
      </w:r>
    </w:p>
    <w:p w14:paraId="58B13EE2" w14:textId="3486E129" w:rsidR="007A7901" w:rsidRPr="002B5730" w:rsidRDefault="002107B2" w:rsidP="007A7901">
      <w:pPr>
        <w:spacing w:line="480" w:lineRule="auto"/>
        <w:rPr>
          <w:rFonts w:ascii="Arial" w:eastAsia="Arial" w:hAnsi="Arial" w:cs="Arial"/>
          <w:b/>
          <w:bCs/>
          <w:color w:val="000000" w:themeColor="text1"/>
          <w:sz w:val="24"/>
          <w:szCs w:val="24"/>
        </w:rPr>
      </w:pPr>
      <w:r w:rsidRPr="002B5730">
        <w:rPr>
          <w:rFonts w:ascii="Arial" w:eastAsia="Arial" w:hAnsi="Arial" w:cs="Arial"/>
          <w:b/>
          <w:bCs/>
          <w:noProof/>
          <w:color w:val="000000" w:themeColor="text1"/>
          <w:sz w:val="24"/>
          <w:szCs w:val="24"/>
        </w:rPr>
        <w:drawing>
          <wp:inline distT="0" distB="0" distL="0" distR="0" wp14:anchorId="3578B045" wp14:editId="78B056DC">
            <wp:extent cx="6172200" cy="2819400"/>
            <wp:effectExtent l="0" t="0" r="0" b="0"/>
            <wp:docPr id="1027" name="Chart 1027">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96A72B4" w14:textId="77777777" w:rsidR="00040724" w:rsidRPr="002B5730" w:rsidRDefault="00040724" w:rsidP="009E2A18">
      <w:pPr>
        <w:spacing w:line="360" w:lineRule="auto"/>
        <w:rPr>
          <w:rFonts w:ascii="Arial" w:eastAsia="Arial" w:hAnsi="Arial" w:cs="Arial"/>
          <w:color w:val="000000" w:themeColor="text1"/>
          <w:sz w:val="24"/>
          <w:szCs w:val="24"/>
        </w:rPr>
      </w:pPr>
    </w:p>
    <w:p w14:paraId="282B2914" w14:textId="77777777" w:rsidR="00CD6836" w:rsidRDefault="00CD6836" w:rsidP="004644A7">
      <w:pPr>
        <w:spacing w:line="360" w:lineRule="auto"/>
        <w:jc w:val="both"/>
        <w:rPr>
          <w:rFonts w:ascii="Arial" w:eastAsia="Arial" w:hAnsi="Arial" w:cs="Arial"/>
          <w:color w:val="000000" w:themeColor="text1"/>
          <w:sz w:val="24"/>
          <w:szCs w:val="24"/>
        </w:rPr>
        <w:sectPr w:rsidR="00CD683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8A9D55E" w14:textId="117B3743" w:rsidR="002107B2" w:rsidRDefault="002107B2" w:rsidP="00905DCB">
      <w:pPr>
        <w:spacing w:line="360" w:lineRule="auto"/>
        <w:jc w:val="both"/>
        <w:rPr>
          <w:rFonts w:ascii="Arial" w:eastAsia="Arial" w:hAnsi="Arial" w:cs="Arial"/>
          <w:color w:val="000000" w:themeColor="text1"/>
          <w:sz w:val="24"/>
          <w:szCs w:val="24"/>
        </w:rPr>
      </w:pPr>
      <w:r w:rsidRPr="002B5730">
        <w:rPr>
          <w:rFonts w:ascii="Arial" w:eastAsia="Arial" w:hAnsi="Arial" w:cs="Arial"/>
          <w:b/>
          <w:bCs/>
          <w:noProof/>
          <w:color w:val="000000" w:themeColor="text1"/>
          <w:sz w:val="24"/>
          <w:szCs w:val="24"/>
        </w:rPr>
        <w:lastRenderedPageBreak/>
        <w:drawing>
          <wp:inline distT="0" distB="0" distL="0" distR="0" wp14:anchorId="3F03AE53" wp14:editId="200140EB">
            <wp:extent cx="6070600" cy="2796363"/>
            <wp:effectExtent l="0" t="0" r="6350" b="4445"/>
            <wp:docPr id="35" name="Chart 35">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1C683E98" w14:textId="77777777" w:rsidR="002107B2" w:rsidRDefault="002107B2" w:rsidP="00905DCB">
      <w:pPr>
        <w:spacing w:line="360" w:lineRule="auto"/>
        <w:jc w:val="both"/>
        <w:rPr>
          <w:rFonts w:ascii="Arial" w:eastAsia="Arial" w:hAnsi="Arial" w:cs="Arial"/>
          <w:color w:val="000000" w:themeColor="text1"/>
          <w:sz w:val="24"/>
          <w:szCs w:val="24"/>
        </w:rPr>
      </w:pPr>
    </w:p>
    <w:bookmarkEnd w:id="46"/>
    <w:p w14:paraId="6C4A1704" w14:textId="77777777" w:rsidR="002107B2" w:rsidRPr="002107B2" w:rsidRDefault="002107B2" w:rsidP="002107B2">
      <w:pPr>
        <w:spacing w:line="360" w:lineRule="auto"/>
        <w:jc w:val="both"/>
        <w:rPr>
          <w:rFonts w:ascii="Arial" w:eastAsia="Arial" w:hAnsi="Arial" w:cs="Arial"/>
          <w:color w:val="000000" w:themeColor="text1"/>
          <w:sz w:val="24"/>
          <w:szCs w:val="24"/>
        </w:rPr>
      </w:pPr>
      <w:r w:rsidRPr="002107B2">
        <w:rPr>
          <w:rFonts w:ascii="Arial" w:eastAsia="Arial" w:hAnsi="Arial" w:cs="Arial"/>
          <w:color w:val="000000" w:themeColor="text1"/>
          <w:sz w:val="24"/>
          <w:szCs w:val="24"/>
        </w:rPr>
        <w:t>Vinyl Ester Resin market which faced dullness earlier under COVID-19 repercussion has witnessed a significant rebound across the global market since January 2021. Global freight cost hike has also impacted the overall market fundamentals for VER across international market. Some major players like AOC frequently revised their offers for Epoxy based VER to tackle rising freight charges, and feedstock cost since January. Meanwhile, countries like UK were heard struggling to procure enough raw materials to satisfy the domestic consumption, which impacted the price trend across Europe. However, during May-July 2021, while India was battling with second wave of pandemic, other countries witnessed mixed sentiments that varied with rate of economic recovery and ongoing pandemic related restrictions. Some factors like freight cost and raw material scarcity remained common behind any significant increase in prices of VER across the globe.</w:t>
      </w:r>
    </w:p>
    <w:p w14:paraId="15497138" w14:textId="77777777" w:rsidR="00CD6836" w:rsidRDefault="002107B2" w:rsidP="002107B2">
      <w:pPr>
        <w:spacing w:line="360" w:lineRule="auto"/>
        <w:jc w:val="both"/>
        <w:rPr>
          <w:rFonts w:ascii="Arial" w:eastAsia="Arial" w:hAnsi="Arial" w:cs="Arial"/>
          <w:color w:val="000000" w:themeColor="text1"/>
          <w:sz w:val="24"/>
          <w:szCs w:val="24"/>
        </w:rPr>
      </w:pPr>
      <w:r w:rsidRPr="002107B2">
        <w:rPr>
          <w:rFonts w:ascii="Arial" w:eastAsia="Arial" w:hAnsi="Arial" w:cs="Arial"/>
          <w:color w:val="000000" w:themeColor="text1"/>
          <w:sz w:val="24"/>
          <w:szCs w:val="24"/>
        </w:rPr>
        <w:t>As per the analysis, it was observed that demand for both Epoxy and Novolac based VER runs parallelly across the global market. However, fluctuations in prices of VER primarily emerge after considerable revisions in prices of raw materials. Therefore, due to differences in raw materials, hike in prices may differ, but both Novolac and Epoxy based VER shares the similar market dynamics. Epoxy based VER usually varies with Bisphenol A (BPA) and Epichlorohydrin (ECH) price trend, while Novolac based Epoxy fluctuates with phenol and formaldehyde price dynamics.</w:t>
      </w:r>
    </w:p>
    <w:p w14:paraId="522DF443" w14:textId="77777777" w:rsidR="00A82BAF" w:rsidRDefault="00A82BAF" w:rsidP="002107B2">
      <w:pPr>
        <w:spacing w:line="360" w:lineRule="auto"/>
        <w:jc w:val="both"/>
        <w:rPr>
          <w:rFonts w:ascii="Arial" w:eastAsia="Arial" w:hAnsi="Arial" w:cs="Arial"/>
          <w:color w:val="000000" w:themeColor="text1"/>
          <w:sz w:val="24"/>
          <w:szCs w:val="24"/>
        </w:rPr>
      </w:pPr>
    </w:p>
    <w:p w14:paraId="10E15950" w14:textId="77777777" w:rsidR="00A82BAF" w:rsidRDefault="00A82BAF" w:rsidP="00A82BAF">
      <w:pPr>
        <w:jc w:val="both"/>
        <w:rPr>
          <w:rFonts w:ascii="Arial" w:hAnsi="Arial" w:cs="Arial"/>
          <w:b/>
          <w:bCs/>
          <w:sz w:val="24"/>
          <w:szCs w:val="24"/>
        </w:rPr>
      </w:pPr>
    </w:p>
    <w:p w14:paraId="4800858E" w14:textId="025BA54E" w:rsidR="00A82BAF" w:rsidRPr="001E53A9" w:rsidRDefault="00A82BAF" w:rsidP="00A82BAF">
      <w:pPr>
        <w:jc w:val="both"/>
        <w:rPr>
          <w:rFonts w:ascii="Arial" w:hAnsi="Arial" w:cs="Arial"/>
          <w:b/>
          <w:bCs/>
          <w:sz w:val="24"/>
          <w:szCs w:val="24"/>
        </w:rPr>
      </w:pPr>
      <w:r w:rsidRPr="001E53A9">
        <w:rPr>
          <w:rFonts w:ascii="Arial" w:hAnsi="Arial" w:cs="Arial"/>
          <w:b/>
          <w:bCs/>
          <w:sz w:val="24"/>
          <w:szCs w:val="24"/>
        </w:rPr>
        <w:lastRenderedPageBreak/>
        <w:t>Basis for Price Forecasting</w:t>
      </w:r>
    </w:p>
    <w:p w14:paraId="571082E8" w14:textId="057CCEFC" w:rsidR="00A82BAF" w:rsidRDefault="00A82BAF" w:rsidP="00A82BAF">
      <w:pPr>
        <w:jc w:val="both"/>
        <w:rPr>
          <w:rFonts w:ascii="Times New Roman" w:hAnsi="Times New Roman" w:cs="Times New Roman"/>
          <w:sz w:val="24"/>
          <w:szCs w:val="24"/>
          <w:lang w:val="en-US"/>
        </w:rPr>
      </w:pPr>
      <w:r>
        <w:rPr>
          <w:rFonts w:ascii="Arial" w:hAnsi="Arial" w:cs="Arial"/>
          <w:sz w:val="24"/>
          <w:szCs w:val="24"/>
        </w:rPr>
        <w:t xml:space="preserve">The price of </w:t>
      </w:r>
      <w:r>
        <w:rPr>
          <w:rFonts w:ascii="Arial" w:hAnsi="Arial" w:cs="Arial"/>
          <w:sz w:val="24"/>
          <w:szCs w:val="24"/>
        </w:rPr>
        <w:t>vinyl ester</w:t>
      </w:r>
      <w:r>
        <w:rPr>
          <w:rFonts w:ascii="Arial" w:hAnsi="Arial" w:cs="Arial"/>
          <w:sz w:val="24"/>
          <w:szCs w:val="24"/>
        </w:rPr>
        <w:t xml:space="preserve"> resin has been forecasted by using annual average delta method, wherein:</w:t>
      </w:r>
    </w:p>
    <w:p w14:paraId="2F7AF4D2" w14:textId="77777777" w:rsidR="00A82BAF" w:rsidRDefault="00A82BAF" w:rsidP="00A82BAF">
      <w:pPr>
        <w:jc w:val="both"/>
        <w:rPr>
          <w:rFonts w:ascii="Times New Roman" w:hAnsi="Times New Roman" w:cs="Times New Roman"/>
          <w:sz w:val="24"/>
          <w:szCs w:val="24"/>
        </w:rPr>
      </w:pPr>
      <w:r>
        <w:rPr>
          <w:rFonts w:ascii="Arial" w:hAnsi="Arial" w:cs="Arial"/>
          <w:sz w:val="24"/>
          <w:szCs w:val="24"/>
        </w:rPr>
        <w:t> </w:t>
      </w:r>
    </w:p>
    <w:p w14:paraId="1B0EDD68" w14:textId="77777777" w:rsidR="00A82BAF" w:rsidRDefault="00A82BAF" w:rsidP="00A82BAF">
      <w:pPr>
        <w:ind w:left="1440"/>
        <w:jc w:val="both"/>
        <w:rPr>
          <w:rFonts w:ascii="Times New Roman" w:hAnsi="Times New Roman" w:cs="Times New Roman"/>
          <w:sz w:val="24"/>
          <w:szCs w:val="24"/>
        </w:rPr>
      </w:pP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 xml:space="preserve">the price during last ten years is considered.  </w:t>
      </w:r>
    </w:p>
    <w:p w14:paraId="24508C57" w14:textId="77777777" w:rsidR="00A82BAF" w:rsidRDefault="00A82BAF" w:rsidP="00A82BAF">
      <w:pPr>
        <w:ind w:left="1440"/>
        <w:jc w:val="both"/>
        <w:rPr>
          <w:rFonts w:ascii="Times New Roman" w:hAnsi="Times New Roman" w:cs="Times New Roman"/>
          <w:sz w:val="24"/>
          <w:szCs w:val="24"/>
        </w:rPr>
      </w:pP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 xml:space="preserve">these prices, if available monthly or quarterly are </w:t>
      </w:r>
    </w:p>
    <w:p w14:paraId="4124A9DE" w14:textId="77777777" w:rsidR="00A82BAF" w:rsidRDefault="00A82BAF" w:rsidP="00A82BAF">
      <w:pPr>
        <w:ind w:left="1440"/>
        <w:jc w:val="both"/>
        <w:rPr>
          <w:rFonts w:ascii="Times New Roman" w:hAnsi="Times New Roman" w:cs="Times New Roman"/>
          <w:sz w:val="24"/>
          <w:szCs w:val="24"/>
        </w:rPr>
      </w:pPr>
      <w:r>
        <w:rPr>
          <w:rFonts w:ascii="Arial" w:hAnsi="Arial" w:cs="Arial"/>
          <w:sz w:val="24"/>
          <w:szCs w:val="24"/>
        </w:rPr>
        <w:t>          averaged on annual basis.</w:t>
      </w:r>
    </w:p>
    <w:p w14:paraId="36956F55" w14:textId="77777777" w:rsidR="00A82BAF" w:rsidRDefault="00A82BAF" w:rsidP="00A82BAF">
      <w:pPr>
        <w:jc w:val="both"/>
        <w:rPr>
          <w:rFonts w:ascii="Times New Roman" w:hAnsi="Times New Roman" w:cs="Times New Roman"/>
          <w:sz w:val="24"/>
          <w:szCs w:val="24"/>
        </w:rPr>
      </w:pPr>
      <w:r>
        <w:rPr>
          <w:rFonts w:ascii="Arial" w:hAnsi="Arial" w:cs="Arial"/>
          <w:sz w:val="24"/>
          <w:szCs w:val="24"/>
        </w:rPr>
        <w:t> </w:t>
      </w:r>
      <w:r>
        <w:rPr>
          <w:rFonts w:ascii="Arial" w:hAnsi="Arial" w:cs="Arial"/>
          <w:sz w:val="24"/>
          <w:szCs w:val="24"/>
        </w:rPr>
        <w:tab/>
      </w:r>
      <w:r>
        <w:rPr>
          <w:rFonts w:ascii="Arial" w:hAnsi="Arial" w:cs="Arial"/>
          <w:sz w:val="24"/>
          <w:szCs w:val="24"/>
        </w:rPr>
        <w:tab/>
      </w: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the annual delta for last ten years is worked out.</w:t>
      </w:r>
    </w:p>
    <w:p w14:paraId="1DDCE6E0" w14:textId="77777777" w:rsidR="00A82BAF" w:rsidRDefault="00A82BAF" w:rsidP="00A82BAF">
      <w:pPr>
        <w:ind w:left="1440"/>
        <w:jc w:val="both"/>
        <w:rPr>
          <w:rFonts w:ascii="Times New Roman" w:hAnsi="Times New Roman" w:cs="Times New Roman"/>
          <w:sz w:val="24"/>
          <w:szCs w:val="24"/>
        </w:rPr>
      </w:pP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the average annual delta is computed.</w:t>
      </w:r>
    </w:p>
    <w:p w14:paraId="3E91CE6E" w14:textId="77777777" w:rsidR="00A82BAF" w:rsidRPr="001E53A9" w:rsidRDefault="00A82BAF" w:rsidP="00A82BAF">
      <w:pPr>
        <w:jc w:val="both"/>
        <w:rPr>
          <w:rFonts w:ascii="Arial" w:hAnsi="Arial" w:cs="Arial"/>
          <w:sz w:val="24"/>
          <w:szCs w:val="24"/>
        </w:rPr>
      </w:pPr>
      <w:r>
        <w:rPr>
          <w:rFonts w:ascii="Arial" w:hAnsi="Arial" w:cs="Arial"/>
          <w:sz w:val="24"/>
          <w:szCs w:val="24"/>
        </w:rPr>
        <w:t>T</w:t>
      </w:r>
      <w:r w:rsidRPr="001E53A9">
        <w:rPr>
          <w:rFonts w:ascii="Arial" w:hAnsi="Arial" w:cs="Arial"/>
          <w:sz w:val="24"/>
          <w:szCs w:val="24"/>
        </w:rPr>
        <w:t>he delta takes into consideration the anomalies of price fluctuation due to many factors such as:</w:t>
      </w:r>
    </w:p>
    <w:p w14:paraId="7AA92E7E"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Exchange rate</w:t>
      </w:r>
    </w:p>
    <w:p w14:paraId="4769A47D"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Conversion rate</w:t>
      </w:r>
    </w:p>
    <w:p w14:paraId="3AD82E0C"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Demand / availability scenario</w:t>
      </w:r>
    </w:p>
    <w:p w14:paraId="126B45A6"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Feedstock price changes</w:t>
      </w:r>
    </w:p>
    <w:p w14:paraId="385BA921"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Geo-political scenario</w:t>
      </w:r>
    </w:p>
    <w:p w14:paraId="2F7416D4"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Global economy, etc.</w:t>
      </w:r>
    </w:p>
    <w:p w14:paraId="139C9391"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Inflation</w:t>
      </w:r>
    </w:p>
    <w:p w14:paraId="78D5DF44"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Taxation.</w:t>
      </w:r>
    </w:p>
    <w:p w14:paraId="3FE31962" w14:textId="77777777" w:rsidR="00A82BAF" w:rsidRDefault="00A82BAF" w:rsidP="00A82BAF">
      <w:pPr>
        <w:spacing w:line="360" w:lineRule="auto"/>
        <w:jc w:val="both"/>
        <w:rPr>
          <w:rFonts w:ascii="Times New Roman" w:hAnsi="Times New Roman" w:cs="Times New Roman"/>
          <w:sz w:val="24"/>
          <w:szCs w:val="24"/>
        </w:rPr>
      </w:pPr>
      <w:r>
        <w:rPr>
          <w:rFonts w:ascii="Arial" w:hAnsi="Arial" w:cs="Arial"/>
          <w:sz w:val="24"/>
          <w:szCs w:val="24"/>
        </w:rPr>
        <w:t>The annual average delta is used to forecast the price taking current price as a base. The above factors are in- built in annual average delta.</w:t>
      </w:r>
    </w:p>
    <w:p w14:paraId="06518AD0" w14:textId="77777777" w:rsidR="00A82BAF" w:rsidRDefault="00A82BAF" w:rsidP="00A82BAF">
      <w:pPr>
        <w:tabs>
          <w:tab w:val="left" w:pos="1440"/>
          <w:tab w:val="left" w:pos="1725"/>
        </w:tabs>
        <w:spacing w:line="360" w:lineRule="auto"/>
        <w:jc w:val="both"/>
        <w:rPr>
          <w:rFonts w:ascii="Arial" w:hAnsi="Arial" w:cs="Arial"/>
          <w:sz w:val="24"/>
          <w:szCs w:val="24"/>
        </w:rPr>
      </w:pPr>
      <w:r>
        <w:rPr>
          <w:rFonts w:ascii="Arial" w:hAnsi="Arial" w:cs="Arial"/>
          <w:sz w:val="24"/>
          <w:szCs w:val="24"/>
        </w:rPr>
        <w:t>Presently, crude oil price fluctuations are showing considerable volatility due to several socio-political factors worldwide. Various influencing factors for price forecast include raw-materials / feedstock prices and demand – supply balances in the region which built the relationship of product to substitute products having comparable properties and common end-uses as well as their prices.</w:t>
      </w:r>
    </w:p>
    <w:p w14:paraId="0147089C" w14:textId="77777777" w:rsidR="00A82BAF" w:rsidRDefault="00A82BAF" w:rsidP="00A82BAF">
      <w:pPr>
        <w:tabs>
          <w:tab w:val="left" w:pos="1440"/>
          <w:tab w:val="left" w:pos="1725"/>
        </w:tabs>
        <w:spacing w:line="360" w:lineRule="auto"/>
        <w:jc w:val="both"/>
        <w:rPr>
          <w:rFonts w:ascii="Arial" w:hAnsi="Arial" w:cs="Arial"/>
          <w:sz w:val="24"/>
          <w:szCs w:val="24"/>
        </w:rPr>
      </w:pPr>
      <w:r>
        <w:rPr>
          <w:rFonts w:ascii="Arial" w:hAnsi="Arial" w:cs="Arial"/>
          <w:sz w:val="24"/>
          <w:szCs w:val="24"/>
        </w:rPr>
        <w:t>Feedstock prices directly affect the price of product. Increased feedstock prices, if passed on to end-users, increase the inflation and if not, they squeeze the margins of producers leading to making the industry unattractive for further investments. This leads to supply crunch and shortage of product in the market. The shortage leads to further increase in prices of product.</w:t>
      </w:r>
    </w:p>
    <w:p w14:paraId="1D22013F" w14:textId="77777777" w:rsidR="00A82BAF" w:rsidRDefault="00A82BAF" w:rsidP="00A82BAF">
      <w:pPr>
        <w:tabs>
          <w:tab w:val="left" w:pos="1440"/>
          <w:tab w:val="left" w:pos="1725"/>
        </w:tabs>
        <w:spacing w:line="360" w:lineRule="auto"/>
        <w:jc w:val="both"/>
        <w:rPr>
          <w:rFonts w:ascii="Arial" w:hAnsi="Arial" w:cs="Arial"/>
          <w:sz w:val="24"/>
          <w:szCs w:val="24"/>
        </w:rPr>
      </w:pPr>
      <w:r>
        <w:rPr>
          <w:rFonts w:ascii="Arial" w:hAnsi="Arial" w:cs="Arial"/>
          <w:sz w:val="24"/>
          <w:szCs w:val="24"/>
        </w:rPr>
        <w:lastRenderedPageBreak/>
        <w:t>The uncertainty over development of economic environment renders the forecasting exercise futile. Therefore, the forecasting exercise is always done with set of assumptions. The assumptions in this exercise are as under:</w:t>
      </w:r>
    </w:p>
    <w:p w14:paraId="3C9686AF" w14:textId="77777777" w:rsidR="00A82BAF" w:rsidRDefault="00A82BAF" w:rsidP="00A82BAF">
      <w:pPr>
        <w:numPr>
          <w:ilvl w:val="0"/>
          <w:numId w:val="32"/>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The crude oil prices will remain within average limits during the next ten years.</w:t>
      </w:r>
    </w:p>
    <w:p w14:paraId="75B9C0C6" w14:textId="77777777" w:rsidR="00A82BAF" w:rsidRDefault="00A82BAF" w:rsidP="00A82BAF">
      <w:pPr>
        <w:numPr>
          <w:ilvl w:val="0"/>
          <w:numId w:val="32"/>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The technologies in exploration and production activities will continuously evolve leading to lower cost of production, better margins and extra investment in E&amp;P activities.</w:t>
      </w:r>
    </w:p>
    <w:p w14:paraId="72256250" w14:textId="77777777" w:rsidR="00A82BAF" w:rsidRDefault="00A82BAF" w:rsidP="00A82BAF">
      <w:pPr>
        <w:numPr>
          <w:ilvl w:val="0"/>
          <w:numId w:val="32"/>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No technological innovations of substantial magnitude will take place which may lead to sea-change in technologies / processes used today.</w:t>
      </w:r>
    </w:p>
    <w:p w14:paraId="1F3996F8" w14:textId="77777777" w:rsidR="00A82BAF" w:rsidRDefault="00A82BAF" w:rsidP="00A82BAF">
      <w:pPr>
        <w:numPr>
          <w:ilvl w:val="0"/>
          <w:numId w:val="32"/>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 xml:space="preserve">Current Exchange Rate will change during the forecast period. </w:t>
      </w:r>
    </w:p>
    <w:p w14:paraId="72314E65" w14:textId="494EB26F" w:rsidR="00E1022E" w:rsidRDefault="00E1022E" w:rsidP="00E1022E">
      <w:pPr>
        <w:tabs>
          <w:tab w:val="left" w:pos="3705"/>
        </w:tabs>
        <w:rPr>
          <w:rFonts w:ascii="Arial" w:hAnsi="Arial" w:cs="Arial"/>
          <w:b/>
          <w:bCs/>
          <w:u w:val="single"/>
        </w:rPr>
      </w:pPr>
    </w:p>
    <w:p w14:paraId="1A51EE7A" w14:textId="302BF97A" w:rsidR="002107B2" w:rsidRDefault="002107B2" w:rsidP="00E1022E">
      <w:pPr>
        <w:tabs>
          <w:tab w:val="left" w:pos="3705"/>
        </w:tabs>
        <w:rPr>
          <w:rFonts w:ascii="Arial" w:hAnsi="Arial" w:cs="Arial"/>
          <w:b/>
          <w:bCs/>
          <w:u w:val="single"/>
        </w:rPr>
      </w:pPr>
    </w:p>
    <w:p w14:paraId="220E9CA2" w14:textId="259BA821" w:rsidR="00A82BAF" w:rsidRDefault="00A82BAF" w:rsidP="00E1022E">
      <w:pPr>
        <w:tabs>
          <w:tab w:val="left" w:pos="3705"/>
        </w:tabs>
        <w:rPr>
          <w:rFonts w:ascii="Arial" w:hAnsi="Arial" w:cs="Arial"/>
          <w:b/>
          <w:bCs/>
          <w:u w:val="single"/>
        </w:rPr>
      </w:pPr>
    </w:p>
    <w:p w14:paraId="5F8DB315" w14:textId="5A1C1634" w:rsidR="00A82BAF" w:rsidRDefault="00A82BAF" w:rsidP="00E1022E">
      <w:pPr>
        <w:tabs>
          <w:tab w:val="left" w:pos="3705"/>
        </w:tabs>
        <w:rPr>
          <w:rFonts w:ascii="Arial" w:hAnsi="Arial" w:cs="Arial"/>
          <w:b/>
          <w:bCs/>
          <w:u w:val="single"/>
        </w:rPr>
      </w:pPr>
    </w:p>
    <w:p w14:paraId="028CA01C" w14:textId="67E71621" w:rsidR="00A82BAF" w:rsidRDefault="00A82BAF" w:rsidP="00E1022E">
      <w:pPr>
        <w:tabs>
          <w:tab w:val="left" w:pos="3705"/>
        </w:tabs>
        <w:rPr>
          <w:rFonts w:ascii="Arial" w:hAnsi="Arial" w:cs="Arial"/>
          <w:b/>
          <w:bCs/>
          <w:u w:val="single"/>
        </w:rPr>
      </w:pPr>
    </w:p>
    <w:p w14:paraId="2748E687" w14:textId="32C0A129" w:rsidR="00A82BAF" w:rsidRDefault="00A82BAF" w:rsidP="00E1022E">
      <w:pPr>
        <w:tabs>
          <w:tab w:val="left" w:pos="3705"/>
        </w:tabs>
        <w:rPr>
          <w:rFonts w:ascii="Arial" w:hAnsi="Arial" w:cs="Arial"/>
          <w:b/>
          <w:bCs/>
          <w:u w:val="single"/>
        </w:rPr>
      </w:pPr>
    </w:p>
    <w:p w14:paraId="22F36CC0" w14:textId="6F9FC6D5" w:rsidR="00A82BAF" w:rsidRDefault="00A82BAF" w:rsidP="00E1022E">
      <w:pPr>
        <w:tabs>
          <w:tab w:val="left" w:pos="3705"/>
        </w:tabs>
        <w:rPr>
          <w:rFonts w:ascii="Arial" w:hAnsi="Arial" w:cs="Arial"/>
          <w:b/>
          <w:bCs/>
          <w:u w:val="single"/>
        </w:rPr>
      </w:pPr>
    </w:p>
    <w:p w14:paraId="5F9BC559" w14:textId="75EEDDCA" w:rsidR="00A82BAF" w:rsidRDefault="00A82BAF" w:rsidP="00E1022E">
      <w:pPr>
        <w:tabs>
          <w:tab w:val="left" w:pos="3705"/>
        </w:tabs>
        <w:rPr>
          <w:rFonts w:ascii="Arial" w:hAnsi="Arial" w:cs="Arial"/>
          <w:b/>
          <w:bCs/>
          <w:u w:val="single"/>
        </w:rPr>
      </w:pPr>
    </w:p>
    <w:p w14:paraId="67BF9540" w14:textId="3BCDB6A8" w:rsidR="00A82BAF" w:rsidRDefault="00A82BAF" w:rsidP="00E1022E">
      <w:pPr>
        <w:tabs>
          <w:tab w:val="left" w:pos="3705"/>
        </w:tabs>
        <w:rPr>
          <w:rFonts w:ascii="Arial" w:hAnsi="Arial" w:cs="Arial"/>
          <w:b/>
          <w:bCs/>
          <w:u w:val="single"/>
        </w:rPr>
      </w:pPr>
    </w:p>
    <w:p w14:paraId="5DE50EEA" w14:textId="377A1694" w:rsidR="00A82BAF" w:rsidRDefault="00A82BAF" w:rsidP="00E1022E">
      <w:pPr>
        <w:tabs>
          <w:tab w:val="left" w:pos="3705"/>
        </w:tabs>
        <w:rPr>
          <w:rFonts w:ascii="Arial" w:hAnsi="Arial" w:cs="Arial"/>
          <w:b/>
          <w:bCs/>
          <w:u w:val="single"/>
        </w:rPr>
      </w:pPr>
    </w:p>
    <w:p w14:paraId="61C0F0FF" w14:textId="41EA608C" w:rsidR="00A82BAF" w:rsidRDefault="00A82BAF" w:rsidP="00E1022E">
      <w:pPr>
        <w:tabs>
          <w:tab w:val="left" w:pos="3705"/>
        </w:tabs>
        <w:rPr>
          <w:rFonts w:ascii="Arial" w:hAnsi="Arial" w:cs="Arial"/>
          <w:b/>
          <w:bCs/>
          <w:u w:val="single"/>
        </w:rPr>
      </w:pPr>
    </w:p>
    <w:p w14:paraId="5786A2A4" w14:textId="631A47DD" w:rsidR="00A82BAF" w:rsidRDefault="00A82BAF" w:rsidP="00E1022E">
      <w:pPr>
        <w:tabs>
          <w:tab w:val="left" w:pos="3705"/>
        </w:tabs>
        <w:rPr>
          <w:rFonts w:ascii="Arial" w:hAnsi="Arial" w:cs="Arial"/>
          <w:b/>
          <w:bCs/>
          <w:u w:val="single"/>
        </w:rPr>
      </w:pPr>
    </w:p>
    <w:p w14:paraId="0243E4C5" w14:textId="01AC1A3C" w:rsidR="00A82BAF" w:rsidRDefault="00A82BAF" w:rsidP="00E1022E">
      <w:pPr>
        <w:tabs>
          <w:tab w:val="left" w:pos="3705"/>
        </w:tabs>
        <w:rPr>
          <w:rFonts w:ascii="Arial" w:hAnsi="Arial" w:cs="Arial"/>
          <w:b/>
          <w:bCs/>
          <w:u w:val="single"/>
        </w:rPr>
      </w:pPr>
    </w:p>
    <w:p w14:paraId="427719E9" w14:textId="6E29CD43" w:rsidR="00A82BAF" w:rsidRDefault="00A82BAF" w:rsidP="00E1022E">
      <w:pPr>
        <w:tabs>
          <w:tab w:val="left" w:pos="3705"/>
        </w:tabs>
        <w:rPr>
          <w:rFonts w:ascii="Arial" w:hAnsi="Arial" w:cs="Arial"/>
          <w:b/>
          <w:bCs/>
          <w:u w:val="single"/>
        </w:rPr>
      </w:pPr>
    </w:p>
    <w:p w14:paraId="54B482CB" w14:textId="2C0A7E8A" w:rsidR="00A82BAF" w:rsidRDefault="00A82BAF" w:rsidP="00E1022E">
      <w:pPr>
        <w:tabs>
          <w:tab w:val="left" w:pos="3705"/>
        </w:tabs>
        <w:rPr>
          <w:rFonts w:ascii="Arial" w:hAnsi="Arial" w:cs="Arial"/>
          <w:b/>
          <w:bCs/>
          <w:u w:val="single"/>
        </w:rPr>
      </w:pPr>
    </w:p>
    <w:p w14:paraId="29A530FA" w14:textId="4154AD2E" w:rsidR="00A82BAF" w:rsidRDefault="00A82BAF" w:rsidP="00E1022E">
      <w:pPr>
        <w:tabs>
          <w:tab w:val="left" w:pos="3705"/>
        </w:tabs>
        <w:rPr>
          <w:rFonts w:ascii="Arial" w:hAnsi="Arial" w:cs="Arial"/>
          <w:b/>
          <w:bCs/>
          <w:u w:val="single"/>
        </w:rPr>
      </w:pPr>
    </w:p>
    <w:p w14:paraId="688486B0" w14:textId="3F300AFE" w:rsidR="00A82BAF" w:rsidRDefault="00A82BAF" w:rsidP="00E1022E">
      <w:pPr>
        <w:tabs>
          <w:tab w:val="left" w:pos="3705"/>
        </w:tabs>
        <w:rPr>
          <w:rFonts w:ascii="Arial" w:hAnsi="Arial" w:cs="Arial"/>
          <w:b/>
          <w:bCs/>
          <w:u w:val="single"/>
        </w:rPr>
      </w:pPr>
    </w:p>
    <w:p w14:paraId="3122922F" w14:textId="164EDBBC" w:rsidR="00A82BAF" w:rsidRDefault="00A82BAF" w:rsidP="00E1022E">
      <w:pPr>
        <w:tabs>
          <w:tab w:val="left" w:pos="3705"/>
        </w:tabs>
        <w:rPr>
          <w:rFonts w:ascii="Arial" w:hAnsi="Arial" w:cs="Arial"/>
          <w:b/>
          <w:bCs/>
          <w:u w:val="single"/>
        </w:rPr>
      </w:pPr>
    </w:p>
    <w:p w14:paraId="6A5079C9" w14:textId="2C5D0098" w:rsidR="00A82BAF" w:rsidRDefault="00A82BAF" w:rsidP="00E1022E">
      <w:pPr>
        <w:tabs>
          <w:tab w:val="left" w:pos="3705"/>
        </w:tabs>
        <w:rPr>
          <w:rFonts w:ascii="Arial" w:hAnsi="Arial" w:cs="Arial"/>
          <w:b/>
          <w:bCs/>
          <w:u w:val="single"/>
        </w:rPr>
      </w:pPr>
    </w:p>
    <w:p w14:paraId="06EC8244" w14:textId="3A4E2346" w:rsidR="00A82BAF" w:rsidRDefault="00A82BAF" w:rsidP="00E1022E">
      <w:pPr>
        <w:tabs>
          <w:tab w:val="left" w:pos="3705"/>
        </w:tabs>
        <w:rPr>
          <w:rFonts w:ascii="Arial" w:hAnsi="Arial" w:cs="Arial"/>
          <w:b/>
          <w:bCs/>
          <w:u w:val="single"/>
        </w:rPr>
      </w:pPr>
    </w:p>
    <w:p w14:paraId="62AC1396" w14:textId="7E78558D" w:rsidR="00A82BAF" w:rsidRDefault="00A82BAF" w:rsidP="00E1022E">
      <w:pPr>
        <w:tabs>
          <w:tab w:val="left" w:pos="3705"/>
        </w:tabs>
        <w:rPr>
          <w:rFonts w:ascii="Arial" w:hAnsi="Arial" w:cs="Arial"/>
          <w:b/>
          <w:bCs/>
          <w:u w:val="single"/>
        </w:rPr>
      </w:pPr>
    </w:p>
    <w:p w14:paraId="22D2C7F4" w14:textId="77777777" w:rsidR="00A82BAF" w:rsidRDefault="00A82BAF" w:rsidP="00E1022E">
      <w:pPr>
        <w:tabs>
          <w:tab w:val="left" w:pos="3705"/>
        </w:tabs>
        <w:rPr>
          <w:rFonts w:ascii="Arial" w:hAnsi="Arial" w:cs="Arial"/>
          <w:b/>
          <w:bCs/>
          <w:u w:val="single"/>
        </w:rPr>
      </w:pPr>
    </w:p>
    <w:p w14:paraId="00A8FC1E" w14:textId="4FC25372" w:rsidR="00E1022E" w:rsidRPr="00613BA5" w:rsidRDefault="00E1022E" w:rsidP="00E1022E">
      <w:pPr>
        <w:tabs>
          <w:tab w:val="left" w:pos="3705"/>
        </w:tabs>
        <w:rPr>
          <w:rFonts w:ascii="Arial" w:hAnsi="Arial" w:cs="Arial"/>
          <w:b/>
          <w:bCs/>
          <w:sz w:val="24"/>
          <w:szCs w:val="24"/>
        </w:rPr>
      </w:pPr>
      <w:r w:rsidRPr="00613BA5">
        <w:rPr>
          <w:rFonts w:ascii="Arial" w:hAnsi="Arial" w:cs="Arial"/>
          <w:b/>
          <w:bCs/>
          <w:sz w:val="24"/>
          <w:szCs w:val="24"/>
        </w:rPr>
        <w:t>3.</w:t>
      </w:r>
      <w:r w:rsidR="00D16404">
        <w:rPr>
          <w:rFonts w:ascii="Arial" w:hAnsi="Arial" w:cs="Arial"/>
          <w:b/>
          <w:bCs/>
          <w:sz w:val="24"/>
          <w:szCs w:val="24"/>
        </w:rPr>
        <w:t>12.</w:t>
      </w:r>
      <w:r w:rsidRPr="00613BA5">
        <w:rPr>
          <w:rFonts w:ascii="Arial" w:hAnsi="Arial" w:cs="Arial"/>
          <w:b/>
          <w:bCs/>
          <w:sz w:val="24"/>
          <w:szCs w:val="24"/>
        </w:rPr>
        <w:t xml:space="preserve"> Value Chain Analysis for Captive Vinyl Ester Resin Manufacturer </w:t>
      </w:r>
    </w:p>
    <w:p w14:paraId="60815712" w14:textId="082188A1" w:rsidR="00E1022E" w:rsidRPr="00E1022E" w:rsidRDefault="00E1022E" w:rsidP="00E1022E">
      <w:pPr>
        <w:spacing w:line="360" w:lineRule="auto"/>
        <w:jc w:val="both"/>
        <w:rPr>
          <w:rFonts w:ascii="Arial" w:hAnsi="Arial" w:cs="Arial"/>
          <w:b/>
          <w:bCs/>
          <w:sz w:val="24"/>
          <w:szCs w:val="24"/>
        </w:rPr>
      </w:pPr>
      <w:bookmarkStart w:id="47" w:name="_Hlk81219624"/>
      <w:r w:rsidRPr="00E1022E">
        <w:rPr>
          <w:rFonts w:ascii="Arial" w:hAnsi="Arial" w:cs="Arial"/>
          <w:noProof/>
          <w:sz w:val="24"/>
          <w:szCs w:val="24"/>
        </w:rPr>
        <mc:AlternateContent>
          <mc:Choice Requires="wps">
            <w:drawing>
              <wp:anchor distT="0" distB="0" distL="114300" distR="114300" simplePos="0" relativeHeight="252641280" behindDoc="0" locked="0" layoutInCell="1" allowOverlap="1" wp14:anchorId="0216EF3E" wp14:editId="3AFF82B2">
                <wp:simplePos x="0" y="0"/>
                <wp:positionH relativeFrom="column">
                  <wp:posOffset>-233695</wp:posOffset>
                </wp:positionH>
                <wp:positionV relativeFrom="paragraph">
                  <wp:posOffset>278293</wp:posOffset>
                </wp:positionV>
                <wp:extent cx="2047875" cy="428625"/>
                <wp:effectExtent l="0" t="0" r="28575" b="28575"/>
                <wp:wrapNone/>
                <wp:docPr id="56" name="Text Box 56"/>
                <wp:cNvGraphicFramePr/>
                <a:graphic xmlns:a="http://schemas.openxmlformats.org/drawingml/2006/main">
                  <a:graphicData uri="http://schemas.microsoft.com/office/word/2010/wordprocessingShape">
                    <wps:wsp>
                      <wps:cNvSpPr txBox="1"/>
                      <wps:spPr>
                        <a:xfrm>
                          <a:off x="0" y="0"/>
                          <a:ext cx="2047875" cy="428625"/>
                        </a:xfrm>
                        <a:prstGeom prst="rect">
                          <a:avLst/>
                        </a:prstGeom>
                        <a:solidFill>
                          <a:schemeClr val="lt1"/>
                        </a:solidFill>
                        <a:ln w="6350">
                          <a:solidFill>
                            <a:prstClr val="black"/>
                          </a:solidFill>
                        </a:ln>
                      </wps:spPr>
                      <wps:txbx>
                        <w:txbxContent>
                          <w:p w14:paraId="1211186B" w14:textId="77777777" w:rsidR="00E1022E" w:rsidRPr="00E1022E" w:rsidRDefault="00E1022E" w:rsidP="00E1022E">
                            <w:pPr>
                              <w:rPr>
                                <w:rFonts w:ascii="Arial" w:hAnsi="Arial" w:cs="Arial"/>
                                <w:sz w:val="20"/>
                                <w:szCs w:val="20"/>
                              </w:rPr>
                            </w:pPr>
                            <w:r w:rsidRPr="00E1022E">
                              <w:rPr>
                                <w:rFonts w:ascii="Arial" w:hAnsi="Arial" w:cs="Arial"/>
                                <w:sz w:val="20"/>
                                <w:szCs w:val="20"/>
                              </w:rPr>
                              <w:t>Epoxy Resin (Inhouse production) (USD 2.39 /Kg</w:t>
                            </w:r>
                            <w:r w:rsidRPr="00E1022E">
                              <w:rPr>
                                <w:rFonts w:ascii="Arial" w:hAnsi="Arial" w:cs="Arial"/>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6EF3E" id="Text Box 56" o:spid="_x0000_s1170" type="#_x0000_t202" style="position:absolute;left:0;text-align:left;margin-left:-18.4pt;margin-top:21.9pt;width:161.25pt;height:33.7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" fillcolor="white [3201]" strokeweight=".5pt">
                <v:textbox>
                  <w:txbxContent>
                    <w:p w14:paraId="1211186B" w14:textId="77777777" w:rsidR="00E1022E" w:rsidRPr="00E1022E" w:rsidRDefault="00E1022E" w:rsidP="00E1022E">
                      <w:pPr>
                        <w:rPr>
                          <w:rFonts w:ascii="Arial" w:hAnsi="Arial" w:cs="Arial"/>
                          <w:sz w:val="20"/>
                          <w:szCs w:val="20"/>
                        </w:rPr>
                      </w:pPr>
                      <w:r w:rsidRPr="00E1022E">
                        <w:rPr>
                          <w:rFonts w:ascii="Arial" w:hAnsi="Arial" w:cs="Arial"/>
                          <w:sz w:val="20"/>
                          <w:szCs w:val="20"/>
                        </w:rPr>
                        <w:t>Epoxy Resin (Inhouse production) (USD 2.39 /Kg</w:t>
                      </w:r>
                      <w:r w:rsidRPr="00E1022E">
                        <w:rPr>
                          <w:rFonts w:ascii="Arial" w:hAnsi="Arial" w:cs="Arial"/>
                          <w:b/>
                          <w:bCs/>
                          <w:sz w:val="20"/>
                          <w:szCs w:val="20"/>
                        </w:rPr>
                        <w:t>)</w:t>
                      </w:r>
                    </w:p>
                  </w:txbxContent>
                </v:textbox>
              </v:shape>
            </w:pict>
          </mc:Fallback>
        </mc:AlternateContent>
      </w:r>
      <w:r w:rsidRPr="00E1022E">
        <w:rPr>
          <w:rFonts w:ascii="Arial" w:hAnsi="Arial" w:cs="Arial"/>
          <w:b/>
          <w:bCs/>
          <w:sz w:val="24"/>
          <w:szCs w:val="24"/>
        </w:rPr>
        <w:t>Value Flow</w:t>
      </w:r>
      <w:r w:rsidR="00D50BB5">
        <w:rPr>
          <w:rFonts w:ascii="Arial" w:hAnsi="Arial" w:cs="Arial"/>
          <w:b/>
          <w:bCs/>
          <w:sz w:val="24"/>
          <w:szCs w:val="24"/>
        </w:rPr>
        <w:t xml:space="preserve"> Analysis</w:t>
      </w:r>
      <w:r w:rsidRPr="00E1022E">
        <w:rPr>
          <w:rFonts w:ascii="Arial" w:hAnsi="Arial" w:cs="Arial"/>
          <w:b/>
          <w:bCs/>
          <w:sz w:val="24"/>
          <w:szCs w:val="24"/>
        </w:rPr>
        <w:t xml:space="preserve"> for Captive Vinyl Ester Resin Manufacturer</w:t>
      </w:r>
    </w:p>
    <w:p w14:paraId="5CF62727" w14:textId="074CA264"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4896" behindDoc="0" locked="0" layoutInCell="1" allowOverlap="1" wp14:anchorId="1B12C914" wp14:editId="3AB8D09E">
                <wp:simplePos x="0" y="0"/>
                <wp:positionH relativeFrom="column">
                  <wp:posOffset>2705100</wp:posOffset>
                </wp:positionH>
                <wp:positionV relativeFrom="paragraph">
                  <wp:posOffset>4656455</wp:posOffset>
                </wp:positionV>
                <wp:extent cx="1628775" cy="707390"/>
                <wp:effectExtent l="0" t="0" r="0" b="0"/>
                <wp:wrapNone/>
                <wp:docPr id="59"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34E26BBB" w14:textId="77777777" w:rsidR="00E1022E" w:rsidRPr="00494982" w:rsidRDefault="00E1022E"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Vinyl Ester Resin Value Chain</w:t>
                            </w:r>
                          </w:p>
                        </w:txbxContent>
                      </wps:txbx>
                      <wps:bodyPr wrap="square" rtlCol="0">
                        <a:spAutoFit/>
                      </wps:bodyPr>
                    </wps:wsp>
                  </a:graphicData>
                </a:graphic>
                <wp14:sizeRelH relativeFrom="margin">
                  <wp14:pctWidth>0</wp14:pctWidth>
                </wp14:sizeRelH>
              </wp:anchor>
            </w:drawing>
          </mc:Choice>
          <mc:Fallback>
            <w:pict>
              <v:shape w14:anchorId="1B12C914" id="TextBox 38" o:spid="_x0000_s1171" type="#_x0000_t202" style="position:absolute;left:0;text-align:left;margin-left:213pt;margin-top:366.65pt;width:128.25pt;height:55.7pt;z-index:25262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" filled="f" stroked="f">
                <v:textbox style="mso-fit-shape-to-text:t">
                  <w:txbxContent>
                    <w:p w14:paraId="34E26BBB" w14:textId="77777777" w:rsidR="00E1022E" w:rsidRPr="00494982" w:rsidRDefault="00E1022E"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Vinyl Ester Resin Value Chain</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15680" behindDoc="0" locked="0" layoutInCell="1" allowOverlap="1" wp14:anchorId="5F281AC2" wp14:editId="4FAC263A">
                <wp:simplePos x="0" y="0"/>
                <wp:positionH relativeFrom="column">
                  <wp:posOffset>2768600</wp:posOffset>
                </wp:positionH>
                <wp:positionV relativeFrom="paragraph">
                  <wp:posOffset>4340860</wp:posOffset>
                </wp:positionV>
                <wp:extent cx="1151255" cy="245745"/>
                <wp:effectExtent l="0" t="0" r="0" b="0"/>
                <wp:wrapNone/>
                <wp:docPr id="60"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6D4BBAE0" w14:textId="77777777" w:rsidR="00E1022E" w:rsidRPr="00494982" w:rsidRDefault="00E1022E"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wps:txbx>
                      <wps:bodyPr wrap="none">
                        <a:spAutoFit/>
                      </wps:bodyPr>
                    </wps:wsp>
                  </a:graphicData>
                </a:graphic>
                <wp14:sizeRelH relativeFrom="margin">
                  <wp14:pctWidth>0</wp14:pctWidth>
                </wp14:sizeRelH>
              </wp:anchor>
            </w:drawing>
          </mc:Choice>
          <mc:Fallback>
            <w:pict>
              <v:rect w14:anchorId="5F281AC2" id="_x0000_s1172" style="position:absolute;left:0;text-align:left;margin-left:218pt;margin-top:341.8pt;width:90.65pt;height:19.35pt;z-index:252615680;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" filled="f" stroked="f">
                <v:textbox style="mso-fit-shape-to-text:t">
                  <w:txbxContent>
                    <w:p w14:paraId="6D4BBAE0" w14:textId="77777777" w:rsidR="00E1022E" w:rsidRPr="00494982" w:rsidRDefault="00E1022E"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v:textbox>
              </v:rect>
            </w:pict>
          </mc:Fallback>
        </mc:AlternateContent>
      </w:r>
      <w:r w:rsidRPr="00E1022E">
        <w:rPr>
          <w:rFonts w:ascii="Arial" w:hAnsi="Arial" w:cs="Arial"/>
          <w:noProof/>
          <w:sz w:val="24"/>
          <w:szCs w:val="24"/>
        </w:rPr>
        <mc:AlternateContent>
          <mc:Choice Requires="wps">
            <w:drawing>
              <wp:anchor distT="0" distB="0" distL="114300" distR="114300" simplePos="0" relativeHeight="252640256" behindDoc="0" locked="0" layoutInCell="1" allowOverlap="1" wp14:anchorId="6BE745A1" wp14:editId="21A753F6">
                <wp:simplePos x="0" y="0"/>
                <wp:positionH relativeFrom="column">
                  <wp:posOffset>4533900</wp:posOffset>
                </wp:positionH>
                <wp:positionV relativeFrom="paragraph">
                  <wp:posOffset>4437380</wp:posOffset>
                </wp:positionV>
                <wp:extent cx="1295400" cy="1081405"/>
                <wp:effectExtent l="0" t="0" r="0" b="0"/>
                <wp:wrapNone/>
                <wp:docPr id="62"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0D4D0A54"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32.7%</w:t>
                            </w:r>
                          </w:p>
                          <w:p w14:paraId="5F92022B"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BE745A1" id="TextBox 20" o:spid="_x0000_s1173" type="#_x0000_t202" style="position:absolute;left:0;text-align:left;margin-left:357pt;margin-top:349.4pt;width:102pt;height:85.1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" filled="f" stroked="f">
                <v:textbox>
                  <w:txbxContent>
                    <w:p w14:paraId="0D4D0A54"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32.7%</w:t>
                      </w:r>
                    </w:p>
                    <w:p w14:paraId="5F92022B"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37184" behindDoc="0" locked="0" layoutInCell="1" allowOverlap="1" wp14:anchorId="67105CEA" wp14:editId="79C96CF3">
                <wp:simplePos x="0" y="0"/>
                <wp:positionH relativeFrom="column">
                  <wp:posOffset>2056765</wp:posOffset>
                </wp:positionH>
                <wp:positionV relativeFrom="paragraph">
                  <wp:posOffset>2303780</wp:posOffset>
                </wp:positionV>
                <wp:extent cx="1038225" cy="533400"/>
                <wp:effectExtent l="38100" t="0" r="9525" b="95250"/>
                <wp:wrapTopAndBottom/>
                <wp:docPr id="2230" name="Connector: Elbow 2230"/>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74405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230" o:spid="_x0000_s1026" type="#_x0000_t34" style="position:absolute;margin-left:161.95pt;margin-top:181.4pt;width:81.75pt;height:42pt;flip:x;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" strokecolor="#4472c4 [3204]" strokeweight=".5pt">
                <v:stroke endarrow="block"/>
                <w10:wrap type="topAndBottom"/>
              </v:shape>
            </w:pict>
          </mc:Fallback>
        </mc:AlternateContent>
      </w:r>
      <w:r w:rsidRPr="00E1022E">
        <w:rPr>
          <w:rFonts w:ascii="Arial" w:hAnsi="Arial" w:cs="Arial"/>
          <w:noProof/>
          <w:sz w:val="24"/>
          <w:szCs w:val="24"/>
        </w:rPr>
        <mc:AlternateContent>
          <mc:Choice Requires="wps">
            <w:drawing>
              <wp:anchor distT="0" distB="0" distL="114300" distR="114300" simplePos="0" relativeHeight="252617728" behindDoc="0" locked="0" layoutInCell="1" allowOverlap="1" wp14:anchorId="10C3C187" wp14:editId="6EF4446F">
                <wp:simplePos x="0" y="0"/>
                <wp:positionH relativeFrom="column">
                  <wp:posOffset>4676774</wp:posOffset>
                </wp:positionH>
                <wp:positionV relativeFrom="paragraph">
                  <wp:posOffset>3627755</wp:posOffset>
                </wp:positionV>
                <wp:extent cx="1278255" cy="2276475"/>
                <wp:effectExtent l="0" t="19050" r="112395" b="47625"/>
                <wp:wrapNone/>
                <wp:docPr id="109"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E6166F" id="_x0000_t33" coordsize="21600,21600" o:spt="33" o:oned="t" path="m,l21600,r,21600e" filled="f">
                <v:stroke joinstyle="miter"/>
                <v:path arrowok="t" fillok="f" o:connecttype="none"/>
                <o:lock v:ext="edit" shapetype="t"/>
              </v:shapetype>
              <v:shape id="Connector: Elbow 14" o:spid="_x0000_s1026" type="#_x0000_t33" style="position:absolute;margin-left:368.25pt;margin-top:285.65pt;width:100.65pt;height:179.25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" strokecolor="#525252 [1606]" strokeweight="3pt">
                <v:stroke dashstyle="dash" endarrow="block"/>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634112" behindDoc="0" locked="0" layoutInCell="1" allowOverlap="1" wp14:anchorId="0A2A2181" wp14:editId="0D541860">
                <wp:simplePos x="0" y="0"/>
                <wp:positionH relativeFrom="column">
                  <wp:posOffset>4000500</wp:posOffset>
                </wp:positionH>
                <wp:positionV relativeFrom="paragraph">
                  <wp:posOffset>2008505</wp:posOffset>
                </wp:positionV>
                <wp:extent cx="1296000" cy="0"/>
                <wp:effectExtent l="38100" t="76200" r="0" b="95250"/>
                <wp:wrapNone/>
                <wp:docPr id="110" name="Straight Arrow Connector 110"/>
                <wp:cNvGraphicFramePr/>
                <a:graphic xmlns:a="http://schemas.openxmlformats.org/drawingml/2006/main">
                  <a:graphicData uri="http://schemas.microsoft.com/office/word/2010/wordprocessingShape">
                    <wps:wsp>
                      <wps:cNvCnPr/>
                      <wps:spPr>
                        <a:xfrm flipH="1">
                          <a:off x="0" y="0"/>
                          <a:ext cx="1296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2D2E4" id="Straight Arrow Connector 110" o:spid="_x0000_s1026" type="#_x0000_t32" style="position:absolute;margin-left:315pt;margin-top:158.15pt;width:102.05pt;height:0;flip:x;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2635136" behindDoc="0" locked="0" layoutInCell="1" allowOverlap="1" wp14:anchorId="6E37CB6D" wp14:editId="6D840969">
                <wp:simplePos x="0" y="0"/>
                <wp:positionH relativeFrom="column">
                  <wp:posOffset>2733675</wp:posOffset>
                </wp:positionH>
                <wp:positionV relativeFrom="paragraph">
                  <wp:posOffset>1665605</wp:posOffset>
                </wp:positionV>
                <wp:extent cx="1247775" cy="638175"/>
                <wp:effectExtent l="0" t="0" r="28575" b="28575"/>
                <wp:wrapNone/>
                <wp:docPr id="111" name="Text Box 111"/>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6EFC03A7" w14:textId="77777777" w:rsidR="00E1022E" w:rsidRPr="00E1022E" w:rsidRDefault="00E1022E" w:rsidP="00E1022E">
                            <w:pPr>
                              <w:rPr>
                                <w:rFonts w:ascii="Arial" w:hAnsi="Arial" w:cs="Arial"/>
                                <w:sz w:val="20"/>
                                <w:szCs w:val="20"/>
                              </w:rPr>
                            </w:pPr>
                            <w:r w:rsidRPr="00E1022E">
                              <w:rPr>
                                <w:rFonts w:ascii="Arial" w:hAnsi="Arial" w:cs="Arial"/>
                                <w:sz w:val="20"/>
                                <w:szCs w:val="20"/>
                              </w:rPr>
                              <w:t>Current Selling Price (USD 4.0 / Kg) Direct Sales</w:t>
                            </w:r>
                          </w:p>
                          <w:p w14:paraId="55251028" w14:textId="77777777" w:rsidR="00E1022E" w:rsidRPr="00E1022E" w:rsidRDefault="00E1022E" w:rsidP="00E1022E">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7CB6D" id="Text Box 111" o:spid="_x0000_s1174" type="#_x0000_t202" style="position:absolute;left:0;text-align:left;margin-left:215.25pt;margin-top:131.15pt;width:98.25pt;height:50.2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" fillcolor="white [3201]" strokeweight=".5pt">
                <v:textbox>
                  <w:txbxContent>
                    <w:p w14:paraId="6EFC03A7" w14:textId="77777777" w:rsidR="00E1022E" w:rsidRPr="00E1022E" w:rsidRDefault="00E1022E" w:rsidP="00E1022E">
                      <w:pPr>
                        <w:rPr>
                          <w:rFonts w:ascii="Arial" w:hAnsi="Arial" w:cs="Arial"/>
                          <w:sz w:val="20"/>
                          <w:szCs w:val="20"/>
                        </w:rPr>
                      </w:pPr>
                      <w:r w:rsidRPr="00E1022E">
                        <w:rPr>
                          <w:rFonts w:ascii="Arial" w:hAnsi="Arial" w:cs="Arial"/>
                          <w:sz w:val="20"/>
                          <w:szCs w:val="20"/>
                        </w:rPr>
                        <w:t>Current Selling Price (USD 4.0 / Kg) Direct Sales</w:t>
                      </w:r>
                    </w:p>
                    <w:p w14:paraId="55251028" w14:textId="77777777" w:rsidR="00E1022E" w:rsidRPr="00E1022E" w:rsidRDefault="00E1022E" w:rsidP="00E1022E">
                      <w:pPr>
                        <w:rPr>
                          <w:rFonts w:ascii="Arial" w:hAnsi="Arial" w:cs="Arial"/>
                          <w:sz w:val="20"/>
                          <w:szCs w:val="20"/>
                        </w:rPr>
                      </w:pP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30016" behindDoc="0" locked="0" layoutInCell="1" allowOverlap="1" wp14:anchorId="7D69E1E0" wp14:editId="620B3B65">
                <wp:simplePos x="0" y="0"/>
                <wp:positionH relativeFrom="column">
                  <wp:posOffset>2085975</wp:posOffset>
                </wp:positionH>
                <wp:positionV relativeFrom="paragraph">
                  <wp:posOffset>455930</wp:posOffset>
                </wp:positionV>
                <wp:extent cx="1261110" cy="485775"/>
                <wp:effectExtent l="0" t="0" r="15240" b="28575"/>
                <wp:wrapNone/>
                <wp:docPr id="116" name="Text Box 116"/>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09E9BD5B" w14:textId="77777777" w:rsidR="00E1022E" w:rsidRPr="00E1022E" w:rsidRDefault="00E1022E" w:rsidP="00E1022E">
                            <w:pPr>
                              <w:jc w:val="center"/>
                              <w:rPr>
                                <w:rFonts w:ascii="Arial" w:hAnsi="Arial" w:cs="Arial"/>
                                <w:sz w:val="20"/>
                                <w:szCs w:val="20"/>
                              </w:rPr>
                            </w:pPr>
                            <w:r w:rsidRPr="00E1022E">
                              <w:rPr>
                                <w:rFonts w:ascii="Arial" w:hAnsi="Arial" w:cs="Arial"/>
                                <w:sz w:val="20"/>
                                <w:szCs w:val="20"/>
                              </w:rPr>
                              <w:t>Raw Material Cost (USD 1.92/Kg)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69E1E0" id="Text Box 116" o:spid="_x0000_s1175" type="#_x0000_t202" style="position:absolute;left:0;text-align:left;margin-left:164.25pt;margin-top:35.9pt;width:99.3pt;height:38.25pt;z-index:25263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" fillcolor="white [3201]" strokeweight=".5pt">
                <v:textbox>
                  <w:txbxContent>
                    <w:p w14:paraId="09E9BD5B" w14:textId="77777777" w:rsidR="00E1022E" w:rsidRPr="00E1022E" w:rsidRDefault="00E1022E" w:rsidP="00E1022E">
                      <w:pPr>
                        <w:jc w:val="center"/>
                        <w:rPr>
                          <w:rFonts w:ascii="Arial" w:hAnsi="Arial" w:cs="Arial"/>
                          <w:sz w:val="20"/>
                          <w:szCs w:val="20"/>
                        </w:rPr>
                      </w:pPr>
                      <w:r w:rsidRPr="00E1022E">
                        <w:rPr>
                          <w:rFonts w:ascii="Arial" w:hAnsi="Arial" w:cs="Arial"/>
                          <w:sz w:val="20"/>
                          <w:szCs w:val="20"/>
                        </w:rPr>
                        <w:t>Raw Material Cost (USD 1.92/Kg)</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20800" behindDoc="0" locked="0" layoutInCell="1" allowOverlap="1" wp14:anchorId="63F2769E" wp14:editId="67BD7EF0">
                <wp:simplePos x="0" y="0"/>
                <wp:positionH relativeFrom="column">
                  <wp:posOffset>4678045</wp:posOffset>
                </wp:positionH>
                <wp:positionV relativeFrom="paragraph">
                  <wp:posOffset>3876040</wp:posOffset>
                </wp:positionV>
                <wp:extent cx="1431925" cy="245745"/>
                <wp:effectExtent l="0" t="0" r="0" b="0"/>
                <wp:wrapNone/>
                <wp:docPr id="121"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6711F1F8"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63F2769E" id="TextBox 18" o:spid="_x0000_s1176" type="#_x0000_t202" style="position:absolute;left:0;text-align:left;margin-left:368.35pt;margin-top:305.2pt;width:112.75pt;height:19.35pt;z-index:25262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" filled="f" stroked="f">
                <v:textbox style="mso-fit-shape-to-text:t">
                  <w:txbxContent>
                    <w:p w14:paraId="6711F1F8"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31040" behindDoc="0" locked="0" layoutInCell="1" allowOverlap="1" wp14:anchorId="6BBB9A79" wp14:editId="1721F345">
                <wp:simplePos x="0" y="0"/>
                <wp:positionH relativeFrom="column">
                  <wp:posOffset>3347085</wp:posOffset>
                </wp:positionH>
                <wp:positionV relativeFrom="paragraph">
                  <wp:posOffset>694055</wp:posOffset>
                </wp:positionV>
                <wp:extent cx="648000" cy="0"/>
                <wp:effectExtent l="0" t="76200" r="19050" b="95250"/>
                <wp:wrapNone/>
                <wp:docPr id="123" name="Straight Arrow Connector 123"/>
                <wp:cNvGraphicFramePr/>
                <a:graphic xmlns:a="http://schemas.openxmlformats.org/drawingml/2006/main">
                  <a:graphicData uri="http://schemas.microsoft.com/office/word/2010/wordprocessingShape">
                    <wps:wsp>
                      <wps:cNvCnPr/>
                      <wps:spPr>
                        <a:xfrm>
                          <a:off x="0" y="0"/>
                          <a:ext cx="64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0970D2E" id="Straight Arrow Connector 123" o:spid="_x0000_s1026" type="#_x0000_t32" style="position:absolute;margin-left:263.55pt;margin-top:54.65pt;width:51pt;height:0;z-index:25263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2621824" behindDoc="0" locked="0" layoutInCell="1" allowOverlap="1" wp14:anchorId="0C7E5358" wp14:editId="65501010">
                <wp:simplePos x="0" y="0"/>
                <wp:positionH relativeFrom="column">
                  <wp:posOffset>952500</wp:posOffset>
                </wp:positionH>
                <wp:positionV relativeFrom="paragraph">
                  <wp:posOffset>2837180</wp:posOffset>
                </wp:positionV>
                <wp:extent cx="1104900" cy="612000"/>
                <wp:effectExtent l="95250" t="19050" r="0" b="55245"/>
                <wp:wrapNone/>
                <wp:docPr id="124"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61200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2A3BF" id="Connector: Elbow 19" o:spid="_x0000_s1026" type="#_x0000_t33" style="position:absolute;margin-left:75pt;margin-top:223.4pt;width:87pt;height:48.2pt;rotation:180;flip:y;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" strokecolor="#525252 [1606]" strokeweight="3pt">
                <v:stroke endarrow="block"/>
                <o:lock v:ext="edit" shapetype="f"/>
              </v:shape>
            </w:pict>
          </mc:Fallback>
        </mc:AlternateContent>
      </w:r>
      <w:r w:rsidRPr="00E1022E">
        <w:rPr>
          <w:rFonts w:ascii="Arial" w:hAnsi="Arial" w:cs="Arial"/>
          <w:b/>
          <w:bCs/>
          <w:sz w:val="24"/>
          <w:szCs w:val="24"/>
        </w:rPr>
        <w:t xml:space="preserve">                                                                                              </w:t>
      </w:r>
    </w:p>
    <w:p w14:paraId="6A48E64C" w14:textId="6251F1DD" w:rsidR="00E1022E" w:rsidRPr="00E1022E" w:rsidRDefault="00673CF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5920" behindDoc="0" locked="0" layoutInCell="1" allowOverlap="1" wp14:anchorId="7BA58ED2" wp14:editId="35FD79DA">
                <wp:simplePos x="0" y="0"/>
                <wp:positionH relativeFrom="column">
                  <wp:posOffset>-238125</wp:posOffset>
                </wp:positionH>
                <wp:positionV relativeFrom="paragraph">
                  <wp:posOffset>114935</wp:posOffset>
                </wp:positionV>
                <wp:extent cx="2047875" cy="26670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047875" cy="266700"/>
                        </a:xfrm>
                        <a:prstGeom prst="rect">
                          <a:avLst/>
                        </a:prstGeom>
                        <a:solidFill>
                          <a:schemeClr val="lt1"/>
                        </a:solidFill>
                        <a:ln w="6350">
                          <a:solidFill>
                            <a:prstClr val="black"/>
                          </a:solidFill>
                        </a:ln>
                      </wps:spPr>
                      <wps:txbx>
                        <w:txbxContent>
                          <w:p w14:paraId="487ED4C5" w14:textId="77777777" w:rsidR="00E1022E" w:rsidRPr="00E1022E" w:rsidRDefault="00E1022E" w:rsidP="00E1022E">
                            <w:pPr>
                              <w:rPr>
                                <w:rFonts w:ascii="Arial" w:hAnsi="Arial" w:cs="Arial"/>
                                <w:sz w:val="20"/>
                                <w:szCs w:val="20"/>
                              </w:rPr>
                            </w:pPr>
                            <w:r w:rsidRPr="00E1022E">
                              <w:rPr>
                                <w:rFonts w:ascii="Arial" w:hAnsi="Arial" w:cs="Arial"/>
                                <w:sz w:val="20"/>
                                <w:szCs w:val="20"/>
                              </w:rPr>
                              <w:t>Bisphenol-A(USD 1.4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58ED2" id="Text Box 117" o:spid="_x0000_s1177" type="#_x0000_t202" style="position:absolute;left:0;text-align:left;margin-left:-18.75pt;margin-top:9.05pt;width:161.25pt;height:21pt;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" fillcolor="white [3201]" strokeweight=".5pt">
                <v:textbox>
                  <w:txbxContent>
                    <w:p w14:paraId="487ED4C5" w14:textId="77777777" w:rsidR="00E1022E" w:rsidRPr="00E1022E" w:rsidRDefault="00E1022E" w:rsidP="00E1022E">
                      <w:pPr>
                        <w:rPr>
                          <w:rFonts w:ascii="Arial" w:hAnsi="Arial" w:cs="Arial"/>
                          <w:sz w:val="20"/>
                          <w:szCs w:val="20"/>
                        </w:rPr>
                      </w:pPr>
                      <w:r w:rsidRPr="00E1022E">
                        <w:rPr>
                          <w:rFonts w:ascii="Arial" w:hAnsi="Arial" w:cs="Arial"/>
                          <w:sz w:val="20"/>
                          <w:szCs w:val="20"/>
                        </w:rPr>
                        <w:t>Bisphenol-A(USD 1.4 /Kg)</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32064" behindDoc="0" locked="0" layoutInCell="1" allowOverlap="1" wp14:anchorId="5834E5DD" wp14:editId="5B739D43">
                <wp:simplePos x="0" y="0"/>
                <wp:positionH relativeFrom="column">
                  <wp:posOffset>4010025</wp:posOffset>
                </wp:positionH>
                <wp:positionV relativeFrom="paragraph">
                  <wp:posOffset>19685</wp:posOffset>
                </wp:positionV>
                <wp:extent cx="2276475" cy="657225"/>
                <wp:effectExtent l="0" t="0" r="28575" b="28575"/>
                <wp:wrapNone/>
                <wp:docPr id="114" name="Text Box 114"/>
                <wp:cNvGraphicFramePr/>
                <a:graphic xmlns:a="http://schemas.openxmlformats.org/drawingml/2006/main">
                  <a:graphicData uri="http://schemas.microsoft.com/office/word/2010/wordprocessingShape">
                    <wps:wsp>
                      <wps:cNvSpPr txBox="1"/>
                      <wps:spPr>
                        <a:xfrm>
                          <a:off x="0" y="0"/>
                          <a:ext cx="2276475" cy="657225"/>
                        </a:xfrm>
                        <a:prstGeom prst="rect">
                          <a:avLst/>
                        </a:prstGeom>
                        <a:solidFill>
                          <a:schemeClr val="lt1"/>
                        </a:solidFill>
                        <a:ln w="6350">
                          <a:solidFill>
                            <a:prstClr val="black"/>
                          </a:solidFill>
                        </a:ln>
                      </wps:spPr>
                      <wps:txbx>
                        <w:txbxContent>
                          <w:p w14:paraId="61BDC6C1" w14:textId="77777777" w:rsidR="00E1022E" w:rsidRPr="00E1022E" w:rsidRDefault="00E1022E" w:rsidP="00673CFE">
                            <w:pPr>
                              <w:jc w:val="center"/>
                              <w:rPr>
                                <w:rFonts w:ascii="Arial" w:hAnsi="Arial" w:cs="Arial"/>
                                <w:sz w:val="20"/>
                                <w:szCs w:val="20"/>
                              </w:rPr>
                            </w:pPr>
                            <w:r w:rsidRPr="00E1022E">
                              <w:rPr>
                                <w:rFonts w:ascii="Arial" w:hAnsi="Arial" w:cs="Arial"/>
                                <w:sz w:val="20"/>
                                <w:szCs w:val="20"/>
                              </w:rPr>
                              <w:t>Overhead &amp; Packaging cost (USD 0.57 /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4E5DD" id="Text Box 114" o:spid="_x0000_s1178" type="#_x0000_t202" style="position:absolute;left:0;text-align:left;margin-left:315.75pt;margin-top:1.55pt;width:179.25pt;height:51.7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" fillcolor="white [3201]" strokeweight=".5pt">
                <v:textbox>
                  <w:txbxContent>
                    <w:p w14:paraId="61BDC6C1" w14:textId="77777777" w:rsidR="00E1022E" w:rsidRPr="00E1022E" w:rsidRDefault="00E1022E" w:rsidP="00673CFE">
                      <w:pPr>
                        <w:jc w:val="center"/>
                        <w:rPr>
                          <w:rFonts w:ascii="Arial" w:hAnsi="Arial" w:cs="Arial"/>
                          <w:sz w:val="20"/>
                          <w:szCs w:val="20"/>
                        </w:rPr>
                      </w:pPr>
                      <w:r w:rsidRPr="00E1022E">
                        <w:rPr>
                          <w:rFonts w:ascii="Arial" w:hAnsi="Arial" w:cs="Arial"/>
                          <w:sz w:val="20"/>
                          <w:szCs w:val="20"/>
                        </w:rPr>
                        <w:t>Overhead &amp; Packaging cost (USD 0.57 / Kg)</w:t>
                      </w:r>
                    </w:p>
                  </w:txbxContent>
                </v:textbox>
              </v:shape>
            </w:pict>
          </mc:Fallback>
        </mc:AlternateContent>
      </w:r>
      <w:r w:rsidR="00E1022E" w:rsidRPr="00E1022E">
        <w:rPr>
          <w:rFonts w:ascii="Arial" w:hAnsi="Arial" w:cs="Arial"/>
          <w:b/>
          <w:bCs/>
          <w:sz w:val="24"/>
          <w:szCs w:val="24"/>
        </w:rPr>
        <w:t xml:space="preserve">                                                                                           </w:t>
      </w:r>
    </w:p>
    <w:p w14:paraId="09B7D75E" w14:textId="09E67CC4" w:rsidR="00E1022E" w:rsidRPr="00E1022E" w:rsidRDefault="00673CF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6944" behindDoc="0" locked="0" layoutInCell="1" allowOverlap="1" wp14:anchorId="5551DFFD" wp14:editId="374F5066">
                <wp:simplePos x="0" y="0"/>
                <wp:positionH relativeFrom="column">
                  <wp:posOffset>-245272</wp:posOffset>
                </wp:positionH>
                <wp:positionV relativeFrom="paragraph">
                  <wp:posOffset>83820</wp:posOffset>
                </wp:positionV>
                <wp:extent cx="2047875" cy="304800"/>
                <wp:effectExtent l="0" t="0" r="28575" b="19050"/>
                <wp:wrapNone/>
                <wp:docPr id="120" name="Text Box 120"/>
                <wp:cNvGraphicFramePr/>
                <a:graphic xmlns:a="http://schemas.openxmlformats.org/drawingml/2006/main">
                  <a:graphicData uri="http://schemas.microsoft.com/office/word/2010/wordprocessingShape">
                    <wps:wsp>
                      <wps:cNvSpPr txBox="1"/>
                      <wps:spPr>
                        <a:xfrm>
                          <a:off x="0" y="0"/>
                          <a:ext cx="2047875" cy="304800"/>
                        </a:xfrm>
                        <a:prstGeom prst="rect">
                          <a:avLst/>
                        </a:prstGeom>
                        <a:solidFill>
                          <a:schemeClr val="lt1"/>
                        </a:solidFill>
                        <a:ln w="6350">
                          <a:solidFill>
                            <a:prstClr val="black"/>
                          </a:solidFill>
                        </a:ln>
                      </wps:spPr>
                      <wps:txbx>
                        <w:txbxContent>
                          <w:p w14:paraId="1E208C94" w14:textId="77777777" w:rsidR="00E1022E" w:rsidRPr="00E1022E" w:rsidRDefault="00E1022E" w:rsidP="00E1022E">
                            <w:pPr>
                              <w:rPr>
                                <w:rFonts w:ascii="Arial" w:hAnsi="Arial" w:cs="Arial"/>
                                <w:sz w:val="20"/>
                                <w:szCs w:val="20"/>
                              </w:rPr>
                            </w:pPr>
                            <w:r w:rsidRPr="00E1022E">
                              <w:rPr>
                                <w:rFonts w:ascii="Arial" w:hAnsi="Arial" w:cs="Arial"/>
                                <w:sz w:val="20"/>
                                <w:szCs w:val="20"/>
                              </w:rPr>
                              <w:t>Methacrylic Acid (USD 2.72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1DFFD" id="Text Box 120" o:spid="_x0000_s1179" type="#_x0000_t202" style="position:absolute;left:0;text-align:left;margin-left:-19.3pt;margin-top:6.6pt;width:161.25pt;height:24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" fillcolor="white [3201]" strokeweight=".5pt">
                <v:textbox>
                  <w:txbxContent>
                    <w:p w14:paraId="1E208C94" w14:textId="77777777" w:rsidR="00E1022E" w:rsidRPr="00E1022E" w:rsidRDefault="00E1022E" w:rsidP="00E1022E">
                      <w:pPr>
                        <w:rPr>
                          <w:rFonts w:ascii="Arial" w:hAnsi="Arial" w:cs="Arial"/>
                          <w:sz w:val="20"/>
                          <w:szCs w:val="20"/>
                        </w:rPr>
                      </w:pPr>
                      <w:r w:rsidRPr="00E1022E">
                        <w:rPr>
                          <w:rFonts w:ascii="Arial" w:hAnsi="Arial" w:cs="Arial"/>
                          <w:sz w:val="20"/>
                          <w:szCs w:val="20"/>
                        </w:rPr>
                        <w:t>Methacrylic Acid (USD 2.72 /Kg)</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36160" behindDoc="0" locked="0" layoutInCell="1" allowOverlap="1" wp14:anchorId="512E614A" wp14:editId="1C8A6BFD">
                <wp:simplePos x="0" y="0"/>
                <wp:positionH relativeFrom="column">
                  <wp:posOffset>5848350</wp:posOffset>
                </wp:positionH>
                <wp:positionV relativeFrom="paragraph">
                  <wp:posOffset>380365</wp:posOffset>
                </wp:positionV>
                <wp:extent cx="0" cy="548640"/>
                <wp:effectExtent l="76200" t="0" r="57150" b="60960"/>
                <wp:wrapNone/>
                <wp:docPr id="113" name="Straight Arrow Connector 113"/>
                <wp:cNvGraphicFramePr/>
                <a:graphic xmlns:a="http://schemas.openxmlformats.org/drawingml/2006/main">
                  <a:graphicData uri="http://schemas.microsoft.com/office/word/2010/wordprocessingShape">
                    <wps:wsp>
                      <wps:cNvCnPr/>
                      <wps:spPr>
                        <a:xfrm>
                          <a:off x="0" y="0"/>
                          <a:ext cx="0"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1D14ED0" id="Straight Arrow Connector 113" o:spid="_x0000_s1026" type="#_x0000_t32" style="position:absolute;margin-left:460.5pt;margin-top:29.95pt;width:0;height:43.2pt;z-index:25263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" strokecolor="#4472c4 [3204]" strokeweight=".5pt">
                <v:stroke endarrow="block" joinstyle="miter"/>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28992" behindDoc="0" locked="0" layoutInCell="1" allowOverlap="1" wp14:anchorId="5D64A2A4" wp14:editId="78C0561A">
                <wp:simplePos x="0" y="0"/>
                <wp:positionH relativeFrom="column">
                  <wp:posOffset>1590675</wp:posOffset>
                </wp:positionH>
                <wp:positionV relativeFrom="paragraph">
                  <wp:posOffset>37465</wp:posOffset>
                </wp:positionV>
                <wp:extent cx="503555" cy="0"/>
                <wp:effectExtent l="0" t="76200" r="10795" b="95250"/>
                <wp:wrapNone/>
                <wp:docPr id="118" name="Straight Arrow Connector 118"/>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7975A" id="Straight Arrow Connector 118" o:spid="_x0000_s1026" type="#_x0000_t32" style="position:absolute;margin-left:125.25pt;margin-top:2.95pt;width:39.65pt;height:0;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" strokecolor="#4472c4 [3204]" strokeweight=".5pt">
                <v:stroke endarrow="block" joinstyle="miter"/>
              </v:shape>
            </w:pict>
          </mc:Fallback>
        </mc:AlternateContent>
      </w:r>
    </w:p>
    <w:p w14:paraId="6CCDD7E2" w14:textId="6A4D2FFC" w:rsidR="00E1022E" w:rsidRPr="00E1022E" w:rsidRDefault="00673CF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7968" behindDoc="0" locked="0" layoutInCell="1" allowOverlap="1" wp14:anchorId="5642C863" wp14:editId="5A5B9A92">
                <wp:simplePos x="0" y="0"/>
                <wp:positionH relativeFrom="column">
                  <wp:posOffset>-245272</wp:posOffset>
                </wp:positionH>
                <wp:positionV relativeFrom="paragraph">
                  <wp:posOffset>78740</wp:posOffset>
                </wp:positionV>
                <wp:extent cx="2047875" cy="436880"/>
                <wp:effectExtent l="0" t="0" r="28575" b="20320"/>
                <wp:wrapNone/>
                <wp:docPr id="119" name="Text Box 119"/>
                <wp:cNvGraphicFramePr/>
                <a:graphic xmlns:a="http://schemas.openxmlformats.org/drawingml/2006/main">
                  <a:graphicData uri="http://schemas.microsoft.com/office/word/2010/wordprocessingShape">
                    <wps:wsp>
                      <wps:cNvSpPr txBox="1"/>
                      <wps:spPr>
                        <a:xfrm>
                          <a:off x="0" y="0"/>
                          <a:ext cx="2047875" cy="436880"/>
                        </a:xfrm>
                        <a:prstGeom prst="rect">
                          <a:avLst/>
                        </a:prstGeom>
                        <a:solidFill>
                          <a:schemeClr val="lt1"/>
                        </a:solidFill>
                        <a:ln w="6350">
                          <a:solidFill>
                            <a:prstClr val="black"/>
                          </a:solidFill>
                        </a:ln>
                      </wps:spPr>
                      <wps:txbx>
                        <w:txbxContent>
                          <w:p w14:paraId="44B570AB" w14:textId="77777777" w:rsidR="00E1022E" w:rsidRPr="00E1022E" w:rsidRDefault="00E1022E" w:rsidP="00E1022E">
                            <w:pPr>
                              <w:rPr>
                                <w:rFonts w:ascii="Arial" w:hAnsi="Arial" w:cs="Arial"/>
                                <w:sz w:val="20"/>
                                <w:szCs w:val="20"/>
                              </w:rPr>
                            </w:pPr>
                            <w:r w:rsidRPr="00E1022E">
                              <w:rPr>
                                <w:rFonts w:ascii="Arial" w:hAnsi="Arial" w:cs="Arial"/>
                                <w:sz w:val="20"/>
                                <w:szCs w:val="20"/>
                              </w:rPr>
                              <w:t>Styrene Monomer (USD 1.45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2C863" id="Text Box 119" o:spid="_x0000_s1180" type="#_x0000_t202" style="position:absolute;left:0;text-align:left;margin-left:-19.3pt;margin-top:6.2pt;width:161.25pt;height:34.4pt;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" fillcolor="white [3201]" strokeweight=".5pt">
                <v:textbox>
                  <w:txbxContent>
                    <w:p w14:paraId="44B570AB" w14:textId="77777777" w:rsidR="00E1022E" w:rsidRPr="00E1022E" w:rsidRDefault="00E1022E" w:rsidP="00E1022E">
                      <w:pPr>
                        <w:rPr>
                          <w:rFonts w:ascii="Arial" w:hAnsi="Arial" w:cs="Arial"/>
                          <w:sz w:val="20"/>
                          <w:szCs w:val="20"/>
                        </w:rPr>
                      </w:pPr>
                      <w:r w:rsidRPr="00E1022E">
                        <w:rPr>
                          <w:rFonts w:ascii="Arial" w:hAnsi="Arial" w:cs="Arial"/>
                          <w:sz w:val="20"/>
                          <w:szCs w:val="20"/>
                        </w:rPr>
                        <w:t>Styrene Monomer (USD 1.45 /Kg)</w:t>
                      </w:r>
                    </w:p>
                  </w:txbxContent>
                </v:textbox>
              </v:shape>
            </w:pict>
          </mc:Fallback>
        </mc:AlternateContent>
      </w:r>
    </w:p>
    <w:p w14:paraId="2FDFF5C9"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33088" behindDoc="0" locked="0" layoutInCell="1" allowOverlap="1" wp14:anchorId="05B40C33" wp14:editId="6744B19A">
                <wp:simplePos x="0" y="0"/>
                <wp:positionH relativeFrom="column">
                  <wp:posOffset>5314950</wp:posOffset>
                </wp:positionH>
                <wp:positionV relativeFrom="paragraph">
                  <wp:posOffset>207010</wp:posOffset>
                </wp:positionV>
                <wp:extent cx="876300" cy="819150"/>
                <wp:effectExtent l="0" t="0" r="19050" b="19050"/>
                <wp:wrapNone/>
                <wp:docPr id="112" name="Text Box 112"/>
                <wp:cNvGraphicFramePr/>
                <a:graphic xmlns:a="http://schemas.openxmlformats.org/drawingml/2006/main">
                  <a:graphicData uri="http://schemas.microsoft.com/office/word/2010/wordprocessingShape">
                    <wps:wsp>
                      <wps:cNvSpPr txBox="1"/>
                      <wps:spPr>
                        <a:xfrm>
                          <a:off x="0" y="0"/>
                          <a:ext cx="876300" cy="819150"/>
                        </a:xfrm>
                        <a:prstGeom prst="rect">
                          <a:avLst/>
                        </a:prstGeom>
                        <a:solidFill>
                          <a:schemeClr val="lt1"/>
                        </a:solidFill>
                        <a:ln w="6350">
                          <a:solidFill>
                            <a:prstClr val="black"/>
                          </a:solidFill>
                        </a:ln>
                      </wps:spPr>
                      <wps:txbx>
                        <w:txbxContent>
                          <w:p w14:paraId="7FB0278F" w14:textId="77777777" w:rsidR="00E1022E" w:rsidRPr="00E1022E" w:rsidRDefault="00E1022E" w:rsidP="00E1022E">
                            <w:pPr>
                              <w:rPr>
                                <w:rFonts w:ascii="Arial" w:hAnsi="Arial" w:cs="Arial"/>
                                <w:sz w:val="20"/>
                                <w:szCs w:val="20"/>
                              </w:rPr>
                            </w:pPr>
                            <w:r w:rsidRPr="00E1022E">
                              <w:rPr>
                                <w:rFonts w:ascii="Arial" w:hAnsi="Arial" w:cs="Arial"/>
                                <w:sz w:val="20"/>
                                <w:szCs w:val="20"/>
                              </w:rPr>
                              <w:t>Total Cost Incurred (USD 2.49 /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40C33" id="Text Box 112" o:spid="_x0000_s1181" type="#_x0000_t202" style="position:absolute;left:0;text-align:left;margin-left:418.5pt;margin-top:16.3pt;width:69pt;height:64.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" fillcolor="white [3201]" strokeweight=".5pt">
                <v:textbox>
                  <w:txbxContent>
                    <w:p w14:paraId="7FB0278F" w14:textId="77777777" w:rsidR="00E1022E" w:rsidRPr="00E1022E" w:rsidRDefault="00E1022E" w:rsidP="00E1022E">
                      <w:pPr>
                        <w:rPr>
                          <w:rFonts w:ascii="Arial" w:hAnsi="Arial" w:cs="Arial"/>
                          <w:sz w:val="20"/>
                          <w:szCs w:val="20"/>
                        </w:rPr>
                      </w:pPr>
                      <w:r w:rsidRPr="00E1022E">
                        <w:rPr>
                          <w:rFonts w:ascii="Arial" w:hAnsi="Arial" w:cs="Arial"/>
                          <w:sz w:val="20"/>
                          <w:szCs w:val="20"/>
                        </w:rPr>
                        <w:t>Total Cost Incurred (USD 2.49 / Kg)</w:t>
                      </w:r>
                    </w:p>
                  </w:txbxContent>
                </v:textbox>
              </v:shape>
            </w:pict>
          </mc:Fallback>
        </mc:AlternateContent>
      </w:r>
    </w:p>
    <w:p w14:paraId="3DE4DD16" w14:textId="1CBD387A"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39232" behindDoc="0" locked="0" layoutInCell="1" allowOverlap="1" wp14:anchorId="515E602C" wp14:editId="761D3F64">
                <wp:simplePos x="0" y="0"/>
                <wp:positionH relativeFrom="column">
                  <wp:posOffset>5829300</wp:posOffset>
                </wp:positionH>
                <wp:positionV relativeFrom="paragraph">
                  <wp:posOffset>658384</wp:posOffset>
                </wp:positionV>
                <wp:extent cx="0" cy="704088"/>
                <wp:effectExtent l="76200" t="0" r="57150" b="58420"/>
                <wp:wrapNone/>
                <wp:docPr id="128" name="Straight Arrow Connector 128"/>
                <wp:cNvGraphicFramePr/>
                <a:graphic xmlns:a="http://schemas.openxmlformats.org/drawingml/2006/main">
                  <a:graphicData uri="http://schemas.microsoft.com/office/word/2010/wordprocessingShape">
                    <wps:wsp>
                      <wps:cNvCnPr/>
                      <wps:spPr>
                        <a:xfrm>
                          <a:off x="0" y="0"/>
                          <a:ext cx="0" cy="7040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D79ABD4" id="Straight Arrow Connector 128" o:spid="_x0000_s1026" type="#_x0000_t32" style="position:absolute;margin-left:459pt;margin-top:51.85pt;width:0;height:55.45pt;z-index:25263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" strokecolor="#4472c4 [3204]" strokeweight=".5pt">
                <v:stroke endarrow="block" joinstyle="miter"/>
              </v:shape>
            </w:pict>
          </mc:Fallback>
        </mc:AlternateContent>
      </w:r>
    </w:p>
    <w:p w14:paraId="10027042" w14:textId="6F9AB275" w:rsidR="00E1022E" w:rsidRPr="00E1022E" w:rsidRDefault="006D4425"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38208" behindDoc="0" locked="0" layoutInCell="1" allowOverlap="1" wp14:anchorId="3F658E5A" wp14:editId="2417D674">
                <wp:simplePos x="0" y="0"/>
                <wp:positionH relativeFrom="column">
                  <wp:posOffset>4627821</wp:posOffset>
                </wp:positionH>
                <wp:positionV relativeFrom="paragraph">
                  <wp:posOffset>997039</wp:posOffset>
                </wp:positionV>
                <wp:extent cx="1647825" cy="542260"/>
                <wp:effectExtent l="0" t="0" r="28575" b="10795"/>
                <wp:wrapNone/>
                <wp:docPr id="93" name="Text Box 93"/>
                <wp:cNvGraphicFramePr/>
                <a:graphic xmlns:a="http://schemas.openxmlformats.org/drawingml/2006/main">
                  <a:graphicData uri="http://schemas.microsoft.com/office/word/2010/wordprocessingShape">
                    <wps:wsp>
                      <wps:cNvSpPr txBox="1"/>
                      <wps:spPr>
                        <a:xfrm>
                          <a:off x="0" y="0"/>
                          <a:ext cx="1647825" cy="542260"/>
                        </a:xfrm>
                        <a:prstGeom prst="rect">
                          <a:avLst/>
                        </a:prstGeom>
                        <a:solidFill>
                          <a:schemeClr val="lt1"/>
                        </a:solidFill>
                        <a:ln w="6350">
                          <a:solidFill>
                            <a:prstClr val="black"/>
                          </a:solidFill>
                        </a:ln>
                      </wps:spPr>
                      <wps:txbx>
                        <w:txbxContent>
                          <w:p w14:paraId="7F6A1AA9" w14:textId="77777777" w:rsidR="00E1022E" w:rsidRPr="00E1022E" w:rsidRDefault="00E1022E" w:rsidP="00E1022E">
                            <w:pPr>
                              <w:rPr>
                                <w:rFonts w:ascii="Arial" w:hAnsi="Arial" w:cs="Arial"/>
                                <w:sz w:val="20"/>
                                <w:szCs w:val="20"/>
                              </w:rPr>
                            </w:pPr>
                            <w:r w:rsidRPr="00E1022E">
                              <w:rPr>
                                <w:rFonts w:ascii="Arial" w:hAnsi="Arial" w:cs="Arial"/>
                                <w:sz w:val="20"/>
                                <w:szCs w:val="20"/>
                              </w:rPr>
                              <w:t>Current Selling Price (USD 3.7/ Kg) In-Direct Sales</w:t>
                            </w:r>
                          </w:p>
                          <w:p w14:paraId="248DCCF1" w14:textId="77777777" w:rsidR="00E1022E" w:rsidRPr="00E1022E" w:rsidRDefault="00E1022E" w:rsidP="00E1022E">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58E5A" id="Text Box 93" o:spid="_x0000_s1182" type="#_x0000_t202" style="position:absolute;left:0;text-align:left;margin-left:364.4pt;margin-top:78.5pt;width:129.75pt;height:42.7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" fillcolor="white [3201]" strokeweight=".5pt">
                <v:textbox>
                  <w:txbxContent>
                    <w:p w14:paraId="7F6A1AA9" w14:textId="77777777" w:rsidR="00E1022E" w:rsidRPr="00E1022E" w:rsidRDefault="00E1022E" w:rsidP="00E1022E">
                      <w:pPr>
                        <w:rPr>
                          <w:rFonts w:ascii="Arial" w:hAnsi="Arial" w:cs="Arial"/>
                          <w:sz w:val="20"/>
                          <w:szCs w:val="20"/>
                        </w:rPr>
                      </w:pPr>
                      <w:r w:rsidRPr="00E1022E">
                        <w:rPr>
                          <w:rFonts w:ascii="Arial" w:hAnsi="Arial" w:cs="Arial"/>
                          <w:sz w:val="20"/>
                          <w:szCs w:val="20"/>
                        </w:rPr>
                        <w:t>Current Selling Price (USD 3.7/ Kg) In-Direct Sales</w:t>
                      </w:r>
                    </w:p>
                    <w:p w14:paraId="248DCCF1" w14:textId="77777777" w:rsidR="00E1022E" w:rsidRPr="00E1022E" w:rsidRDefault="00E1022E" w:rsidP="00E1022E">
                      <w:pPr>
                        <w:rPr>
                          <w:rFonts w:ascii="Arial" w:hAnsi="Arial" w:cs="Arial"/>
                          <w:sz w:val="20"/>
                          <w:szCs w:val="20"/>
                        </w:rPr>
                      </w:pP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19776" behindDoc="0" locked="0" layoutInCell="1" allowOverlap="1" wp14:anchorId="4B851F63" wp14:editId="053D67B8">
                <wp:simplePos x="0" y="0"/>
                <wp:positionH relativeFrom="column">
                  <wp:posOffset>1134470</wp:posOffset>
                </wp:positionH>
                <wp:positionV relativeFrom="paragraph">
                  <wp:posOffset>979265</wp:posOffset>
                </wp:positionV>
                <wp:extent cx="955343" cy="245745"/>
                <wp:effectExtent l="0" t="0" r="0" b="0"/>
                <wp:wrapNone/>
                <wp:docPr id="125" name="TextBox 17"/>
                <wp:cNvGraphicFramePr/>
                <a:graphic xmlns:a="http://schemas.openxmlformats.org/drawingml/2006/main">
                  <a:graphicData uri="http://schemas.microsoft.com/office/word/2010/wordprocessingShape">
                    <wps:wsp>
                      <wps:cNvSpPr txBox="1"/>
                      <wps:spPr>
                        <a:xfrm>
                          <a:off x="0" y="0"/>
                          <a:ext cx="955343" cy="245745"/>
                        </a:xfrm>
                        <a:prstGeom prst="rect">
                          <a:avLst/>
                        </a:prstGeom>
                        <a:noFill/>
                      </wps:spPr>
                      <wps:txbx>
                        <w:txbxContent>
                          <w:p w14:paraId="367CB3DA" w14:textId="77777777" w:rsidR="00E1022E" w:rsidRPr="00E1022E" w:rsidRDefault="00E1022E" w:rsidP="00E1022E">
                            <w:pPr>
                              <w:rPr>
                                <w:rFonts w:ascii="Arial" w:hAnsi="Arial" w:cs="Arial"/>
                                <w:b/>
                                <w:bCs/>
                                <w:sz w:val="20"/>
                                <w:szCs w:val="20"/>
                              </w:rPr>
                            </w:pPr>
                            <w:r w:rsidRPr="00E1022E">
                              <w:rPr>
                                <w:rFonts w:ascii="Arial" w:hAnsi="Arial" w:cs="Arial"/>
                                <w:b/>
                                <w:bCs/>
                                <w:sz w:val="20"/>
                                <w:szCs w:val="20"/>
                              </w:rPr>
                              <w:t>Direct Sales</w:t>
                            </w:r>
                          </w:p>
                        </w:txbxContent>
                      </wps:txbx>
                      <wps:bodyPr wrap="square" rtlCol="0">
                        <a:spAutoFit/>
                      </wps:bodyPr>
                    </wps:wsp>
                  </a:graphicData>
                </a:graphic>
                <wp14:sizeRelH relativeFrom="margin">
                  <wp14:pctWidth>0</wp14:pctWidth>
                </wp14:sizeRelH>
              </wp:anchor>
            </w:drawing>
          </mc:Choice>
          <mc:Fallback>
            <w:pict>
              <v:shape w14:anchorId="4B851F63" id="TextBox 17" o:spid="_x0000_s1183" type="#_x0000_t202" style="position:absolute;left:0;text-align:left;margin-left:89.35pt;margin-top:77.1pt;width:75.2pt;height:19.35pt;z-index:25261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" filled="f" stroked="f">
                <v:textbox style="mso-fit-shape-to-text:t">
                  <w:txbxContent>
                    <w:p w14:paraId="367CB3DA" w14:textId="77777777" w:rsidR="00E1022E" w:rsidRPr="00E1022E" w:rsidRDefault="00E1022E" w:rsidP="00E1022E">
                      <w:pPr>
                        <w:rPr>
                          <w:rFonts w:ascii="Arial" w:hAnsi="Arial" w:cs="Arial"/>
                          <w:b/>
                          <w:bCs/>
                          <w:sz w:val="20"/>
                          <w:szCs w:val="20"/>
                        </w:rPr>
                      </w:pPr>
                      <w:r w:rsidRPr="00E1022E">
                        <w:rPr>
                          <w:rFonts w:ascii="Arial" w:hAnsi="Arial" w:cs="Arial"/>
                          <w:b/>
                          <w:bCs/>
                          <w:sz w:val="20"/>
                          <w:szCs w:val="20"/>
                        </w:rPr>
                        <w:t>Direct Sales</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23872" behindDoc="0" locked="0" layoutInCell="1" allowOverlap="1" wp14:anchorId="3192F287" wp14:editId="222C7178">
                <wp:simplePos x="0" y="0"/>
                <wp:positionH relativeFrom="column">
                  <wp:posOffset>6494244</wp:posOffset>
                </wp:positionH>
                <wp:positionV relativeFrom="paragraph">
                  <wp:posOffset>772160</wp:posOffset>
                </wp:positionV>
                <wp:extent cx="0" cy="1457685"/>
                <wp:effectExtent l="57150" t="0" r="57150" b="47625"/>
                <wp:wrapNone/>
                <wp:docPr id="127"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04727F" id="Straight Arrow Connector 30" o:spid="_x0000_s1026" type="#_x0000_t32" style="position:absolute;margin-left:511.35pt;margin-top:60.8pt;width:0;height:114.8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" strokecolor="#525252 [1606]" strokeweight="3pt">
                <v:stroke dashstyle="longDash" endarrow="block" joinstyle="miter"/>
                <o:lock v:ext="edit" shapetype="f"/>
              </v:shape>
            </w:pict>
          </mc:Fallback>
        </mc:AlternateContent>
      </w:r>
    </w:p>
    <w:p w14:paraId="48995098" w14:textId="649B6F28"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2848" behindDoc="0" locked="0" layoutInCell="1" allowOverlap="1" wp14:anchorId="066E8123" wp14:editId="68B219E1">
                <wp:simplePos x="0" y="0"/>
                <wp:positionH relativeFrom="column">
                  <wp:posOffset>545993</wp:posOffset>
                </wp:positionH>
                <wp:positionV relativeFrom="paragraph">
                  <wp:posOffset>318119</wp:posOffset>
                </wp:positionV>
                <wp:extent cx="1510665" cy="583565"/>
                <wp:effectExtent l="0" t="0" r="0" b="0"/>
                <wp:wrapNone/>
                <wp:docPr id="2231" name="TextBox 20"/>
                <wp:cNvGraphicFramePr/>
                <a:graphic xmlns:a="http://schemas.openxmlformats.org/drawingml/2006/main">
                  <a:graphicData uri="http://schemas.microsoft.com/office/word/2010/wordprocessingShape">
                    <wps:wsp>
                      <wps:cNvSpPr txBox="1"/>
                      <wps:spPr>
                        <a:xfrm>
                          <a:off x="0" y="0"/>
                          <a:ext cx="1510665" cy="583565"/>
                        </a:xfrm>
                        <a:prstGeom prst="rect">
                          <a:avLst/>
                        </a:prstGeom>
                        <a:noFill/>
                      </wps:spPr>
                      <wps:txbx>
                        <w:txbxContent>
                          <w:p w14:paraId="23EA982E" w14:textId="77777777" w:rsidR="00E1022E" w:rsidRPr="00E1022E" w:rsidRDefault="00E1022E" w:rsidP="00E1022E">
                            <w:pPr>
                              <w:rPr>
                                <w:rFonts w:ascii="Arial" w:eastAsia="Verdana" w:hAnsi="Arial" w:cs="Arial"/>
                                <w:b/>
                                <w:bCs/>
                                <w:color w:val="538135" w:themeColor="accent6" w:themeShade="BF"/>
                                <w:kern w:val="24"/>
                                <w:sz w:val="24"/>
                                <w:szCs w:val="24"/>
                                <w:lang w:val="en-US"/>
                              </w:rPr>
                            </w:pPr>
                            <w:r w:rsidRPr="00E1022E">
                              <w:rPr>
                                <w:rFonts w:ascii="Arial" w:eastAsia="Verdana" w:hAnsi="Arial" w:cs="Arial"/>
                                <w:b/>
                                <w:bCs/>
                                <w:color w:val="538135" w:themeColor="accent6" w:themeShade="BF"/>
                                <w:kern w:val="24"/>
                                <w:sz w:val="24"/>
                                <w:szCs w:val="24"/>
                                <w:lang w:val="en-US"/>
                              </w:rPr>
                              <w:t>Percentage Margin 37.7%</w:t>
                            </w:r>
                          </w:p>
                        </w:txbxContent>
                      </wps:txbx>
                      <wps:bodyPr wrap="square" rtlCol="0">
                        <a:noAutofit/>
                      </wps:bodyPr>
                    </wps:wsp>
                  </a:graphicData>
                </a:graphic>
                <wp14:sizeRelV relativeFrom="margin">
                  <wp14:pctHeight>0</wp14:pctHeight>
                </wp14:sizeRelV>
              </wp:anchor>
            </w:drawing>
          </mc:Choice>
          <mc:Fallback>
            <w:pict>
              <v:shape w14:anchorId="066E8123" id="_x0000_s1184" type="#_x0000_t202" style="position:absolute;left:0;text-align:left;margin-left:43pt;margin-top:25.05pt;width:118.95pt;height:45.95pt;z-index:25262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" filled="f" stroked="f">
                <v:textbox>
                  <w:txbxContent>
                    <w:p w14:paraId="23EA982E" w14:textId="77777777" w:rsidR="00E1022E" w:rsidRPr="00E1022E" w:rsidRDefault="00E1022E" w:rsidP="00E1022E">
                      <w:pPr>
                        <w:rPr>
                          <w:rFonts w:ascii="Arial" w:eastAsia="Verdana" w:hAnsi="Arial" w:cs="Arial"/>
                          <w:b/>
                          <w:bCs/>
                          <w:color w:val="538135" w:themeColor="accent6" w:themeShade="BF"/>
                          <w:kern w:val="24"/>
                          <w:sz w:val="24"/>
                          <w:szCs w:val="24"/>
                          <w:lang w:val="en-US"/>
                        </w:rPr>
                      </w:pPr>
                      <w:r w:rsidRPr="00E1022E">
                        <w:rPr>
                          <w:rFonts w:ascii="Arial" w:eastAsia="Verdana" w:hAnsi="Arial" w:cs="Arial"/>
                          <w:b/>
                          <w:bCs/>
                          <w:color w:val="538135" w:themeColor="accent6" w:themeShade="BF"/>
                          <w:kern w:val="24"/>
                          <w:sz w:val="24"/>
                          <w:szCs w:val="24"/>
                          <w:lang w:val="en-US"/>
                        </w:rPr>
                        <w:t>Percentage Margin 37.7%</w:t>
                      </w:r>
                    </w:p>
                  </w:txbxContent>
                </v:textbox>
              </v:shape>
            </w:pict>
          </mc:Fallback>
        </mc:AlternateContent>
      </w:r>
    </w:p>
    <w:p w14:paraId="3CB5AF09" w14:textId="5B77402E" w:rsidR="00E1022E" w:rsidRPr="00E1022E" w:rsidRDefault="00E1022E" w:rsidP="00E1022E">
      <w:pPr>
        <w:spacing w:line="360" w:lineRule="auto"/>
        <w:jc w:val="both"/>
        <w:rPr>
          <w:rFonts w:ascii="Arial" w:hAnsi="Arial" w:cs="Arial"/>
          <w:b/>
          <w:bCs/>
          <w:sz w:val="24"/>
          <w:szCs w:val="24"/>
        </w:rPr>
      </w:pPr>
    </w:p>
    <w:p w14:paraId="2108C19D" w14:textId="1CEC0E7B"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43328" behindDoc="0" locked="0" layoutInCell="1" allowOverlap="1" wp14:anchorId="790CF8EC" wp14:editId="7A916E5E">
                <wp:simplePos x="0" y="0"/>
                <wp:positionH relativeFrom="column">
                  <wp:posOffset>1134110</wp:posOffset>
                </wp:positionH>
                <wp:positionV relativeFrom="paragraph">
                  <wp:posOffset>81915</wp:posOffset>
                </wp:positionV>
                <wp:extent cx="0" cy="1311550"/>
                <wp:effectExtent l="95250" t="0" r="95250" b="41275"/>
                <wp:wrapNone/>
                <wp:docPr id="130"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3115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22916" id="Straight Arrow Connector 21" o:spid="_x0000_s1026" type="#_x0000_t32" style="position:absolute;margin-left:89.3pt;margin-top:6.45pt;width:0;height:103.25pt;flip:x;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" strokecolor="#525252 [1606]" strokeweight="3pt">
                <v:stroke endarrow="block" joinstyle="miter"/>
                <o:lock v:ext="edit" shapetype="f"/>
              </v:shape>
            </w:pict>
          </mc:Fallback>
        </mc:AlternateContent>
      </w:r>
    </w:p>
    <w:p w14:paraId="67F8799A" w14:textId="77777777" w:rsidR="00E1022E" w:rsidRPr="00E1022E" w:rsidRDefault="00E1022E" w:rsidP="00E1022E">
      <w:pPr>
        <w:spacing w:line="360" w:lineRule="auto"/>
        <w:jc w:val="both"/>
        <w:rPr>
          <w:rFonts w:ascii="Arial" w:hAnsi="Arial" w:cs="Arial"/>
          <w:b/>
          <w:bCs/>
          <w:sz w:val="24"/>
          <w:szCs w:val="24"/>
        </w:rPr>
      </w:pPr>
    </w:p>
    <w:p w14:paraId="425DF36B" w14:textId="0C0E809D" w:rsidR="00E1022E" w:rsidRPr="00E1022E" w:rsidRDefault="00E1022E" w:rsidP="00E1022E">
      <w:pPr>
        <w:spacing w:line="360" w:lineRule="auto"/>
        <w:jc w:val="both"/>
        <w:rPr>
          <w:rFonts w:ascii="Arial" w:hAnsi="Arial" w:cs="Arial"/>
          <w:b/>
          <w:bCs/>
          <w:sz w:val="24"/>
          <w:szCs w:val="24"/>
        </w:rPr>
      </w:pPr>
    </w:p>
    <w:p w14:paraId="29502DFC" w14:textId="15848B74"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8752" behindDoc="0" locked="0" layoutInCell="1" allowOverlap="1" wp14:anchorId="4437FF09" wp14:editId="03FBBAAE">
                <wp:simplePos x="0" y="0"/>
                <wp:positionH relativeFrom="column">
                  <wp:posOffset>30100</wp:posOffset>
                </wp:positionH>
                <wp:positionV relativeFrom="paragraph">
                  <wp:posOffset>227685</wp:posOffset>
                </wp:positionV>
                <wp:extent cx="2736850" cy="400050"/>
                <wp:effectExtent l="0" t="0" r="0" b="0"/>
                <wp:wrapNone/>
                <wp:docPr id="126"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690C763A"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4437FF09" id="Rectangle 15" o:spid="_x0000_s1185" style="position:absolute;left:0;text-align:left;margin-left:2.35pt;margin-top:17.95pt;width:215.5pt;height:31.5pt;z-index:25261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" filled="f" stroked="f">
                <v:textbox style="mso-fit-shape-to-text:t">
                  <w:txbxContent>
                    <w:p w14:paraId="690C763A"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p>
    <w:p w14:paraId="0400D56C"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44352" behindDoc="0" locked="0" layoutInCell="1" allowOverlap="1" wp14:anchorId="4DA9A306" wp14:editId="7FDFF764">
                <wp:simplePos x="0" y="0"/>
                <wp:positionH relativeFrom="column">
                  <wp:posOffset>1590675</wp:posOffset>
                </wp:positionH>
                <wp:positionV relativeFrom="paragraph">
                  <wp:posOffset>268605</wp:posOffset>
                </wp:positionV>
                <wp:extent cx="0" cy="1260000"/>
                <wp:effectExtent l="95250" t="0" r="76200" b="54610"/>
                <wp:wrapNone/>
                <wp:docPr id="14"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260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DDE268" id="Straight Arrow Connector 21" o:spid="_x0000_s1026" type="#_x0000_t32" style="position:absolute;margin-left:125.25pt;margin-top:21.15pt;width:0;height:99.2pt;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" strokecolor="#525252 [1606]" strokeweight="3pt">
                <v:stroke endarrow="block" joinstyle="miter"/>
                <o:lock v:ext="edit" shapetype="f"/>
              </v:shape>
            </w:pict>
          </mc:Fallback>
        </mc:AlternateContent>
      </w:r>
    </w:p>
    <w:p w14:paraId="2F083E8B" w14:textId="6658FD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6704" behindDoc="0" locked="0" layoutInCell="1" allowOverlap="1" wp14:anchorId="729C43E2" wp14:editId="5C9F6130">
                <wp:simplePos x="0" y="0"/>
                <wp:positionH relativeFrom="column">
                  <wp:posOffset>4831459</wp:posOffset>
                </wp:positionH>
                <wp:positionV relativeFrom="paragraph">
                  <wp:posOffset>310077</wp:posOffset>
                </wp:positionV>
                <wp:extent cx="1826895" cy="245745"/>
                <wp:effectExtent l="0" t="0" r="0" b="0"/>
                <wp:wrapNone/>
                <wp:docPr id="2232"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79DCE0AB"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729C43E2" id="Rectangle 12" o:spid="_x0000_s1186" style="position:absolute;left:0;text-align:left;margin-left:380.45pt;margin-top:24.4pt;width:143.85pt;height:19.35pt;z-index:25261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" filled="f" stroked="f">
                <v:textbox style="mso-fit-shape-to-text:t">
                  <w:txbxContent>
                    <w:p w14:paraId="79DCE0AB"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v:textbox>
              </v:rect>
            </w:pict>
          </mc:Fallback>
        </mc:AlternateContent>
      </w:r>
    </w:p>
    <w:p w14:paraId="6A5417B6" w14:textId="471406E3"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42304" behindDoc="0" locked="0" layoutInCell="1" allowOverlap="1" wp14:anchorId="4E22C2D8" wp14:editId="4DA8C401">
                <wp:simplePos x="0" y="0"/>
                <wp:positionH relativeFrom="column">
                  <wp:posOffset>3026970</wp:posOffset>
                </wp:positionH>
                <wp:positionV relativeFrom="paragraph">
                  <wp:posOffset>107323</wp:posOffset>
                </wp:positionV>
                <wp:extent cx="1895475" cy="694525"/>
                <wp:effectExtent l="95250" t="19050" r="9525" b="48895"/>
                <wp:wrapNone/>
                <wp:docPr id="132"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69452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33B3B" id="Connector: Elbow 14" o:spid="_x0000_s1026" type="#_x0000_t33" style="position:absolute;margin-left:238.35pt;margin-top:8.45pt;width:149.25pt;height:54.7pt;flip:x;z-index:25264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" strokecolor="#525252 [1606]" strokeweight="3pt">
                <v:stroke dashstyle="dash" endarrow="block"/>
                <o:lock v:ext="edit" shapetype="f"/>
              </v:shape>
            </w:pict>
          </mc:Fallback>
        </mc:AlternateContent>
      </w:r>
    </w:p>
    <w:p w14:paraId="371E8A51" w14:textId="77777777" w:rsidR="00E1022E" w:rsidRPr="00E1022E" w:rsidRDefault="00E1022E" w:rsidP="00E1022E">
      <w:pPr>
        <w:spacing w:line="360" w:lineRule="auto"/>
        <w:jc w:val="both"/>
        <w:rPr>
          <w:rFonts w:ascii="Arial" w:hAnsi="Arial" w:cs="Arial"/>
          <w:b/>
          <w:bCs/>
          <w:sz w:val="24"/>
          <w:szCs w:val="24"/>
        </w:rPr>
      </w:pPr>
    </w:p>
    <w:p w14:paraId="29AD202A"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b/>
          <w:bCs/>
          <w:noProof/>
          <w:sz w:val="24"/>
          <w:szCs w:val="24"/>
        </w:rPr>
        <mc:AlternateContent>
          <mc:Choice Requires="wps">
            <w:drawing>
              <wp:anchor distT="45720" distB="45720" distL="114300" distR="114300" simplePos="0" relativeHeight="252645376" behindDoc="0" locked="0" layoutInCell="1" allowOverlap="1" wp14:anchorId="46FB85EE" wp14:editId="3A4DC378">
                <wp:simplePos x="0" y="0"/>
                <wp:positionH relativeFrom="column">
                  <wp:posOffset>1129030</wp:posOffset>
                </wp:positionH>
                <wp:positionV relativeFrom="paragraph">
                  <wp:posOffset>221615</wp:posOffset>
                </wp:positionV>
                <wp:extent cx="2360930" cy="1404620"/>
                <wp:effectExtent l="0" t="0" r="22860" b="11430"/>
                <wp:wrapSquare wrapText="bothSides"/>
                <wp:docPr id="2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9A3F6A9" w14:textId="77777777" w:rsidR="00E1022E" w:rsidRPr="00613BA5" w:rsidRDefault="00E1022E" w:rsidP="00E1022E">
                            <w:pPr>
                              <w:jc w:val="center"/>
                              <w:rPr>
                                <w:rFonts w:ascii="Arial" w:hAnsi="Arial" w:cs="Arial"/>
                                <w:b/>
                                <w:bCs/>
                                <w:sz w:val="24"/>
                                <w:szCs w:val="24"/>
                              </w:rPr>
                            </w:pPr>
                            <w:r w:rsidRPr="00613BA5">
                              <w:rPr>
                                <w:rFonts w:ascii="Arial" w:hAnsi="Arial" w:cs="Arial"/>
                                <w:b/>
                                <w:bCs/>
                                <w:sz w:val="24"/>
                                <w:szCs w:val="24"/>
                              </w:rPr>
                              <w:t>End Use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FB85EE" id="_x0000_s1187" type="#_x0000_t202" style="position:absolute;left:0;text-align:left;margin-left:88.9pt;margin-top:17.45pt;width:185.9pt;height:110.6pt;z-index:2526453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">
                <v:textbox style="mso-fit-shape-to-text:t">
                  <w:txbxContent>
                    <w:p w14:paraId="29A3F6A9" w14:textId="77777777" w:rsidR="00E1022E" w:rsidRPr="00613BA5" w:rsidRDefault="00E1022E" w:rsidP="00E1022E">
                      <w:pPr>
                        <w:jc w:val="center"/>
                        <w:rPr>
                          <w:rFonts w:ascii="Arial" w:hAnsi="Arial" w:cs="Arial"/>
                          <w:b/>
                          <w:bCs/>
                          <w:sz w:val="24"/>
                          <w:szCs w:val="24"/>
                        </w:rPr>
                      </w:pPr>
                      <w:r w:rsidRPr="00613BA5">
                        <w:rPr>
                          <w:rFonts w:ascii="Arial" w:hAnsi="Arial" w:cs="Arial"/>
                          <w:b/>
                          <w:bCs/>
                          <w:sz w:val="24"/>
                          <w:szCs w:val="24"/>
                        </w:rPr>
                        <w:t>End Use</w:t>
                      </w:r>
                    </w:p>
                  </w:txbxContent>
                </v:textbox>
                <w10:wrap type="square"/>
              </v:shape>
            </w:pict>
          </mc:Fallback>
        </mc:AlternateContent>
      </w:r>
    </w:p>
    <w:p w14:paraId="71B7C3D2" w14:textId="77777777" w:rsidR="00E1022E" w:rsidRPr="00E1022E" w:rsidRDefault="00E1022E" w:rsidP="00E1022E">
      <w:pPr>
        <w:spacing w:line="360" w:lineRule="auto"/>
        <w:jc w:val="both"/>
        <w:rPr>
          <w:rFonts w:ascii="Arial" w:hAnsi="Arial" w:cs="Arial"/>
          <w:b/>
          <w:bCs/>
          <w:sz w:val="24"/>
          <w:szCs w:val="24"/>
        </w:rPr>
      </w:pPr>
    </w:p>
    <w:p w14:paraId="31E043F4" w14:textId="77777777" w:rsidR="00E1022E" w:rsidRPr="00E1022E" w:rsidRDefault="00E1022E" w:rsidP="00E1022E">
      <w:pPr>
        <w:spacing w:line="360" w:lineRule="auto"/>
        <w:jc w:val="both"/>
        <w:rPr>
          <w:rFonts w:ascii="Arial" w:hAnsi="Arial" w:cs="Arial"/>
          <w:b/>
          <w:bCs/>
          <w:sz w:val="24"/>
          <w:szCs w:val="24"/>
          <w:u w:val="single"/>
        </w:rPr>
      </w:pPr>
    </w:p>
    <w:p w14:paraId="039BBA71" w14:textId="00FD5C6A" w:rsidR="00E1022E" w:rsidRPr="00E1022E" w:rsidRDefault="00E1022E" w:rsidP="00E1022E">
      <w:pPr>
        <w:spacing w:line="360" w:lineRule="auto"/>
        <w:jc w:val="both"/>
        <w:rPr>
          <w:rFonts w:ascii="Arial" w:hAnsi="Arial" w:cs="Arial"/>
          <w:b/>
          <w:bCs/>
          <w:sz w:val="24"/>
          <w:szCs w:val="24"/>
        </w:rPr>
      </w:pPr>
      <w:r w:rsidRPr="00E1022E">
        <w:rPr>
          <w:rFonts w:ascii="Arial" w:hAnsi="Arial" w:cs="Arial"/>
          <w:b/>
          <w:bCs/>
          <w:sz w:val="24"/>
          <w:szCs w:val="24"/>
        </w:rPr>
        <w:lastRenderedPageBreak/>
        <w:t>Value Flow Analysis for Non-Captive Vinyl Ester Resin Manufacturer</w:t>
      </w:r>
    </w:p>
    <w:p w14:paraId="084C2984" w14:textId="33121304"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00320" behindDoc="0" locked="0" layoutInCell="1" allowOverlap="1" wp14:anchorId="54509B6C" wp14:editId="41E30454">
                <wp:simplePos x="0" y="0"/>
                <wp:positionH relativeFrom="column">
                  <wp:posOffset>-229870</wp:posOffset>
                </wp:positionH>
                <wp:positionV relativeFrom="paragraph">
                  <wp:posOffset>80645</wp:posOffset>
                </wp:positionV>
                <wp:extent cx="2057400" cy="343184"/>
                <wp:effectExtent l="0" t="0" r="19050" b="19050"/>
                <wp:wrapNone/>
                <wp:docPr id="2234" name="Text Box 2234"/>
                <wp:cNvGraphicFramePr/>
                <a:graphic xmlns:a="http://schemas.openxmlformats.org/drawingml/2006/main">
                  <a:graphicData uri="http://schemas.microsoft.com/office/word/2010/wordprocessingShape">
                    <wps:wsp>
                      <wps:cNvSpPr txBox="1"/>
                      <wps:spPr>
                        <a:xfrm>
                          <a:off x="0" y="0"/>
                          <a:ext cx="2057400" cy="343184"/>
                        </a:xfrm>
                        <a:prstGeom prst="rect">
                          <a:avLst/>
                        </a:prstGeom>
                        <a:solidFill>
                          <a:schemeClr val="lt1"/>
                        </a:solidFill>
                        <a:ln w="6350">
                          <a:solidFill>
                            <a:schemeClr val="tx1"/>
                          </a:solidFill>
                        </a:ln>
                      </wps:spPr>
                      <wps:txbx>
                        <w:txbxContent>
                          <w:p w14:paraId="123A72A9" w14:textId="77777777" w:rsidR="00E1022E" w:rsidRPr="00494982" w:rsidRDefault="00E1022E" w:rsidP="00E1022E">
                            <w:pPr>
                              <w:rPr>
                                <w:rFonts w:ascii="Arial" w:hAnsi="Arial" w:cs="Arial"/>
                                <w:sz w:val="20"/>
                                <w:szCs w:val="20"/>
                              </w:rPr>
                            </w:pPr>
                            <w:r w:rsidRPr="00494982">
                              <w:rPr>
                                <w:rFonts w:ascii="Arial" w:hAnsi="Arial" w:cs="Arial"/>
                                <w:sz w:val="20"/>
                                <w:szCs w:val="20"/>
                              </w:rPr>
                              <w:t>Epoxy Resin (USD 3.03 /Kg</w:t>
                            </w:r>
                            <w:r w:rsidRPr="00494982">
                              <w:rPr>
                                <w:rFonts w:ascii="Arial" w:hAnsi="Arial" w:cs="Arial"/>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09B6C" id="Text Box 2234" o:spid="_x0000_s1188" type="#_x0000_t202" style="position:absolute;left:0;text-align:left;margin-left:-18.1pt;margin-top:6.35pt;width:162pt;height:27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" fillcolor="white [3201]" strokecolor="black [3213]" strokeweight=".5pt">
                <v:textbox>
                  <w:txbxContent>
                    <w:p w14:paraId="123A72A9" w14:textId="77777777" w:rsidR="00E1022E" w:rsidRPr="00494982" w:rsidRDefault="00E1022E" w:rsidP="00E1022E">
                      <w:pPr>
                        <w:rPr>
                          <w:rFonts w:ascii="Arial" w:hAnsi="Arial" w:cs="Arial"/>
                          <w:sz w:val="20"/>
                          <w:szCs w:val="20"/>
                        </w:rPr>
                      </w:pPr>
                      <w:r w:rsidRPr="00494982">
                        <w:rPr>
                          <w:rFonts w:ascii="Arial" w:hAnsi="Arial" w:cs="Arial"/>
                          <w:sz w:val="20"/>
                          <w:szCs w:val="20"/>
                        </w:rPr>
                        <w:t>Epoxy Resin (USD 3.03 /Kg</w:t>
                      </w:r>
                      <w:r w:rsidRPr="00494982">
                        <w:rPr>
                          <w:rFonts w:ascii="Arial" w:hAnsi="Arial" w:cs="Arial"/>
                          <w:b/>
                          <w:bCs/>
                          <w:sz w:val="20"/>
                          <w:szCs w:val="20"/>
                        </w:rPr>
                        <w:t>)</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585984" behindDoc="0" locked="0" layoutInCell="1" allowOverlap="1" wp14:anchorId="21DAFDD9" wp14:editId="694933BD">
                <wp:simplePos x="0" y="0"/>
                <wp:positionH relativeFrom="column">
                  <wp:posOffset>2768600</wp:posOffset>
                </wp:positionH>
                <wp:positionV relativeFrom="paragraph">
                  <wp:posOffset>4340860</wp:posOffset>
                </wp:positionV>
                <wp:extent cx="1151255" cy="245745"/>
                <wp:effectExtent l="0" t="0" r="0" b="0"/>
                <wp:wrapNone/>
                <wp:docPr id="2235"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674D78E3" w14:textId="77777777" w:rsidR="00E1022E" w:rsidRPr="00494982" w:rsidRDefault="00E1022E"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wps:txbx>
                      <wps:bodyPr wrap="none">
                        <a:spAutoFit/>
                      </wps:bodyPr>
                    </wps:wsp>
                  </a:graphicData>
                </a:graphic>
              </wp:anchor>
            </w:drawing>
          </mc:Choice>
          <mc:Fallback>
            <w:pict>
              <v:rect w14:anchorId="21DAFDD9" id="_x0000_s1189" style="position:absolute;left:0;text-align:left;margin-left:218pt;margin-top:341.8pt;width:90.65pt;height:19.35pt;z-index:252585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" filled="f" stroked="f">
                <v:textbox style="mso-fit-shape-to-text:t">
                  <w:txbxContent>
                    <w:p w14:paraId="674D78E3" w14:textId="77777777" w:rsidR="00E1022E" w:rsidRPr="00494982" w:rsidRDefault="00E1022E"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v:textbox>
              </v:rect>
            </w:pict>
          </mc:Fallback>
        </mc:AlternateContent>
      </w:r>
      <w:r w:rsidRPr="00E1022E">
        <w:rPr>
          <w:rFonts w:ascii="Arial" w:hAnsi="Arial" w:cs="Arial"/>
          <w:noProof/>
          <w:sz w:val="24"/>
          <w:szCs w:val="24"/>
        </w:rPr>
        <mc:AlternateContent>
          <mc:Choice Requires="wps">
            <w:drawing>
              <wp:anchor distT="0" distB="0" distL="114300" distR="114300" simplePos="0" relativeHeight="252612608" behindDoc="0" locked="0" layoutInCell="1" allowOverlap="1" wp14:anchorId="3852C58F" wp14:editId="5A71C801">
                <wp:simplePos x="0" y="0"/>
                <wp:positionH relativeFrom="column">
                  <wp:posOffset>4533900</wp:posOffset>
                </wp:positionH>
                <wp:positionV relativeFrom="paragraph">
                  <wp:posOffset>4437380</wp:posOffset>
                </wp:positionV>
                <wp:extent cx="1295400" cy="1081405"/>
                <wp:effectExtent l="0" t="0" r="0" b="0"/>
                <wp:wrapNone/>
                <wp:docPr id="66"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22237ED9"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27%</w:t>
                            </w:r>
                          </w:p>
                          <w:p w14:paraId="46C61144"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52C58F" id="_x0000_s1190" type="#_x0000_t202" style="position:absolute;left:0;text-align:left;margin-left:357pt;margin-top:349.4pt;width:102pt;height:85.15pt;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" filled="f" stroked="f">
                <v:textbox>
                  <w:txbxContent>
                    <w:p w14:paraId="22237ED9"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27%</w:t>
                      </w:r>
                    </w:p>
                    <w:p w14:paraId="46C61144"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588032" behindDoc="0" locked="0" layoutInCell="1" allowOverlap="1" wp14:anchorId="4F7C1A20" wp14:editId="2B0AE1B9">
                <wp:simplePos x="0" y="0"/>
                <wp:positionH relativeFrom="column">
                  <wp:posOffset>4676774</wp:posOffset>
                </wp:positionH>
                <wp:positionV relativeFrom="paragraph">
                  <wp:posOffset>3627755</wp:posOffset>
                </wp:positionV>
                <wp:extent cx="1278255" cy="2276475"/>
                <wp:effectExtent l="0" t="19050" r="112395" b="47625"/>
                <wp:wrapNone/>
                <wp:docPr id="15" name="Connector: Elbow 14">
                  <a:extLst xmlns:a="http://schemas.openxmlformats.org/drawingml/2006/main">
                    <a:ext uri="{FF2B5EF4-FFF2-40B4-BE49-F238E27FC236}">
                      <a16:creationId xmlns:a16="http://schemas.microsoft.com/office/drawing/2014/main" id="{D03C2209-0746-4C61-9B04-FAA73480847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041BD" id="Connector: Elbow 14" o:spid="_x0000_s1026" type="#_x0000_t33" style="position:absolute;margin-left:368.25pt;margin-top:285.65pt;width:100.65pt;height:179.25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" strokecolor="#525252 [1606]" strokeweight="3pt">
                <v:stroke dashstyle="dash" endarrow="block"/>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591104" behindDoc="0" locked="0" layoutInCell="1" allowOverlap="1" wp14:anchorId="608E9EB5" wp14:editId="0C6FDEFB">
                <wp:simplePos x="0" y="0"/>
                <wp:positionH relativeFrom="column">
                  <wp:posOffset>4678045</wp:posOffset>
                </wp:positionH>
                <wp:positionV relativeFrom="paragraph">
                  <wp:posOffset>3876040</wp:posOffset>
                </wp:positionV>
                <wp:extent cx="1431925" cy="245745"/>
                <wp:effectExtent l="0" t="0" r="0" b="0"/>
                <wp:wrapNone/>
                <wp:docPr id="2236"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779F8E8C"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608E9EB5" id="_x0000_s1191" type="#_x0000_t202" style="position:absolute;left:0;text-align:left;margin-left:368.35pt;margin-top:305.2pt;width:112.75pt;height:19.35pt;z-index:25259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" filled="f" stroked="f">
                <v:textbox style="mso-fit-shape-to-text:t">
                  <w:txbxContent>
                    <w:p w14:paraId="779F8E8C"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03392" behindDoc="0" locked="0" layoutInCell="1" allowOverlap="1" wp14:anchorId="64AF36D8" wp14:editId="30D7F4F4">
                <wp:simplePos x="0" y="0"/>
                <wp:positionH relativeFrom="column">
                  <wp:posOffset>3347085</wp:posOffset>
                </wp:positionH>
                <wp:positionV relativeFrom="paragraph">
                  <wp:posOffset>694055</wp:posOffset>
                </wp:positionV>
                <wp:extent cx="742950" cy="0"/>
                <wp:effectExtent l="0" t="76200" r="19050" b="95250"/>
                <wp:wrapNone/>
                <wp:docPr id="2237" name="Straight Arrow Connector 2237"/>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B78959" id="Straight Arrow Connector 2237" o:spid="_x0000_s1026" type="#_x0000_t32" style="position:absolute;margin-left:263.55pt;margin-top:54.65pt;width:58.5pt;height:0;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2590080" behindDoc="0" locked="0" layoutInCell="1" allowOverlap="1" wp14:anchorId="67DD117A" wp14:editId="26F4512F">
                <wp:simplePos x="0" y="0"/>
                <wp:positionH relativeFrom="column">
                  <wp:posOffset>1132840</wp:posOffset>
                </wp:positionH>
                <wp:positionV relativeFrom="paragraph">
                  <wp:posOffset>3169285</wp:posOffset>
                </wp:positionV>
                <wp:extent cx="1431925" cy="245745"/>
                <wp:effectExtent l="0" t="0" r="0" b="0"/>
                <wp:wrapNone/>
                <wp:docPr id="2238"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3F2C8779"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67DD117A" id="_x0000_s1192" type="#_x0000_t202" style="position:absolute;left:0;text-align:left;margin-left:89.2pt;margin-top:249.55pt;width:112.75pt;height:19.35pt;z-index:25259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" filled="f" stroked="f">
                <v:textbox style="mso-fit-shape-to-text:t">
                  <w:txbxContent>
                    <w:p w14:paraId="3F2C8779"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Direct Sales</w:t>
                      </w:r>
                    </w:p>
                  </w:txbxContent>
                </v:textbox>
              </v:shape>
            </w:pict>
          </mc:Fallback>
        </mc:AlternateContent>
      </w:r>
      <w:r w:rsidRPr="00E1022E">
        <w:rPr>
          <w:rFonts w:ascii="Arial" w:hAnsi="Arial" w:cs="Arial"/>
          <w:b/>
          <w:bCs/>
          <w:sz w:val="24"/>
          <w:szCs w:val="24"/>
        </w:rPr>
        <w:t xml:space="preserve">                                                                                              </w:t>
      </w:r>
    </w:p>
    <w:p w14:paraId="6CE163B9" w14:textId="11B5D0FA"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7248" behindDoc="0" locked="0" layoutInCell="1" allowOverlap="1" wp14:anchorId="31526896" wp14:editId="428FD3C1">
                <wp:simplePos x="0" y="0"/>
                <wp:positionH relativeFrom="column">
                  <wp:posOffset>-229870</wp:posOffset>
                </wp:positionH>
                <wp:positionV relativeFrom="paragraph">
                  <wp:posOffset>96520</wp:posOffset>
                </wp:positionV>
                <wp:extent cx="2061210" cy="272415"/>
                <wp:effectExtent l="0" t="0" r="15240" b="13335"/>
                <wp:wrapNone/>
                <wp:docPr id="2239" name="Text Box 2239"/>
                <wp:cNvGraphicFramePr/>
                <a:graphic xmlns:a="http://schemas.openxmlformats.org/drawingml/2006/main">
                  <a:graphicData uri="http://schemas.microsoft.com/office/word/2010/wordprocessingShape">
                    <wps:wsp>
                      <wps:cNvSpPr txBox="1"/>
                      <wps:spPr>
                        <a:xfrm>
                          <a:off x="0" y="0"/>
                          <a:ext cx="2061210" cy="272415"/>
                        </a:xfrm>
                        <a:prstGeom prst="rect">
                          <a:avLst/>
                        </a:prstGeom>
                        <a:solidFill>
                          <a:schemeClr val="lt1"/>
                        </a:solidFill>
                        <a:ln w="6350">
                          <a:solidFill>
                            <a:prstClr val="black"/>
                          </a:solidFill>
                        </a:ln>
                      </wps:spPr>
                      <wps:txbx>
                        <w:txbxContent>
                          <w:p w14:paraId="3EA9304D" w14:textId="77777777" w:rsidR="00E1022E" w:rsidRPr="00494982" w:rsidRDefault="00E1022E" w:rsidP="00E1022E">
                            <w:pPr>
                              <w:rPr>
                                <w:rFonts w:ascii="Arial" w:hAnsi="Arial" w:cs="Arial"/>
                                <w:sz w:val="20"/>
                                <w:szCs w:val="20"/>
                              </w:rPr>
                            </w:pPr>
                            <w:r w:rsidRPr="00494982">
                              <w:rPr>
                                <w:rFonts w:ascii="Arial" w:hAnsi="Arial" w:cs="Arial"/>
                                <w:sz w:val="20"/>
                                <w:szCs w:val="20"/>
                              </w:rPr>
                              <w:t>Bisphenol-A (USD 1.4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6896" id="Text Box 2239" o:spid="_x0000_s1193" type="#_x0000_t202" style="position:absolute;left:0;text-align:left;margin-left:-18.1pt;margin-top:7.6pt;width:162.3pt;height:21.45pt;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" fillcolor="white [3201]" strokeweight=".5pt">
                <v:textbox>
                  <w:txbxContent>
                    <w:p w14:paraId="3EA9304D" w14:textId="77777777" w:rsidR="00E1022E" w:rsidRPr="00494982" w:rsidRDefault="00E1022E" w:rsidP="00E1022E">
                      <w:pPr>
                        <w:rPr>
                          <w:rFonts w:ascii="Arial" w:hAnsi="Arial" w:cs="Arial"/>
                          <w:sz w:val="20"/>
                          <w:szCs w:val="20"/>
                        </w:rPr>
                      </w:pPr>
                      <w:r w:rsidRPr="00494982">
                        <w:rPr>
                          <w:rFonts w:ascii="Arial" w:hAnsi="Arial" w:cs="Arial"/>
                          <w:sz w:val="20"/>
                          <w:szCs w:val="20"/>
                        </w:rPr>
                        <w:t>Bisphenol-A (USD 1.4 /Kg)</w:t>
                      </w:r>
                    </w:p>
                  </w:txbxContent>
                </v:textbox>
              </v:shape>
            </w:pict>
          </mc:Fallback>
        </mc:AlternateContent>
      </w:r>
      <w:r w:rsidR="00494982" w:rsidRPr="00E1022E">
        <w:rPr>
          <w:rFonts w:ascii="Arial" w:hAnsi="Arial" w:cs="Arial"/>
          <w:noProof/>
          <w:sz w:val="24"/>
          <w:szCs w:val="24"/>
        </w:rPr>
        <mc:AlternateContent>
          <mc:Choice Requires="wps">
            <w:drawing>
              <wp:anchor distT="0" distB="0" distL="114300" distR="114300" simplePos="0" relativeHeight="252602368" behindDoc="0" locked="0" layoutInCell="1" allowOverlap="1" wp14:anchorId="7875FD46" wp14:editId="3FD25BF2">
                <wp:simplePos x="0" y="0"/>
                <wp:positionH relativeFrom="column">
                  <wp:posOffset>2103461</wp:posOffset>
                </wp:positionH>
                <wp:positionV relativeFrom="paragraph">
                  <wp:posOffset>98264</wp:posOffset>
                </wp:positionV>
                <wp:extent cx="1248505" cy="696036"/>
                <wp:effectExtent l="0" t="0" r="27940" b="27940"/>
                <wp:wrapNone/>
                <wp:docPr id="48" name="Text Box 48"/>
                <wp:cNvGraphicFramePr/>
                <a:graphic xmlns:a="http://schemas.openxmlformats.org/drawingml/2006/main">
                  <a:graphicData uri="http://schemas.microsoft.com/office/word/2010/wordprocessingShape">
                    <wps:wsp>
                      <wps:cNvSpPr txBox="1"/>
                      <wps:spPr>
                        <a:xfrm>
                          <a:off x="0" y="0"/>
                          <a:ext cx="1248505" cy="696036"/>
                        </a:xfrm>
                        <a:prstGeom prst="rect">
                          <a:avLst/>
                        </a:prstGeom>
                        <a:solidFill>
                          <a:schemeClr val="lt1"/>
                        </a:solidFill>
                        <a:ln w="6350">
                          <a:solidFill>
                            <a:prstClr val="black"/>
                          </a:solidFill>
                        </a:ln>
                      </wps:spPr>
                      <wps:txbx>
                        <w:txbxContent>
                          <w:p w14:paraId="78412E71" w14:textId="77777777" w:rsidR="00E1022E" w:rsidRPr="00113DAD" w:rsidRDefault="00E1022E" w:rsidP="00E1022E">
                            <w:pPr>
                              <w:jc w:val="center"/>
                              <w:rPr>
                                <w:rFonts w:ascii="Arial" w:hAnsi="Arial" w:cs="Arial"/>
                                <w:sz w:val="20"/>
                                <w:szCs w:val="20"/>
                              </w:rPr>
                            </w:pPr>
                            <w:r w:rsidRPr="00113DAD">
                              <w:rPr>
                                <w:rFonts w:ascii="Arial" w:hAnsi="Arial" w:cs="Arial"/>
                                <w:sz w:val="20"/>
                                <w:szCs w:val="20"/>
                              </w:rPr>
                              <w:t>Raw Material Cost (USD 2.12 /Kg</w:t>
                            </w:r>
                            <w:r w:rsidRPr="00113DAD">
                              <w:rPr>
                                <w:rFonts w:ascii="Arial" w:hAnsi="Arial" w:cs="Arial"/>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5FD46" id="Text Box 48" o:spid="_x0000_s1194" type="#_x0000_t202" style="position:absolute;left:0;text-align:left;margin-left:165.65pt;margin-top:7.75pt;width:98.3pt;height:54.8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" fillcolor="white [3201]" strokeweight=".5pt">
                <v:textbox>
                  <w:txbxContent>
                    <w:p w14:paraId="78412E71" w14:textId="77777777" w:rsidR="00E1022E" w:rsidRPr="00113DAD" w:rsidRDefault="00E1022E" w:rsidP="00E1022E">
                      <w:pPr>
                        <w:jc w:val="center"/>
                        <w:rPr>
                          <w:rFonts w:ascii="Arial" w:hAnsi="Arial" w:cs="Arial"/>
                          <w:sz w:val="20"/>
                          <w:szCs w:val="20"/>
                        </w:rPr>
                      </w:pPr>
                      <w:r w:rsidRPr="00113DAD">
                        <w:rPr>
                          <w:rFonts w:ascii="Arial" w:hAnsi="Arial" w:cs="Arial"/>
                          <w:sz w:val="20"/>
                          <w:szCs w:val="20"/>
                        </w:rPr>
                        <w:t>Raw Material Cost (USD 2.12 /Kg</w:t>
                      </w:r>
                      <w:r w:rsidRPr="00113DAD">
                        <w:rPr>
                          <w:rFonts w:ascii="Arial" w:hAnsi="Arial" w:cs="Arial"/>
                          <w:b/>
                          <w:bCs/>
                          <w:sz w:val="20"/>
                          <w:szCs w:val="20"/>
                        </w:rPr>
                        <w:t>)</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04416" behindDoc="0" locked="0" layoutInCell="1" allowOverlap="1" wp14:anchorId="5D1C6379" wp14:editId="09727B19">
                <wp:simplePos x="0" y="0"/>
                <wp:positionH relativeFrom="column">
                  <wp:posOffset>4105275</wp:posOffset>
                </wp:positionH>
                <wp:positionV relativeFrom="paragraph">
                  <wp:posOffset>58420</wp:posOffset>
                </wp:positionV>
                <wp:extent cx="2190750" cy="695325"/>
                <wp:effectExtent l="0" t="0" r="19050" b="28575"/>
                <wp:wrapNone/>
                <wp:docPr id="52" name="Text Box 52"/>
                <wp:cNvGraphicFramePr/>
                <a:graphic xmlns:a="http://schemas.openxmlformats.org/drawingml/2006/main">
                  <a:graphicData uri="http://schemas.microsoft.com/office/word/2010/wordprocessingShape">
                    <wps:wsp>
                      <wps:cNvSpPr txBox="1"/>
                      <wps:spPr>
                        <a:xfrm>
                          <a:off x="0" y="0"/>
                          <a:ext cx="2190750" cy="695325"/>
                        </a:xfrm>
                        <a:prstGeom prst="rect">
                          <a:avLst/>
                        </a:prstGeom>
                        <a:solidFill>
                          <a:schemeClr val="lt1"/>
                        </a:solidFill>
                        <a:ln w="6350">
                          <a:solidFill>
                            <a:prstClr val="black"/>
                          </a:solidFill>
                        </a:ln>
                      </wps:spPr>
                      <wps:txbx>
                        <w:txbxContent>
                          <w:p w14:paraId="7BAEE0D9" w14:textId="77777777" w:rsidR="00E1022E" w:rsidRPr="00113DAD" w:rsidRDefault="00E1022E" w:rsidP="00E1022E">
                            <w:pPr>
                              <w:rPr>
                                <w:rFonts w:ascii="Arial" w:hAnsi="Arial" w:cs="Arial"/>
                                <w:sz w:val="20"/>
                                <w:szCs w:val="20"/>
                              </w:rPr>
                            </w:pPr>
                            <w:r w:rsidRPr="00113DAD">
                              <w:rPr>
                                <w:rFonts w:ascii="Arial" w:hAnsi="Arial" w:cs="Arial"/>
                                <w:sz w:val="20"/>
                                <w:szCs w:val="20"/>
                              </w:rPr>
                              <w:t>Overhead &amp; packaging Cost (USD 0.57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6379" id="Text Box 52" o:spid="_x0000_s1195" type="#_x0000_t202" style="position:absolute;left:0;text-align:left;margin-left:323.25pt;margin-top:4.6pt;width:172.5pt;height:54.75pt;z-index:25260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" fillcolor="white [3201]" strokeweight=".5pt">
                <v:textbox>
                  <w:txbxContent>
                    <w:p w14:paraId="7BAEE0D9" w14:textId="77777777" w:rsidR="00E1022E" w:rsidRPr="00113DAD" w:rsidRDefault="00E1022E" w:rsidP="00E1022E">
                      <w:pPr>
                        <w:rPr>
                          <w:rFonts w:ascii="Arial" w:hAnsi="Arial" w:cs="Arial"/>
                          <w:sz w:val="20"/>
                          <w:szCs w:val="20"/>
                        </w:rPr>
                      </w:pPr>
                      <w:r w:rsidRPr="00113DAD">
                        <w:rPr>
                          <w:rFonts w:ascii="Arial" w:hAnsi="Arial" w:cs="Arial"/>
                          <w:sz w:val="20"/>
                          <w:szCs w:val="20"/>
                        </w:rPr>
                        <w:t>Overhead &amp; packaging Cost (USD 0.57 /Kg)</w:t>
                      </w:r>
                    </w:p>
                  </w:txbxContent>
                </v:textbox>
              </v:shape>
            </w:pict>
          </mc:Fallback>
        </mc:AlternateContent>
      </w:r>
      <w:r w:rsidR="00E1022E" w:rsidRPr="00E1022E">
        <w:rPr>
          <w:rFonts w:ascii="Arial" w:hAnsi="Arial" w:cs="Arial"/>
          <w:b/>
          <w:bCs/>
          <w:sz w:val="24"/>
          <w:szCs w:val="24"/>
        </w:rPr>
        <w:t xml:space="preserve">                                                                                           </w:t>
      </w:r>
    </w:p>
    <w:p w14:paraId="1DBBA7F2" w14:textId="071EC59D"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8272" behindDoc="0" locked="0" layoutInCell="1" allowOverlap="1" wp14:anchorId="7E5C9344" wp14:editId="33A60793">
                <wp:simplePos x="0" y="0"/>
                <wp:positionH relativeFrom="column">
                  <wp:posOffset>-228600</wp:posOffset>
                </wp:positionH>
                <wp:positionV relativeFrom="paragraph">
                  <wp:posOffset>84455</wp:posOffset>
                </wp:positionV>
                <wp:extent cx="2057400" cy="295275"/>
                <wp:effectExtent l="0" t="0" r="19050" b="28575"/>
                <wp:wrapNone/>
                <wp:docPr id="42" name="Text Box 42"/>
                <wp:cNvGraphicFramePr/>
                <a:graphic xmlns:a="http://schemas.openxmlformats.org/drawingml/2006/main">
                  <a:graphicData uri="http://schemas.microsoft.com/office/word/2010/wordprocessingShape">
                    <wps:wsp>
                      <wps:cNvSpPr txBox="1"/>
                      <wps:spPr>
                        <a:xfrm>
                          <a:off x="0" y="0"/>
                          <a:ext cx="2057400" cy="295275"/>
                        </a:xfrm>
                        <a:prstGeom prst="rect">
                          <a:avLst/>
                        </a:prstGeom>
                        <a:solidFill>
                          <a:schemeClr val="lt1"/>
                        </a:solidFill>
                        <a:ln w="6350">
                          <a:solidFill>
                            <a:prstClr val="black"/>
                          </a:solidFill>
                        </a:ln>
                      </wps:spPr>
                      <wps:txbx>
                        <w:txbxContent>
                          <w:p w14:paraId="7EF4CDBA" w14:textId="77777777" w:rsidR="00E1022E" w:rsidRPr="00494982" w:rsidRDefault="00E1022E" w:rsidP="00E1022E">
                            <w:pPr>
                              <w:rPr>
                                <w:rFonts w:ascii="Arial" w:hAnsi="Arial" w:cs="Arial"/>
                                <w:sz w:val="20"/>
                                <w:szCs w:val="20"/>
                              </w:rPr>
                            </w:pPr>
                            <w:r w:rsidRPr="00494982">
                              <w:rPr>
                                <w:rFonts w:ascii="Arial" w:hAnsi="Arial" w:cs="Arial"/>
                                <w:sz w:val="20"/>
                                <w:szCs w:val="20"/>
                              </w:rPr>
                              <w:t>Methacrylic Acid (USD 2.72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C9344" id="Text Box 42" o:spid="_x0000_s1196" type="#_x0000_t202" style="position:absolute;left:0;text-align:left;margin-left:-18pt;margin-top:6.65pt;width:162pt;height:23.25pt;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" fillcolor="white [3201]" strokeweight=".5pt">
                <v:textbox>
                  <w:txbxContent>
                    <w:p w14:paraId="7EF4CDBA" w14:textId="77777777" w:rsidR="00E1022E" w:rsidRPr="00494982" w:rsidRDefault="00E1022E" w:rsidP="00E1022E">
                      <w:pPr>
                        <w:rPr>
                          <w:rFonts w:ascii="Arial" w:hAnsi="Arial" w:cs="Arial"/>
                          <w:sz w:val="20"/>
                          <w:szCs w:val="20"/>
                        </w:rPr>
                      </w:pPr>
                      <w:r w:rsidRPr="00494982">
                        <w:rPr>
                          <w:rFonts w:ascii="Arial" w:hAnsi="Arial" w:cs="Arial"/>
                          <w:sz w:val="20"/>
                          <w:szCs w:val="20"/>
                        </w:rPr>
                        <w:t>Methacrylic Acid (USD 2.72 /Kg)</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01344" behindDoc="0" locked="0" layoutInCell="1" allowOverlap="1" wp14:anchorId="1842F378" wp14:editId="4AD610AA">
                <wp:simplePos x="0" y="0"/>
                <wp:positionH relativeFrom="column">
                  <wp:posOffset>1600200</wp:posOffset>
                </wp:positionH>
                <wp:positionV relativeFrom="paragraph">
                  <wp:posOffset>37465</wp:posOffset>
                </wp:positionV>
                <wp:extent cx="503555" cy="0"/>
                <wp:effectExtent l="0" t="76200" r="10795" b="95250"/>
                <wp:wrapNone/>
                <wp:docPr id="47" name="Straight Arrow Connector 47"/>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C5955E" id="Straight Arrow Connector 47" o:spid="_x0000_s1026" type="#_x0000_t32" style="position:absolute;margin-left:126pt;margin-top:2.95pt;width:39.65pt;height:0;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" strokecolor="#4472c4 [3204]" strokeweight=".5pt">
                <v:stroke endarrow="block" joinstyle="miter"/>
              </v:shape>
            </w:pict>
          </mc:Fallback>
        </mc:AlternateContent>
      </w:r>
    </w:p>
    <w:p w14:paraId="4326AC95" w14:textId="413FE236"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9296" behindDoc="0" locked="0" layoutInCell="1" allowOverlap="1" wp14:anchorId="1FC1934E" wp14:editId="68D483B1">
                <wp:simplePos x="0" y="0"/>
                <wp:positionH relativeFrom="column">
                  <wp:posOffset>-231259</wp:posOffset>
                </wp:positionH>
                <wp:positionV relativeFrom="paragraph">
                  <wp:posOffset>74841</wp:posOffset>
                </wp:positionV>
                <wp:extent cx="2058995" cy="436245"/>
                <wp:effectExtent l="0" t="0" r="17780" b="20955"/>
                <wp:wrapNone/>
                <wp:docPr id="2240" name="Text Box 2240"/>
                <wp:cNvGraphicFramePr/>
                <a:graphic xmlns:a="http://schemas.openxmlformats.org/drawingml/2006/main">
                  <a:graphicData uri="http://schemas.microsoft.com/office/word/2010/wordprocessingShape">
                    <wps:wsp>
                      <wps:cNvSpPr txBox="1"/>
                      <wps:spPr>
                        <a:xfrm>
                          <a:off x="0" y="0"/>
                          <a:ext cx="2058995" cy="436245"/>
                        </a:xfrm>
                        <a:prstGeom prst="rect">
                          <a:avLst/>
                        </a:prstGeom>
                        <a:solidFill>
                          <a:schemeClr val="lt1"/>
                        </a:solidFill>
                        <a:ln w="6350">
                          <a:solidFill>
                            <a:prstClr val="black"/>
                          </a:solidFill>
                        </a:ln>
                      </wps:spPr>
                      <wps:txbx>
                        <w:txbxContent>
                          <w:p w14:paraId="1085642A" w14:textId="77777777" w:rsidR="00E1022E" w:rsidRDefault="00E1022E" w:rsidP="00E1022E">
                            <w:r w:rsidRPr="00494982">
                              <w:rPr>
                                <w:rFonts w:ascii="Arial" w:hAnsi="Arial" w:cs="Arial"/>
                                <w:sz w:val="20"/>
                                <w:szCs w:val="20"/>
                              </w:rPr>
                              <w:t>Styrene Monomer (USD 1.45</w:t>
                            </w:r>
                            <w:r w:rsidRPr="00613BA5">
                              <w:t xml:space="preserve"> /</w:t>
                            </w:r>
                            <w:r>
                              <w:t>K</w:t>
                            </w:r>
                            <w:r w:rsidRPr="00613BA5">
                              <w:t>g</w:t>
                            </w:r>
                            <w:r w:rsidRPr="005A638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1934E" id="Text Box 2240" o:spid="_x0000_s1197" type="#_x0000_t202" style="position:absolute;left:0;text-align:left;margin-left:-18.2pt;margin-top:5.9pt;width:162.15pt;height:34.35pt;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" fillcolor="white [3201]" strokeweight=".5pt">
                <v:textbox>
                  <w:txbxContent>
                    <w:p w14:paraId="1085642A" w14:textId="77777777" w:rsidR="00E1022E" w:rsidRDefault="00E1022E" w:rsidP="00E1022E">
                      <w:r w:rsidRPr="00494982">
                        <w:rPr>
                          <w:rFonts w:ascii="Arial" w:hAnsi="Arial" w:cs="Arial"/>
                          <w:sz w:val="20"/>
                          <w:szCs w:val="20"/>
                        </w:rPr>
                        <w:t>Styrene Monomer (USD 1.45</w:t>
                      </w:r>
                      <w:r w:rsidRPr="00613BA5">
                        <w:t xml:space="preserve"> /</w:t>
                      </w:r>
                      <w:r>
                        <w:t>K</w:t>
                      </w:r>
                      <w:r w:rsidRPr="00613BA5">
                        <w:t>g</w:t>
                      </w:r>
                      <w:r w:rsidRPr="005A6382">
                        <w:t>)</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08512" behindDoc="0" locked="0" layoutInCell="1" allowOverlap="1" wp14:anchorId="4B60341D" wp14:editId="44BC2117">
                <wp:simplePos x="0" y="0"/>
                <wp:positionH relativeFrom="column">
                  <wp:posOffset>5848350</wp:posOffset>
                </wp:positionH>
                <wp:positionV relativeFrom="paragraph">
                  <wp:posOffset>66040</wp:posOffset>
                </wp:positionV>
                <wp:extent cx="0" cy="575945"/>
                <wp:effectExtent l="76200" t="0" r="57150" b="52705"/>
                <wp:wrapNone/>
                <wp:docPr id="61" name="Straight Arrow Connector 61"/>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93527A9" id="Straight Arrow Connector 61" o:spid="_x0000_s1026" type="#_x0000_t32" style="position:absolute;margin-left:460.5pt;margin-top:5.2pt;width:0;height:45.35pt;z-index:25260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" strokecolor="#4472c4 [3204]" strokeweight=".5pt">
                <v:stroke endarrow="block" joinstyle="miter"/>
              </v:shape>
            </w:pict>
          </mc:Fallback>
        </mc:AlternateContent>
      </w:r>
    </w:p>
    <w:p w14:paraId="3DB7966A" w14:textId="57705B6A"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07488" behindDoc="0" locked="0" layoutInCell="1" allowOverlap="1" wp14:anchorId="7DC774F7" wp14:editId="12E483C1">
                <wp:simplePos x="0" y="0"/>
                <wp:positionH relativeFrom="column">
                  <wp:posOffset>2733675</wp:posOffset>
                </wp:positionH>
                <wp:positionV relativeFrom="paragraph">
                  <wp:posOffset>340995</wp:posOffset>
                </wp:positionV>
                <wp:extent cx="1247775" cy="63817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5791323D" w14:textId="77777777" w:rsidR="00E1022E" w:rsidRPr="00113DAD" w:rsidRDefault="00E1022E" w:rsidP="00E1022E">
                            <w:pPr>
                              <w:rPr>
                                <w:rFonts w:ascii="Arial" w:hAnsi="Arial" w:cs="Arial"/>
                                <w:sz w:val="20"/>
                                <w:szCs w:val="20"/>
                              </w:rPr>
                            </w:pPr>
                            <w:r w:rsidRPr="00113DAD">
                              <w:rPr>
                                <w:rFonts w:ascii="Arial" w:hAnsi="Arial" w:cs="Arial"/>
                                <w:sz w:val="20"/>
                                <w:szCs w:val="20"/>
                              </w:rPr>
                              <w:t>Current Selling Price (USD 4.0/ 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774F7" id="Text Box 58" o:spid="_x0000_s1198" type="#_x0000_t202" style="position:absolute;left:0;text-align:left;margin-left:215.25pt;margin-top:26.85pt;width:98.25pt;height:50.25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" fillcolor="white [3201]" strokeweight=".5pt">
                <v:textbox>
                  <w:txbxContent>
                    <w:p w14:paraId="5791323D" w14:textId="77777777" w:rsidR="00E1022E" w:rsidRPr="00113DAD" w:rsidRDefault="00E1022E" w:rsidP="00E1022E">
                      <w:pPr>
                        <w:rPr>
                          <w:rFonts w:ascii="Arial" w:hAnsi="Arial" w:cs="Arial"/>
                          <w:sz w:val="20"/>
                          <w:szCs w:val="20"/>
                        </w:rPr>
                      </w:pPr>
                      <w:r w:rsidRPr="00113DAD">
                        <w:rPr>
                          <w:rFonts w:ascii="Arial" w:hAnsi="Arial" w:cs="Arial"/>
                          <w:sz w:val="20"/>
                          <w:szCs w:val="20"/>
                        </w:rPr>
                        <w:t>Current Selling Price (USD 4.0/ Kg) Direct Sales</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05440" behindDoc="0" locked="0" layoutInCell="1" allowOverlap="1" wp14:anchorId="004E400F" wp14:editId="46BB8562">
                <wp:simplePos x="0" y="0"/>
                <wp:positionH relativeFrom="column">
                  <wp:posOffset>5187855</wp:posOffset>
                </wp:positionH>
                <wp:positionV relativeFrom="paragraph">
                  <wp:posOffset>301331</wp:posOffset>
                </wp:positionV>
                <wp:extent cx="1367335" cy="638175"/>
                <wp:effectExtent l="0" t="0" r="23495" b="28575"/>
                <wp:wrapNone/>
                <wp:docPr id="55" name="Text Box 55"/>
                <wp:cNvGraphicFramePr/>
                <a:graphic xmlns:a="http://schemas.openxmlformats.org/drawingml/2006/main">
                  <a:graphicData uri="http://schemas.microsoft.com/office/word/2010/wordprocessingShape">
                    <wps:wsp>
                      <wps:cNvSpPr txBox="1"/>
                      <wps:spPr>
                        <a:xfrm>
                          <a:off x="0" y="0"/>
                          <a:ext cx="1367335" cy="638175"/>
                        </a:xfrm>
                        <a:prstGeom prst="rect">
                          <a:avLst/>
                        </a:prstGeom>
                        <a:solidFill>
                          <a:schemeClr val="lt1"/>
                        </a:solidFill>
                        <a:ln w="6350">
                          <a:solidFill>
                            <a:prstClr val="black"/>
                          </a:solidFill>
                        </a:ln>
                      </wps:spPr>
                      <wps:txbx>
                        <w:txbxContent>
                          <w:p w14:paraId="68606204" w14:textId="77777777" w:rsidR="00E1022E" w:rsidRPr="00494982" w:rsidRDefault="00E1022E" w:rsidP="00E1022E">
                            <w:pPr>
                              <w:rPr>
                                <w:rFonts w:ascii="Arial" w:hAnsi="Arial" w:cs="Arial"/>
                              </w:rPr>
                            </w:pPr>
                            <w:r w:rsidRPr="00494982">
                              <w:rPr>
                                <w:rFonts w:ascii="Arial" w:hAnsi="Arial" w:cs="Arial"/>
                              </w:rPr>
                              <w:t>Total Cost Incurred (USD 2.69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E400F" id="Text Box 55" o:spid="_x0000_s1199" type="#_x0000_t202" style="position:absolute;left:0;text-align:left;margin-left:408.5pt;margin-top:23.75pt;width:107.65pt;height:50.25pt;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" fillcolor="white [3201]" strokeweight=".5pt">
                <v:textbox>
                  <w:txbxContent>
                    <w:p w14:paraId="68606204" w14:textId="77777777" w:rsidR="00E1022E" w:rsidRPr="00494982" w:rsidRDefault="00E1022E" w:rsidP="00E1022E">
                      <w:pPr>
                        <w:rPr>
                          <w:rFonts w:ascii="Arial" w:hAnsi="Arial" w:cs="Arial"/>
                        </w:rPr>
                      </w:pPr>
                      <w:r w:rsidRPr="00494982">
                        <w:rPr>
                          <w:rFonts w:ascii="Arial" w:hAnsi="Arial" w:cs="Arial"/>
                        </w:rPr>
                        <w:t>Total Cost Incurred (USD 2.69 /Kg)</w:t>
                      </w:r>
                    </w:p>
                  </w:txbxContent>
                </v:textbox>
              </v:shape>
            </w:pict>
          </mc:Fallback>
        </mc:AlternateContent>
      </w:r>
    </w:p>
    <w:p w14:paraId="47122285"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06464" behindDoc="0" locked="0" layoutInCell="1" allowOverlap="1" wp14:anchorId="68157878" wp14:editId="1ABB8F3A">
                <wp:simplePos x="0" y="0"/>
                <wp:positionH relativeFrom="column">
                  <wp:posOffset>3981450</wp:posOffset>
                </wp:positionH>
                <wp:positionV relativeFrom="paragraph">
                  <wp:posOffset>297180</wp:posOffset>
                </wp:positionV>
                <wp:extent cx="1209675" cy="0"/>
                <wp:effectExtent l="38100" t="76200" r="0" b="95250"/>
                <wp:wrapNone/>
                <wp:docPr id="57" name="Straight Arrow Connector 57"/>
                <wp:cNvGraphicFramePr/>
                <a:graphic xmlns:a="http://schemas.openxmlformats.org/drawingml/2006/main">
                  <a:graphicData uri="http://schemas.microsoft.com/office/word/2010/wordprocessingShape">
                    <wps:wsp>
                      <wps:cNvCnPr/>
                      <wps:spPr>
                        <a:xfrm flipH="1" flipV="1">
                          <a:off x="0" y="0"/>
                          <a:ext cx="1209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BB973" id="Straight Arrow Connector 57" o:spid="_x0000_s1026" type="#_x0000_t32" style="position:absolute;margin-left:313.5pt;margin-top:23.4pt;width:95.25pt;height:0;flip:x y;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" strokecolor="#4472c4 [3204]" strokeweight=".5pt">
                <v:stroke endarrow="block" joinstyle="miter"/>
              </v:shape>
            </w:pict>
          </mc:Fallback>
        </mc:AlternateContent>
      </w:r>
    </w:p>
    <w:p w14:paraId="1DC32322" w14:textId="79441A00"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5200" behindDoc="0" locked="0" layoutInCell="1" allowOverlap="1" wp14:anchorId="7AA244DF" wp14:editId="69CE862E">
                <wp:simplePos x="0" y="0"/>
                <wp:positionH relativeFrom="column">
                  <wp:posOffset>6628130</wp:posOffset>
                </wp:positionH>
                <wp:positionV relativeFrom="paragraph">
                  <wp:posOffset>779780</wp:posOffset>
                </wp:positionV>
                <wp:extent cx="0" cy="1457685"/>
                <wp:effectExtent l="57150" t="0" r="57150" b="47625"/>
                <wp:wrapNone/>
                <wp:docPr id="1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C36858" id="Straight Arrow Connector 30" o:spid="_x0000_s1026" type="#_x0000_t32" style="position:absolute;margin-left:521.9pt;margin-top:61.4pt;width:0;height:114.8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" strokecolor="#525252 [1606]" strokeweight="3pt">
                <v:stroke dashstyle="longDash" endarrow="block" joinstyle="miter"/>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609536" behindDoc="0" locked="0" layoutInCell="1" allowOverlap="1" wp14:anchorId="287272AC" wp14:editId="49A5F8B7">
                <wp:simplePos x="0" y="0"/>
                <wp:positionH relativeFrom="column">
                  <wp:posOffset>2028190</wp:posOffset>
                </wp:positionH>
                <wp:positionV relativeFrom="paragraph">
                  <wp:posOffset>248285</wp:posOffset>
                </wp:positionV>
                <wp:extent cx="1038225" cy="533400"/>
                <wp:effectExtent l="38100" t="0" r="9525" b="95250"/>
                <wp:wrapTopAndBottom/>
                <wp:docPr id="63" name="Connector: Elbow 63"/>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279E0" id="Connector: Elbow 63" o:spid="_x0000_s1026" type="#_x0000_t34" style="position:absolute;margin-left:159.7pt;margin-top:19.55pt;width:81.75pt;height:42pt;flip:x;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" strokecolor="#4472c4 [3204]" strokeweight=".5pt">
                <v:stroke endarrow="block"/>
                <w10:wrap type="topAndBottom"/>
              </v:shape>
            </w:pict>
          </mc:Fallback>
        </mc:AlternateContent>
      </w:r>
      <w:r w:rsidRPr="00E1022E">
        <w:rPr>
          <w:rFonts w:ascii="Arial" w:hAnsi="Arial" w:cs="Arial"/>
          <w:noProof/>
          <w:sz w:val="24"/>
          <w:szCs w:val="24"/>
        </w:rPr>
        <mc:AlternateContent>
          <mc:Choice Requires="wps">
            <w:drawing>
              <wp:anchor distT="0" distB="0" distL="114300" distR="114300" simplePos="0" relativeHeight="252592128" behindDoc="0" locked="0" layoutInCell="1" allowOverlap="1" wp14:anchorId="7F436236" wp14:editId="571BBABC">
                <wp:simplePos x="0" y="0"/>
                <wp:positionH relativeFrom="column">
                  <wp:posOffset>933450</wp:posOffset>
                </wp:positionH>
                <wp:positionV relativeFrom="paragraph">
                  <wp:posOffset>781685</wp:posOffset>
                </wp:positionV>
                <wp:extent cx="1005840" cy="827405"/>
                <wp:effectExtent l="95250" t="19050" r="3810" b="48895"/>
                <wp:wrapNone/>
                <wp:docPr id="2241"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005840" cy="827405"/>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3EAD5" id="Connector: Elbow 19" o:spid="_x0000_s1026" type="#_x0000_t33" style="position:absolute;margin-left:73.5pt;margin-top:61.55pt;width:79.2pt;height:65.15pt;rotation:180;flip:y;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" strokecolor="#525252 [1606]" strokeweight="3pt">
                <v:stroke endarrow="block"/>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611584" behindDoc="0" locked="0" layoutInCell="1" allowOverlap="1" wp14:anchorId="5DD7A7B8" wp14:editId="34BE3994">
                <wp:simplePos x="0" y="0"/>
                <wp:positionH relativeFrom="column">
                  <wp:posOffset>5829300</wp:posOffset>
                </wp:positionH>
                <wp:positionV relativeFrom="paragraph">
                  <wp:posOffset>220345</wp:posOffset>
                </wp:positionV>
                <wp:extent cx="0" cy="731520"/>
                <wp:effectExtent l="76200" t="0" r="57150" b="49530"/>
                <wp:wrapNone/>
                <wp:docPr id="2242" name="Straight Arrow Connector 2242"/>
                <wp:cNvGraphicFramePr/>
                <a:graphic xmlns:a="http://schemas.openxmlformats.org/drawingml/2006/main">
                  <a:graphicData uri="http://schemas.microsoft.com/office/word/2010/wordprocessingShape">
                    <wps:wsp>
                      <wps:cNvCnPr/>
                      <wps:spPr>
                        <a:xfrm>
                          <a:off x="0" y="0"/>
                          <a:ext cx="0" cy="731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C0F634F" id="Straight Arrow Connector 2242" o:spid="_x0000_s1026" type="#_x0000_t32" style="position:absolute;margin-left:459pt;margin-top:17.35pt;width:0;height:57.6pt;z-index:25261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" strokecolor="#4472c4 [3204]" strokeweight=".5pt">
                <v:stroke endarrow="block" joinstyle="miter"/>
              </v:shape>
            </w:pict>
          </mc:Fallback>
        </mc:AlternateContent>
      </w:r>
    </w:p>
    <w:p w14:paraId="62278885" w14:textId="3B1AD699" w:rsidR="00E1022E" w:rsidRPr="00E1022E" w:rsidRDefault="00494982"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0560" behindDoc="0" locked="0" layoutInCell="1" allowOverlap="1" wp14:anchorId="5A12AC06" wp14:editId="788E072E">
                <wp:simplePos x="0" y="0"/>
                <wp:positionH relativeFrom="column">
                  <wp:posOffset>4628297</wp:posOffset>
                </wp:positionH>
                <wp:positionV relativeFrom="paragraph">
                  <wp:posOffset>627228</wp:posOffset>
                </wp:positionV>
                <wp:extent cx="1926713" cy="457200"/>
                <wp:effectExtent l="0" t="0" r="16510" b="19050"/>
                <wp:wrapNone/>
                <wp:docPr id="64" name="Text Box 64"/>
                <wp:cNvGraphicFramePr/>
                <a:graphic xmlns:a="http://schemas.openxmlformats.org/drawingml/2006/main">
                  <a:graphicData uri="http://schemas.microsoft.com/office/word/2010/wordprocessingShape">
                    <wps:wsp>
                      <wps:cNvSpPr txBox="1"/>
                      <wps:spPr>
                        <a:xfrm>
                          <a:off x="0" y="0"/>
                          <a:ext cx="1926713" cy="457200"/>
                        </a:xfrm>
                        <a:prstGeom prst="rect">
                          <a:avLst/>
                        </a:prstGeom>
                        <a:solidFill>
                          <a:schemeClr val="lt1"/>
                        </a:solidFill>
                        <a:ln w="6350">
                          <a:solidFill>
                            <a:prstClr val="black"/>
                          </a:solidFill>
                        </a:ln>
                      </wps:spPr>
                      <wps:txbx>
                        <w:txbxContent>
                          <w:p w14:paraId="37912DA7" w14:textId="77777777" w:rsidR="00E1022E" w:rsidRPr="00113DAD" w:rsidRDefault="00E1022E" w:rsidP="00E1022E">
                            <w:pPr>
                              <w:rPr>
                                <w:sz w:val="20"/>
                                <w:szCs w:val="20"/>
                              </w:rPr>
                            </w:pPr>
                            <w:r w:rsidRPr="00113DAD">
                              <w:rPr>
                                <w:rFonts w:ascii="Arial" w:hAnsi="Arial" w:cs="Arial"/>
                                <w:sz w:val="20"/>
                                <w:szCs w:val="20"/>
                              </w:rPr>
                              <w:t>Current Selling Price (USD 3.7 / Kg) In-Direct</w:t>
                            </w:r>
                            <w:r w:rsidRPr="00113DAD">
                              <w:rPr>
                                <w:sz w:val="20"/>
                                <w:szCs w:val="20"/>
                              </w:rPr>
                              <w:t xml:space="preserve">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AC06" id="Text Box 64" o:spid="_x0000_s1200" type="#_x0000_t202" style="position:absolute;left:0;text-align:left;margin-left:364.45pt;margin-top:49.4pt;width:151.7pt;height:36pt;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" fillcolor="white [3201]" strokeweight=".5pt">
                <v:textbox>
                  <w:txbxContent>
                    <w:p w14:paraId="37912DA7" w14:textId="77777777" w:rsidR="00E1022E" w:rsidRPr="00113DAD" w:rsidRDefault="00E1022E" w:rsidP="00E1022E">
                      <w:pPr>
                        <w:rPr>
                          <w:sz w:val="20"/>
                          <w:szCs w:val="20"/>
                        </w:rPr>
                      </w:pPr>
                      <w:r w:rsidRPr="00113DAD">
                        <w:rPr>
                          <w:rFonts w:ascii="Arial" w:hAnsi="Arial" w:cs="Arial"/>
                          <w:sz w:val="20"/>
                          <w:szCs w:val="20"/>
                        </w:rPr>
                        <w:t>Current Selling Price (USD 3.7 / Kg) In-Direct</w:t>
                      </w:r>
                      <w:r w:rsidRPr="00113DAD">
                        <w:rPr>
                          <w:sz w:val="20"/>
                          <w:szCs w:val="20"/>
                        </w:rPr>
                        <w:t xml:space="preserve"> Sales</w:t>
                      </w:r>
                    </w:p>
                  </w:txbxContent>
                </v:textbox>
              </v:shape>
            </w:pict>
          </mc:Fallback>
        </mc:AlternateContent>
      </w:r>
    </w:p>
    <w:p w14:paraId="21AD46DC" w14:textId="77777777" w:rsidR="00E1022E" w:rsidRPr="00E1022E" w:rsidRDefault="00E1022E" w:rsidP="00E1022E">
      <w:pPr>
        <w:spacing w:line="360" w:lineRule="auto"/>
        <w:jc w:val="both"/>
        <w:rPr>
          <w:rFonts w:ascii="Arial" w:hAnsi="Arial" w:cs="Arial"/>
          <w:b/>
          <w:bCs/>
          <w:sz w:val="24"/>
          <w:szCs w:val="24"/>
        </w:rPr>
      </w:pPr>
    </w:p>
    <w:p w14:paraId="0F843905"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3152" behindDoc="0" locked="0" layoutInCell="1" allowOverlap="1" wp14:anchorId="79BFE09C" wp14:editId="5118B675">
                <wp:simplePos x="0" y="0"/>
                <wp:positionH relativeFrom="column">
                  <wp:posOffset>459105</wp:posOffset>
                </wp:positionH>
                <wp:positionV relativeFrom="paragraph">
                  <wp:posOffset>6350</wp:posOffset>
                </wp:positionV>
                <wp:extent cx="1510665" cy="400050"/>
                <wp:effectExtent l="0" t="0" r="0" b="0"/>
                <wp:wrapNone/>
                <wp:docPr id="21" name="TextBox 20">
                  <a:extLst xmlns:a="http://schemas.openxmlformats.org/drawingml/2006/main">
                    <a:ext uri="{FF2B5EF4-FFF2-40B4-BE49-F238E27FC236}">
                      <a16:creationId xmlns:a16="http://schemas.microsoft.com/office/drawing/2014/main" id="{6760AAF1-FFC5-4AD3-989C-46BCBF5E113B}"/>
                    </a:ext>
                  </a:extLst>
                </wp:docPr>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549D2D96"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32.75 %</w:t>
                            </w:r>
                          </w:p>
                        </w:txbxContent>
                      </wps:txbx>
                      <wps:bodyPr wrap="square" rtlCol="0">
                        <a:spAutoFit/>
                      </wps:bodyPr>
                    </wps:wsp>
                  </a:graphicData>
                </a:graphic>
              </wp:anchor>
            </w:drawing>
          </mc:Choice>
          <mc:Fallback>
            <w:pict>
              <v:shape w14:anchorId="79BFE09C" id="_x0000_s1201" type="#_x0000_t202" style="position:absolute;left:0;text-align:left;margin-left:36.15pt;margin-top:.5pt;width:118.95pt;height:31.5pt;z-index:25259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" filled="f" stroked="f">
                <v:textbox style="mso-fit-shape-to-text:t">
                  <w:txbxContent>
                    <w:p w14:paraId="549D2D96"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32.75 %</w:t>
                      </w:r>
                    </w:p>
                  </w:txbxContent>
                </v:textbox>
              </v:shape>
            </w:pict>
          </mc:Fallback>
        </mc:AlternateContent>
      </w:r>
    </w:p>
    <w:p w14:paraId="5E8C3926"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4656" behindDoc="0" locked="0" layoutInCell="1" allowOverlap="1" wp14:anchorId="3C1C9506" wp14:editId="2F8DDDF3">
                <wp:simplePos x="0" y="0"/>
                <wp:positionH relativeFrom="column">
                  <wp:posOffset>1003300</wp:posOffset>
                </wp:positionH>
                <wp:positionV relativeFrom="paragraph">
                  <wp:posOffset>48260</wp:posOffset>
                </wp:positionV>
                <wp:extent cx="0" cy="933450"/>
                <wp:effectExtent l="95250" t="0" r="57150" b="38100"/>
                <wp:wrapNone/>
                <wp:docPr id="33"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34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3FEA3" id="Straight Arrow Connector 21" o:spid="_x0000_s1026" type="#_x0000_t32" style="position:absolute;margin-left:79pt;margin-top:3.8pt;width:0;height:73.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" strokecolor="#525252 [1606]" strokeweight="3pt">
                <v:stroke endarrow="block" joinstyle="miter"/>
                <o:lock v:ext="edit" shapetype="f"/>
              </v:shape>
            </w:pict>
          </mc:Fallback>
        </mc:AlternateContent>
      </w:r>
    </w:p>
    <w:p w14:paraId="447959D2"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6224" behindDoc="0" locked="0" layoutInCell="1" allowOverlap="1" wp14:anchorId="708873CA" wp14:editId="3DCEF548">
                <wp:simplePos x="0" y="0"/>
                <wp:positionH relativeFrom="column">
                  <wp:posOffset>2686050</wp:posOffset>
                </wp:positionH>
                <wp:positionV relativeFrom="paragraph">
                  <wp:posOffset>277495</wp:posOffset>
                </wp:positionV>
                <wp:extent cx="1628775" cy="707390"/>
                <wp:effectExtent l="0" t="0" r="0" b="0"/>
                <wp:wrapNone/>
                <wp:docPr id="2243"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2CEAB02E" w14:textId="77777777" w:rsidR="00E1022E" w:rsidRPr="00494982" w:rsidRDefault="00E1022E"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 xml:space="preserve">Vinyl Ester Resin       Value Chain  </w:t>
                            </w:r>
                          </w:p>
                        </w:txbxContent>
                      </wps:txbx>
                      <wps:bodyPr wrap="square" rtlCol="0">
                        <a:spAutoFit/>
                      </wps:bodyPr>
                    </wps:wsp>
                  </a:graphicData>
                </a:graphic>
                <wp14:sizeRelH relativeFrom="margin">
                  <wp14:pctWidth>0</wp14:pctWidth>
                </wp14:sizeRelH>
              </wp:anchor>
            </w:drawing>
          </mc:Choice>
          <mc:Fallback>
            <w:pict>
              <v:shape w14:anchorId="708873CA" id="_x0000_s1202" type="#_x0000_t202" style="position:absolute;left:0;text-align:left;margin-left:211.5pt;margin-top:21.85pt;width:128.25pt;height:55.7pt;z-index:25259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" filled="f" stroked="f">
                <v:textbox style="mso-fit-shape-to-text:t">
                  <w:txbxContent>
                    <w:p w14:paraId="2CEAB02E" w14:textId="77777777" w:rsidR="00E1022E" w:rsidRPr="00494982" w:rsidRDefault="00E1022E"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 xml:space="preserve">Vinyl Ester Resin       Value Chain  </w:t>
                      </w:r>
                    </w:p>
                  </w:txbxContent>
                </v:textbox>
              </v:shape>
            </w:pict>
          </mc:Fallback>
        </mc:AlternateContent>
      </w:r>
    </w:p>
    <w:p w14:paraId="7E77A028" w14:textId="2DCA0E01" w:rsidR="00E1022E" w:rsidRPr="00E1022E" w:rsidRDefault="00494982"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89056" behindDoc="0" locked="0" layoutInCell="1" allowOverlap="1" wp14:anchorId="05DB4614" wp14:editId="5A915934">
                <wp:simplePos x="0" y="0"/>
                <wp:positionH relativeFrom="column">
                  <wp:posOffset>0</wp:posOffset>
                </wp:positionH>
                <wp:positionV relativeFrom="paragraph">
                  <wp:posOffset>237091</wp:posOffset>
                </wp:positionV>
                <wp:extent cx="2736850" cy="400050"/>
                <wp:effectExtent l="0" t="0" r="0" b="0"/>
                <wp:wrapNone/>
                <wp:docPr id="16" name="Rectangle 15">
                  <a:extLst xmlns:a="http://schemas.openxmlformats.org/drawingml/2006/main">
                    <a:ext uri="{FF2B5EF4-FFF2-40B4-BE49-F238E27FC236}">
                      <a16:creationId xmlns:a16="http://schemas.microsoft.com/office/drawing/2014/main" id="{4D5B9265-E57B-4B97-955E-A23513A3C67A}"/>
                    </a:ext>
                  </a:extLst>
                </wp:docPr>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2A55F51D"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05DB4614" id="_x0000_s1203" style="position:absolute;left:0;text-align:left;margin-left:0;margin-top:18.65pt;width:215.5pt;height:31.5pt;z-index:25258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" filled="f" stroked="f">
                <v:textbox style="mso-fit-shape-to-text:t">
                  <w:txbxContent>
                    <w:p w14:paraId="2A55F51D"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p>
    <w:p w14:paraId="4E481AB0"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4176" behindDoc="0" locked="0" layoutInCell="1" allowOverlap="1" wp14:anchorId="47A4B062" wp14:editId="140F88A7">
                <wp:simplePos x="0" y="0"/>
                <wp:positionH relativeFrom="column">
                  <wp:posOffset>1710055</wp:posOffset>
                </wp:positionH>
                <wp:positionV relativeFrom="paragraph">
                  <wp:posOffset>245110</wp:posOffset>
                </wp:positionV>
                <wp:extent cx="0" cy="1463040"/>
                <wp:effectExtent l="95250" t="0" r="57150" b="41910"/>
                <wp:wrapNone/>
                <wp:docPr id="2244"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6304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38DB1" id="Straight Arrow Connector 21" o:spid="_x0000_s1026" type="#_x0000_t32" style="position:absolute;margin-left:134.65pt;margin-top:19.3pt;width:0;height:115.2pt;z-index:2525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" strokecolor="#525252 [1606]" strokeweight="3pt">
                <v:stroke endarrow="block" joinstyle="miter"/>
                <o:lock v:ext="edit" shapetype="f"/>
              </v:shape>
            </w:pict>
          </mc:Fallback>
        </mc:AlternateContent>
      </w:r>
    </w:p>
    <w:p w14:paraId="3F34AB07" w14:textId="77777777" w:rsidR="00E1022E" w:rsidRPr="00E1022E" w:rsidRDefault="00E1022E" w:rsidP="00E1022E">
      <w:pPr>
        <w:spacing w:line="360" w:lineRule="auto"/>
        <w:jc w:val="both"/>
        <w:rPr>
          <w:rFonts w:ascii="Arial" w:hAnsi="Arial" w:cs="Arial"/>
          <w:b/>
          <w:bCs/>
          <w:sz w:val="24"/>
          <w:szCs w:val="24"/>
        </w:rPr>
      </w:pPr>
    </w:p>
    <w:p w14:paraId="62920442"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3632" behindDoc="0" locked="0" layoutInCell="1" allowOverlap="1" wp14:anchorId="32FA3B78" wp14:editId="44C84B67">
                <wp:simplePos x="0" y="0"/>
                <wp:positionH relativeFrom="column">
                  <wp:posOffset>2637790</wp:posOffset>
                </wp:positionH>
                <wp:positionV relativeFrom="paragraph">
                  <wp:posOffset>335915</wp:posOffset>
                </wp:positionV>
                <wp:extent cx="1895475" cy="723900"/>
                <wp:effectExtent l="57150" t="19050" r="9525" b="38100"/>
                <wp:wrapNone/>
                <wp:docPr id="26"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353B75" id="Connector: Elbow 14" o:spid="_x0000_s1026" type="#_x0000_t33" style="position:absolute;margin-left:207.7pt;margin-top:26.45pt;width:149.25pt;height:57pt;flip:x;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" strokecolor="#525252 [1606]" strokeweight="3pt">
                <v:stroke dashstyle="dash" endarrow="block"/>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587008" behindDoc="0" locked="0" layoutInCell="1" allowOverlap="1" wp14:anchorId="53017BF8" wp14:editId="7AFDB2DB">
                <wp:simplePos x="0" y="0"/>
                <wp:positionH relativeFrom="column">
                  <wp:posOffset>4438015</wp:posOffset>
                </wp:positionH>
                <wp:positionV relativeFrom="paragraph">
                  <wp:posOffset>226695</wp:posOffset>
                </wp:positionV>
                <wp:extent cx="1826895" cy="245745"/>
                <wp:effectExtent l="0" t="0" r="0" b="0"/>
                <wp:wrapNone/>
                <wp:docPr id="2245"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4275A2A3"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53017BF8" id="_x0000_s1204" style="position:absolute;left:0;text-align:left;margin-left:349.45pt;margin-top:17.85pt;width:143.85pt;height:19.35pt;z-index:25258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" filled="f" stroked="f">
                <v:textbox style="mso-fit-shape-to-text:t">
                  <w:txbxContent>
                    <w:p w14:paraId="4275A2A3"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v:textbox>
              </v:rect>
            </w:pict>
          </mc:Fallback>
        </mc:AlternateContent>
      </w:r>
    </w:p>
    <w:p w14:paraId="16BA3437" w14:textId="77777777" w:rsidR="00E1022E" w:rsidRPr="00E1022E" w:rsidRDefault="00E1022E" w:rsidP="00E1022E">
      <w:pPr>
        <w:spacing w:line="360" w:lineRule="auto"/>
        <w:jc w:val="both"/>
        <w:rPr>
          <w:rFonts w:ascii="Arial" w:hAnsi="Arial" w:cs="Arial"/>
          <w:b/>
          <w:bCs/>
          <w:sz w:val="24"/>
          <w:szCs w:val="24"/>
        </w:rPr>
      </w:pPr>
    </w:p>
    <w:p w14:paraId="0071EC77" w14:textId="77777777" w:rsidR="00E1022E" w:rsidRPr="00E1022E" w:rsidRDefault="00E1022E" w:rsidP="00E1022E">
      <w:pPr>
        <w:spacing w:line="360" w:lineRule="auto"/>
        <w:jc w:val="both"/>
        <w:rPr>
          <w:rFonts w:ascii="Arial" w:hAnsi="Arial" w:cs="Arial"/>
          <w:b/>
          <w:bCs/>
          <w:sz w:val="24"/>
          <w:szCs w:val="24"/>
        </w:rPr>
      </w:pPr>
    </w:p>
    <w:bookmarkEnd w:id="47"/>
    <w:p w14:paraId="2D893379" w14:textId="77777777" w:rsidR="00E1022E" w:rsidRPr="00E1022E" w:rsidRDefault="00E1022E" w:rsidP="00E1022E">
      <w:pPr>
        <w:spacing w:line="360" w:lineRule="auto"/>
        <w:jc w:val="both"/>
        <w:rPr>
          <w:rFonts w:ascii="Arial" w:hAnsi="Arial" w:cs="Arial"/>
          <w:sz w:val="24"/>
          <w:szCs w:val="24"/>
        </w:rPr>
      </w:pPr>
      <w:r w:rsidRPr="00E1022E">
        <w:rPr>
          <w:rFonts w:ascii="Arial" w:hAnsi="Arial" w:cs="Arial"/>
          <w:b/>
          <w:bCs/>
          <w:noProof/>
          <w:sz w:val="24"/>
          <w:szCs w:val="24"/>
        </w:rPr>
        <mc:AlternateContent>
          <mc:Choice Requires="wps">
            <w:drawing>
              <wp:anchor distT="45720" distB="45720" distL="114300" distR="114300" simplePos="0" relativeHeight="252646400" behindDoc="0" locked="0" layoutInCell="1" allowOverlap="1" wp14:anchorId="71C36C9F" wp14:editId="712B13B5">
                <wp:simplePos x="0" y="0"/>
                <wp:positionH relativeFrom="column">
                  <wp:posOffset>1000125</wp:posOffset>
                </wp:positionH>
                <wp:positionV relativeFrom="paragraph">
                  <wp:posOffset>35560</wp:posOffset>
                </wp:positionV>
                <wp:extent cx="2360930" cy="1404620"/>
                <wp:effectExtent l="0" t="0" r="22860" b="1143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5ED1D75" w14:textId="77777777" w:rsidR="00E1022E" w:rsidRPr="00613BA5" w:rsidRDefault="00E1022E" w:rsidP="00E1022E">
                            <w:pPr>
                              <w:jc w:val="center"/>
                              <w:rPr>
                                <w:rFonts w:ascii="Arial" w:hAnsi="Arial" w:cs="Arial"/>
                                <w:b/>
                                <w:bCs/>
                                <w:sz w:val="24"/>
                                <w:szCs w:val="24"/>
                              </w:rPr>
                            </w:pPr>
                            <w:r w:rsidRPr="00613BA5">
                              <w:rPr>
                                <w:rFonts w:ascii="Arial" w:hAnsi="Arial" w:cs="Arial"/>
                                <w:b/>
                                <w:bCs/>
                                <w:sz w:val="24"/>
                                <w:szCs w:val="24"/>
                              </w:rPr>
                              <w:t>End Use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C36C9F" id="_x0000_s1205" type="#_x0000_t202" style="position:absolute;left:0;text-align:left;margin-left:78.75pt;margin-top:2.8pt;width:185.9pt;height:110.6pt;z-index:2526464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LPOKQIAAE4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">
                <v:textbox style="mso-fit-shape-to-text:t">
                  <w:txbxContent>
                    <w:p w14:paraId="35ED1D75" w14:textId="77777777" w:rsidR="00E1022E" w:rsidRPr="00613BA5" w:rsidRDefault="00E1022E" w:rsidP="00E1022E">
                      <w:pPr>
                        <w:jc w:val="center"/>
                        <w:rPr>
                          <w:rFonts w:ascii="Arial" w:hAnsi="Arial" w:cs="Arial"/>
                          <w:b/>
                          <w:bCs/>
                          <w:sz w:val="24"/>
                          <w:szCs w:val="24"/>
                        </w:rPr>
                      </w:pPr>
                      <w:r w:rsidRPr="00613BA5">
                        <w:rPr>
                          <w:rFonts w:ascii="Arial" w:hAnsi="Arial" w:cs="Arial"/>
                          <w:b/>
                          <w:bCs/>
                          <w:sz w:val="24"/>
                          <w:szCs w:val="24"/>
                        </w:rPr>
                        <w:t>End Use</w:t>
                      </w:r>
                    </w:p>
                  </w:txbxContent>
                </v:textbox>
                <w10:wrap type="square"/>
              </v:shape>
            </w:pict>
          </mc:Fallback>
        </mc:AlternateContent>
      </w:r>
    </w:p>
    <w:p w14:paraId="0388832D" w14:textId="77777777" w:rsidR="00E1022E" w:rsidRDefault="00E1022E" w:rsidP="00E1022E">
      <w:pPr>
        <w:spacing w:line="360" w:lineRule="auto"/>
        <w:jc w:val="both"/>
        <w:rPr>
          <w:rFonts w:ascii="Arial" w:hAnsi="Arial" w:cs="Arial"/>
          <w:b/>
          <w:bCs/>
        </w:rPr>
      </w:pPr>
    </w:p>
    <w:p w14:paraId="7DFAA61A" w14:textId="3159907B" w:rsidR="008E351C" w:rsidRDefault="00E1022E" w:rsidP="00587B7E">
      <w:pPr>
        <w:spacing w:line="360" w:lineRule="auto"/>
        <w:jc w:val="both"/>
        <w:rPr>
          <w:rFonts w:ascii="Arial" w:eastAsia="Arial" w:hAnsi="Arial" w:cs="Arial"/>
          <w:b/>
          <w:bCs/>
          <w:color w:val="000000" w:themeColor="text1"/>
          <w:sz w:val="24"/>
          <w:szCs w:val="24"/>
        </w:rPr>
      </w:pPr>
      <w:r>
        <w:rPr>
          <w:rFonts w:ascii="Arial" w:hAnsi="Arial" w:cs="Arial"/>
          <w:b/>
          <w:bCs/>
        </w:rPr>
        <w:t xml:space="preserve"> </w:t>
      </w:r>
    </w:p>
    <w:p w14:paraId="7C3C1295" w14:textId="27A1CA41" w:rsidR="00BE331C" w:rsidRDefault="00BE331C" w:rsidP="007A7901">
      <w:pPr>
        <w:spacing w:line="480" w:lineRule="auto"/>
        <w:rPr>
          <w:rFonts w:ascii="Arial" w:eastAsia="Arial" w:hAnsi="Arial" w:cs="Arial"/>
          <w:b/>
          <w:bCs/>
          <w:color w:val="000000" w:themeColor="text1"/>
          <w:sz w:val="24"/>
          <w:szCs w:val="24"/>
        </w:rPr>
      </w:pPr>
    </w:p>
    <w:p w14:paraId="39CE924F" w14:textId="0E0505A6" w:rsidR="00494982" w:rsidRDefault="00494982" w:rsidP="007A7901">
      <w:pPr>
        <w:spacing w:line="480" w:lineRule="auto"/>
        <w:rPr>
          <w:rFonts w:ascii="Arial" w:eastAsia="Arial" w:hAnsi="Arial" w:cs="Arial"/>
          <w:b/>
          <w:bCs/>
          <w:color w:val="000000" w:themeColor="text1"/>
          <w:sz w:val="24"/>
          <w:szCs w:val="24"/>
        </w:rPr>
      </w:pPr>
      <w:r>
        <w:rPr>
          <w:rFonts w:ascii="Arial" w:eastAsia="Arial" w:hAnsi="Arial" w:cs="Arial"/>
          <w:b/>
          <w:bCs/>
          <w:color w:val="000000" w:themeColor="text1"/>
          <w:sz w:val="24"/>
          <w:szCs w:val="24"/>
        </w:rPr>
        <w:lastRenderedPageBreak/>
        <w:t>3.</w:t>
      </w:r>
      <w:r w:rsidR="00D16404">
        <w:rPr>
          <w:rFonts w:ascii="Arial" w:eastAsia="Arial" w:hAnsi="Arial" w:cs="Arial"/>
          <w:b/>
          <w:bCs/>
          <w:color w:val="000000" w:themeColor="text1"/>
          <w:sz w:val="24"/>
          <w:szCs w:val="24"/>
        </w:rPr>
        <w:t>13.</w:t>
      </w:r>
      <w:r>
        <w:rPr>
          <w:rFonts w:ascii="Arial" w:eastAsia="Arial" w:hAnsi="Arial" w:cs="Arial"/>
          <w:b/>
          <w:bCs/>
          <w:color w:val="000000" w:themeColor="text1"/>
          <w:sz w:val="24"/>
          <w:szCs w:val="24"/>
        </w:rPr>
        <w:t xml:space="preserve"> n</w:t>
      </w:r>
    </w:p>
    <w:tbl>
      <w:tblPr>
        <w:tblW w:w="10260" w:type="dxa"/>
        <w:tblLook w:val="04A0" w:firstRow="1" w:lastRow="0" w:firstColumn="1" w:lastColumn="0" w:noHBand="0" w:noVBand="1"/>
      </w:tblPr>
      <w:tblGrid>
        <w:gridCol w:w="488"/>
        <w:gridCol w:w="4348"/>
        <w:gridCol w:w="2281"/>
        <w:gridCol w:w="1572"/>
        <w:gridCol w:w="1343"/>
        <w:gridCol w:w="228"/>
      </w:tblGrid>
      <w:tr w:rsidR="008159BE" w:rsidRPr="00911D4E" w14:paraId="76C83091" w14:textId="77777777" w:rsidTr="00B524C4">
        <w:trPr>
          <w:gridAfter w:val="1"/>
          <w:wAfter w:w="228" w:type="dxa"/>
          <w:trHeight w:val="460"/>
        </w:trPr>
        <w:tc>
          <w:tcPr>
            <w:tcW w:w="10032" w:type="dxa"/>
            <w:gridSpan w:val="5"/>
            <w:vMerge w:val="restart"/>
            <w:tcBorders>
              <w:top w:val="single" w:sz="8" w:space="0" w:color="auto"/>
              <w:left w:val="single" w:sz="8" w:space="0" w:color="auto"/>
              <w:bottom w:val="single" w:sz="8" w:space="0" w:color="000000"/>
              <w:right w:val="single" w:sz="8" w:space="0" w:color="000000"/>
            </w:tcBorders>
            <w:shd w:val="clear" w:color="000000" w:fill="C00000"/>
            <w:noWrap/>
            <w:vAlign w:val="center"/>
            <w:hideMark/>
          </w:tcPr>
          <w:p w14:paraId="774A41B8" w14:textId="77777777" w:rsidR="008159BE" w:rsidRPr="00911D4E" w:rsidRDefault="008159BE" w:rsidP="00FF6983">
            <w:pPr>
              <w:spacing w:after="0" w:line="240" w:lineRule="auto"/>
              <w:jc w:val="center"/>
              <w:rPr>
                <w:rFonts w:ascii="Arial" w:eastAsia="Times New Roman" w:hAnsi="Arial" w:cs="Arial"/>
                <w:b/>
                <w:bCs/>
                <w:color w:val="FFFFFF"/>
                <w:lang w:val="en-US"/>
              </w:rPr>
            </w:pPr>
            <w:r w:rsidRPr="00911D4E">
              <w:rPr>
                <w:rFonts w:ascii="Arial" w:eastAsia="Times New Roman" w:hAnsi="Arial" w:cs="Arial"/>
                <w:b/>
                <w:bCs/>
                <w:color w:val="FFFFFF"/>
                <w:lang w:val="en-US"/>
              </w:rPr>
              <w:t>COST OF PRODUCTION</w:t>
            </w:r>
          </w:p>
        </w:tc>
      </w:tr>
      <w:tr w:rsidR="008159BE" w:rsidRPr="00911D4E" w14:paraId="2B2970FB" w14:textId="77777777" w:rsidTr="00B524C4">
        <w:trPr>
          <w:trHeight w:val="353"/>
        </w:trPr>
        <w:tc>
          <w:tcPr>
            <w:tcW w:w="10032" w:type="dxa"/>
            <w:gridSpan w:val="5"/>
            <w:vMerge/>
            <w:tcBorders>
              <w:top w:val="single" w:sz="8" w:space="0" w:color="auto"/>
              <w:left w:val="single" w:sz="8" w:space="0" w:color="auto"/>
              <w:bottom w:val="single" w:sz="8" w:space="0" w:color="000000"/>
              <w:right w:val="single" w:sz="8" w:space="0" w:color="000000"/>
            </w:tcBorders>
            <w:vAlign w:val="center"/>
            <w:hideMark/>
          </w:tcPr>
          <w:p w14:paraId="78FC2D46" w14:textId="77777777" w:rsidR="008159BE" w:rsidRPr="00911D4E" w:rsidRDefault="008159BE" w:rsidP="00FF6983">
            <w:pPr>
              <w:spacing w:after="0" w:line="240" w:lineRule="auto"/>
              <w:rPr>
                <w:rFonts w:ascii="Arial" w:eastAsia="Times New Roman" w:hAnsi="Arial" w:cs="Arial"/>
                <w:b/>
                <w:bCs/>
                <w:color w:val="FFFFFF"/>
                <w:lang w:val="en-US"/>
              </w:rPr>
            </w:pPr>
          </w:p>
        </w:tc>
        <w:tc>
          <w:tcPr>
            <w:tcW w:w="228" w:type="dxa"/>
            <w:tcBorders>
              <w:top w:val="nil"/>
              <w:left w:val="nil"/>
              <w:bottom w:val="nil"/>
              <w:right w:val="nil"/>
            </w:tcBorders>
            <w:shd w:val="clear" w:color="auto" w:fill="auto"/>
            <w:noWrap/>
            <w:vAlign w:val="bottom"/>
            <w:hideMark/>
          </w:tcPr>
          <w:p w14:paraId="7D61C758" w14:textId="77777777" w:rsidR="008159BE" w:rsidRPr="00911D4E" w:rsidRDefault="008159BE" w:rsidP="00FF6983">
            <w:pPr>
              <w:spacing w:after="0" w:line="240" w:lineRule="auto"/>
              <w:jc w:val="center"/>
              <w:rPr>
                <w:rFonts w:ascii="Arial" w:eastAsia="Times New Roman" w:hAnsi="Arial" w:cs="Arial"/>
                <w:b/>
                <w:bCs/>
                <w:color w:val="FFFFFF"/>
                <w:lang w:val="en-US"/>
              </w:rPr>
            </w:pPr>
          </w:p>
        </w:tc>
      </w:tr>
      <w:tr w:rsidR="008159BE" w:rsidRPr="00911D4E" w14:paraId="7B5C6D5D" w14:textId="77777777" w:rsidTr="00B524C4">
        <w:trPr>
          <w:trHeight w:val="353"/>
        </w:trPr>
        <w:tc>
          <w:tcPr>
            <w:tcW w:w="488" w:type="dxa"/>
            <w:tcBorders>
              <w:top w:val="nil"/>
              <w:left w:val="single" w:sz="8" w:space="0" w:color="auto"/>
              <w:bottom w:val="nil"/>
              <w:right w:val="nil"/>
            </w:tcBorders>
            <w:shd w:val="clear" w:color="auto" w:fill="C00000"/>
            <w:vAlign w:val="center"/>
            <w:hideMark/>
          </w:tcPr>
          <w:p w14:paraId="6FE02A51"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4348" w:type="dxa"/>
            <w:tcBorders>
              <w:top w:val="nil"/>
              <w:left w:val="nil"/>
              <w:bottom w:val="nil"/>
              <w:right w:val="single" w:sz="8" w:space="0" w:color="auto"/>
            </w:tcBorders>
            <w:shd w:val="clear" w:color="auto" w:fill="C00000"/>
            <w:vAlign w:val="center"/>
            <w:hideMark/>
          </w:tcPr>
          <w:p w14:paraId="05C45D2A"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2281" w:type="dxa"/>
            <w:vMerge w:val="restart"/>
            <w:tcBorders>
              <w:top w:val="nil"/>
              <w:left w:val="single" w:sz="8" w:space="0" w:color="auto"/>
              <w:bottom w:val="single" w:sz="8" w:space="0" w:color="000000"/>
              <w:right w:val="single" w:sz="8" w:space="0" w:color="auto"/>
            </w:tcBorders>
            <w:shd w:val="clear" w:color="000000" w:fill="C00000"/>
            <w:vAlign w:val="center"/>
            <w:hideMark/>
          </w:tcPr>
          <w:p w14:paraId="5936D1EC" w14:textId="1B700CB2"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Norm of Consumption</w:t>
            </w:r>
            <w:r w:rsidR="00671F78">
              <w:rPr>
                <w:rFonts w:ascii="Arial" w:eastAsia="Times New Roman" w:hAnsi="Arial" w:cs="Arial"/>
                <w:b/>
                <w:bCs/>
                <w:color w:val="FFFFFF"/>
                <w:sz w:val="20"/>
                <w:szCs w:val="20"/>
                <w:lang w:val="en-US"/>
              </w:rPr>
              <w:t xml:space="preserve"> (Tonne)</w:t>
            </w:r>
          </w:p>
        </w:tc>
        <w:tc>
          <w:tcPr>
            <w:tcW w:w="1572" w:type="dxa"/>
            <w:tcBorders>
              <w:top w:val="nil"/>
              <w:left w:val="nil"/>
              <w:bottom w:val="single" w:sz="8" w:space="0" w:color="auto"/>
              <w:right w:val="single" w:sz="8" w:space="0" w:color="auto"/>
            </w:tcBorders>
            <w:shd w:val="clear" w:color="000000" w:fill="C00000"/>
            <w:noWrap/>
            <w:vAlign w:val="center"/>
            <w:hideMark/>
          </w:tcPr>
          <w:p w14:paraId="27203762"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xml:space="preserve">Unit Rate </w:t>
            </w:r>
          </w:p>
        </w:tc>
        <w:tc>
          <w:tcPr>
            <w:tcW w:w="1339" w:type="dxa"/>
            <w:tcBorders>
              <w:top w:val="nil"/>
              <w:left w:val="nil"/>
              <w:bottom w:val="single" w:sz="8" w:space="0" w:color="auto"/>
              <w:right w:val="single" w:sz="8" w:space="0" w:color="auto"/>
            </w:tcBorders>
            <w:shd w:val="clear" w:color="000000" w:fill="C00000"/>
            <w:noWrap/>
            <w:vAlign w:val="center"/>
            <w:hideMark/>
          </w:tcPr>
          <w:p w14:paraId="19F96C9E"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Amount</w:t>
            </w:r>
          </w:p>
        </w:tc>
        <w:tc>
          <w:tcPr>
            <w:tcW w:w="228" w:type="dxa"/>
            <w:vAlign w:val="center"/>
            <w:hideMark/>
          </w:tcPr>
          <w:p w14:paraId="10C89DDA"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263D0860" w14:textId="77777777" w:rsidTr="00B524C4">
        <w:trPr>
          <w:trHeight w:val="353"/>
        </w:trPr>
        <w:tc>
          <w:tcPr>
            <w:tcW w:w="488" w:type="dxa"/>
            <w:tcBorders>
              <w:top w:val="nil"/>
              <w:left w:val="single" w:sz="8" w:space="0" w:color="auto"/>
              <w:bottom w:val="nil"/>
              <w:right w:val="nil"/>
            </w:tcBorders>
            <w:shd w:val="clear" w:color="auto" w:fill="C00000"/>
            <w:vAlign w:val="center"/>
            <w:hideMark/>
          </w:tcPr>
          <w:p w14:paraId="23DC7954"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4348" w:type="dxa"/>
            <w:tcBorders>
              <w:top w:val="nil"/>
              <w:left w:val="nil"/>
              <w:bottom w:val="nil"/>
              <w:right w:val="single" w:sz="8" w:space="0" w:color="auto"/>
            </w:tcBorders>
            <w:shd w:val="clear" w:color="auto" w:fill="C00000"/>
            <w:vAlign w:val="center"/>
            <w:hideMark/>
          </w:tcPr>
          <w:p w14:paraId="5C275EC2"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2281" w:type="dxa"/>
            <w:vMerge/>
            <w:tcBorders>
              <w:top w:val="nil"/>
              <w:left w:val="single" w:sz="8" w:space="0" w:color="auto"/>
              <w:bottom w:val="single" w:sz="8" w:space="0" w:color="000000"/>
              <w:right w:val="single" w:sz="8" w:space="0" w:color="auto"/>
            </w:tcBorders>
            <w:vAlign w:val="center"/>
            <w:hideMark/>
          </w:tcPr>
          <w:p w14:paraId="6D6B311C" w14:textId="77777777" w:rsidR="008159BE" w:rsidRPr="00911D4E" w:rsidRDefault="008159BE" w:rsidP="00FF6983">
            <w:pPr>
              <w:spacing w:after="0" w:line="240" w:lineRule="auto"/>
              <w:rPr>
                <w:rFonts w:ascii="Arial" w:eastAsia="Times New Roman" w:hAnsi="Arial" w:cs="Arial"/>
                <w:b/>
                <w:bCs/>
                <w:color w:val="FFFFFF"/>
                <w:sz w:val="20"/>
                <w:szCs w:val="20"/>
                <w:lang w:val="en-US"/>
              </w:rPr>
            </w:pPr>
          </w:p>
        </w:tc>
        <w:tc>
          <w:tcPr>
            <w:tcW w:w="1572" w:type="dxa"/>
            <w:tcBorders>
              <w:top w:val="nil"/>
              <w:left w:val="nil"/>
              <w:bottom w:val="single" w:sz="8" w:space="0" w:color="auto"/>
              <w:right w:val="single" w:sz="8" w:space="0" w:color="auto"/>
            </w:tcBorders>
            <w:shd w:val="clear" w:color="000000" w:fill="C00000"/>
            <w:noWrap/>
            <w:vAlign w:val="center"/>
            <w:hideMark/>
          </w:tcPr>
          <w:p w14:paraId="4447E9F2"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USD / Tonne</w:t>
            </w:r>
          </w:p>
        </w:tc>
        <w:tc>
          <w:tcPr>
            <w:tcW w:w="1339" w:type="dxa"/>
            <w:tcBorders>
              <w:top w:val="nil"/>
              <w:left w:val="nil"/>
              <w:bottom w:val="single" w:sz="8" w:space="0" w:color="auto"/>
              <w:right w:val="single" w:sz="8" w:space="0" w:color="auto"/>
            </w:tcBorders>
            <w:shd w:val="clear" w:color="000000" w:fill="C00000"/>
            <w:noWrap/>
            <w:vAlign w:val="center"/>
            <w:hideMark/>
          </w:tcPr>
          <w:p w14:paraId="15E6BC9D"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USD</w:t>
            </w:r>
          </w:p>
        </w:tc>
        <w:tc>
          <w:tcPr>
            <w:tcW w:w="228" w:type="dxa"/>
            <w:vAlign w:val="center"/>
            <w:hideMark/>
          </w:tcPr>
          <w:p w14:paraId="4FDE8264"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4F1185EE"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C00000"/>
            <w:vAlign w:val="center"/>
            <w:hideMark/>
          </w:tcPr>
          <w:p w14:paraId="0E7720BF" w14:textId="77777777" w:rsidR="008159BE" w:rsidRPr="00911D4E" w:rsidRDefault="008159BE" w:rsidP="00FF6983">
            <w:pPr>
              <w:spacing w:after="0" w:line="240" w:lineRule="auto"/>
              <w:jc w:val="center"/>
              <w:rPr>
                <w:rFonts w:ascii="Arial" w:eastAsia="Times New Roman" w:hAnsi="Arial" w:cs="Arial"/>
                <w:color w:val="FFFFFF"/>
                <w:sz w:val="20"/>
                <w:szCs w:val="20"/>
                <w:lang w:val="en-US"/>
              </w:rPr>
            </w:pPr>
            <w:r w:rsidRPr="00911D4E">
              <w:rPr>
                <w:rFonts w:ascii="Arial" w:eastAsia="Times New Roman" w:hAnsi="Arial" w:cs="Arial"/>
                <w:color w:val="FFFFFF"/>
                <w:sz w:val="20"/>
                <w:szCs w:val="20"/>
                <w:lang w:val="en-US"/>
              </w:rPr>
              <w:t>A</w:t>
            </w:r>
          </w:p>
        </w:tc>
        <w:tc>
          <w:tcPr>
            <w:tcW w:w="4348" w:type="dxa"/>
            <w:tcBorders>
              <w:top w:val="nil"/>
              <w:left w:val="nil"/>
              <w:bottom w:val="single" w:sz="8" w:space="0" w:color="auto"/>
              <w:right w:val="single" w:sz="8" w:space="0" w:color="auto"/>
            </w:tcBorders>
            <w:shd w:val="clear" w:color="000000" w:fill="C00000"/>
            <w:noWrap/>
            <w:vAlign w:val="center"/>
            <w:hideMark/>
          </w:tcPr>
          <w:p w14:paraId="0B2FF903"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VARIABLE COST</w:t>
            </w:r>
          </w:p>
        </w:tc>
        <w:tc>
          <w:tcPr>
            <w:tcW w:w="2281" w:type="dxa"/>
            <w:tcBorders>
              <w:top w:val="nil"/>
              <w:left w:val="nil"/>
              <w:bottom w:val="nil"/>
              <w:right w:val="single" w:sz="8" w:space="0" w:color="auto"/>
            </w:tcBorders>
            <w:shd w:val="clear" w:color="000000" w:fill="C00000"/>
            <w:noWrap/>
            <w:vAlign w:val="center"/>
            <w:hideMark/>
          </w:tcPr>
          <w:p w14:paraId="4A708F5A" w14:textId="77777777" w:rsidR="008159BE" w:rsidRPr="00911D4E" w:rsidRDefault="008159BE" w:rsidP="00FF6983">
            <w:pPr>
              <w:spacing w:after="0" w:line="240" w:lineRule="auto"/>
              <w:jc w:val="center"/>
              <w:rPr>
                <w:rFonts w:ascii="Arial" w:eastAsia="Times New Roman" w:hAnsi="Arial" w:cs="Arial"/>
                <w:color w:val="FFFFFF"/>
                <w:sz w:val="20"/>
                <w:szCs w:val="20"/>
                <w:lang w:val="en-US"/>
              </w:rPr>
            </w:pPr>
            <w:r w:rsidRPr="00911D4E">
              <w:rPr>
                <w:rFonts w:ascii="Arial" w:eastAsia="Times New Roman" w:hAnsi="Arial" w:cs="Arial"/>
                <w:color w:val="FFFFFF"/>
                <w:sz w:val="20"/>
                <w:szCs w:val="20"/>
                <w:lang w:val="en-US"/>
              </w:rPr>
              <w:t> </w:t>
            </w:r>
          </w:p>
        </w:tc>
        <w:tc>
          <w:tcPr>
            <w:tcW w:w="1572" w:type="dxa"/>
            <w:tcBorders>
              <w:top w:val="nil"/>
              <w:left w:val="nil"/>
              <w:bottom w:val="nil"/>
              <w:right w:val="single" w:sz="8" w:space="0" w:color="auto"/>
            </w:tcBorders>
            <w:shd w:val="clear" w:color="000000" w:fill="C00000"/>
            <w:noWrap/>
            <w:vAlign w:val="center"/>
            <w:hideMark/>
          </w:tcPr>
          <w:p w14:paraId="5B38506D" w14:textId="77777777" w:rsidR="008159BE" w:rsidRPr="00911D4E" w:rsidRDefault="008159BE" w:rsidP="00FF6983">
            <w:pPr>
              <w:spacing w:after="0" w:line="240" w:lineRule="auto"/>
              <w:jc w:val="center"/>
              <w:rPr>
                <w:rFonts w:ascii="Arial" w:eastAsia="Times New Roman" w:hAnsi="Arial" w:cs="Arial"/>
                <w:color w:val="FFFFFF"/>
                <w:sz w:val="20"/>
                <w:szCs w:val="20"/>
                <w:lang w:val="en-US"/>
              </w:rPr>
            </w:pPr>
            <w:r w:rsidRPr="00911D4E">
              <w:rPr>
                <w:rFonts w:ascii="Arial" w:eastAsia="Times New Roman" w:hAnsi="Arial" w:cs="Arial"/>
                <w:color w:val="FFFFFF"/>
                <w:sz w:val="20"/>
                <w:szCs w:val="20"/>
                <w:lang w:val="en-US"/>
              </w:rPr>
              <w:t> </w:t>
            </w:r>
          </w:p>
        </w:tc>
        <w:tc>
          <w:tcPr>
            <w:tcW w:w="1339" w:type="dxa"/>
            <w:tcBorders>
              <w:top w:val="nil"/>
              <w:left w:val="nil"/>
              <w:bottom w:val="nil"/>
              <w:right w:val="single" w:sz="8" w:space="0" w:color="auto"/>
            </w:tcBorders>
            <w:shd w:val="clear" w:color="000000" w:fill="C00000"/>
            <w:noWrap/>
            <w:vAlign w:val="center"/>
            <w:hideMark/>
          </w:tcPr>
          <w:p w14:paraId="1A72528C" w14:textId="77777777" w:rsidR="008159BE" w:rsidRPr="00911D4E" w:rsidRDefault="008159BE" w:rsidP="00FF6983">
            <w:pPr>
              <w:spacing w:after="0" w:line="240" w:lineRule="auto"/>
              <w:jc w:val="center"/>
              <w:rPr>
                <w:rFonts w:ascii="Arial" w:eastAsia="Times New Roman" w:hAnsi="Arial" w:cs="Arial"/>
                <w:color w:val="FFFFFF"/>
                <w:sz w:val="20"/>
                <w:szCs w:val="20"/>
                <w:lang w:val="en-US"/>
              </w:rPr>
            </w:pPr>
            <w:r w:rsidRPr="00911D4E">
              <w:rPr>
                <w:rFonts w:ascii="Arial" w:eastAsia="Times New Roman" w:hAnsi="Arial" w:cs="Arial"/>
                <w:color w:val="FFFFFF"/>
                <w:sz w:val="20"/>
                <w:szCs w:val="20"/>
                <w:lang w:val="en-US"/>
              </w:rPr>
              <w:t> </w:t>
            </w:r>
          </w:p>
        </w:tc>
        <w:tc>
          <w:tcPr>
            <w:tcW w:w="228" w:type="dxa"/>
            <w:vAlign w:val="center"/>
            <w:hideMark/>
          </w:tcPr>
          <w:p w14:paraId="2ED57C62"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6226E46C"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6E4BDC7E"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1</w:t>
            </w:r>
          </w:p>
        </w:tc>
        <w:tc>
          <w:tcPr>
            <w:tcW w:w="4348" w:type="dxa"/>
            <w:tcBorders>
              <w:top w:val="nil"/>
              <w:left w:val="nil"/>
              <w:bottom w:val="single" w:sz="8" w:space="0" w:color="auto"/>
              <w:right w:val="nil"/>
            </w:tcBorders>
            <w:shd w:val="clear" w:color="000000" w:fill="FFF2CC"/>
            <w:noWrap/>
            <w:vAlign w:val="center"/>
            <w:hideMark/>
          </w:tcPr>
          <w:p w14:paraId="6F56B03A"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RAW MATERIALS</w:t>
            </w:r>
          </w:p>
        </w:tc>
        <w:tc>
          <w:tcPr>
            <w:tcW w:w="2281" w:type="dxa"/>
            <w:tcBorders>
              <w:top w:val="single" w:sz="8" w:space="0" w:color="auto"/>
              <w:left w:val="single" w:sz="8" w:space="0" w:color="auto"/>
              <w:bottom w:val="single" w:sz="8" w:space="0" w:color="auto"/>
              <w:right w:val="single" w:sz="8" w:space="0" w:color="auto"/>
            </w:tcBorders>
            <w:shd w:val="clear" w:color="000000" w:fill="FFF2CC"/>
            <w:noWrap/>
            <w:vAlign w:val="center"/>
            <w:hideMark/>
          </w:tcPr>
          <w:p w14:paraId="6BB394FB"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single" w:sz="8" w:space="0" w:color="auto"/>
              <w:left w:val="nil"/>
              <w:bottom w:val="single" w:sz="8" w:space="0" w:color="auto"/>
              <w:right w:val="single" w:sz="8" w:space="0" w:color="auto"/>
            </w:tcBorders>
            <w:shd w:val="clear" w:color="000000" w:fill="FFF2CC"/>
            <w:noWrap/>
            <w:vAlign w:val="center"/>
            <w:hideMark/>
          </w:tcPr>
          <w:p w14:paraId="63676162"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single" w:sz="8" w:space="0" w:color="auto"/>
              <w:left w:val="nil"/>
              <w:bottom w:val="single" w:sz="8" w:space="0" w:color="auto"/>
              <w:right w:val="single" w:sz="8" w:space="0" w:color="auto"/>
            </w:tcBorders>
            <w:shd w:val="clear" w:color="000000" w:fill="FFF2CC"/>
            <w:noWrap/>
            <w:vAlign w:val="center"/>
            <w:hideMark/>
          </w:tcPr>
          <w:p w14:paraId="100FE4B7"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228" w:type="dxa"/>
            <w:vAlign w:val="center"/>
            <w:hideMark/>
          </w:tcPr>
          <w:p w14:paraId="4CC5FA79"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7F1F01EA"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0915F5BA"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I</w:t>
            </w:r>
          </w:p>
        </w:tc>
        <w:tc>
          <w:tcPr>
            <w:tcW w:w="4348" w:type="dxa"/>
            <w:tcBorders>
              <w:top w:val="nil"/>
              <w:left w:val="nil"/>
              <w:bottom w:val="single" w:sz="8" w:space="0" w:color="auto"/>
              <w:right w:val="nil"/>
            </w:tcBorders>
            <w:shd w:val="clear" w:color="000000" w:fill="FFF2CC"/>
            <w:noWrap/>
            <w:vAlign w:val="center"/>
            <w:hideMark/>
          </w:tcPr>
          <w:p w14:paraId="2A80A907"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Epoxy Resin</w:t>
            </w:r>
          </w:p>
        </w:tc>
        <w:tc>
          <w:tcPr>
            <w:tcW w:w="2281" w:type="dxa"/>
            <w:tcBorders>
              <w:top w:val="nil"/>
              <w:left w:val="single" w:sz="8" w:space="0" w:color="auto"/>
              <w:bottom w:val="single" w:sz="8" w:space="0" w:color="auto"/>
              <w:right w:val="single" w:sz="8" w:space="0" w:color="auto"/>
            </w:tcBorders>
            <w:shd w:val="clear" w:color="000000" w:fill="FFF2CC"/>
            <w:noWrap/>
            <w:vAlign w:val="center"/>
            <w:hideMark/>
          </w:tcPr>
          <w:p w14:paraId="24E13DD2"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0.3</w:t>
            </w:r>
          </w:p>
        </w:tc>
        <w:tc>
          <w:tcPr>
            <w:tcW w:w="1572" w:type="dxa"/>
            <w:tcBorders>
              <w:top w:val="nil"/>
              <w:left w:val="nil"/>
              <w:bottom w:val="single" w:sz="8" w:space="0" w:color="auto"/>
              <w:right w:val="single" w:sz="8" w:space="0" w:color="auto"/>
            </w:tcBorders>
            <w:shd w:val="clear" w:color="000000" w:fill="FFF2CC"/>
            <w:noWrap/>
            <w:vAlign w:val="center"/>
            <w:hideMark/>
          </w:tcPr>
          <w:p w14:paraId="700D77AE"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3030</w:t>
            </w:r>
          </w:p>
        </w:tc>
        <w:tc>
          <w:tcPr>
            <w:tcW w:w="1339" w:type="dxa"/>
            <w:tcBorders>
              <w:top w:val="nil"/>
              <w:left w:val="nil"/>
              <w:bottom w:val="single" w:sz="8" w:space="0" w:color="auto"/>
              <w:right w:val="single" w:sz="8" w:space="0" w:color="auto"/>
            </w:tcBorders>
            <w:shd w:val="clear" w:color="000000" w:fill="FFF2CC"/>
            <w:noWrap/>
            <w:vAlign w:val="center"/>
            <w:hideMark/>
          </w:tcPr>
          <w:p w14:paraId="4FB5389C"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909</w:t>
            </w:r>
          </w:p>
        </w:tc>
        <w:tc>
          <w:tcPr>
            <w:tcW w:w="228" w:type="dxa"/>
            <w:vAlign w:val="center"/>
            <w:hideMark/>
          </w:tcPr>
          <w:p w14:paraId="76498FCF"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03F8E34F"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639968D0"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II</w:t>
            </w:r>
          </w:p>
        </w:tc>
        <w:tc>
          <w:tcPr>
            <w:tcW w:w="4348" w:type="dxa"/>
            <w:tcBorders>
              <w:top w:val="nil"/>
              <w:left w:val="nil"/>
              <w:bottom w:val="single" w:sz="8" w:space="0" w:color="auto"/>
              <w:right w:val="nil"/>
            </w:tcBorders>
            <w:shd w:val="clear" w:color="000000" w:fill="FFF2CC"/>
            <w:noWrap/>
            <w:vAlign w:val="center"/>
            <w:hideMark/>
          </w:tcPr>
          <w:p w14:paraId="0F56E8AE"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BPA</w:t>
            </w:r>
          </w:p>
        </w:tc>
        <w:tc>
          <w:tcPr>
            <w:tcW w:w="2281" w:type="dxa"/>
            <w:tcBorders>
              <w:top w:val="nil"/>
              <w:left w:val="single" w:sz="8" w:space="0" w:color="auto"/>
              <w:bottom w:val="single" w:sz="8" w:space="0" w:color="auto"/>
              <w:right w:val="single" w:sz="8" w:space="0" w:color="auto"/>
            </w:tcBorders>
            <w:shd w:val="clear" w:color="000000" w:fill="FFF2CC"/>
            <w:noWrap/>
            <w:vAlign w:val="center"/>
            <w:hideMark/>
          </w:tcPr>
          <w:p w14:paraId="14290B05"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0.14</w:t>
            </w:r>
          </w:p>
        </w:tc>
        <w:tc>
          <w:tcPr>
            <w:tcW w:w="1572" w:type="dxa"/>
            <w:tcBorders>
              <w:top w:val="nil"/>
              <w:left w:val="nil"/>
              <w:bottom w:val="single" w:sz="8" w:space="0" w:color="auto"/>
              <w:right w:val="single" w:sz="8" w:space="0" w:color="auto"/>
            </w:tcBorders>
            <w:shd w:val="clear" w:color="000000" w:fill="FFF2CC"/>
            <w:noWrap/>
            <w:vAlign w:val="center"/>
            <w:hideMark/>
          </w:tcPr>
          <w:p w14:paraId="05986DF3"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1400</w:t>
            </w:r>
          </w:p>
        </w:tc>
        <w:tc>
          <w:tcPr>
            <w:tcW w:w="1339" w:type="dxa"/>
            <w:tcBorders>
              <w:top w:val="nil"/>
              <w:left w:val="nil"/>
              <w:bottom w:val="single" w:sz="8" w:space="0" w:color="auto"/>
              <w:right w:val="single" w:sz="8" w:space="0" w:color="auto"/>
            </w:tcBorders>
            <w:shd w:val="clear" w:color="000000" w:fill="FFF2CC"/>
            <w:noWrap/>
            <w:vAlign w:val="center"/>
            <w:hideMark/>
          </w:tcPr>
          <w:p w14:paraId="43BEC06B"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196</w:t>
            </w:r>
          </w:p>
        </w:tc>
        <w:tc>
          <w:tcPr>
            <w:tcW w:w="228" w:type="dxa"/>
            <w:vAlign w:val="center"/>
            <w:hideMark/>
          </w:tcPr>
          <w:p w14:paraId="07E8AB1B"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748D3DB4"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7E34FF86"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III</w:t>
            </w:r>
          </w:p>
        </w:tc>
        <w:tc>
          <w:tcPr>
            <w:tcW w:w="4348" w:type="dxa"/>
            <w:tcBorders>
              <w:top w:val="nil"/>
              <w:left w:val="nil"/>
              <w:bottom w:val="nil"/>
              <w:right w:val="nil"/>
            </w:tcBorders>
            <w:shd w:val="clear" w:color="000000" w:fill="FFF2CC"/>
            <w:noWrap/>
            <w:vAlign w:val="center"/>
            <w:hideMark/>
          </w:tcPr>
          <w:p w14:paraId="523BAFDD"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Methacrylic Acid</w:t>
            </w:r>
          </w:p>
        </w:tc>
        <w:tc>
          <w:tcPr>
            <w:tcW w:w="2281" w:type="dxa"/>
            <w:tcBorders>
              <w:top w:val="nil"/>
              <w:left w:val="single" w:sz="8" w:space="0" w:color="auto"/>
              <w:bottom w:val="single" w:sz="8" w:space="0" w:color="auto"/>
              <w:right w:val="single" w:sz="8" w:space="0" w:color="auto"/>
            </w:tcBorders>
            <w:shd w:val="clear" w:color="000000" w:fill="FFF2CC"/>
            <w:noWrap/>
            <w:vAlign w:val="center"/>
            <w:hideMark/>
          </w:tcPr>
          <w:p w14:paraId="56D6989C"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0.11</w:t>
            </w:r>
          </w:p>
        </w:tc>
        <w:tc>
          <w:tcPr>
            <w:tcW w:w="1572" w:type="dxa"/>
            <w:tcBorders>
              <w:top w:val="nil"/>
              <w:left w:val="nil"/>
              <w:bottom w:val="single" w:sz="8" w:space="0" w:color="auto"/>
              <w:right w:val="single" w:sz="8" w:space="0" w:color="auto"/>
            </w:tcBorders>
            <w:shd w:val="clear" w:color="000000" w:fill="FFF2CC"/>
            <w:noWrap/>
            <w:vAlign w:val="center"/>
            <w:hideMark/>
          </w:tcPr>
          <w:p w14:paraId="01A98506"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2720</w:t>
            </w:r>
          </w:p>
        </w:tc>
        <w:tc>
          <w:tcPr>
            <w:tcW w:w="1339" w:type="dxa"/>
            <w:tcBorders>
              <w:top w:val="nil"/>
              <w:left w:val="nil"/>
              <w:bottom w:val="single" w:sz="8" w:space="0" w:color="auto"/>
              <w:right w:val="single" w:sz="8" w:space="0" w:color="auto"/>
            </w:tcBorders>
            <w:shd w:val="clear" w:color="000000" w:fill="FFF2CC"/>
            <w:noWrap/>
            <w:vAlign w:val="center"/>
            <w:hideMark/>
          </w:tcPr>
          <w:p w14:paraId="5F60DD51"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299</w:t>
            </w:r>
          </w:p>
        </w:tc>
        <w:tc>
          <w:tcPr>
            <w:tcW w:w="228" w:type="dxa"/>
            <w:vAlign w:val="center"/>
            <w:hideMark/>
          </w:tcPr>
          <w:p w14:paraId="221757BA"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7CED1839" w14:textId="77777777" w:rsidTr="00B524C4">
        <w:trPr>
          <w:trHeight w:val="353"/>
        </w:trPr>
        <w:tc>
          <w:tcPr>
            <w:tcW w:w="488" w:type="dxa"/>
            <w:tcBorders>
              <w:top w:val="nil"/>
              <w:left w:val="single" w:sz="8" w:space="0" w:color="auto"/>
              <w:bottom w:val="nil"/>
              <w:right w:val="single" w:sz="8" w:space="0" w:color="auto"/>
            </w:tcBorders>
            <w:shd w:val="clear" w:color="000000" w:fill="FFF2CC"/>
            <w:vAlign w:val="center"/>
            <w:hideMark/>
          </w:tcPr>
          <w:p w14:paraId="69851900"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IV</w:t>
            </w:r>
          </w:p>
        </w:tc>
        <w:tc>
          <w:tcPr>
            <w:tcW w:w="4348" w:type="dxa"/>
            <w:tcBorders>
              <w:top w:val="single" w:sz="8" w:space="0" w:color="auto"/>
              <w:left w:val="nil"/>
              <w:bottom w:val="single" w:sz="8" w:space="0" w:color="auto"/>
              <w:right w:val="nil"/>
            </w:tcBorders>
            <w:shd w:val="clear" w:color="000000" w:fill="FFF2CC"/>
            <w:noWrap/>
            <w:vAlign w:val="center"/>
            <w:hideMark/>
          </w:tcPr>
          <w:p w14:paraId="321D0385"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Styrene Monomer</w:t>
            </w:r>
          </w:p>
        </w:tc>
        <w:tc>
          <w:tcPr>
            <w:tcW w:w="2281" w:type="dxa"/>
            <w:tcBorders>
              <w:top w:val="nil"/>
              <w:left w:val="single" w:sz="8" w:space="0" w:color="auto"/>
              <w:bottom w:val="single" w:sz="8" w:space="0" w:color="auto"/>
              <w:right w:val="single" w:sz="8" w:space="0" w:color="auto"/>
            </w:tcBorders>
            <w:shd w:val="clear" w:color="000000" w:fill="FFF2CC"/>
            <w:noWrap/>
            <w:vAlign w:val="center"/>
            <w:hideMark/>
          </w:tcPr>
          <w:p w14:paraId="1E1CDC16"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0.45</w:t>
            </w:r>
          </w:p>
        </w:tc>
        <w:tc>
          <w:tcPr>
            <w:tcW w:w="1572" w:type="dxa"/>
            <w:tcBorders>
              <w:top w:val="nil"/>
              <w:left w:val="nil"/>
              <w:bottom w:val="single" w:sz="8" w:space="0" w:color="auto"/>
              <w:right w:val="single" w:sz="8" w:space="0" w:color="auto"/>
            </w:tcBorders>
            <w:shd w:val="clear" w:color="000000" w:fill="FFF2CC"/>
            <w:noWrap/>
            <w:vAlign w:val="center"/>
            <w:hideMark/>
          </w:tcPr>
          <w:p w14:paraId="5433F881"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1450</w:t>
            </w:r>
          </w:p>
        </w:tc>
        <w:tc>
          <w:tcPr>
            <w:tcW w:w="1339" w:type="dxa"/>
            <w:tcBorders>
              <w:top w:val="nil"/>
              <w:left w:val="nil"/>
              <w:bottom w:val="single" w:sz="8" w:space="0" w:color="auto"/>
              <w:right w:val="single" w:sz="8" w:space="0" w:color="auto"/>
            </w:tcBorders>
            <w:shd w:val="clear" w:color="000000" w:fill="FFF2CC"/>
            <w:noWrap/>
            <w:vAlign w:val="center"/>
            <w:hideMark/>
          </w:tcPr>
          <w:p w14:paraId="68D155C3"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653</w:t>
            </w:r>
          </w:p>
        </w:tc>
        <w:tc>
          <w:tcPr>
            <w:tcW w:w="228" w:type="dxa"/>
            <w:vAlign w:val="center"/>
            <w:hideMark/>
          </w:tcPr>
          <w:p w14:paraId="41D3FF11"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32FE8908" w14:textId="77777777" w:rsidTr="00B524C4">
        <w:trPr>
          <w:trHeight w:val="353"/>
        </w:trPr>
        <w:tc>
          <w:tcPr>
            <w:tcW w:w="488" w:type="dxa"/>
            <w:tcBorders>
              <w:top w:val="single" w:sz="8" w:space="0" w:color="auto"/>
              <w:left w:val="single" w:sz="8" w:space="0" w:color="auto"/>
              <w:bottom w:val="single" w:sz="8" w:space="0" w:color="auto"/>
              <w:right w:val="single" w:sz="8" w:space="0" w:color="auto"/>
            </w:tcBorders>
            <w:shd w:val="clear" w:color="000000" w:fill="FFF2CC"/>
            <w:vAlign w:val="center"/>
            <w:hideMark/>
          </w:tcPr>
          <w:p w14:paraId="2EC735E0"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4348" w:type="dxa"/>
            <w:tcBorders>
              <w:top w:val="nil"/>
              <w:left w:val="nil"/>
              <w:bottom w:val="single" w:sz="8" w:space="0" w:color="auto"/>
              <w:right w:val="nil"/>
            </w:tcBorders>
            <w:shd w:val="clear" w:color="000000" w:fill="FFF2CC"/>
            <w:noWrap/>
            <w:vAlign w:val="center"/>
            <w:hideMark/>
          </w:tcPr>
          <w:p w14:paraId="2B6A8CE5" w14:textId="77777777" w:rsidR="008159BE" w:rsidRPr="00911D4E" w:rsidRDefault="008159BE" w:rsidP="00FF6983">
            <w:pPr>
              <w:spacing w:after="0" w:line="240" w:lineRule="auto"/>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Sub-Total (1)</w:t>
            </w:r>
          </w:p>
        </w:tc>
        <w:tc>
          <w:tcPr>
            <w:tcW w:w="2281" w:type="dxa"/>
            <w:tcBorders>
              <w:top w:val="nil"/>
              <w:left w:val="single" w:sz="8" w:space="0" w:color="auto"/>
              <w:bottom w:val="single" w:sz="8" w:space="0" w:color="auto"/>
              <w:right w:val="single" w:sz="8" w:space="0" w:color="auto"/>
            </w:tcBorders>
            <w:shd w:val="clear" w:color="000000" w:fill="FFF2CC"/>
            <w:noWrap/>
            <w:vAlign w:val="center"/>
            <w:hideMark/>
          </w:tcPr>
          <w:p w14:paraId="31AC01B6"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single" w:sz="8" w:space="0" w:color="auto"/>
              <w:right w:val="single" w:sz="8" w:space="0" w:color="auto"/>
            </w:tcBorders>
            <w:shd w:val="clear" w:color="000000" w:fill="FFF2CC"/>
            <w:noWrap/>
            <w:vAlign w:val="center"/>
            <w:hideMark/>
          </w:tcPr>
          <w:p w14:paraId="2ECA78C3"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8600</w:t>
            </w:r>
          </w:p>
        </w:tc>
        <w:tc>
          <w:tcPr>
            <w:tcW w:w="1339" w:type="dxa"/>
            <w:tcBorders>
              <w:top w:val="nil"/>
              <w:left w:val="nil"/>
              <w:bottom w:val="single" w:sz="8" w:space="0" w:color="auto"/>
              <w:right w:val="single" w:sz="8" w:space="0" w:color="auto"/>
            </w:tcBorders>
            <w:shd w:val="clear" w:color="000000" w:fill="FFF2CC"/>
            <w:noWrap/>
            <w:vAlign w:val="center"/>
            <w:hideMark/>
          </w:tcPr>
          <w:p w14:paraId="28879BEB"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2057</w:t>
            </w:r>
          </w:p>
        </w:tc>
        <w:tc>
          <w:tcPr>
            <w:tcW w:w="228" w:type="dxa"/>
            <w:vAlign w:val="center"/>
            <w:hideMark/>
          </w:tcPr>
          <w:p w14:paraId="7575605B"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038C81EE"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69DBC90D"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2</w:t>
            </w:r>
          </w:p>
        </w:tc>
        <w:tc>
          <w:tcPr>
            <w:tcW w:w="4348" w:type="dxa"/>
            <w:tcBorders>
              <w:top w:val="nil"/>
              <w:left w:val="nil"/>
              <w:bottom w:val="single" w:sz="8" w:space="0" w:color="auto"/>
              <w:right w:val="nil"/>
            </w:tcBorders>
            <w:shd w:val="clear" w:color="000000" w:fill="FFF2CC"/>
            <w:noWrap/>
            <w:vAlign w:val="center"/>
            <w:hideMark/>
          </w:tcPr>
          <w:p w14:paraId="2FBCED10"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Packing Materials</w:t>
            </w:r>
          </w:p>
        </w:tc>
        <w:tc>
          <w:tcPr>
            <w:tcW w:w="2281" w:type="dxa"/>
            <w:tcBorders>
              <w:top w:val="nil"/>
              <w:left w:val="single" w:sz="8" w:space="0" w:color="auto"/>
              <w:bottom w:val="nil"/>
              <w:right w:val="nil"/>
            </w:tcBorders>
            <w:shd w:val="clear" w:color="000000" w:fill="FFF2CC"/>
            <w:noWrap/>
            <w:vAlign w:val="center"/>
            <w:hideMark/>
          </w:tcPr>
          <w:p w14:paraId="7DDF4385"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792E34CE"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single" w:sz="8" w:space="0" w:color="auto"/>
              <w:right w:val="single" w:sz="8" w:space="0" w:color="auto"/>
            </w:tcBorders>
            <w:shd w:val="clear" w:color="000000" w:fill="FFF2CC"/>
            <w:noWrap/>
            <w:vAlign w:val="center"/>
            <w:hideMark/>
          </w:tcPr>
          <w:p w14:paraId="7CACCDD3"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147</w:t>
            </w:r>
          </w:p>
        </w:tc>
        <w:tc>
          <w:tcPr>
            <w:tcW w:w="228" w:type="dxa"/>
            <w:vAlign w:val="center"/>
            <w:hideMark/>
          </w:tcPr>
          <w:p w14:paraId="0C6115C3"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144517D1"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406141C1"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3</w:t>
            </w:r>
          </w:p>
        </w:tc>
        <w:tc>
          <w:tcPr>
            <w:tcW w:w="4348" w:type="dxa"/>
            <w:tcBorders>
              <w:top w:val="nil"/>
              <w:left w:val="nil"/>
              <w:bottom w:val="single" w:sz="8" w:space="0" w:color="auto"/>
              <w:right w:val="nil"/>
            </w:tcBorders>
            <w:shd w:val="clear" w:color="000000" w:fill="FFF2CC"/>
            <w:noWrap/>
            <w:vAlign w:val="center"/>
            <w:hideMark/>
          </w:tcPr>
          <w:p w14:paraId="6E246F17"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Catalyst &amp; Chemicals</w:t>
            </w:r>
          </w:p>
        </w:tc>
        <w:tc>
          <w:tcPr>
            <w:tcW w:w="2281" w:type="dxa"/>
            <w:tcBorders>
              <w:top w:val="nil"/>
              <w:left w:val="single" w:sz="8" w:space="0" w:color="auto"/>
              <w:bottom w:val="nil"/>
              <w:right w:val="nil"/>
            </w:tcBorders>
            <w:shd w:val="clear" w:color="000000" w:fill="FFF2CC"/>
            <w:noWrap/>
            <w:vAlign w:val="center"/>
            <w:hideMark/>
          </w:tcPr>
          <w:p w14:paraId="06C6A75E"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0E0F64BE"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single" w:sz="8" w:space="0" w:color="auto"/>
              <w:right w:val="single" w:sz="8" w:space="0" w:color="auto"/>
            </w:tcBorders>
            <w:shd w:val="clear" w:color="000000" w:fill="FFF2CC"/>
            <w:noWrap/>
            <w:vAlign w:val="center"/>
            <w:hideMark/>
          </w:tcPr>
          <w:p w14:paraId="7F988B36"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65</w:t>
            </w:r>
          </w:p>
        </w:tc>
        <w:tc>
          <w:tcPr>
            <w:tcW w:w="228" w:type="dxa"/>
            <w:vAlign w:val="center"/>
            <w:hideMark/>
          </w:tcPr>
          <w:p w14:paraId="1A218DAE"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4037F815" w14:textId="77777777" w:rsidTr="00B524C4">
        <w:trPr>
          <w:trHeight w:val="353"/>
        </w:trPr>
        <w:tc>
          <w:tcPr>
            <w:tcW w:w="488" w:type="dxa"/>
            <w:tcBorders>
              <w:top w:val="nil"/>
              <w:left w:val="single" w:sz="8" w:space="0" w:color="auto"/>
              <w:bottom w:val="nil"/>
              <w:right w:val="single" w:sz="8" w:space="0" w:color="auto"/>
            </w:tcBorders>
            <w:shd w:val="clear" w:color="000000" w:fill="FFF2CC"/>
            <w:vAlign w:val="center"/>
            <w:hideMark/>
          </w:tcPr>
          <w:p w14:paraId="39AF6AF8"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4</w:t>
            </w:r>
          </w:p>
        </w:tc>
        <w:tc>
          <w:tcPr>
            <w:tcW w:w="4348" w:type="dxa"/>
            <w:tcBorders>
              <w:top w:val="nil"/>
              <w:left w:val="nil"/>
              <w:bottom w:val="nil"/>
              <w:right w:val="nil"/>
            </w:tcBorders>
            <w:shd w:val="clear" w:color="000000" w:fill="FFF2CC"/>
            <w:noWrap/>
            <w:vAlign w:val="center"/>
            <w:hideMark/>
          </w:tcPr>
          <w:p w14:paraId="19A76EDC"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Utilities</w:t>
            </w:r>
          </w:p>
        </w:tc>
        <w:tc>
          <w:tcPr>
            <w:tcW w:w="2281" w:type="dxa"/>
            <w:tcBorders>
              <w:top w:val="nil"/>
              <w:left w:val="single" w:sz="8" w:space="0" w:color="auto"/>
              <w:bottom w:val="single" w:sz="8" w:space="0" w:color="auto"/>
              <w:right w:val="nil"/>
            </w:tcBorders>
            <w:shd w:val="clear" w:color="000000" w:fill="FFF2CC"/>
            <w:noWrap/>
            <w:vAlign w:val="center"/>
            <w:hideMark/>
          </w:tcPr>
          <w:p w14:paraId="47549B54"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single" w:sz="8" w:space="0" w:color="auto"/>
              <w:right w:val="single" w:sz="8" w:space="0" w:color="auto"/>
            </w:tcBorders>
            <w:shd w:val="clear" w:color="000000" w:fill="FFF2CC"/>
            <w:noWrap/>
            <w:vAlign w:val="center"/>
            <w:hideMark/>
          </w:tcPr>
          <w:p w14:paraId="13D7C234"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nil"/>
              <w:right w:val="single" w:sz="8" w:space="0" w:color="auto"/>
            </w:tcBorders>
            <w:shd w:val="clear" w:color="000000" w:fill="FFF2CC"/>
            <w:noWrap/>
            <w:vAlign w:val="center"/>
            <w:hideMark/>
          </w:tcPr>
          <w:p w14:paraId="574212D1"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55</w:t>
            </w:r>
          </w:p>
        </w:tc>
        <w:tc>
          <w:tcPr>
            <w:tcW w:w="228" w:type="dxa"/>
            <w:vAlign w:val="center"/>
            <w:hideMark/>
          </w:tcPr>
          <w:p w14:paraId="1CD8B22C"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476E3E44" w14:textId="77777777" w:rsidTr="00B524C4">
        <w:trPr>
          <w:trHeight w:val="353"/>
        </w:trPr>
        <w:tc>
          <w:tcPr>
            <w:tcW w:w="488" w:type="dxa"/>
            <w:tcBorders>
              <w:top w:val="single" w:sz="8" w:space="0" w:color="auto"/>
              <w:left w:val="single" w:sz="8" w:space="0" w:color="auto"/>
              <w:bottom w:val="single" w:sz="8" w:space="0" w:color="auto"/>
              <w:right w:val="single" w:sz="8" w:space="0" w:color="auto"/>
            </w:tcBorders>
            <w:shd w:val="clear" w:color="000000" w:fill="C00000"/>
            <w:vAlign w:val="center"/>
            <w:hideMark/>
          </w:tcPr>
          <w:p w14:paraId="3E351D03"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4348" w:type="dxa"/>
            <w:tcBorders>
              <w:top w:val="single" w:sz="8" w:space="0" w:color="auto"/>
              <w:left w:val="nil"/>
              <w:bottom w:val="single" w:sz="8" w:space="0" w:color="auto"/>
              <w:right w:val="single" w:sz="8" w:space="0" w:color="auto"/>
            </w:tcBorders>
            <w:shd w:val="clear" w:color="000000" w:fill="C00000"/>
            <w:noWrap/>
            <w:vAlign w:val="center"/>
            <w:hideMark/>
          </w:tcPr>
          <w:p w14:paraId="16A6DEB3"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TOTAL VARIABLE COST</w:t>
            </w:r>
          </w:p>
        </w:tc>
        <w:tc>
          <w:tcPr>
            <w:tcW w:w="2281" w:type="dxa"/>
            <w:tcBorders>
              <w:top w:val="nil"/>
              <w:left w:val="nil"/>
              <w:bottom w:val="single" w:sz="8" w:space="0" w:color="auto"/>
              <w:right w:val="nil"/>
            </w:tcBorders>
            <w:shd w:val="clear" w:color="000000" w:fill="C00000"/>
            <w:noWrap/>
            <w:vAlign w:val="center"/>
            <w:hideMark/>
          </w:tcPr>
          <w:p w14:paraId="1ABA2E01"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2324</w:t>
            </w:r>
          </w:p>
        </w:tc>
        <w:tc>
          <w:tcPr>
            <w:tcW w:w="1572" w:type="dxa"/>
            <w:tcBorders>
              <w:top w:val="nil"/>
              <w:left w:val="nil"/>
              <w:bottom w:val="single" w:sz="8" w:space="0" w:color="auto"/>
              <w:right w:val="nil"/>
            </w:tcBorders>
            <w:shd w:val="clear" w:color="000000" w:fill="C00000"/>
            <w:noWrap/>
            <w:vAlign w:val="center"/>
            <w:hideMark/>
          </w:tcPr>
          <w:p w14:paraId="73839FF2"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1339" w:type="dxa"/>
            <w:tcBorders>
              <w:top w:val="single" w:sz="8" w:space="0" w:color="auto"/>
              <w:left w:val="nil"/>
              <w:bottom w:val="single" w:sz="8" w:space="0" w:color="auto"/>
              <w:right w:val="single" w:sz="8" w:space="0" w:color="auto"/>
            </w:tcBorders>
            <w:shd w:val="clear" w:color="000000" w:fill="C00000"/>
            <w:noWrap/>
            <w:vAlign w:val="center"/>
            <w:hideMark/>
          </w:tcPr>
          <w:p w14:paraId="1B9C00FA"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228" w:type="dxa"/>
            <w:vAlign w:val="center"/>
            <w:hideMark/>
          </w:tcPr>
          <w:p w14:paraId="4ADE2640"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4988B3E0"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C00000"/>
            <w:vAlign w:val="center"/>
            <w:hideMark/>
          </w:tcPr>
          <w:p w14:paraId="6B578873"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B</w:t>
            </w:r>
          </w:p>
        </w:tc>
        <w:tc>
          <w:tcPr>
            <w:tcW w:w="4348" w:type="dxa"/>
            <w:tcBorders>
              <w:top w:val="nil"/>
              <w:left w:val="nil"/>
              <w:bottom w:val="single" w:sz="8" w:space="0" w:color="auto"/>
              <w:right w:val="single" w:sz="8" w:space="0" w:color="auto"/>
            </w:tcBorders>
            <w:shd w:val="clear" w:color="000000" w:fill="C00000"/>
            <w:noWrap/>
            <w:vAlign w:val="center"/>
            <w:hideMark/>
          </w:tcPr>
          <w:p w14:paraId="181A8423"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FIXED COST</w:t>
            </w:r>
          </w:p>
        </w:tc>
        <w:tc>
          <w:tcPr>
            <w:tcW w:w="2281" w:type="dxa"/>
            <w:tcBorders>
              <w:top w:val="nil"/>
              <w:left w:val="nil"/>
              <w:bottom w:val="single" w:sz="8" w:space="0" w:color="auto"/>
              <w:right w:val="nil"/>
            </w:tcBorders>
            <w:shd w:val="clear" w:color="000000" w:fill="C00000"/>
            <w:noWrap/>
            <w:vAlign w:val="center"/>
            <w:hideMark/>
          </w:tcPr>
          <w:p w14:paraId="4C4BFCF8"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1572" w:type="dxa"/>
            <w:tcBorders>
              <w:top w:val="nil"/>
              <w:left w:val="nil"/>
              <w:bottom w:val="single" w:sz="8" w:space="0" w:color="auto"/>
              <w:right w:val="nil"/>
            </w:tcBorders>
            <w:shd w:val="clear" w:color="000000" w:fill="C00000"/>
            <w:noWrap/>
            <w:vAlign w:val="center"/>
            <w:hideMark/>
          </w:tcPr>
          <w:p w14:paraId="1A349029"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1339" w:type="dxa"/>
            <w:tcBorders>
              <w:top w:val="nil"/>
              <w:left w:val="nil"/>
              <w:bottom w:val="single" w:sz="8" w:space="0" w:color="auto"/>
              <w:right w:val="single" w:sz="8" w:space="0" w:color="auto"/>
            </w:tcBorders>
            <w:shd w:val="clear" w:color="000000" w:fill="C00000"/>
            <w:noWrap/>
            <w:vAlign w:val="center"/>
            <w:hideMark/>
          </w:tcPr>
          <w:p w14:paraId="6D8B351B"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228" w:type="dxa"/>
            <w:vAlign w:val="center"/>
            <w:hideMark/>
          </w:tcPr>
          <w:p w14:paraId="10814034"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45543BE2"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1C697FEE"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1</w:t>
            </w:r>
          </w:p>
        </w:tc>
        <w:tc>
          <w:tcPr>
            <w:tcW w:w="4348" w:type="dxa"/>
            <w:tcBorders>
              <w:top w:val="nil"/>
              <w:left w:val="nil"/>
              <w:bottom w:val="single" w:sz="8" w:space="0" w:color="auto"/>
              <w:right w:val="single" w:sz="8" w:space="0" w:color="auto"/>
            </w:tcBorders>
            <w:shd w:val="clear" w:color="000000" w:fill="FFF2CC"/>
            <w:noWrap/>
            <w:vAlign w:val="center"/>
            <w:hideMark/>
          </w:tcPr>
          <w:p w14:paraId="165D81FD"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Repair &amp; Maintenance</w:t>
            </w:r>
          </w:p>
        </w:tc>
        <w:tc>
          <w:tcPr>
            <w:tcW w:w="2281" w:type="dxa"/>
            <w:tcBorders>
              <w:top w:val="nil"/>
              <w:left w:val="nil"/>
              <w:bottom w:val="nil"/>
              <w:right w:val="nil"/>
            </w:tcBorders>
            <w:shd w:val="clear" w:color="000000" w:fill="FFF2CC"/>
            <w:noWrap/>
            <w:vAlign w:val="center"/>
            <w:hideMark/>
          </w:tcPr>
          <w:p w14:paraId="1C50870D"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5859C3C8"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nil"/>
              <w:right w:val="single" w:sz="8" w:space="0" w:color="auto"/>
            </w:tcBorders>
            <w:shd w:val="clear" w:color="000000" w:fill="FFF2CC"/>
            <w:noWrap/>
            <w:vAlign w:val="center"/>
            <w:hideMark/>
          </w:tcPr>
          <w:p w14:paraId="06B8A321"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250</w:t>
            </w:r>
          </w:p>
        </w:tc>
        <w:tc>
          <w:tcPr>
            <w:tcW w:w="228" w:type="dxa"/>
            <w:vAlign w:val="center"/>
            <w:hideMark/>
          </w:tcPr>
          <w:p w14:paraId="7456E9CC"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61A69B47"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4B8A21D8"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2</w:t>
            </w:r>
          </w:p>
        </w:tc>
        <w:tc>
          <w:tcPr>
            <w:tcW w:w="4348" w:type="dxa"/>
            <w:tcBorders>
              <w:top w:val="nil"/>
              <w:left w:val="nil"/>
              <w:bottom w:val="single" w:sz="8" w:space="0" w:color="auto"/>
              <w:right w:val="single" w:sz="8" w:space="0" w:color="auto"/>
            </w:tcBorders>
            <w:shd w:val="clear" w:color="000000" w:fill="FFF2CC"/>
            <w:noWrap/>
            <w:vAlign w:val="center"/>
            <w:hideMark/>
          </w:tcPr>
          <w:p w14:paraId="0D414605"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Salaries &amp; Wages</w:t>
            </w:r>
          </w:p>
        </w:tc>
        <w:tc>
          <w:tcPr>
            <w:tcW w:w="2281" w:type="dxa"/>
            <w:tcBorders>
              <w:top w:val="nil"/>
              <w:left w:val="nil"/>
              <w:bottom w:val="nil"/>
              <w:right w:val="nil"/>
            </w:tcBorders>
            <w:shd w:val="clear" w:color="000000" w:fill="FFF2CC"/>
            <w:noWrap/>
            <w:vAlign w:val="center"/>
            <w:hideMark/>
          </w:tcPr>
          <w:p w14:paraId="1C27EC89"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42A9F885"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nil"/>
              <w:right w:val="single" w:sz="8" w:space="0" w:color="auto"/>
            </w:tcBorders>
            <w:shd w:val="clear" w:color="000000" w:fill="FFF2CC"/>
            <w:noWrap/>
            <w:vAlign w:val="center"/>
            <w:hideMark/>
          </w:tcPr>
          <w:p w14:paraId="0DAFDB5D"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228" w:type="dxa"/>
            <w:vAlign w:val="center"/>
            <w:hideMark/>
          </w:tcPr>
          <w:p w14:paraId="2E7F387B"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7ADB69DA"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4F9FCF67"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3</w:t>
            </w:r>
          </w:p>
        </w:tc>
        <w:tc>
          <w:tcPr>
            <w:tcW w:w="4348" w:type="dxa"/>
            <w:tcBorders>
              <w:top w:val="nil"/>
              <w:left w:val="nil"/>
              <w:bottom w:val="single" w:sz="8" w:space="0" w:color="auto"/>
              <w:right w:val="single" w:sz="8" w:space="0" w:color="auto"/>
            </w:tcBorders>
            <w:shd w:val="clear" w:color="000000" w:fill="FFF2CC"/>
            <w:noWrap/>
            <w:vAlign w:val="center"/>
            <w:hideMark/>
          </w:tcPr>
          <w:p w14:paraId="40E48FBD"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Research &amp; Development</w:t>
            </w:r>
          </w:p>
        </w:tc>
        <w:tc>
          <w:tcPr>
            <w:tcW w:w="2281" w:type="dxa"/>
            <w:tcBorders>
              <w:top w:val="nil"/>
              <w:left w:val="nil"/>
              <w:bottom w:val="nil"/>
              <w:right w:val="nil"/>
            </w:tcBorders>
            <w:shd w:val="clear" w:color="000000" w:fill="FFF2CC"/>
            <w:noWrap/>
            <w:vAlign w:val="center"/>
            <w:hideMark/>
          </w:tcPr>
          <w:p w14:paraId="1B6B2007"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77B86243"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nil"/>
              <w:right w:val="single" w:sz="8" w:space="0" w:color="auto"/>
            </w:tcBorders>
            <w:shd w:val="clear" w:color="000000" w:fill="FFF2CC"/>
            <w:noWrap/>
            <w:vAlign w:val="center"/>
            <w:hideMark/>
          </w:tcPr>
          <w:p w14:paraId="779EAD9B"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228" w:type="dxa"/>
            <w:vAlign w:val="center"/>
            <w:hideMark/>
          </w:tcPr>
          <w:p w14:paraId="1D770A86"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728676B2"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4E78D2B8"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4</w:t>
            </w:r>
          </w:p>
        </w:tc>
        <w:tc>
          <w:tcPr>
            <w:tcW w:w="4348" w:type="dxa"/>
            <w:tcBorders>
              <w:top w:val="nil"/>
              <w:left w:val="nil"/>
              <w:bottom w:val="single" w:sz="8" w:space="0" w:color="auto"/>
              <w:right w:val="single" w:sz="8" w:space="0" w:color="auto"/>
            </w:tcBorders>
            <w:shd w:val="clear" w:color="000000" w:fill="FFF2CC"/>
            <w:noWrap/>
            <w:vAlign w:val="center"/>
            <w:hideMark/>
          </w:tcPr>
          <w:p w14:paraId="0C38C6DF"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Transportation &amp; Clearance</w:t>
            </w:r>
          </w:p>
        </w:tc>
        <w:tc>
          <w:tcPr>
            <w:tcW w:w="2281" w:type="dxa"/>
            <w:tcBorders>
              <w:top w:val="nil"/>
              <w:left w:val="nil"/>
              <w:bottom w:val="nil"/>
              <w:right w:val="nil"/>
            </w:tcBorders>
            <w:shd w:val="clear" w:color="000000" w:fill="FFF2CC"/>
            <w:noWrap/>
            <w:vAlign w:val="center"/>
            <w:hideMark/>
          </w:tcPr>
          <w:p w14:paraId="79320D4F"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103587AA"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nil"/>
              <w:right w:val="single" w:sz="8" w:space="0" w:color="auto"/>
            </w:tcBorders>
            <w:shd w:val="clear" w:color="000000" w:fill="FFF2CC"/>
            <w:noWrap/>
            <w:vAlign w:val="center"/>
            <w:hideMark/>
          </w:tcPr>
          <w:p w14:paraId="70A230E3"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228" w:type="dxa"/>
            <w:vAlign w:val="center"/>
            <w:hideMark/>
          </w:tcPr>
          <w:p w14:paraId="193A7425"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4C66217E"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2B8480E7"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5</w:t>
            </w:r>
          </w:p>
        </w:tc>
        <w:tc>
          <w:tcPr>
            <w:tcW w:w="4348" w:type="dxa"/>
            <w:tcBorders>
              <w:top w:val="nil"/>
              <w:left w:val="nil"/>
              <w:bottom w:val="nil"/>
              <w:right w:val="single" w:sz="8" w:space="0" w:color="auto"/>
            </w:tcBorders>
            <w:shd w:val="clear" w:color="000000" w:fill="FFF2CC"/>
            <w:noWrap/>
            <w:vAlign w:val="center"/>
            <w:hideMark/>
          </w:tcPr>
          <w:p w14:paraId="1551E9AC"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Corporate Overheads</w:t>
            </w:r>
          </w:p>
        </w:tc>
        <w:tc>
          <w:tcPr>
            <w:tcW w:w="2281" w:type="dxa"/>
            <w:tcBorders>
              <w:top w:val="nil"/>
              <w:left w:val="nil"/>
              <w:bottom w:val="nil"/>
              <w:right w:val="nil"/>
            </w:tcBorders>
            <w:shd w:val="clear" w:color="000000" w:fill="FFF2CC"/>
            <w:noWrap/>
            <w:vAlign w:val="center"/>
            <w:hideMark/>
          </w:tcPr>
          <w:p w14:paraId="027E3777"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3F228AC0"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nil"/>
              <w:right w:val="single" w:sz="8" w:space="0" w:color="auto"/>
            </w:tcBorders>
            <w:shd w:val="clear" w:color="000000" w:fill="FFF2CC"/>
            <w:noWrap/>
            <w:vAlign w:val="center"/>
            <w:hideMark/>
          </w:tcPr>
          <w:p w14:paraId="2B31BC46"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228" w:type="dxa"/>
            <w:vAlign w:val="center"/>
            <w:hideMark/>
          </w:tcPr>
          <w:p w14:paraId="2E108FB7"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378A6197" w14:textId="77777777" w:rsidTr="00B524C4">
        <w:trPr>
          <w:trHeight w:val="353"/>
        </w:trPr>
        <w:tc>
          <w:tcPr>
            <w:tcW w:w="488" w:type="dxa"/>
            <w:tcBorders>
              <w:top w:val="nil"/>
              <w:left w:val="single" w:sz="8" w:space="0" w:color="auto"/>
              <w:bottom w:val="single" w:sz="8" w:space="0" w:color="auto"/>
              <w:right w:val="nil"/>
            </w:tcBorders>
            <w:shd w:val="clear" w:color="000000" w:fill="C00000"/>
            <w:vAlign w:val="center"/>
            <w:hideMark/>
          </w:tcPr>
          <w:p w14:paraId="051FB997"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4348"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D1F8F07"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TOTAL FIXED COST</w:t>
            </w:r>
          </w:p>
        </w:tc>
        <w:tc>
          <w:tcPr>
            <w:tcW w:w="2281" w:type="dxa"/>
            <w:tcBorders>
              <w:top w:val="single" w:sz="8" w:space="0" w:color="auto"/>
              <w:left w:val="nil"/>
              <w:bottom w:val="nil"/>
              <w:right w:val="nil"/>
            </w:tcBorders>
            <w:shd w:val="clear" w:color="000000" w:fill="FFF2CC"/>
            <w:noWrap/>
            <w:vAlign w:val="center"/>
            <w:hideMark/>
          </w:tcPr>
          <w:p w14:paraId="2EBEC9B9"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572" w:type="dxa"/>
            <w:tcBorders>
              <w:top w:val="single" w:sz="8" w:space="0" w:color="auto"/>
              <w:left w:val="nil"/>
              <w:bottom w:val="nil"/>
              <w:right w:val="single" w:sz="8" w:space="0" w:color="auto"/>
            </w:tcBorders>
            <w:shd w:val="clear" w:color="000000" w:fill="FFF2CC"/>
            <w:noWrap/>
            <w:vAlign w:val="center"/>
            <w:hideMark/>
          </w:tcPr>
          <w:p w14:paraId="684D914D"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339" w:type="dxa"/>
            <w:tcBorders>
              <w:top w:val="single" w:sz="8" w:space="0" w:color="auto"/>
              <w:left w:val="nil"/>
              <w:bottom w:val="single" w:sz="8" w:space="0" w:color="auto"/>
              <w:right w:val="single" w:sz="8" w:space="0" w:color="auto"/>
            </w:tcBorders>
            <w:shd w:val="clear" w:color="000000" w:fill="C00000"/>
            <w:noWrap/>
            <w:vAlign w:val="center"/>
            <w:hideMark/>
          </w:tcPr>
          <w:p w14:paraId="02CC21AD"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250</w:t>
            </w:r>
          </w:p>
        </w:tc>
        <w:tc>
          <w:tcPr>
            <w:tcW w:w="228" w:type="dxa"/>
            <w:vAlign w:val="center"/>
            <w:hideMark/>
          </w:tcPr>
          <w:p w14:paraId="6C349022"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73D3F0C7" w14:textId="77777777" w:rsidTr="00B524C4">
        <w:trPr>
          <w:trHeight w:val="353"/>
        </w:trPr>
        <w:tc>
          <w:tcPr>
            <w:tcW w:w="488" w:type="dxa"/>
            <w:tcBorders>
              <w:top w:val="nil"/>
              <w:left w:val="single" w:sz="8" w:space="0" w:color="auto"/>
              <w:bottom w:val="single" w:sz="8" w:space="0" w:color="auto"/>
              <w:right w:val="nil"/>
            </w:tcBorders>
            <w:shd w:val="clear" w:color="000000" w:fill="C00000"/>
            <w:vAlign w:val="center"/>
            <w:hideMark/>
          </w:tcPr>
          <w:p w14:paraId="52CEA45D"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C</w:t>
            </w:r>
          </w:p>
        </w:tc>
        <w:tc>
          <w:tcPr>
            <w:tcW w:w="4348" w:type="dxa"/>
            <w:tcBorders>
              <w:top w:val="nil"/>
              <w:left w:val="single" w:sz="8" w:space="0" w:color="auto"/>
              <w:bottom w:val="single" w:sz="8" w:space="0" w:color="auto"/>
              <w:right w:val="single" w:sz="8" w:space="0" w:color="auto"/>
            </w:tcBorders>
            <w:shd w:val="clear" w:color="000000" w:fill="C00000"/>
            <w:noWrap/>
            <w:vAlign w:val="center"/>
            <w:hideMark/>
          </w:tcPr>
          <w:p w14:paraId="5C845AB3"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VARIABLE + FIXED COST</w:t>
            </w:r>
          </w:p>
        </w:tc>
        <w:tc>
          <w:tcPr>
            <w:tcW w:w="2281" w:type="dxa"/>
            <w:tcBorders>
              <w:top w:val="nil"/>
              <w:left w:val="nil"/>
              <w:bottom w:val="nil"/>
              <w:right w:val="nil"/>
            </w:tcBorders>
            <w:shd w:val="clear" w:color="000000" w:fill="FFF2CC"/>
            <w:noWrap/>
            <w:vAlign w:val="center"/>
            <w:hideMark/>
          </w:tcPr>
          <w:p w14:paraId="5C9879D7"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60870DC3"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339" w:type="dxa"/>
            <w:tcBorders>
              <w:top w:val="nil"/>
              <w:left w:val="nil"/>
              <w:bottom w:val="single" w:sz="8" w:space="0" w:color="auto"/>
              <w:right w:val="single" w:sz="8" w:space="0" w:color="auto"/>
            </w:tcBorders>
            <w:shd w:val="clear" w:color="000000" w:fill="C00000"/>
            <w:noWrap/>
            <w:vAlign w:val="center"/>
            <w:hideMark/>
          </w:tcPr>
          <w:p w14:paraId="3827D7D1"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2574</w:t>
            </w:r>
          </w:p>
        </w:tc>
        <w:tc>
          <w:tcPr>
            <w:tcW w:w="228" w:type="dxa"/>
            <w:vAlign w:val="center"/>
            <w:hideMark/>
          </w:tcPr>
          <w:p w14:paraId="6B8F4EEE"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5E4EEA9A" w14:textId="77777777" w:rsidTr="00B524C4">
        <w:trPr>
          <w:trHeight w:val="353"/>
        </w:trPr>
        <w:tc>
          <w:tcPr>
            <w:tcW w:w="488" w:type="dxa"/>
            <w:tcBorders>
              <w:top w:val="nil"/>
              <w:left w:val="single" w:sz="8" w:space="0" w:color="auto"/>
              <w:bottom w:val="single" w:sz="8" w:space="0" w:color="auto"/>
              <w:right w:val="nil"/>
            </w:tcBorders>
            <w:shd w:val="clear" w:color="000000" w:fill="C00000"/>
            <w:vAlign w:val="center"/>
            <w:hideMark/>
          </w:tcPr>
          <w:p w14:paraId="24C8E6EC"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D</w:t>
            </w:r>
          </w:p>
        </w:tc>
        <w:tc>
          <w:tcPr>
            <w:tcW w:w="4348" w:type="dxa"/>
            <w:tcBorders>
              <w:top w:val="nil"/>
              <w:left w:val="single" w:sz="8" w:space="0" w:color="auto"/>
              <w:bottom w:val="single" w:sz="8" w:space="0" w:color="auto"/>
              <w:right w:val="single" w:sz="8" w:space="0" w:color="auto"/>
            </w:tcBorders>
            <w:shd w:val="clear" w:color="000000" w:fill="C00000"/>
            <w:noWrap/>
            <w:vAlign w:val="center"/>
            <w:hideMark/>
          </w:tcPr>
          <w:p w14:paraId="4A4FC37A"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INTEREST ON WORKING CAPITAL</w:t>
            </w:r>
          </w:p>
        </w:tc>
        <w:tc>
          <w:tcPr>
            <w:tcW w:w="2281" w:type="dxa"/>
            <w:tcBorders>
              <w:top w:val="nil"/>
              <w:left w:val="nil"/>
              <w:bottom w:val="nil"/>
              <w:right w:val="nil"/>
            </w:tcBorders>
            <w:shd w:val="clear" w:color="000000" w:fill="FFF2CC"/>
            <w:noWrap/>
            <w:vAlign w:val="center"/>
            <w:hideMark/>
          </w:tcPr>
          <w:p w14:paraId="710AEDB1"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4B4D9F5A"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339" w:type="dxa"/>
            <w:tcBorders>
              <w:top w:val="nil"/>
              <w:left w:val="nil"/>
              <w:bottom w:val="single" w:sz="8" w:space="0" w:color="auto"/>
              <w:right w:val="single" w:sz="8" w:space="0" w:color="auto"/>
            </w:tcBorders>
            <w:shd w:val="clear" w:color="000000" w:fill="C00000"/>
            <w:noWrap/>
            <w:vAlign w:val="center"/>
            <w:hideMark/>
          </w:tcPr>
          <w:p w14:paraId="7BE729DE"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20</w:t>
            </w:r>
          </w:p>
        </w:tc>
        <w:tc>
          <w:tcPr>
            <w:tcW w:w="228" w:type="dxa"/>
            <w:vAlign w:val="center"/>
            <w:hideMark/>
          </w:tcPr>
          <w:p w14:paraId="6E3E123F"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2D757CBD" w14:textId="77777777" w:rsidTr="00B524C4">
        <w:trPr>
          <w:trHeight w:val="353"/>
        </w:trPr>
        <w:tc>
          <w:tcPr>
            <w:tcW w:w="488" w:type="dxa"/>
            <w:tcBorders>
              <w:top w:val="nil"/>
              <w:left w:val="single" w:sz="8" w:space="0" w:color="auto"/>
              <w:bottom w:val="single" w:sz="8" w:space="0" w:color="auto"/>
              <w:right w:val="nil"/>
            </w:tcBorders>
            <w:shd w:val="clear" w:color="000000" w:fill="C00000"/>
            <w:vAlign w:val="center"/>
            <w:hideMark/>
          </w:tcPr>
          <w:p w14:paraId="148B0F8F"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E</w:t>
            </w:r>
          </w:p>
        </w:tc>
        <w:tc>
          <w:tcPr>
            <w:tcW w:w="4348" w:type="dxa"/>
            <w:tcBorders>
              <w:top w:val="nil"/>
              <w:left w:val="single" w:sz="8" w:space="0" w:color="auto"/>
              <w:bottom w:val="single" w:sz="8" w:space="0" w:color="auto"/>
              <w:right w:val="single" w:sz="8" w:space="0" w:color="auto"/>
            </w:tcBorders>
            <w:shd w:val="clear" w:color="000000" w:fill="C00000"/>
            <w:noWrap/>
            <w:vAlign w:val="center"/>
            <w:hideMark/>
          </w:tcPr>
          <w:p w14:paraId="35E08CDC"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CASH MANUFACTURING COST</w:t>
            </w:r>
          </w:p>
        </w:tc>
        <w:tc>
          <w:tcPr>
            <w:tcW w:w="2281" w:type="dxa"/>
            <w:tcBorders>
              <w:top w:val="nil"/>
              <w:left w:val="nil"/>
              <w:bottom w:val="nil"/>
              <w:right w:val="nil"/>
            </w:tcBorders>
            <w:shd w:val="clear" w:color="000000" w:fill="FFF2CC"/>
            <w:noWrap/>
            <w:vAlign w:val="center"/>
            <w:hideMark/>
          </w:tcPr>
          <w:p w14:paraId="02889856"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4D48C880"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339" w:type="dxa"/>
            <w:tcBorders>
              <w:top w:val="nil"/>
              <w:left w:val="nil"/>
              <w:bottom w:val="single" w:sz="8" w:space="0" w:color="auto"/>
              <w:right w:val="single" w:sz="8" w:space="0" w:color="auto"/>
            </w:tcBorders>
            <w:shd w:val="clear" w:color="000000" w:fill="C00000"/>
            <w:noWrap/>
            <w:vAlign w:val="center"/>
            <w:hideMark/>
          </w:tcPr>
          <w:p w14:paraId="7C40A540"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2594</w:t>
            </w:r>
          </w:p>
        </w:tc>
        <w:tc>
          <w:tcPr>
            <w:tcW w:w="228" w:type="dxa"/>
            <w:vAlign w:val="center"/>
            <w:hideMark/>
          </w:tcPr>
          <w:p w14:paraId="5710756B"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2C136B6A" w14:textId="77777777" w:rsidTr="00B524C4">
        <w:trPr>
          <w:trHeight w:val="353"/>
        </w:trPr>
        <w:tc>
          <w:tcPr>
            <w:tcW w:w="488" w:type="dxa"/>
            <w:tcBorders>
              <w:top w:val="nil"/>
              <w:left w:val="single" w:sz="8" w:space="0" w:color="auto"/>
              <w:bottom w:val="single" w:sz="8" w:space="0" w:color="auto"/>
              <w:right w:val="nil"/>
            </w:tcBorders>
            <w:shd w:val="clear" w:color="000000" w:fill="C00000"/>
            <w:vAlign w:val="center"/>
            <w:hideMark/>
          </w:tcPr>
          <w:p w14:paraId="0F3F2399"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F</w:t>
            </w:r>
          </w:p>
        </w:tc>
        <w:tc>
          <w:tcPr>
            <w:tcW w:w="4348" w:type="dxa"/>
            <w:tcBorders>
              <w:top w:val="nil"/>
              <w:left w:val="single" w:sz="8" w:space="0" w:color="auto"/>
              <w:bottom w:val="single" w:sz="8" w:space="0" w:color="auto"/>
              <w:right w:val="single" w:sz="8" w:space="0" w:color="auto"/>
            </w:tcBorders>
            <w:shd w:val="clear" w:color="000000" w:fill="C00000"/>
            <w:noWrap/>
            <w:vAlign w:val="center"/>
            <w:hideMark/>
          </w:tcPr>
          <w:p w14:paraId="04455C42"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DEPRECIATION</w:t>
            </w:r>
          </w:p>
        </w:tc>
        <w:tc>
          <w:tcPr>
            <w:tcW w:w="2281" w:type="dxa"/>
            <w:tcBorders>
              <w:top w:val="nil"/>
              <w:left w:val="nil"/>
              <w:bottom w:val="single" w:sz="8" w:space="0" w:color="auto"/>
              <w:right w:val="nil"/>
            </w:tcBorders>
            <w:shd w:val="clear" w:color="000000" w:fill="FFF2CC"/>
            <w:noWrap/>
            <w:vAlign w:val="center"/>
            <w:hideMark/>
          </w:tcPr>
          <w:p w14:paraId="73F101E0"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572" w:type="dxa"/>
            <w:tcBorders>
              <w:top w:val="nil"/>
              <w:left w:val="nil"/>
              <w:bottom w:val="single" w:sz="8" w:space="0" w:color="auto"/>
              <w:right w:val="single" w:sz="8" w:space="0" w:color="auto"/>
            </w:tcBorders>
            <w:shd w:val="clear" w:color="000000" w:fill="FFF2CC"/>
            <w:noWrap/>
            <w:vAlign w:val="center"/>
            <w:hideMark/>
          </w:tcPr>
          <w:p w14:paraId="7FE1ED86"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339" w:type="dxa"/>
            <w:tcBorders>
              <w:top w:val="nil"/>
              <w:left w:val="nil"/>
              <w:bottom w:val="single" w:sz="8" w:space="0" w:color="auto"/>
              <w:right w:val="single" w:sz="8" w:space="0" w:color="auto"/>
            </w:tcBorders>
            <w:shd w:val="clear" w:color="000000" w:fill="C00000"/>
            <w:noWrap/>
            <w:vAlign w:val="center"/>
            <w:hideMark/>
          </w:tcPr>
          <w:p w14:paraId="19623753"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1.9</w:t>
            </w:r>
          </w:p>
        </w:tc>
        <w:tc>
          <w:tcPr>
            <w:tcW w:w="228" w:type="dxa"/>
            <w:vAlign w:val="center"/>
            <w:hideMark/>
          </w:tcPr>
          <w:p w14:paraId="67F1388D"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2C9BCAD6" w14:textId="77777777" w:rsidTr="00B524C4">
        <w:trPr>
          <w:trHeight w:val="353"/>
        </w:trPr>
        <w:tc>
          <w:tcPr>
            <w:tcW w:w="488" w:type="dxa"/>
            <w:tcBorders>
              <w:top w:val="nil"/>
              <w:left w:val="single" w:sz="8" w:space="0" w:color="auto"/>
              <w:bottom w:val="single" w:sz="8" w:space="0" w:color="auto"/>
              <w:right w:val="nil"/>
            </w:tcBorders>
            <w:shd w:val="clear" w:color="000000" w:fill="C00000"/>
            <w:vAlign w:val="center"/>
            <w:hideMark/>
          </w:tcPr>
          <w:p w14:paraId="000C9475"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G</w:t>
            </w:r>
          </w:p>
        </w:tc>
        <w:tc>
          <w:tcPr>
            <w:tcW w:w="4348" w:type="dxa"/>
            <w:tcBorders>
              <w:top w:val="nil"/>
              <w:left w:val="single" w:sz="8" w:space="0" w:color="auto"/>
              <w:bottom w:val="single" w:sz="8" w:space="0" w:color="auto"/>
              <w:right w:val="single" w:sz="8" w:space="0" w:color="auto"/>
            </w:tcBorders>
            <w:shd w:val="clear" w:color="000000" w:fill="C00000"/>
            <w:noWrap/>
            <w:vAlign w:val="center"/>
            <w:hideMark/>
          </w:tcPr>
          <w:p w14:paraId="7DA802E6"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PRODUCTION COST</w:t>
            </w:r>
          </w:p>
        </w:tc>
        <w:tc>
          <w:tcPr>
            <w:tcW w:w="2281" w:type="dxa"/>
            <w:tcBorders>
              <w:top w:val="nil"/>
              <w:left w:val="nil"/>
              <w:bottom w:val="single" w:sz="8" w:space="0" w:color="auto"/>
              <w:right w:val="single" w:sz="8" w:space="0" w:color="auto"/>
            </w:tcBorders>
            <w:shd w:val="clear" w:color="000000" w:fill="C00000"/>
            <w:noWrap/>
            <w:vAlign w:val="center"/>
            <w:hideMark/>
          </w:tcPr>
          <w:p w14:paraId="31842CD0"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FFFFFF" w:themeColor="background1"/>
                <w:sz w:val="20"/>
                <w:szCs w:val="20"/>
                <w:lang w:val="en-US"/>
              </w:rPr>
              <w:t>2596</w:t>
            </w:r>
          </w:p>
        </w:tc>
        <w:tc>
          <w:tcPr>
            <w:tcW w:w="1572" w:type="dxa"/>
            <w:tcBorders>
              <w:top w:val="nil"/>
              <w:left w:val="nil"/>
              <w:bottom w:val="single" w:sz="8" w:space="0" w:color="auto"/>
              <w:right w:val="single" w:sz="8" w:space="0" w:color="auto"/>
            </w:tcBorders>
            <w:shd w:val="clear" w:color="000000" w:fill="C00000"/>
            <w:noWrap/>
            <w:vAlign w:val="center"/>
            <w:hideMark/>
          </w:tcPr>
          <w:p w14:paraId="36B80766"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339" w:type="dxa"/>
            <w:tcBorders>
              <w:top w:val="nil"/>
              <w:left w:val="nil"/>
              <w:bottom w:val="single" w:sz="8" w:space="0" w:color="auto"/>
              <w:right w:val="single" w:sz="8" w:space="0" w:color="auto"/>
            </w:tcBorders>
            <w:shd w:val="clear" w:color="000000" w:fill="C00000"/>
            <w:noWrap/>
            <w:vAlign w:val="center"/>
            <w:hideMark/>
          </w:tcPr>
          <w:p w14:paraId="4D0093BE"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228" w:type="dxa"/>
            <w:vAlign w:val="center"/>
            <w:hideMark/>
          </w:tcPr>
          <w:p w14:paraId="2A30C900"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bl>
    <w:p w14:paraId="53F42EBC" w14:textId="3F07A60B" w:rsidR="00494982" w:rsidRDefault="00494982" w:rsidP="007A7901">
      <w:pPr>
        <w:spacing w:line="480" w:lineRule="auto"/>
        <w:rPr>
          <w:rFonts w:ascii="Arial" w:eastAsia="Arial" w:hAnsi="Arial" w:cs="Arial"/>
          <w:b/>
          <w:bCs/>
          <w:color w:val="000000" w:themeColor="text1"/>
          <w:sz w:val="24"/>
          <w:szCs w:val="24"/>
        </w:rPr>
      </w:pPr>
    </w:p>
    <w:p w14:paraId="2379B749" w14:textId="0F792358" w:rsidR="00BE331C" w:rsidRDefault="00BE331C" w:rsidP="007A7901">
      <w:pPr>
        <w:spacing w:line="480" w:lineRule="auto"/>
        <w:rPr>
          <w:rFonts w:ascii="Arial" w:eastAsia="Arial" w:hAnsi="Arial" w:cs="Arial"/>
          <w:b/>
          <w:bCs/>
          <w:color w:val="000000" w:themeColor="text1"/>
          <w:sz w:val="24"/>
          <w:szCs w:val="24"/>
        </w:rPr>
      </w:pPr>
    </w:p>
    <w:p w14:paraId="354DA6CF" w14:textId="7F0523BE" w:rsidR="00BE331C" w:rsidRDefault="00BE331C" w:rsidP="007A7901">
      <w:pPr>
        <w:spacing w:line="480" w:lineRule="auto"/>
        <w:rPr>
          <w:rFonts w:ascii="Arial" w:eastAsia="Arial" w:hAnsi="Arial" w:cs="Arial"/>
          <w:b/>
          <w:bCs/>
          <w:color w:val="000000" w:themeColor="text1"/>
          <w:sz w:val="24"/>
          <w:szCs w:val="24"/>
        </w:rPr>
      </w:pPr>
    </w:p>
    <w:p w14:paraId="03393A58" w14:textId="77777777" w:rsidR="00BE331C" w:rsidRDefault="00BE331C" w:rsidP="007A7901">
      <w:pPr>
        <w:spacing w:line="480" w:lineRule="auto"/>
        <w:rPr>
          <w:rFonts w:ascii="Arial" w:eastAsia="Arial" w:hAnsi="Arial" w:cs="Arial"/>
          <w:b/>
          <w:bCs/>
          <w:color w:val="000000" w:themeColor="text1"/>
          <w:sz w:val="24"/>
          <w:szCs w:val="24"/>
        </w:rPr>
      </w:pPr>
    </w:p>
    <w:tbl>
      <w:tblPr>
        <w:tblW w:w="10421" w:type="dxa"/>
        <w:tblLook w:val="04A0" w:firstRow="1" w:lastRow="0" w:firstColumn="1" w:lastColumn="0" w:noHBand="0" w:noVBand="1"/>
      </w:tblPr>
      <w:tblGrid>
        <w:gridCol w:w="977"/>
        <w:gridCol w:w="4538"/>
        <w:gridCol w:w="1884"/>
        <w:gridCol w:w="1526"/>
        <w:gridCol w:w="1219"/>
        <w:gridCol w:w="277"/>
      </w:tblGrid>
      <w:tr w:rsidR="00BE331C" w:rsidRPr="00BE331C" w14:paraId="002291B5" w14:textId="77777777" w:rsidTr="00BE331C">
        <w:trPr>
          <w:gridAfter w:val="1"/>
          <w:wAfter w:w="277" w:type="dxa"/>
          <w:trHeight w:val="408"/>
        </w:trPr>
        <w:tc>
          <w:tcPr>
            <w:tcW w:w="10144" w:type="dxa"/>
            <w:gridSpan w:val="5"/>
            <w:vMerge w:val="restart"/>
            <w:tcBorders>
              <w:top w:val="single" w:sz="8" w:space="0" w:color="auto"/>
              <w:left w:val="single" w:sz="8" w:space="0" w:color="auto"/>
              <w:bottom w:val="single" w:sz="8" w:space="0" w:color="000000"/>
              <w:right w:val="single" w:sz="8" w:space="0" w:color="000000"/>
            </w:tcBorders>
            <w:shd w:val="clear" w:color="000000" w:fill="C00000"/>
            <w:noWrap/>
            <w:vAlign w:val="center"/>
            <w:hideMark/>
          </w:tcPr>
          <w:p w14:paraId="2754ED5B" w14:textId="77777777" w:rsidR="00BE331C" w:rsidRPr="00BE331C" w:rsidRDefault="00BE331C" w:rsidP="00BE331C">
            <w:pPr>
              <w:spacing w:after="0" w:line="240" w:lineRule="auto"/>
              <w:jc w:val="center"/>
              <w:rPr>
                <w:rFonts w:ascii="Arial" w:eastAsia="Times New Roman" w:hAnsi="Arial" w:cs="Arial"/>
                <w:b/>
                <w:bCs/>
                <w:color w:val="FFFFFF"/>
                <w:lang w:eastAsia="en-IN"/>
              </w:rPr>
            </w:pPr>
            <w:r w:rsidRPr="00BE331C">
              <w:rPr>
                <w:rFonts w:ascii="Arial" w:eastAsia="Times New Roman" w:hAnsi="Arial" w:cs="Arial"/>
                <w:b/>
                <w:bCs/>
                <w:color w:val="FFFFFF"/>
                <w:lang w:eastAsia="en-IN"/>
              </w:rPr>
              <w:lastRenderedPageBreak/>
              <w:t>COST OF PRODUCTION (Novolac Epoxy Vinyl Ester)</w:t>
            </w:r>
          </w:p>
        </w:tc>
      </w:tr>
      <w:tr w:rsidR="00BE331C" w:rsidRPr="00BE331C" w14:paraId="77D65C1F" w14:textId="77777777" w:rsidTr="00BE331C">
        <w:trPr>
          <w:trHeight w:val="315"/>
        </w:trPr>
        <w:tc>
          <w:tcPr>
            <w:tcW w:w="10144" w:type="dxa"/>
            <w:gridSpan w:val="5"/>
            <w:vMerge/>
            <w:tcBorders>
              <w:top w:val="single" w:sz="8" w:space="0" w:color="auto"/>
              <w:left w:val="single" w:sz="8" w:space="0" w:color="auto"/>
              <w:bottom w:val="single" w:sz="8" w:space="0" w:color="000000"/>
              <w:right w:val="single" w:sz="8" w:space="0" w:color="000000"/>
            </w:tcBorders>
            <w:vAlign w:val="center"/>
            <w:hideMark/>
          </w:tcPr>
          <w:p w14:paraId="493C7178" w14:textId="77777777" w:rsidR="00BE331C" w:rsidRPr="00BE331C" w:rsidRDefault="00BE331C" w:rsidP="00BE331C">
            <w:pPr>
              <w:spacing w:after="0" w:line="240" w:lineRule="auto"/>
              <w:rPr>
                <w:rFonts w:ascii="Arial" w:eastAsia="Times New Roman" w:hAnsi="Arial" w:cs="Arial"/>
                <w:b/>
                <w:bCs/>
                <w:color w:val="FFFFFF"/>
                <w:lang w:eastAsia="en-IN"/>
              </w:rPr>
            </w:pPr>
          </w:p>
        </w:tc>
        <w:tc>
          <w:tcPr>
            <w:tcW w:w="277" w:type="dxa"/>
            <w:tcBorders>
              <w:top w:val="nil"/>
              <w:left w:val="nil"/>
              <w:bottom w:val="nil"/>
              <w:right w:val="nil"/>
            </w:tcBorders>
            <w:shd w:val="clear" w:color="auto" w:fill="auto"/>
            <w:noWrap/>
            <w:vAlign w:val="bottom"/>
            <w:hideMark/>
          </w:tcPr>
          <w:p w14:paraId="2ED9E296" w14:textId="77777777" w:rsidR="00BE331C" w:rsidRPr="00BE331C" w:rsidRDefault="00BE331C" w:rsidP="00BE331C">
            <w:pPr>
              <w:spacing w:after="0" w:line="240" w:lineRule="auto"/>
              <w:jc w:val="center"/>
              <w:rPr>
                <w:rFonts w:ascii="Arial" w:eastAsia="Times New Roman" w:hAnsi="Arial" w:cs="Arial"/>
                <w:b/>
                <w:bCs/>
                <w:color w:val="FFFFFF"/>
                <w:lang w:eastAsia="en-IN"/>
              </w:rPr>
            </w:pPr>
          </w:p>
        </w:tc>
      </w:tr>
      <w:tr w:rsidR="00BE331C" w:rsidRPr="00BE331C" w14:paraId="0DC63F20" w14:textId="77777777" w:rsidTr="00BE331C">
        <w:trPr>
          <w:trHeight w:val="705"/>
        </w:trPr>
        <w:tc>
          <w:tcPr>
            <w:tcW w:w="977" w:type="dxa"/>
            <w:tcBorders>
              <w:top w:val="nil"/>
              <w:left w:val="single" w:sz="8" w:space="0" w:color="auto"/>
              <w:bottom w:val="nil"/>
              <w:right w:val="nil"/>
            </w:tcBorders>
            <w:shd w:val="clear" w:color="000000" w:fill="C00000"/>
            <w:vAlign w:val="center"/>
            <w:hideMark/>
          </w:tcPr>
          <w:p w14:paraId="759903F9"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4538" w:type="dxa"/>
            <w:tcBorders>
              <w:top w:val="nil"/>
              <w:left w:val="nil"/>
              <w:bottom w:val="nil"/>
              <w:right w:val="single" w:sz="8" w:space="0" w:color="auto"/>
            </w:tcBorders>
            <w:shd w:val="clear" w:color="000000" w:fill="C00000"/>
            <w:vAlign w:val="center"/>
            <w:hideMark/>
          </w:tcPr>
          <w:p w14:paraId="0A3A6B42"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884" w:type="dxa"/>
            <w:vMerge w:val="restart"/>
            <w:tcBorders>
              <w:top w:val="nil"/>
              <w:left w:val="single" w:sz="8" w:space="0" w:color="auto"/>
              <w:bottom w:val="single" w:sz="8" w:space="0" w:color="000000"/>
              <w:right w:val="single" w:sz="8" w:space="0" w:color="auto"/>
            </w:tcBorders>
            <w:shd w:val="clear" w:color="000000" w:fill="C00000"/>
            <w:vAlign w:val="center"/>
            <w:hideMark/>
          </w:tcPr>
          <w:p w14:paraId="7E3189EE"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Norm of Consumption (Tonne)</w:t>
            </w:r>
          </w:p>
        </w:tc>
        <w:tc>
          <w:tcPr>
            <w:tcW w:w="1526" w:type="dxa"/>
            <w:tcBorders>
              <w:top w:val="nil"/>
              <w:left w:val="nil"/>
              <w:bottom w:val="single" w:sz="8" w:space="0" w:color="auto"/>
              <w:right w:val="single" w:sz="8" w:space="0" w:color="auto"/>
            </w:tcBorders>
            <w:shd w:val="clear" w:color="000000" w:fill="C00000"/>
            <w:noWrap/>
            <w:vAlign w:val="center"/>
            <w:hideMark/>
          </w:tcPr>
          <w:p w14:paraId="4D857030"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 xml:space="preserve">Unit Rate </w:t>
            </w:r>
          </w:p>
        </w:tc>
        <w:tc>
          <w:tcPr>
            <w:tcW w:w="1217" w:type="dxa"/>
            <w:tcBorders>
              <w:top w:val="nil"/>
              <w:left w:val="nil"/>
              <w:bottom w:val="single" w:sz="8" w:space="0" w:color="auto"/>
              <w:right w:val="single" w:sz="8" w:space="0" w:color="auto"/>
            </w:tcBorders>
            <w:shd w:val="clear" w:color="000000" w:fill="C00000"/>
            <w:noWrap/>
            <w:vAlign w:val="center"/>
            <w:hideMark/>
          </w:tcPr>
          <w:p w14:paraId="132DBDAD"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Amount</w:t>
            </w:r>
          </w:p>
        </w:tc>
        <w:tc>
          <w:tcPr>
            <w:tcW w:w="277" w:type="dxa"/>
            <w:vAlign w:val="center"/>
            <w:hideMark/>
          </w:tcPr>
          <w:p w14:paraId="5CD26053"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7E6B7DA1" w14:textId="77777777" w:rsidTr="00BE331C">
        <w:trPr>
          <w:trHeight w:val="315"/>
        </w:trPr>
        <w:tc>
          <w:tcPr>
            <w:tcW w:w="977" w:type="dxa"/>
            <w:tcBorders>
              <w:top w:val="nil"/>
              <w:left w:val="single" w:sz="8" w:space="0" w:color="auto"/>
              <w:bottom w:val="nil"/>
              <w:right w:val="nil"/>
            </w:tcBorders>
            <w:shd w:val="clear" w:color="000000" w:fill="C00000"/>
            <w:vAlign w:val="center"/>
            <w:hideMark/>
          </w:tcPr>
          <w:p w14:paraId="0970627B"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4538" w:type="dxa"/>
            <w:tcBorders>
              <w:top w:val="nil"/>
              <w:left w:val="nil"/>
              <w:bottom w:val="nil"/>
              <w:right w:val="single" w:sz="8" w:space="0" w:color="auto"/>
            </w:tcBorders>
            <w:shd w:val="clear" w:color="000000" w:fill="C00000"/>
            <w:vAlign w:val="center"/>
            <w:hideMark/>
          </w:tcPr>
          <w:p w14:paraId="377EB079"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884" w:type="dxa"/>
            <w:vMerge/>
            <w:tcBorders>
              <w:top w:val="nil"/>
              <w:left w:val="single" w:sz="8" w:space="0" w:color="auto"/>
              <w:bottom w:val="single" w:sz="8" w:space="0" w:color="000000"/>
              <w:right w:val="single" w:sz="8" w:space="0" w:color="auto"/>
            </w:tcBorders>
            <w:vAlign w:val="center"/>
            <w:hideMark/>
          </w:tcPr>
          <w:p w14:paraId="1244D6BF" w14:textId="77777777" w:rsidR="00BE331C" w:rsidRPr="00BE331C" w:rsidRDefault="00BE331C" w:rsidP="00BE331C">
            <w:pPr>
              <w:spacing w:after="0" w:line="240" w:lineRule="auto"/>
              <w:rPr>
                <w:rFonts w:ascii="Arial" w:eastAsia="Times New Roman" w:hAnsi="Arial" w:cs="Arial"/>
                <w:b/>
                <w:bCs/>
                <w:color w:val="FFFFFF"/>
                <w:sz w:val="20"/>
                <w:szCs w:val="20"/>
                <w:lang w:eastAsia="en-IN"/>
              </w:rPr>
            </w:pPr>
          </w:p>
        </w:tc>
        <w:tc>
          <w:tcPr>
            <w:tcW w:w="1526" w:type="dxa"/>
            <w:tcBorders>
              <w:top w:val="nil"/>
              <w:left w:val="nil"/>
              <w:bottom w:val="single" w:sz="8" w:space="0" w:color="auto"/>
              <w:right w:val="single" w:sz="8" w:space="0" w:color="auto"/>
            </w:tcBorders>
            <w:shd w:val="clear" w:color="000000" w:fill="C00000"/>
            <w:noWrap/>
            <w:vAlign w:val="center"/>
            <w:hideMark/>
          </w:tcPr>
          <w:p w14:paraId="75EF071E"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USD / Tonne</w:t>
            </w:r>
          </w:p>
        </w:tc>
        <w:tc>
          <w:tcPr>
            <w:tcW w:w="1217" w:type="dxa"/>
            <w:tcBorders>
              <w:top w:val="nil"/>
              <w:left w:val="nil"/>
              <w:bottom w:val="single" w:sz="8" w:space="0" w:color="auto"/>
              <w:right w:val="single" w:sz="8" w:space="0" w:color="auto"/>
            </w:tcBorders>
            <w:shd w:val="clear" w:color="000000" w:fill="C00000"/>
            <w:noWrap/>
            <w:vAlign w:val="center"/>
            <w:hideMark/>
          </w:tcPr>
          <w:p w14:paraId="6DF110C4"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USD</w:t>
            </w:r>
          </w:p>
        </w:tc>
        <w:tc>
          <w:tcPr>
            <w:tcW w:w="277" w:type="dxa"/>
            <w:vAlign w:val="center"/>
            <w:hideMark/>
          </w:tcPr>
          <w:p w14:paraId="541D2D9B"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2154D3CA" w14:textId="77777777" w:rsidTr="00BE331C">
        <w:trPr>
          <w:trHeight w:val="315"/>
        </w:trPr>
        <w:tc>
          <w:tcPr>
            <w:tcW w:w="977" w:type="dxa"/>
            <w:tcBorders>
              <w:top w:val="nil"/>
              <w:left w:val="single" w:sz="8" w:space="0" w:color="auto"/>
              <w:bottom w:val="single" w:sz="8" w:space="0" w:color="auto"/>
              <w:right w:val="single" w:sz="8" w:space="0" w:color="auto"/>
            </w:tcBorders>
            <w:shd w:val="clear" w:color="000000" w:fill="C00000"/>
            <w:vAlign w:val="center"/>
            <w:hideMark/>
          </w:tcPr>
          <w:p w14:paraId="7CBF8005" w14:textId="77777777" w:rsidR="00BE331C" w:rsidRPr="00BE331C" w:rsidRDefault="00BE331C" w:rsidP="00BE331C">
            <w:pPr>
              <w:spacing w:after="0" w:line="240" w:lineRule="auto"/>
              <w:jc w:val="center"/>
              <w:rPr>
                <w:rFonts w:ascii="Arial" w:eastAsia="Times New Roman" w:hAnsi="Arial" w:cs="Arial"/>
                <w:color w:val="FFFFFF"/>
                <w:sz w:val="20"/>
                <w:szCs w:val="20"/>
                <w:lang w:eastAsia="en-IN"/>
              </w:rPr>
            </w:pPr>
            <w:r w:rsidRPr="00BE331C">
              <w:rPr>
                <w:rFonts w:ascii="Arial" w:eastAsia="Times New Roman" w:hAnsi="Arial" w:cs="Arial"/>
                <w:color w:val="FFFFFF"/>
                <w:sz w:val="20"/>
                <w:szCs w:val="20"/>
                <w:lang w:eastAsia="en-IN"/>
              </w:rPr>
              <w:t>A</w:t>
            </w:r>
          </w:p>
        </w:tc>
        <w:tc>
          <w:tcPr>
            <w:tcW w:w="4538" w:type="dxa"/>
            <w:tcBorders>
              <w:top w:val="nil"/>
              <w:left w:val="nil"/>
              <w:bottom w:val="single" w:sz="8" w:space="0" w:color="auto"/>
              <w:right w:val="single" w:sz="8" w:space="0" w:color="auto"/>
            </w:tcBorders>
            <w:shd w:val="clear" w:color="000000" w:fill="C00000"/>
            <w:noWrap/>
            <w:vAlign w:val="center"/>
            <w:hideMark/>
          </w:tcPr>
          <w:p w14:paraId="599F4DCE"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VARIABLE COST</w:t>
            </w:r>
          </w:p>
        </w:tc>
        <w:tc>
          <w:tcPr>
            <w:tcW w:w="1884" w:type="dxa"/>
            <w:tcBorders>
              <w:top w:val="nil"/>
              <w:left w:val="nil"/>
              <w:bottom w:val="nil"/>
              <w:right w:val="single" w:sz="8" w:space="0" w:color="auto"/>
            </w:tcBorders>
            <w:shd w:val="clear" w:color="000000" w:fill="C00000"/>
            <w:noWrap/>
            <w:vAlign w:val="center"/>
            <w:hideMark/>
          </w:tcPr>
          <w:p w14:paraId="4F78B9C4" w14:textId="77777777" w:rsidR="00BE331C" w:rsidRPr="00BE331C" w:rsidRDefault="00BE331C" w:rsidP="00BE331C">
            <w:pPr>
              <w:spacing w:after="0" w:line="240" w:lineRule="auto"/>
              <w:jc w:val="center"/>
              <w:rPr>
                <w:rFonts w:ascii="Arial" w:eastAsia="Times New Roman" w:hAnsi="Arial" w:cs="Arial"/>
                <w:color w:val="FFFFFF"/>
                <w:sz w:val="20"/>
                <w:szCs w:val="20"/>
                <w:lang w:eastAsia="en-IN"/>
              </w:rPr>
            </w:pPr>
            <w:r w:rsidRPr="00BE331C">
              <w:rPr>
                <w:rFonts w:ascii="Arial" w:eastAsia="Times New Roman" w:hAnsi="Arial" w:cs="Arial"/>
                <w:color w:val="FFFFFF"/>
                <w:sz w:val="20"/>
                <w:szCs w:val="20"/>
                <w:lang w:eastAsia="en-IN"/>
              </w:rPr>
              <w:t> </w:t>
            </w:r>
          </w:p>
        </w:tc>
        <w:tc>
          <w:tcPr>
            <w:tcW w:w="1526" w:type="dxa"/>
            <w:tcBorders>
              <w:top w:val="nil"/>
              <w:left w:val="nil"/>
              <w:bottom w:val="nil"/>
              <w:right w:val="single" w:sz="8" w:space="0" w:color="auto"/>
            </w:tcBorders>
            <w:shd w:val="clear" w:color="000000" w:fill="C00000"/>
            <w:noWrap/>
            <w:vAlign w:val="center"/>
            <w:hideMark/>
          </w:tcPr>
          <w:p w14:paraId="657B7D8D" w14:textId="77777777" w:rsidR="00BE331C" w:rsidRPr="00BE331C" w:rsidRDefault="00BE331C" w:rsidP="00BE331C">
            <w:pPr>
              <w:spacing w:after="0" w:line="240" w:lineRule="auto"/>
              <w:jc w:val="center"/>
              <w:rPr>
                <w:rFonts w:ascii="Arial" w:eastAsia="Times New Roman" w:hAnsi="Arial" w:cs="Arial"/>
                <w:color w:val="FFFFFF"/>
                <w:sz w:val="20"/>
                <w:szCs w:val="20"/>
                <w:lang w:eastAsia="en-IN"/>
              </w:rPr>
            </w:pPr>
            <w:r w:rsidRPr="00BE331C">
              <w:rPr>
                <w:rFonts w:ascii="Arial" w:eastAsia="Times New Roman" w:hAnsi="Arial" w:cs="Arial"/>
                <w:color w:val="FFFFFF"/>
                <w:sz w:val="20"/>
                <w:szCs w:val="20"/>
                <w:lang w:eastAsia="en-IN"/>
              </w:rPr>
              <w:t> </w:t>
            </w:r>
          </w:p>
        </w:tc>
        <w:tc>
          <w:tcPr>
            <w:tcW w:w="1217" w:type="dxa"/>
            <w:tcBorders>
              <w:top w:val="nil"/>
              <w:left w:val="nil"/>
              <w:bottom w:val="nil"/>
              <w:right w:val="single" w:sz="8" w:space="0" w:color="auto"/>
            </w:tcBorders>
            <w:shd w:val="clear" w:color="000000" w:fill="C00000"/>
            <w:noWrap/>
            <w:vAlign w:val="center"/>
            <w:hideMark/>
          </w:tcPr>
          <w:p w14:paraId="4D8C72E6" w14:textId="77777777" w:rsidR="00BE331C" w:rsidRPr="00BE331C" w:rsidRDefault="00BE331C" w:rsidP="00BE331C">
            <w:pPr>
              <w:spacing w:after="0" w:line="240" w:lineRule="auto"/>
              <w:jc w:val="center"/>
              <w:rPr>
                <w:rFonts w:ascii="Arial" w:eastAsia="Times New Roman" w:hAnsi="Arial" w:cs="Arial"/>
                <w:color w:val="FFFFFF"/>
                <w:sz w:val="20"/>
                <w:szCs w:val="20"/>
                <w:lang w:eastAsia="en-IN"/>
              </w:rPr>
            </w:pPr>
            <w:r w:rsidRPr="00BE331C">
              <w:rPr>
                <w:rFonts w:ascii="Arial" w:eastAsia="Times New Roman" w:hAnsi="Arial" w:cs="Arial"/>
                <w:color w:val="FFFFFF"/>
                <w:sz w:val="20"/>
                <w:szCs w:val="20"/>
                <w:lang w:eastAsia="en-IN"/>
              </w:rPr>
              <w:t> </w:t>
            </w:r>
          </w:p>
        </w:tc>
        <w:tc>
          <w:tcPr>
            <w:tcW w:w="277" w:type="dxa"/>
            <w:vAlign w:val="center"/>
            <w:hideMark/>
          </w:tcPr>
          <w:p w14:paraId="2020B1E1"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0BC4D6A0" w14:textId="77777777" w:rsidTr="00BE331C">
        <w:trPr>
          <w:trHeight w:val="315"/>
        </w:trPr>
        <w:tc>
          <w:tcPr>
            <w:tcW w:w="977" w:type="dxa"/>
            <w:tcBorders>
              <w:top w:val="nil"/>
              <w:left w:val="single" w:sz="8" w:space="0" w:color="auto"/>
              <w:bottom w:val="single" w:sz="8" w:space="0" w:color="auto"/>
              <w:right w:val="single" w:sz="8" w:space="0" w:color="auto"/>
            </w:tcBorders>
            <w:shd w:val="clear" w:color="000000" w:fill="FFF2CC"/>
            <w:vAlign w:val="center"/>
            <w:hideMark/>
          </w:tcPr>
          <w:p w14:paraId="4E4DB80F"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1</w:t>
            </w:r>
          </w:p>
        </w:tc>
        <w:tc>
          <w:tcPr>
            <w:tcW w:w="4538" w:type="dxa"/>
            <w:tcBorders>
              <w:top w:val="nil"/>
              <w:left w:val="nil"/>
              <w:bottom w:val="single" w:sz="8" w:space="0" w:color="auto"/>
              <w:right w:val="nil"/>
            </w:tcBorders>
            <w:shd w:val="clear" w:color="000000" w:fill="FFF2CC"/>
            <w:noWrap/>
            <w:vAlign w:val="center"/>
            <w:hideMark/>
          </w:tcPr>
          <w:p w14:paraId="169B02D3"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RAW MATERIALS</w:t>
            </w:r>
          </w:p>
        </w:tc>
        <w:tc>
          <w:tcPr>
            <w:tcW w:w="1884" w:type="dxa"/>
            <w:tcBorders>
              <w:top w:val="single" w:sz="8" w:space="0" w:color="auto"/>
              <w:left w:val="single" w:sz="8" w:space="0" w:color="auto"/>
              <w:bottom w:val="single" w:sz="8" w:space="0" w:color="auto"/>
              <w:right w:val="single" w:sz="8" w:space="0" w:color="auto"/>
            </w:tcBorders>
            <w:shd w:val="clear" w:color="000000" w:fill="FFF2CC"/>
            <w:noWrap/>
            <w:vAlign w:val="center"/>
            <w:hideMark/>
          </w:tcPr>
          <w:p w14:paraId="53C8174B"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526" w:type="dxa"/>
            <w:tcBorders>
              <w:top w:val="single" w:sz="8" w:space="0" w:color="auto"/>
              <w:left w:val="nil"/>
              <w:bottom w:val="single" w:sz="8" w:space="0" w:color="auto"/>
              <w:right w:val="single" w:sz="8" w:space="0" w:color="auto"/>
            </w:tcBorders>
            <w:shd w:val="clear" w:color="000000" w:fill="FFF2CC"/>
            <w:noWrap/>
            <w:vAlign w:val="center"/>
            <w:hideMark/>
          </w:tcPr>
          <w:p w14:paraId="3E326C64"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217" w:type="dxa"/>
            <w:tcBorders>
              <w:top w:val="single" w:sz="8" w:space="0" w:color="auto"/>
              <w:left w:val="nil"/>
              <w:bottom w:val="single" w:sz="8" w:space="0" w:color="auto"/>
              <w:right w:val="single" w:sz="8" w:space="0" w:color="auto"/>
            </w:tcBorders>
            <w:shd w:val="clear" w:color="000000" w:fill="FFF2CC"/>
            <w:noWrap/>
            <w:vAlign w:val="center"/>
            <w:hideMark/>
          </w:tcPr>
          <w:p w14:paraId="2F75117E"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277" w:type="dxa"/>
            <w:vAlign w:val="center"/>
            <w:hideMark/>
          </w:tcPr>
          <w:p w14:paraId="392CEE75"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15708B65" w14:textId="77777777" w:rsidTr="00BE331C">
        <w:trPr>
          <w:trHeight w:val="315"/>
        </w:trPr>
        <w:tc>
          <w:tcPr>
            <w:tcW w:w="977" w:type="dxa"/>
            <w:tcBorders>
              <w:top w:val="nil"/>
              <w:left w:val="single" w:sz="8" w:space="0" w:color="auto"/>
              <w:bottom w:val="single" w:sz="8" w:space="0" w:color="auto"/>
              <w:right w:val="single" w:sz="8" w:space="0" w:color="auto"/>
            </w:tcBorders>
            <w:shd w:val="clear" w:color="000000" w:fill="FFF2CC"/>
            <w:vAlign w:val="center"/>
            <w:hideMark/>
          </w:tcPr>
          <w:p w14:paraId="196A5C9E"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I</w:t>
            </w:r>
          </w:p>
        </w:tc>
        <w:tc>
          <w:tcPr>
            <w:tcW w:w="4538" w:type="dxa"/>
            <w:tcBorders>
              <w:top w:val="nil"/>
              <w:left w:val="nil"/>
              <w:bottom w:val="single" w:sz="8" w:space="0" w:color="auto"/>
              <w:right w:val="single" w:sz="8" w:space="0" w:color="auto"/>
            </w:tcBorders>
            <w:shd w:val="clear" w:color="000000" w:fill="FFF2CC"/>
            <w:noWrap/>
            <w:vAlign w:val="center"/>
            <w:hideMark/>
          </w:tcPr>
          <w:p w14:paraId="206FDE7C"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Epoxy Resin (Novalac Based)</w:t>
            </w:r>
          </w:p>
        </w:tc>
        <w:tc>
          <w:tcPr>
            <w:tcW w:w="1884" w:type="dxa"/>
            <w:tcBorders>
              <w:top w:val="nil"/>
              <w:left w:val="nil"/>
              <w:bottom w:val="single" w:sz="8" w:space="0" w:color="auto"/>
              <w:right w:val="single" w:sz="8" w:space="0" w:color="auto"/>
            </w:tcBorders>
            <w:shd w:val="clear" w:color="000000" w:fill="FFF2CC"/>
            <w:noWrap/>
            <w:vAlign w:val="center"/>
            <w:hideMark/>
          </w:tcPr>
          <w:p w14:paraId="7EB700A7" w14:textId="77777777" w:rsidR="00BE331C" w:rsidRPr="00BE331C" w:rsidRDefault="00BE331C" w:rsidP="00BE331C">
            <w:pPr>
              <w:spacing w:after="0" w:line="240" w:lineRule="auto"/>
              <w:jc w:val="right"/>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0.4</w:t>
            </w:r>
          </w:p>
        </w:tc>
        <w:tc>
          <w:tcPr>
            <w:tcW w:w="1526" w:type="dxa"/>
            <w:tcBorders>
              <w:top w:val="nil"/>
              <w:left w:val="nil"/>
              <w:bottom w:val="single" w:sz="8" w:space="0" w:color="auto"/>
              <w:right w:val="single" w:sz="8" w:space="0" w:color="auto"/>
            </w:tcBorders>
            <w:shd w:val="clear" w:color="000000" w:fill="FFF2CC"/>
            <w:noWrap/>
            <w:vAlign w:val="center"/>
            <w:hideMark/>
          </w:tcPr>
          <w:p w14:paraId="4DA0FD0E"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6060</w:t>
            </w:r>
          </w:p>
        </w:tc>
        <w:tc>
          <w:tcPr>
            <w:tcW w:w="1217" w:type="dxa"/>
            <w:tcBorders>
              <w:top w:val="nil"/>
              <w:left w:val="nil"/>
              <w:bottom w:val="single" w:sz="8" w:space="0" w:color="auto"/>
              <w:right w:val="single" w:sz="8" w:space="0" w:color="auto"/>
            </w:tcBorders>
            <w:shd w:val="clear" w:color="000000" w:fill="FFF2CC"/>
            <w:noWrap/>
            <w:vAlign w:val="center"/>
            <w:hideMark/>
          </w:tcPr>
          <w:p w14:paraId="3418DBA0"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2424</w:t>
            </w:r>
          </w:p>
        </w:tc>
        <w:tc>
          <w:tcPr>
            <w:tcW w:w="277" w:type="dxa"/>
            <w:vAlign w:val="center"/>
            <w:hideMark/>
          </w:tcPr>
          <w:p w14:paraId="38AE654A"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7B563D7E" w14:textId="77777777" w:rsidTr="00BE331C">
        <w:trPr>
          <w:trHeight w:val="315"/>
        </w:trPr>
        <w:tc>
          <w:tcPr>
            <w:tcW w:w="977" w:type="dxa"/>
            <w:tcBorders>
              <w:top w:val="nil"/>
              <w:left w:val="single" w:sz="8" w:space="0" w:color="auto"/>
              <w:bottom w:val="single" w:sz="8" w:space="0" w:color="auto"/>
              <w:right w:val="single" w:sz="8" w:space="0" w:color="auto"/>
            </w:tcBorders>
            <w:shd w:val="clear" w:color="000000" w:fill="FFF2CC"/>
            <w:vAlign w:val="center"/>
            <w:hideMark/>
          </w:tcPr>
          <w:p w14:paraId="19A06E6C"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II</w:t>
            </w:r>
          </w:p>
        </w:tc>
        <w:tc>
          <w:tcPr>
            <w:tcW w:w="4538" w:type="dxa"/>
            <w:tcBorders>
              <w:top w:val="nil"/>
              <w:left w:val="nil"/>
              <w:bottom w:val="single" w:sz="8" w:space="0" w:color="auto"/>
              <w:right w:val="nil"/>
            </w:tcBorders>
            <w:shd w:val="clear" w:color="000000" w:fill="FFF2CC"/>
            <w:noWrap/>
            <w:vAlign w:val="center"/>
            <w:hideMark/>
          </w:tcPr>
          <w:p w14:paraId="3AB8D8B6"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Methacrylic Acid</w:t>
            </w:r>
          </w:p>
        </w:tc>
        <w:tc>
          <w:tcPr>
            <w:tcW w:w="1884" w:type="dxa"/>
            <w:tcBorders>
              <w:top w:val="nil"/>
              <w:left w:val="single" w:sz="8" w:space="0" w:color="auto"/>
              <w:bottom w:val="single" w:sz="8" w:space="0" w:color="auto"/>
              <w:right w:val="single" w:sz="8" w:space="0" w:color="auto"/>
            </w:tcBorders>
            <w:shd w:val="clear" w:color="000000" w:fill="FFF2CC"/>
            <w:noWrap/>
            <w:vAlign w:val="center"/>
            <w:hideMark/>
          </w:tcPr>
          <w:p w14:paraId="605E8FCA" w14:textId="77777777" w:rsidR="00BE331C" w:rsidRPr="00BE331C" w:rsidRDefault="00BE331C" w:rsidP="00BE331C">
            <w:pPr>
              <w:spacing w:after="0" w:line="240" w:lineRule="auto"/>
              <w:jc w:val="right"/>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0.12</w:t>
            </w:r>
          </w:p>
        </w:tc>
        <w:tc>
          <w:tcPr>
            <w:tcW w:w="1526" w:type="dxa"/>
            <w:tcBorders>
              <w:top w:val="nil"/>
              <w:left w:val="nil"/>
              <w:bottom w:val="single" w:sz="8" w:space="0" w:color="auto"/>
              <w:right w:val="single" w:sz="8" w:space="0" w:color="auto"/>
            </w:tcBorders>
            <w:shd w:val="clear" w:color="000000" w:fill="FFF2CC"/>
            <w:noWrap/>
            <w:vAlign w:val="center"/>
            <w:hideMark/>
          </w:tcPr>
          <w:p w14:paraId="26BF11C6"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2720</w:t>
            </w:r>
          </w:p>
        </w:tc>
        <w:tc>
          <w:tcPr>
            <w:tcW w:w="1217" w:type="dxa"/>
            <w:tcBorders>
              <w:top w:val="nil"/>
              <w:left w:val="nil"/>
              <w:bottom w:val="single" w:sz="8" w:space="0" w:color="auto"/>
              <w:right w:val="single" w:sz="8" w:space="0" w:color="auto"/>
            </w:tcBorders>
            <w:shd w:val="clear" w:color="000000" w:fill="FFF2CC"/>
            <w:noWrap/>
            <w:vAlign w:val="center"/>
            <w:hideMark/>
          </w:tcPr>
          <w:p w14:paraId="0B19A729"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326.4</w:t>
            </w:r>
          </w:p>
        </w:tc>
        <w:tc>
          <w:tcPr>
            <w:tcW w:w="277" w:type="dxa"/>
            <w:vAlign w:val="center"/>
            <w:hideMark/>
          </w:tcPr>
          <w:p w14:paraId="722E7548"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03818C66" w14:textId="77777777" w:rsidTr="00BE331C">
        <w:trPr>
          <w:trHeight w:val="315"/>
        </w:trPr>
        <w:tc>
          <w:tcPr>
            <w:tcW w:w="977" w:type="dxa"/>
            <w:tcBorders>
              <w:top w:val="nil"/>
              <w:left w:val="single" w:sz="8" w:space="0" w:color="auto"/>
              <w:bottom w:val="single" w:sz="8" w:space="0" w:color="auto"/>
              <w:right w:val="single" w:sz="8" w:space="0" w:color="auto"/>
            </w:tcBorders>
            <w:shd w:val="clear" w:color="000000" w:fill="FFF2CC"/>
            <w:vAlign w:val="center"/>
            <w:hideMark/>
          </w:tcPr>
          <w:p w14:paraId="3682122B"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III</w:t>
            </w:r>
          </w:p>
        </w:tc>
        <w:tc>
          <w:tcPr>
            <w:tcW w:w="4538" w:type="dxa"/>
            <w:tcBorders>
              <w:top w:val="nil"/>
              <w:left w:val="nil"/>
              <w:bottom w:val="single" w:sz="8" w:space="0" w:color="auto"/>
              <w:right w:val="nil"/>
            </w:tcBorders>
            <w:shd w:val="clear" w:color="000000" w:fill="FFF2CC"/>
            <w:noWrap/>
            <w:vAlign w:val="center"/>
            <w:hideMark/>
          </w:tcPr>
          <w:p w14:paraId="36FFDE27"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Maleic Anhydride</w:t>
            </w:r>
          </w:p>
        </w:tc>
        <w:tc>
          <w:tcPr>
            <w:tcW w:w="1884" w:type="dxa"/>
            <w:tcBorders>
              <w:top w:val="nil"/>
              <w:left w:val="single" w:sz="8" w:space="0" w:color="auto"/>
              <w:bottom w:val="single" w:sz="8" w:space="0" w:color="auto"/>
              <w:right w:val="single" w:sz="8" w:space="0" w:color="auto"/>
            </w:tcBorders>
            <w:shd w:val="clear" w:color="000000" w:fill="FFF2CC"/>
            <w:noWrap/>
            <w:vAlign w:val="center"/>
            <w:hideMark/>
          </w:tcPr>
          <w:p w14:paraId="10FA528A" w14:textId="77777777" w:rsidR="00BE331C" w:rsidRPr="00BE331C" w:rsidRDefault="00BE331C" w:rsidP="00BE331C">
            <w:pPr>
              <w:spacing w:after="0" w:line="240" w:lineRule="auto"/>
              <w:jc w:val="right"/>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0.03</w:t>
            </w:r>
          </w:p>
        </w:tc>
        <w:tc>
          <w:tcPr>
            <w:tcW w:w="1526" w:type="dxa"/>
            <w:tcBorders>
              <w:top w:val="nil"/>
              <w:left w:val="nil"/>
              <w:bottom w:val="single" w:sz="8" w:space="0" w:color="auto"/>
              <w:right w:val="single" w:sz="8" w:space="0" w:color="auto"/>
            </w:tcBorders>
            <w:shd w:val="clear" w:color="000000" w:fill="FFF2CC"/>
            <w:noWrap/>
            <w:vAlign w:val="center"/>
            <w:hideMark/>
          </w:tcPr>
          <w:p w14:paraId="6E3D3FD6"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1770</w:t>
            </w:r>
          </w:p>
        </w:tc>
        <w:tc>
          <w:tcPr>
            <w:tcW w:w="1217" w:type="dxa"/>
            <w:tcBorders>
              <w:top w:val="nil"/>
              <w:left w:val="nil"/>
              <w:bottom w:val="single" w:sz="8" w:space="0" w:color="auto"/>
              <w:right w:val="single" w:sz="8" w:space="0" w:color="auto"/>
            </w:tcBorders>
            <w:shd w:val="clear" w:color="000000" w:fill="FFF2CC"/>
            <w:noWrap/>
            <w:vAlign w:val="center"/>
            <w:hideMark/>
          </w:tcPr>
          <w:p w14:paraId="3EC6EE6D"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53.1</w:t>
            </w:r>
          </w:p>
        </w:tc>
        <w:tc>
          <w:tcPr>
            <w:tcW w:w="277" w:type="dxa"/>
            <w:vAlign w:val="center"/>
            <w:hideMark/>
          </w:tcPr>
          <w:p w14:paraId="70B5A4D6"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5E5CF1FD" w14:textId="77777777" w:rsidTr="00BE331C">
        <w:trPr>
          <w:trHeight w:val="315"/>
        </w:trPr>
        <w:tc>
          <w:tcPr>
            <w:tcW w:w="977" w:type="dxa"/>
            <w:tcBorders>
              <w:top w:val="nil"/>
              <w:left w:val="single" w:sz="8" w:space="0" w:color="auto"/>
              <w:bottom w:val="nil"/>
              <w:right w:val="single" w:sz="8" w:space="0" w:color="auto"/>
            </w:tcBorders>
            <w:shd w:val="clear" w:color="000000" w:fill="FFF2CC"/>
            <w:vAlign w:val="center"/>
            <w:hideMark/>
          </w:tcPr>
          <w:p w14:paraId="1BF3D2D7"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IV</w:t>
            </w:r>
          </w:p>
        </w:tc>
        <w:tc>
          <w:tcPr>
            <w:tcW w:w="4538" w:type="dxa"/>
            <w:tcBorders>
              <w:top w:val="nil"/>
              <w:left w:val="nil"/>
              <w:bottom w:val="single" w:sz="8" w:space="0" w:color="auto"/>
              <w:right w:val="nil"/>
            </w:tcBorders>
            <w:shd w:val="clear" w:color="000000" w:fill="FFF2CC"/>
            <w:noWrap/>
            <w:vAlign w:val="center"/>
            <w:hideMark/>
          </w:tcPr>
          <w:p w14:paraId="73EC34E7"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Styrene Monomer</w:t>
            </w:r>
          </w:p>
        </w:tc>
        <w:tc>
          <w:tcPr>
            <w:tcW w:w="1884" w:type="dxa"/>
            <w:tcBorders>
              <w:top w:val="nil"/>
              <w:left w:val="single" w:sz="8" w:space="0" w:color="auto"/>
              <w:bottom w:val="single" w:sz="8" w:space="0" w:color="auto"/>
              <w:right w:val="single" w:sz="8" w:space="0" w:color="auto"/>
            </w:tcBorders>
            <w:shd w:val="clear" w:color="000000" w:fill="FFF2CC"/>
            <w:noWrap/>
            <w:vAlign w:val="center"/>
            <w:hideMark/>
          </w:tcPr>
          <w:p w14:paraId="47B687F7" w14:textId="77777777" w:rsidR="00BE331C" w:rsidRPr="00BE331C" w:rsidRDefault="00BE331C" w:rsidP="00BE331C">
            <w:pPr>
              <w:spacing w:after="0" w:line="240" w:lineRule="auto"/>
              <w:jc w:val="right"/>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0.44</w:t>
            </w:r>
          </w:p>
        </w:tc>
        <w:tc>
          <w:tcPr>
            <w:tcW w:w="1526" w:type="dxa"/>
            <w:tcBorders>
              <w:top w:val="nil"/>
              <w:left w:val="nil"/>
              <w:bottom w:val="single" w:sz="8" w:space="0" w:color="auto"/>
              <w:right w:val="single" w:sz="8" w:space="0" w:color="auto"/>
            </w:tcBorders>
            <w:shd w:val="clear" w:color="000000" w:fill="FFF2CC"/>
            <w:noWrap/>
            <w:vAlign w:val="center"/>
            <w:hideMark/>
          </w:tcPr>
          <w:p w14:paraId="408AE6EC"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1450</w:t>
            </w:r>
          </w:p>
        </w:tc>
        <w:tc>
          <w:tcPr>
            <w:tcW w:w="1217" w:type="dxa"/>
            <w:tcBorders>
              <w:top w:val="nil"/>
              <w:left w:val="nil"/>
              <w:bottom w:val="single" w:sz="8" w:space="0" w:color="auto"/>
              <w:right w:val="single" w:sz="8" w:space="0" w:color="auto"/>
            </w:tcBorders>
            <w:shd w:val="clear" w:color="000000" w:fill="FFF2CC"/>
            <w:noWrap/>
            <w:vAlign w:val="center"/>
            <w:hideMark/>
          </w:tcPr>
          <w:p w14:paraId="2BC9BD8F"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638</w:t>
            </w:r>
          </w:p>
        </w:tc>
        <w:tc>
          <w:tcPr>
            <w:tcW w:w="277" w:type="dxa"/>
            <w:vAlign w:val="center"/>
            <w:hideMark/>
          </w:tcPr>
          <w:p w14:paraId="7579D7E9"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3CCF1EE5" w14:textId="77777777" w:rsidTr="00BE331C">
        <w:trPr>
          <w:trHeight w:val="315"/>
        </w:trPr>
        <w:tc>
          <w:tcPr>
            <w:tcW w:w="977" w:type="dxa"/>
            <w:tcBorders>
              <w:top w:val="single" w:sz="8" w:space="0" w:color="auto"/>
              <w:left w:val="single" w:sz="8" w:space="0" w:color="auto"/>
              <w:bottom w:val="single" w:sz="8" w:space="0" w:color="auto"/>
              <w:right w:val="single" w:sz="8" w:space="0" w:color="auto"/>
            </w:tcBorders>
            <w:shd w:val="clear" w:color="000000" w:fill="FFF2CC"/>
            <w:vAlign w:val="center"/>
            <w:hideMark/>
          </w:tcPr>
          <w:p w14:paraId="2EBC69ED"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4538" w:type="dxa"/>
            <w:tcBorders>
              <w:top w:val="nil"/>
              <w:left w:val="nil"/>
              <w:bottom w:val="single" w:sz="8" w:space="0" w:color="auto"/>
              <w:right w:val="nil"/>
            </w:tcBorders>
            <w:shd w:val="clear" w:color="000000" w:fill="FFF2CC"/>
            <w:noWrap/>
            <w:vAlign w:val="center"/>
            <w:hideMark/>
          </w:tcPr>
          <w:p w14:paraId="0D387BF9" w14:textId="77777777" w:rsidR="00BE331C" w:rsidRPr="00BE331C" w:rsidRDefault="00BE331C" w:rsidP="00BE331C">
            <w:pPr>
              <w:spacing w:after="0" w:line="240" w:lineRule="auto"/>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Sub-Total (1)</w:t>
            </w:r>
          </w:p>
        </w:tc>
        <w:tc>
          <w:tcPr>
            <w:tcW w:w="1884" w:type="dxa"/>
            <w:tcBorders>
              <w:top w:val="nil"/>
              <w:left w:val="single" w:sz="8" w:space="0" w:color="auto"/>
              <w:bottom w:val="single" w:sz="8" w:space="0" w:color="auto"/>
              <w:right w:val="single" w:sz="8" w:space="0" w:color="auto"/>
            </w:tcBorders>
            <w:shd w:val="clear" w:color="000000" w:fill="FFF2CC"/>
            <w:noWrap/>
            <w:vAlign w:val="center"/>
            <w:hideMark/>
          </w:tcPr>
          <w:p w14:paraId="4AF8AEE3"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526" w:type="dxa"/>
            <w:tcBorders>
              <w:top w:val="nil"/>
              <w:left w:val="nil"/>
              <w:bottom w:val="single" w:sz="8" w:space="0" w:color="auto"/>
              <w:right w:val="single" w:sz="8" w:space="0" w:color="auto"/>
            </w:tcBorders>
            <w:shd w:val="clear" w:color="000000" w:fill="FFF2CC"/>
            <w:noWrap/>
            <w:vAlign w:val="center"/>
            <w:hideMark/>
          </w:tcPr>
          <w:p w14:paraId="415A137B"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12000</w:t>
            </w:r>
          </w:p>
        </w:tc>
        <w:tc>
          <w:tcPr>
            <w:tcW w:w="1217" w:type="dxa"/>
            <w:tcBorders>
              <w:top w:val="nil"/>
              <w:left w:val="nil"/>
              <w:bottom w:val="single" w:sz="8" w:space="0" w:color="auto"/>
              <w:right w:val="single" w:sz="8" w:space="0" w:color="auto"/>
            </w:tcBorders>
            <w:shd w:val="clear" w:color="000000" w:fill="FFF2CC"/>
            <w:noWrap/>
            <w:vAlign w:val="center"/>
            <w:hideMark/>
          </w:tcPr>
          <w:p w14:paraId="37AA276E"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3441.5</w:t>
            </w:r>
          </w:p>
        </w:tc>
        <w:tc>
          <w:tcPr>
            <w:tcW w:w="277" w:type="dxa"/>
            <w:vAlign w:val="center"/>
            <w:hideMark/>
          </w:tcPr>
          <w:p w14:paraId="15B78752"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1208A9A4" w14:textId="77777777" w:rsidTr="00BE331C">
        <w:trPr>
          <w:trHeight w:val="315"/>
        </w:trPr>
        <w:tc>
          <w:tcPr>
            <w:tcW w:w="977" w:type="dxa"/>
            <w:tcBorders>
              <w:top w:val="nil"/>
              <w:left w:val="single" w:sz="8" w:space="0" w:color="auto"/>
              <w:bottom w:val="single" w:sz="8" w:space="0" w:color="auto"/>
              <w:right w:val="single" w:sz="8" w:space="0" w:color="auto"/>
            </w:tcBorders>
            <w:shd w:val="clear" w:color="000000" w:fill="FFF2CC"/>
            <w:vAlign w:val="center"/>
            <w:hideMark/>
          </w:tcPr>
          <w:p w14:paraId="70E10351"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2</w:t>
            </w:r>
          </w:p>
        </w:tc>
        <w:tc>
          <w:tcPr>
            <w:tcW w:w="4538" w:type="dxa"/>
            <w:tcBorders>
              <w:top w:val="nil"/>
              <w:left w:val="nil"/>
              <w:bottom w:val="single" w:sz="8" w:space="0" w:color="auto"/>
              <w:right w:val="nil"/>
            </w:tcBorders>
            <w:shd w:val="clear" w:color="000000" w:fill="FFF2CC"/>
            <w:noWrap/>
            <w:vAlign w:val="center"/>
            <w:hideMark/>
          </w:tcPr>
          <w:p w14:paraId="03492940"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Packing Materials</w:t>
            </w:r>
          </w:p>
        </w:tc>
        <w:tc>
          <w:tcPr>
            <w:tcW w:w="1884" w:type="dxa"/>
            <w:tcBorders>
              <w:top w:val="nil"/>
              <w:left w:val="single" w:sz="8" w:space="0" w:color="auto"/>
              <w:bottom w:val="nil"/>
              <w:right w:val="nil"/>
            </w:tcBorders>
            <w:shd w:val="clear" w:color="000000" w:fill="FFF2CC"/>
            <w:noWrap/>
            <w:vAlign w:val="center"/>
            <w:hideMark/>
          </w:tcPr>
          <w:p w14:paraId="28C0223E"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526" w:type="dxa"/>
            <w:tcBorders>
              <w:top w:val="nil"/>
              <w:left w:val="nil"/>
              <w:bottom w:val="nil"/>
              <w:right w:val="single" w:sz="8" w:space="0" w:color="auto"/>
            </w:tcBorders>
            <w:shd w:val="clear" w:color="000000" w:fill="FFF2CC"/>
            <w:noWrap/>
            <w:vAlign w:val="center"/>
            <w:hideMark/>
          </w:tcPr>
          <w:p w14:paraId="6DEE5B85"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217" w:type="dxa"/>
            <w:tcBorders>
              <w:top w:val="nil"/>
              <w:left w:val="nil"/>
              <w:bottom w:val="single" w:sz="8" w:space="0" w:color="auto"/>
              <w:right w:val="single" w:sz="8" w:space="0" w:color="auto"/>
            </w:tcBorders>
            <w:shd w:val="clear" w:color="000000" w:fill="FFF2CC"/>
            <w:noWrap/>
            <w:vAlign w:val="center"/>
            <w:hideMark/>
          </w:tcPr>
          <w:p w14:paraId="6C39FA98"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147</w:t>
            </w:r>
          </w:p>
        </w:tc>
        <w:tc>
          <w:tcPr>
            <w:tcW w:w="277" w:type="dxa"/>
            <w:vAlign w:val="center"/>
            <w:hideMark/>
          </w:tcPr>
          <w:p w14:paraId="074F8E09"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75A17484" w14:textId="77777777" w:rsidTr="00BE331C">
        <w:trPr>
          <w:trHeight w:val="315"/>
        </w:trPr>
        <w:tc>
          <w:tcPr>
            <w:tcW w:w="977" w:type="dxa"/>
            <w:tcBorders>
              <w:top w:val="nil"/>
              <w:left w:val="single" w:sz="8" w:space="0" w:color="auto"/>
              <w:bottom w:val="single" w:sz="8" w:space="0" w:color="auto"/>
              <w:right w:val="single" w:sz="8" w:space="0" w:color="auto"/>
            </w:tcBorders>
            <w:shd w:val="clear" w:color="000000" w:fill="FFF2CC"/>
            <w:vAlign w:val="center"/>
            <w:hideMark/>
          </w:tcPr>
          <w:p w14:paraId="7160BF28"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3</w:t>
            </w:r>
          </w:p>
        </w:tc>
        <w:tc>
          <w:tcPr>
            <w:tcW w:w="4538" w:type="dxa"/>
            <w:tcBorders>
              <w:top w:val="nil"/>
              <w:left w:val="nil"/>
              <w:bottom w:val="single" w:sz="8" w:space="0" w:color="auto"/>
              <w:right w:val="nil"/>
            </w:tcBorders>
            <w:shd w:val="clear" w:color="000000" w:fill="FFF2CC"/>
            <w:noWrap/>
            <w:vAlign w:val="center"/>
            <w:hideMark/>
          </w:tcPr>
          <w:p w14:paraId="279265C8"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Catalyst &amp; Chemicals</w:t>
            </w:r>
          </w:p>
        </w:tc>
        <w:tc>
          <w:tcPr>
            <w:tcW w:w="1884" w:type="dxa"/>
            <w:tcBorders>
              <w:top w:val="nil"/>
              <w:left w:val="single" w:sz="8" w:space="0" w:color="auto"/>
              <w:bottom w:val="nil"/>
              <w:right w:val="nil"/>
            </w:tcBorders>
            <w:shd w:val="clear" w:color="000000" w:fill="FFF2CC"/>
            <w:noWrap/>
            <w:vAlign w:val="center"/>
            <w:hideMark/>
          </w:tcPr>
          <w:p w14:paraId="36577410"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526" w:type="dxa"/>
            <w:tcBorders>
              <w:top w:val="nil"/>
              <w:left w:val="nil"/>
              <w:bottom w:val="nil"/>
              <w:right w:val="single" w:sz="8" w:space="0" w:color="auto"/>
            </w:tcBorders>
            <w:shd w:val="clear" w:color="000000" w:fill="FFF2CC"/>
            <w:noWrap/>
            <w:vAlign w:val="center"/>
            <w:hideMark/>
          </w:tcPr>
          <w:p w14:paraId="540C4B73"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217" w:type="dxa"/>
            <w:tcBorders>
              <w:top w:val="nil"/>
              <w:left w:val="nil"/>
              <w:bottom w:val="single" w:sz="8" w:space="0" w:color="auto"/>
              <w:right w:val="single" w:sz="8" w:space="0" w:color="auto"/>
            </w:tcBorders>
            <w:shd w:val="clear" w:color="000000" w:fill="FFF2CC"/>
            <w:noWrap/>
            <w:vAlign w:val="center"/>
            <w:hideMark/>
          </w:tcPr>
          <w:p w14:paraId="76B7591C"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65</w:t>
            </w:r>
          </w:p>
        </w:tc>
        <w:tc>
          <w:tcPr>
            <w:tcW w:w="277" w:type="dxa"/>
            <w:vAlign w:val="center"/>
            <w:hideMark/>
          </w:tcPr>
          <w:p w14:paraId="72E27B4F"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7D2AA97F" w14:textId="77777777" w:rsidTr="00BE331C">
        <w:trPr>
          <w:trHeight w:val="315"/>
        </w:trPr>
        <w:tc>
          <w:tcPr>
            <w:tcW w:w="977" w:type="dxa"/>
            <w:tcBorders>
              <w:top w:val="nil"/>
              <w:left w:val="single" w:sz="8" w:space="0" w:color="auto"/>
              <w:bottom w:val="nil"/>
              <w:right w:val="single" w:sz="8" w:space="0" w:color="auto"/>
            </w:tcBorders>
            <w:shd w:val="clear" w:color="000000" w:fill="FFF2CC"/>
            <w:vAlign w:val="center"/>
            <w:hideMark/>
          </w:tcPr>
          <w:p w14:paraId="4DFFDEAB"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4</w:t>
            </w:r>
          </w:p>
        </w:tc>
        <w:tc>
          <w:tcPr>
            <w:tcW w:w="4538" w:type="dxa"/>
            <w:tcBorders>
              <w:top w:val="nil"/>
              <w:left w:val="nil"/>
              <w:bottom w:val="nil"/>
              <w:right w:val="nil"/>
            </w:tcBorders>
            <w:shd w:val="clear" w:color="000000" w:fill="FFF2CC"/>
            <w:noWrap/>
            <w:vAlign w:val="center"/>
            <w:hideMark/>
          </w:tcPr>
          <w:p w14:paraId="6C0E238E"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Utilities</w:t>
            </w:r>
          </w:p>
        </w:tc>
        <w:tc>
          <w:tcPr>
            <w:tcW w:w="1884" w:type="dxa"/>
            <w:tcBorders>
              <w:top w:val="nil"/>
              <w:left w:val="single" w:sz="8" w:space="0" w:color="auto"/>
              <w:bottom w:val="single" w:sz="8" w:space="0" w:color="auto"/>
              <w:right w:val="nil"/>
            </w:tcBorders>
            <w:shd w:val="clear" w:color="000000" w:fill="FFF2CC"/>
            <w:noWrap/>
            <w:vAlign w:val="center"/>
            <w:hideMark/>
          </w:tcPr>
          <w:p w14:paraId="7576EBD4"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526" w:type="dxa"/>
            <w:tcBorders>
              <w:top w:val="nil"/>
              <w:left w:val="nil"/>
              <w:bottom w:val="single" w:sz="8" w:space="0" w:color="auto"/>
              <w:right w:val="single" w:sz="8" w:space="0" w:color="auto"/>
            </w:tcBorders>
            <w:shd w:val="clear" w:color="000000" w:fill="FFF2CC"/>
            <w:noWrap/>
            <w:vAlign w:val="center"/>
            <w:hideMark/>
          </w:tcPr>
          <w:p w14:paraId="6E421DEC"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217" w:type="dxa"/>
            <w:tcBorders>
              <w:top w:val="nil"/>
              <w:left w:val="nil"/>
              <w:bottom w:val="nil"/>
              <w:right w:val="single" w:sz="8" w:space="0" w:color="auto"/>
            </w:tcBorders>
            <w:shd w:val="clear" w:color="000000" w:fill="FFF2CC"/>
            <w:noWrap/>
            <w:vAlign w:val="center"/>
            <w:hideMark/>
          </w:tcPr>
          <w:p w14:paraId="7982D4F3"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55</w:t>
            </w:r>
          </w:p>
        </w:tc>
        <w:tc>
          <w:tcPr>
            <w:tcW w:w="277" w:type="dxa"/>
            <w:vAlign w:val="center"/>
            <w:hideMark/>
          </w:tcPr>
          <w:p w14:paraId="2B3075F9"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22A0FE4D" w14:textId="77777777" w:rsidTr="00BE331C">
        <w:trPr>
          <w:trHeight w:val="315"/>
        </w:trPr>
        <w:tc>
          <w:tcPr>
            <w:tcW w:w="977" w:type="dxa"/>
            <w:tcBorders>
              <w:top w:val="single" w:sz="8" w:space="0" w:color="auto"/>
              <w:left w:val="single" w:sz="8" w:space="0" w:color="auto"/>
              <w:bottom w:val="single" w:sz="8" w:space="0" w:color="auto"/>
              <w:right w:val="single" w:sz="8" w:space="0" w:color="auto"/>
            </w:tcBorders>
            <w:shd w:val="clear" w:color="000000" w:fill="C00000"/>
            <w:vAlign w:val="center"/>
            <w:hideMark/>
          </w:tcPr>
          <w:p w14:paraId="68B55762"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 </w:t>
            </w:r>
          </w:p>
        </w:tc>
        <w:tc>
          <w:tcPr>
            <w:tcW w:w="4538" w:type="dxa"/>
            <w:tcBorders>
              <w:top w:val="single" w:sz="8" w:space="0" w:color="auto"/>
              <w:left w:val="nil"/>
              <w:bottom w:val="single" w:sz="8" w:space="0" w:color="auto"/>
              <w:right w:val="single" w:sz="8" w:space="0" w:color="auto"/>
            </w:tcBorders>
            <w:shd w:val="clear" w:color="000000" w:fill="C00000"/>
            <w:noWrap/>
            <w:vAlign w:val="center"/>
            <w:hideMark/>
          </w:tcPr>
          <w:p w14:paraId="0FE63A53"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TOTAL VARIABLE COST</w:t>
            </w:r>
          </w:p>
        </w:tc>
        <w:tc>
          <w:tcPr>
            <w:tcW w:w="1884" w:type="dxa"/>
            <w:tcBorders>
              <w:top w:val="nil"/>
              <w:left w:val="nil"/>
              <w:bottom w:val="single" w:sz="8" w:space="0" w:color="auto"/>
              <w:right w:val="nil"/>
            </w:tcBorders>
            <w:shd w:val="clear" w:color="000000" w:fill="C00000"/>
            <w:noWrap/>
            <w:vAlign w:val="center"/>
            <w:hideMark/>
          </w:tcPr>
          <w:p w14:paraId="0E582EF6"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3708.5</w:t>
            </w:r>
          </w:p>
        </w:tc>
        <w:tc>
          <w:tcPr>
            <w:tcW w:w="1526" w:type="dxa"/>
            <w:tcBorders>
              <w:top w:val="nil"/>
              <w:left w:val="nil"/>
              <w:bottom w:val="single" w:sz="8" w:space="0" w:color="auto"/>
              <w:right w:val="nil"/>
            </w:tcBorders>
            <w:shd w:val="clear" w:color="000000" w:fill="C00000"/>
            <w:noWrap/>
            <w:vAlign w:val="center"/>
            <w:hideMark/>
          </w:tcPr>
          <w:p w14:paraId="680E5EAB"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 </w:t>
            </w:r>
          </w:p>
        </w:tc>
        <w:tc>
          <w:tcPr>
            <w:tcW w:w="1217" w:type="dxa"/>
            <w:tcBorders>
              <w:top w:val="single" w:sz="8" w:space="0" w:color="auto"/>
              <w:left w:val="nil"/>
              <w:bottom w:val="single" w:sz="8" w:space="0" w:color="auto"/>
              <w:right w:val="single" w:sz="8" w:space="0" w:color="auto"/>
            </w:tcBorders>
            <w:shd w:val="clear" w:color="000000" w:fill="C00000"/>
            <w:noWrap/>
            <w:vAlign w:val="center"/>
            <w:hideMark/>
          </w:tcPr>
          <w:p w14:paraId="0A52B505"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 </w:t>
            </w:r>
          </w:p>
        </w:tc>
        <w:tc>
          <w:tcPr>
            <w:tcW w:w="277" w:type="dxa"/>
            <w:vAlign w:val="center"/>
            <w:hideMark/>
          </w:tcPr>
          <w:p w14:paraId="21F72DB3"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41C5F162" w14:textId="77777777" w:rsidTr="00BE331C">
        <w:trPr>
          <w:trHeight w:val="315"/>
        </w:trPr>
        <w:tc>
          <w:tcPr>
            <w:tcW w:w="977" w:type="dxa"/>
            <w:tcBorders>
              <w:top w:val="nil"/>
              <w:left w:val="single" w:sz="8" w:space="0" w:color="auto"/>
              <w:bottom w:val="single" w:sz="8" w:space="0" w:color="auto"/>
              <w:right w:val="single" w:sz="8" w:space="0" w:color="auto"/>
            </w:tcBorders>
            <w:shd w:val="clear" w:color="000000" w:fill="C00000"/>
            <w:vAlign w:val="center"/>
            <w:hideMark/>
          </w:tcPr>
          <w:p w14:paraId="15489463"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B</w:t>
            </w:r>
          </w:p>
        </w:tc>
        <w:tc>
          <w:tcPr>
            <w:tcW w:w="4538" w:type="dxa"/>
            <w:tcBorders>
              <w:top w:val="nil"/>
              <w:left w:val="nil"/>
              <w:bottom w:val="single" w:sz="8" w:space="0" w:color="auto"/>
              <w:right w:val="single" w:sz="8" w:space="0" w:color="auto"/>
            </w:tcBorders>
            <w:shd w:val="clear" w:color="000000" w:fill="C00000"/>
            <w:noWrap/>
            <w:vAlign w:val="center"/>
            <w:hideMark/>
          </w:tcPr>
          <w:p w14:paraId="1C714739"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FIXED COST</w:t>
            </w:r>
          </w:p>
        </w:tc>
        <w:tc>
          <w:tcPr>
            <w:tcW w:w="1884" w:type="dxa"/>
            <w:tcBorders>
              <w:top w:val="nil"/>
              <w:left w:val="nil"/>
              <w:bottom w:val="single" w:sz="8" w:space="0" w:color="auto"/>
              <w:right w:val="nil"/>
            </w:tcBorders>
            <w:shd w:val="clear" w:color="000000" w:fill="C00000"/>
            <w:noWrap/>
            <w:vAlign w:val="center"/>
            <w:hideMark/>
          </w:tcPr>
          <w:p w14:paraId="40C62475"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 </w:t>
            </w:r>
          </w:p>
        </w:tc>
        <w:tc>
          <w:tcPr>
            <w:tcW w:w="1526" w:type="dxa"/>
            <w:tcBorders>
              <w:top w:val="nil"/>
              <w:left w:val="nil"/>
              <w:bottom w:val="single" w:sz="8" w:space="0" w:color="auto"/>
              <w:right w:val="nil"/>
            </w:tcBorders>
            <w:shd w:val="clear" w:color="000000" w:fill="C00000"/>
            <w:noWrap/>
            <w:vAlign w:val="center"/>
            <w:hideMark/>
          </w:tcPr>
          <w:p w14:paraId="0C7172AD"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 </w:t>
            </w:r>
          </w:p>
        </w:tc>
        <w:tc>
          <w:tcPr>
            <w:tcW w:w="1217" w:type="dxa"/>
            <w:tcBorders>
              <w:top w:val="nil"/>
              <w:left w:val="nil"/>
              <w:bottom w:val="single" w:sz="8" w:space="0" w:color="auto"/>
              <w:right w:val="single" w:sz="8" w:space="0" w:color="auto"/>
            </w:tcBorders>
            <w:shd w:val="clear" w:color="000000" w:fill="C00000"/>
            <w:noWrap/>
            <w:vAlign w:val="center"/>
            <w:hideMark/>
          </w:tcPr>
          <w:p w14:paraId="774905F9"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 </w:t>
            </w:r>
          </w:p>
        </w:tc>
        <w:tc>
          <w:tcPr>
            <w:tcW w:w="277" w:type="dxa"/>
            <w:vAlign w:val="center"/>
            <w:hideMark/>
          </w:tcPr>
          <w:p w14:paraId="47772B53"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55EE53A1" w14:textId="77777777" w:rsidTr="00BE331C">
        <w:trPr>
          <w:trHeight w:val="525"/>
        </w:trPr>
        <w:tc>
          <w:tcPr>
            <w:tcW w:w="977" w:type="dxa"/>
            <w:tcBorders>
              <w:top w:val="nil"/>
              <w:left w:val="single" w:sz="8" w:space="0" w:color="auto"/>
              <w:bottom w:val="single" w:sz="8" w:space="0" w:color="auto"/>
              <w:right w:val="single" w:sz="8" w:space="0" w:color="auto"/>
            </w:tcBorders>
            <w:shd w:val="clear" w:color="000000" w:fill="FFF2CC"/>
            <w:vAlign w:val="center"/>
            <w:hideMark/>
          </w:tcPr>
          <w:p w14:paraId="61CA1B76"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1</w:t>
            </w:r>
          </w:p>
        </w:tc>
        <w:tc>
          <w:tcPr>
            <w:tcW w:w="4538" w:type="dxa"/>
            <w:tcBorders>
              <w:top w:val="nil"/>
              <w:left w:val="nil"/>
              <w:bottom w:val="single" w:sz="8" w:space="0" w:color="auto"/>
              <w:right w:val="single" w:sz="8" w:space="0" w:color="auto"/>
            </w:tcBorders>
            <w:shd w:val="clear" w:color="000000" w:fill="FFF2CC"/>
            <w:noWrap/>
            <w:vAlign w:val="center"/>
            <w:hideMark/>
          </w:tcPr>
          <w:p w14:paraId="218C560F"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Repair &amp; Maintenance</w:t>
            </w:r>
          </w:p>
        </w:tc>
        <w:tc>
          <w:tcPr>
            <w:tcW w:w="1884" w:type="dxa"/>
            <w:tcBorders>
              <w:top w:val="nil"/>
              <w:left w:val="nil"/>
              <w:bottom w:val="nil"/>
              <w:right w:val="nil"/>
            </w:tcBorders>
            <w:shd w:val="clear" w:color="000000" w:fill="FFF2CC"/>
            <w:noWrap/>
            <w:vAlign w:val="center"/>
            <w:hideMark/>
          </w:tcPr>
          <w:p w14:paraId="1FCE4F46"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526" w:type="dxa"/>
            <w:tcBorders>
              <w:top w:val="nil"/>
              <w:left w:val="nil"/>
              <w:bottom w:val="nil"/>
              <w:right w:val="single" w:sz="8" w:space="0" w:color="auto"/>
            </w:tcBorders>
            <w:shd w:val="clear" w:color="000000" w:fill="FFF2CC"/>
            <w:noWrap/>
            <w:vAlign w:val="center"/>
            <w:hideMark/>
          </w:tcPr>
          <w:p w14:paraId="48C3F164"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217" w:type="dxa"/>
            <w:tcBorders>
              <w:top w:val="nil"/>
              <w:left w:val="nil"/>
              <w:bottom w:val="nil"/>
              <w:right w:val="single" w:sz="8" w:space="0" w:color="auto"/>
            </w:tcBorders>
            <w:shd w:val="clear" w:color="000000" w:fill="FFF2CC"/>
            <w:noWrap/>
            <w:vAlign w:val="center"/>
            <w:hideMark/>
          </w:tcPr>
          <w:p w14:paraId="201075AD"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250</w:t>
            </w:r>
          </w:p>
        </w:tc>
        <w:tc>
          <w:tcPr>
            <w:tcW w:w="277" w:type="dxa"/>
            <w:vAlign w:val="center"/>
            <w:hideMark/>
          </w:tcPr>
          <w:p w14:paraId="327F3A5A"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602B923F" w14:textId="77777777" w:rsidTr="00BE331C">
        <w:trPr>
          <w:trHeight w:val="525"/>
        </w:trPr>
        <w:tc>
          <w:tcPr>
            <w:tcW w:w="977" w:type="dxa"/>
            <w:tcBorders>
              <w:top w:val="nil"/>
              <w:left w:val="single" w:sz="8" w:space="0" w:color="auto"/>
              <w:bottom w:val="single" w:sz="8" w:space="0" w:color="auto"/>
              <w:right w:val="single" w:sz="8" w:space="0" w:color="auto"/>
            </w:tcBorders>
            <w:shd w:val="clear" w:color="000000" w:fill="FFF2CC"/>
            <w:vAlign w:val="center"/>
            <w:hideMark/>
          </w:tcPr>
          <w:p w14:paraId="330B2586"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2</w:t>
            </w:r>
          </w:p>
        </w:tc>
        <w:tc>
          <w:tcPr>
            <w:tcW w:w="4538" w:type="dxa"/>
            <w:tcBorders>
              <w:top w:val="nil"/>
              <w:left w:val="nil"/>
              <w:bottom w:val="single" w:sz="8" w:space="0" w:color="auto"/>
              <w:right w:val="single" w:sz="8" w:space="0" w:color="auto"/>
            </w:tcBorders>
            <w:shd w:val="clear" w:color="000000" w:fill="FFF2CC"/>
            <w:noWrap/>
            <w:vAlign w:val="center"/>
            <w:hideMark/>
          </w:tcPr>
          <w:p w14:paraId="4DAB5DF2"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Salaries &amp; Wages</w:t>
            </w:r>
          </w:p>
        </w:tc>
        <w:tc>
          <w:tcPr>
            <w:tcW w:w="1884" w:type="dxa"/>
            <w:tcBorders>
              <w:top w:val="nil"/>
              <w:left w:val="nil"/>
              <w:bottom w:val="nil"/>
              <w:right w:val="nil"/>
            </w:tcBorders>
            <w:shd w:val="clear" w:color="000000" w:fill="FFF2CC"/>
            <w:noWrap/>
            <w:vAlign w:val="center"/>
            <w:hideMark/>
          </w:tcPr>
          <w:p w14:paraId="423FE5B4"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526" w:type="dxa"/>
            <w:tcBorders>
              <w:top w:val="nil"/>
              <w:left w:val="nil"/>
              <w:bottom w:val="nil"/>
              <w:right w:val="single" w:sz="8" w:space="0" w:color="auto"/>
            </w:tcBorders>
            <w:shd w:val="clear" w:color="000000" w:fill="FFF2CC"/>
            <w:noWrap/>
            <w:vAlign w:val="center"/>
            <w:hideMark/>
          </w:tcPr>
          <w:p w14:paraId="285C0D99"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217" w:type="dxa"/>
            <w:tcBorders>
              <w:top w:val="nil"/>
              <w:left w:val="nil"/>
              <w:bottom w:val="nil"/>
              <w:right w:val="single" w:sz="8" w:space="0" w:color="auto"/>
            </w:tcBorders>
            <w:shd w:val="clear" w:color="000000" w:fill="FFF2CC"/>
            <w:noWrap/>
            <w:vAlign w:val="center"/>
            <w:hideMark/>
          </w:tcPr>
          <w:p w14:paraId="6E826CF0"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277" w:type="dxa"/>
            <w:vAlign w:val="center"/>
            <w:hideMark/>
          </w:tcPr>
          <w:p w14:paraId="1C9A2289"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212305E7" w14:textId="77777777" w:rsidTr="00BE331C">
        <w:trPr>
          <w:trHeight w:val="315"/>
        </w:trPr>
        <w:tc>
          <w:tcPr>
            <w:tcW w:w="977" w:type="dxa"/>
            <w:tcBorders>
              <w:top w:val="nil"/>
              <w:left w:val="single" w:sz="8" w:space="0" w:color="auto"/>
              <w:bottom w:val="single" w:sz="8" w:space="0" w:color="auto"/>
              <w:right w:val="single" w:sz="8" w:space="0" w:color="auto"/>
            </w:tcBorders>
            <w:shd w:val="clear" w:color="000000" w:fill="FFF2CC"/>
            <w:vAlign w:val="center"/>
            <w:hideMark/>
          </w:tcPr>
          <w:p w14:paraId="029668BC"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3</w:t>
            </w:r>
          </w:p>
        </w:tc>
        <w:tc>
          <w:tcPr>
            <w:tcW w:w="4538" w:type="dxa"/>
            <w:tcBorders>
              <w:top w:val="nil"/>
              <w:left w:val="nil"/>
              <w:bottom w:val="single" w:sz="8" w:space="0" w:color="auto"/>
              <w:right w:val="single" w:sz="8" w:space="0" w:color="auto"/>
            </w:tcBorders>
            <w:shd w:val="clear" w:color="000000" w:fill="FFF2CC"/>
            <w:noWrap/>
            <w:vAlign w:val="center"/>
            <w:hideMark/>
          </w:tcPr>
          <w:p w14:paraId="5F3CB2B6"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Research &amp; Development</w:t>
            </w:r>
          </w:p>
        </w:tc>
        <w:tc>
          <w:tcPr>
            <w:tcW w:w="1884" w:type="dxa"/>
            <w:tcBorders>
              <w:top w:val="nil"/>
              <w:left w:val="nil"/>
              <w:bottom w:val="nil"/>
              <w:right w:val="nil"/>
            </w:tcBorders>
            <w:shd w:val="clear" w:color="000000" w:fill="FFF2CC"/>
            <w:noWrap/>
            <w:vAlign w:val="center"/>
            <w:hideMark/>
          </w:tcPr>
          <w:p w14:paraId="36A0D5B9"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526" w:type="dxa"/>
            <w:tcBorders>
              <w:top w:val="nil"/>
              <w:left w:val="nil"/>
              <w:bottom w:val="nil"/>
              <w:right w:val="single" w:sz="8" w:space="0" w:color="auto"/>
            </w:tcBorders>
            <w:shd w:val="clear" w:color="000000" w:fill="FFF2CC"/>
            <w:noWrap/>
            <w:vAlign w:val="center"/>
            <w:hideMark/>
          </w:tcPr>
          <w:p w14:paraId="5333F060"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217" w:type="dxa"/>
            <w:tcBorders>
              <w:top w:val="nil"/>
              <w:left w:val="nil"/>
              <w:bottom w:val="nil"/>
              <w:right w:val="single" w:sz="8" w:space="0" w:color="auto"/>
            </w:tcBorders>
            <w:shd w:val="clear" w:color="000000" w:fill="FFF2CC"/>
            <w:noWrap/>
            <w:vAlign w:val="center"/>
            <w:hideMark/>
          </w:tcPr>
          <w:p w14:paraId="0A99685F"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277" w:type="dxa"/>
            <w:vAlign w:val="center"/>
            <w:hideMark/>
          </w:tcPr>
          <w:p w14:paraId="3A45C1A7"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47E5BE75" w14:textId="77777777" w:rsidTr="00BE331C">
        <w:trPr>
          <w:trHeight w:val="630"/>
        </w:trPr>
        <w:tc>
          <w:tcPr>
            <w:tcW w:w="977" w:type="dxa"/>
            <w:tcBorders>
              <w:top w:val="nil"/>
              <w:left w:val="single" w:sz="8" w:space="0" w:color="auto"/>
              <w:bottom w:val="single" w:sz="8" w:space="0" w:color="auto"/>
              <w:right w:val="single" w:sz="8" w:space="0" w:color="auto"/>
            </w:tcBorders>
            <w:shd w:val="clear" w:color="000000" w:fill="FFF2CC"/>
            <w:vAlign w:val="center"/>
            <w:hideMark/>
          </w:tcPr>
          <w:p w14:paraId="57A6276A"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4</w:t>
            </w:r>
          </w:p>
        </w:tc>
        <w:tc>
          <w:tcPr>
            <w:tcW w:w="4538" w:type="dxa"/>
            <w:tcBorders>
              <w:top w:val="nil"/>
              <w:left w:val="nil"/>
              <w:bottom w:val="single" w:sz="8" w:space="0" w:color="auto"/>
              <w:right w:val="single" w:sz="8" w:space="0" w:color="auto"/>
            </w:tcBorders>
            <w:shd w:val="clear" w:color="000000" w:fill="FFF2CC"/>
            <w:noWrap/>
            <w:vAlign w:val="center"/>
            <w:hideMark/>
          </w:tcPr>
          <w:p w14:paraId="1C42E5B3"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Transportation &amp; Clearance</w:t>
            </w:r>
          </w:p>
        </w:tc>
        <w:tc>
          <w:tcPr>
            <w:tcW w:w="1884" w:type="dxa"/>
            <w:tcBorders>
              <w:top w:val="nil"/>
              <w:left w:val="nil"/>
              <w:bottom w:val="nil"/>
              <w:right w:val="nil"/>
            </w:tcBorders>
            <w:shd w:val="clear" w:color="000000" w:fill="FFF2CC"/>
            <w:noWrap/>
            <w:vAlign w:val="center"/>
            <w:hideMark/>
          </w:tcPr>
          <w:p w14:paraId="4D72D5D9"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526" w:type="dxa"/>
            <w:tcBorders>
              <w:top w:val="nil"/>
              <w:left w:val="nil"/>
              <w:bottom w:val="nil"/>
              <w:right w:val="single" w:sz="8" w:space="0" w:color="auto"/>
            </w:tcBorders>
            <w:shd w:val="clear" w:color="000000" w:fill="FFF2CC"/>
            <w:noWrap/>
            <w:vAlign w:val="center"/>
            <w:hideMark/>
          </w:tcPr>
          <w:p w14:paraId="4982CD28"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217" w:type="dxa"/>
            <w:tcBorders>
              <w:top w:val="nil"/>
              <w:left w:val="nil"/>
              <w:bottom w:val="nil"/>
              <w:right w:val="single" w:sz="8" w:space="0" w:color="auto"/>
            </w:tcBorders>
            <w:shd w:val="clear" w:color="000000" w:fill="FFF2CC"/>
            <w:noWrap/>
            <w:vAlign w:val="center"/>
            <w:hideMark/>
          </w:tcPr>
          <w:p w14:paraId="3A0563E1"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277" w:type="dxa"/>
            <w:vAlign w:val="center"/>
            <w:hideMark/>
          </w:tcPr>
          <w:p w14:paraId="7BD57B3D"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716EC17C" w14:textId="77777777" w:rsidTr="00BE331C">
        <w:trPr>
          <w:trHeight w:val="525"/>
        </w:trPr>
        <w:tc>
          <w:tcPr>
            <w:tcW w:w="977" w:type="dxa"/>
            <w:tcBorders>
              <w:top w:val="nil"/>
              <w:left w:val="single" w:sz="8" w:space="0" w:color="auto"/>
              <w:bottom w:val="single" w:sz="8" w:space="0" w:color="auto"/>
              <w:right w:val="single" w:sz="8" w:space="0" w:color="auto"/>
            </w:tcBorders>
            <w:shd w:val="clear" w:color="000000" w:fill="FFF2CC"/>
            <w:vAlign w:val="center"/>
            <w:hideMark/>
          </w:tcPr>
          <w:p w14:paraId="53C86C8A"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5</w:t>
            </w:r>
          </w:p>
        </w:tc>
        <w:tc>
          <w:tcPr>
            <w:tcW w:w="4538" w:type="dxa"/>
            <w:tcBorders>
              <w:top w:val="nil"/>
              <w:left w:val="nil"/>
              <w:bottom w:val="nil"/>
              <w:right w:val="single" w:sz="8" w:space="0" w:color="auto"/>
            </w:tcBorders>
            <w:shd w:val="clear" w:color="000000" w:fill="FFF2CC"/>
            <w:noWrap/>
            <w:vAlign w:val="center"/>
            <w:hideMark/>
          </w:tcPr>
          <w:p w14:paraId="4AF8C266"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Corporate Overheads</w:t>
            </w:r>
          </w:p>
        </w:tc>
        <w:tc>
          <w:tcPr>
            <w:tcW w:w="1884" w:type="dxa"/>
            <w:tcBorders>
              <w:top w:val="nil"/>
              <w:left w:val="nil"/>
              <w:bottom w:val="nil"/>
              <w:right w:val="nil"/>
            </w:tcBorders>
            <w:shd w:val="clear" w:color="000000" w:fill="FFF2CC"/>
            <w:noWrap/>
            <w:vAlign w:val="center"/>
            <w:hideMark/>
          </w:tcPr>
          <w:p w14:paraId="44469BD8"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526" w:type="dxa"/>
            <w:tcBorders>
              <w:top w:val="nil"/>
              <w:left w:val="nil"/>
              <w:bottom w:val="nil"/>
              <w:right w:val="single" w:sz="8" w:space="0" w:color="auto"/>
            </w:tcBorders>
            <w:shd w:val="clear" w:color="000000" w:fill="FFF2CC"/>
            <w:noWrap/>
            <w:vAlign w:val="center"/>
            <w:hideMark/>
          </w:tcPr>
          <w:p w14:paraId="63D590AC"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217" w:type="dxa"/>
            <w:tcBorders>
              <w:top w:val="nil"/>
              <w:left w:val="nil"/>
              <w:bottom w:val="nil"/>
              <w:right w:val="single" w:sz="8" w:space="0" w:color="auto"/>
            </w:tcBorders>
            <w:shd w:val="clear" w:color="000000" w:fill="FFF2CC"/>
            <w:noWrap/>
            <w:vAlign w:val="center"/>
            <w:hideMark/>
          </w:tcPr>
          <w:p w14:paraId="131C0335"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277" w:type="dxa"/>
            <w:vAlign w:val="center"/>
            <w:hideMark/>
          </w:tcPr>
          <w:p w14:paraId="34B3D13C"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793ADD69" w14:textId="77777777" w:rsidTr="00BE331C">
        <w:trPr>
          <w:trHeight w:val="315"/>
        </w:trPr>
        <w:tc>
          <w:tcPr>
            <w:tcW w:w="977" w:type="dxa"/>
            <w:tcBorders>
              <w:top w:val="nil"/>
              <w:left w:val="single" w:sz="8" w:space="0" w:color="auto"/>
              <w:bottom w:val="single" w:sz="8" w:space="0" w:color="auto"/>
              <w:right w:val="nil"/>
            </w:tcBorders>
            <w:shd w:val="clear" w:color="000000" w:fill="C00000"/>
            <w:vAlign w:val="center"/>
            <w:hideMark/>
          </w:tcPr>
          <w:p w14:paraId="4101B852"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 </w:t>
            </w:r>
          </w:p>
        </w:tc>
        <w:tc>
          <w:tcPr>
            <w:tcW w:w="4538"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7A08E871"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TOTAL FIXED COST</w:t>
            </w:r>
          </w:p>
        </w:tc>
        <w:tc>
          <w:tcPr>
            <w:tcW w:w="1884" w:type="dxa"/>
            <w:tcBorders>
              <w:top w:val="single" w:sz="8" w:space="0" w:color="auto"/>
              <w:left w:val="nil"/>
              <w:bottom w:val="nil"/>
              <w:right w:val="nil"/>
            </w:tcBorders>
            <w:shd w:val="clear" w:color="000000" w:fill="FFF2CC"/>
            <w:noWrap/>
            <w:vAlign w:val="center"/>
            <w:hideMark/>
          </w:tcPr>
          <w:p w14:paraId="42CA4245" w14:textId="77777777" w:rsidR="00BE331C" w:rsidRPr="00BE331C" w:rsidRDefault="00BE331C" w:rsidP="00BE331C">
            <w:pPr>
              <w:spacing w:after="0" w:line="240" w:lineRule="auto"/>
              <w:jc w:val="center"/>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 </w:t>
            </w:r>
          </w:p>
        </w:tc>
        <w:tc>
          <w:tcPr>
            <w:tcW w:w="1526" w:type="dxa"/>
            <w:tcBorders>
              <w:top w:val="single" w:sz="8" w:space="0" w:color="auto"/>
              <w:left w:val="nil"/>
              <w:bottom w:val="nil"/>
              <w:right w:val="single" w:sz="8" w:space="0" w:color="auto"/>
            </w:tcBorders>
            <w:shd w:val="clear" w:color="000000" w:fill="FFF2CC"/>
            <w:noWrap/>
            <w:vAlign w:val="center"/>
            <w:hideMark/>
          </w:tcPr>
          <w:p w14:paraId="645D176C" w14:textId="77777777" w:rsidR="00BE331C" w:rsidRPr="00BE331C" w:rsidRDefault="00BE331C" w:rsidP="00BE331C">
            <w:pPr>
              <w:spacing w:after="0" w:line="240" w:lineRule="auto"/>
              <w:jc w:val="center"/>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 </w:t>
            </w:r>
          </w:p>
        </w:tc>
        <w:tc>
          <w:tcPr>
            <w:tcW w:w="1217" w:type="dxa"/>
            <w:tcBorders>
              <w:top w:val="single" w:sz="8" w:space="0" w:color="auto"/>
              <w:left w:val="nil"/>
              <w:bottom w:val="single" w:sz="8" w:space="0" w:color="auto"/>
              <w:right w:val="single" w:sz="8" w:space="0" w:color="auto"/>
            </w:tcBorders>
            <w:shd w:val="clear" w:color="000000" w:fill="C00000"/>
            <w:noWrap/>
            <w:vAlign w:val="center"/>
            <w:hideMark/>
          </w:tcPr>
          <w:p w14:paraId="62587993"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250</w:t>
            </w:r>
          </w:p>
        </w:tc>
        <w:tc>
          <w:tcPr>
            <w:tcW w:w="277" w:type="dxa"/>
            <w:vAlign w:val="center"/>
            <w:hideMark/>
          </w:tcPr>
          <w:p w14:paraId="773CF974"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4093F961" w14:textId="77777777" w:rsidTr="00BE331C">
        <w:trPr>
          <w:trHeight w:val="315"/>
        </w:trPr>
        <w:tc>
          <w:tcPr>
            <w:tcW w:w="977" w:type="dxa"/>
            <w:tcBorders>
              <w:top w:val="nil"/>
              <w:left w:val="single" w:sz="8" w:space="0" w:color="auto"/>
              <w:bottom w:val="single" w:sz="8" w:space="0" w:color="auto"/>
              <w:right w:val="nil"/>
            </w:tcBorders>
            <w:shd w:val="clear" w:color="000000" w:fill="C00000"/>
            <w:vAlign w:val="center"/>
            <w:hideMark/>
          </w:tcPr>
          <w:p w14:paraId="624CF22A"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C</w:t>
            </w:r>
          </w:p>
        </w:tc>
        <w:tc>
          <w:tcPr>
            <w:tcW w:w="4538" w:type="dxa"/>
            <w:tcBorders>
              <w:top w:val="nil"/>
              <w:left w:val="single" w:sz="8" w:space="0" w:color="auto"/>
              <w:bottom w:val="single" w:sz="8" w:space="0" w:color="auto"/>
              <w:right w:val="single" w:sz="8" w:space="0" w:color="auto"/>
            </w:tcBorders>
            <w:shd w:val="clear" w:color="000000" w:fill="C00000"/>
            <w:noWrap/>
            <w:vAlign w:val="center"/>
            <w:hideMark/>
          </w:tcPr>
          <w:p w14:paraId="3CF31A30"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VARIABLE + FIXED COST</w:t>
            </w:r>
          </w:p>
        </w:tc>
        <w:tc>
          <w:tcPr>
            <w:tcW w:w="1884" w:type="dxa"/>
            <w:tcBorders>
              <w:top w:val="nil"/>
              <w:left w:val="nil"/>
              <w:bottom w:val="nil"/>
              <w:right w:val="nil"/>
            </w:tcBorders>
            <w:shd w:val="clear" w:color="000000" w:fill="FFF2CC"/>
            <w:noWrap/>
            <w:vAlign w:val="center"/>
            <w:hideMark/>
          </w:tcPr>
          <w:p w14:paraId="5540709D" w14:textId="77777777" w:rsidR="00BE331C" w:rsidRPr="00BE331C" w:rsidRDefault="00BE331C" w:rsidP="00BE331C">
            <w:pPr>
              <w:spacing w:after="0" w:line="240" w:lineRule="auto"/>
              <w:jc w:val="center"/>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 </w:t>
            </w:r>
          </w:p>
        </w:tc>
        <w:tc>
          <w:tcPr>
            <w:tcW w:w="1526" w:type="dxa"/>
            <w:tcBorders>
              <w:top w:val="nil"/>
              <w:left w:val="nil"/>
              <w:bottom w:val="nil"/>
              <w:right w:val="single" w:sz="8" w:space="0" w:color="auto"/>
            </w:tcBorders>
            <w:shd w:val="clear" w:color="000000" w:fill="FFF2CC"/>
            <w:noWrap/>
            <w:vAlign w:val="center"/>
            <w:hideMark/>
          </w:tcPr>
          <w:p w14:paraId="242D1453" w14:textId="77777777" w:rsidR="00BE331C" w:rsidRPr="00BE331C" w:rsidRDefault="00BE331C" w:rsidP="00BE331C">
            <w:pPr>
              <w:spacing w:after="0" w:line="240" w:lineRule="auto"/>
              <w:jc w:val="center"/>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 </w:t>
            </w:r>
          </w:p>
        </w:tc>
        <w:tc>
          <w:tcPr>
            <w:tcW w:w="1217" w:type="dxa"/>
            <w:tcBorders>
              <w:top w:val="nil"/>
              <w:left w:val="nil"/>
              <w:bottom w:val="single" w:sz="8" w:space="0" w:color="auto"/>
              <w:right w:val="single" w:sz="8" w:space="0" w:color="auto"/>
            </w:tcBorders>
            <w:shd w:val="clear" w:color="000000" w:fill="C00000"/>
            <w:noWrap/>
            <w:vAlign w:val="center"/>
            <w:hideMark/>
          </w:tcPr>
          <w:p w14:paraId="70716D18"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3958.5</w:t>
            </w:r>
          </w:p>
        </w:tc>
        <w:tc>
          <w:tcPr>
            <w:tcW w:w="277" w:type="dxa"/>
            <w:vAlign w:val="center"/>
            <w:hideMark/>
          </w:tcPr>
          <w:p w14:paraId="4A7333B8"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756D81EA" w14:textId="77777777" w:rsidTr="00BE331C">
        <w:trPr>
          <w:trHeight w:val="315"/>
        </w:trPr>
        <w:tc>
          <w:tcPr>
            <w:tcW w:w="977" w:type="dxa"/>
            <w:tcBorders>
              <w:top w:val="nil"/>
              <w:left w:val="single" w:sz="8" w:space="0" w:color="auto"/>
              <w:bottom w:val="single" w:sz="8" w:space="0" w:color="auto"/>
              <w:right w:val="nil"/>
            </w:tcBorders>
            <w:shd w:val="clear" w:color="000000" w:fill="C00000"/>
            <w:vAlign w:val="center"/>
            <w:hideMark/>
          </w:tcPr>
          <w:p w14:paraId="07D2C86C"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D</w:t>
            </w:r>
          </w:p>
        </w:tc>
        <w:tc>
          <w:tcPr>
            <w:tcW w:w="4538" w:type="dxa"/>
            <w:tcBorders>
              <w:top w:val="nil"/>
              <w:left w:val="single" w:sz="8" w:space="0" w:color="auto"/>
              <w:bottom w:val="single" w:sz="8" w:space="0" w:color="auto"/>
              <w:right w:val="single" w:sz="8" w:space="0" w:color="auto"/>
            </w:tcBorders>
            <w:shd w:val="clear" w:color="000000" w:fill="C00000"/>
            <w:noWrap/>
            <w:vAlign w:val="center"/>
            <w:hideMark/>
          </w:tcPr>
          <w:p w14:paraId="3C5F83F8"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INTEREST ON WORKING CAPITAL</w:t>
            </w:r>
          </w:p>
        </w:tc>
        <w:tc>
          <w:tcPr>
            <w:tcW w:w="1884" w:type="dxa"/>
            <w:tcBorders>
              <w:top w:val="nil"/>
              <w:left w:val="nil"/>
              <w:bottom w:val="nil"/>
              <w:right w:val="nil"/>
            </w:tcBorders>
            <w:shd w:val="clear" w:color="000000" w:fill="FFF2CC"/>
            <w:noWrap/>
            <w:vAlign w:val="center"/>
            <w:hideMark/>
          </w:tcPr>
          <w:p w14:paraId="3756856E" w14:textId="77777777" w:rsidR="00BE331C" w:rsidRPr="00BE331C" w:rsidRDefault="00BE331C" w:rsidP="00BE331C">
            <w:pPr>
              <w:spacing w:after="0" w:line="240" w:lineRule="auto"/>
              <w:jc w:val="center"/>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 </w:t>
            </w:r>
          </w:p>
        </w:tc>
        <w:tc>
          <w:tcPr>
            <w:tcW w:w="1526" w:type="dxa"/>
            <w:tcBorders>
              <w:top w:val="nil"/>
              <w:left w:val="nil"/>
              <w:bottom w:val="nil"/>
              <w:right w:val="single" w:sz="8" w:space="0" w:color="auto"/>
            </w:tcBorders>
            <w:shd w:val="clear" w:color="000000" w:fill="FFF2CC"/>
            <w:noWrap/>
            <w:vAlign w:val="center"/>
            <w:hideMark/>
          </w:tcPr>
          <w:p w14:paraId="0D49999E" w14:textId="77777777" w:rsidR="00BE331C" w:rsidRPr="00BE331C" w:rsidRDefault="00BE331C" w:rsidP="00BE331C">
            <w:pPr>
              <w:spacing w:after="0" w:line="240" w:lineRule="auto"/>
              <w:jc w:val="center"/>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 </w:t>
            </w:r>
          </w:p>
        </w:tc>
        <w:tc>
          <w:tcPr>
            <w:tcW w:w="1217" w:type="dxa"/>
            <w:tcBorders>
              <w:top w:val="nil"/>
              <w:left w:val="nil"/>
              <w:bottom w:val="single" w:sz="8" w:space="0" w:color="auto"/>
              <w:right w:val="single" w:sz="8" w:space="0" w:color="auto"/>
            </w:tcBorders>
            <w:shd w:val="clear" w:color="000000" w:fill="C00000"/>
            <w:noWrap/>
            <w:vAlign w:val="center"/>
            <w:hideMark/>
          </w:tcPr>
          <w:p w14:paraId="5B96EEE8"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20</w:t>
            </w:r>
          </w:p>
        </w:tc>
        <w:tc>
          <w:tcPr>
            <w:tcW w:w="277" w:type="dxa"/>
            <w:vAlign w:val="center"/>
            <w:hideMark/>
          </w:tcPr>
          <w:p w14:paraId="48581013"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22FE5DC0" w14:textId="77777777" w:rsidTr="00BE331C">
        <w:trPr>
          <w:trHeight w:val="315"/>
        </w:trPr>
        <w:tc>
          <w:tcPr>
            <w:tcW w:w="977" w:type="dxa"/>
            <w:tcBorders>
              <w:top w:val="nil"/>
              <w:left w:val="single" w:sz="8" w:space="0" w:color="auto"/>
              <w:bottom w:val="single" w:sz="8" w:space="0" w:color="auto"/>
              <w:right w:val="nil"/>
            </w:tcBorders>
            <w:shd w:val="clear" w:color="000000" w:fill="C00000"/>
            <w:vAlign w:val="center"/>
            <w:hideMark/>
          </w:tcPr>
          <w:p w14:paraId="051DE61F"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E</w:t>
            </w:r>
          </w:p>
        </w:tc>
        <w:tc>
          <w:tcPr>
            <w:tcW w:w="4538" w:type="dxa"/>
            <w:tcBorders>
              <w:top w:val="nil"/>
              <w:left w:val="single" w:sz="8" w:space="0" w:color="auto"/>
              <w:bottom w:val="single" w:sz="8" w:space="0" w:color="auto"/>
              <w:right w:val="single" w:sz="8" w:space="0" w:color="auto"/>
            </w:tcBorders>
            <w:shd w:val="clear" w:color="000000" w:fill="C00000"/>
            <w:noWrap/>
            <w:vAlign w:val="center"/>
            <w:hideMark/>
          </w:tcPr>
          <w:p w14:paraId="6711ED54"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CASH MANUFACTURING COST</w:t>
            </w:r>
          </w:p>
        </w:tc>
        <w:tc>
          <w:tcPr>
            <w:tcW w:w="1884" w:type="dxa"/>
            <w:tcBorders>
              <w:top w:val="nil"/>
              <w:left w:val="nil"/>
              <w:bottom w:val="nil"/>
              <w:right w:val="nil"/>
            </w:tcBorders>
            <w:shd w:val="clear" w:color="000000" w:fill="FFF2CC"/>
            <w:noWrap/>
            <w:vAlign w:val="center"/>
            <w:hideMark/>
          </w:tcPr>
          <w:p w14:paraId="35CAA6F4" w14:textId="77777777" w:rsidR="00BE331C" w:rsidRPr="00BE331C" w:rsidRDefault="00BE331C" w:rsidP="00BE331C">
            <w:pPr>
              <w:spacing w:after="0" w:line="240" w:lineRule="auto"/>
              <w:jc w:val="center"/>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 </w:t>
            </w:r>
          </w:p>
        </w:tc>
        <w:tc>
          <w:tcPr>
            <w:tcW w:w="1526" w:type="dxa"/>
            <w:tcBorders>
              <w:top w:val="nil"/>
              <w:left w:val="nil"/>
              <w:bottom w:val="nil"/>
              <w:right w:val="single" w:sz="8" w:space="0" w:color="auto"/>
            </w:tcBorders>
            <w:shd w:val="clear" w:color="000000" w:fill="FFF2CC"/>
            <w:noWrap/>
            <w:vAlign w:val="center"/>
            <w:hideMark/>
          </w:tcPr>
          <w:p w14:paraId="3A73A6A6" w14:textId="77777777" w:rsidR="00BE331C" w:rsidRPr="00BE331C" w:rsidRDefault="00BE331C" w:rsidP="00BE331C">
            <w:pPr>
              <w:spacing w:after="0" w:line="240" w:lineRule="auto"/>
              <w:jc w:val="center"/>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 </w:t>
            </w:r>
          </w:p>
        </w:tc>
        <w:tc>
          <w:tcPr>
            <w:tcW w:w="1217" w:type="dxa"/>
            <w:tcBorders>
              <w:top w:val="nil"/>
              <w:left w:val="nil"/>
              <w:bottom w:val="single" w:sz="8" w:space="0" w:color="auto"/>
              <w:right w:val="single" w:sz="8" w:space="0" w:color="auto"/>
            </w:tcBorders>
            <w:shd w:val="clear" w:color="000000" w:fill="C00000"/>
            <w:noWrap/>
            <w:vAlign w:val="center"/>
            <w:hideMark/>
          </w:tcPr>
          <w:p w14:paraId="01CCF724"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3978.5</w:t>
            </w:r>
          </w:p>
        </w:tc>
        <w:tc>
          <w:tcPr>
            <w:tcW w:w="277" w:type="dxa"/>
            <w:vAlign w:val="center"/>
            <w:hideMark/>
          </w:tcPr>
          <w:p w14:paraId="2F31C279"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4C64663E" w14:textId="77777777" w:rsidTr="00BE331C">
        <w:trPr>
          <w:trHeight w:val="315"/>
        </w:trPr>
        <w:tc>
          <w:tcPr>
            <w:tcW w:w="977" w:type="dxa"/>
            <w:tcBorders>
              <w:top w:val="nil"/>
              <w:left w:val="single" w:sz="8" w:space="0" w:color="auto"/>
              <w:bottom w:val="single" w:sz="8" w:space="0" w:color="auto"/>
              <w:right w:val="nil"/>
            </w:tcBorders>
            <w:shd w:val="clear" w:color="000000" w:fill="C00000"/>
            <w:vAlign w:val="center"/>
            <w:hideMark/>
          </w:tcPr>
          <w:p w14:paraId="135F454D"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F</w:t>
            </w:r>
          </w:p>
        </w:tc>
        <w:tc>
          <w:tcPr>
            <w:tcW w:w="4538" w:type="dxa"/>
            <w:tcBorders>
              <w:top w:val="nil"/>
              <w:left w:val="single" w:sz="8" w:space="0" w:color="auto"/>
              <w:bottom w:val="single" w:sz="8" w:space="0" w:color="auto"/>
              <w:right w:val="single" w:sz="8" w:space="0" w:color="auto"/>
            </w:tcBorders>
            <w:shd w:val="clear" w:color="000000" w:fill="C00000"/>
            <w:noWrap/>
            <w:vAlign w:val="center"/>
            <w:hideMark/>
          </w:tcPr>
          <w:p w14:paraId="48F25771"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DEPRECIATION</w:t>
            </w:r>
          </w:p>
        </w:tc>
        <w:tc>
          <w:tcPr>
            <w:tcW w:w="1884" w:type="dxa"/>
            <w:tcBorders>
              <w:top w:val="nil"/>
              <w:left w:val="nil"/>
              <w:bottom w:val="single" w:sz="8" w:space="0" w:color="auto"/>
              <w:right w:val="nil"/>
            </w:tcBorders>
            <w:shd w:val="clear" w:color="000000" w:fill="FFF2CC"/>
            <w:noWrap/>
            <w:vAlign w:val="center"/>
            <w:hideMark/>
          </w:tcPr>
          <w:p w14:paraId="141153EF" w14:textId="77777777" w:rsidR="00BE331C" w:rsidRPr="00BE331C" w:rsidRDefault="00BE331C" w:rsidP="00BE331C">
            <w:pPr>
              <w:spacing w:after="0" w:line="240" w:lineRule="auto"/>
              <w:jc w:val="center"/>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 </w:t>
            </w:r>
          </w:p>
        </w:tc>
        <w:tc>
          <w:tcPr>
            <w:tcW w:w="1526" w:type="dxa"/>
            <w:tcBorders>
              <w:top w:val="nil"/>
              <w:left w:val="nil"/>
              <w:bottom w:val="single" w:sz="8" w:space="0" w:color="auto"/>
              <w:right w:val="single" w:sz="8" w:space="0" w:color="auto"/>
            </w:tcBorders>
            <w:shd w:val="clear" w:color="000000" w:fill="FFF2CC"/>
            <w:noWrap/>
            <w:vAlign w:val="center"/>
            <w:hideMark/>
          </w:tcPr>
          <w:p w14:paraId="77CDAF0B" w14:textId="77777777" w:rsidR="00BE331C" w:rsidRPr="00BE331C" w:rsidRDefault="00BE331C" w:rsidP="00BE331C">
            <w:pPr>
              <w:spacing w:after="0" w:line="240" w:lineRule="auto"/>
              <w:jc w:val="center"/>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 </w:t>
            </w:r>
          </w:p>
        </w:tc>
        <w:tc>
          <w:tcPr>
            <w:tcW w:w="1217" w:type="dxa"/>
            <w:tcBorders>
              <w:top w:val="nil"/>
              <w:left w:val="nil"/>
              <w:bottom w:val="single" w:sz="8" w:space="0" w:color="auto"/>
              <w:right w:val="single" w:sz="8" w:space="0" w:color="auto"/>
            </w:tcBorders>
            <w:shd w:val="clear" w:color="000000" w:fill="C00000"/>
            <w:noWrap/>
            <w:vAlign w:val="center"/>
            <w:hideMark/>
          </w:tcPr>
          <w:p w14:paraId="28C1342E"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1.9</w:t>
            </w:r>
          </w:p>
        </w:tc>
        <w:tc>
          <w:tcPr>
            <w:tcW w:w="277" w:type="dxa"/>
            <w:vAlign w:val="center"/>
            <w:hideMark/>
          </w:tcPr>
          <w:p w14:paraId="16FB93DE"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25A45701" w14:textId="77777777" w:rsidTr="00BE331C">
        <w:trPr>
          <w:trHeight w:val="315"/>
        </w:trPr>
        <w:tc>
          <w:tcPr>
            <w:tcW w:w="977" w:type="dxa"/>
            <w:tcBorders>
              <w:top w:val="nil"/>
              <w:left w:val="single" w:sz="8" w:space="0" w:color="auto"/>
              <w:bottom w:val="single" w:sz="8" w:space="0" w:color="auto"/>
              <w:right w:val="nil"/>
            </w:tcBorders>
            <w:shd w:val="clear" w:color="000000" w:fill="C00000"/>
            <w:vAlign w:val="center"/>
            <w:hideMark/>
          </w:tcPr>
          <w:p w14:paraId="42B33403"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G</w:t>
            </w:r>
          </w:p>
        </w:tc>
        <w:tc>
          <w:tcPr>
            <w:tcW w:w="4538" w:type="dxa"/>
            <w:tcBorders>
              <w:top w:val="nil"/>
              <w:left w:val="single" w:sz="8" w:space="0" w:color="auto"/>
              <w:bottom w:val="single" w:sz="8" w:space="0" w:color="auto"/>
              <w:right w:val="single" w:sz="8" w:space="0" w:color="auto"/>
            </w:tcBorders>
            <w:shd w:val="clear" w:color="000000" w:fill="C00000"/>
            <w:noWrap/>
            <w:vAlign w:val="center"/>
            <w:hideMark/>
          </w:tcPr>
          <w:p w14:paraId="6FDF289C"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PRODUCTION COST</w:t>
            </w:r>
          </w:p>
        </w:tc>
        <w:tc>
          <w:tcPr>
            <w:tcW w:w="1884" w:type="dxa"/>
            <w:tcBorders>
              <w:top w:val="nil"/>
              <w:left w:val="nil"/>
              <w:bottom w:val="single" w:sz="8" w:space="0" w:color="auto"/>
              <w:right w:val="single" w:sz="8" w:space="0" w:color="auto"/>
            </w:tcBorders>
            <w:shd w:val="clear" w:color="000000" w:fill="C00000"/>
            <w:noWrap/>
            <w:vAlign w:val="center"/>
            <w:hideMark/>
          </w:tcPr>
          <w:p w14:paraId="5F25DA7D"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3980.4</w:t>
            </w:r>
          </w:p>
        </w:tc>
        <w:tc>
          <w:tcPr>
            <w:tcW w:w="1526" w:type="dxa"/>
            <w:tcBorders>
              <w:top w:val="nil"/>
              <w:left w:val="nil"/>
              <w:bottom w:val="single" w:sz="8" w:space="0" w:color="auto"/>
              <w:right w:val="single" w:sz="8" w:space="0" w:color="auto"/>
            </w:tcBorders>
            <w:shd w:val="clear" w:color="000000" w:fill="C00000"/>
            <w:noWrap/>
            <w:vAlign w:val="center"/>
            <w:hideMark/>
          </w:tcPr>
          <w:p w14:paraId="4A3BC3F4" w14:textId="77777777" w:rsidR="00BE331C" w:rsidRPr="00BE331C" w:rsidRDefault="00BE331C" w:rsidP="00BE331C">
            <w:pPr>
              <w:spacing w:after="0" w:line="240" w:lineRule="auto"/>
              <w:jc w:val="center"/>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 </w:t>
            </w:r>
          </w:p>
        </w:tc>
        <w:tc>
          <w:tcPr>
            <w:tcW w:w="1217" w:type="dxa"/>
            <w:tcBorders>
              <w:top w:val="nil"/>
              <w:left w:val="nil"/>
              <w:bottom w:val="single" w:sz="8" w:space="0" w:color="auto"/>
              <w:right w:val="single" w:sz="8" w:space="0" w:color="auto"/>
            </w:tcBorders>
            <w:shd w:val="clear" w:color="000000" w:fill="C00000"/>
            <w:noWrap/>
            <w:vAlign w:val="center"/>
            <w:hideMark/>
          </w:tcPr>
          <w:p w14:paraId="71D9399C"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 </w:t>
            </w:r>
          </w:p>
        </w:tc>
        <w:tc>
          <w:tcPr>
            <w:tcW w:w="277" w:type="dxa"/>
            <w:vAlign w:val="center"/>
            <w:hideMark/>
          </w:tcPr>
          <w:p w14:paraId="35840AF0"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bl>
    <w:p w14:paraId="2F052344" w14:textId="0DC6CDCF" w:rsidR="00B03E75" w:rsidRDefault="00B03E75" w:rsidP="007A7901">
      <w:pPr>
        <w:spacing w:line="480" w:lineRule="auto"/>
        <w:rPr>
          <w:rFonts w:ascii="Arial" w:eastAsia="Arial" w:hAnsi="Arial" w:cs="Arial"/>
          <w:b/>
          <w:bCs/>
          <w:color w:val="000000" w:themeColor="text1"/>
          <w:sz w:val="24"/>
          <w:szCs w:val="24"/>
        </w:rPr>
      </w:pPr>
    </w:p>
    <w:p w14:paraId="1ED22FA7" w14:textId="007AEF04" w:rsidR="005C1BF1" w:rsidRDefault="005C1BF1" w:rsidP="007A7901">
      <w:pPr>
        <w:spacing w:line="480" w:lineRule="auto"/>
        <w:rPr>
          <w:rFonts w:ascii="Arial" w:eastAsia="Arial" w:hAnsi="Arial" w:cs="Arial"/>
          <w:b/>
          <w:bCs/>
          <w:color w:val="000000" w:themeColor="text1"/>
          <w:sz w:val="24"/>
          <w:szCs w:val="24"/>
        </w:rPr>
      </w:pPr>
    </w:p>
    <w:p w14:paraId="07301BA9" w14:textId="4580016F" w:rsidR="005C1BF1" w:rsidRDefault="005C1BF1" w:rsidP="007A7901">
      <w:pPr>
        <w:spacing w:line="480" w:lineRule="auto"/>
        <w:rPr>
          <w:rFonts w:ascii="Arial" w:eastAsia="Arial" w:hAnsi="Arial" w:cs="Arial"/>
          <w:b/>
          <w:bCs/>
          <w:color w:val="000000" w:themeColor="text1"/>
          <w:sz w:val="24"/>
          <w:szCs w:val="24"/>
        </w:rPr>
      </w:pPr>
    </w:p>
    <w:p w14:paraId="5AC3D365" w14:textId="2591B2E5" w:rsidR="00BE331C" w:rsidRDefault="00BE331C" w:rsidP="007A7901">
      <w:pPr>
        <w:spacing w:line="480" w:lineRule="auto"/>
        <w:rPr>
          <w:rFonts w:ascii="Arial" w:eastAsia="Arial" w:hAnsi="Arial" w:cs="Arial"/>
          <w:b/>
          <w:bCs/>
          <w:color w:val="000000" w:themeColor="text1"/>
          <w:sz w:val="24"/>
          <w:szCs w:val="24"/>
        </w:rPr>
      </w:pPr>
    </w:p>
    <w:p w14:paraId="6188AF91" w14:textId="77777777" w:rsidR="00BE331C" w:rsidRDefault="00BE331C" w:rsidP="007A7901">
      <w:pPr>
        <w:spacing w:line="480" w:lineRule="auto"/>
        <w:rPr>
          <w:rFonts w:ascii="Arial" w:eastAsia="Arial" w:hAnsi="Arial" w:cs="Arial"/>
          <w:b/>
          <w:bCs/>
          <w:color w:val="000000" w:themeColor="text1"/>
          <w:sz w:val="24"/>
          <w:szCs w:val="24"/>
        </w:rPr>
      </w:pPr>
    </w:p>
    <w:p w14:paraId="7A772943" w14:textId="0BE821D0" w:rsidR="007A7901" w:rsidRPr="002B5730" w:rsidRDefault="00B03E75" w:rsidP="007A7901">
      <w:pPr>
        <w:spacing w:line="480" w:lineRule="auto"/>
        <w:rPr>
          <w:rFonts w:ascii="Arial" w:eastAsia="Arial" w:hAnsi="Arial" w:cs="Arial"/>
          <w:b/>
          <w:bCs/>
          <w:color w:val="000000" w:themeColor="text1"/>
          <w:sz w:val="24"/>
          <w:szCs w:val="24"/>
        </w:rPr>
      </w:pPr>
      <w:r>
        <w:rPr>
          <w:rFonts w:ascii="Arial" w:eastAsia="Arial" w:hAnsi="Arial" w:cs="Arial"/>
          <w:b/>
          <w:bCs/>
          <w:color w:val="000000" w:themeColor="text1"/>
          <w:sz w:val="24"/>
          <w:szCs w:val="24"/>
        </w:rPr>
        <w:lastRenderedPageBreak/>
        <w:t>3</w:t>
      </w:r>
      <w:r w:rsidR="004C5239" w:rsidRPr="002B5730">
        <w:rPr>
          <w:rFonts w:ascii="Arial" w:eastAsia="Arial" w:hAnsi="Arial" w:cs="Arial"/>
          <w:b/>
          <w:bCs/>
          <w:color w:val="000000" w:themeColor="text1"/>
          <w:sz w:val="24"/>
          <w:szCs w:val="24"/>
        </w:rPr>
        <w:t>.</w:t>
      </w:r>
      <w:r w:rsidR="00D16404">
        <w:rPr>
          <w:rFonts w:ascii="Arial" w:eastAsia="Arial" w:hAnsi="Arial" w:cs="Arial"/>
          <w:b/>
          <w:bCs/>
          <w:color w:val="000000" w:themeColor="text1"/>
          <w:sz w:val="24"/>
          <w:szCs w:val="24"/>
        </w:rPr>
        <w:t>14</w:t>
      </w:r>
      <w:r w:rsidR="004C5239" w:rsidRPr="002B5730">
        <w:rPr>
          <w:rFonts w:ascii="Arial" w:eastAsia="Arial" w:hAnsi="Arial" w:cs="Arial"/>
          <w:b/>
          <w:bCs/>
          <w:color w:val="000000" w:themeColor="text1"/>
          <w:sz w:val="24"/>
          <w:szCs w:val="24"/>
        </w:rPr>
        <w:t xml:space="preserve">. </w:t>
      </w:r>
      <w:r w:rsidR="007A7901" w:rsidRPr="002B5730">
        <w:rPr>
          <w:rFonts w:ascii="Arial" w:eastAsia="Arial" w:hAnsi="Arial" w:cs="Arial"/>
          <w:b/>
          <w:bCs/>
          <w:color w:val="000000" w:themeColor="text1"/>
          <w:sz w:val="24"/>
          <w:szCs w:val="24"/>
        </w:rPr>
        <w:t>Customer Analysis</w:t>
      </w:r>
    </w:p>
    <w:tbl>
      <w:tblPr>
        <w:tblW w:w="10284" w:type="dxa"/>
        <w:tblLook w:val="04A0" w:firstRow="1" w:lastRow="0" w:firstColumn="1" w:lastColumn="0" w:noHBand="0" w:noVBand="1"/>
      </w:tblPr>
      <w:tblGrid>
        <w:gridCol w:w="1481"/>
        <w:gridCol w:w="1832"/>
        <w:gridCol w:w="1658"/>
        <w:gridCol w:w="2620"/>
        <w:gridCol w:w="1516"/>
        <w:gridCol w:w="1177"/>
      </w:tblGrid>
      <w:tr w:rsidR="00E05556" w:rsidRPr="00113DAD" w14:paraId="3DE8DC05" w14:textId="77777777" w:rsidTr="00E05556">
        <w:trPr>
          <w:trHeight w:val="800"/>
        </w:trPr>
        <w:tc>
          <w:tcPr>
            <w:tcW w:w="1481" w:type="dxa"/>
            <w:tcBorders>
              <w:top w:val="single" w:sz="8" w:space="0" w:color="auto"/>
              <w:left w:val="single" w:sz="8" w:space="0" w:color="auto"/>
              <w:bottom w:val="single" w:sz="8" w:space="0" w:color="auto"/>
              <w:right w:val="single" w:sz="4" w:space="0" w:color="auto"/>
            </w:tcBorders>
            <w:shd w:val="clear" w:color="000000" w:fill="DDEBF7"/>
            <w:vAlign w:val="center"/>
            <w:hideMark/>
          </w:tcPr>
          <w:p w14:paraId="238EE89D"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Destination Country</w:t>
            </w:r>
          </w:p>
        </w:tc>
        <w:tc>
          <w:tcPr>
            <w:tcW w:w="1832" w:type="dxa"/>
            <w:tcBorders>
              <w:top w:val="single" w:sz="8" w:space="0" w:color="auto"/>
              <w:left w:val="nil"/>
              <w:bottom w:val="single" w:sz="8" w:space="0" w:color="auto"/>
              <w:right w:val="single" w:sz="4" w:space="0" w:color="auto"/>
            </w:tcBorders>
            <w:shd w:val="clear" w:color="000000" w:fill="DDEBF7"/>
            <w:vAlign w:val="center"/>
            <w:hideMark/>
          </w:tcPr>
          <w:p w14:paraId="3C7E89EE"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Product Description</w:t>
            </w:r>
          </w:p>
        </w:tc>
        <w:tc>
          <w:tcPr>
            <w:tcW w:w="1658" w:type="dxa"/>
            <w:tcBorders>
              <w:top w:val="single" w:sz="8" w:space="0" w:color="auto"/>
              <w:left w:val="nil"/>
              <w:bottom w:val="single" w:sz="8" w:space="0" w:color="auto"/>
              <w:right w:val="single" w:sz="4" w:space="0" w:color="auto"/>
            </w:tcBorders>
            <w:shd w:val="clear" w:color="000000" w:fill="DDEBF7"/>
            <w:vAlign w:val="center"/>
            <w:hideMark/>
          </w:tcPr>
          <w:p w14:paraId="5D7E4075"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Customer / Distributor Name</w:t>
            </w:r>
          </w:p>
        </w:tc>
        <w:tc>
          <w:tcPr>
            <w:tcW w:w="2620" w:type="dxa"/>
            <w:tcBorders>
              <w:top w:val="single" w:sz="8" w:space="0" w:color="auto"/>
              <w:left w:val="nil"/>
              <w:bottom w:val="single" w:sz="8" w:space="0" w:color="auto"/>
              <w:right w:val="single" w:sz="4" w:space="0" w:color="auto"/>
            </w:tcBorders>
            <w:shd w:val="clear" w:color="000000" w:fill="DDEBF7"/>
            <w:vAlign w:val="center"/>
            <w:hideMark/>
          </w:tcPr>
          <w:p w14:paraId="4F7BAFE8"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Supplier Name</w:t>
            </w:r>
          </w:p>
        </w:tc>
        <w:tc>
          <w:tcPr>
            <w:tcW w:w="1516" w:type="dxa"/>
            <w:tcBorders>
              <w:top w:val="single" w:sz="8" w:space="0" w:color="auto"/>
              <w:left w:val="nil"/>
              <w:bottom w:val="single" w:sz="8" w:space="0" w:color="auto"/>
              <w:right w:val="single" w:sz="4" w:space="0" w:color="auto"/>
            </w:tcBorders>
            <w:shd w:val="clear" w:color="000000" w:fill="DDEBF7"/>
            <w:vAlign w:val="center"/>
            <w:hideMark/>
          </w:tcPr>
          <w:p w14:paraId="5718243B"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Annual Off-take Quantity (Tonnes)</w:t>
            </w:r>
          </w:p>
        </w:tc>
        <w:tc>
          <w:tcPr>
            <w:tcW w:w="1177" w:type="dxa"/>
            <w:tcBorders>
              <w:top w:val="single" w:sz="8" w:space="0" w:color="auto"/>
              <w:left w:val="nil"/>
              <w:bottom w:val="single" w:sz="8" w:space="0" w:color="auto"/>
              <w:right w:val="single" w:sz="8" w:space="0" w:color="auto"/>
            </w:tcBorders>
            <w:shd w:val="clear" w:color="000000" w:fill="DDEBF7"/>
            <w:vAlign w:val="center"/>
            <w:hideMark/>
          </w:tcPr>
          <w:p w14:paraId="5432DA2D"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Price Range (USD/kg)</w:t>
            </w:r>
          </w:p>
        </w:tc>
      </w:tr>
      <w:tr w:rsidR="00E05556" w:rsidRPr="00113DAD" w14:paraId="5500570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294D865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1E272E8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0313EC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Reichhold India Private Limited</w:t>
            </w:r>
          </w:p>
        </w:tc>
        <w:tc>
          <w:tcPr>
            <w:tcW w:w="2620" w:type="dxa"/>
            <w:tcBorders>
              <w:top w:val="nil"/>
              <w:left w:val="nil"/>
              <w:bottom w:val="single" w:sz="4" w:space="0" w:color="auto"/>
              <w:right w:val="single" w:sz="4" w:space="0" w:color="auto"/>
            </w:tcBorders>
            <w:shd w:val="clear" w:color="000000" w:fill="DDEBF7"/>
            <w:vAlign w:val="center"/>
            <w:hideMark/>
          </w:tcPr>
          <w:p w14:paraId="5C42E9B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Reichhold Polymers Tianjin, China</w:t>
            </w:r>
          </w:p>
        </w:tc>
        <w:tc>
          <w:tcPr>
            <w:tcW w:w="1516" w:type="dxa"/>
            <w:tcBorders>
              <w:top w:val="nil"/>
              <w:left w:val="nil"/>
              <w:bottom w:val="single" w:sz="4" w:space="0" w:color="auto"/>
              <w:right w:val="single" w:sz="4" w:space="0" w:color="auto"/>
            </w:tcBorders>
            <w:shd w:val="clear" w:color="000000" w:fill="DDEBF7"/>
            <w:vAlign w:val="center"/>
            <w:hideMark/>
          </w:tcPr>
          <w:p w14:paraId="0E0C972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2600</w:t>
            </w:r>
          </w:p>
        </w:tc>
        <w:tc>
          <w:tcPr>
            <w:tcW w:w="1177" w:type="dxa"/>
            <w:tcBorders>
              <w:top w:val="nil"/>
              <w:left w:val="nil"/>
              <w:bottom w:val="single" w:sz="4" w:space="0" w:color="auto"/>
              <w:right w:val="single" w:sz="8" w:space="0" w:color="auto"/>
            </w:tcBorders>
            <w:shd w:val="clear" w:color="000000" w:fill="DDEBF7"/>
            <w:vAlign w:val="center"/>
            <w:hideMark/>
          </w:tcPr>
          <w:p w14:paraId="14106BB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3.4-4.23</w:t>
            </w:r>
          </w:p>
        </w:tc>
      </w:tr>
      <w:tr w:rsidR="00E05556" w:rsidRPr="00113DAD" w14:paraId="48464209"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0918108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Saudi Arabia</w:t>
            </w:r>
          </w:p>
        </w:tc>
        <w:tc>
          <w:tcPr>
            <w:tcW w:w="1832" w:type="dxa"/>
            <w:tcBorders>
              <w:top w:val="nil"/>
              <w:left w:val="nil"/>
              <w:bottom w:val="single" w:sz="4" w:space="0" w:color="auto"/>
              <w:right w:val="single" w:sz="4" w:space="0" w:color="auto"/>
            </w:tcBorders>
            <w:shd w:val="clear" w:color="000000" w:fill="DDEBF7"/>
            <w:vAlign w:val="center"/>
            <w:hideMark/>
          </w:tcPr>
          <w:p w14:paraId="7B3DA74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74687F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Saudi Arabian AMIANTIT Company</w:t>
            </w:r>
          </w:p>
        </w:tc>
        <w:tc>
          <w:tcPr>
            <w:tcW w:w="2620" w:type="dxa"/>
            <w:tcBorders>
              <w:top w:val="nil"/>
              <w:left w:val="nil"/>
              <w:bottom w:val="single" w:sz="4" w:space="0" w:color="auto"/>
              <w:right w:val="single" w:sz="4" w:space="0" w:color="auto"/>
            </w:tcBorders>
            <w:shd w:val="clear" w:color="000000" w:fill="DDEBF7"/>
            <w:vAlign w:val="center"/>
            <w:hideMark/>
          </w:tcPr>
          <w:p w14:paraId="37DBB5E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Sino Polymer, China</w:t>
            </w:r>
          </w:p>
        </w:tc>
        <w:tc>
          <w:tcPr>
            <w:tcW w:w="1516" w:type="dxa"/>
            <w:tcBorders>
              <w:top w:val="nil"/>
              <w:left w:val="nil"/>
              <w:bottom w:val="single" w:sz="4" w:space="0" w:color="auto"/>
              <w:right w:val="single" w:sz="4" w:space="0" w:color="auto"/>
            </w:tcBorders>
            <w:shd w:val="clear" w:color="000000" w:fill="DDEBF7"/>
            <w:vAlign w:val="center"/>
            <w:hideMark/>
          </w:tcPr>
          <w:p w14:paraId="02DD185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1440</w:t>
            </w:r>
          </w:p>
        </w:tc>
        <w:tc>
          <w:tcPr>
            <w:tcW w:w="1177" w:type="dxa"/>
            <w:tcBorders>
              <w:top w:val="nil"/>
              <w:left w:val="nil"/>
              <w:bottom w:val="single" w:sz="4" w:space="0" w:color="auto"/>
              <w:right w:val="single" w:sz="8" w:space="0" w:color="auto"/>
            </w:tcBorders>
            <w:shd w:val="clear" w:color="000000" w:fill="DDEBF7"/>
            <w:vAlign w:val="center"/>
            <w:hideMark/>
          </w:tcPr>
          <w:p w14:paraId="76FC4DE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5.25-6.53</w:t>
            </w:r>
          </w:p>
        </w:tc>
      </w:tr>
      <w:tr w:rsidR="00E05556" w:rsidRPr="00113DAD" w14:paraId="2B6B301E"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4A60220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6505EFF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2FD46C0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Orson Chemicals</w:t>
            </w:r>
          </w:p>
        </w:tc>
        <w:tc>
          <w:tcPr>
            <w:tcW w:w="2620" w:type="dxa"/>
            <w:tcBorders>
              <w:top w:val="nil"/>
              <w:left w:val="nil"/>
              <w:bottom w:val="single" w:sz="4" w:space="0" w:color="auto"/>
              <w:right w:val="single" w:sz="4" w:space="0" w:color="auto"/>
            </w:tcBorders>
            <w:shd w:val="clear" w:color="000000" w:fill="DDEBF7"/>
            <w:vAlign w:val="center"/>
            <w:hideMark/>
          </w:tcPr>
          <w:p w14:paraId="03419F2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Swancor Ind M Sdn Bhd, Malaysia/Taiwan</w:t>
            </w:r>
          </w:p>
        </w:tc>
        <w:tc>
          <w:tcPr>
            <w:tcW w:w="1516" w:type="dxa"/>
            <w:tcBorders>
              <w:top w:val="nil"/>
              <w:left w:val="nil"/>
              <w:bottom w:val="single" w:sz="4" w:space="0" w:color="auto"/>
              <w:right w:val="single" w:sz="4" w:space="0" w:color="auto"/>
            </w:tcBorders>
            <w:shd w:val="clear" w:color="000000" w:fill="DDEBF7"/>
            <w:vAlign w:val="center"/>
            <w:hideMark/>
          </w:tcPr>
          <w:p w14:paraId="0782E3F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1050</w:t>
            </w:r>
          </w:p>
        </w:tc>
        <w:tc>
          <w:tcPr>
            <w:tcW w:w="1177" w:type="dxa"/>
            <w:tcBorders>
              <w:top w:val="nil"/>
              <w:left w:val="nil"/>
              <w:bottom w:val="single" w:sz="4" w:space="0" w:color="auto"/>
              <w:right w:val="single" w:sz="8" w:space="0" w:color="auto"/>
            </w:tcBorders>
            <w:shd w:val="clear" w:color="000000" w:fill="DDEBF7"/>
            <w:vAlign w:val="center"/>
            <w:hideMark/>
          </w:tcPr>
          <w:p w14:paraId="436F99C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2.3-2.87</w:t>
            </w:r>
          </w:p>
        </w:tc>
      </w:tr>
      <w:tr w:rsidR="00E05556" w:rsidRPr="00113DAD" w14:paraId="0F68CFD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4A21A85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Egypt</w:t>
            </w:r>
          </w:p>
        </w:tc>
        <w:tc>
          <w:tcPr>
            <w:tcW w:w="1832" w:type="dxa"/>
            <w:tcBorders>
              <w:top w:val="nil"/>
              <w:left w:val="nil"/>
              <w:bottom w:val="single" w:sz="4" w:space="0" w:color="auto"/>
              <w:right w:val="single" w:sz="4" w:space="0" w:color="auto"/>
            </w:tcBorders>
            <w:shd w:val="clear" w:color="000000" w:fill="DDEBF7"/>
            <w:vAlign w:val="center"/>
            <w:hideMark/>
          </w:tcPr>
          <w:p w14:paraId="0845043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5ABF018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Future Pipe Industries</w:t>
            </w:r>
          </w:p>
        </w:tc>
        <w:tc>
          <w:tcPr>
            <w:tcW w:w="2620" w:type="dxa"/>
            <w:tcBorders>
              <w:top w:val="nil"/>
              <w:left w:val="nil"/>
              <w:bottom w:val="single" w:sz="4" w:space="0" w:color="auto"/>
              <w:right w:val="single" w:sz="4" w:space="0" w:color="auto"/>
            </w:tcBorders>
            <w:shd w:val="clear" w:color="000000" w:fill="DDEBF7"/>
            <w:vAlign w:val="center"/>
            <w:hideMark/>
          </w:tcPr>
          <w:p w14:paraId="6CA977B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3C61CC9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600</w:t>
            </w:r>
          </w:p>
        </w:tc>
        <w:tc>
          <w:tcPr>
            <w:tcW w:w="1177" w:type="dxa"/>
            <w:tcBorders>
              <w:top w:val="nil"/>
              <w:left w:val="nil"/>
              <w:bottom w:val="single" w:sz="4" w:space="0" w:color="auto"/>
              <w:right w:val="single" w:sz="8" w:space="0" w:color="auto"/>
            </w:tcBorders>
            <w:shd w:val="clear" w:color="000000" w:fill="DDEBF7"/>
            <w:vAlign w:val="center"/>
            <w:hideMark/>
          </w:tcPr>
          <w:p w14:paraId="0EF2B07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2.46-3.06</w:t>
            </w:r>
          </w:p>
        </w:tc>
      </w:tr>
      <w:tr w:rsidR="00E05556" w:rsidRPr="00113DAD" w14:paraId="327884D3"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42FA930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21E702D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Novolac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36645AF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Chemical Process Equipments Pvt Ltd</w:t>
            </w:r>
          </w:p>
        </w:tc>
        <w:tc>
          <w:tcPr>
            <w:tcW w:w="2620" w:type="dxa"/>
            <w:tcBorders>
              <w:top w:val="nil"/>
              <w:left w:val="nil"/>
              <w:bottom w:val="single" w:sz="4" w:space="0" w:color="auto"/>
              <w:right w:val="single" w:sz="4" w:space="0" w:color="auto"/>
            </w:tcBorders>
            <w:shd w:val="clear" w:color="000000" w:fill="DDEBF7"/>
            <w:vAlign w:val="center"/>
            <w:hideMark/>
          </w:tcPr>
          <w:p w14:paraId="4302179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Ineos Composites, Spain</w:t>
            </w:r>
          </w:p>
        </w:tc>
        <w:tc>
          <w:tcPr>
            <w:tcW w:w="1516" w:type="dxa"/>
            <w:tcBorders>
              <w:top w:val="nil"/>
              <w:left w:val="nil"/>
              <w:bottom w:val="single" w:sz="4" w:space="0" w:color="auto"/>
              <w:right w:val="single" w:sz="4" w:space="0" w:color="auto"/>
            </w:tcBorders>
            <w:shd w:val="clear" w:color="000000" w:fill="DDEBF7"/>
            <w:vAlign w:val="center"/>
            <w:hideMark/>
          </w:tcPr>
          <w:p w14:paraId="425094C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470</w:t>
            </w:r>
          </w:p>
        </w:tc>
        <w:tc>
          <w:tcPr>
            <w:tcW w:w="1177" w:type="dxa"/>
            <w:tcBorders>
              <w:top w:val="nil"/>
              <w:left w:val="nil"/>
              <w:bottom w:val="single" w:sz="4" w:space="0" w:color="auto"/>
              <w:right w:val="single" w:sz="8" w:space="0" w:color="auto"/>
            </w:tcBorders>
            <w:shd w:val="clear" w:color="000000" w:fill="DDEBF7"/>
            <w:vAlign w:val="center"/>
            <w:hideMark/>
          </w:tcPr>
          <w:p w14:paraId="2867D58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5.17-6.43</w:t>
            </w:r>
          </w:p>
        </w:tc>
      </w:tr>
      <w:tr w:rsidR="00E05556" w:rsidRPr="00113DAD" w14:paraId="29CE8AEE"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548C5D2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27DDA9F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7DCDF63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Sunrise Industries India Ltd</w:t>
            </w:r>
          </w:p>
        </w:tc>
        <w:tc>
          <w:tcPr>
            <w:tcW w:w="2620" w:type="dxa"/>
            <w:tcBorders>
              <w:top w:val="nil"/>
              <w:left w:val="nil"/>
              <w:bottom w:val="single" w:sz="4" w:space="0" w:color="auto"/>
              <w:right w:val="single" w:sz="4" w:space="0" w:color="auto"/>
            </w:tcBorders>
            <w:shd w:val="clear" w:color="000000" w:fill="DDEBF7"/>
            <w:vAlign w:val="center"/>
            <w:hideMark/>
          </w:tcPr>
          <w:p w14:paraId="616B907E" w14:textId="135CBEA3"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Jinling A</w:t>
            </w:r>
            <w:r w:rsidR="00CD321F">
              <w:rPr>
                <w:rFonts w:ascii="Arial" w:eastAsia="Times New Roman" w:hAnsi="Arial" w:cs="Arial"/>
                <w:color w:val="000000"/>
                <w:sz w:val="20"/>
                <w:szCs w:val="20"/>
                <w:lang w:val="en-US"/>
              </w:rPr>
              <w:t>OC</w:t>
            </w:r>
            <w:r w:rsidRPr="00113DAD">
              <w:rPr>
                <w:rFonts w:ascii="Arial" w:eastAsia="Times New Roman" w:hAnsi="Arial" w:cs="Arial"/>
                <w:color w:val="000000"/>
                <w:sz w:val="20"/>
                <w:szCs w:val="20"/>
                <w:lang w:val="en-US"/>
              </w:rPr>
              <w:t xml:space="preserve"> Resins Co Ltd, China/Thailand</w:t>
            </w:r>
          </w:p>
        </w:tc>
        <w:tc>
          <w:tcPr>
            <w:tcW w:w="1516" w:type="dxa"/>
            <w:tcBorders>
              <w:top w:val="nil"/>
              <w:left w:val="nil"/>
              <w:bottom w:val="single" w:sz="4" w:space="0" w:color="auto"/>
              <w:right w:val="single" w:sz="4" w:space="0" w:color="auto"/>
            </w:tcBorders>
            <w:shd w:val="clear" w:color="000000" w:fill="DDEBF7"/>
            <w:vAlign w:val="center"/>
            <w:hideMark/>
          </w:tcPr>
          <w:p w14:paraId="76931CF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370</w:t>
            </w:r>
          </w:p>
        </w:tc>
        <w:tc>
          <w:tcPr>
            <w:tcW w:w="1177" w:type="dxa"/>
            <w:tcBorders>
              <w:top w:val="nil"/>
              <w:left w:val="nil"/>
              <w:bottom w:val="single" w:sz="4" w:space="0" w:color="auto"/>
              <w:right w:val="single" w:sz="8" w:space="0" w:color="auto"/>
            </w:tcBorders>
            <w:shd w:val="clear" w:color="000000" w:fill="DDEBF7"/>
            <w:vAlign w:val="center"/>
            <w:hideMark/>
          </w:tcPr>
          <w:p w14:paraId="04CC39B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3.17-3.94</w:t>
            </w:r>
          </w:p>
        </w:tc>
      </w:tr>
      <w:tr w:rsidR="00E05556" w:rsidRPr="00113DAD" w14:paraId="2C8D0820"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3B48C7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707CF64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500442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Carborundum Universal Limited</w:t>
            </w:r>
          </w:p>
        </w:tc>
        <w:tc>
          <w:tcPr>
            <w:tcW w:w="2620" w:type="dxa"/>
            <w:tcBorders>
              <w:top w:val="nil"/>
              <w:left w:val="nil"/>
              <w:bottom w:val="single" w:sz="4" w:space="0" w:color="auto"/>
              <w:right w:val="single" w:sz="4" w:space="0" w:color="auto"/>
            </w:tcBorders>
            <w:shd w:val="clear" w:color="000000" w:fill="DDEBF7"/>
            <w:vAlign w:val="center"/>
            <w:hideMark/>
          </w:tcPr>
          <w:p w14:paraId="76426D1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Swancor Ind M Sdn Bhd, Malaysia/Taiwan/China</w:t>
            </w:r>
          </w:p>
        </w:tc>
        <w:tc>
          <w:tcPr>
            <w:tcW w:w="1516" w:type="dxa"/>
            <w:tcBorders>
              <w:top w:val="nil"/>
              <w:left w:val="nil"/>
              <w:bottom w:val="single" w:sz="4" w:space="0" w:color="auto"/>
              <w:right w:val="single" w:sz="4" w:space="0" w:color="auto"/>
            </w:tcBorders>
            <w:shd w:val="clear" w:color="000000" w:fill="DDEBF7"/>
            <w:vAlign w:val="center"/>
            <w:hideMark/>
          </w:tcPr>
          <w:p w14:paraId="6D601A0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290</w:t>
            </w:r>
          </w:p>
        </w:tc>
        <w:tc>
          <w:tcPr>
            <w:tcW w:w="1177" w:type="dxa"/>
            <w:tcBorders>
              <w:top w:val="nil"/>
              <w:left w:val="nil"/>
              <w:bottom w:val="single" w:sz="4" w:space="0" w:color="auto"/>
              <w:right w:val="single" w:sz="8" w:space="0" w:color="auto"/>
            </w:tcBorders>
            <w:shd w:val="clear" w:color="000000" w:fill="DDEBF7"/>
            <w:vAlign w:val="center"/>
            <w:hideMark/>
          </w:tcPr>
          <w:p w14:paraId="1AD305A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2.01-2.5</w:t>
            </w:r>
          </w:p>
        </w:tc>
      </w:tr>
      <w:tr w:rsidR="00E05556" w:rsidRPr="00113DAD" w14:paraId="720AB62D"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397D846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1F4D0F8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A5A6D8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Nagase India Private Limited</w:t>
            </w:r>
          </w:p>
        </w:tc>
        <w:tc>
          <w:tcPr>
            <w:tcW w:w="2620" w:type="dxa"/>
            <w:tcBorders>
              <w:top w:val="nil"/>
              <w:left w:val="nil"/>
              <w:bottom w:val="single" w:sz="4" w:space="0" w:color="auto"/>
              <w:right w:val="single" w:sz="4" w:space="0" w:color="auto"/>
            </w:tcBorders>
            <w:shd w:val="clear" w:color="000000" w:fill="DDEBF7"/>
            <w:vAlign w:val="center"/>
            <w:hideMark/>
          </w:tcPr>
          <w:p w14:paraId="2A290E6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Showa Highpolymer Singapore Pte Ltd, Japan</w:t>
            </w:r>
          </w:p>
        </w:tc>
        <w:tc>
          <w:tcPr>
            <w:tcW w:w="1516" w:type="dxa"/>
            <w:tcBorders>
              <w:top w:val="nil"/>
              <w:left w:val="nil"/>
              <w:bottom w:val="single" w:sz="4" w:space="0" w:color="auto"/>
              <w:right w:val="single" w:sz="4" w:space="0" w:color="auto"/>
            </w:tcBorders>
            <w:shd w:val="clear" w:color="000000" w:fill="DDEBF7"/>
            <w:vAlign w:val="center"/>
            <w:hideMark/>
          </w:tcPr>
          <w:p w14:paraId="0419E23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240</w:t>
            </w:r>
          </w:p>
        </w:tc>
        <w:tc>
          <w:tcPr>
            <w:tcW w:w="1177" w:type="dxa"/>
            <w:tcBorders>
              <w:top w:val="nil"/>
              <w:left w:val="nil"/>
              <w:bottom w:val="single" w:sz="4" w:space="0" w:color="auto"/>
              <w:right w:val="single" w:sz="8" w:space="0" w:color="auto"/>
            </w:tcBorders>
            <w:shd w:val="clear" w:color="000000" w:fill="DDEBF7"/>
            <w:vAlign w:val="center"/>
            <w:hideMark/>
          </w:tcPr>
          <w:p w14:paraId="7007B07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2.71-3.37</w:t>
            </w:r>
          </w:p>
        </w:tc>
      </w:tr>
      <w:tr w:rsidR="00E05556" w:rsidRPr="00113DAD" w14:paraId="134E355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1FFBC57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18D386C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5E74A2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Epp Composites Pvt Ltd</w:t>
            </w:r>
          </w:p>
        </w:tc>
        <w:tc>
          <w:tcPr>
            <w:tcW w:w="2620" w:type="dxa"/>
            <w:tcBorders>
              <w:top w:val="nil"/>
              <w:left w:val="nil"/>
              <w:bottom w:val="single" w:sz="4" w:space="0" w:color="auto"/>
              <w:right w:val="single" w:sz="4" w:space="0" w:color="auto"/>
            </w:tcBorders>
            <w:shd w:val="clear" w:color="000000" w:fill="DDEBF7"/>
            <w:vAlign w:val="center"/>
            <w:hideMark/>
          </w:tcPr>
          <w:p w14:paraId="15139DC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2C994B5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48</w:t>
            </w:r>
          </w:p>
        </w:tc>
        <w:tc>
          <w:tcPr>
            <w:tcW w:w="1177" w:type="dxa"/>
            <w:tcBorders>
              <w:top w:val="nil"/>
              <w:left w:val="nil"/>
              <w:bottom w:val="single" w:sz="4" w:space="0" w:color="auto"/>
              <w:right w:val="single" w:sz="8" w:space="0" w:color="auto"/>
            </w:tcBorders>
            <w:shd w:val="clear" w:color="000000" w:fill="DDEBF7"/>
            <w:vAlign w:val="center"/>
            <w:hideMark/>
          </w:tcPr>
          <w:p w14:paraId="0FED07B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2.86-3.56</w:t>
            </w:r>
          </w:p>
        </w:tc>
      </w:tr>
      <w:tr w:rsidR="00E05556" w:rsidRPr="00113DAD" w14:paraId="2CA96B7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3A617BD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48D7A44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13C6A0E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Vibrant Specialties</w:t>
            </w:r>
          </w:p>
        </w:tc>
        <w:tc>
          <w:tcPr>
            <w:tcW w:w="2620" w:type="dxa"/>
            <w:tcBorders>
              <w:top w:val="nil"/>
              <w:left w:val="nil"/>
              <w:bottom w:val="single" w:sz="4" w:space="0" w:color="auto"/>
              <w:right w:val="single" w:sz="4" w:space="0" w:color="auto"/>
            </w:tcBorders>
            <w:shd w:val="clear" w:color="000000" w:fill="DDEBF7"/>
            <w:vAlign w:val="center"/>
            <w:hideMark/>
          </w:tcPr>
          <w:p w14:paraId="46174E4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Synthomer Trading Limited, France</w:t>
            </w:r>
          </w:p>
        </w:tc>
        <w:tc>
          <w:tcPr>
            <w:tcW w:w="1516" w:type="dxa"/>
            <w:tcBorders>
              <w:top w:val="nil"/>
              <w:left w:val="nil"/>
              <w:bottom w:val="single" w:sz="4" w:space="0" w:color="auto"/>
              <w:right w:val="single" w:sz="4" w:space="0" w:color="auto"/>
            </w:tcBorders>
            <w:shd w:val="clear" w:color="000000" w:fill="DDEBF7"/>
            <w:vAlign w:val="center"/>
            <w:hideMark/>
          </w:tcPr>
          <w:p w14:paraId="0721DE0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40</w:t>
            </w:r>
          </w:p>
        </w:tc>
        <w:tc>
          <w:tcPr>
            <w:tcW w:w="1177" w:type="dxa"/>
            <w:tcBorders>
              <w:top w:val="nil"/>
              <w:left w:val="nil"/>
              <w:bottom w:val="single" w:sz="4" w:space="0" w:color="auto"/>
              <w:right w:val="single" w:sz="8" w:space="0" w:color="auto"/>
            </w:tcBorders>
            <w:shd w:val="clear" w:color="000000" w:fill="DDEBF7"/>
            <w:vAlign w:val="center"/>
            <w:hideMark/>
          </w:tcPr>
          <w:p w14:paraId="394F277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1.99-2.48</w:t>
            </w:r>
          </w:p>
        </w:tc>
      </w:tr>
      <w:tr w:rsidR="00E05556" w:rsidRPr="00113DAD" w14:paraId="196A73C1"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A8CF51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0CA3886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78B422B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Rex Resins</w:t>
            </w:r>
          </w:p>
        </w:tc>
        <w:tc>
          <w:tcPr>
            <w:tcW w:w="2620" w:type="dxa"/>
            <w:tcBorders>
              <w:top w:val="nil"/>
              <w:left w:val="nil"/>
              <w:bottom w:val="single" w:sz="4" w:space="0" w:color="auto"/>
              <w:right w:val="single" w:sz="4" w:space="0" w:color="auto"/>
            </w:tcBorders>
            <w:shd w:val="clear" w:color="000000" w:fill="DDEBF7"/>
            <w:vAlign w:val="center"/>
            <w:hideMark/>
          </w:tcPr>
          <w:p w14:paraId="31A5B8A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3DA8B7A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35</w:t>
            </w:r>
          </w:p>
        </w:tc>
        <w:tc>
          <w:tcPr>
            <w:tcW w:w="1177" w:type="dxa"/>
            <w:tcBorders>
              <w:top w:val="nil"/>
              <w:left w:val="nil"/>
              <w:bottom w:val="single" w:sz="4" w:space="0" w:color="auto"/>
              <w:right w:val="single" w:sz="8" w:space="0" w:color="auto"/>
            </w:tcBorders>
            <w:shd w:val="clear" w:color="000000" w:fill="DDEBF7"/>
            <w:vAlign w:val="center"/>
            <w:hideMark/>
          </w:tcPr>
          <w:p w14:paraId="0C9A603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1.89-2.35</w:t>
            </w:r>
          </w:p>
        </w:tc>
      </w:tr>
      <w:tr w:rsidR="00E05556" w:rsidRPr="00113DAD" w14:paraId="44999CB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23E76F0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009C51E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7FF521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Dakle Industrial Plastics</w:t>
            </w:r>
          </w:p>
        </w:tc>
        <w:tc>
          <w:tcPr>
            <w:tcW w:w="2620" w:type="dxa"/>
            <w:tcBorders>
              <w:top w:val="nil"/>
              <w:left w:val="nil"/>
              <w:bottom w:val="single" w:sz="4" w:space="0" w:color="auto"/>
              <w:right w:val="single" w:sz="4" w:space="0" w:color="auto"/>
            </w:tcBorders>
            <w:shd w:val="clear" w:color="000000" w:fill="DDEBF7"/>
            <w:vAlign w:val="center"/>
            <w:hideMark/>
          </w:tcPr>
          <w:p w14:paraId="68FC9B7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M S Swancor Highpolymer Co Ltd, Taiwan</w:t>
            </w:r>
          </w:p>
        </w:tc>
        <w:tc>
          <w:tcPr>
            <w:tcW w:w="1516" w:type="dxa"/>
            <w:tcBorders>
              <w:top w:val="nil"/>
              <w:left w:val="nil"/>
              <w:bottom w:val="single" w:sz="4" w:space="0" w:color="auto"/>
              <w:right w:val="single" w:sz="4" w:space="0" w:color="auto"/>
            </w:tcBorders>
            <w:shd w:val="clear" w:color="000000" w:fill="DDEBF7"/>
            <w:vAlign w:val="center"/>
            <w:hideMark/>
          </w:tcPr>
          <w:p w14:paraId="3DE4ED2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32</w:t>
            </w:r>
          </w:p>
        </w:tc>
        <w:tc>
          <w:tcPr>
            <w:tcW w:w="1177" w:type="dxa"/>
            <w:tcBorders>
              <w:top w:val="nil"/>
              <w:left w:val="nil"/>
              <w:bottom w:val="single" w:sz="4" w:space="0" w:color="auto"/>
              <w:right w:val="single" w:sz="8" w:space="0" w:color="auto"/>
            </w:tcBorders>
            <w:shd w:val="clear" w:color="000000" w:fill="DDEBF7"/>
            <w:vAlign w:val="center"/>
            <w:hideMark/>
          </w:tcPr>
          <w:p w14:paraId="126B975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2.08-2.59</w:t>
            </w:r>
          </w:p>
        </w:tc>
      </w:tr>
      <w:tr w:rsidR="00E05556" w:rsidRPr="00113DAD" w14:paraId="75C4035C"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541E674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2D6D1B9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4DC8089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Apex Printing Sleeves India Private Limited</w:t>
            </w:r>
          </w:p>
        </w:tc>
        <w:tc>
          <w:tcPr>
            <w:tcW w:w="2620" w:type="dxa"/>
            <w:tcBorders>
              <w:top w:val="nil"/>
              <w:left w:val="nil"/>
              <w:bottom w:val="single" w:sz="4" w:space="0" w:color="auto"/>
              <w:right w:val="single" w:sz="4" w:space="0" w:color="auto"/>
            </w:tcBorders>
            <w:shd w:val="clear" w:color="000000" w:fill="DDEBF7"/>
            <w:vAlign w:val="center"/>
            <w:hideMark/>
          </w:tcPr>
          <w:p w14:paraId="0DFE13B9" w14:textId="7EF1E189"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M S A</w:t>
            </w:r>
            <w:r w:rsidR="00CD321F">
              <w:rPr>
                <w:rFonts w:ascii="Arial" w:eastAsia="Times New Roman" w:hAnsi="Arial" w:cs="Arial"/>
                <w:color w:val="000000"/>
                <w:sz w:val="20"/>
                <w:szCs w:val="20"/>
                <w:lang w:val="en-US"/>
              </w:rPr>
              <w:t>OC</w:t>
            </w:r>
            <w:r w:rsidRPr="00113DAD">
              <w:rPr>
                <w:rFonts w:ascii="Arial" w:eastAsia="Times New Roman" w:hAnsi="Arial" w:cs="Arial"/>
                <w:color w:val="000000"/>
                <w:sz w:val="20"/>
                <w:szCs w:val="20"/>
                <w:lang w:val="en-US"/>
              </w:rPr>
              <w:t xml:space="preserve"> L</w:t>
            </w:r>
            <w:r w:rsidR="00CD321F">
              <w:rPr>
                <w:rFonts w:ascii="Arial" w:eastAsia="Times New Roman" w:hAnsi="Arial" w:cs="Arial"/>
                <w:color w:val="000000"/>
                <w:sz w:val="20"/>
                <w:szCs w:val="20"/>
                <w:lang w:val="en-US"/>
              </w:rPr>
              <w:t>LC</w:t>
            </w:r>
            <w:r w:rsidRPr="00113DAD">
              <w:rPr>
                <w:rFonts w:ascii="Arial" w:eastAsia="Times New Roman" w:hAnsi="Arial" w:cs="Arial"/>
                <w:color w:val="000000"/>
                <w:sz w:val="20"/>
                <w:szCs w:val="20"/>
                <w:lang w:val="en-US"/>
              </w:rPr>
              <w:t>, United States of America, Poland</w:t>
            </w:r>
          </w:p>
        </w:tc>
        <w:tc>
          <w:tcPr>
            <w:tcW w:w="1516" w:type="dxa"/>
            <w:tcBorders>
              <w:top w:val="nil"/>
              <w:left w:val="nil"/>
              <w:bottom w:val="single" w:sz="4" w:space="0" w:color="auto"/>
              <w:right w:val="single" w:sz="4" w:space="0" w:color="auto"/>
            </w:tcBorders>
            <w:shd w:val="clear" w:color="000000" w:fill="DDEBF7"/>
            <w:vAlign w:val="center"/>
            <w:hideMark/>
          </w:tcPr>
          <w:p w14:paraId="674760A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30</w:t>
            </w:r>
          </w:p>
        </w:tc>
        <w:tc>
          <w:tcPr>
            <w:tcW w:w="1177" w:type="dxa"/>
            <w:tcBorders>
              <w:top w:val="nil"/>
              <w:left w:val="nil"/>
              <w:bottom w:val="single" w:sz="4" w:space="0" w:color="auto"/>
              <w:right w:val="single" w:sz="8" w:space="0" w:color="auto"/>
            </w:tcBorders>
            <w:shd w:val="clear" w:color="000000" w:fill="DDEBF7"/>
            <w:vAlign w:val="center"/>
            <w:hideMark/>
          </w:tcPr>
          <w:p w14:paraId="38537BE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6.38-7.94</w:t>
            </w:r>
          </w:p>
        </w:tc>
      </w:tr>
      <w:tr w:rsidR="00E05556" w:rsidRPr="00113DAD" w14:paraId="52F761A5"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BC1C91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lastRenderedPageBreak/>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544C947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18E908C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BASF India Limited</w:t>
            </w:r>
          </w:p>
        </w:tc>
        <w:tc>
          <w:tcPr>
            <w:tcW w:w="2620" w:type="dxa"/>
            <w:tcBorders>
              <w:top w:val="nil"/>
              <w:left w:val="nil"/>
              <w:bottom w:val="single" w:sz="4" w:space="0" w:color="auto"/>
              <w:right w:val="single" w:sz="4" w:space="0" w:color="auto"/>
            </w:tcBorders>
            <w:shd w:val="clear" w:color="000000" w:fill="DDEBF7"/>
            <w:vAlign w:val="center"/>
            <w:hideMark/>
          </w:tcPr>
          <w:p w14:paraId="3F0288D1" w14:textId="331C0BEB"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w:t>
            </w:r>
            <w:r w:rsidR="00CD321F">
              <w:rPr>
                <w:rFonts w:ascii="Arial" w:eastAsia="Times New Roman" w:hAnsi="Arial" w:cs="Arial"/>
                <w:color w:val="000000"/>
                <w:sz w:val="20"/>
                <w:szCs w:val="20"/>
                <w:lang w:val="en-US"/>
              </w:rPr>
              <w:t>ASF</w:t>
            </w:r>
            <w:r w:rsidRPr="00113DAD">
              <w:rPr>
                <w:rFonts w:ascii="Arial" w:eastAsia="Times New Roman" w:hAnsi="Arial" w:cs="Arial"/>
                <w:color w:val="000000"/>
                <w:sz w:val="20"/>
                <w:szCs w:val="20"/>
                <w:lang w:val="en-US"/>
              </w:rPr>
              <w:t xml:space="preserve"> Construction Chemicals U</w:t>
            </w:r>
            <w:r w:rsidR="00CD321F">
              <w:rPr>
                <w:rFonts w:ascii="Arial" w:eastAsia="Times New Roman" w:hAnsi="Arial" w:cs="Arial"/>
                <w:color w:val="000000"/>
                <w:sz w:val="20"/>
                <w:szCs w:val="20"/>
                <w:lang w:val="en-US"/>
              </w:rPr>
              <w:t>AE</w:t>
            </w:r>
            <w:r w:rsidRPr="00113DAD">
              <w:rPr>
                <w:rFonts w:ascii="Arial" w:eastAsia="Times New Roman" w:hAnsi="Arial" w:cs="Arial"/>
                <w:color w:val="000000"/>
                <w:sz w:val="20"/>
                <w:szCs w:val="20"/>
                <w:lang w:val="en-US"/>
              </w:rPr>
              <w:t xml:space="preserve"> L</w:t>
            </w:r>
            <w:r w:rsidR="00CD321F">
              <w:rPr>
                <w:rFonts w:ascii="Arial" w:eastAsia="Times New Roman" w:hAnsi="Arial" w:cs="Arial"/>
                <w:color w:val="000000"/>
                <w:sz w:val="20"/>
                <w:szCs w:val="20"/>
                <w:lang w:val="en-US"/>
              </w:rPr>
              <w:t>LC</w:t>
            </w:r>
            <w:r w:rsidRPr="00113DAD">
              <w:rPr>
                <w:rFonts w:ascii="Arial" w:eastAsia="Times New Roman" w:hAnsi="Arial" w:cs="Arial"/>
                <w:color w:val="000000"/>
                <w:sz w:val="20"/>
                <w:szCs w:val="20"/>
                <w:lang w:val="en-US"/>
              </w:rPr>
              <w:t>, United Arab Emirates</w:t>
            </w:r>
          </w:p>
        </w:tc>
        <w:tc>
          <w:tcPr>
            <w:tcW w:w="1516" w:type="dxa"/>
            <w:tcBorders>
              <w:top w:val="nil"/>
              <w:left w:val="nil"/>
              <w:bottom w:val="single" w:sz="4" w:space="0" w:color="auto"/>
              <w:right w:val="single" w:sz="4" w:space="0" w:color="auto"/>
            </w:tcBorders>
            <w:shd w:val="clear" w:color="000000" w:fill="DDEBF7"/>
            <w:vAlign w:val="center"/>
            <w:hideMark/>
          </w:tcPr>
          <w:p w14:paraId="5F47A18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25</w:t>
            </w:r>
          </w:p>
        </w:tc>
        <w:tc>
          <w:tcPr>
            <w:tcW w:w="1177" w:type="dxa"/>
            <w:tcBorders>
              <w:top w:val="nil"/>
              <w:left w:val="nil"/>
              <w:bottom w:val="single" w:sz="4" w:space="0" w:color="auto"/>
              <w:right w:val="single" w:sz="8" w:space="0" w:color="auto"/>
            </w:tcBorders>
            <w:shd w:val="clear" w:color="000000" w:fill="DDEBF7"/>
            <w:vAlign w:val="center"/>
            <w:hideMark/>
          </w:tcPr>
          <w:p w14:paraId="5A0D801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10.13-12.61</w:t>
            </w:r>
          </w:p>
        </w:tc>
      </w:tr>
      <w:tr w:rsidR="00E05556" w:rsidRPr="00113DAD" w14:paraId="50D5AA39"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769E3B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3452999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5FDBC851" w14:textId="35C7388B"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J</w:t>
            </w:r>
            <w:r w:rsidR="00CD321F">
              <w:rPr>
                <w:rFonts w:ascii="Arial" w:eastAsia="Times New Roman" w:hAnsi="Arial" w:cs="Arial"/>
                <w:color w:val="000000"/>
                <w:sz w:val="20"/>
                <w:szCs w:val="20"/>
                <w:lang w:val="en-US"/>
              </w:rPr>
              <w:t>RD</w:t>
            </w:r>
            <w:r w:rsidRPr="00113DAD">
              <w:rPr>
                <w:rFonts w:ascii="Arial" w:eastAsia="Times New Roman" w:hAnsi="Arial" w:cs="Arial"/>
                <w:color w:val="000000"/>
                <w:sz w:val="20"/>
                <w:szCs w:val="20"/>
                <w:lang w:val="en-US"/>
              </w:rPr>
              <w:t xml:space="preserve"> Polymer Pvt Ltd</w:t>
            </w:r>
          </w:p>
        </w:tc>
        <w:tc>
          <w:tcPr>
            <w:tcW w:w="2620" w:type="dxa"/>
            <w:tcBorders>
              <w:top w:val="nil"/>
              <w:left w:val="nil"/>
              <w:bottom w:val="single" w:sz="4" w:space="0" w:color="auto"/>
              <w:right w:val="single" w:sz="4" w:space="0" w:color="auto"/>
            </w:tcBorders>
            <w:shd w:val="clear" w:color="000000" w:fill="DDEBF7"/>
            <w:vAlign w:val="center"/>
            <w:hideMark/>
          </w:tcPr>
          <w:p w14:paraId="0DA0B2A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Aliancys Ag, France</w:t>
            </w:r>
          </w:p>
        </w:tc>
        <w:tc>
          <w:tcPr>
            <w:tcW w:w="1516" w:type="dxa"/>
            <w:tcBorders>
              <w:top w:val="nil"/>
              <w:left w:val="nil"/>
              <w:bottom w:val="single" w:sz="4" w:space="0" w:color="auto"/>
              <w:right w:val="single" w:sz="4" w:space="0" w:color="auto"/>
            </w:tcBorders>
            <w:shd w:val="clear" w:color="000000" w:fill="DDEBF7"/>
            <w:vAlign w:val="center"/>
            <w:hideMark/>
          </w:tcPr>
          <w:p w14:paraId="68F37C3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16</w:t>
            </w:r>
          </w:p>
        </w:tc>
        <w:tc>
          <w:tcPr>
            <w:tcW w:w="1177" w:type="dxa"/>
            <w:tcBorders>
              <w:top w:val="nil"/>
              <w:left w:val="nil"/>
              <w:bottom w:val="single" w:sz="4" w:space="0" w:color="auto"/>
              <w:right w:val="single" w:sz="8" w:space="0" w:color="auto"/>
            </w:tcBorders>
            <w:shd w:val="clear" w:color="000000" w:fill="DDEBF7"/>
            <w:vAlign w:val="center"/>
            <w:hideMark/>
          </w:tcPr>
          <w:p w14:paraId="5FF18DB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3.48-4.33</w:t>
            </w:r>
          </w:p>
        </w:tc>
      </w:tr>
      <w:tr w:rsidR="00E05556" w:rsidRPr="00113DAD" w14:paraId="15ADDBD4"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2FF02E4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Pakistan</w:t>
            </w:r>
          </w:p>
        </w:tc>
        <w:tc>
          <w:tcPr>
            <w:tcW w:w="1832" w:type="dxa"/>
            <w:tcBorders>
              <w:top w:val="nil"/>
              <w:left w:val="nil"/>
              <w:bottom w:val="single" w:sz="4" w:space="0" w:color="auto"/>
              <w:right w:val="single" w:sz="4" w:space="0" w:color="auto"/>
            </w:tcBorders>
            <w:shd w:val="clear" w:color="000000" w:fill="DDEBF7"/>
            <w:vAlign w:val="center"/>
            <w:hideMark/>
          </w:tcPr>
          <w:p w14:paraId="2C2BAD3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22A0C78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Bin Tariq (Pvt) Limited</w:t>
            </w:r>
          </w:p>
        </w:tc>
        <w:tc>
          <w:tcPr>
            <w:tcW w:w="2620" w:type="dxa"/>
            <w:tcBorders>
              <w:top w:val="nil"/>
              <w:left w:val="nil"/>
              <w:bottom w:val="single" w:sz="4" w:space="0" w:color="auto"/>
              <w:right w:val="single" w:sz="4" w:space="0" w:color="auto"/>
            </w:tcBorders>
            <w:shd w:val="clear" w:color="000000" w:fill="DDEBF7"/>
            <w:vAlign w:val="center"/>
            <w:hideMark/>
          </w:tcPr>
          <w:p w14:paraId="0D13A13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Changzhou Pro-tech Trade Co.,Ltd,, China</w:t>
            </w:r>
          </w:p>
        </w:tc>
        <w:tc>
          <w:tcPr>
            <w:tcW w:w="1516" w:type="dxa"/>
            <w:tcBorders>
              <w:top w:val="nil"/>
              <w:left w:val="nil"/>
              <w:bottom w:val="single" w:sz="4" w:space="0" w:color="auto"/>
              <w:right w:val="single" w:sz="4" w:space="0" w:color="auto"/>
            </w:tcBorders>
            <w:shd w:val="clear" w:color="000000" w:fill="DDEBF7"/>
            <w:vAlign w:val="center"/>
            <w:hideMark/>
          </w:tcPr>
          <w:p w14:paraId="451CC20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14</w:t>
            </w:r>
          </w:p>
        </w:tc>
        <w:tc>
          <w:tcPr>
            <w:tcW w:w="1177" w:type="dxa"/>
            <w:tcBorders>
              <w:top w:val="nil"/>
              <w:left w:val="nil"/>
              <w:bottom w:val="single" w:sz="4" w:space="0" w:color="auto"/>
              <w:right w:val="single" w:sz="8" w:space="0" w:color="auto"/>
            </w:tcBorders>
            <w:shd w:val="clear" w:color="000000" w:fill="DDEBF7"/>
            <w:vAlign w:val="center"/>
            <w:hideMark/>
          </w:tcPr>
          <w:p w14:paraId="7B4B5FF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2.13-2.65</w:t>
            </w:r>
          </w:p>
        </w:tc>
      </w:tr>
      <w:tr w:rsidR="00E05556" w:rsidRPr="00113DAD" w14:paraId="20B051E4"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49D71DF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Pakistan</w:t>
            </w:r>
          </w:p>
        </w:tc>
        <w:tc>
          <w:tcPr>
            <w:tcW w:w="1832" w:type="dxa"/>
            <w:tcBorders>
              <w:top w:val="nil"/>
              <w:left w:val="nil"/>
              <w:bottom w:val="single" w:sz="4" w:space="0" w:color="auto"/>
              <w:right w:val="single" w:sz="4" w:space="0" w:color="auto"/>
            </w:tcBorders>
            <w:shd w:val="clear" w:color="000000" w:fill="DDEBF7"/>
            <w:vAlign w:val="center"/>
            <w:hideMark/>
          </w:tcPr>
          <w:p w14:paraId="5CA597A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57B78C0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Fiber Craft Inds.</w:t>
            </w:r>
          </w:p>
        </w:tc>
        <w:tc>
          <w:tcPr>
            <w:tcW w:w="2620" w:type="dxa"/>
            <w:tcBorders>
              <w:top w:val="nil"/>
              <w:left w:val="nil"/>
              <w:bottom w:val="single" w:sz="4" w:space="0" w:color="auto"/>
              <w:right w:val="single" w:sz="4" w:space="0" w:color="auto"/>
            </w:tcBorders>
            <w:shd w:val="clear" w:color="000000" w:fill="DDEBF7"/>
            <w:vAlign w:val="center"/>
            <w:hideMark/>
          </w:tcPr>
          <w:p w14:paraId="3782CDE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Saudi Industrial Resins Limited, Saudi Arabia</w:t>
            </w:r>
          </w:p>
        </w:tc>
        <w:tc>
          <w:tcPr>
            <w:tcW w:w="1516" w:type="dxa"/>
            <w:tcBorders>
              <w:top w:val="nil"/>
              <w:left w:val="nil"/>
              <w:bottom w:val="single" w:sz="4" w:space="0" w:color="auto"/>
              <w:right w:val="single" w:sz="4" w:space="0" w:color="auto"/>
            </w:tcBorders>
            <w:shd w:val="clear" w:color="000000" w:fill="DDEBF7"/>
            <w:vAlign w:val="center"/>
            <w:hideMark/>
          </w:tcPr>
          <w:p w14:paraId="3021814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12</w:t>
            </w:r>
          </w:p>
        </w:tc>
        <w:tc>
          <w:tcPr>
            <w:tcW w:w="1177" w:type="dxa"/>
            <w:tcBorders>
              <w:top w:val="nil"/>
              <w:left w:val="nil"/>
              <w:bottom w:val="single" w:sz="4" w:space="0" w:color="auto"/>
              <w:right w:val="single" w:sz="8" w:space="0" w:color="auto"/>
            </w:tcBorders>
            <w:shd w:val="clear" w:color="000000" w:fill="DDEBF7"/>
            <w:vAlign w:val="center"/>
            <w:hideMark/>
          </w:tcPr>
          <w:p w14:paraId="1068D49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2.88-3.58</w:t>
            </w:r>
          </w:p>
        </w:tc>
      </w:tr>
      <w:tr w:rsidR="00E05556" w:rsidRPr="00113DAD" w14:paraId="722BF9E1"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274251A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3644160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D0D6BD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Devi Polymers Private Ltd</w:t>
            </w:r>
          </w:p>
        </w:tc>
        <w:tc>
          <w:tcPr>
            <w:tcW w:w="2620" w:type="dxa"/>
            <w:tcBorders>
              <w:top w:val="nil"/>
              <w:left w:val="nil"/>
              <w:bottom w:val="single" w:sz="4" w:space="0" w:color="auto"/>
              <w:right w:val="single" w:sz="4" w:space="0" w:color="auto"/>
            </w:tcBorders>
            <w:shd w:val="clear" w:color="000000" w:fill="DDEBF7"/>
            <w:vAlign w:val="center"/>
            <w:hideMark/>
          </w:tcPr>
          <w:p w14:paraId="36EE455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6DE7ADD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10</w:t>
            </w:r>
          </w:p>
        </w:tc>
        <w:tc>
          <w:tcPr>
            <w:tcW w:w="1177" w:type="dxa"/>
            <w:tcBorders>
              <w:top w:val="nil"/>
              <w:left w:val="nil"/>
              <w:bottom w:val="single" w:sz="4" w:space="0" w:color="auto"/>
              <w:right w:val="single" w:sz="8" w:space="0" w:color="auto"/>
            </w:tcBorders>
            <w:shd w:val="clear" w:color="000000" w:fill="DDEBF7"/>
            <w:vAlign w:val="center"/>
            <w:hideMark/>
          </w:tcPr>
          <w:p w14:paraId="6C040B2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2.1-2.61</w:t>
            </w:r>
          </w:p>
        </w:tc>
      </w:tr>
      <w:tr w:rsidR="00E05556" w:rsidRPr="00113DAD" w14:paraId="7F0E7390"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1C1E278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Sri Lanka</w:t>
            </w:r>
          </w:p>
        </w:tc>
        <w:tc>
          <w:tcPr>
            <w:tcW w:w="1832" w:type="dxa"/>
            <w:tcBorders>
              <w:top w:val="nil"/>
              <w:left w:val="nil"/>
              <w:bottom w:val="single" w:sz="4" w:space="0" w:color="auto"/>
              <w:right w:val="single" w:sz="4" w:space="0" w:color="auto"/>
            </w:tcBorders>
            <w:shd w:val="clear" w:color="000000" w:fill="DDEBF7"/>
            <w:vAlign w:val="center"/>
            <w:hideMark/>
          </w:tcPr>
          <w:p w14:paraId="4BDFF49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9B7DAD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 A F F Polymech Pvt Ltd</w:t>
            </w:r>
          </w:p>
        </w:tc>
        <w:tc>
          <w:tcPr>
            <w:tcW w:w="2620" w:type="dxa"/>
            <w:tcBorders>
              <w:top w:val="nil"/>
              <w:left w:val="nil"/>
              <w:bottom w:val="single" w:sz="4" w:space="0" w:color="auto"/>
              <w:right w:val="single" w:sz="4" w:space="0" w:color="auto"/>
            </w:tcBorders>
            <w:shd w:val="clear" w:color="000000" w:fill="DDEBF7"/>
            <w:vAlign w:val="center"/>
            <w:hideMark/>
          </w:tcPr>
          <w:p w14:paraId="4D533F9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Scott Bader Middle East Ltd, United Arab Emirates</w:t>
            </w:r>
          </w:p>
        </w:tc>
        <w:tc>
          <w:tcPr>
            <w:tcW w:w="1516" w:type="dxa"/>
            <w:tcBorders>
              <w:top w:val="nil"/>
              <w:left w:val="nil"/>
              <w:bottom w:val="single" w:sz="4" w:space="0" w:color="auto"/>
              <w:right w:val="single" w:sz="4" w:space="0" w:color="auto"/>
            </w:tcBorders>
            <w:shd w:val="clear" w:color="000000" w:fill="DDEBF7"/>
            <w:vAlign w:val="center"/>
            <w:hideMark/>
          </w:tcPr>
          <w:p w14:paraId="0DBBB41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8</w:t>
            </w:r>
          </w:p>
        </w:tc>
        <w:tc>
          <w:tcPr>
            <w:tcW w:w="1177" w:type="dxa"/>
            <w:tcBorders>
              <w:top w:val="nil"/>
              <w:left w:val="nil"/>
              <w:bottom w:val="single" w:sz="4" w:space="0" w:color="auto"/>
              <w:right w:val="single" w:sz="8" w:space="0" w:color="auto"/>
            </w:tcBorders>
            <w:shd w:val="clear" w:color="000000" w:fill="DDEBF7"/>
            <w:vAlign w:val="center"/>
            <w:hideMark/>
          </w:tcPr>
          <w:p w14:paraId="74F8923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4.05-5.04</w:t>
            </w:r>
          </w:p>
        </w:tc>
      </w:tr>
      <w:tr w:rsidR="00E05556" w:rsidRPr="00113DAD" w14:paraId="3E2CE1D8"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68745A0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52AE2B4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7EBF759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Hindustan Zinc Limited</w:t>
            </w:r>
          </w:p>
        </w:tc>
        <w:tc>
          <w:tcPr>
            <w:tcW w:w="2620" w:type="dxa"/>
            <w:tcBorders>
              <w:top w:val="nil"/>
              <w:left w:val="nil"/>
              <w:bottom w:val="single" w:sz="4" w:space="0" w:color="auto"/>
              <w:right w:val="single" w:sz="4" w:space="0" w:color="auto"/>
            </w:tcBorders>
            <w:shd w:val="clear" w:color="000000" w:fill="DDEBF7"/>
            <w:vAlign w:val="center"/>
            <w:hideMark/>
          </w:tcPr>
          <w:p w14:paraId="120E4B0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China Nonferrous Metal Industrys Foreign Engineeri, China</w:t>
            </w:r>
          </w:p>
        </w:tc>
        <w:tc>
          <w:tcPr>
            <w:tcW w:w="1516" w:type="dxa"/>
            <w:tcBorders>
              <w:top w:val="nil"/>
              <w:left w:val="nil"/>
              <w:bottom w:val="single" w:sz="4" w:space="0" w:color="auto"/>
              <w:right w:val="single" w:sz="4" w:space="0" w:color="auto"/>
            </w:tcBorders>
            <w:shd w:val="clear" w:color="000000" w:fill="DDEBF7"/>
            <w:vAlign w:val="center"/>
            <w:hideMark/>
          </w:tcPr>
          <w:p w14:paraId="49609E5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5</w:t>
            </w:r>
          </w:p>
        </w:tc>
        <w:tc>
          <w:tcPr>
            <w:tcW w:w="1177" w:type="dxa"/>
            <w:tcBorders>
              <w:top w:val="nil"/>
              <w:left w:val="nil"/>
              <w:bottom w:val="single" w:sz="4" w:space="0" w:color="auto"/>
              <w:right w:val="single" w:sz="8" w:space="0" w:color="auto"/>
            </w:tcBorders>
            <w:shd w:val="clear" w:color="000000" w:fill="DDEBF7"/>
            <w:vAlign w:val="center"/>
            <w:hideMark/>
          </w:tcPr>
          <w:p w14:paraId="1AA81B5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6.4-7.96</w:t>
            </w:r>
          </w:p>
        </w:tc>
      </w:tr>
      <w:tr w:rsidR="00E05556" w:rsidRPr="00113DAD" w14:paraId="3E4874D7"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5AE0F92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03C242C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Novolac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4E88935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Mahindra Cie Automotive Limited</w:t>
            </w:r>
          </w:p>
        </w:tc>
        <w:tc>
          <w:tcPr>
            <w:tcW w:w="2620" w:type="dxa"/>
            <w:tcBorders>
              <w:top w:val="nil"/>
              <w:left w:val="nil"/>
              <w:bottom w:val="single" w:sz="4" w:space="0" w:color="auto"/>
              <w:right w:val="single" w:sz="4" w:space="0" w:color="auto"/>
            </w:tcBorders>
            <w:shd w:val="clear" w:color="000000" w:fill="DDEBF7"/>
            <w:vAlign w:val="center"/>
            <w:hideMark/>
          </w:tcPr>
          <w:p w14:paraId="6888B87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M S Swancor Highpolymer Co Ltd, Taiwan</w:t>
            </w:r>
          </w:p>
        </w:tc>
        <w:tc>
          <w:tcPr>
            <w:tcW w:w="1516" w:type="dxa"/>
            <w:tcBorders>
              <w:top w:val="nil"/>
              <w:left w:val="nil"/>
              <w:bottom w:val="single" w:sz="4" w:space="0" w:color="auto"/>
              <w:right w:val="single" w:sz="4" w:space="0" w:color="auto"/>
            </w:tcBorders>
            <w:shd w:val="clear" w:color="000000" w:fill="DDEBF7"/>
            <w:vAlign w:val="center"/>
            <w:hideMark/>
          </w:tcPr>
          <w:p w14:paraId="601A450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w:t>
            </w:r>
          </w:p>
        </w:tc>
        <w:tc>
          <w:tcPr>
            <w:tcW w:w="1177" w:type="dxa"/>
            <w:tcBorders>
              <w:top w:val="nil"/>
              <w:left w:val="nil"/>
              <w:bottom w:val="single" w:sz="4" w:space="0" w:color="auto"/>
              <w:right w:val="single" w:sz="8" w:space="0" w:color="auto"/>
            </w:tcBorders>
            <w:shd w:val="clear" w:color="000000" w:fill="DDEBF7"/>
            <w:vAlign w:val="center"/>
            <w:hideMark/>
          </w:tcPr>
          <w:p w14:paraId="6AD6675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2.5-3.11</w:t>
            </w:r>
          </w:p>
        </w:tc>
      </w:tr>
      <w:tr w:rsidR="00E05556" w:rsidRPr="00113DAD" w14:paraId="02D5705F"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CB720F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India</w:t>
            </w:r>
          </w:p>
        </w:tc>
        <w:tc>
          <w:tcPr>
            <w:tcW w:w="1832" w:type="dxa"/>
            <w:tcBorders>
              <w:top w:val="nil"/>
              <w:left w:val="nil"/>
              <w:bottom w:val="single" w:sz="4" w:space="0" w:color="auto"/>
              <w:right w:val="single" w:sz="4" w:space="0" w:color="auto"/>
            </w:tcBorders>
            <w:shd w:val="clear" w:color="000000" w:fill="DDEBF7"/>
            <w:vAlign w:val="center"/>
            <w:hideMark/>
          </w:tcPr>
          <w:p w14:paraId="18787AC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Novolac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10BC0A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Mahindra Cie Automotive Limited</w:t>
            </w:r>
          </w:p>
        </w:tc>
        <w:tc>
          <w:tcPr>
            <w:tcW w:w="2620" w:type="dxa"/>
            <w:tcBorders>
              <w:top w:val="nil"/>
              <w:left w:val="nil"/>
              <w:bottom w:val="single" w:sz="4" w:space="0" w:color="auto"/>
              <w:right w:val="single" w:sz="4" w:space="0" w:color="auto"/>
            </w:tcBorders>
            <w:shd w:val="clear" w:color="000000" w:fill="DDEBF7"/>
            <w:vAlign w:val="center"/>
            <w:hideMark/>
          </w:tcPr>
          <w:p w14:paraId="1AEA604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M S Swancor Highpolymer Co Ltd, Taiwan</w:t>
            </w:r>
          </w:p>
        </w:tc>
        <w:tc>
          <w:tcPr>
            <w:tcW w:w="1516" w:type="dxa"/>
            <w:tcBorders>
              <w:top w:val="nil"/>
              <w:left w:val="nil"/>
              <w:bottom w:val="single" w:sz="4" w:space="0" w:color="auto"/>
              <w:right w:val="single" w:sz="4" w:space="0" w:color="auto"/>
            </w:tcBorders>
            <w:shd w:val="clear" w:color="000000" w:fill="DDEBF7"/>
            <w:vAlign w:val="center"/>
            <w:hideMark/>
          </w:tcPr>
          <w:p w14:paraId="2C7CFBB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w:t>
            </w:r>
          </w:p>
        </w:tc>
        <w:tc>
          <w:tcPr>
            <w:tcW w:w="1177" w:type="dxa"/>
            <w:tcBorders>
              <w:top w:val="nil"/>
              <w:left w:val="nil"/>
              <w:bottom w:val="single" w:sz="4" w:space="0" w:color="auto"/>
              <w:right w:val="single" w:sz="8" w:space="0" w:color="auto"/>
            </w:tcBorders>
            <w:shd w:val="clear" w:color="000000" w:fill="DDEBF7"/>
            <w:vAlign w:val="center"/>
            <w:hideMark/>
          </w:tcPr>
          <w:p w14:paraId="51D210A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2.5-3.11</w:t>
            </w:r>
          </w:p>
        </w:tc>
      </w:tr>
      <w:tr w:rsidR="00E05556" w:rsidRPr="00113DAD" w14:paraId="1067D62E"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5144AB9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Sri Lanka</w:t>
            </w:r>
          </w:p>
        </w:tc>
        <w:tc>
          <w:tcPr>
            <w:tcW w:w="1832" w:type="dxa"/>
            <w:tcBorders>
              <w:top w:val="nil"/>
              <w:left w:val="nil"/>
              <w:bottom w:val="single" w:sz="4" w:space="0" w:color="auto"/>
              <w:right w:val="single" w:sz="4" w:space="0" w:color="auto"/>
            </w:tcBorders>
            <w:shd w:val="clear" w:color="000000" w:fill="DDEBF7"/>
            <w:vAlign w:val="center"/>
            <w:hideMark/>
          </w:tcPr>
          <w:p w14:paraId="52780A8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239279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Edgeng Pvt Ltd</w:t>
            </w:r>
          </w:p>
        </w:tc>
        <w:tc>
          <w:tcPr>
            <w:tcW w:w="2620" w:type="dxa"/>
            <w:tcBorders>
              <w:top w:val="nil"/>
              <w:left w:val="nil"/>
              <w:bottom w:val="single" w:sz="4" w:space="0" w:color="auto"/>
              <w:right w:val="single" w:sz="4" w:space="0" w:color="auto"/>
            </w:tcBorders>
            <w:shd w:val="clear" w:color="000000" w:fill="DDEBF7"/>
            <w:vAlign w:val="center"/>
            <w:hideMark/>
          </w:tcPr>
          <w:p w14:paraId="45B00B4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Wee Tee Tong Chemicals Pte Ltd, Singapore</w:t>
            </w:r>
          </w:p>
        </w:tc>
        <w:tc>
          <w:tcPr>
            <w:tcW w:w="1516" w:type="dxa"/>
            <w:tcBorders>
              <w:top w:val="nil"/>
              <w:left w:val="nil"/>
              <w:bottom w:val="single" w:sz="4" w:space="0" w:color="auto"/>
              <w:right w:val="single" w:sz="4" w:space="0" w:color="auto"/>
            </w:tcBorders>
            <w:shd w:val="clear" w:color="000000" w:fill="DDEBF7"/>
            <w:vAlign w:val="center"/>
            <w:hideMark/>
          </w:tcPr>
          <w:p w14:paraId="0DAD19E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w:t>
            </w:r>
          </w:p>
        </w:tc>
        <w:tc>
          <w:tcPr>
            <w:tcW w:w="1177" w:type="dxa"/>
            <w:tcBorders>
              <w:top w:val="nil"/>
              <w:left w:val="nil"/>
              <w:bottom w:val="single" w:sz="4" w:space="0" w:color="auto"/>
              <w:right w:val="single" w:sz="8" w:space="0" w:color="auto"/>
            </w:tcBorders>
            <w:shd w:val="clear" w:color="000000" w:fill="DDEBF7"/>
            <w:vAlign w:val="center"/>
            <w:hideMark/>
          </w:tcPr>
          <w:p w14:paraId="44C68EF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2.32-2.89</w:t>
            </w:r>
          </w:p>
        </w:tc>
      </w:tr>
      <w:tr w:rsidR="00E05556" w:rsidRPr="00113DAD" w14:paraId="2D4C7C8F" w14:textId="77777777" w:rsidTr="00E05556">
        <w:trPr>
          <w:trHeight w:val="1313"/>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A904F8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India</w:t>
            </w:r>
          </w:p>
        </w:tc>
        <w:tc>
          <w:tcPr>
            <w:tcW w:w="1832" w:type="dxa"/>
            <w:tcBorders>
              <w:top w:val="nil"/>
              <w:left w:val="nil"/>
              <w:bottom w:val="single" w:sz="4" w:space="0" w:color="auto"/>
              <w:right w:val="single" w:sz="4" w:space="0" w:color="auto"/>
            </w:tcBorders>
            <w:shd w:val="clear" w:color="000000" w:fill="DDEBF7"/>
            <w:vAlign w:val="center"/>
            <w:hideMark/>
          </w:tcPr>
          <w:p w14:paraId="0D476C9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81ED85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Emerald Performance Chemical Private Limited</w:t>
            </w:r>
          </w:p>
        </w:tc>
        <w:tc>
          <w:tcPr>
            <w:tcW w:w="2620" w:type="dxa"/>
            <w:tcBorders>
              <w:top w:val="nil"/>
              <w:left w:val="nil"/>
              <w:bottom w:val="single" w:sz="4" w:space="0" w:color="auto"/>
              <w:right w:val="single" w:sz="4" w:space="0" w:color="auto"/>
            </w:tcBorders>
            <w:shd w:val="clear" w:color="000000" w:fill="DDEBF7"/>
            <w:vAlign w:val="center"/>
            <w:hideMark/>
          </w:tcPr>
          <w:p w14:paraId="225F685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413385F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w:t>
            </w:r>
          </w:p>
        </w:tc>
        <w:tc>
          <w:tcPr>
            <w:tcW w:w="1177" w:type="dxa"/>
            <w:tcBorders>
              <w:top w:val="nil"/>
              <w:left w:val="nil"/>
              <w:bottom w:val="single" w:sz="4" w:space="0" w:color="auto"/>
              <w:right w:val="single" w:sz="8" w:space="0" w:color="auto"/>
            </w:tcBorders>
            <w:shd w:val="clear" w:color="000000" w:fill="DDEBF7"/>
            <w:vAlign w:val="center"/>
            <w:hideMark/>
          </w:tcPr>
          <w:p w14:paraId="70A60CF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1.84-2.28</w:t>
            </w:r>
          </w:p>
        </w:tc>
      </w:tr>
      <w:tr w:rsidR="00E05556" w:rsidRPr="00113DAD" w14:paraId="5DC795CA" w14:textId="77777777" w:rsidTr="00E05556">
        <w:trPr>
          <w:trHeight w:val="1063"/>
        </w:trPr>
        <w:tc>
          <w:tcPr>
            <w:tcW w:w="1481" w:type="dxa"/>
            <w:tcBorders>
              <w:top w:val="nil"/>
              <w:left w:val="single" w:sz="8" w:space="0" w:color="auto"/>
              <w:bottom w:val="single" w:sz="8" w:space="0" w:color="auto"/>
              <w:right w:val="single" w:sz="4" w:space="0" w:color="auto"/>
            </w:tcBorders>
            <w:shd w:val="clear" w:color="000000" w:fill="DDEBF7"/>
            <w:vAlign w:val="center"/>
            <w:hideMark/>
          </w:tcPr>
          <w:p w14:paraId="6A53342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India</w:t>
            </w:r>
          </w:p>
        </w:tc>
        <w:tc>
          <w:tcPr>
            <w:tcW w:w="1832" w:type="dxa"/>
            <w:tcBorders>
              <w:top w:val="nil"/>
              <w:left w:val="nil"/>
              <w:bottom w:val="single" w:sz="8" w:space="0" w:color="auto"/>
              <w:right w:val="single" w:sz="4" w:space="0" w:color="auto"/>
            </w:tcBorders>
            <w:shd w:val="clear" w:color="000000" w:fill="DDEBF7"/>
            <w:vAlign w:val="center"/>
            <w:hideMark/>
          </w:tcPr>
          <w:p w14:paraId="150534A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8" w:space="0" w:color="auto"/>
              <w:right w:val="single" w:sz="4" w:space="0" w:color="auto"/>
            </w:tcBorders>
            <w:shd w:val="clear" w:color="000000" w:fill="DDEBF7"/>
            <w:vAlign w:val="center"/>
            <w:hideMark/>
          </w:tcPr>
          <w:p w14:paraId="03C0EA9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Kalinga Inceptum Private Limited</w:t>
            </w:r>
          </w:p>
        </w:tc>
        <w:tc>
          <w:tcPr>
            <w:tcW w:w="2620" w:type="dxa"/>
            <w:tcBorders>
              <w:top w:val="nil"/>
              <w:left w:val="nil"/>
              <w:bottom w:val="single" w:sz="8" w:space="0" w:color="auto"/>
              <w:right w:val="single" w:sz="4" w:space="0" w:color="auto"/>
            </w:tcBorders>
            <w:shd w:val="clear" w:color="000000" w:fill="DDEBF7"/>
            <w:vAlign w:val="center"/>
            <w:hideMark/>
          </w:tcPr>
          <w:p w14:paraId="1AF578F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8" w:space="0" w:color="auto"/>
              <w:right w:val="single" w:sz="4" w:space="0" w:color="auto"/>
            </w:tcBorders>
            <w:shd w:val="clear" w:color="000000" w:fill="DDEBF7"/>
            <w:vAlign w:val="center"/>
            <w:hideMark/>
          </w:tcPr>
          <w:p w14:paraId="562EF6E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w:t>
            </w:r>
          </w:p>
        </w:tc>
        <w:tc>
          <w:tcPr>
            <w:tcW w:w="1177" w:type="dxa"/>
            <w:tcBorders>
              <w:top w:val="nil"/>
              <w:left w:val="nil"/>
              <w:bottom w:val="single" w:sz="8" w:space="0" w:color="auto"/>
              <w:right w:val="single" w:sz="8" w:space="0" w:color="auto"/>
            </w:tcBorders>
            <w:shd w:val="clear" w:color="000000" w:fill="DDEBF7"/>
            <w:vAlign w:val="center"/>
            <w:hideMark/>
          </w:tcPr>
          <w:p w14:paraId="62C2947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2.65-3.29</w:t>
            </w:r>
          </w:p>
        </w:tc>
      </w:tr>
    </w:tbl>
    <w:p w14:paraId="0718D117" w14:textId="5934DC44" w:rsidR="00BB3C6A" w:rsidRPr="00C52EDF" w:rsidRDefault="004644A7" w:rsidP="00C52EDF">
      <w:pPr>
        <w:spacing w:line="480" w:lineRule="auto"/>
        <w:rPr>
          <w:rFonts w:ascii="Arial" w:eastAsia="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216320" behindDoc="0" locked="0" layoutInCell="1" allowOverlap="1" wp14:anchorId="56D3D190" wp14:editId="7FC39B3E">
                <wp:simplePos x="0" y="0"/>
                <wp:positionH relativeFrom="column">
                  <wp:posOffset>4600575</wp:posOffset>
                </wp:positionH>
                <wp:positionV relativeFrom="paragraph">
                  <wp:posOffset>133350</wp:posOffset>
                </wp:positionV>
                <wp:extent cx="1864360" cy="200025"/>
                <wp:effectExtent l="0" t="0" r="0" b="0"/>
                <wp:wrapNone/>
                <wp:docPr id="228"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597118F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56D3D190" id="_x0000_s1206" type="#_x0000_t202" style="position:absolute;margin-left:362.25pt;margin-top:10.5pt;width:146.8pt;height:15.7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" filled="f" stroked="f">
                <v:textbox style="mso-fit-shape-to-text:t">
                  <w:txbxContent>
                    <w:p w14:paraId="597118F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19D43355" w14:textId="4A6DA407" w:rsidR="00A03ADD" w:rsidRDefault="00A03ADD" w:rsidP="00BB3C6A">
      <w:pPr>
        <w:spacing w:line="480" w:lineRule="auto"/>
        <w:rPr>
          <w:rFonts w:ascii="Verdana" w:eastAsia="Arial" w:hAnsi="Verdana" w:cs="Arial"/>
          <w:b/>
          <w:bCs/>
          <w:color w:val="000000" w:themeColor="text1"/>
          <w:sz w:val="20"/>
          <w:szCs w:val="20"/>
        </w:rPr>
      </w:pPr>
    </w:p>
    <w:p w14:paraId="6B3A8B9D" w14:textId="0B443E27" w:rsidR="00613AE6" w:rsidRDefault="00613AE6" w:rsidP="00BB3C6A">
      <w:pPr>
        <w:spacing w:line="480" w:lineRule="auto"/>
        <w:rPr>
          <w:rFonts w:ascii="Verdana" w:eastAsia="Arial" w:hAnsi="Verdana" w:cs="Arial"/>
          <w:b/>
          <w:bCs/>
          <w:color w:val="000000" w:themeColor="text1"/>
          <w:sz w:val="20"/>
          <w:szCs w:val="20"/>
        </w:rPr>
      </w:pPr>
    </w:p>
    <w:p w14:paraId="541125B9" w14:textId="77777777" w:rsidR="00613AE6" w:rsidRDefault="00613AE6" w:rsidP="00BB3C6A">
      <w:pPr>
        <w:spacing w:line="480" w:lineRule="auto"/>
        <w:rPr>
          <w:rFonts w:ascii="Verdana" w:eastAsia="Arial" w:hAnsi="Verdana" w:cs="Arial"/>
          <w:b/>
          <w:bCs/>
          <w:color w:val="000000" w:themeColor="text1"/>
          <w:sz w:val="20"/>
          <w:szCs w:val="20"/>
        </w:rPr>
      </w:pPr>
    </w:p>
    <w:p w14:paraId="516C2572" w14:textId="5C4F7198" w:rsidR="00BB3C6A" w:rsidRDefault="008D1421" w:rsidP="00BB3C6A">
      <w:pPr>
        <w:spacing w:line="480" w:lineRule="auto"/>
        <w:rPr>
          <w:rFonts w:ascii="Arial" w:eastAsia="Arial" w:hAnsi="Arial" w:cs="Arial"/>
          <w:b/>
          <w:bCs/>
          <w:color w:val="000000" w:themeColor="text1"/>
          <w:sz w:val="24"/>
          <w:szCs w:val="24"/>
        </w:rPr>
      </w:pPr>
      <w:r w:rsidRPr="00113DAD">
        <w:rPr>
          <w:rFonts w:ascii="Arial" w:eastAsia="Arial" w:hAnsi="Arial" w:cs="Arial"/>
          <w:b/>
          <w:bCs/>
          <w:color w:val="000000" w:themeColor="text1"/>
          <w:sz w:val="24"/>
          <w:szCs w:val="24"/>
        </w:rPr>
        <w:lastRenderedPageBreak/>
        <w:t>3.</w:t>
      </w:r>
      <w:r w:rsidR="00D16404">
        <w:rPr>
          <w:rFonts w:ascii="Arial" w:eastAsia="Arial" w:hAnsi="Arial" w:cs="Arial"/>
          <w:b/>
          <w:bCs/>
          <w:color w:val="000000" w:themeColor="text1"/>
          <w:sz w:val="24"/>
          <w:szCs w:val="24"/>
        </w:rPr>
        <w:t>15</w:t>
      </w:r>
      <w:r w:rsidRPr="00113DAD">
        <w:rPr>
          <w:rFonts w:ascii="Arial" w:eastAsia="Arial" w:hAnsi="Arial" w:cs="Arial"/>
          <w:b/>
          <w:bCs/>
          <w:color w:val="000000" w:themeColor="text1"/>
          <w:sz w:val="24"/>
          <w:szCs w:val="24"/>
        </w:rPr>
        <w:t>. Global Foreign Trade Analysis</w:t>
      </w:r>
    </w:p>
    <w:p w14:paraId="6648968E" w14:textId="03235AEF" w:rsidR="008D1421" w:rsidRPr="00113DAD" w:rsidRDefault="008D1421" w:rsidP="008D1421">
      <w:pPr>
        <w:spacing w:line="360" w:lineRule="auto"/>
        <w:rPr>
          <w:rFonts w:ascii="Arial" w:eastAsia="Arial" w:hAnsi="Arial" w:cs="Arial"/>
          <w:b/>
          <w:bCs/>
          <w:color w:val="000000" w:themeColor="text1"/>
          <w:sz w:val="24"/>
          <w:szCs w:val="24"/>
        </w:rPr>
      </w:pPr>
      <w:r w:rsidRPr="00113DAD">
        <w:rPr>
          <w:rFonts w:ascii="Arial" w:eastAsia="Arial" w:hAnsi="Arial" w:cs="Arial"/>
          <w:b/>
          <w:bCs/>
          <w:color w:val="000000" w:themeColor="text1"/>
          <w:sz w:val="24"/>
          <w:szCs w:val="24"/>
        </w:rPr>
        <w:t>Global Vinyl Ester Resin Trade Dynamics – Import (</w:t>
      </w:r>
      <w:r w:rsidR="007C5B32" w:rsidRPr="00113DAD">
        <w:rPr>
          <w:rFonts w:ascii="Arial" w:eastAsia="Arial" w:hAnsi="Arial" w:cs="Arial"/>
          <w:b/>
          <w:bCs/>
          <w:color w:val="000000" w:themeColor="text1"/>
          <w:sz w:val="24"/>
          <w:szCs w:val="24"/>
        </w:rPr>
        <w:t>000’</w:t>
      </w:r>
      <w:r w:rsidRPr="00113DAD">
        <w:rPr>
          <w:rFonts w:ascii="Arial" w:eastAsia="Arial" w:hAnsi="Arial" w:cs="Arial"/>
          <w:b/>
          <w:bCs/>
          <w:color w:val="000000" w:themeColor="text1"/>
          <w:sz w:val="24"/>
          <w:szCs w:val="24"/>
        </w:rPr>
        <w:t xml:space="preserve"> Tonnes), 2015-2020</w:t>
      </w:r>
    </w:p>
    <w:tbl>
      <w:tblPr>
        <w:tblW w:w="10437" w:type="dxa"/>
        <w:jc w:val="center"/>
        <w:tblLayout w:type="fixed"/>
        <w:tblCellMar>
          <w:left w:w="0" w:type="dxa"/>
          <w:right w:w="0" w:type="dxa"/>
        </w:tblCellMar>
        <w:tblLook w:val="0600" w:firstRow="0" w:lastRow="0" w:firstColumn="0" w:lastColumn="0" w:noHBand="1" w:noVBand="1"/>
      </w:tblPr>
      <w:tblGrid>
        <w:gridCol w:w="982"/>
        <w:gridCol w:w="775"/>
        <w:gridCol w:w="780"/>
        <w:gridCol w:w="776"/>
        <w:gridCol w:w="780"/>
        <w:gridCol w:w="780"/>
        <w:gridCol w:w="784"/>
        <w:gridCol w:w="832"/>
        <w:gridCol w:w="798"/>
        <w:gridCol w:w="767"/>
        <w:gridCol w:w="763"/>
        <w:gridCol w:w="802"/>
        <w:gridCol w:w="818"/>
      </w:tblGrid>
      <w:tr w:rsidR="00C52EDF" w:rsidRPr="00113DAD" w14:paraId="1F0B925B" w14:textId="77777777" w:rsidTr="00B57048">
        <w:trPr>
          <w:trHeight w:val="615"/>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4967CFBB" w14:textId="77777777" w:rsidR="00927B06" w:rsidRPr="00113DAD" w:rsidRDefault="00927B06" w:rsidP="003331A3">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Country</w:t>
            </w:r>
          </w:p>
        </w:tc>
        <w:tc>
          <w:tcPr>
            <w:tcW w:w="1555" w:type="dxa"/>
            <w:gridSpan w:val="2"/>
            <w:tcBorders>
              <w:top w:val="single" w:sz="2" w:space="0" w:color="000000"/>
              <w:left w:val="single" w:sz="2" w:space="0" w:color="000000"/>
              <w:bottom w:val="single" w:sz="2" w:space="0" w:color="000000"/>
              <w:right w:val="single" w:sz="2" w:space="0" w:color="000000"/>
            </w:tcBorders>
            <w:shd w:val="clear" w:color="auto" w:fill="F8CBAD"/>
          </w:tcPr>
          <w:p w14:paraId="0582BC22" w14:textId="7A8031F2" w:rsidR="00927B06" w:rsidRPr="00113DAD" w:rsidRDefault="00927B06" w:rsidP="003331A3">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2015</w:t>
            </w:r>
          </w:p>
        </w:tc>
        <w:tc>
          <w:tcPr>
            <w:tcW w:w="1556" w:type="dxa"/>
            <w:gridSpan w:val="2"/>
            <w:tcBorders>
              <w:top w:val="single" w:sz="2" w:space="0" w:color="000000"/>
              <w:left w:val="single" w:sz="2" w:space="0" w:color="000000"/>
              <w:bottom w:val="single" w:sz="2" w:space="0" w:color="000000"/>
              <w:right w:val="single" w:sz="2" w:space="0" w:color="000000"/>
            </w:tcBorders>
            <w:shd w:val="clear" w:color="auto" w:fill="F8CBAD"/>
          </w:tcPr>
          <w:p w14:paraId="18E26289" w14:textId="49917EF9" w:rsidR="00927B06" w:rsidRPr="00113DAD" w:rsidRDefault="00927B06" w:rsidP="003331A3">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2016</w:t>
            </w:r>
          </w:p>
        </w:tc>
        <w:tc>
          <w:tcPr>
            <w:tcW w:w="1564" w:type="dxa"/>
            <w:gridSpan w:val="2"/>
            <w:tcBorders>
              <w:top w:val="single" w:sz="2" w:space="0" w:color="000000"/>
              <w:left w:val="single" w:sz="2" w:space="0" w:color="000000"/>
              <w:bottom w:val="single" w:sz="2" w:space="0" w:color="000000"/>
              <w:right w:val="single" w:sz="2" w:space="0" w:color="000000"/>
            </w:tcBorders>
            <w:shd w:val="clear" w:color="auto" w:fill="F8CBAD"/>
          </w:tcPr>
          <w:p w14:paraId="02B2BF36" w14:textId="732E3771" w:rsidR="00927B06" w:rsidRPr="00113DAD" w:rsidRDefault="00927B06" w:rsidP="003331A3">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2017</w:t>
            </w:r>
          </w:p>
        </w:tc>
        <w:tc>
          <w:tcPr>
            <w:tcW w:w="1630"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2E990A3B" w14:textId="3B1DD64B" w:rsidR="00927B06" w:rsidRPr="00113DAD" w:rsidRDefault="00927B06" w:rsidP="003331A3">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2018</w:t>
            </w:r>
          </w:p>
        </w:tc>
        <w:tc>
          <w:tcPr>
            <w:tcW w:w="1530"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402A5658" w14:textId="77777777" w:rsidR="00927B06" w:rsidRPr="00113DAD" w:rsidRDefault="00927B06" w:rsidP="003331A3">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2019</w:t>
            </w:r>
          </w:p>
        </w:tc>
        <w:tc>
          <w:tcPr>
            <w:tcW w:w="1620"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333F50CD" w14:textId="77777777" w:rsidR="00927B06" w:rsidRPr="00113DAD" w:rsidRDefault="00927B06" w:rsidP="003331A3">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2020</w:t>
            </w:r>
          </w:p>
        </w:tc>
      </w:tr>
      <w:tr w:rsidR="00CB399B" w:rsidRPr="00113DAD" w14:paraId="1DD425CD" w14:textId="77777777" w:rsidTr="00B57048">
        <w:trPr>
          <w:trHeight w:val="806"/>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19FA6449"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Import</w:t>
            </w:r>
          </w:p>
        </w:tc>
        <w:tc>
          <w:tcPr>
            <w:tcW w:w="775"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1553F5EA" w14:textId="7D5F9B58"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780"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2FA483CB" w14:textId="57D76A44"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776"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34345C61" w14:textId="7E1490BC"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780"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30459513" w14:textId="76017AEC"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780"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502F9352" w14:textId="31D5AF0A"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784"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1CA85114" w14:textId="6DA8DD7C"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832"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35E5F2FA" w14:textId="1E5E246E"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Value</w:t>
            </w:r>
          </w:p>
        </w:tc>
        <w:tc>
          <w:tcPr>
            <w:tcW w:w="798"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1A72BF9"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Volume</w:t>
            </w:r>
          </w:p>
        </w:tc>
        <w:tc>
          <w:tcPr>
            <w:tcW w:w="767"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154ED06B"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Value</w:t>
            </w:r>
          </w:p>
        </w:tc>
        <w:tc>
          <w:tcPr>
            <w:tcW w:w="763"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B9E4E00"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Volume</w:t>
            </w:r>
          </w:p>
        </w:tc>
        <w:tc>
          <w:tcPr>
            <w:tcW w:w="802"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3230128"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Value</w:t>
            </w:r>
          </w:p>
        </w:tc>
        <w:tc>
          <w:tcPr>
            <w:tcW w:w="818"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0F04D5A"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Volume</w:t>
            </w:r>
          </w:p>
        </w:tc>
      </w:tr>
      <w:tr w:rsidR="00C52EDF" w:rsidRPr="00113DAD" w14:paraId="0051BD5D"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BAF479" w14:textId="552ABE2B"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United States</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56DCC3F" w14:textId="128C6CA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25.63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023765C" w14:textId="30315A1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12.83</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C65F232" w14:textId="09CAE55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32.61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4ACB48B" w14:textId="47CC673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15.03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815D0A9" w14:textId="388FD5D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30.15</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9CCF035" w14:textId="010CA0C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15.03</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41CAD8" w14:textId="68E60634"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42.94</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0F8C86" w14:textId="2F3391A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17.95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8EB22B" w14:textId="5BF4886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28.04</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55EC05" w14:textId="7E8E248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14.81</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34C51D7" w14:textId="0626C66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26.91</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EC464D" w14:textId="2603175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16.82</w:t>
            </w:r>
          </w:p>
        </w:tc>
      </w:tr>
      <w:tr w:rsidR="00C52EDF" w:rsidRPr="00113DAD" w14:paraId="15C8E530"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DA448B" w14:textId="7E0682CD"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China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A01C7B1" w14:textId="705A4E9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3351D5F" w14:textId="5385EB1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2.73</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985A0D" w14:textId="07A0561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35.81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AECE9DA" w14:textId="2D13712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17.05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F24B3C5" w14:textId="5C7FF6A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50.05</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9B2C702" w14:textId="3426967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24.06</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846556" w14:textId="4034AC7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38.05</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305821" w14:textId="3815566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19.92</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B1B332" w14:textId="263A6B3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35.91</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346167" w14:textId="17ECCB6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19.92</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8976E5" w14:textId="745FE08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20.05</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A31E2A" w14:textId="0CF8BD8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11.71</w:t>
            </w:r>
          </w:p>
        </w:tc>
      </w:tr>
      <w:tr w:rsidR="00C52EDF" w:rsidRPr="00113DAD" w14:paraId="7DED8150"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0D1131" w14:textId="36D903BC"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Brazil</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B87C495" w14:textId="5397E0E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6.42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5B9E3BC" w14:textId="049B4C05"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3.15</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B02B55" w14:textId="5DE95D0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13.55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D5DC3F7" w14:textId="5CA2D0A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6.1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F31D9C0" w14:textId="4767868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12.88</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EB54B78" w14:textId="69A102C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6.7</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596BD4" w14:textId="2D68C63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15.03</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8A747E" w14:textId="51DE965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7.25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A3BC65" w14:textId="5118D0F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14.91</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7F587D" w14:textId="12723C3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7.30</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729F89" w14:textId="5FDC4B2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12.91</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5F0271" w14:textId="7C5E56F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6.95</w:t>
            </w:r>
          </w:p>
        </w:tc>
      </w:tr>
      <w:tr w:rsidR="00C52EDF" w:rsidRPr="00113DAD" w14:paraId="1F945C38"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86D938" w14:textId="148BB87C"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India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682E109" w14:textId="54C0105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5.16</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40C2B91" w14:textId="673FC01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2.44</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660504" w14:textId="6D2B5AD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8.12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28451B0" w14:textId="3349424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4.05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60EB43E" w14:textId="60F51B75"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11.21</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CDCAD3" w14:textId="362B3F0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5.91</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47F643" w14:textId="71D91215"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6.22</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6BF35AB" w14:textId="6744871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7AA5FC" w14:textId="074E07C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8.94</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E6540" w14:textId="68D4F9F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4.15</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BF24A4" w14:textId="65844D1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9.15</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ED59A2" w14:textId="55B8CE6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6.70</w:t>
            </w:r>
          </w:p>
        </w:tc>
      </w:tr>
      <w:tr w:rsidR="00C52EDF" w:rsidRPr="00113DAD" w14:paraId="686AC142"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A284F2" w14:textId="2C1556B4"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Mexico</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78F7D95" w14:textId="13B9B83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50C769C" w14:textId="56DD82E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1.52</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A3008C8" w14:textId="1C80529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6.42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A8F5FD" w14:textId="01EE536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3.21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70E8ABA" w14:textId="341ED6F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8.25</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673726E" w14:textId="1E29F4F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4.20</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D2FF06" w14:textId="42DA72A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6.21</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8E4B1D" w14:textId="683D957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3.05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E491BD" w14:textId="12DB472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7.25</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B809AD" w14:textId="65715E0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3.77</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58222B" w14:textId="4089FEA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9.21</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22389D0" w14:textId="3EA69F0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5.62</w:t>
            </w:r>
          </w:p>
        </w:tc>
      </w:tr>
      <w:tr w:rsidR="00C52EDF" w:rsidRPr="00113DAD" w14:paraId="6E8473DD"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84F2DE" w14:textId="690F76C0"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Turkey</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F6FDF75" w14:textId="0AF3BF1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2.15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3C31B5" w14:textId="43F6DA21"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1.05</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97B5102" w14:textId="2F02BF15"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4.15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EA2AE8" w14:textId="17695D9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F41BC6F" w14:textId="4AA7476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6.43</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021FDDF" w14:textId="0E6BF41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3.25</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660C16" w14:textId="287745C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5.62</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EA6EDF" w14:textId="3C3E1321"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AC5AC5" w14:textId="663C88F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6.21</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2317C7" w14:textId="73C3133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53E976" w14:textId="55A4393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5.10</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0283C" w14:textId="1151BEF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3.92</w:t>
            </w:r>
          </w:p>
        </w:tc>
      </w:tr>
      <w:tr w:rsidR="00C52EDF" w:rsidRPr="00113DAD" w14:paraId="4EA1CF59"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5DDEF7" w14:textId="1B2318BE"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South Africa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F269157" w14:textId="701AF8B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D4047E" w14:textId="55C5087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2.50</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E15279D" w14:textId="4038A6A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417057" w14:textId="585F0A7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2.73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691CF4" w14:textId="5E7F175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4.21</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9992EE6" w14:textId="4CAFB61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2.12</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3FA956" w14:textId="60C60BF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5.21</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500888" w14:textId="7576265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2.62</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641D67" w14:textId="02EFEB9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5.53</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C8C3A6" w14:textId="608ED23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2.91</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0678DD" w14:textId="41D4224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4.73</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57B403" w14:textId="204D89A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2.84</w:t>
            </w:r>
          </w:p>
        </w:tc>
      </w:tr>
      <w:tr w:rsidR="00C52EDF" w:rsidRPr="00113DAD" w14:paraId="5457FAC2"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9C77A1" w14:textId="3569EE18"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Russia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89633B" w14:textId="02E33BE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2.44</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4964EAF" w14:textId="627E42B1"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1.73</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5D73F4B" w14:textId="5122873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4.41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76CE8C" w14:textId="34A979E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2.73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21AEA41" w14:textId="0BE9FE8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3.21</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5A14770" w14:textId="2AD751C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1.56</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A61D59" w14:textId="19487151"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4.15</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C0D292" w14:textId="4BEA112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1.82</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5B12F7" w14:textId="6B900E44"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5.25</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F36518" w14:textId="227257F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2.81</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7A41FA" w14:textId="0F63FC8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5.12</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942021D" w14:textId="6659C5F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2.82</w:t>
            </w:r>
          </w:p>
        </w:tc>
      </w:tr>
      <w:tr w:rsidR="00C52EDF" w:rsidRPr="00113DAD" w14:paraId="3F201643"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3BD7B7" w14:textId="17906BA2"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Indonesia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C12647" w14:textId="20D1737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5.81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59D9D01" w14:textId="1E47940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C132A3F" w14:textId="64B7877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0FF89F0" w14:textId="6FD4983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2BDE903" w14:textId="2168D7A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3.04</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1A63E16" w14:textId="4E25B00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1.22</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CF6F41" w14:textId="75AB8AD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2.63</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EC0067" w14:textId="3F0E662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1.73</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D86FEC" w14:textId="23AA08C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5.05</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4A77FD" w14:textId="6AFC919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2.54</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EA1B25" w14:textId="2994D51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3.57</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204C69" w14:textId="2E1051A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2.05</w:t>
            </w:r>
          </w:p>
        </w:tc>
      </w:tr>
      <w:tr w:rsidR="00C52EDF" w:rsidRPr="00113DAD" w14:paraId="765729D8"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02D212" w14:textId="6ADBC81B"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Vietnam</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7540FA1" w14:textId="3B072E7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10.25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3FE5281" w14:textId="1D8EFF4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5.4</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490831E" w14:textId="49DFD0A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2.84</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AF79407" w14:textId="2A54F894"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1.50</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A347C33" w14:textId="16DFDE2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1.26</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CD25333" w14:textId="2559780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0.63</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41CC31" w14:textId="088EDBB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432A7F" w14:textId="639EBF1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1.44</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C23AE7" w14:textId="39FE506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1.83</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5AA661" w14:textId="4EF9786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1.00</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ADB7BE" w14:textId="40BE97D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2.44</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6EF26D" w14:textId="7A7ED75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1.44</w:t>
            </w:r>
          </w:p>
        </w:tc>
      </w:tr>
      <w:tr w:rsidR="00D03E35" w:rsidRPr="00113DAD" w14:paraId="1B532886"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07C7DD7C" w14:textId="0DA4DE49"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Others</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988A29C" w14:textId="08F0408F"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109.66</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9D2F5DE" w14:textId="03E95D9C"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89.57</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D2F0C29" w14:textId="2AB8CADE"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109.68</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0F23173" w14:textId="0E4B6C09"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65.33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65FD73A" w14:textId="7E7C5062"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70.75</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5D0ACBB" w14:textId="0224CBDF"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52.99</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217F418D" w14:textId="58ADDEAF"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91.44</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2A0279DE" w14:textId="2144D404"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52.99</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3C0A039A" w14:textId="68867245"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125.89</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67390F7F" w14:textId="08DAB296"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59.12</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13147233" w14:textId="4901DF16"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151.36</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126DDA0F" w14:textId="67D82A7A"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45.10</w:t>
            </w:r>
          </w:p>
        </w:tc>
      </w:tr>
      <w:tr w:rsidR="00D03E35" w:rsidRPr="00113DAD" w14:paraId="28E4F397"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ED3331" w14:textId="296A544C"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Total</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F897324" w14:textId="54A063C7"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180.91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03DFF0E" w14:textId="2046CD25"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125.99</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D4267B" w14:textId="228D3228"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225.83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140B446" w14:textId="0D062C44"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122.12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269D47" w14:textId="77BA49CD"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201.44</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2E9F5ED" w14:textId="5F1A853F"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117.69</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D18BB0" w14:textId="4CA0A29C"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220.55</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E88AD9" w14:textId="6C43C0EA"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114.67</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236B3E" w14:textId="54B2458C"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244.81</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D5FD25" w14:textId="3FB7DD44"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121.38</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5D4331" w14:textId="25C26B3C"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250.55</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E784F9" w14:textId="08CB224D"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105.97</w:t>
            </w:r>
          </w:p>
        </w:tc>
      </w:tr>
    </w:tbl>
    <w:p w14:paraId="7374E7FF" w14:textId="4E99E91D" w:rsidR="0073325C" w:rsidRDefault="0073325C" w:rsidP="00BB3C6A">
      <w:pPr>
        <w:spacing w:line="480" w:lineRule="auto"/>
        <w:rPr>
          <w:rFonts w:ascii="Arial" w:eastAsia="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405760" behindDoc="0" locked="0" layoutInCell="1" allowOverlap="1" wp14:anchorId="06167B56" wp14:editId="39371BF1">
                <wp:simplePos x="0" y="0"/>
                <wp:positionH relativeFrom="column">
                  <wp:posOffset>4269740</wp:posOffset>
                </wp:positionH>
                <wp:positionV relativeFrom="paragraph">
                  <wp:posOffset>313055</wp:posOffset>
                </wp:positionV>
                <wp:extent cx="2207260" cy="200025"/>
                <wp:effectExtent l="0" t="0" r="0" b="0"/>
                <wp:wrapNone/>
                <wp:docPr id="1118" name="TextBox 4"/>
                <wp:cNvGraphicFramePr/>
                <a:graphic xmlns:a="http://schemas.openxmlformats.org/drawingml/2006/main">
                  <a:graphicData uri="http://schemas.microsoft.com/office/word/2010/wordprocessingShape">
                    <wps:wsp>
                      <wps:cNvSpPr txBox="1"/>
                      <wps:spPr>
                        <a:xfrm>
                          <a:off x="0" y="0"/>
                          <a:ext cx="2207260" cy="200025"/>
                        </a:xfrm>
                        <a:prstGeom prst="rect">
                          <a:avLst/>
                        </a:prstGeom>
                        <a:noFill/>
                      </wps:spPr>
                      <wps:txbx>
                        <w:txbxContent>
                          <w:p w14:paraId="5064363D" w14:textId="502A6CDB"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Argentina, Iran, Qatar etc.</w:t>
                            </w:r>
                            <w:r>
                              <w:rPr>
                                <w:rFonts w:ascii="Verdana" w:eastAsia="Verdana" w:hAnsi="Verdana" w:cs="Verdana"/>
                                <w:i/>
                                <w:iCs/>
                                <w:color w:val="000000" w:themeColor="text1"/>
                                <w:kern w:val="24"/>
                                <w:sz w:val="12"/>
                                <w:szCs w:val="12"/>
                              </w:rPr>
                              <w:t xml:space="preserve"> </w:t>
                            </w:r>
                          </w:p>
                          <w:p w14:paraId="3717E59F" w14:textId="3513B71A"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6167B56" id="_x0000_s1207" type="#_x0000_t202" style="position:absolute;margin-left:336.2pt;margin-top:24.65pt;width:173.8pt;height:15.75pt;z-index:25240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" filled="f" stroked="f">
                <v:textbox style="mso-fit-shape-to-text:t">
                  <w:txbxContent>
                    <w:p w14:paraId="5064363D" w14:textId="502A6CDB"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Argentina, Iran, Qatar etc.</w:t>
                      </w:r>
                      <w:r>
                        <w:rPr>
                          <w:rFonts w:ascii="Verdana" w:eastAsia="Verdana" w:hAnsi="Verdana" w:cs="Verdana"/>
                          <w:i/>
                          <w:iCs/>
                          <w:color w:val="000000" w:themeColor="text1"/>
                          <w:kern w:val="24"/>
                          <w:sz w:val="12"/>
                          <w:szCs w:val="12"/>
                        </w:rPr>
                        <w:t xml:space="preserve"> </w:t>
                      </w:r>
                    </w:p>
                    <w:p w14:paraId="3717E59F" w14:textId="3513B71A"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12E7DB5C" w14:textId="2711FDE2" w:rsidR="007C5B32" w:rsidRDefault="007C5B32" w:rsidP="00BB3C6A">
      <w:pPr>
        <w:spacing w:line="480" w:lineRule="auto"/>
        <w:rPr>
          <w:rFonts w:ascii="Arial" w:eastAsia="Arial" w:hAnsi="Arial" w:cs="Arial"/>
          <w:b/>
          <w:bCs/>
          <w:color w:val="000000" w:themeColor="text1"/>
          <w:sz w:val="24"/>
          <w:szCs w:val="24"/>
        </w:rPr>
      </w:pPr>
    </w:p>
    <w:p w14:paraId="685281AF" w14:textId="77777777" w:rsidR="00613AE6" w:rsidRDefault="00613AE6" w:rsidP="00113DAD">
      <w:pPr>
        <w:spacing w:line="480" w:lineRule="auto"/>
        <w:rPr>
          <w:rFonts w:ascii="Verdana" w:eastAsia="Arial" w:hAnsi="Verdana" w:cs="Arial"/>
          <w:b/>
          <w:bCs/>
          <w:color w:val="000000" w:themeColor="text1"/>
          <w:sz w:val="20"/>
          <w:szCs w:val="20"/>
        </w:rPr>
      </w:pPr>
    </w:p>
    <w:p w14:paraId="6EBA4BFA" w14:textId="0FDE904D" w:rsidR="008D1421" w:rsidRPr="00113DAD" w:rsidRDefault="00613AE6" w:rsidP="00113DAD">
      <w:pPr>
        <w:spacing w:line="480" w:lineRule="auto"/>
        <w:rPr>
          <w:rFonts w:ascii="Arial" w:eastAsia="Arial" w:hAnsi="Arial" w:cs="Arial"/>
          <w:b/>
          <w:bCs/>
          <w:color w:val="000000" w:themeColor="text1"/>
          <w:sz w:val="24"/>
          <w:szCs w:val="24"/>
        </w:rPr>
      </w:pPr>
      <w:r w:rsidRPr="007937F6">
        <w:rPr>
          <w:rFonts w:ascii="Arial" w:eastAsia="Arial" w:hAnsi="Arial" w:cs="Arial"/>
          <w:b/>
          <w:bCs/>
          <w:color w:val="000000" w:themeColor="text1"/>
          <w:sz w:val="24"/>
          <w:szCs w:val="24"/>
        </w:rPr>
        <w:t>G</w:t>
      </w:r>
      <w:r w:rsidR="008D1421" w:rsidRPr="00113DAD">
        <w:rPr>
          <w:rFonts w:ascii="Arial" w:eastAsia="Arial" w:hAnsi="Arial" w:cs="Arial"/>
          <w:b/>
          <w:bCs/>
          <w:color w:val="000000" w:themeColor="text1"/>
          <w:sz w:val="24"/>
          <w:szCs w:val="24"/>
        </w:rPr>
        <w:t>lobal Vinyl Ester Resin Trade Dynamics – Export (</w:t>
      </w:r>
      <w:r w:rsidR="007C5B32" w:rsidRPr="00113DAD">
        <w:rPr>
          <w:rFonts w:ascii="Arial" w:eastAsia="Arial" w:hAnsi="Arial" w:cs="Arial"/>
          <w:b/>
          <w:bCs/>
          <w:color w:val="000000" w:themeColor="text1"/>
          <w:sz w:val="24"/>
          <w:szCs w:val="24"/>
        </w:rPr>
        <w:t>000’</w:t>
      </w:r>
      <w:r w:rsidR="008D1421" w:rsidRPr="00113DAD">
        <w:rPr>
          <w:rFonts w:ascii="Arial" w:eastAsia="Arial" w:hAnsi="Arial" w:cs="Arial"/>
          <w:b/>
          <w:bCs/>
          <w:color w:val="000000" w:themeColor="text1"/>
          <w:sz w:val="24"/>
          <w:szCs w:val="24"/>
        </w:rPr>
        <w:t xml:space="preserve"> Tonnes), 2015-2020</w:t>
      </w:r>
    </w:p>
    <w:tbl>
      <w:tblPr>
        <w:tblW w:w="10147" w:type="dxa"/>
        <w:tblCellMar>
          <w:left w:w="0" w:type="dxa"/>
          <w:right w:w="0" w:type="dxa"/>
        </w:tblCellMar>
        <w:tblLook w:val="0600" w:firstRow="0" w:lastRow="0" w:firstColumn="0" w:lastColumn="0" w:noHBand="1" w:noVBand="1"/>
      </w:tblPr>
      <w:tblGrid>
        <w:gridCol w:w="1737"/>
        <w:gridCol w:w="636"/>
        <w:gridCol w:w="728"/>
        <w:gridCol w:w="636"/>
        <w:gridCol w:w="728"/>
        <w:gridCol w:w="636"/>
        <w:gridCol w:w="728"/>
        <w:gridCol w:w="773"/>
        <w:gridCol w:w="753"/>
        <w:gridCol w:w="643"/>
        <w:gridCol w:w="753"/>
        <w:gridCol w:w="643"/>
        <w:gridCol w:w="753"/>
      </w:tblGrid>
      <w:tr w:rsidR="00C601EB" w:rsidRPr="00113DAD" w14:paraId="219E68F0" w14:textId="77777777" w:rsidTr="005C1BF1">
        <w:trPr>
          <w:trHeight w:val="457"/>
        </w:trPr>
        <w:tc>
          <w:tcPr>
            <w:tcW w:w="2044"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0C38B233" w14:textId="77777777"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Country</w:t>
            </w:r>
          </w:p>
        </w:tc>
        <w:tc>
          <w:tcPr>
            <w:tcW w:w="1296" w:type="dxa"/>
            <w:gridSpan w:val="2"/>
            <w:tcBorders>
              <w:top w:val="single" w:sz="2" w:space="0" w:color="000000"/>
              <w:left w:val="single" w:sz="2" w:space="0" w:color="000000"/>
              <w:bottom w:val="single" w:sz="2" w:space="0" w:color="000000"/>
              <w:right w:val="single" w:sz="2" w:space="0" w:color="000000"/>
            </w:tcBorders>
            <w:shd w:val="clear" w:color="auto" w:fill="B4C7E7"/>
          </w:tcPr>
          <w:p w14:paraId="39A4D024" w14:textId="7652EE4C"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2015</w:t>
            </w:r>
          </w:p>
        </w:tc>
        <w:tc>
          <w:tcPr>
            <w:tcW w:w="1296" w:type="dxa"/>
            <w:gridSpan w:val="2"/>
            <w:tcBorders>
              <w:top w:val="single" w:sz="2" w:space="0" w:color="000000"/>
              <w:left w:val="single" w:sz="2" w:space="0" w:color="000000"/>
              <w:bottom w:val="single" w:sz="2" w:space="0" w:color="000000"/>
              <w:right w:val="single" w:sz="2" w:space="0" w:color="000000"/>
            </w:tcBorders>
            <w:shd w:val="clear" w:color="auto" w:fill="B4C7E7"/>
          </w:tcPr>
          <w:p w14:paraId="1FC58CB1" w14:textId="4295C8DE"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2016</w:t>
            </w:r>
          </w:p>
        </w:tc>
        <w:tc>
          <w:tcPr>
            <w:tcW w:w="1296" w:type="dxa"/>
            <w:gridSpan w:val="2"/>
            <w:tcBorders>
              <w:top w:val="single" w:sz="2" w:space="0" w:color="000000"/>
              <w:left w:val="single" w:sz="2" w:space="0" w:color="000000"/>
              <w:bottom w:val="single" w:sz="2" w:space="0" w:color="000000"/>
              <w:right w:val="single" w:sz="2" w:space="0" w:color="000000"/>
            </w:tcBorders>
            <w:shd w:val="clear" w:color="auto" w:fill="B4C7E7"/>
          </w:tcPr>
          <w:p w14:paraId="5F1A2FC9" w14:textId="665D292D"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2017</w:t>
            </w:r>
          </w:p>
        </w:tc>
        <w:tc>
          <w:tcPr>
            <w:tcW w:w="1575"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76190C31" w14:textId="221D74E5"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2018</w:t>
            </w:r>
          </w:p>
        </w:tc>
        <w:tc>
          <w:tcPr>
            <w:tcW w:w="1320"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39F5A073" w14:textId="77777777"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2019</w:t>
            </w:r>
          </w:p>
        </w:tc>
        <w:tc>
          <w:tcPr>
            <w:tcW w:w="1320"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1F191DF1" w14:textId="77777777"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2020</w:t>
            </w:r>
          </w:p>
        </w:tc>
      </w:tr>
      <w:tr w:rsidR="00C52EDF" w:rsidRPr="00113DAD" w14:paraId="443CEC98" w14:textId="77777777" w:rsidTr="005C1BF1">
        <w:trPr>
          <w:trHeight w:val="541"/>
        </w:trPr>
        <w:tc>
          <w:tcPr>
            <w:tcW w:w="2044"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552C967A"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Export</w:t>
            </w:r>
          </w:p>
        </w:tc>
        <w:tc>
          <w:tcPr>
            <w:tcW w:w="645"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64D8B525" w14:textId="755099A1"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51"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426F87E9" w14:textId="3022A0A3"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645"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0B68CC97" w14:textId="3B795D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51"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096E43EF" w14:textId="3A036650"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645"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1996B535" w14:textId="2F78DADD"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51"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6C1B05BF" w14:textId="4A7114EB"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83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2A95B79D" w14:textId="0AA80D83"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73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4CB1CE16"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643"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5C3C09D7"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7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065273DF"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643"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2433E1AB"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7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756524AD"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r>
      <w:tr w:rsidR="00C52EDF" w:rsidRPr="00113DAD" w14:paraId="6DAB3673"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4D64D9" w14:textId="69367D41"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South Korea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6856A73" w14:textId="6F133CA4"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22.73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6BF51E" w14:textId="500A47E1"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11.04</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205C99BA" w14:textId="3E3FB35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15.09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C1D61D9" w14:textId="2CCF4A5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8.41</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E4599D8" w14:textId="21CFFDC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15.38</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39C3B6F" w14:textId="4348A10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9.18</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422CCAB" w14:textId="7824BE2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15.59</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612B56F" w14:textId="1DE7D32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9.20</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6C719B9" w14:textId="19A4C8F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11.04</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0F32A31B" w14:textId="0C04E35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6.33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4A7EE92" w14:textId="27609AB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11.82</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9780D83" w14:textId="3C0A796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6.53</w:t>
            </w:r>
          </w:p>
        </w:tc>
      </w:tr>
      <w:tr w:rsidR="00C52EDF" w:rsidRPr="00113DAD" w14:paraId="775EDA80"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54CE24" w14:textId="691E2DA9"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Germany</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2D431BE" w14:textId="3574569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26.13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C7D7E90" w14:textId="4B2A75C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12.02</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627414E" w14:textId="27631D75"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28.10</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31F9F8" w14:textId="206DDA0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12.16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F3CF3B8" w14:textId="54555CA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23.63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63CA983" w14:textId="69D17DB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15.66</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C75185D" w14:textId="5A87A7A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35.37</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73348717" w14:textId="54D9AA4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13.65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12F7F5B" w14:textId="3118167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41.97</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635A597" w14:textId="20FCF1C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16.11</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31E8265" w14:textId="6F373A41"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37.58</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47D5627" w14:textId="2FF35EF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15.48</w:t>
            </w:r>
          </w:p>
        </w:tc>
      </w:tr>
      <w:tr w:rsidR="00C52EDF" w:rsidRPr="00113DAD" w14:paraId="74E285DB" w14:textId="77777777" w:rsidTr="005C1BF1">
        <w:trPr>
          <w:trHeight w:val="660"/>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F15385" w14:textId="074449B0"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Spain</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634C1C" w14:textId="36F569D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19.32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8097E44" w14:textId="7FE99A44"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9.20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F465F4" w14:textId="31525E84"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16.55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E69B6D2" w14:textId="4000C03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9.30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45CA6E6" w14:textId="24CFBA2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19.75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5BBE21" w14:textId="5025559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12.88</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11DC1E7" w14:textId="1E0A464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24.57</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0DA47152" w14:textId="72DB7F6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10.53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89C0551" w14:textId="621414C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25.69</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1484ECEA" w14:textId="15F4713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14.45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A81837B" w14:textId="40CBEF9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25.65</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59DE18B" w14:textId="0471F2D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14.70</w:t>
            </w:r>
          </w:p>
        </w:tc>
      </w:tr>
      <w:tr w:rsidR="00C52EDF" w:rsidRPr="00113DAD" w14:paraId="665C99F1"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362622" w14:textId="5810A9CB"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China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719CA55" w14:textId="3FD0220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17.74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F56EE9C" w14:textId="2EB57195"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7.68</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9CA373E" w14:textId="77DB357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22.24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1E9B3DD" w14:textId="2F9F834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7.77</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60B9DCF" w14:textId="4352540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23.84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CA311B7" w14:textId="486DA0C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10.54</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561BEB2" w14:textId="0D1A117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21.06</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11DD6C10" w14:textId="49DD5BC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7.61</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6875A88" w14:textId="13C7DE6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28.95</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41A90081" w14:textId="7C7D60C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12.27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B851A53" w14:textId="64B63DA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25.91</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C4FA43E" w14:textId="11C6AD1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10.14</w:t>
            </w:r>
          </w:p>
        </w:tc>
      </w:tr>
      <w:tr w:rsidR="00C52EDF" w:rsidRPr="00113DAD" w14:paraId="41E9BCFF"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8A8DF8" w14:textId="7254473C"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Japan</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CC8F4F9" w14:textId="01D3263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13.54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488AFFD" w14:textId="1C6DD19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6.39</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AC2BA58" w14:textId="157D161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12.12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2B531C2" w14:textId="7AC5202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6.46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47B87BB" w14:textId="30BCBF4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11.94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C4780EC" w14:textId="5403560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8.25</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3750749" w14:textId="425AA2D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13.61</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A54B18" w14:textId="612B802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6.35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F3EADCF" w14:textId="698B89D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13.68</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29ED316" w14:textId="504F0EE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7.95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214DA9F" w14:textId="1D33544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13.19</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513C141" w14:textId="521291F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7.12</w:t>
            </w:r>
          </w:p>
        </w:tc>
      </w:tr>
      <w:tr w:rsidR="00C52EDF" w:rsidRPr="00113DAD" w14:paraId="33F9767B"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044912" w14:textId="29580DB7"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Netherlands</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5FED809" w14:textId="3C0E5DE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6.12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4B6B486" w14:textId="0E34714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E9F8B85" w14:textId="776F9A6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5.16</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DDEBDA" w14:textId="0F82AB8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2.39</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260182" w14:textId="1F08CDD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5.68</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6793A6B" w14:textId="2FCEB0B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3.28</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274077D" w14:textId="21A3149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6.70</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85018FB" w14:textId="15E1B4A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2.73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3DB3578" w14:textId="5D6CEE5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6.85</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9EFFBA" w14:textId="4887D10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3.50</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DC5792E" w14:textId="5390339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6.58</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BC6C828" w14:textId="6143E7E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3.64</w:t>
            </w:r>
          </w:p>
        </w:tc>
      </w:tr>
      <w:tr w:rsidR="00C52EDF" w:rsidRPr="00113DAD" w14:paraId="34652ADC"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431F42" w14:textId="1A33887F"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USA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090D635" w14:textId="0CEAAA41"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4.42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7D75720" w14:textId="219243F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2.16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9727A17" w14:textId="22FBDCC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3.52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1375D43" w14:textId="3351534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2.18</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2348A91" w14:textId="275F1C8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4.14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55E87E4" w14:textId="06D52C2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2.84</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E12E0E6" w14:textId="421DB58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5.84</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54A9AB1" w14:textId="57213EC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2.62</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A1D488D" w14:textId="4A58885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5.61</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4075114E" w14:textId="1EDD789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3.37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625AD22" w14:textId="7AF466D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5.00</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E6FDC59" w14:textId="5D76D17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3.25</w:t>
            </w:r>
          </w:p>
        </w:tc>
      </w:tr>
      <w:tr w:rsidR="00C52EDF" w:rsidRPr="00113DAD" w14:paraId="77D28C78"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29FC4F" w14:textId="40B8764E"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Poland</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02E3FC7" w14:textId="03458DE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857494E" w14:textId="1E62B65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3.00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4BDDBB9" w14:textId="51F478E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5.20</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04CA6A" w14:textId="2ACDF80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3.03</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A18DA28" w14:textId="3B0C6D6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5.92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883DE2" w14:textId="66CCCA1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4.06</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DC139FD" w14:textId="2D3B2464"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6.57</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8DA9034" w14:textId="1E47ED2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2.77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3DAE6F1" w14:textId="1FC221D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5.43</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FDA9366" w14:textId="12DB1B2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2.87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F55A6D0" w14:textId="73ECEE6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4.92</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3ED75F1" w14:textId="33C9073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2.71</w:t>
            </w:r>
          </w:p>
        </w:tc>
      </w:tr>
      <w:tr w:rsidR="00C52EDF" w:rsidRPr="00113DAD" w14:paraId="1D25DA37"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63C36A" w14:textId="1E5B9B54"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Saudi Arabia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05B10CB" w14:textId="4BF9B0A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5.39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9631FFD" w14:textId="44FBA681"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2.37</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172239" w14:textId="3AB1D9E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6.56</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D1E131E" w14:textId="54020C5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2.40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DE0CB85" w14:textId="5972133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9.23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575A9A" w14:textId="0857578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3.30</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54CA209" w14:textId="16104A1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8.54</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7F0F5A7" w14:textId="4F4B6185"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3.03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20D0553" w14:textId="62B8747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9.63</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68920C14" w14:textId="2600D29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3.34</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5E64DAE" w14:textId="74FB49B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6.36</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F3EF410" w14:textId="490AB20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2.53</w:t>
            </w:r>
          </w:p>
        </w:tc>
      </w:tr>
      <w:tr w:rsidR="00C52EDF" w:rsidRPr="00113DAD" w14:paraId="1B49BDEE"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311FA2" w14:textId="5265C4FE"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Taiwan</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E29ED5E" w14:textId="052F6B8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3.87</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38D820E" w14:textId="073D94A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1.95</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AEDE166" w14:textId="6DA0957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4.72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5E15105" w14:textId="4492B59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1.97</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8A929D2" w14:textId="19C4D0C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5.59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FF75677" w14:textId="2E8903E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2.65</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79777C6" w14:textId="1CA573A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6.15</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DAAC50" w14:textId="5E067AA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2.37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8115A8B" w14:textId="5CC9DBD5"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6.74</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CCB6C66" w14:textId="6777A65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2.65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30A6018" w14:textId="3462A16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6.70</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01546CC" w14:textId="19D664D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2.38</w:t>
            </w:r>
          </w:p>
        </w:tc>
      </w:tr>
      <w:tr w:rsidR="00C52EDF" w:rsidRPr="00113DAD" w14:paraId="38D1D2A9"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080150" w14:textId="1E456969"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Others</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D632D8F" w14:textId="607DA13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117.15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F7E82B2" w14:textId="4E9F8CA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67.82</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125174" w14:textId="4B4E620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121.74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304B774" w14:textId="1912F15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66.06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22C29C4D" w14:textId="5967B0E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111.80</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F36305B" w14:textId="79FB3F2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45.05</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276090" w14:textId="55008C3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90.85</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B02996" w14:textId="2812DE9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53.81</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6F383EF3" w14:textId="52813F8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71.07</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D3D9DA" w14:textId="0011C6A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48.54</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959577C" w14:textId="548D112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69.80</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37E2157" w14:textId="53BA369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37.49</w:t>
            </w:r>
          </w:p>
        </w:tc>
      </w:tr>
      <w:tr w:rsidR="00C52EDF" w:rsidRPr="00113DAD" w14:paraId="1245F152"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8B5EE1" w14:textId="0B587700" w:rsidR="00C52EDF" w:rsidRPr="00113DAD" w:rsidRDefault="00C52EDF" w:rsidP="00C52EDF">
            <w:pPr>
              <w:spacing w:after="0" w:line="600" w:lineRule="auto"/>
              <w:jc w:val="center"/>
              <w:rPr>
                <w:rFonts w:ascii="Arial" w:hAnsi="Arial" w:cs="Arial"/>
                <w:b/>
                <w:bCs/>
                <w:color w:val="000000"/>
                <w:sz w:val="20"/>
                <w:szCs w:val="20"/>
              </w:rPr>
            </w:pPr>
            <w:r w:rsidRPr="00113DAD">
              <w:rPr>
                <w:rFonts w:ascii="Arial" w:hAnsi="Arial" w:cs="Arial"/>
                <w:b/>
                <w:bCs/>
                <w:color w:val="000000"/>
                <w:sz w:val="20"/>
                <w:szCs w:val="20"/>
              </w:rPr>
              <w:t>Total</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C3FBBD5" w14:textId="59E4E226"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243.15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7236A37" w14:textId="3CC4BE12"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125.99</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856FAFF" w14:textId="06C19829"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241.01</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53187AF" w14:textId="4BF7128B"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122.12</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EB084EA" w14:textId="36B37B56"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236.89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ECB8EF2" w14:textId="1E8F71EE"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117.69</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1C3D480" w14:textId="63D47720"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234.86</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BC0884" w14:textId="15EB8452"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sz w:val="20"/>
                <w:szCs w:val="20"/>
              </w:rPr>
              <w:t>114.67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89F9DE0" w14:textId="59820A50"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226.64</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E785FC3" w14:textId="61B444BE"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121.38</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AFE76F5" w14:textId="638311D3"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213.51</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F267AE8" w14:textId="1427910A"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105.97</w:t>
            </w:r>
          </w:p>
        </w:tc>
      </w:tr>
    </w:tbl>
    <w:p w14:paraId="53F3E0BF" w14:textId="14082062" w:rsidR="00BB3C6A" w:rsidRDefault="005C1BF1" w:rsidP="007A7901">
      <w:pPr>
        <w:tabs>
          <w:tab w:val="left" w:pos="1290"/>
        </w:tabs>
        <w:rPr>
          <w:rFonts w:ascii="Verdana" w:eastAsia="Verdana" w:hAnsi="Verdana" w:cs="Verdana"/>
          <w:b/>
          <w:bCs/>
          <w:color w:val="000000" w:themeColor="text1"/>
          <w:kern w:val="24"/>
          <w:sz w:val="20"/>
          <w:szCs w:val="20"/>
          <w:lang w:val="en-US"/>
        </w:rPr>
        <w:sectPr w:rsidR="00BB3C6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noProof/>
          <w:color w:val="000000" w:themeColor="text1"/>
        </w:rPr>
        <mc:AlternateContent>
          <mc:Choice Requires="wps">
            <w:drawing>
              <wp:anchor distT="0" distB="0" distL="114300" distR="114300" simplePos="0" relativeHeight="252407808" behindDoc="0" locked="0" layoutInCell="1" allowOverlap="1" wp14:anchorId="2A444E05" wp14:editId="37B16333">
                <wp:simplePos x="0" y="0"/>
                <wp:positionH relativeFrom="column">
                  <wp:posOffset>4234416</wp:posOffset>
                </wp:positionH>
                <wp:positionV relativeFrom="paragraph">
                  <wp:posOffset>24839</wp:posOffset>
                </wp:positionV>
                <wp:extent cx="2220654" cy="200025"/>
                <wp:effectExtent l="0" t="0" r="0" b="0"/>
                <wp:wrapNone/>
                <wp:docPr id="1119" name="TextBox 4"/>
                <wp:cNvGraphicFramePr/>
                <a:graphic xmlns:a="http://schemas.openxmlformats.org/drawingml/2006/main">
                  <a:graphicData uri="http://schemas.microsoft.com/office/word/2010/wordprocessingShape">
                    <wps:wsp>
                      <wps:cNvSpPr txBox="1"/>
                      <wps:spPr>
                        <a:xfrm>
                          <a:off x="0" y="0"/>
                          <a:ext cx="2220654" cy="200025"/>
                        </a:xfrm>
                        <a:prstGeom prst="rect">
                          <a:avLst/>
                        </a:prstGeom>
                        <a:noFill/>
                      </wps:spPr>
                      <wps:txbx>
                        <w:txbxContent>
                          <w:p w14:paraId="0C38AAEF" w14:textId="63F54763"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Finland, Turkey, Russia etc</w:t>
                            </w:r>
                            <w:r>
                              <w:rPr>
                                <w:rFonts w:ascii="Verdana" w:eastAsia="Verdana" w:hAnsi="Verdana" w:cs="Verdana"/>
                                <w:i/>
                                <w:iCs/>
                                <w:color w:val="000000" w:themeColor="text1"/>
                                <w:kern w:val="24"/>
                                <w:sz w:val="12"/>
                                <w:szCs w:val="12"/>
                              </w:rPr>
                              <w:t xml:space="preserve"> </w:t>
                            </w:r>
                          </w:p>
                          <w:p w14:paraId="75025043" w14:textId="77777777"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A444E05" id="_x0000_s1208" type="#_x0000_t202" style="position:absolute;margin-left:333.4pt;margin-top:1.95pt;width:174.85pt;height:15.7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" filled="f" stroked="f">
                <v:textbox style="mso-fit-shape-to-text:t">
                  <w:txbxContent>
                    <w:p w14:paraId="0C38AAEF" w14:textId="63F54763"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Finland, Turkey, Russia etc</w:t>
                      </w:r>
                      <w:r>
                        <w:rPr>
                          <w:rFonts w:ascii="Verdana" w:eastAsia="Verdana" w:hAnsi="Verdana" w:cs="Verdana"/>
                          <w:i/>
                          <w:iCs/>
                          <w:color w:val="000000" w:themeColor="text1"/>
                          <w:kern w:val="24"/>
                          <w:sz w:val="12"/>
                          <w:szCs w:val="12"/>
                        </w:rPr>
                        <w:t xml:space="preserve"> </w:t>
                      </w:r>
                    </w:p>
                    <w:p w14:paraId="75025043" w14:textId="77777777"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66A9AF42" w14:textId="4697A092" w:rsidR="00D03E35" w:rsidRDefault="00AD70CB" w:rsidP="007A7901">
      <w:pPr>
        <w:tabs>
          <w:tab w:val="left" w:pos="1290"/>
        </w:tabs>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ab/>
      </w:r>
    </w:p>
    <w:p w14:paraId="3B685072" w14:textId="2BE2E807"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3AEC1A60" w14:textId="0EBCB9CF"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7930E102" w14:textId="63350D60"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054EFB43" w14:textId="4209F595"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131F3078" w14:textId="2E932F2E"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5F85CB67" w14:textId="2AD92A80"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4942AFA7" w14:textId="77777777" w:rsidR="004565D8" w:rsidRDefault="004565D8" w:rsidP="004565D8">
      <w:pPr>
        <w:tabs>
          <w:tab w:val="left" w:pos="1290"/>
        </w:tabs>
        <w:spacing w:line="360" w:lineRule="auto"/>
        <w:jc w:val="both"/>
        <w:rPr>
          <w:rFonts w:ascii="Arial" w:eastAsia="Arial" w:hAnsi="Arial" w:cs="Arial"/>
          <w:color w:val="000000" w:themeColor="text1"/>
          <w:sz w:val="24"/>
          <w:szCs w:val="24"/>
        </w:rPr>
      </w:pPr>
    </w:p>
    <w:p w14:paraId="57F85E18" w14:textId="77777777" w:rsidR="00A72FE3" w:rsidRDefault="00A72FE3" w:rsidP="00460753">
      <w:pPr>
        <w:spacing w:line="360" w:lineRule="auto"/>
        <w:jc w:val="both"/>
        <w:rPr>
          <w:rFonts w:ascii="Arial" w:eastAsia="Arial" w:hAnsi="Arial" w:cs="Arial"/>
          <w:sz w:val="24"/>
          <w:szCs w:val="24"/>
        </w:rPr>
        <w:sectPr w:rsidR="00A72FE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72DFAE1" w14:textId="52B87710" w:rsidR="00B40829" w:rsidRDefault="00B40829" w:rsidP="00460753">
      <w:pPr>
        <w:spacing w:line="360" w:lineRule="auto"/>
        <w:jc w:val="both"/>
        <w:rPr>
          <w:rFonts w:ascii="Arial" w:eastAsia="Arial" w:hAnsi="Arial" w:cs="Arial"/>
          <w:b/>
          <w:bCs/>
          <w:sz w:val="24"/>
          <w:szCs w:val="24"/>
        </w:rPr>
      </w:pPr>
      <w:r>
        <w:rPr>
          <w:rFonts w:ascii="Arial" w:eastAsia="Arial" w:hAnsi="Arial" w:cs="Arial"/>
          <w:b/>
          <w:bCs/>
          <w:sz w:val="24"/>
          <w:szCs w:val="24"/>
        </w:rPr>
        <w:t>3.1</w:t>
      </w:r>
      <w:r w:rsidR="00D16404">
        <w:rPr>
          <w:rFonts w:ascii="Arial" w:eastAsia="Arial" w:hAnsi="Arial" w:cs="Arial"/>
          <w:b/>
          <w:bCs/>
          <w:sz w:val="24"/>
          <w:szCs w:val="24"/>
        </w:rPr>
        <w:t>6.</w:t>
      </w:r>
      <w:r>
        <w:rPr>
          <w:rFonts w:ascii="Arial" w:eastAsia="Arial" w:hAnsi="Arial" w:cs="Arial"/>
          <w:b/>
          <w:bCs/>
          <w:sz w:val="24"/>
          <w:szCs w:val="24"/>
        </w:rPr>
        <w:t xml:space="preserve"> Suggested Capacities</w:t>
      </w:r>
    </w:p>
    <w:p w14:paraId="7301CF78" w14:textId="236B95D3" w:rsidR="00B03E75" w:rsidRPr="00B03E75" w:rsidRDefault="00B03E75" w:rsidP="00B03E75">
      <w:pPr>
        <w:pStyle w:val="Default"/>
        <w:spacing w:line="360" w:lineRule="auto"/>
        <w:jc w:val="both"/>
        <w:rPr>
          <w:rFonts w:ascii="Arial" w:hAnsi="Arial" w:cs="Arial"/>
        </w:rPr>
      </w:pPr>
      <w:r w:rsidRPr="00B03E75">
        <w:rPr>
          <w:rFonts w:ascii="Arial" w:hAnsi="Arial" w:cs="Arial"/>
          <w:b/>
          <w:i/>
        </w:rPr>
        <w:t xml:space="preserve">Global Scenario:  </w:t>
      </w:r>
      <w:r w:rsidRPr="00B03E75">
        <w:rPr>
          <w:rFonts w:ascii="Arial" w:hAnsi="Arial" w:cs="Arial"/>
        </w:rPr>
        <w:t xml:space="preserve">The current global capacity of Vinyl Ester Resin is 985 thousand tonnes.  Top five producers account for 54 percent of the total capacity. Regional analysis indicates surplus in Northeast Asia, and deficit in Indian Sub-continent, Europe, South America, Middle </w:t>
      </w:r>
      <w:r w:rsidR="00CD321F" w:rsidRPr="00B03E75">
        <w:rPr>
          <w:rFonts w:ascii="Arial" w:hAnsi="Arial" w:cs="Arial"/>
        </w:rPr>
        <w:t>East,</w:t>
      </w:r>
      <w:r w:rsidRPr="00B03E75">
        <w:rPr>
          <w:rFonts w:ascii="Arial" w:hAnsi="Arial" w:cs="Arial"/>
        </w:rPr>
        <w:t xml:space="preserve"> and South America, resulting in heavy trade within the region as well as international trade. Overall Europe, Middle East &amp; Africa and South America will remain a deficit area throughout the study period. </w:t>
      </w:r>
    </w:p>
    <w:p w14:paraId="27811B3E" w14:textId="77777777" w:rsidR="00B03E75" w:rsidRPr="00B03E75" w:rsidRDefault="00B03E75" w:rsidP="00B03E75">
      <w:pPr>
        <w:pStyle w:val="Default"/>
        <w:spacing w:line="360" w:lineRule="auto"/>
        <w:jc w:val="both"/>
        <w:rPr>
          <w:rFonts w:ascii="Arial" w:hAnsi="Arial" w:cs="Arial"/>
        </w:rPr>
      </w:pPr>
    </w:p>
    <w:p w14:paraId="1EFEDBB0" w14:textId="77777777" w:rsidR="00B03E75" w:rsidRPr="00B03E75" w:rsidRDefault="00B03E75" w:rsidP="00B03E75">
      <w:pPr>
        <w:pStyle w:val="Default"/>
        <w:spacing w:line="360" w:lineRule="auto"/>
        <w:jc w:val="both"/>
        <w:rPr>
          <w:rFonts w:ascii="Arial" w:hAnsi="Arial" w:cs="Arial"/>
        </w:rPr>
      </w:pPr>
      <w:r w:rsidRPr="00B03E75">
        <w:rPr>
          <w:rFonts w:ascii="Arial" w:hAnsi="Arial" w:cs="Arial"/>
          <w:b/>
          <w:i/>
        </w:rPr>
        <w:t xml:space="preserve">Indian Scenario: </w:t>
      </w:r>
      <w:r w:rsidRPr="00B03E75">
        <w:rPr>
          <w:rFonts w:ascii="Arial" w:hAnsi="Arial" w:cs="Arial"/>
        </w:rPr>
        <w:t>Present capacity in the country is 4.84 thousand tonnes and production are totally project based. These companies produce all the major grades conforming with global standards. It is expected that, based on individual end-use sector growth, consumption of vinyl ester resin will register an overall growth of about 11.70 percent per annum average growth over the next ten years’ period.</w:t>
      </w:r>
    </w:p>
    <w:p w14:paraId="323EB153" w14:textId="77777777" w:rsidR="00B03E75" w:rsidRPr="00B03E75" w:rsidRDefault="00B03E75" w:rsidP="00B03E75">
      <w:pPr>
        <w:pStyle w:val="Default"/>
        <w:spacing w:line="360" w:lineRule="auto"/>
        <w:jc w:val="both"/>
        <w:rPr>
          <w:rFonts w:ascii="Arial" w:hAnsi="Arial" w:cs="Arial"/>
        </w:rPr>
      </w:pPr>
    </w:p>
    <w:p w14:paraId="2A259472" w14:textId="77777777" w:rsidR="00B03E75" w:rsidRPr="00B03E75" w:rsidRDefault="00B03E75" w:rsidP="00B03E75">
      <w:pPr>
        <w:pStyle w:val="Default"/>
        <w:spacing w:line="360" w:lineRule="auto"/>
        <w:jc w:val="both"/>
        <w:rPr>
          <w:rFonts w:ascii="Arial" w:hAnsi="Arial" w:cs="Arial"/>
        </w:rPr>
      </w:pPr>
      <w:r w:rsidRPr="00B03E75">
        <w:rPr>
          <w:rFonts w:ascii="Arial" w:hAnsi="Arial" w:cs="Arial"/>
        </w:rPr>
        <w:t>India is expected to remain a deficit area and likely to increase from present level of 7.16 thousand tonnes per annum to 24.74 thousand tonnes per annum by 2030.</w:t>
      </w:r>
    </w:p>
    <w:p w14:paraId="7EBCA457" w14:textId="77777777" w:rsidR="00B03E75" w:rsidRPr="00B03E75" w:rsidRDefault="00B03E75" w:rsidP="00B03E75">
      <w:pPr>
        <w:pStyle w:val="Default"/>
        <w:spacing w:line="360" w:lineRule="auto"/>
        <w:jc w:val="both"/>
        <w:rPr>
          <w:rFonts w:ascii="Arial" w:hAnsi="Arial" w:cs="Arial"/>
        </w:rPr>
      </w:pPr>
    </w:p>
    <w:p w14:paraId="25F99006" w14:textId="26434950" w:rsidR="00B03E75" w:rsidRPr="00B03E75" w:rsidRDefault="00B03E75" w:rsidP="00B03E75">
      <w:pPr>
        <w:pStyle w:val="Default"/>
        <w:spacing w:line="360" w:lineRule="auto"/>
        <w:jc w:val="both"/>
        <w:rPr>
          <w:rFonts w:ascii="Arial" w:hAnsi="Arial" w:cs="Arial"/>
        </w:rPr>
      </w:pPr>
      <w:r w:rsidRPr="00B03E75">
        <w:rPr>
          <w:rFonts w:ascii="Arial" w:hAnsi="Arial" w:cs="Arial"/>
        </w:rPr>
        <w:t xml:space="preserve">Considering demand – supply situation and export market, enough scope exists in the country for a 30 thousand tonnes per annum vinyl ester resin unit by 2023. Moreover, there is latent demand of the product due to anticipated growth in telecom, chemicals &amp; petrochemicals, and renewable sector. </w:t>
      </w:r>
    </w:p>
    <w:p w14:paraId="7216F7BD" w14:textId="77777777" w:rsidR="00B03E75" w:rsidRPr="00B03E75" w:rsidRDefault="00B03E75" w:rsidP="00B03E75">
      <w:pPr>
        <w:pStyle w:val="Default"/>
        <w:spacing w:line="360" w:lineRule="auto"/>
        <w:jc w:val="both"/>
        <w:rPr>
          <w:rFonts w:ascii="Arial" w:hAnsi="Arial" w:cs="Arial"/>
        </w:rPr>
      </w:pPr>
    </w:p>
    <w:p w14:paraId="762B0B63" w14:textId="77777777" w:rsidR="00B03E75" w:rsidRPr="00B03E75" w:rsidRDefault="00B03E75" w:rsidP="00B03E75">
      <w:pPr>
        <w:pStyle w:val="Default"/>
        <w:spacing w:line="360" w:lineRule="auto"/>
        <w:jc w:val="both"/>
        <w:rPr>
          <w:rFonts w:ascii="Arial" w:hAnsi="Arial" w:cs="Arial"/>
          <w:b/>
        </w:rPr>
      </w:pPr>
      <w:r w:rsidRPr="00B03E75">
        <w:rPr>
          <w:rFonts w:ascii="Arial" w:hAnsi="Arial" w:cs="Arial"/>
          <w:b/>
        </w:rPr>
        <w:t>Recommendations</w:t>
      </w:r>
    </w:p>
    <w:p w14:paraId="6C60CD5F" w14:textId="77777777" w:rsidR="00B03E75" w:rsidRPr="00B03E75" w:rsidRDefault="00B03E75" w:rsidP="00B03E75">
      <w:pPr>
        <w:pStyle w:val="Default"/>
        <w:spacing w:line="360" w:lineRule="auto"/>
        <w:jc w:val="both"/>
        <w:rPr>
          <w:rFonts w:ascii="Arial" w:hAnsi="Arial" w:cs="Arial"/>
        </w:rPr>
      </w:pPr>
    </w:p>
    <w:p w14:paraId="58B3B1D1" w14:textId="72D6B89B" w:rsidR="00B03E75" w:rsidRPr="00B03E75" w:rsidRDefault="00B03E75" w:rsidP="00F14E20">
      <w:pPr>
        <w:pStyle w:val="Default"/>
        <w:numPr>
          <w:ilvl w:val="0"/>
          <w:numId w:val="19"/>
        </w:numPr>
        <w:spacing w:line="360" w:lineRule="auto"/>
        <w:jc w:val="both"/>
        <w:rPr>
          <w:rFonts w:ascii="Arial" w:hAnsi="Arial" w:cs="Arial"/>
        </w:rPr>
      </w:pPr>
      <w:r w:rsidRPr="00B03E75">
        <w:rPr>
          <w:rFonts w:ascii="Arial" w:hAnsi="Arial" w:cs="Arial"/>
        </w:rPr>
        <w:t xml:space="preserve">RIL may consider setting-up a 30 thousand tonnes vinyl ester resin </w:t>
      </w:r>
      <w:r w:rsidR="009B2E78" w:rsidRPr="00B03E75">
        <w:rPr>
          <w:rFonts w:ascii="Arial" w:hAnsi="Arial" w:cs="Arial"/>
        </w:rPr>
        <w:t>unit as</w:t>
      </w:r>
      <w:r w:rsidRPr="00B03E75">
        <w:rPr>
          <w:rFonts w:ascii="Arial" w:hAnsi="Arial" w:cs="Arial"/>
        </w:rPr>
        <w:t xml:space="preserve"> enough scope exists from demand – supply point of view.  However, before taking up this decision,</w:t>
      </w:r>
      <w:r w:rsidR="009B2E78">
        <w:rPr>
          <w:rFonts w:ascii="Arial" w:hAnsi="Arial" w:cs="Arial"/>
        </w:rPr>
        <w:t xml:space="preserve"> </w:t>
      </w:r>
      <w:r w:rsidRPr="00B03E75">
        <w:rPr>
          <w:rFonts w:ascii="Arial" w:hAnsi="Arial" w:cs="Arial"/>
        </w:rPr>
        <w:t>should also consider the project from economic viability point of view.</w:t>
      </w:r>
    </w:p>
    <w:p w14:paraId="00B985F5" w14:textId="77777777" w:rsidR="00B03E75" w:rsidRPr="00B03E75" w:rsidRDefault="00B03E75" w:rsidP="00B03E75">
      <w:pPr>
        <w:pStyle w:val="Default"/>
        <w:spacing w:line="360" w:lineRule="auto"/>
        <w:ind w:left="1440"/>
        <w:jc w:val="both"/>
        <w:rPr>
          <w:rFonts w:ascii="Arial" w:hAnsi="Arial" w:cs="Arial"/>
        </w:rPr>
      </w:pPr>
    </w:p>
    <w:p w14:paraId="6854B21D" w14:textId="77777777" w:rsidR="00B03E75" w:rsidRPr="00B03E75" w:rsidRDefault="00B03E75" w:rsidP="00F14E20">
      <w:pPr>
        <w:pStyle w:val="Default"/>
        <w:numPr>
          <w:ilvl w:val="0"/>
          <w:numId w:val="19"/>
        </w:numPr>
        <w:spacing w:line="360" w:lineRule="auto"/>
        <w:jc w:val="both"/>
        <w:rPr>
          <w:rFonts w:ascii="Arial" w:hAnsi="Arial" w:cs="Arial"/>
        </w:rPr>
      </w:pPr>
      <w:r w:rsidRPr="00B03E75">
        <w:rPr>
          <w:rFonts w:ascii="Arial" w:hAnsi="Arial" w:cs="Arial"/>
        </w:rPr>
        <w:lastRenderedPageBreak/>
        <w:t>Considering capacity utilization of 60 percent in first year and 90 percent in second year onwards, entire quantity is likely to be absorbed within the country itself by 2030.</w:t>
      </w:r>
    </w:p>
    <w:p w14:paraId="1441DF86" w14:textId="77777777" w:rsidR="00B03E75" w:rsidRPr="00B03E75" w:rsidRDefault="00B03E75" w:rsidP="00B03E75">
      <w:pPr>
        <w:pStyle w:val="Default"/>
        <w:spacing w:line="360" w:lineRule="auto"/>
        <w:jc w:val="both"/>
        <w:rPr>
          <w:rFonts w:ascii="Arial" w:hAnsi="Arial" w:cs="Arial"/>
        </w:rPr>
      </w:pPr>
    </w:p>
    <w:p w14:paraId="3E28E694" w14:textId="7CEFA85B" w:rsidR="00B03E75" w:rsidRDefault="00B03E75" w:rsidP="00F14E20">
      <w:pPr>
        <w:pStyle w:val="Default"/>
        <w:numPr>
          <w:ilvl w:val="0"/>
          <w:numId w:val="19"/>
        </w:numPr>
        <w:spacing w:line="360" w:lineRule="auto"/>
        <w:jc w:val="both"/>
        <w:rPr>
          <w:rFonts w:ascii="Arial" w:hAnsi="Arial" w:cs="Arial"/>
        </w:rPr>
      </w:pPr>
      <w:r w:rsidRPr="00B03E75">
        <w:rPr>
          <w:rFonts w:ascii="Arial" w:hAnsi="Arial" w:cs="Arial"/>
        </w:rPr>
        <w:t xml:space="preserve">Although as per demand – supply position, substantial gap in international markets is expected, exploring export is also advisable from realization angle.  </w:t>
      </w:r>
    </w:p>
    <w:p w14:paraId="45405112" w14:textId="77777777" w:rsidR="00B03E75" w:rsidRDefault="00B03E75" w:rsidP="00B03E75">
      <w:pPr>
        <w:pStyle w:val="ListParagraph"/>
      </w:pPr>
    </w:p>
    <w:p w14:paraId="111A9E87" w14:textId="12340E08" w:rsidR="00B03E75" w:rsidRPr="00B03E75" w:rsidRDefault="00B03E75" w:rsidP="00F14E20">
      <w:pPr>
        <w:pStyle w:val="Default"/>
        <w:numPr>
          <w:ilvl w:val="0"/>
          <w:numId w:val="19"/>
        </w:numPr>
        <w:spacing w:line="360" w:lineRule="auto"/>
        <w:jc w:val="both"/>
        <w:rPr>
          <w:rFonts w:ascii="Arial" w:hAnsi="Arial" w:cs="Arial"/>
        </w:rPr>
      </w:pPr>
      <w:r>
        <w:rPr>
          <w:rFonts w:ascii="Arial" w:hAnsi="Arial" w:cs="Arial"/>
        </w:rPr>
        <w:t>R</w:t>
      </w:r>
      <w:r w:rsidR="00561428">
        <w:rPr>
          <w:rFonts w:ascii="Arial" w:hAnsi="Arial" w:cs="Arial"/>
        </w:rPr>
        <w:t>eliance Industries Ltd</w:t>
      </w:r>
      <w:r>
        <w:rPr>
          <w:rFonts w:ascii="Arial" w:hAnsi="Arial" w:cs="Arial"/>
        </w:rPr>
        <w:t xml:space="preserve"> should also have 100 percent captive epoxy resin unit for better margin and assured supply of critical raw materials.</w:t>
      </w:r>
    </w:p>
    <w:p w14:paraId="42229FDF" w14:textId="77777777" w:rsidR="00B03E75" w:rsidRPr="00B03E75" w:rsidRDefault="00B03E75" w:rsidP="00B03E75">
      <w:pPr>
        <w:pStyle w:val="Default"/>
        <w:spacing w:line="360" w:lineRule="auto"/>
        <w:jc w:val="both"/>
        <w:rPr>
          <w:rFonts w:ascii="Arial" w:hAnsi="Arial" w:cs="Arial"/>
        </w:rPr>
      </w:pPr>
    </w:p>
    <w:tbl>
      <w:tblPr>
        <w:tblW w:w="10218" w:type="dxa"/>
        <w:tblLook w:val="0420" w:firstRow="1" w:lastRow="0" w:firstColumn="0" w:lastColumn="0" w:noHBand="0" w:noVBand="1"/>
      </w:tblPr>
      <w:tblGrid>
        <w:gridCol w:w="2333"/>
        <w:gridCol w:w="2186"/>
        <w:gridCol w:w="2544"/>
        <w:gridCol w:w="3155"/>
      </w:tblGrid>
      <w:tr w:rsidR="00561428" w:rsidRPr="00561428" w14:paraId="2B291A85" w14:textId="77777777" w:rsidTr="00561428">
        <w:trPr>
          <w:trHeight w:val="900"/>
        </w:trPr>
        <w:tc>
          <w:tcPr>
            <w:tcW w:w="2333" w:type="dxa"/>
            <w:tcBorders>
              <w:top w:val="single" w:sz="8" w:space="0" w:color="FFC000"/>
              <w:left w:val="single" w:sz="8" w:space="0" w:color="FFC000"/>
              <w:bottom w:val="single" w:sz="12" w:space="0" w:color="FFC000"/>
              <w:right w:val="single" w:sz="8" w:space="0" w:color="FFC000"/>
            </w:tcBorders>
            <w:shd w:val="clear" w:color="auto" w:fill="auto"/>
            <w:vAlign w:val="center"/>
            <w:hideMark/>
          </w:tcPr>
          <w:p w14:paraId="3C19B132" w14:textId="77777777" w:rsidR="00561428" w:rsidRPr="00561428" w:rsidRDefault="00561428" w:rsidP="00561428">
            <w:pPr>
              <w:spacing w:after="0" w:line="240" w:lineRule="auto"/>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Name of the Product (KTPA)</w:t>
            </w:r>
          </w:p>
        </w:tc>
        <w:tc>
          <w:tcPr>
            <w:tcW w:w="2186" w:type="dxa"/>
            <w:tcBorders>
              <w:top w:val="single" w:sz="8" w:space="0" w:color="FFC000"/>
              <w:left w:val="nil"/>
              <w:bottom w:val="single" w:sz="12" w:space="0" w:color="FFC000"/>
              <w:right w:val="single" w:sz="8" w:space="0" w:color="FFC000"/>
            </w:tcBorders>
            <w:shd w:val="clear" w:color="auto" w:fill="auto"/>
            <w:vAlign w:val="center"/>
            <w:hideMark/>
          </w:tcPr>
          <w:p w14:paraId="40AF8C94" w14:textId="77777777" w:rsidR="00561428" w:rsidRPr="00561428" w:rsidRDefault="00561428" w:rsidP="00561428">
            <w:pPr>
              <w:spacing w:after="0" w:line="240" w:lineRule="auto"/>
              <w:jc w:val="center"/>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2023</w:t>
            </w:r>
          </w:p>
        </w:tc>
        <w:tc>
          <w:tcPr>
            <w:tcW w:w="2544" w:type="dxa"/>
            <w:tcBorders>
              <w:top w:val="single" w:sz="8" w:space="0" w:color="FFC000"/>
              <w:left w:val="nil"/>
              <w:bottom w:val="single" w:sz="12" w:space="0" w:color="FFC000"/>
              <w:right w:val="single" w:sz="8" w:space="0" w:color="FFC000"/>
            </w:tcBorders>
            <w:shd w:val="clear" w:color="auto" w:fill="auto"/>
            <w:vAlign w:val="center"/>
            <w:hideMark/>
          </w:tcPr>
          <w:p w14:paraId="29B0D332" w14:textId="77777777" w:rsidR="00561428" w:rsidRPr="00561428" w:rsidRDefault="00561428" w:rsidP="00561428">
            <w:pPr>
              <w:spacing w:after="0" w:line="240" w:lineRule="auto"/>
              <w:jc w:val="center"/>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2027</w:t>
            </w:r>
          </w:p>
        </w:tc>
        <w:tc>
          <w:tcPr>
            <w:tcW w:w="3155" w:type="dxa"/>
            <w:tcBorders>
              <w:top w:val="single" w:sz="8" w:space="0" w:color="FFC000"/>
              <w:left w:val="nil"/>
              <w:bottom w:val="single" w:sz="12" w:space="0" w:color="FFC000"/>
              <w:right w:val="single" w:sz="8" w:space="0" w:color="FFC000"/>
            </w:tcBorders>
            <w:shd w:val="clear" w:color="auto" w:fill="auto"/>
            <w:vAlign w:val="center"/>
            <w:hideMark/>
          </w:tcPr>
          <w:p w14:paraId="7FA2FF4D" w14:textId="77777777" w:rsidR="00561428" w:rsidRPr="00561428" w:rsidRDefault="00561428" w:rsidP="00561428">
            <w:pPr>
              <w:spacing w:after="0" w:line="240" w:lineRule="auto"/>
              <w:jc w:val="center"/>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Total</w:t>
            </w:r>
          </w:p>
        </w:tc>
      </w:tr>
      <w:tr w:rsidR="00561428" w:rsidRPr="00561428" w14:paraId="530B4E92" w14:textId="77777777" w:rsidTr="00561428">
        <w:trPr>
          <w:trHeight w:val="908"/>
        </w:trPr>
        <w:tc>
          <w:tcPr>
            <w:tcW w:w="2333" w:type="dxa"/>
            <w:tcBorders>
              <w:top w:val="nil"/>
              <w:left w:val="single" w:sz="8" w:space="0" w:color="FFC000"/>
              <w:bottom w:val="single" w:sz="8" w:space="0" w:color="FFC000"/>
              <w:right w:val="single" w:sz="8" w:space="0" w:color="FFC000"/>
            </w:tcBorders>
            <w:shd w:val="clear" w:color="000000" w:fill="FFF4E7"/>
            <w:vAlign w:val="center"/>
            <w:hideMark/>
          </w:tcPr>
          <w:p w14:paraId="62EB295F" w14:textId="77777777" w:rsidR="00561428" w:rsidRPr="00561428" w:rsidRDefault="00561428" w:rsidP="00561428">
            <w:pPr>
              <w:spacing w:after="0" w:line="240" w:lineRule="auto"/>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Unsaturated Polyester Resin</w:t>
            </w:r>
          </w:p>
        </w:tc>
        <w:tc>
          <w:tcPr>
            <w:tcW w:w="2186" w:type="dxa"/>
            <w:tcBorders>
              <w:top w:val="nil"/>
              <w:left w:val="nil"/>
              <w:bottom w:val="single" w:sz="8" w:space="0" w:color="FFC000"/>
              <w:right w:val="single" w:sz="8" w:space="0" w:color="FFC000"/>
            </w:tcBorders>
            <w:shd w:val="clear" w:color="000000" w:fill="FFF4E7"/>
            <w:vAlign w:val="center"/>
            <w:hideMark/>
          </w:tcPr>
          <w:p w14:paraId="729EFF2B"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25</w:t>
            </w:r>
          </w:p>
        </w:tc>
        <w:tc>
          <w:tcPr>
            <w:tcW w:w="2544" w:type="dxa"/>
            <w:tcBorders>
              <w:top w:val="nil"/>
              <w:left w:val="nil"/>
              <w:bottom w:val="single" w:sz="8" w:space="0" w:color="FFC000"/>
              <w:right w:val="single" w:sz="8" w:space="0" w:color="FFC000"/>
            </w:tcBorders>
            <w:shd w:val="clear" w:color="000000" w:fill="FFF4E7"/>
            <w:vAlign w:val="center"/>
            <w:hideMark/>
          </w:tcPr>
          <w:p w14:paraId="58B016C5"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25</w:t>
            </w:r>
          </w:p>
        </w:tc>
        <w:tc>
          <w:tcPr>
            <w:tcW w:w="3155" w:type="dxa"/>
            <w:tcBorders>
              <w:top w:val="nil"/>
              <w:left w:val="nil"/>
              <w:bottom w:val="single" w:sz="8" w:space="0" w:color="FFC000"/>
              <w:right w:val="single" w:sz="8" w:space="0" w:color="FFC000"/>
            </w:tcBorders>
            <w:shd w:val="clear" w:color="000000" w:fill="FFF4E7"/>
            <w:vAlign w:val="center"/>
            <w:hideMark/>
          </w:tcPr>
          <w:p w14:paraId="76667109"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50</w:t>
            </w:r>
          </w:p>
        </w:tc>
      </w:tr>
      <w:tr w:rsidR="00561428" w:rsidRPr="00561428" w14:paraId="228823A7" w14:textId="77777777" w:rsidTr="00561428">
        <w:trPr>
          <w:trHeight w:val="543"/>
        </w:trPr>
        <w:tc>
          <w:tcPr>
            <w:tcW w:w="2333" w:type="dxa"/>
            <w:tcBorders>
              <w:top w:val="nil"/>
              <w:left w:val="single" w:sz="8" w:space="0" w:color="FFC000"/>
              <w:bottom w:val="single" w:sz="8" w:space="0" w:color="FFC000"/>
              <w:right w:val="single" w:sz="8" w:space="0" w:color="FFC000"/>
            </w:tcBorders>
            <w:shd w:val="clear" w:color="auto" w:fill="auto"/>
            <w:vAlign w:val="center"/>
            <w:hideMark/>
          </w:tcPr>
          <w:p w14:paraId="73D20AE2" w14:textId="77777777" w:rsidR="00561428" w:rsidRPr="00561428" w:rsidRDefault="00561428" w:rsidP="00561428">
            <w:pPr>
              <w:spacing w:after="0" w:line="240" w:lineRule="auto"/>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Vinyl Ester Resin</w:t>
            </w:r>
          </w:p>
        </w:tc>
        <w:tc>
          <w:tcPr>
            <w:tcW w:w="2186" w:type="dxa"/>
            <w:tcBorders>
              <w:top w:val="nil"/>
              <w:left w:val="nil"/>
              <w:bottom w:val="single" w:sz="8" w:space="0" w:color="FFC000"/>
              <w:right w:val="single" w:sz="8" w:space="0" w:color="FFC000"/>
            </w:tcBorders>
            <w:shd w:val="clear" w:color="auto" w:fill="auto"/>
            <w:vAlign w:val="center"/>
            <w:hideMark/>
          </w:tcPr>
          <w:p w14:paraId="5BF863C1"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15</w:t>
            </w:r>
          </w:p>
        </w:tc>
        <w:tc>
          <w:tcPr>
            <w:tcW w:w="2544" w:type="dxa"/>
            <w:tcBorders>
              <w:top w:val="nil"/>
              <w:left w:val="nil"/>
              <w:bottom w:val="single" w:sz="8" w:space="0" w:color="FFC000"/>
              <w:right w:val="single" w:sz="8" w:space="0" w:color="FFC000"/>
            </w:tcBorders>
            <w:shd w:val="clear" w:color="auto" w:fill="auto"/>
            <w:vAlign w:val="center"/>
            <w:hideMark/>
          </w:tcPr>
          <w:p w14:paraId="6317D36E"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15</w:t>
            </w:r>
          </w:p>
        </w:tc>
        <w:tc>
          <w:tcPr>
            <w:tcW w:w="3155" w:type="dxa"/>
            <w:tcBorders>
              <w:top w:val="nil"/>
              <w:left w:val="nil"/>
              <w:bottom w:val="single" w:sz="8" w:space="0" w:color="FFC000"/>
              <w:right w:val="single" w:sz="8" w:space="0" w:color="FFC000"/>
            </w:tcBorders>
            <w:shd w:val="clear" w:color="auto" w:fill="auto"/>
            <w:vAlign w:val="center"/>
            <w:hideMark/>
          </w:tcPr>
          <w:p w14:paraId="24170784"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30</w:t>
            </w:r>
          </w:p>
        </w:tc>
      </w:tr>
    </w:tbl>
    <w:p w14:paraId="15CC5166" w14:textId="4FF16348" w:rsidR="00B03E75" w:rsidRDefault="00B03E75" w:rsidP="005B76D3">
      <w:pPr>
        <w:tabs>
          <w:tab w:val="left" w:pos="1365"/>
        </w:tabs>
        <w:spacing w:line="360" w:lineRule="auto"/>
        <w:jc w:val="both"/>
        <w:rPr>
          <w:rFonts w:ascii="Arial" w:hAnsi="Arial" w:cs="Arial"/>
          <w:sz w:val="24"/>
          <w:szCs w:val="24"/>
        </w:rPr>
      </w:pPr>
    </w:p>
    <w:p w14:paraId="7A7A9586" w14:textId="4BC723C0" w:rsidR="00D16404" w:rsidRDefault="00D16404" w:rsidP="005B76D3">
      <w:pPr>
        <w:tabs>
          <w:tab w:val="left" w:pos="1365"/>
        </w:tabs>
        <w:spacing w:line="360" w:lineRule="auto"/>
        <w:jc w:val="both"/>
        <w:rPr>
          <w:rFonts w:ascii="Arial" w:hAnsi="Arial" w:cs="Arial"/>
          <w:sz w:val="24"/>
          <w:szCs w:val="24"/>
        </w:rPr>
      </w:pPr>
    </w:p>
    <w:p w14:paraId="31B35025" w14:textId="47167BA6" w:rsidR="00D16404" w:rsidRDefault="00D16404" w:rsidP="005B76D3">
      <w:pPr>
        <w:tabs>
          <w:tab w:val="left" w:pos="1365"/>
        </w:tabs>
        <w:spacing w:line="360" w:lineRule="auto"/>
        <w:jc w:val="both"/>
        <w:rPr>
          <w:rFonts w:ascii="Arial" w:hAnsi="Arial" w:cs="Arial"/>
          <w:sz w:val="24"/>
          <w:szCs w:val="24"/>
        </w:rPr>
      </w:pPr>
    </w:p>
    <w:p w14:paraId="449271D6" w14:textId="4125F31D" w:rsidR="00D16404" w:rsidRDefault="00D16404" w:rsidP="005B76D3">
      <w:pPr>
        <w:tabs>
          <w:tab w:val="left" w:pos="1365"/>
        </w:tabs>
        <w:spacing w:line="360" w:lineRule="auto"/>
        <w:jc w:val="both"/>
        <w:rPr>
          <w:rFonts w:ascii="Arial" w:hAnsi="Arial" w:cs="Arial"/>
          <w:sz w:val="24"/>
          <w:szCs w:val="24"/>
        </w:rPr>
      </w:pPr>
    </w:p>
    <w:p w14:paraId="67EC673D" w14:textId="734188D7" w:rsidR="00D16404" w:rsidRDefault="00D16404" w:rsidP="005B76D3">
      <w:pPr>
        <w:tabs>
          <w:tab w:val="left" w:pos="1365"/>
        </w:tabs>
        <w:spacing w:line="360" w:lineRule="auto"/>
        <w:jc w:val="both"/>
        <w:rPr>
          <w:rFonts w:ascii="Arial" w:hAnsi="Arial" w:cs="Arial"/>
          <w:sz w:val="24"/>
          <w:szCs w:val="24"/>
        </w:rPr>
      </w:pPr>
    </w:p>
    <w:p w14:paraId="342B9FB6" w14:textId="089AC97C" w:rsidR="00D16404" w:rsidRDefault="00D16404" w:rsidP="005B76D3">
      <w:pPr>
        <w:tabs>
          <w:tab w:val="left" w:pos="1365"/>
        </w:tabs>
        <w:spacing w:line="360" w:lineRule="auto"/>
        <w:jc w:val="both"/>
        <w:rPr>
          <w:rFonts w:ascii="Arial" w:hAnsi="Arial" w:cs="Arial"/>
          <w:sz w:val="24"/>
          <w:szCs w:val="24"/>
        </w:rPr>
      </w:pPr>
    </w:p>
    <w:p w14:paraId="35304EA6" w14:textId="1945FD6A" w:rsidR="00D16404" w:rsidRDefault="00D16404" w:rsidP="005B76D3">
      <w:pPr>
        <w:tabs>
          <w:tab w:val="left" w:pos="1365"/>
        </w:tabs>
        <w:spacing w:line="360" w:lineRule="auto"/>
        <w:jc w:val="both"/>
        <w:rPr>
          <w:rFonts w:ascii="Arial" w:hAnsi="Arial" w:cs="Arial"/>
          <w:sz w:val="24"/>
          <w:szCs w:val="24"/>
        </w:rPr>
      </w:pPr>
    </w:p>
    <w:p w14:paraId="2D178D72" w14:textId="7B9A2241" w:rsidR="00D16404" w:rsidRDefault="00D16404" w:rsidP="005B76D3">
      <w:pPr>
        <w:tabs>
          <w:tab w:val="left" w:pos="1365"/>
        </w:tabs>
        <w:spacing w:line="360" w:lineRule="auto"/>
        <w:jc w:val="both"/>
        <w:rPr>
          <w:rFonts w:ascii="Arial" w:hAnsi="Arial" w:cs="Arial"/>
          <w:sz w:val="24"/>
          <w:szCs w:val="24"/>
        </w:rPr>
      </w:pPr>
    </w:p>
    <w:p w14:paraId="632121A1" w14:textId="09140DCF" w:rsidR="00D16404" w:rsidRDefault="00D16404" w:rsidP="005B76D3">
      <w:pPr>
        <w:tabs>
          <w:tab w:val="left" w:pos="1365"/>
        </w:tabs>
        <w:spacing w:line="360" w:lineRule="auto"/>
        <w:jc w:val="both"/>
        <w:rPr>
          <w:rFonts w:ascii="Arial" w:hAnsi="Arial" w:cs="Arial"/>
          <w:sz w:val="24"/>
          <w:szCs w:val="24"/>
        </w:rPr>
      </w:pPr>
    </w:p>
    <w:p w14:paraId="61627C63" w14:textId="1A4AD907" w:rsidR="00D16404" w:rsidRDefault="00D16404" w:rsidP="005B76D3">
      <w:pPr>
        <w:tabs>
          <w:tab w:val="left" w:pos="1365"/>
        </w:tabs>
        <w:spacing w:line="360" w:lineRule="auto"/>
        <w:jc w:val="both"/>
        <w:rPr>
          <w:rFonts w:ascii="Arial" w:hAnsi="Arial" w:cs="Arial"/>
          <w:sz w:val="24"/>
          <w:szCs w:val="24"/>
        </w:rPr>
      </w:pPr>
    </w:p>
    <w:p w14:paraId="4474AD12" w14:textId="4B2068F9" w:rsidR="00D16404" w:rsidRDefault="00D16404" w:rsidP="005B76D3">
      <w:pPr>
        <w:tabs>
          <w:tab w:val="left" w:pos="1365"/>
        </w:tabs>
        <w:spacing w:line="360" w:lineRule="auto"/>
        <w:jc w:val="both"/>
        <w:rPr>
          <w:rFonts w:ascii="Arial" w:hAnsi="Arial" w:cs="Arial"/>
          <w:sz w:val="24"/>
          <w:szCs w:val="24"/>
        </w:rPr>
      </w:pPr>
    </w:p>
    <w:p w14:paraId="356805B4" w14:textId="72AF9DC8" w:rsidR="00D16404" w:rsidRDefault="00D16404" w:rsidP="005B76D3">
      <w:pPr>
        <w:tabs>
          <w:tab w:val="left" w:pos="1365"/>
        </w:tabs>
        <w:spacing w:line="360" w:lineRule="auto"/>
        <w:jc w:val="both"/>
        <w:rPr>
          <w:rFonts w:ascii="Arial" w:hAnsi="Arial" w:cs="Arial"/>
          <w:sz w:val="24"/>
          <w:szCs w:val="24"/>
        </w:rPr>
      </w:pPr>
    </w:p>
    <w:p w14:paraId="5645083A" w14:textId="514EE7BD" w:rsidR="00D16404" w:rsidRPr="002D61D2" w:rsidRDefault="002D61D2" w:rsidP="005B76D3">
      <w:pPr>
        <w:tabs>
          <w:tab w:val="left" w:pos="1365"/>
        </w:tabs>
        <w:spacing w:line="360" w:lineRule="auto"/>
        <w:jc w:val="both"/>
        <w:rPr>
          <w:rFonts w:ascii="Arial" w:hAnsi="Arial" w:cs="Arial"/>
          <w:b/>
          <w:bCs/>
          <w:sz w:val="24"/>
          <w:szCs w:val="24"/>
        </w:rPr>
      </w:pPr>
      <w:r w:rsidRPr="002D61D2">
        <w:rPr>
          <w:rFonts w:ascii="Arial" w:hAnsi="Arial" w:cs="Arial"/>
          <w:b/>
          <w:bCs/>
          <w:sz w:val="24"/>
          <w:szCs w:val="24"/>
        </w:rPr>
        <w:lastRenderedPageBreak/>
        <w:t>Project Description</w:t>
      </w:r>
    </w:p>
    <w:p w14:paraId="6A71E1E9" w14:textId="0D92C1A1"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sz w:val="24"/>
          <w:szCs w:val="24"/>
        </w:rPr>
        <w:t>4.</w:t>
      </w:r>
      <w:r w:rsidR="00D16404">
        <w:rPr>
          <w:rFonts w:ascii="Arial" w:hAnsi="Arial" w:cs="Arial"/>
          <w:b/>
          <w:bCs/>
          <w:sz w:val="24"/>
          <w:szCs w:val="24"/>
        </w:rPr>
        <w:t>1</w:t>
      </w:r>
      <w:r>
        <w:rPr>
          <w:rFonts w:ascii="Arial" w:hAnsi="Arial" w:cs="Arial"/>
          <w:b/>
          <w:bCs/>
          <w:sz w:val="24"/>
          <w:szCs w:val="24"/>
        </w:rPr>
        <w:t>. Setup Related Details</w:t>
      </w:r>
    </w:p>
    <w:p w14:paraId="2DF4A201" w14:textId="6CBAFAFF" w:rsidR="00695ED4" w:rsidRPr="00B31E3A" w:rsidRDefault="00695ED4" w:rsidP="00695ED4">
      <w:pPr>
        <w:tabs>
          <w:tab w:val="left" w:pos="1365"/>
        </w:tabs>
        <w:spacing w:line="360" w:lineRule="auto"/>
        <w:jc w:val="both"/>
        <w:rPr>
          <w:rFonts w:ascii="Arial" w:hAnsi="Arial" w:cs="Arial"/>
          <w:sz w:val="24"/>
          <w:szCs w:val="24"/>
        </w:rPr>
      </w:pPr>
      <w:r w:rsidRPr="00B31E3A">
        <w:rPr>
          <w:rFonts w:ascii="Arial" w:hAnsi="Arial" w:cs="Arial"/>
          <w:b/>
          <w:bCs/>
          <w:sz w:val="24"/>
          <w:szCs w:val="24"/>
        </w:rPr>
        <w:t>4.</w:t>
      </w:r>
      <w:r w:rsidR="00D16404">
        <w:rPr>
          <w:rFonts w:ascii="Arial" w:hAnsi="Arial" w:cs="Arial"/>
          <w:b/>
          <w:bCs/>
          <w:sz w:val="24"/>
          <w:szCs w:val="24"/>
        </w:rPr>
        <w:t>1</w:t>
      </w:r>
      <w:r w:rsidRPr="00B31E3A">
        <w:rPr>
          <w:rFonts w:ascii="Arial" w:hAnsi="Arial" w:cs="Arial"/>
          <w:b/>
          <w:bCs/>
          <w:sz w:val="24"/>
          <w:szCs w:val="24"/>
        </w:rPr>
        <w:t>.1. Target End-Use Applications</w:t>
      </w:r>
    </w:p>
    <w:tbl>
      <w:tblPr>
        <w:tblW w:w="10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1729"/>
        <w:gridCol w:w="3784"/>
        <w:gridCol w:w="1677"/>
        <w:gridCol w:w="1215"/>
        <w:gridCol w:w="1114"/>
      </w:tblGrid>
      <w:tr w:rsidR="00695ED4" w:rsidRPr="00B31E3A" w14:paraId="33745233" w14:textId="77777777" w:rsidTr="002B7108">
        <w:trPr>
          <w:trHeight w:val="239"/>
        </w:trPr>
        <w:tc>
          <w:tcPr>
            <w:tcW w:w="802" w:type="dxa"/>
            <w:vMerge w:val="restart"/>
            <w:shd w:val="clear" w:color="auto" w:fill="1F4E79" w:themeFill="accent5" w:themeFillShade="80"/>
            <w:noWrap/>
            <w:vAlign w:val="center"/>
            <w:hideMark/>
          </w:tcPr>
          <w:p w14:paraId="1CF7CB98" w14:textId="77777777" w:rsidR="00695ED4" w:rsidRPr="00B31E3A" w:rsidRDefault="00695ED4" w:rsidP="002B7108">
            <w:pPr>
              <w:spacing w:after="0" w:line="240" w:lineRule="auto"/>
              <w:jc w:val="center"/>
              <w:rPr>
                <w:rFonts w:ascii="Arial" w:eastAsia="Times New Roman" w:hAnsi="Arial" w:cs="Arial"/>
                <w:color w:val="FFFFFF" w:themeColor="background1"/>
                <w:sz w:val="20"/>
                <w:szCs w:val="20"/>
                <w:lang w:val="en-US"/>
              </w:rPr>
            </w:pPr>
            <w:r w:rsidRPr="00B31E3A">
              <w:rPr>
                <w:rFonts w:ascii="Arial" w:eastAsia="Times New Roman" w:hAnsi="Arial" w:cs="Arial"/>
                <w:color w:val="FFFFFF" w:themeColor="background1"/>
                <w:sz w:val="20"/>
                <w:szCs w:val="20"/>
              </w:rPr>
              <w:t>S. No</w:t>
            </w:r>
          </w:p>
        </w:tc>
        <w:tc>
          <w:tcPr>
            <w:tcW w:w="1729" w:type="dxa"/>
            <w:vMerge w:val="restart"/>
            <w:shd w:val="clear" w:color="auto" w:fill="1F4E79" w:themeFill="accent5" w:themeFillShade="80"/>
            <w:noWrap/>
            <w:vAlign w:val="center"/>
            <w:hideMark/>
          </w:tcPr>
          <w:p w14:paraId="694A47C7" w14:textId="77777777" w:rsidR="00695ED4" w:rsidRPr="00B31E3A" w:rsidRDefault="00695ED4" w:rsidP="002B7108">
            <w:pPr>
              <w:spacing w:after="0" w:line="240" w:lineRule="auto"/>
              <w:jc w:val="center"/>
              <w:rPr>
                <w:rFonts w:ascii="Arial" w:eastAsia="Times New Roman" w:hAnsi="Arial" w:cs="Arial"/>
                <w:color w:val="FFFFFF" w:themeColor="background1"/>
                <w:sz w:val="20"/>
                <w:szCs w:val="20"/>
                <w:lang w:val="en-US"/>
              </w:rPr>
            </w:pPr>
            <w:r w:rsidRPr="00B31E3A">
              <w:rPr>
                <w:rFonts w:ascii="Arial" w:eastAsia="Times New Roman" w:hAnsi="Arial" w:cs="Arial"/>
                <w:color w:val="FFFFFF" w:themeColor="background1"/>
                <w:sz w:val="20"/>
                <w:szCs w:val="20"/>
              </w:rPr>
              <w:t>Grade</w:t>
            </w:r>
          </w:p>
        </w:tc>
        <w:tc>
          <w:tcPr>
            <w:tcW w:w="3784" w:type="dxa"/>
            <w:vMerge w:val="restart"/>
            <w:shd w:val="clear" w:color="auto" w:fill="1F4E79" w:themeFill="accent5" w:themeFillShade="80"/>
            <w:noWrap/>
            <w:vAlign w:val="center"/>
            <w:hideMark/>
          </w:tcPr>
          <w:p w14:paraId="61B09B05" w14:textId="77777777" w:rsidR="00695ED4" w:rsidRPr="00B31E3A" w:rsidRDefault="00695ED4" w:rsidP="002B7108">
            <w:pPr>
              <w:spacing w:after="0" w:line="240" w:lineRule="auto"/>
              <w:jc w:val="center"/>
              <w:rPr>
                <w:rFonts w:ascii="Arial" w:eastAsia="Times New Roman" w:hAnsi="Arial" w:cs="Arial"/>
                <w:color w:val="FFFFFF" w:themeColor="background1"/>
                <w:sz w:val="20"/>
                <w:szCs w:val="20"/>
                <w:lang w:val="en-US"/>
              </w:rPr>
            </w:pPr>
            <w:r w:rsidRPr="00B31E3A">
              <w:rPr>
                <w:rFonts w:ascii="Arial" w:eastAsia="Times New Roman" w:hAnsi="Arial" w:cs="Arial"/>
                <w:color w:val="FFFFFF" w:themeColor="background1"/>
                <w:sz w:val="20"/>
                <w:szCs w:val="20"/>
              </w:rPr>
              <w:t>Target Applications</w:t>
            </w:r>
          </w:p>
        </w:tc>
        <w:tc>
          <w:tcPr>
            <w:tcW w:w="4003" w:type="dxa"/>
            <w:gridSpan w:val="3"/>
            <w:shd w:val="clear" w:color="auto" w:fill="1F4E79" w:themeFill="accent5" w:themeFillShade="80"/>
            <w:noWrap/>
            <w:vAlign w:val="bottom"/>
            <w:hideMark/>
          </w:tcPr>
          <w:p w14:paraId="4F380713" w14:textId="77777777" w:rsidR="00695ED4" w:rsidRPr="00B31E3A" w:rsidRDefault="00695ED4" w:rsidP="002B7108">
            <w:pPr>
              <w:spacing w:after="0" w:line="240" w:lineRule="auto"/>
              <w:jc w:val="center"/>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Specifications</w:t>
            </w:r>
          </w:p>
        </w:tc>
      </w:tr>
      <w:tr w:rsidR="00695ED4" w:rsidRPr="00B31E3A" w14:paraId="3BD10218" w14:textId="77777777" w:rsidTr="002B7108">
        <w:trPr>
          <w:trHeight w:val="720"/>
        </w:trPr>
        <w:tc>
          <w:tcPr>
            <w:tcW w:w="802" w:type="dxa"/>
            <w:vMerge/>
            <w:shd w:val="clear" w:color="auto" w:fill="1F4E79" w:themeFill="accent5" w:themeFillShade="80"/>
            <w:vAlign w:val="center"/>
            <w:hideMark/>
          </w:tcPr>
          <w:p w14:paraId="10823064" w14:textId="77777777" w:rsidR="00695ED4" w:rsidRPr="00B31E3A" w:rsidRDefault="00695ED4" w:rsidP="002B7108">
            <w:pPr>
              <w:spacing w:after="0" w:line="240" w:lineRule="auto"/>
              <w:rPr>
                <w:rFonts w:ascii="Arial" w:eastAsia="Times New Roman" w:hAnsi="Arial" w:cs="Arial"/>
                <w:color w:val="FFFFFF" w:themeColor="background1"/>
                <w:sz w:val="20"/>
                <w:szCs w:val="20"/>
                <w:lang w:val="en-US"/>
              </w:rPr>
            </w:pPr>
          </w:p>
        </w:tc>
        <w:tc>
          <w:tcPr>
            <w:tcW w:w="1729" w:type="dxa"/>
            <w:vMerge/>
            <w:shd w:val="clear" w:color="auto" w:fill="1F4E79" w:themeFill="accent5" w:themeFillShade="80"/>
            <w:vAlign w:val="center"/>
            <w:hideMark/>
          </w:tcPr>
          <w:p w14:paraId="6D873934" w14:textId="77777777" w:rsidR="00695ED4" w:rsidRPr="00B31E3A" w:rsidRDefault="00695ED4" w:rsidP="002B7108">
            <w:pPr>
              <w:spacing w:after="0" w:line="240" w:lineRule="auto"/>
              <w:rPr>
                <w:rFonts w:ascii="Arial" w:eastAsia="Times New Roman" w:hAnsi="Arial" w:cs="Arial"/>
                <w:color w:val="FFFFFF" w:themeColor="background1"/>
                <w:sz w:val="20"/>
                <w:szCs w:val="20"/>
                <w:lang w:val="en-US"/>
              </w:rPr>
            </w:pPr>
          </w:p>
        </w:tc>
        <w:tc>
          <w:tcPr>
            <w:tcW w:w="3784" w:type="dxa"/>
            <w:vMerge/>
            <w:shd w:val="clear" w:color="auto" w:fill="1F4E79" w:themeFill="accent5" w:themeFillShade="80"/>
            <w:vAlign w:val="center"/>
            <w:hideMark/>
          </w:tcPr>
          <w:p w14:paraId="77AA67AA" w14:textId="77777777" w:rsidR="00695ED4" w:rsidRPr="00B31E3A" w:rsidRDefault="00695ED4" w:rsidP="002B7108">
            <w:pPr>
              <w:spacing w:after="0" w:line="240" w:lineRule="auto"/>
              <w:rPr>
                <w:rFonts w:ascii="Arial" w:eastAsia="Times New Roman" w:hAnsi="Arial" w:cs="Arial"/>
                <w:color w:val="FFFFFF" w:themeColor="background1"/>
                <w:sz w:val="20"/>
                <w:szCs w:val="20"/>
                <w:lang w:val="en-US"/>
              </w:rPr>
            </w:pPr>
          </w:p>
        </w:tc>
        <w:tc>
          <w:tcPr>
            <w:tcW w:w="1677" w:type="dxa"/>
            <w:shd w:val="clear" w:color="auto" w:fill="1F4E79" w:themeFill="accent5" w:themeFillShade="80"/>
            <w:vAlign w:val="center"/>
            <w:hideMark/>
          </w:tcPr>
          <w:p w14:paraId="5F57D4A0" w14:textId="77777777" w:rsidR="00695ED4" w:rsidRPr="00B31E3A" w:rsidRDefault="00695ED4" w:rsidP="002B7108">
            <w:pPr>
              <w:spacing w:after="0" w:line="240" w:lineRule="auto"/>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Viscosity 25° C (cps)</w:t>
            </w:r>
          </w:p>
        </w:tc>
        <w:tc>
          <w:tcPr>
            <w:tcW w:w="1215" w:type="dxa"/>
            <w:shd w:val="clear" w:color="auto" w:fill="1F4E79" w:themeFill="accent5" w:themeFillShade="80"/>
            <w:vAlign w:val="center"/>
            <w:hideMark/>
          </w:tcPr>
          <w:p w14:paraId="4784DF4F" w14:textId="77777777" w:rsidR="00695ED4" w:rsidRPr="00B31E3A" w:rsidRDefault="00695ED4" w:rsidP="002B7108">
            <w:pPr>
              <w:spacing w:after="0" w:line="240" w:lineRule="auto"/>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Gel Time (min)</w:t>
            </w:r>
          </w:p>
        </w:tc>
        <w:tc>
          <w:tcPr>
            <w:tcW w:w="1110" w:type="dxa"/>
            <w:shd w:val="clear" w:color="auto" w:fill="1F4E79" w:themeFill="accent5" w:themeFillShade="80"/>
            <w:vAlign w:val="center"/>
            <w:hideMark/>
          </w:tcPr>
          <w:p w14:paraId="4F77A3BA" w14:textId="77777777" w:rsidR="00695ED4" w:rsidRPr="00B31E3A" w:rsidRDefault="00695ED4" w:rsidP="002B7108">
            <w:pPr>
              <w:spacing w:after="0" w:line="240" w:lineRule="auto"/>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Monomer Content (%)</w:t>
            </w:r>
          </w:p>
        </w:tc>
      </w:tr>
      <w:tr w:rsidR="00695ED4" w:rsidRPr="00B31E3A" w14:paraId="7437B6F2" w14:textId="77777777" w:rsidTr="002B7108">
        <w:trPr>
          <w:trHeight w:val="408"/>
        </w:trPr>
        <w:tc>
          <w:tcPr>
            <w:tcW w:w="802" w:type="dxa"/>
            <w:shd w:val="clear" w:color="auto" w:fill="9CC2E5" w:themeFill="accent5" w:themeFillTint="99"/>
            <w:noWrap/>
            <w:vAlign w:val="center"/>
            <w:hideMark/>
          </w:tcPr>
          <w:p w14:paraId="5C4A1F4B"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1</w:t>
            </w:r>
          </w:p>
        </w:tc>
        <w:tc>
          <w:tcPr>
            <w:tcW w:w="1729" w:type="dxa"/>
            <w:shd w:val="clear" w:color="000000" w:fill="9BC2E6"/>
            <w:vAlign w:val="center"/>
            <w:hideMark/>
          </w:tcPr>
          <w:p w14:paraId="229F7284" w14:textId="72DD5F42"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Bisphenol-A Epoxy</w:t>
            </w:r>
            <w:r w:rsidR="00630018">
              <w:rPr>
                <w:rFonts w:ascii="Arial" w:eastAsia="Times New Roman" w:hAnsi="Arial" w:cs="Arial"/>
                <w:color w:val="000000"/>
                <w:sz w:val="20"/>
                <w:szCs w:val="20"/>
              </w:rPr>
              <w:t xml:space="preserve"> Vinyl Ester</w:t>
            </w:r>
            <w:r w:rsidRPr="00B31E3A">
              <w:rPr>
                <w:rFonts w:ascii="Arial" w:eastAsia="Times New Roman" w:hAnsi="Arial" w:cs="Arial"/>
                <w:color w:val="000000"/>
                <w:sz w:val="20"/>
                <w:szCs w:val="20"/>
              </w:rPr>
              <w:t xml:space="preserve"> Resin</w:t>
            </w:r>
          </w:p>
        </w:tc>
        <w:tc>
          <w:tcPr>
            <w:tcW w:w="3784" w:type="dxa"/>
            <w:shd w:val="clear" w:color="000000" w:fill="9BC2E6"/>
            <w:vAlign w:val="center"/>
            <w:hideMark/>
          </w:tcPr>
          <w:p w14:paraId="59F8E58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Provide Resistance to acid, alkalis, solvents, excellent toughness, and fatigue resistance</w:t>
            </w:r>
          </w:p>
        </w:tc>
        <w:tc>
          <w:tcPr>
            <w:tcW w:w="1677" w:type="dxa"/>
            <w:shd w:val="clear" w:color="auto" w:fill="9CC2E5" w:themeFill="accent5" w:themeFillTint="99"/>
            <w:noWrap/>
            <w:vAlign w:val="center"/>
            <w:hideMark/>
          </w:tcPr>
          <w:p w14:paraId="3C895E8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180-800 </w:t>
            </w:r>
          </w:p>
        </w:tc>
        <w:tc>
          <w:tcPr>
            <w:tcW w:w="1215" w:type="dxa"/>
            <w:shd w:val="clear" w:color="auto" w:fill="9CC2E5" w:themeFill="accent5" w:themeFillTint="99"/>
            <w:noWrap/>
            <w:vAlign w:val="center"/>
            <w:hideMark/>
          </w:tcPr>
          <w:p w14:paraId="7CFB502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20-32 </w:t>
            </w:r>
          </w:p>
        </w:tc>
        <w:tc>
          <w:tcPr>
            <w:tcW w:w="1110" w:type="dxa"/>
            <w:shd w:val="clear" w:color="auto" w:fill="9CC2E5" w:themeFill="accent5" w:themeFillTint="99"/>
            <w:noWrap/>
            <w:vAlign w:val="center"/>
            <w:hideMark/>
          </w:tcPr>
          <w:p w14:paraId="503DF6F3"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33-45</w:t>
            </w:r>
          </w:p>
        </w:tc>
      </w:tr>
      <w:tr w:rsidR="00695ED4" w:rsidRPr="00B31E3A" w14:paraId="742624E4" w14:textId="77777777" w:rsidTr="002B7108">
        <w:trPr>
          <w:trHeight w:val="408"/>
        </w:trPr>
        <w:tc>
          <w:tcPr>
            <w:tcW w:w="802" w:type="dxa"/>
            <w:shd w:val="clear" w:color="auto" w:fill="9CC2E5" w:themeFill="accent5" w:themeFillTint="99"/>
            <w:noWrap/>
            <w:vAlign w:val="center"/>
            <w:hideMark/>
          </w:tcPr>
          <w:p w14:paraId="1872469F"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2</w:t>
            </w:r>
          </w:p>
        </w:tc>
        <w:tc>
          <w:tcPr>
            <w:tcW w:w="1729" w:type="dxa"/>
            <w:shd w:val="clear" w:color="000000" w:fill="9BC2E6"/>
            <w:vAlign w:val="center"/>
            <w:hideMark/>
          </w:tcPr>
          <w:p w14:paraId="730BFA08" w14:textId="01CA331D" w:rsidR="00695ED4" w:rsidRPr="00B31E3A" w:rsidRDefault="00695ED4" w:rsidP="002B7108">
            <w:pPr>
              <w:spacing w:after="0" w:line="240" w:lineRule="auto"/>
              <w:rPr>
                <w:rFonts w:ascii="Arial" w:eastAsia="Times New Roman" w:hAnsi="Arial" w:cs="Arial"/>
                <w:color w:val="111111"/>
                <w:sz w:val="20"/>
                <w:szCs w:val="20"/>
                <w:lang w:val="en-US"/>
              </w:rPr>
            </w:pPr>
            <w:r w:rsidRPr="00B31E3A">
              <w:rPr>
                <w:rFonts w:ascii="Arial" w:eastAsia="Times New Roman" w:hAnsi="Arial" w:cs="Arial"/>
                <w:color w:val="111111"/>
                <w:sz w:val="20"/>
                <w:szCs w:val="20"/>
              </w:rPr>
              <w:t xml:space="preserve">Low styrene Monomer Bisphenol-A </w:t>
            </w:r>
            <w:r w:rsidR="00630018">
              <w:rPr>
                <w:rFonts w:ascii="Arial" w:eastAsia="Times New Roman" w:hAnsi="Arial" w:cs="Arial"/>
                <w:color w:val="111111"/>
                <w:sz w:val="20"/>
                <w:szCs w:val="20"/>
              </w:rPr>
              <w:t xml:space="preserve">Vinyl Ester </w:t>
            </w:r>
            <w:r w:rsidRPr="00B31E3A">
              <w:rPr>
                <w:rFonts w:ascii="Arial" w:eastAsia="Times New Roman" w:hAnsi="Arial" w:cs="Arial"/>
                <w:color w:val="111111"/>
                <w:sz w:val="20"/>
                <w:szCs w:val="20"/>
              </w:rPr>
              <w:t>Resin</w:t>
            </w:r>
          </w:p>
        </w:tc>
        <w:tc>
          <w:tcPr>
            <w:tcW w:w="3784" w:type="dxa"/>
            <w:shd w:val="clear" w:color="000000" w:fill="9BC2E6"/>
            <w:vAlign w:val="center"/>
            <w:hideMark/>
          </w:tcPr>
          <w:p w14:paraId="2D83EE8E"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Chemical reaction vessels</w:t>
            </w:r>
          </w:p>
        </w:tc>
        <w:tc>
          <w:tcPr>
            <w:tcW w:w="1677" w:type="dxa"/>
            <w:shd w:val="clear" w:color="auto" w:fill="9CC2E5" w:themeFill="accent5" w:themeFillTint="99"/>
            <w:noWrap/>
            <w:vAlign w:val="center"/>
            <w:hideMark/>
          </w:tcPr>
          <w:p w14:paraId="39639BEC"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c>
          <w:tcPr>
            <w:tcW w:w="1215" w:type="dxa"/>
            <w:shd w:val="clear" w:color="auto" w:fill="9CC2E5" w:themeFill="accent5" w:themeFillTint="99"/>
            <w:noWrap/>
            <w:vAlign w:val="center"/>
            <w:hideMark/>
          </w:tcPr>
          <w:p w14:paraId="3D617A83"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c>
          <w:tcPr>
            <w:tcW w:w="1110" w:type="dxa"/>
            <w:shd w:val="clear" w:color="auto" w:fill="9CC2E5" w:themeFill="accent5" w:themeFillTint="99"/>
            <w:noWrap/>
            <w:vAlign w:val="center"/>
            <w:hideMark/>
          </w:tcPr>
          <w:p w14:paraId="5FA5BBE5"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r>
      <w:tr w:rsidR="00695ED4" w:rsidRPr="00B31E3A" w14:paraId="4203B40F" w14:textId="77777777" w:rsidTr="002B7108">
        <w:trPr>
          <w:trHeight w:val="408"/>
        </w:trPr>
        <w:tc>
          <w:tcPr>
            <w:tcW w:w="802" w:type="dxa"/>
            <w:shd w:val="clear" w:color="auto" w:fill="9CC2E5" w:themeFill="accent5" w:themeFillTint="99"/>
            <w:noWrap/>
            <w:vAlign w:val="center"/>
            <w:hideMark/>
          </w:tcPr>
          <w:p w14:paraId="766243D3"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3</w:t>
            </w:r>
          </w:p>
        </w:tc>
        <w:tc>
          <w:tcPr>
            <w:tcW w:w="1729" w:type="dxa"/>
            <w:shd w:val="clear" w:color="000000" w:fill="9BC2E6"/>
            <w:vAlign w:val="center"/>
            <w:hideMark/>
          </w:tcPr>
          <w:p w14:paraId="32D0DF61" w14:textId="0458ACF4"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Novolac Based Epoxy</w:t>
            </w:r>
            <w:r w:rsidR="00630018">
              <w:rPr>
                <w:rFonts w:ascii="Arial" w:eastAsia="Times New Roman" w:hAnsi="Arial" w:cs="Arial"/>
                <w:color w:val="000000"/>
                <w:sz w:val="20"/>
                <w:szCs w:val="20"/>
              </w:rPr>
              <w:t xml:space="preserve"> Vinyl Ester</w:t>
            </w:r>
            <w:r w:rsidRPr="00B31E3A">
              <w:rPr>
                <w:rFonts w:ascii="Arial" w:eastAsia="Times New Roman" w:hAnsi="Arial" w:cs="Arial"/>
                <w:color w:val="000000"/>
                <w:sz w:val="20"/>
                <w:szCs w:val="20"/>
              </w:rPr>
              <w:t xml:space="preserve"> Resin</w:t>
            </w:r>
          </w:p>
        </w:tc>
        <w:tc>
          <w:tcPr>
            <w:tcW w:w="3784" w:type="dxa"/>
            <w:shd w:val="clear" w:color="000000" w:fill="9BC2E6"/>
            <w:vAlign w:val="center"/>
            <w:hideMark/>
          </w:tcPr>
          <w:p w14:paraId="12164B1B"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Excellent thermal, and chemical resistance, resistance to solvents, acids</w:t>
            </w:r>
          </w:p>
        </w:tc>
        <w:tc>
          <w:tcPr>
            <w:tcW w:w="1677" w:type="dxa"/>
            <w:shd w:val="clear" w:color="auto" w:fill="9CC2E5" w:themeFill="accent5" w:themeFillTint="99"/>
            <w:noWrap/>
            <w:vAlign w:val="center"/>
            <w:hideMark/>
          </w:tcPr>
          <w:p w14:paraId="7C4C0D7E"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300-400 </w:t>
            </w:r>
          </w:p>
        </w:tc>
        <w:tc>
          <w:tcPr>
            <w:tcW w:w="1215" w:type="dxa"/>
            <w:shd w:val="clear" w:color="auto" w:fill="9CC2E5" w:themeFill="accent5" w:themeFillTint="99"/>
            <w:noWrap/>
            <w:vAlign w:val="center"/>
            <w:hideMark/>
          </w:tcPr>
          <w:p w14:paraId="0CAE8DF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20-25 </w:t>
            </w:r>
          </w:p>
        </w:tc>
        <w:tc>
          <w:tcPr>
            <w:tcW w:w="1110" w:type="dxa"/>
            <w:shd w:val="clear" w:color="auto" w:fill="9CC2E5" w:themeFill="accent5" w:themeFillTint="99"/>
            <w:noWrap/>
            <w:vAlign w:val="center"/>
            <w:hideMark/>
          </w:tcPr>
          <w:p w14:paraId="1F881112"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36-40</w:t>
            </w:r>
          </w:p>
        </w:tc>
      </w:tr>
      <w:tr w:rsidR="00695ED4" w:rsidRPr="00B31E3A" w14:paraId="529A5BD2" w14:textId="77777777" w:rsidTr="002B7108">
        <w:trPr>
          <w:trHeight w:val="408"/>
        </w:trPr>
        <w:tc>
          <w:tcPr>
            <w:tcW w:w="802" w:type="dxa"/>
            <w:shd w:val="clear" w:color="auto" w:fill="9CC2E5" w:themeFill="accent5" w:themeFillTint="99"/>
            <w:noWrap/>
            <w:vAlign w:val="center"/>
            <w:hideMark/>
          </w:tcPr>
          <w:p w14:paraId="231F7918"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4</w:t>
            </w:r>
          </w:p>
        </w:tc>
        <w:tc>
          <w:tcPr>
            <w:tcW w:w="1729" w:type="dxa"/>
            <w:shd w:val="clear" w:color="000000" w:fill="9BC2E6"/>
            <w:vAlign w:val="center"/>
            <w:hideMark/>
          </w:tcPr>
          <w:p w14:paraId="097558CD" w14:textId="430D770B" w:rsidR="00695ED4" w:rsidRPr="00B31E3A" w:rsidRDefault="00695ED4" w:rsidP="002B7108">
            <w:pPr>
              <w:spacing w:after="0" w:line="240" w:lineRule="auto"/>
              <w:rPr>
                <w:rFonts w:ascii="Arial" w:eastAsia="Times New Roman" w:hAnsi="Arial" w:cs="Arial"/>
                <w:color w:val="111111"/>
                <w:sz w:val="20"/>
                <w:szCs w:val="20"/>
                <w:lang w:val="en-US"/>
              </w:rPr>
            </w:pPr>
            <w:r w:rsidRPr="00B31E3A">
              <w:rPr>
                <w:rFonts w:ascii="Arial" w:eastAsia="Times New Roman" w:hAnsi="Arial" w:cs="Arial"/>
                <w:color w:val="111111"/>
                <w:sz w:val="20"/>
                <w:szCs w:val="20"/>
              </w:rPr>
              <w:t>Brominated Epoxy</w:t>
            </w:r>
            <w:r w:rsidR="00630018">
              <w:rPr>
                <w:rFonts w:ascii="Arial" w:eastAsia="Times New Roman" w:hAnsi="Arial" w:cs="Arial"/>
                <w:color w:val="111111"/>
                <w:sz w:val="20"/>
                <w:szCs w:val="20"/>
              </w:rPr>
              <w:t xml:space="preserve"> Vinyl Ester</w:t>
            </w:r>
            <w:r w:rsidRPr="00B31E3A">
              <w:rPr>
                <w:rFonts w:ascii="Arial" w:eastAsia="Times New Roman" w:hAnsi="Arial" w:cs="Arial"/>
                <w:color w:val="111111"/>
                <w:sz w:val="20"/>
                <w:szCs w:val="20"/>
              </w:rPr>
              <w:t xml:space="preserve"> Resin</w:t>
            </w:r>
          </w:p>
        </w:tc>
        <w:tc>
          <w:tcPr>
            <w:tcW w:w="3784" w:type="dxa"/>
            <w:shd w:val="clear" w:color="000000" w:fill="9BC2E6"/>
            <w:vAlign w:val="center"/>
            <w:hideMark/>
          </w:tcPr>
          <w:p w14:paraId="75DC6418"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High degree of fire retardance, resistance to chemical, tougher and fatigue resistant</w:t>
            </w:r>
          </w:p>
        </w:tc>
        <w:tc>
          <w:tcPr>
            <w:tcW w:w="1677" w:type="dxa"/>
            <w:shd w:val="clear" w:color="auto" w:fill="9CC2E5" w:themeFill="accent5" w:themeFillTint="99"/>
            <w:noWrap/>
            <w:vAlign w:val="center"/>
            <w:hideMark/>
          </w:tcPr>
          <w:p w14:paraId="22F8F2B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200-500 </w:t>
            </w:r>
          </w:p>
        </w:tc>
        <w:tc>
          <w:tcPr>
            <w:tcW w:w="1215" w:type="dxa"/>
            <w:shd w:val="clear" w:color="auto" w:fill="9CC2E5" w:themeFill="accent5" w:themeFillTint="99"/>
            <w:noWrap/>
            <w:vAlign w:val="center"/>
            <w:hideMark/>
          </w:tcPr>
          <w:p w14:paraId="43834173"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20-35 </w:t>
            </w:r>
          </w:p>
        </w:tc>
        <w:tc>
          <w:tcPr>
            <w:tcW w:w="1110" w:type="dxa"/>
            <w:shd w:val="clear" w:color="auto" w:fill="9CC2E5" w:themeFill="accent5" w:themeFillTint="99"/>
            <w:noWrap/>
            <w:vAlign w:val="center"/>
            <w:hideMark/>
          </w:tcPr>
          <w:p w14:paraId="1D72A7C1" w14:textId="77777777" w:rsidR="00695ED4" w:rsidRPr="00B31E3A" w:rsidRDefault="00695ED4" w:rsidP="002B7108">
            <w:pPr>
              <w:spacing w:after="0" w:line="240" w:lineRule="auto"/>
              <w:rPr>
                <w:rFonts w:ascii="Calibri" w:eastAsia="Times New Roman" w:hAnsi="Calibri" w:cs="Times New Roman"/>
                <w:color w:val="000000"/>
                <w:lang w:val="en-US"/>
              </w:rPr>
            </w:pPr>
            <w:r w:rsidRPr="00B31E3A">
              <w:rPr>
                <w:rFonts w:ascii="Calibri" w:eastAsia="Times New Roman" w:hAnsi="Calibri" w:cs="Times New Roman"/>
                <w:color w:val="000000"/>
                <w:lang w:val="en-US"/>
              </w:rPr>
              <w:t>34-39</w:t>
            </w:r>
          </w:p>
        </w:tc>
      </w:tr>
      <w:tr w:rsidR="00695ED4" w:rsidRPr="00B31E3A" w14:paraId="2BA4B968" w14:textId="77777777" w:rsidTr="002B7108">
        <w:trPr>
          <w:trHeight w:val="408"/>
        </w:trPr>
        <w:tc>
          <w:tcPr>
            <w:tcW w:w="802" w:type="dxa"/>
            <w:shd w:val="clear" w:color="auto" w:fill="9CC2E5" w:themeFill="accent5" w:themeFillTint="99"/>
            <w:noWrap/>
            <w:vAlign w:val="center"/>
            <w:hideMark/>
          </w:tcPr>
          <w:p w14:paraId="06C176C9"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5</w:t>
            </w:r>
          </w:p>
        </w:tc>
        <w:tc>
          <w:tcPr>
            <w:tcW w:w="1729" w:type="dxa"/>
            <w:shd w:val="clear" w:color="000000" w:fill="9BC2E6"/>
            <w:vAlign w:val="center"/>
            <w:hideMark/>
          </w:tcPr>
          <w:p w14:paraId="46F6BB49" w14:textId="111907B4"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Brominated Novolac Epoxy Vinyl</w:t>
            </w:r>
            <w:r w:rsidR="00630018">
              <w:rPr>
                <w:rFonts w:ascii="Arial" w:eastAsia="Times New Roman" w:hAnsi="Arial" w:cs="Arial"/>
                <w:color w:val="000000"/>
                <w:sz w:val="20"/>
                <w:szCs w:val="20"/>
              </w:rPr>
              <w:t xml:space="preserve"> Ester</w:t>
            </w:r>
            <w:r w:rsidRPr="00B31E3A">
              <w:rPr>
                <w:rFonts w:ascii="Arial" w:eastAsia="Times New Roman" w:hAnsi="Arial" w:cs="Arial"/>
                <w:color w:val="000000"/>
                <w:sz w:val="20"/>
                <w:szCs w:val="20"/>
              </w:rPr>
              <w:t xml:space="preserve"> Resin</w:t>
            </w:r>
          </w:p>
        </w:tc>
        <w:tc>
          <w:tcPr>
            <w:tcW w:w="3784" w:type="dxa"/>
            <w:shd w:val="clear" w:color="000000" w:fill="9BC2E6"/>
            <w:vAlign w:val="center"/>
            <w:hideMark/>
          </w:tcPr>
          <w:p w14:paraId="027BB73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Moderate degree of retardance, application in hot, wet flue gas environment</w:t>
            </w:r>
          </w:p>
        </w:tc>
        <w:tc>
          <w:tcPr>
            <w:tcW w:w="1677" w:type="dxa"/>
            <w:shd w:val="clear" w:color="auto" w:fill="9CC2E5" w:themeFill="accent5" w:themeFillTint="99"/>
            <w:noWrap/>
            <w:vAlign w:val="center"/>
            <w:hideMark/>
          </w:tcPr>
          <w:p w14:paraId="5F2F73D8"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300-450 </w:t>
            </w:r>
          </w:p>
        </w:tc>
        <w:tc>
          <w:tcPr>
            <w:tcW w:w="1215" w:type="dxa"/>
            <w:shd w:val="clear" w:color="auto" w:fill="9CC2E5" w:themeFill="accent5" w:themeFillTint="99"/>
            <w:noWrap/>
            <w:vAlign w:val="center"/>
            <w:hideMark/>
          </w:tcPr>
          <w:p w14:paraId="3A7C0348"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20-35 </w:t>
            </w:r>
          </w:p>
        </w:tc>
        <w:tc>
          <w:tcPr>
            <w:tcW w:w="1110" w:type="dxa"/>
            <w:shd w:val="clear" w:color="auto" w:fill="9CC2E5" w:themeFill="accent5" w:themeFillTint="99"/>
            <w:noWrap/>
            <w:vAlign w:val="center"/>
            <w:hideMark/>
          </w:tcPr>
          <w:p w14:paraId="4296BB85"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36-40</w:t>
            </w:r>
          </w:p>
        </w:tc>
      </w:tr>
      <w:tr w:rsidR="00695ED4" w:rsidRPr="00B31E3A" w14:paraId="0ACECF62" w14:textId="77777777" w:rsidTr="002B7108">
        <w:trPr>
          <w:trHeight w:val="816"/>
        </w:trPr>
        <w:tc>
          <w:tcPr>
            <w:tcW w:w="802" w:type="dxa"/>
            <w:shd w:val="clear" w:color="auto" w:fill="9CC2E5" w:themeFill="accent5" w:themeFillTint="99"/>
            <w:noWrap/>
            <w:vAlign w:val="center"/>
            <w:hideMark/>
          </w:tcPr>
          <w:p w14:paraId="69698752"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6</w:t>
            </w:r>
          </w:p>
        </w:tc>
        <w:tc>
          <w:tcPr>
            <w:tcW w:w="1729" w:type="dxa"/>
            <w:shd w:val="clear" w:color="000000" w:fill="9BC2E6"/>
            <w:vAlign w:val="center"/>
            <w:hideMark/>
          </w:tcPr>
          <w:p w14:paraId="10794C01" w14:textId="5527061C"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 xml:space="preserve">Elastomer-modified Bisphenol-A Epoxy Vinyl </w:t>
            </w:r>
            <w:r w:rsidR="00630018">
              <w:rPr>
                <w:rFonts w:ascii="Arial" w:eastAsia="Times New Roman" w:hAnsi="Arial" w:cs="Arial"/>
                <w:color w:val="000000"/>
                <w:sz w:val="20"/>
                <w:szCs w:val="20"/>
              </w:rPr>
              <w:t xml:space="preserve">Ester </w:t>
            </w:r>
            <w:r w:rsidRPr="00B31E3A">
              <w:rPr>
                <w:rFonts w:ascii="Arial" w:eastAsia="Times New Roman" w:hAnsi="Arial" w:cs="Arial"/>
                <w:color w:val="000000"/>
                <w:sz w:val="20"/>
                <w:szCs w:val="20"/>
              </w:rPr>
              <w:t>Resin</w:t>
            </w:r>
          </w:p>
        </w:tc>
        <w:tc>
          <w:tcPr>
            <w:tcW w:w="3784" w:type="dxa"/>
            <w:shd w:val="clear" w:color="000000" w:fill="9BC2E6"/>
            <w:vAlign w:val="center"/>
            <w:hideMark/>
          </w:tcPr>
          <w:p w14:paraId="18657578"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High impact and fatigue resistance, chemically resistant FRP linings, composites, adhesives, electrical castings, electrical laminates, and fibres</w:t>
            </w:r>
          </w:p>
        </w:tc>
        <w:tc>
          <w:tcPr>
            <w:tcW w:w="1677" w:type="dxa"/>
            <w:shd w:val="clear" w:color="auto" w:fill="9CC2E5" w:themeFill="accent5" w:themeFillTint="99"/>
            <w:noWrap/>
            <w:vAlign w:val="center"/>
            <w:hideMark/>
          </w:tcPr>
          <w:p w14:paraId="07582B6D"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40-8000 </w:t>
            </w:r>
          </w:p>
        </w:tc>
        <w:tc>
          <w:tcPr>
            <w:tcW w:w="1215" w:type="dxa"/>
            <w:shd w:val="clear" w:color="auto" w:fill="9CC2E5" w:themeFill="accent5" w:themeFillTint="99"/>
            <w:noWrap/>
            <w:vAlign w:val="center"/>
            <w:hideMark/>
          </w:tcPr>
          <w:p w14:paraId="5C86BC3A"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c>
          <w:tcPr>
            <w:tcW w:w="1110" w:type="dxa"/>
            <w:shd w:val="clear" w:color="auto" w:fill="9CC2E5" w:themeFill="accent5" w:themeFillTint="99"/>
            <w:noWrap/>
            <w:vAlign w:val="center"/>
            <w:hideMark/>
          </w:tcPr>
          <w:p w14:paraId="37EFEFC9"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r>
      <w:tr w:rsidR="00695ED4" w:rsidRPr="00B31E3A" w14:paraId="7FB089D6" w14:textId="77777777" w:rsidTr="002B7108">
        <w:trPr>
          <w:trHeight w:val="408"/>
        </w:trPr>
        <w:tc>
          <w:tcPr>
            <w:tcW w:w="802" w:type="dxa"/>
            <w:shd w:val="clear" w:color="auto" w:fill="9CC2E5" w:themeFill="accent5" w:themeFillTint="99"/>
            <w:noWrap/>
            <w:vAlign w:val="center"/>
            <w:hideMark/>
          </w:tcPr>
          <w:p w14:paraId="3AF6A284"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7</w:t>
            </w:r>
          </w:p>
        </w:tc>
        <w:tc>
          <w:tcPr>
            <w:tcW w:w="1729" w:type="dxa"/>
            <w:shd w:val="clear" w:color="000000" w:fill="9BC2E6"/>
            <w:vAlign w:val="center"/>
            <w:hideMark/>
          </w:tcPr>
          <w:p w14:paraId="22C57979"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Urethane Modified Vinyl Ester Resin</w:t>
            </w:r>
          </w:p>
        </w:tc>
        <w:tc>
          <w:tcPr>
            <w:tcW w:w="3784" w:type="dxa"/>
            <w:shd w:val="clear" w:color="000000" w:fill="9BC2E6"/>
            <w:vAlign w:val="center"/>
            <w:hideMark/>
          </w:tcPr>
          <w:p w14:paraId="0CD1D06E"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Heat, Corrosion and Chemical resistant, application in marine, pultrusion, carbon fibre</w:t>
            </w:r>
          </w:p>
        </w:tc>
        <w:tc>
          <w:tcPr>
            <w:tcW w:w="1677" w:type="dxa"/>
            <w:shd w:val="clear" w:color="auto" w:fill="9CC2E5" w:themeFill="accent5" w:themeFillTint="99"/>
            <w:noWrap/>
            <w:vAlign w:val="center"/>
            <w:hideMark/>
          </w:tcPr>
          <w:p w14:paraId="6835CBA6"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NA </w:t>
            </w:r>
          </w:p>
        </w:tc>
        <w:tc>
          <w:tcPr>
            <w:tcW w:w="1215" w:type="dxa"/>
            <w:shd w:val="clear" w:color="auto" w:fill="9CC2E5" w:themeFill="accent5" w:themeFillTint="99"/>
            <w:noWrap/>
            <w:vAlign w:val="center"/>
            <w:hideMark/>
          </w:tcPr>
          <w:p w14:paraId="72D28847"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NA </w:t>
            </w:r>
          </w:p>
        </w:tc>
        <w:tc>
          <w:tcPr>
            <w:tcW w:w="1110" w:type="dxa"/>
            <w:shd w:val="clear" w:color="auto" w:fill="9CC2E5" w:themeFill="accent5" w:themeFillTint="99"/>
            <w:noWrap/>
            <w:vAlign w:val="center"/>
            <w:hideMark/>
          </w:tcPr>
          <w:p w14:paraId="11C2F7FE"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NA </w:t>
            </w:r>
          </w:p>
        </w:tc>
      </w:tr>
      <w:tr w:rsidR="00695ED4" w:rsidRPr="00B31E3A" w14:paraId="66FCF211" w14:textId="77777777" w:rsidTr="002B7108">
        <w:trPr>
          <w:trHeight w:val="408"/>
        </w:trPr>
        <w:tc>
          <w:tcPr>
            <w:tcW w:w="802" w:type="dxa"/>
            <w:shd w:val="clear" w:color="auto" w:fill="9CC2E5" w:themeFill="accent5" w:themeFillTint="99"/>
            <w:noWrap/>
            <w:vAlign w:val="center"/>
            <w:hideMark/>
          </w:tcPr>
          <w:p w14:paraId="32A4CA48"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lang w:val="en-US"/>
              </w:rPr>
              <w:t>8</w:t>
            </w:r>
          </w:p>
        </w:tc>
        <w:tc>
          <w:tcPr>
            <w:tcW w:w="1729" w:type="dxa"/>
            <w:shd w:val="clear" w:color="000000" w:fill="9BC2E6"/>
            <w:vAlign w:val="center"/>
            <w:hideMark/>
          </w:tcPr>
          <w:p w14:paraId="76F10997"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Amine Accelerated Vinyl Ester Resins</w:t>
            </w:r>
          </w:p>
        </w:tc>
        <w:tc>
          <w:tcPr>
            <w:tcW w:w="3784" w:type="dxa"/>
            <w:shd w:val="clear" w:color="000000" w:fill="9BC2E6"/>
            <w:vAlign w:val="center"/>
            <w:hideMark/>
          </w:tcPr>
          <w:p w14:paraId="1809D31B" w14:textId="77777777" w:rsidR="00695ED4" w:rsidRPr="00B31E3A" w:rsidRDefault="00695ED4" w:rsidP="002B7108">
            <w:pPr>
              <w:spacing w:after="0" w:line="240" w:lineRule="auto"/>
              <w:rPr>
                <w:rFonts w:ascii="Calibri" w:eastAsia="Times New Roman" w:hAnsi="Calibri" w:cs="Times New Roman"/>
                <w:color w:val="000000"/>
                <w:lang w:val="en-US"/>
              </w:rPr>
            </w:pPr>
            <w:r w:rsidRPr="002C3188">
              <w:rPr>
                <w:rFonts w:ascii="Arial" w:eastAsia="Times New Roman" w:hAnsi="Arial" w:cs="Arial"/>
                <w:color w:val="000000"/>
                <w:sz w:val="20"/>
                <w:szCs w:val="20"/>
              </w:rPr>
              <w:t> Composites</w:t>
            </w:r>
          </w:p>
        </w:tc>
        <w:tc>
          <w:tcPr>
            <w:tcW w:w="1677" w:type="dxa"/>
            <w:shd w:val="clear" w:color="auto" w:fill="9CC2E5" w:themeFill="accent5" w:themeFillTint="99"/>
            <w:noWrap/>
            <w:vAlign w:val="center"/>
            <w:hideMark/>
          </w:tcPr>
          <w:p w14:paraId="4BF45FFD"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300-500 </w:t>
            </w:r>
          </w:p>
        </w:tc>
        <w:tc>
          <w:tcPr>
            <w:tcW w:w="1215" w:type="dxa"/>
            <w:shd w:val="clear" w:color="auto" w:fill="9CC2E5" w:themeFill="accent5" w:themeFillTint="99"/>
            <w:noWrap/>
            <w:vAlign w:val="center"/>
            <w:hideMark/>
          </w:tcPr>
          <w:p w14:paraId="79135B0D"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 10-15</w:t>
            </w:r>
          </w:p>
        </w:tc>
        <w:tc>
          <w:tcPr>
            <w:tcW w:w="1110" w:type="dxa"/>
            <w:shd w:val="clear" w:color="auto" w:fill="9CC2E5" w:themeFill="accent5" w:themeFillTint="99"/>
            <w:noWrap/>
            <w:vAlign w:val="center"/>
            <w:hideMark/>
          </w:tcPr>
          <w:p w14:paraId="7699025F"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34-41 </w:t>
            </w:r>
          </w:p>
        </w:tc>
      </w:tr>
      <w:tr w:rsidR="00695ED4" w:rsidRPr="00B31E3A" w14:paraId="549BC257" w14:textId="77777777" w:rsidTr="002B7108">
        <w:trPr>
          <w:trHeight w:val="408"/>
        </w:trPr>
        <w:tc>
          <w:tcPr>
            <w:tcW w:w="802" w:type="dxa"/>
            <w:shd w:val="clear" w:color="auto" w:fill="9CC2E5" w:themeFill="accent5" w:themeFillTint="99"/>
            <w:noWrap/>
            <w:vAlign w:val="center"/>
          </w:tcPr>
          <w:p w14:paraId="10DF6440"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Pr>
                <w:rFonts w:ascii="Arial" w:eastAsia="Times New Roman" w:hAnsi="Arial" w:cs="Arial"/>
                <w:color w:val="000000" w:themeColor="text1"/>
                <w:sz w:val="20"/>
                <w:szCs w:val="20"/>
                <w:lang w:val="en-US"/>
              </w:rPr>
              <w:t>9</w:t>
            </w:r>
          </w:p>
        </w:tc>
        <w:tc>
          <w:tcPr>
            <w:tcW w:w="1729" w:type="dxa"/>
            <w:shd w:val="clear" w:color="000000" w:fill="9BC2E6"/>
            <w:vAlign w:val="center"/>
          </w:tcPr>
          <w:p w14:paraId="65159834"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520763">
              <w:rPr>
                <w:rFonts w:ascii="Arial" w:eastAsia="Times New Roman" w:hAnsi="Arial" w:cs="Arial"/>
                <w:color w:val="000000"/>
                <w:sz w:val="20"/>
                <w:szCs w:val="20"/>
                <w:lang w:val="en-US"/>
              </w:rPr>
              <w:t>Bisphenol A Vinyl ester/ DCPD blend</w:t>
            </w:r>
          </w:p>
        </w:tc>
        <w:tc>
          <w:tcPr>
            <w:tcW w:w="3784" w:type="dxa"/>
            <w:shd w:val="clear" w:color="000000" w:fill="9BC2E6"/>
            <w:vAlign w:val="center"/>
          </w:tcPr>
          <w:p w14:paraId="087D027F" w14:textId="77777777" w:rsidR="00695ED4" w:rsidRPr="00B31E3A" w:rsidRDefault="00695ED4" w:rsidP="002B7108">
            <w:pPr>
              <w:spacing w:after="0" w:line="240" w:lineRule="auto"/>
              <w:rPr>
                <w:rFonts w:ascii="Calibri" w:eastAsia="Times New Roman" w:hAnsi="Calibri" w:cs="Times New Roman"/>
                <w:color w:val="000000"/>
                <w:lang w:val="en-US"/>
              </w:rPr>
            </w:pPr>
            <w:r w:rsidRPr="00520763">
              <w:rPr>
                <w:rFonts w:ascii="Arial" w:eastAsia="Times New Roman" w:hAnsi="Arial" w:cs="Arial"/>
                <w:color w:val="000000"/>
                <w:sz w:val="20"/>
                <w:szCs w:val="20"/>
                <w:lang w:val="en-US"/>
              </w:rPr>
              <w:t>Hydrolysis resistance, Marine</w:t>
            </w:r>
          </w:p>
        </w:tc>
        <w:tc>
          <w:tcPr>
            <w:tcW w:w="1677" w:type="dxa"/>
            <w:shd w:val="clear" w:color="auto" w:fill="9CC2E5" w:themeFill="accent5" w:themeFillTint="99"/>
            <w:noWrap/>
            <w:vAlign w:val="center"/>
          </w:tcPr>
          <w:p w14:paraId="3ED5826D" w14:textId="77777777" w:rsidR="00695ED4" w:rsidRPr="00B31E3A" w:rsidRDefault="00695ED4" w:rsidP="002B7108">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NA</w:t>
            </w:r>
          </w:p>
        </w:tc>
        <w:tc>
          <w:tcPr>
            <w:tcW w:w="1215" w:type="dxa"/>
            <w:shd w:val="clear" w:color="auto" w:fill="9CC2E5" w:themeFill="accent5" w:themeFillTint="99"/>
            <w:noWrap/>
            <w:vAlign w:val="center"/>
          </w:tcPr>
          <w:p w14:paraId="1FF96398" w14:textId="77777777" w:rsidR="00695ED4" w:rsidRPr="00B31E3A" w:rsidRDefault="00695ED4" w:rsidP="002B7108">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27-33</w:t>
            </w:r>
          </w:p>
        </w:tc>
        <w:tc>
          <w:tcPr>
            <w:tcW w:w="1110" w:type="dxa"/>
            <w:shd w:val="clear" w:color="auto" w:fill="9CC2E5" w:themeFill="accent5" w:themeFillTint="99"/>
            <w:noWrap/>
            <w:vAlign w:val="center"/>
          </w:tcPr>
          <w:p w14:paraId="3D6E8972"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A34168">
              <w:rPr>
                <w:rFonts w:ascii="Arial" w:eastAsia="Times New Roman" w:hAnsi="Arial" w:cs="Arial"/>
                <w:color w:val="000000"/>
                <w:sz w:val="20"/>
                <w:szCs w:val="20"/>
                <w:lang w:val="en-US"/>
              </w:rPr>
              <w:t>60-64</w:t>
            </w:r>
          </w:p>
        </w:tc>
      </w:tr>
    </w:tbl>
    <w:p w14:paraId="5F17874E" w14:textId="098BF312" w:rsidR="00673CFE" w:rsidRPr="00673CFE" w:rsidRDefault="00673CFE" w:rsidP="00673CFE">
      <w:pPr>
        <w:spacing w:after="0"/>
        <w:jc w:val="right"/>
        <w:textAlignment w:val="baseline"/>
        <w:rPr>
          <w:rFonts w:ascii="Verdana" w:eastAsia="Verdana" w:hAnsi="Verdana" w:cs="Verdana"/>
          <w:b/>
          <w:bCs/>
          <w:i/>
          <w:iCs/>
          <w:color w:val="7F7F7F"/>
          <w:kern w:val="24"/>
          <w:sz w:val="12"/>
          <w:szCs w:val="12"/>
          <w14:textFill>
            <w14:solidFill>
              <w14:srgbClr w14:val="7F7F7F">
                <w14:lumMod w14:val="50000"/>
              </w14:srgbClr>
            </w14:solidFill>
          </w14:textFill>
        </w:rPr>
      </w:pPr>
      <w:r w:rsidRPr="000B521B">
        <w:rPr>
          <w:rFonts w:ascii="Arial" w:hAnsi="Arial" w:cs="Arial"/>
          <w:bCs/>
          <w:noProof/>
          <w:color w:val="000000" w:themeColor="text1"/>
        </w:rPr>
        <mc:AlternateContent>
          <mc:Choice Requires="wps">
            <w:drawing>
              <wp:anchor distT="0" distB="0" distL="114300" distR="114300" simplePos="0" relativeHeight="252728320" behindDoc="0" locked="0" layoutInCell="1" allowOverlap="1" wp14:anchorId="202C8AC8" wp14:editId="7CBDCC1A">
                <wp:simplePos x="0" y="0"/>
                <wp:positionH relativeFrom="margin">
                  <wp:posOffset>2343149</wp:posOffset>
                </wp:positionH>
                <wp:positionV relativeFrom="paragraph">
                  <wp:posOffset>159386</wp:posOffset>
                </wp:positionV>
                <wp:extent cx="4242435" cy="238760"/>
                <wp:effectExtent l="0" t="0" r="0" b="0"/>
                <wp:wrapNone/>
                <wp:docPr id="30" name="TextBox 4"/>
                <wp:cNvGraphicFramePr/>
                <a:graphic xmlns:a="http://schemas.openxmlformats.org/drawingml/2006/main">
                  <a:graphicData uri="http://schemas.microsoft.com/office/word/2010/wordprocessingShape">
                    <wps:wsp>
                      <wps:cNvSpPr txBox="1"/>
                      <wps:spPr>
                        <a:xfrm>
                          <a:off x="0" y="0"/>
                          <a:ext cx="4242435" cy="238760"/>
                        </a:xfrm>
                        <a:prstGeom prst="rect">
                          <a:avLst/>
                        </a:prstGeom>
                        <a:noFill/>
                      </wps:spPr>
                      <wps:txbx>
                        <w:txbxContent>
                          <w:p w14:paraId="2EEC02BB" w14:textId="77777777" w:rsidR="00695ED4" w:rsidRPr="006F6D2F" w:rsidRDefault="00695ED4" w:rsidP="00695ED4">
                            <w:pPr>
                              <w:spacing w:after="0"/>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2C8AC8" id="_x0000_s1209" type="#_x0000_t202" style="position:absolute;left:0;text-align:left;margin-left:184.5pt;margin-top:12.55pt;width:334.05pt;height:18.8pt;z-index:25272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" filled="f" stroked="f">
                <v:textbox>
                  <w:txbxContent>
                    <w:p w14:paraId="2EEC02BB" w14:textId="77777777" w:rsidR="00695ED4" w:rsidRPr="006F6D2F" w:rsidRDefault="00695ED4" w:rsidP="00695ED4">
                      <w:pPr>
                        <w:spacing w:after="0"/>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Pr>
          <w:rFonts w:ascii="Arial" w:hAnsi="Arial" w:cs="Arial"/>
          <w:b/>
          <w:bCs/>
          <w:sz w:val="24"/>
          <w:szCs w:val="24"/>
        </w:rPr>
        <w:t>*</w:t>
      </w:r>
      <w:r w:rsidRPr="00673CFE">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673CFE">
        <w:rPr>
          <w:rFonts w:ascii="Verdana" w:eastAsia="Verdana" w:hAnsi="Verdana" w:cs="Verdana"/>
          <w:b/>
          <w:bCs/>
          <w:i/>
          <w:iCs/>
          <w:color w:val="7F7F7F"/>
          <w:kern w:val="24"/>
          <w:sz w:val="12"/>
          <w:szCs w:val="12"/>
          <w14:textFill>
            <w14:solidFill>
              <w14:srgbClr w14:val="7F7F7F">
                <w14:lumMod w14:val="50000"/>
              </w14:srgbClr>
            </w14:solidFill>
          </w14:textFill>
        </w:rPr>
        <w:t xml:space="preserve">Gel Time refers to the time taken by the resin (VER) to transform from liquid to highly viscous gel state in which the resin is no longer workable. </w:t>
      </w:r>
    </w:p>
    <w:p w14:paraId="73C512B5" w14:textId="14F4C3CD" w:rsidR="004E04C6" w:rsidRDefault="004E04C6" w:rsidP="00695ED4">
      <w:pPr>
        <w:tabs>
          <w:tab w:val="left" w:pos="1365"/>
        </w:tabs>
        <w:spacing w:line="360" w:lineRule="auto"/>
        <w:rPr>
          <w:rFonts w:ascii="Arial" w:hAnsi="Arial" w:cs="Arial"/>
          <w:b/>
          <w:bCs/>
          <w:sz w:val="24"/>
          <w:szCs w:val="24"/>
        </w:rPr>
      </w:pPr>
    </w:p>
    <w:p w14:paraId="0D084FD7" w14:textId="12EB9FB5" w:rsidR="004E04C6" w:rsidRDefault="004E04C6" w:rsidP="00695ED4">
      <w:pPr>
        <w:tabs>
          <w:tab w:val="left" w:pos="1365"/>
        </w:tabs>
        <w:spacing w:line="360" w:lineRule="auto"/>
        <w:rPr>
          <w:rFonts w:ascii="Arial" w:hAnsi="Arial" w:cs="Arial"/>
          <w:b/>
          <w:bCs/>
          <w:sz w:val="24"/>
          <w:szCs w:val="24"/>
        </w:rPr>
      </w:pPr>
    </w:p>
    <w:p w14:paraId="745AA9DC" w14:textId="55334539" w:rsidR="004E04C6" w:rsidRDefault="004E04C6" w:rsidP="00695ED4">
      <w:pPr>
        <w:tabs>
          <w:tab w:val="left" w:pos="1365"/>
        </w:tabs>
        <w:spacing w:line="360" w:lineRule="auto"/>
        <w:rPr>
          <w:rFonts w:ascii="Arial" w:hAnsi="Arial" w:cs="Arial"/>
          <w:b/>
          <w:bCs/>
          <w:sz w:val="24"/>
          <w:szCs w:val="24"/>
        </w:rPr>
      </w:pPr>
    </w:p>
    <w:p w14:paraId="2AF36F8E" w14:textId="580B57E0" w:rsidR="004E04C6" w:rsidRDefault="004E04C6" w:rsidP="00695ED4">
      <w:pPr>
        <w:tabs>
          <w:tab w:val="left" w:pos="1365"/>
        </w:tabs>
        <w:spacing w:line="360" w:lineRule="auto"/>
        <w:rPr>
          <w:rFonts w:ascii="Arial" w:hAnsi="Arial" w:cs="Arial"/>
          <w:b/>
          <w:bCs/>
          <w:sz w:val="24"/>
          <w:szCs w:val="24"/>
        </w:rPr>
      </w:pPr>
    </w:p>
    <w:p w14:paraId="46371C8B" w14:textId="77777777" w:rsidR="004E04C6" w:rsidRDefault="004E04C6" w:rsidP="00695ED4">
      <w:pPr>
        <w:tabs>
          <w:tab w:val="left" w:pos="1365"/>
        </w:tabs>
        <w:spacing w:line="360" w:lineRule="auto"/>
        <w:rPr>
          <w:rFonts w:ascii="Arial" w:hAnsi="Arial" w:cs="Arial"/>
          <w:b/>
          <w:bCs/>
          <w:sz w:val="24"/>
          <w:szCs w:val="24"/>
        </w:rPr>
      </w:pPr>
    </w:p>
    <w:p w14:paraId="1F0F3E01" w14:textId="2B316841" w:rsidR="004E04C6" w:rsidRPr="002E0B72" w:rsidRDefault="004E04C6" w:rsidP="004E04C6">
      <w:pPr>
        <w:spacing w:line="360" w:lineRule="auto"/>
        <w:jc w:val="both"/>
        <w:rPr>
          <w:rFonts w:ascii="Arial" w:hAnsi="Arial" w:cs="Arial"/>
          <w:sz w:val="24"/>
          <w:szCs w:val="24"/>
          <w:shd w:val="clear" w:color="auto" w:fill="FFFFFF"/>
        </w:rPr>
      </w:pPr>
      <w:r w:rsidRPr="004E04C6">
        <w:rPr>
          <w:rFonts w:ascii="Arial" w:hAnsi="Arial" w:cs="Arial"/>
          <w:b/>
          <w:bCs/>
          <w:sz w:val="24"/>
          <w:szCs w:val="24"/>
          <w:shd w:val="clear" w:color="auto" w:fill="FFFFFF"/>
        </w:rPr>
        <w:lastRenderedPageBreak/>
        <mc:AlternateContent>
          <mc:Choice Requires="wps">
            <w:drawing>
              <wp:anchor distT="0" distB="0" distL="114300" distR="114300" simplePos="0" relativeHeight="252921856" behindDoc="0" locked="0" layoutInCell="1" allowOverlap="1" wp14:anchorId="26CA653C" wp14:editId="3D9A8377">
                <wp:simplePos x="0" y="0"/>
                <wp:positionH relativeFrom="column">
                  <wp:posOffset>390525</wp:posOffset>
                </wp:positionH>
                <wp:positionV relativeFrom="paragraph">
                  <wp:posOffset>4076700</wp:posOffset>
                </wp:positionV>
                <wp:extent cx="1314450" cy="1104900"/>
                <wp:effectExtent l="0" t="0" r="19050" b="19050"/>
                <wp:wrapNone/>
                <wp:docPr id="2136" name="Oval 2136"/>
                <wp:cNvGraphicFramePr/>
                <a:graphic xmlns:a="http://schemas.openxmlformats.org/drawingml/2006/main">
                  <a:graphicData uri="http://schemas.microsoft.com/office/word/2010/wordprocessingShape">
                    <wps:wsp>
                      <wps:cNvSpPr/>
                      <wps:spPr>
                        <a:xfrm>
                          <a:off x="0" y="0"/>
                          <a:ext cx="1314450" cy="1104900"/>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34AE2BC7"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Aeronautical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A653C" id="Oval 2136" o:spid="_x0000_s1210" style="position:absolute;left:0;text-align:left;margin-left:30.75pt;margin-top:321pt;width:103.5pt;height:87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" fillcolor="#91bce3 [2168]" strokecolor="#5b9bd5 [3208]" strokeweight=".5pt">
                <v:fill color2="#7aaddd [2616]" rotate="t" colors="0 #b1cbe9;.5 #a3c1e5;1 #92b9e4" focus="100%" type="gradient">
                  <o:fill v:ext="view" type="gradientUnscaled"/>
                </v:fill>
                <v:stroke joinstyle="miter"/>
                <v:textbox>
                  <w:txbxContent>
                    <w:p w14:paraId="34AE2BC7"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Aeronautical Application</w:t>
                      </w:r>
                    </w:p>
                  </w:txbxContent>
                </v:textbox>
              </v:oval>
            </w:pict>
          </mc:Fallback>
        </mc:AlternateContent>
      </w:r>
      <w:r w:rsidRPr="004E04C6">
        <w:rPr>
          <w:rFonts w:ascii="Arial" w:hAnsi="Arial" w:cs="Arial"/>
          <w:b/>
          <w:bCs/>
          <w:sz w:val="24"/>
          <w:szCs w:val="24"/>
          <w:shd w:val="clear" w:color="auto" w:fill="FFFFFF"/>
        </w:rPr>
        <mc:AlternateContent>
          <mc:Choice Requires="wps">
            <w:drawing>
              <wp:anchor distT="0" distB="0" distL="114300" distR="114300" simplePos="0" relativeHeight="252922880" behindDoc="0" locked="0" layoutInCell="1" allowOverlap="1" wp14:anchorId="6BB24FCF" wp14:editId="32ACA166">
                <wp:simplePos x="0" y="0"/>
                <wp:positionH relativeFrom="column">
                  <wp:posOffset>533400</wp:posOffset>
                </wp:positionH>
                <wp:positionV relativeFrom="paragraph">
                  <wp:posOffset>5657850</wp:posOffset>
                </wp:positionV>
                <wp:extent cx="1314450" cy="1162050"/>
                <wp:effectExtent l="0" t="0" r="19050" b="19050"/>
                <wp:wrapNone/>
                <wp:docPr id="2137" name="Oval 2137"/>
                <wp:cNvGraphicFramePr/>
                <a:graphic xmlns:a="http://schemas.openxmlformats.org/drawingml/2006/main">
                  <a:graphicData uri="http://schemas.microsoft.com/office/word/2010/wordprocessingShape">
                    <wps:wsp>
                      <wps:cNvSpPr/>
                      <wps:spPr>
                        <a:xfrm>
                          <a:off x="0" y="0"/>
                          <a:ext cx="1314450" cy="1162050"/>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18D23B66"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Marine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B24FCF" id="Oval 2137" o:spid="_x0000_s1211" style="position:absolute;left:0;text-align:left;margin-left:42pt;margin-top:445.5pt;width:103.5pt;height:91.5pt;z-index:2529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" fillcolor="#91bce3 [2168]" strokecolor="#5b9bd5 [3208]" strokeweight=".5pt">
                <v:fill color2="#7aaddd [2616]" rotate="t" colors="0 #b1cbe9;.5 #a3c1e5;1 #92b9e4" focus="100%" type="gradient">
                  <o:fill v:ext="view" type="gradientUnscaled"/>
                </v:fill>
                <v:stroke joinstyle="miter"/>
                <v:textbox>
                  <w:txbxContent>
                    <w:p w14:paraId="18D23B66"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Marine</w:t>
                      </w:r>
                    </w:p>
                  </w:txbxContent>
                </v:textbox>
              </v:oval>
            </w:pict>
          </mc:Fallback>
        </mc:AlternateContent>
      </w:r>
      <w:r w:rsidRPr="004E04C6">
        <w:rPr>
          <w:rFonts w:ascii="Arial" w:hAnsi="Arial" w:cs="Arial"/>
          <w:b/>
          <w:bCs/>
          <w:sz w:val="24"/>
          <w:szCs w:val="24"/>
          <w:shd w:val="clear" w:color="auto" w:fill="FFFFFF"/>
        </w:rPr>
        <mc:AlternateContent>
          <mc:Choice Requires="wps">
            <w:drawing>
              <wp:anchor distT="0" distB="0" distL="114300" distR="114300" simplePos="0" relativeHeight="252923904" behindDoc="0" locked="0" layoutInCell="1" allowOverlap="1" wp14:anchorId="23B8A0CB" wp14:editId="7CFD644F">
                <wp:simplePos x="0" y="0"/>
                <wp:positionH relativeFrom="margin">
                  <wp:posOffset>2200275</wp:posOffset>
                </wp:positionH>
                <wp:positionV relativeFrom="paragraph">
                  <wp:posOffset>6181725</wp:posOffset>
                </wp:positionV>
                <wp:extent cx="1314450" cy="1162050"/>
                <wp:effectExtent l="0" t="0" r="19050" b="19050"/>
                <wp:wrapNone/>
                <wp:docPr id="2138" name="Oval 2138"/>
                <wp:cNvGraphicFramePr/>
                <a:graphic xmlns:a="http://schemas.openxmlformats.org/drawingml/2006/main">
                  <a:graphicData uri="http://schemas.microsoft.com/office/word/2010/wordprocessingShape">
                    <wps:wsp>
                      <wps:cNvSpPr/>
                      <wps:spPr>
                        <a:xfrm>
                          <a:off x="0" y="0"/>
                          <a:ext cx="1314450" cy="1162050"/>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543D842E" w14:textId="77777777" w:rsidR="004E04C6" w:rsidRPr="004E04C6" w:rsidRDefault="004E04C6" w:rsidP="004E04C6">
                            <w:pPr>
                              <w:jc w:val="center"/>
                              <w:rPr>
                                <w:rFonts w:ascii="Arial" w:hAnsi="Arial" w:cs="Arial"/>
                                <w:sz w:val="18"/>
                                <w:szCs w:val="18"/>
                                <w:lang w:val="en-US"/>
                              </w:rPr>
                            </w:pPr>
                            <w:r w:rsidRPr="004E04C6">
                              <w:rPr>
                                <w:rFonts w:ascii="Arial" w:hAnsi="Arial" w:cs="Arial"/>
                                <w:sz w:val="18"/>
                                <w:szCs w:val="18"/>
                                <w:lang w:val="en-US"/>
                              </w:rPr>
                              <w:t>Pressure Vessels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B8A0CB" id="Oval 2138" o:spid="_x0000_s1212" style="position:absolute;left:0;text-align:left;margin-left:173.25pt;margin-top:486.75pt;width:103.5pt;height:91.5pt;z-index:25292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" fillcolor="#91bce3 [2168]" strokecolor="#5b9bd5 [3208]" strokeweight=".5pt">
                <v:fill color2="#7aaddd [2616]" rotate="t" colors="0 #b1cbe9;.5 #a3c1e5;1 #92b9e4" focus="100%" type="gradient">
                  <o:fill v:ext="view" type="gradientUnscaled"/>
                </v:fill>
                <v:stroke joinstyle="miter"/>
                <v:textbox>
                  <w:txbxContent>
                    <w:p w14:paraId="543D842E" w14:textId="77777777" w:rsidR="004E04C6" w:rsidRPr="004E04C6" w:rsidRDefault="004E04C6" w:rsidP="004E04C6">
                      <w:pPr>
                        <w:jc w:val="center"/>
                        <w:rPr>
                          <w:rFonts w:ascii="Arial" w:hAnsi="Arial" w:cs="Arial"/>
                          <w:sz w:val="18"/>
                          <w:szCs w:val="18"/>
                          <w:lang w:val="en-US"/>
                        </w:rPr>
                      </w:pPr>
                      <w:r w:rsidRPr="004E04C6">
                        <w:rPr>
                          <w:rFonts w:ascii="Arial" w:hAnsi="Arial" w:cs="Arial"/>
                          <w:sz w:val="18"/>
                          <w:szCs w:val="18"/>
                          <w:lang w:val="en-US"/>
                        </w:rPr>
                        <w:t>Pressure Vessels</w:t>
                      </w:r>
                    </w:p>
                  </w:txbxContent>
                </v:textbox>
                <w10:wrap anchorx="margin"/>
              </v:oval>
            </w:pict>
          </mc:Fallback>
        </mc:AlternateContent>
      </w:r>
      <w:r w:rsidRPr="004E04C6">
        <w:rPr>
          <w:rFonts w:ascii="Arial" w:hAnsi="Arial" w:cs="Arial"/>
          <w:b/>
          <w:bCs/>
          <w:sz w:val="24"/>
          <w:szCs w:val="24"/>
          <w:shd w:val="clear" w:color="auto" w:fill="FFFFFF"/>
        </w:rPr>
        <mc:AlternateContent>
          <mc:Choice Requires="wps">
            <w:drawing>
              <wp:anchor distT="0" distB="0" distL="114300" distR="114300" simplePos="0" relativeHeight="252924928" behindDoc="0" locked="0" layoutInCell="1" allowOverlap="1" wp14:anchorId="1FFE1F5D" wp14:editId="73060594">
                <wp:simplePos x="0" y="0"/>
                <wp:positionH relativeFrom="column">
                  <wp:posOffset>3638550</wp:posOffset>
                </wp:positionH>
                <wp:positionV relativeFrom="paragraph">
                  <wp:posOffset>5267325</wp:posOffset>
                </wp:positionV>
                <wp:extent cx="1314450" cy="1152525"/>
                <wp:effectExtent l="0" t="0" r="19050" b="28575"/>
                <wp:wrapNone/>
                <wp:docPr id="2139" name="Oval 2139"/>
                <wp:cNvGraphicFramePr/>
                <a:graphic xmlns:a="http://schemas.openxmlformats.org/drawingml/2006/main">
                  <a:graphicData uri="http://schemas.microsoft.com/office/word/2010/wordprocessingShape">
                    <wps:wsp>
                      <wps:cNvSpPr/>
                      <wps:spPr>
                        <a:xfrm>
                          <a:off x="0" y="0"/>
                          <a:ext cx="1314450" cy="1152525"/>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5704C787"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Automotive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E1F5D" id="Oval 2139" o:spid="_x0000_s1213" style="position:absolute;left:0;text-align:left;margin-left:286.5pt;margin-top:414.75pt;width:103.5pt;height:90.75pt;z-index:2529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" fillcolor="#91bce3 [2168]" strokecolor="#5b9bd5 [3208]" strokeweight=".5pt">
                <v:fill color2="#7aaddd [2616]" rotate="t" colors="0 #b1cbe9;.5 #a3c1e5;1 #92b9e4" focus="100%" type="gradient">
                  <o:fill v:ext="view" type="gradientUnscaled"/>
                </v:fill>
                <v:stroke joinstyle="miter"/>
                <v:textbox>
                  <w:txbxContent>
                    <w:p w14:paraId="5704C787"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Automotive</w:t>
                      </w:r>
                    </w:p>
                  </w:txbxContent>
                </v:textbox>
              </v:oval>
            </w:pict>
          </mc:Fallback>
        </mc:AlternateContent>
      </w:r>
      <w:r w:rsidRPr="004E04C6">
        <w:rPr>
          <w:rFonts w:ascii="Arial" w:hAnsi="Arial" w:cs="Arial"/>
          <w:b/>
          <w:bCs/>
          <w:sz w:val="24"/>
          <w:szCs w:val="24"/>
          <w:shd w:val="clear" w:color="auto" w:fill="FFFFFF"/>
        </w:rPr>
        <mc:AlternateContent>
          <mc:Choice Requires="wps">
            <w:drawing>
              <wp:anchor distT="0" distB="0" distL="114300" distR="114300" simplePos="0" relativeHeight="252925952" behindDoc="0" locked="0" layoutInCell="1" allowOverlap="1" wp14:anchorId="4910F3F4" wp14:editId="2A6BB4C7">
                <wp:simplePos x="0" y="0"/>
                <wp:positionH relativeFrom="column">
                  <wp:posOffset>3429000</wp:posOffset>
                </wp:positionH>
                <wp:positionV relativeFrom="paragraph">
                  <wp:posOffset>3905250</wp:posOffset>
                </wp:positionV>
                <wp:extent cx="1314450" cy="1114425"/>
                <wp:effectExtent l="0" t="0" r="19050" b="28575"/>
                <wp:wrapNone/>
                <wp:docPr id="2140" name="Oval 2140"/>
                <wp:cNvGraphicFramePr/>
                <a:graphic xmlns:a="http://schemas.openxmlformats.org/drawingml/2006/main">
                  <a:graphicData uri="http://schemas.microsoft.com/office/word/2010/wordprocessingShape">
                    <wps:wsp>
                      <wps:cNvSpPr/>
                      <wps:spPr>
                        <a:xfrm>
                          <a:off x="0" y="0"/>
                          <a:ext cx="1314450" cy="1114425"/>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6D6778AE"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Wind Energy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10F3F4" id="Oval 2140" o:spid="_x0000_s1214" style="position:absolute;left:0;text-align:left;margin-left:270pt;margin-top:307.5pt;width:103.5pt;height:87.75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" fillcolor="#91bce3 [2168]" strokecolor="#5b9bd5 [3208]" strokeweight=".5pt">
                <v:fill color2="#7aaddd [2616]" rotate="t" colors="0 #b1cbe9;.5 #a3c1e5;1 #92b9e4" focus="100%" type="gradient">
                  <o:fill v:ext="view" type="gradientUnscaled"/>
                </v:fill>
                <v:stroke joinstyle="miter"/>
                <v:textbox>
                  <w:txbxContent>
                    <w:p w14:paraId="6D6778AE"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Wind Energy</w:t>
                      </w:r>
                    </w:p>
                  </w:txbxContent>
                </v:textbox>
              </v:oval>
            </w:pict>
          </mc:Fallback>
        </mc:AlternateContent>
      </w:r>
      <w:r w:rsidRPr="004E04C6">
        <w:rPr>
          <w:rFonts w:ascii="Arial" w:hAnsi="Arial" w:cs="Arial"/>
          <w:b/>
          <w:bCs/>
          <w:sz w:val="24"/>
          <w:szCs w:val="24"/>
          <w:shd w:val="clear" w:color="auto" w:fill="FFFFFF"/>
        </w:rPr>
        <mc:AlternateContent>
          <mc:Choice Requires="wps">
            <w:drawing>
              <wp:anchor distT="0" distB="0" distL="114300" distR="114300" simplePos="0" relativeHeight="252920832" behindDoc="0" locked="0" layoutInCell="1" allowOverlap="1" wp14:anchorId="6A6E93EC" wp14:editId="4B20A566">
                <wp:simplePos x="0" y="0"/>
                <wp:positionH relativeFrom="column">
                  <wp:posOffset>1143000</wp:posOffset>
                </wp:positionH>
                <wp:positionV relativeFrom="paragraph">
                  <wp:posOffset>4229100</wp:posOffset>
                </wp:positionV>
                <wp:extent cx="2857500" cy="2409825"/>
                <wp:effectExtent l="0" t="0" r="19050" b="28575"/>
                <wp:wrapNone/>
                <wp:docPr id="2142" name="Oval 2142"/>
                <wp:cNvGraphicFramePr/>
                <a:graphic xmlns:a="http://schemas.openxmlformats.org/drawingml/2006/main">
                  <a:graphicData uri="http://schemas.microsoft.com/office/word/2010/wordprocessingShape">
                    <wps:wsp>
                      <wps:cNvSpPr/>
                      <wps:spPr>
                        <a:xfrm>
                          <a:off x="0" y="0"/>
                          <a:ext cx="2857500" cy="2409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719935" w14:textId="77777777" w:rsidR="004E04C6" w:rsidRPr="004E04C6" w:rsidRDefault="004E04C6" w:rsidP="004E04C6">
                            <w:pPr>
                              <w:jc w:val="center"/>
                              <w:rPr>
                                <w:rFonts w:ascii="Arial" w:hAnsi="Arial" w:cs="Arial"/>
                                <w:sz w:val="24"/>
                                <w:szCs w:val="24"/>
                              </w:rPr>
                            </w:pPr>
                            <w:r w:rsidRPr="004E04C6">
                              <w:rPr>
                                <w:rFonts w:ascii="Arial" w:hAnsi="Arial" w:cs="Arial"/>
                                <w:sz w:val="24"/>
                                <w:szCs w:val="24"/>
                              </w:rPr>
                              <w:t>Carbon Fibre-Vinyl Ester Composites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6E93EC" id="Oval 2142" o:spid="_x0000_s1215" style="position:absolute;left:0;text-align:left;margin-left:90pt;margin-top:333pt;width:225pt;height:189.75pt;z-index:25292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" fillcolor="#4472c4 [3204]" strokecolor="#1f3763 [1604]" strokeweight="1pt">
                <v:stroke joinstyle="miter"/>
                <v:textbox>
                  <w:txbxContent>
                    <w:p w14:paraId="16719935" w14:textId="77777777" w:rsidR="004E04C6" w:rsidRPr="004E04C6" w:rsidRDefault="004E04C6" w:rsidP="004E04C6">
                      <w:pPr>
                        <w:jc w:val="center"/>
                        <w:rPr>
                          <w:rFonts w:ascii="Arial" w:hAnsi="Arial" w:cs="Arial"/>
                          <w:sz w:val="24"/>
                          <w:szCs w:val="24"/>
                        </w:rPr>
                      </w:pPr>
                      <w:r w:rsidRPr="004E04C6">
                        <w:rPr>
                          <w:rFonts w:ascii="Arial" w:hAnsi="Arial" w:cs="Arial"/>
                          <w:sz w:val="24"/>
                          <w:szCs w:val="24"/>
                        </w:rPr>
                        <w:t>Carbon Fibre-Vinyl Ester Composites</w:t>
                      </w:r>
                    </w:p>
                  </w:txbxContent>
                </v:textbox>
              </v:oval>
            </w:pict>
          </mc:Fallback>
        </mc:AlternateContent>
      </w:r>
      <w:r w:rsidRPr="004E04C6">
        <w:rPr>
          <w:rFonts w:ascii="Arial" w:hAnsi="Arial" w:cs="Arial"/>
          <w:b/>
          <w:bCs/>
          <w:sz w:val="24"/>
          <w:szCs w:val="24"/>
          <w:shd w:val="clear" w:color="auto" w:fill="FFFFFF"/>
        </w:rPr>
        <w:t>Application in Carbon Fibre &amp; composites (Composites):</w:t>
      </w:r>
      <w:r>
        <w:rPr>
          <w:rFonts w:ascii="Verdana" w:hAnsi="Verdana"/>
          <w:b/>
          <w:bCs/>
          <w:sz w:val="20"/>
          <w:szCs w:val="20"/>
          <w:shd w:val="clear" w:color="auto" w:fill="FFFFFF"/>
        </w:rPr>
        <w:t xml:space="preserve"> </w:t>
      </w:r>
      <w:r>
        <w:rPr>
          <w:rFonts w:ascii="Arial" w:hAnsi="Arial" w:cs="Arial"/>
          <w:sz w:val="24"/>
          <w:szCs w:val="24"/>
          <w:shd w:val="clear" w:color="auto" w:fill="FFFFFF"/>
        </w:rPr>
        <w:t>S</w:t>
      </w:r>
      <w:r w:rsidRPr="004E04C6">
        <w:rPr>
          <w:rFonts w:ascii="Arial" w:hAnsi="Arial" w:cs="Arial"/>
          <w:sz w:val="24"/>
          <w:szCs w:val="24"/>
          <w:shd w:val="clear" w:color="auto" w:fill="FFFFFF"/>
        </w:rPr>
        <w:t>i</w:t>
      </w:r>
      <w:r w:rsidRPr="002E0B72">
        <w:rPr>
          <w:rFonts w:ascii="Arial" w:hAnsi="Arial" w:cs="Arial"/>
          <w:sz w:val="24"/>
          <w:szCs w:val="24"/>
          <w:shd w:val="clear" w:color="auto" w:fill="FFFFFF"/>
        </w:rPr>
        <w:t xml:space="preserve">nce carbon </w:t>
      </w:r>
      <w:r w:rsidR="007C02DB" w:rsidRPr="002E0B72">
        <w:rPr>
          <w:rFonts w:ascii="Arial" w:hAnsi="Arial" w:cs="Arial"/>
          <w:sz w:val="24"/>
          <w:szCs w:val="24"/>
          <w:shd w:val="clear" w:color="auto" w:fill="FFFFFF"/>
        </w:rPr>
        <w:t>fibre</w:t>
      </w:r>
      <w:r w:rsidRPr="002E0B72">
        <w:rPr>
          <w:rFonts w:ascii="Arial" w:hAnsi="Arial" w:cs="Arial"/>
          <w:sz w:val="24"/>
          <w:szCs w:val="24"/>
          <w:shd w:val="clear" w:color="auto" w:fill="FFFFFF"/>
        </w:rPr>
        <w:t xml:space="preserve"> reinforced composites offer great mechanical properties with a low density, they have been of interest to many fields, such as military equipment, transportation, and sport and recreation goods. Carbon </w:t>
      </w:r>
      <w:r w:rsidR="007C02DB" w:rsidRPr="002E0B72">
        <w:rPr>
          <w:rFonts w:ascii="Arial" w:hAnsi="Arial" w:cs="Arial"/>
          <w:sz w:val="24"/>
          <w:szCs w:val="24"/>
          <w:shd w:val="clear" w:color="auto" w:fill="FFFFFF"/>
        </w:rPr>
        <w:t>fibre</w:t>
      </w:r>
      <w:r w:rsidRPr="002E0B72">
        <w:rPr>
          <w:rFonts w:ascii="Arial" w:hAnsi="Arial" w:cs="Arial"/>
          <w:sz w:val="24"/>
          <w:szCs w:val="24"/>
          <w:shd w:val="clear" w:color="auto" w:fill="FFFFFF"/>
        </w:rPr>
        <w:t xml:space="preserve"> composites are especially used in the aerospace and aeronautics industries when the required mechanical properties have to be outstanding. However, with the price of carbon </w:t>
      </w:r>
      <w:r w:rsidR="007C02DB" w:rsidRPr="002E0B72">
        <w:rPr>
          <w:rFonts w:ascii="Arial" w:hAnsi="Arial" w:cs="Arial"/>
          <w:sz w:val="24"/>
          <w:szCs w:val="24"/>
          <w:shd w:val="clear" w:color="auto" w:fill="FFFFFF"/>
        </w:rPr>
        <w:t>fibres</w:t>
      </w:r>
      <w:r w:rsidRPr="002E0B72">
        <w:rPr>
          <w:rFonts w:ascii="Arial" w:hAnsi="Arial" w:cs="Arial"/>
          <w:sz w:val="24"/>
          <w:szCs w:val="24"/>
          <w:shd w:val="clear" w:color="auto" w:fill="FFFFFF"/>
        </w:rPr>
        <w:t xml:space="preserve"> decreasing their uses increase, spreading into a wider range of applications. Specific demands related to mechanical properties, resistance to chemicals and environment, process and cost of manufacture have </w:t>
      </w:r>
      <w:r w:rsidR="007C02DB" w:rsidRPr="002E0B72">
        <w:rPr>
          <w:rFonts w:ascii="Arial" w:hAnsi="Arial" w:cs="Arial"/>
          <w:sz w:val="24"/>
          <w:szCs w:val="24"/>
          <w:shd w:val="clear" w:color="auto" w:fill="FFFFFF"/>
        </w:rPr>
        <w:t>led</w:t>
      </w:r>
      <w:r w:rsidRPr="002E0B72">
        <w:rPr>
          <w:rFonts w:ascii="Arial" w:hAnsi="Arial" w:cs="Arial"/>
          <w:sz w:val="24"/>
          <w:szCs w:val="24"/>
          <w:shd w:val="clear" w:color="auto" w:fill="FFFFFF"/>
        </w:rPr>
        <w:t xml:space="preserve"> to an investigation of the use of different types of matrices</w:t>
      </w:r>
      <w:r>
        <w:rPr>
          <w:rFonts w:ascii="Arial" w:hAnsi="Arial" w:cs="Arial"/>
          <w:sz w:val="24"/>
          <w:szCs w:val="24"/>
          <w:shd w:val="clear" w:color="auto" w:fill="FFFFFF"/>
        </w:rPr>
        <w:t>.</w:t>
      </w:r>
      <w:r w:rsidRPr="002E0B72">
        <w:rPr>
          <w:rFonts w:ascii="Arial" w:hAnsi="Arial" w:cs="Arial"/>
          <w:sz w:val="24"/>
          <w:szCs w:val="24"/>
          <w:shd w:val="clear" w:color="auto" w:fill="FFFFFF"/>
        </w:rPr>
        <w:t xml:space="preserve"> </w:t>
      </w:r>
      <w:r w:rsidR="007C02DB">
        <w:rPr>
          <w:rFonts w:ascii="Arial" w:hAnsi="Arial" w:cs="Arial"/>
          <w:sz w:val="24"/>
          <w:szCs w:val="24"/>
          <w:shd w:val="clear" w:color="auto" w:fill="FFFFFF"/>
        </w:rPr>
        <w:t>V</w:t>
      </w:r>
      <w:r w:rsidRPr="00771FC6">
        <w:rPr>
          <w:rFonts w:ascii="Arial" w:hAnsi="Arial" w:cs="Arial"/>
          <w:sz w:val="24"/>
          <w:szCs w:val="24"/>
          <w:shd w:val="clear" w:color="auto" w:fill="FFFFFF"/>
        </w:rPr>
        <w:t xml:space="preserve">inyl ester resins are being widely used for many advanced composites due to their many advantages such as excellent adhesion to wide ariety of </w:t>
      </w:r>
      <w:r w:rsidR="007C02DB" w:rsidRPr="00771FC6">
        <w:rPr>
          <w:rFonts w:ascii="Arial" w:hAnsi="Arial" w:cs="Arial"/>
          <w:sz w:val="24"/>
          <w:szCs w:val="24"/>
          <w:shd w:val="clear" w:color="auto" w:fill="FFFFFF"/>
        </w:rPr>
        <w:t>fibres</w:t>
      </w:r>
      <w:r w:rsidRPr="00771FC6">
        <w:rPr>
          <w:rFonts w:ascii="Arial" w:hAnsi="Arial" w:cs="Arial"/>
          <w:sz w:val="24"/>
          <w:szCs w:val="24"/>
          <w:shd w:val="clear" w:color="auto" w:fill="FFFFFF"/>
        </w:rPr>
        <w:t>, corrosion resistance, good performance at elevated temperatures and superior mechanical and Electrical properties.</w:t>
      </w:r>
    </w:p>
    <w:p w14:paraId="3F838C67" w14:textId="77777777" w:rsidR="004E04C6" w:rsidRDefault="004E04C6" w:rsidP="00695ED4">
      <w:pPr>
        <w:tabs>
          <w:tab w:val="left" w:pos="1365"/>
        </w:tabs>
        <w:spacing w:line="360" w:lineRule="auto"/>
        <w:rPr>
          <w:rFonts w:ascii="Arial" w:hAnsi="Arial" w:cs="Arial"/>
          <w:b/>
          <w:bCs/>
          <w:sz w:val="24"/>
          <w:szCs w:val="24"/>
        </w:rPr>
      </w:pPr>
    </w:p>
    <w:p w14:paraId="41BE2E64" w14:textId="1A6BE161" w:rsidR="00BE67A7" w:rsidRDefault="004E04C6" w:rsidP="004E04C6">
      <w:pPr>
        <w:tabs>
          <w:tab w:val="left" w:pos="1365"/>
        </w:tabs>
        <w:spacing w:line="360" w:lineRule="auto"/>
        <w:jc w:val="center"/>
        <w:rPr>
          <w:rFonts w:ascii="Arial" w:hAnsi="Arial" w:cs="Arial"/>
          <w:b/>
          <w:bCs/>
          <w:sz w:val="24"/>
          <w:szCs w:val="24"/>
        </w:rPr>
      </w:pPr>
      <w:r w:rsidRPr="004E04C6">
        <w:rPr>
          <w:rFonts w:ascii="Arial" w:hAnsi="Arial" w:cs="Arial"/>
          <w:b/>
          <w:bCs/>
          <w:sz w:val="24"/>
          <w:szCs w:val="24"/>
          <w:shd w:val="clear" w:color="auto" w:fill="FFFFFF"/>
        </w:rPr>
        <mc:AlternateContent>
          <mc:Choice Requires="wps">
            <w:drawing>
              <wp:anchor distT="0" distB="0" distL="114300" distR="114300" simplePos="0" relativeHeight="252926976" behindDoc="0" locked="0" layoutInCell="1" allowOverlap="1" wp14:anchorId="010307AB" wp14:editId="089D7ED8">
                <wp:simplePos x="0" y="0"/>
                <wp:positionH relativeFrom="column">
                  <wp:posOffset>1905886</wp:posOffset>
                </wp:positionH>
                <wp:positionV relativeFrom="paragraph">
                  <wp:posOffset>27970</wp:posOffset>
                </wp:positionV>
                <wp:extent cx="1403498" cy="1114425"/>
                <wp:effectExtent l="0" t="0" r="25400" b="28575"/>
                <wp:wrapNone/>
                <wp:docPr id="2141" name="Oval 2141"/>
                <wp:cNvGraphicFramePr/>
                <a:graphic xmlns:a="http://schemas.openxmlformats.org/drawingml/2006/main">
                  <a:graphicData uri="http://schemas.microsoft.com/office/word/2010/wordprocessingShape">
                    <wps:wsp>
                      <wps:cNvSpPr/>
                      <wps:spPr>
                        <a:xfrm>
                          <a:off x="0" y="0"/>
                          <a:ext cx="1403498" cy="1114425"/>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358DA7F8" w14:textId="77777777" w:rsidR="004E04C6" w:rsidRPr="004E04C6" w:rsidRDefault="004E04C6" w:rsidP="004E04C6">
                            <w:pPr>
                              <w:jc w:val="center"/>
                              <w:rPr>
                                <w:rFonts w:ascii="Arial" w:hAnsi="Arial" w:cs="Arial"/>
                                <w:sz w:val="20"/>
                                <w:szCs w:val="20"/>
                              </w:rPr>
                            </w:pPr>
                            <w:r w:rsidRPr="004E04C6">
                              <w:rPr>
                                <w:rFonts w:ascii="Arial" w:hAnsi="Arial" w:cs="Arial"/>
                                <w:sz w:val="20"/>
                                <w:szCs w:val="20"/>
                              </w:rPr>
                              <w:t>Infrastructure &amp; Structural Applications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0307AB" id="Oval 2141" o:spid="_x0000_s1216" style="position:absolute;left:0;text-align:left;margin-left:150.05pt;margin-top:2.2pt;width:110.5pt;height:87.75pt;z-index:2529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" fillcolor="#91bce3 [2168]" strokecolor="#5b9bd5 [3208]" strokeweight=".5pt">
                <v:fill color2="#7aaddd [2616]" rotate="t" colors="0 #b1cbe9;.5 #a3c1e5;1 #92b9e4" focus="100%" type="gradient">
                  <o:fill v:ext="view" type="gradientUnscaled"/>
                </v:fill>
                <v:stroke joinstyle="miter"/>
                <v:textbox>
                  <w:txbxContent>
                    <w:p w14:paraId="358DA7F8" w14:textId="77777777" w:rsidR="004E04C6" w:rsidRPr="004E04C6" w:rsidRDefault="004E04C6" w:rsidP="004E04C6">
                      <w:pPr>
                        <w:jc w:val="center"/>
                        <w:rPr>
                          <w:rFonts w:ascii="Arial" w:hAnsi="Arial" w:cs="Arial"/>
                          <w:sz w:val="20"/>
                          <w:szCs w:val="20"/>
                        </w:rPr>
                      </w:pPr>
                      <w:r w:rsidRPr="004E04C6">
                        <w:rPr>
                          <w:rFonts w:ascii="Arial" w:hAnsi="Arial" w:cs="Arial"/>
                          <w:sz w:val="20"/>
                          <w:szCs w:val="20"/>
                        </w:rPr>
                        <w:t>Infrastructure &amp; Structural Applications</w:t>
                      </w:r>
                    </w:p>
                  </w:txbxContent>
                </v:textbox>
              </v:oval>
            </w:pict>
          </mc:Fallback>
        </mc:AlternateContent>
      </w:r>
    </w:p>
    <w:p w14:paraId="3F0138B6" w14:textId="2CE96A3F" w:rsidR="004E04C6" w:rsidRDefault="004E04C6" w:rsidP="00695ED4">
      <w:pPr>
        <w:tabs>
          <w:tab w:val="left" w:pos="1365"/>
        </w:tabs>
        <w:spacing w:line="360" w:lineRule="auto"/>
        <w:rPr>
          <w:rFonts w:ascii="Arial" w:hAnsi="Arial" w:cs="Arial"/>
          <w:b/>
          <w:bCs/>
          <w:sz w:val="24"/>
          <w:szCs w:val="24"/>
        </w:rPr>
      </w:pPr>
    </w:p>
    <w:p w14:paraId="119DBB58" w14:textId="6B28EB3E" w:rsidR="004E04C6" w:rsidRDefault="004E04C6" w:rsidP="00695ED4">
      <w:pPr>
        <w:tabs>
          <w:tab w:val="left" w:pos="1365"/>
        </w:tabs>
        <w:spacing w:line="360" w:lineRule="auto"/>
        <w:rPr>
          <w:rFonts w:ascii="Arial" w:hAnsi="Arial" w:cs="Arial"/>
          <w:b/>
          <w:bCs/>
          <w:sz w:val="24"/>
          <w:szCs w:val="24"/>
        </w:rPr>
      </w:pPr>
    </w:p>
    <w:p w14:paraId="1BD5A648" w14:textId="6E58DC43" w:rsidR="004E04C6" w:rsidRDefault="004E04C6" w:rsidP="00695ED4">
      <w:pPr>
        <w:tabs>
          <w:tab w:val="left" w:pos="1365"/>
        </w:tabs>
        <w:spacing w:line="360" w:lineRule="auto"/>
        <w:rPr>
          <w:rFonts w:ascii="Arial" w:hAnsi="Arial" w:cs="Arial"/>
          <w:b/>
          <w:bCs/>
          <w:sz w:val="24"/>
          <w:szCs w:val="24"/>
        </w:rPr>
      </w:pPr>
    </w:p>
    <w:p w14:paraId="6206FAD0" w14:textId="40D0DCCC" w:rsidR="004E04C6" w:rsidRDefault="004E04C6" w:rsidP="00695ED4">
      <w:pPr>
        <w:tabs>
          <w:tab w:val="left" w:pos="1365"/>
        </w:tabs>
        <w:spacing w:line="360" w:lineRule="auto"/>
        <w:rPr>
          <w:rFonts w:ascii="Arial" w:hAnsi="Arial" w:cs="Arial"/>
          <w:b/>
          <w:bCs/>
          <w:sz w:val="24"/>
          <w:szCs w:val="24"/>
        </w:rPr>
      </w:pPr>
    </w:p>
    <w:p w14:paraId="27B352C8" w14:textId="257B7FE0" w:rsidR="004E04C6" w:rsidRDefault="004E04C6" w:rsidP="00695ED4">
      <w:pPr>
        <w:tabs>
          <w:tab w:val="left" w:pos="1365"/>
        </w:tabs>
        <w:spacing w:line="360" w:lineRule="auto"/>
        <w:rPr>
          <w:rFonts w:ascii="Arial" w:hAnsi="Arial" w:cs="Arial"/>
          <w:b/>
          <w:bCs/>
          <w:sz w:val="24"/>
          <w:szCs w:val="24"/>
        </w:rPr>
      </w:pPr>
    </w:p>
    <w:p w14:paraId="0DE57737" w14:textId="371B2D5B" w:rsidR="004E04C6" w:rsidRDefault="004E04C6" w:rsidP="00695ED4">
      <w:pPr>
        <w:tabs>
          <w:tab w:val="left" w:pos="1365"/>
        </w:tabs>
        <w:spacing w:line="360" w:lineRule="auto"/>
        <w:rPr>
          <w:rFonts w:ascii="Arial" w:hAnsi="Arial" w:cs="Arial"/>
          <w:b/>
          <w:bCs/>
          <w:sz w:val="24"/>
          <w:szCs w:val="24"/>
        </w:rPr>
      </w:pPr>
    </w:p>
    <w:p w14:paraId="28A7D4A0" w14:textId="4994CC6D" w:rsidR="004E04C6" w:rsidRDefault="004E04C6" w:rsidP="00695ED4">
      <w:pPr>
        <w:tabs>
          <w:tab w:val="left" w:pos="1365"/>
        </w:tabs>
        <w:spacing w:line="360" w:lineRule="auto"/>
        <w:rPr>
          <w:rFonts w:ascii="Arial" w:hAnsi="Arial" w:cs="Arial"/>
          <w:b/>
          <w:bCs/>
          <w:sz w:val="24"/>
          <w:szCs w:val="24"/>
        </w:rPr>
      </w:pPr>
    </w:p>
    <w:p w14:paraId="6C734451" w14:textId="1D10C5A6" w:rsidR="004E04C6" w:rsidRDefault="004E04C6" w:rsidP="00695ED4">
      <w:pPr>
        <w:tabs>
          <w:tab w:val="left" w:pos="1365"/>
        </w:tabs>
        <w:spacing w:line="360" w:lineRule="auto"/>
        <w:rPr>
          <w:rFonts w:ascii="Arial" w:hAnsi="Arial" w:cs="Arial"/>
          <w:b/>
          <w:bCs/>
          <w:sz w:val="24"/>
          <w:szCs w:val="24"/>
        </w:rPr>
      </w:pPr>
    </w:p>
    <w:p w14:paraId="277B2C46" w14:textId="3B5E5165" w:rsidR="004E04C6" w:rsidRDefault="004E04C6" w:rsidP="00695ED4">
      <w:pPr>
        <w:tabs>
          <w:tab w:val="left" w:pos="1365"/>
        </w:tabs>
        <w:spacing w:line="360" w:lineRule="auto"/>
        <w:rPr>
          <w:rFonts w:ascii="Arial" w:hAnsi="Arial" w:cs="Arial"/>
          <w:b/>
          <w:bCs/>
          <w:sz w:val="24"/>
          <w:szCs w:val="24"/>
        </w:rPr>
      </w:pPr>
    </w:p>
    <w:p w14:paraId="2C6572F9" w14:textId="4AF887C8" w:rsidR="004E04C6" w:rsidRDefault="004E04C6" w:rsidP="00695ED4">
      <w:pPr>
        <w:tabs>
          <w:tab w:val="left" w:pos="1365"/>
        </w:tabs>
        <w:spacing w:line="360" w:lineRule="auto"/>
        <w:rPr>
          <w:rFonts w:ascii="Arial" w:hAnsi="Arial" w:cs="Arial"/>
          <w:b/>
          <w:bCs/>
          <w:sz w:val="24"/>
          <w:szCs w:val="24"/>
        </w:rPr>
      </w:pPr>
    </w:p>
    <w:p w14:paraId="3B7DEEE1" w14:textId="694204CE" w:rsidR="004E04C6" w:rsidRDefault="004E04C6" w:rsidP="00695ED4">
      <w:pPr>
        <w:tabs>
          <w:tab w:val="left" w:pos="1365"/>
        </w:tabs>
        <w:spacing w:line="360" w:lineRule="auto"/>
        <w:rPr>
          <w:rFonts w:ascii="Arial" w:hAnsi="Arial" w:cs="Arial"/>
          <w:b/>
          <w:bCs/>
          <w:sz w:val="24"/>
          <w:szCs w:val="24"/>
        </w:rPr>
      </w:pPr>
    </w:p>
    <w:p w14:paraId="24BF2F39" w14:textId="5583761F" w:rsidR="004E04C6" w:rsidRDefault="004E04C6" w:rsidP="00695ED4">
      <w:pPr>
        <w:tabs>
          <w:tab w:val="left" w:pos="1365"/>
        </w:tabs>
        <w:spacing w:line="360" w:lineRule="auto"/>
        <w:rPr>
          <w:rFonts w:ascii="Arial" w:hAnsi="Arial" w:cs="Arial"/>
          <w:b/>
          <w:bCs/>
          <w:sz w:val="24"/>
          <w:szCs w:val="24"/>
        </w:rPr>
      </w:pPr>
    </w:p>
    <w:p w14:paraId="2F5769FD" w14:textId="4789E9DF" w:rsidR="004E04C6" w:rsidRDefault="004E04C6" w:rsidP="00695ED4">
      <w:pPr>
        <w:tabs>
          <w:tab w:val="left" w:pos="1365"/>
        </w:tabs>
        <w:spacing w:line="360" w:lineRule="auto"/>
        <w:rPr>
          <w:rFonts w:ascii="Arial" w:hAnsi="Arial" w:cs="Arial"/>
          <w:b/>
          <w:bCs/>
          <w:sz w:val="24"/>
          <w:szCs w:val="24"/>
        </w:rPr>
      </w:pPr>
    </w:p>
    <w:p w14:paraId="10DDFD7C" w14:textId="77777777" w:rsidR="004E04C6" w:rsidRDefault="004E04C6" w:rsidP="00695ED4">
      <w:pPr>
        <w:tabs>
          <w:tab w:val="left" w:pos="1365"/>
        </w:tabs>
        <w:spacing w:line="360" w:lineRule="auto"/>
        <w:rPr>
          <w:rFonts w:ascii="Arial" w:hAnsi="Arial" w:cs="Arial"/>
          <w:b/>
          <w:bCs/>
          <w:sz w:val="24"/>
          <w:szCs w:val="24"/>
        </w:rPr>
      </w:pPr>
    </w:p>
    <w:p w14:paraId="755DD45A" w14:textId="12181A85" w:rsidR="00695ED4" w:rsidRDefault="00695ED4" w:rsidP="00695ED4">
      <w:pPr>
        <w:tabs>
          <w:tab w:val="left" w:pos="1365"/>
        </w:tabs>
        <w:spacing w:line="360" w:lineRule="auto"/>
        <w:rPr>
          <w:rFonts w:ascii="Arial" w:hAnsi="Arial" w:cs="Arial"/>
          <w:b/>
          <w:bCs/>
          <w:sz w:val="24"/>
          <w:szCs w:val="24"/>
        </w:rPr>
      </w:pPr>
      <w:r w:rsidRPr="000B521B">
        <w:rPr>
          <w:rFonts w:ascii="Arial" w:hAnsi="Arial" w:cs="Arial"/>
          <w:bCs/>
          <w:noProof/>
          <w:color w:val="000000" w:themeColor="text1"/>
        </w:rPr>
        <w:lastRenderedPageBreak/>
        <mc:AlternateContent>
          <mc:Choice Requires="wps">
            <w:drawing>
              <wp:anchor distT="0" distB="0" distL="114300" distR="114300" simplePos="0" relativeHeight="252729344" behindDoc="0" locked="0" layoutInCell="1" allowOverlap="1" wp14:anchorId="6C61A416" wp14:editId="78E0D7F3">
                <wp:simplePos x="0" y="0"/>
                <wp:positionH relativeFrom="margin">
                  <wp:posOffset>4943475</wp:posOffset>
                </wp:positionH>
                <wp:positionV relativeFrom="paragraph">
                  <wp:posOffset>3923665</wp:posOffset>
                </wp:positionV>
                <wp:extent cx="1346835" cy="200025"/>
                <wp:effectExtent l="0" t="0" r="0" b="0"/>
                <wp:wrapNone/>
                <wp:docPr id="235" name="TextBox 4"/>
                <wp:cNvGraphicFramePr/>
                <a:graphic xmlns:a="http://schemas.openxmlformats.org/drawingml/2006/main">
                  <a:graphicData uri="http://schemas.microsoft.com/office/word/2010/wordprocessingShape">
                    <wps:wsp>
                      <wps:cNvSpPr txBox="1"/>
                      <wps:spPr>
                        <a:xfrm>
                          <a:off x="0" y="0"/>
                          <a:ext cx="1346835" cy="200025"/>
                        </a:xfrm>
                        <a:prstGeom prst="rect">
                          <a:avLst/>
                        </a:prstGeom>
                        <a:noFill/>
                      </wps:spPr>
                      <wps:txbx>
                        <w:txbxContent>
                          <w:p w14:paraId="1BF67D57"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C61A416" id="_x0000_s1217" type="#_x0000_t202" style="position:absolute;margin-left:389.25pt;margin-top:308.95pt;width:106.05pt;height:15.75pt;z-index:25272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" filled="f" stroked="f">
                <v:textbox style="mso-fit-shape-to-text:t">
                  <w:txbxContent>
                    <w:p w14:paraId="1BF67D57"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Pr>
          <w:rFonts w:ascii="Arial" w:hAnsi="Arial" w:cs="Arial"/>
          <w:b/>
          <w:bCs/>
          <w:sz w:val="24"/>
          <w:szCs w:val="24"/>
        </w:rPr>
        <w:t>4.</w:t>
      </w:r>
      <w:r w:rsidR="00D16404">
        <w:rPr>
          <w:rFonts w:ascii="Arial" w:hAnsi="Arial" w:cs="Arial"/>
          <w:b/>
          <w:bCs/>
          <w:sz w:val="24"/>
          <w:szCs w:val="24"/>
        </w:rPr>
        <w:t>1</w:t>
      </w:r>
      <w:r>
        <w:rPr>
          <w:rFonts w:ascii="Arial" w:hAnsi="Arial" w:cs="Arial"/>
          <w:b/>
          <w:bCs/>
          <w:sz w:val="24"/>
          <w:szCs w:val="24"/>
        </w:rPr>
        <w:t>.</w:t>
      </w:r>
      <w:r w:rsidR="00D16404">
        <w:rPr>
          <w:rFonts w:ascii="Arial" w:hAnsi="Arial" w:cs="Arial"/>
          <w:b/>
          <w:bCs/>
          <w:sz w:val="24"/>
          <w:szCs w:val="24"/>
        </w:rPr>
        <w:t>2.</w:t>
      </w:r>
      <w:r>
        <w:rPr>
          <w:rFonts w:ascii="Arial" w:hAnsi="Arial" w:cs="Arial"/>
          <w:b/>
          <w:bCs/>
          <w:sz w:val="24"/>
          <w:szCs w:val="24"/>
        </w:rPr>
        <w:t xml:space="preserve"> Plant Process Description</w:t>
      </w:r>
    </w:p>
    <w:p w14:paraId="2BA86F11" w14:textId="77777777" w:rsidR="00695ED4" w:rsidRPr="009D4FDA" w:rsidRDefault="00695ED4" w:rsidP="00695ED4">
      <w:pPr>
        <w:spacing w:line="276" w:lineRule="auto"/>
        <w:jc w:val="both"/>
        <w:rPr>
          <w:rFonts w:ascii="Arial" w:hAnsi="Arial" w:cs="Arial"/>
          <w:b/>
          <w:bCs/>
          <w:sz w:val="24"/>
          <w:szCs w:val="24"/>
        </w:rPr>
      </w:pPr>
      <w:r w:rsidRPr="009D4FDA">
        <w:rPr>
          <w:rFonts w:ascii="Arial" w:hAnsi="Arial" w:cs="Arial"/>
          <w:b/>
          <w:bCs/>
          <w:sz w:val="24"/>
          <w:szCs w:val="24"/>
        </w:rPr>
        <w:t>Manufacturing Process</w:t>
      </w:r>
    </w:p>
    <w:p w14:paraId="77B9A814" w14:textId="77777777" w:rsidR="00695ED4" w:rsidRPr="000B521B" w:rsidRDefault="00695ED4" w:rsidP="00695ED4">
      <w:pPr>
        <w:pStyle w:val="Heading1"/>
        <w:shd w:val="clear" w:color="auto" w:fill="FFFFFF"/>
        <w:spacing w:before="75" w:beforeAutospacing="0" w:after="150" w:afterAutospacing="0" w:line="360" w:lineRule="auto"/>
        <w:jc w:val="both"/>
        <w:rPr>
          <w:rFonts w:ascii="Arial" w:eastAsiaTheme="minorHAnsi" w:hAnsi="Arial" w:cs="Arial"/>
          <w:b w:val="0"/>
          <w:bCs w:val="0"/>
          <w:kern w:val="0"/>
          <w:sz w:val="24"/>
          <w:szCs w:val="24"/>
          <w:lang w:eastAsia="en-US"/>
        </w:rPr>
      </w:pPr>
      <w:r w:rsidRPr="000B521B">
        <w:rPr>
          <w:rFonts w:ascii="Arial" w:eastAsiaTheme="minorHAnsi" w:hAnsi="Arial" w:cs="Arial"/>
          <w:b w:val="0"/>
          <w:bCs w:val="0"/>
          <w:kern w:val="0"/>
          <w:sz w:val="24"/>
          <w:szCs w:val="24"/>
          <w:lang w:eastAsia="en-US"/>
        </w:rPr>
        <w:t xml:space="preserve">Vinyl Ester Resin (VER) has been manufactured in a batch reactor, traditionally. Initially, the reactor needs to be charged with a mixture of Epoxy resin, Bisphenol-A and should be heated for 4-5 hours </w:t>
      </w:r>
      <w:r>
        <w:rPr>
          <w:rFonts w:ascii="Arial" w:eastAsiaTheme="minorHAnsi" w:hAnsi="Arial" w:cs="Arial"/>
          <w:b w:val="0"/>
          <w:bCs w:val="0"/>
          <w:kern w:val="0"/>
          <w:sz w:val="24"/>
          <w:szCs w:val="24"/>
          <w:lang w:eastAsia="en-US"/>
        </w:rPr>
        <w:t>at</w:t>
      </w:r>
      <w:r w:rsidRPr="000B521B">
        <w:rPr>
          <w:rFonts w:ascii="Arial" w:eastAsiaTheme="minorHAnsi" w:hAnsi="Arial" w:cs="Arial"/>
          <w:b w:val="0"/>
          <w:bCs w:val="0"/>
          <w:kern w:val="0"/>
          <w:sz w:val="24"/>
          <w:szCs w:val="24"/>
          <w:lang w:eastAsia="en-US"/>
        </w:rPr>
        <w:t xml:space="preserve"> temperature of 160-170°C. Then, decrease the reactor temperature to 100-120°C and add Methacrylic acid to advance the esterification process. Esterification takes place along the epoxy chain between carboxyl and epoxy group and likewise between carboxyl and hydroxyl group. As the temperature declines to 100° C, additives like Maleic Anhydride and Tri-Ethyl Amine needs to be added as a base catalyst and the mixture is heated for another 4-6 hours. </w:t>
      </w:r>
    </w:p>
    <w:p w14:paraId="2871FD5B" w14:textId="77777777" w:rsidR="00695ED4" w:rsidRPr="000B521B" w:rsidRDefault="00695ED4" w:rsidP="00695ED4">
      <w:pPr>
        <w:pStyle w:val="Heading1"/>
        <w:shd w:val="clear" w:color="auto" w:fill="FFFFFF"/>
        <w:spacing w:before="75" w:beforeAutospacing="0" w:after="150" w:afterAutospacing="0" w:line="360" w:lineRule="auto"/>
        <w:jc w:val="both"/>
        <w:rPr>
          <w:rFonts w:ascii="Arial" w:hAnsi="Arial" w:cs="Arial"/>
          <w:b w:val="0"/>
          <w:bCs w:val="0"/>
          <w:sz w:val="24"/>
          <w:szCs w:val="24"/>
        </w:rPr>
      </w:pPr>
      <w:r w:rsidRPr="000B521B">
        <w:rPr>
          <w:rFonts w:ascii="Arial" w:hAnsi="Arial" w:cs="Arial"/>
          <w:b w:val="0"/>
          <w:bCs w:val="0"/>
          <w:sz w:val="24"/>
          <w:szCs w:val="24"/>
        </w:rPr>
        <w:t>After that, Epoxy Resin needs to be withdrawn from the batch reactor and fed to the blender containing Styrene Monomer which is a volatile organic solvent. During polymerization, styrene reacts with vinyl esters to form cross linking at unsaturation points. This cross linking</w:t>
      </w:r>
      <w:r>
        <w:rPr>
          <w:rFonts w:ascii="Arial" w:hAnsi="Arial" w:cs="Arial"/>
          <w:b w:val="0"/>
          <w:bCs w:val="0"/>
          <w:sz w:val="24"/>
          <w:szCs w:val="24"/>
        </w:rPr>
        <w:t xml:space="preserve"> make the resin</w:t>
      </w:r>
      <w:r w:rsidRPr="000B521B">
        <w:rPr>
          <w:rFonts w:ascii="Arial" w:hAnsi="Arial" w:cs="Arial"/>
          <w:b w:val="0"/>
          <w:bCs w:val="0"/>
          <w:sz w:val="24"/>
          <w:szCs w:val="24"/>
        </w:rPr>
        <w:t xml:space="preserve"> polymerizable and improve</w:t>
      </w:r>
      <w:r>
        <w:rPr>
          <w:rFonts w:ascii="Arial" w:hAnsi="Arial" w:cs="Arial"/>
          <w:b w:val="0"/>
          <w:bCs w:val="0"/>
          <w:sz w:val="24"/>
          <w:szCs w:val="24"/>
        </w:rPr>
        <w:t>s</w:t>
      </w:r>
      <w:r w:rsidRPr="000B521B">
        <w:rPr>
          <w:rFonts w:ascii="Arial" w:hAnsi="Arial" w:cs="Arial"/>
          <w:b w:val="0"/>
          <w:bCs w:val="0"/>
          <w:sz w:val="24"/>
          <w:szCs w:val="24"/>
        </w:rPr>
        <w:t xml:space="preserve"> resin processability. In addition to this, Styrene Monomer also acts as a diluent to reduce viscosity and improve curing degree leading to excellent mechanical and thermal properties of composite epoxy solution. Further, Blender temperature should be maintained around 70° C. Finally, Water is circulated around blender jacket to gradually cool and reduce the heat to room temperature. Generally, it takes 12-14 hours to process Vinyl Ester Resin. It’s a very critical and temperature sensitive reaction and should be undertaken with utmost caution as a small error can gel the batch immediately. </w:t>
      </w:r>
    </w:p>
    <w:p w14:paraId="381149BA" w14:textId="77777777" w:rsidR="00695ED4" w:rsidRPr="000B521B" w:rsidRDefault="00695ED4" w:rsidP="00695ED4">
      <w:pPr>
        <w:pStyle w:val="Heading1"/>
        <w:shd w:val="clear" w:color="auto" w:fill="FFFFFF"/>
        <w:spacing w:before="75" w:beforeAutospacing="0" w:after="150" w:afterAutospacing="0" w:line="360" w:lineRule="auto"/>
        <w:jc w:val="both"/>
        <w:rPr>
          <w:rFonts w:ascii="Arial" w:hAnsi="Arial" w:cs="Arial"/>
          <w:b w:val="0"/>
          <w:bCs w:val="0"/>
          <w:sz w:val="24"/>
          <w:szCs w:val="24"/>
        </w:rPr>
      </w:pPr>
      <w:r w:rsidRPr="000B521B">
        <w:rPr>
          <w:rFonts w:ascii="Arial" w:hAnsi="Arial" w:cs="Arial"/>
          <w:b w:val="0"/>
          <w:bCs w:val="0"/>
          <w:sz w:val="24"/>
          <w:szCs w:val="24"/>
        </w:rPr>
        <w:t>As all the raw materials used will be consumed in the process itself, hence there will not be any generation of by-product, Effluent, Gaseous waste, solid waste.</w:t>
      </w:r>
    </w:p>
    <w:p w14:paraId="0A462ADB" w14:textId="77777777" w:rsidR="00695ED4" w:rsidRDefault="00695ED4" w:rsidP="00695ED4">
      <w:pPr>
        <w:rPr>
          <w:rFonts w:ascii="Arial" w:eastAsia="Times New Roman" w:hAnsi="Arial" w:cs="Arial"/>
          <w:kern w:val="36"/>
          <w:sz w:val="24"/>
          <w:szCs w:val="24"/>
          <w:lang w:eastAsia="en-IN"/>
        </w:rPr>
      </w:pPr>
      <w:r w:rsidRPr="000B521B">
        <w:rPr>
          <w:rFonts w:ascii="Arial" w:eastAsia="Times New Roman" w:hAnsi="Arial" w:cs="Arial"/>
          <w:kern w:val="36"/>
          <w:sz w:val="24"/>
          <w:szCs w:val="24"/>
          <w:lang w:eastAsia="en-IN"/>
        </w:rPr>
        <w:t>Finally, the finished product is withdrawn from blender and packed in drums.</w:t>
      </w:r>
    </w:p>
    <w:p w14:paraId="03AE1A77" w14:textId="77777777" w:rsidR="00BE67A7" w:rsidRDefault="00BE67A7" w:rsidP="00695ED4">
      <w:pPr>
        <w:spacing w:before="240" w:line="360" w:lineRule="auto"/>
        <w:jc w:val="both"/>
        <w:rPr>
          <w:rFonts w:ascii="Arial" w:hAnsi="Arial" w:cs="Arial"/>
          <w:b/>
          <w:bCs/>
          <w:sz w:val="24"/>
          <w:szCs w:val="24"/>
        </w:rPr>
      </w:pPr>
    </w:p>
    <w:p w14:paraId="5000672D" w14:textId="77777777" w:rsidR="00BE67A7" w:rsidRDefault="00BE67A7" w:rsidP="00695ED4">
      <w:pPr>
        <w:spacing w:before="240" w:line="360" w:lineRule="auto"/>
        <w:jc w:val="both"/>
        <w:rPr>
          <w:rFonts w:ascii="Arial" w:hAnsi="Arial" w:cs="Arial"/>
          <w:b/>
          <w:bCs/>
          <w:sz w:val="24"/>
          <w:szCs w:val="24"/>
        </w:rPr>
      </w:pPr>
    </w:p>
    <w:p w14:paraId="4FB67341" w14:textId="77777777" w:rsidR="00BE67A7" w:rsidRDefault="00BE67A7" w:rsidP="00695ED4">
      <w:pPr>
        <w:spacing w:before="240" w:line="360" w:lineRule="auto"/>
        <w:jc w:val="both"/>
        <w:rPr>
          <w:rFonts w:ascii="Arial" w:hAnsi="Arial" w:cs="Arial"/>
          <w:b/>
          <w:bCs/>
          <w:sz w:val="24"/>
          <w:szCs w:val="24"/>
        </w:rPr>
      </w:pPr>
    </w:p>
    <w:p w14:paraId="64966648" w14:textId="77777777" w:rsidR="00BE67A7" w:rsidRDefault="00BE67A7" w:rsidP="00695ED4">
      <w:pPr>
        <w:spacing w:before="240" w:line="360" w:lineRule="auto"/>
        <w:jc w:val="both"/>
        <w:rPr>
          <w:rFonts w:ascii="Arial" w:hAnsi="Arial" w:cs="Arial"/>
          <w:b/>
          <w:bCs/>
          <w:sz w:val="24"/>
          <w:szCs w:val="24"/>
        </w:rPr>
      </w:pPr>
    </w:p>
    <w:p w14:paraId="16C9027D" w14:textId="77777777" w:rsidR="00BE67A7" w:rsidRDefault="00BE67A7" w:rsidP="00695ED4">
      <w:pPr>
        <w:spacing w:before="240" w:line="360" w:lineRule="auto"/>
        <w:jc w:val="both"/>
        <w:rPr>
          <w:rFonts w:ascii="Arial" w:hAnsi="Arial" w:cs="Arial"/>
          <w:b/>
          <w:bCs/>
          <w:sz w:val="24"/>
          <w:szCs w:val="24"/>
        </w:rPr>
      </w:pPr>
    </w:p>
    <w:p w14:paraId="66ECED23" w14:textId="77777777" w:rsidR="00BE67A7" w:rsidRDefault="00BE67A7" w:rsidP="00695ED4">
      <w:pPr>
        <w:spacing w:before="240" w:line="360" w:lineRule="auto"/>
        <w:jc w:val="both"/>
        <w:rPr>
          <w:rFonts w:ascii="Arial" w:hAnsi="Arial" w:cs="Arial"/>
          <w:b/>
          <w:bCs/>
          <w:sz w:val="24"/>
          <w:szCs w:val="24"/>
        </w:rPr>
      </w:pPr>
    </w:p>
    <w:p w14:paraId="30D90884" w14:textId="77777777" w:rsidR="00BE67A7" w:rsidRDefault="00BE67A7" w:rsidP="00695ED4">
      <w:pPr>
        <w:spacing w:before="240" w:line="360" w:lineRule="auto"/>
        <w:jc w:val="both"/>
        <w:rPr>
          <w:rFonts w:ascii="Arial" w:hAnsi="Arial" w:cs="Arial"/>
          <w:b/>
          <w:bCs/>
          <w:sz w:val="24"/>
          <w:szCs w:val="24"/>
        </w:rPr>
      </w:pPr>
    </w:p>
    <w:p w14:paraId="40E6D592" w14:textId="2A5242CA" w:rsidR="00695ED4" w:rsidRPr="00B27474" w:rsidRDefault="00695ED4" w:rsidP="00695ED4">
      <w:pPr>
        <w:spacing w:before="240" w:line="360" w:lineRule="auto"/>
        <w:jc w:val="both"/>
        <w:rPr>
          <w:rFonts w:ascii="Arial" w:hAnsi="Arial" w:cs="Arial"/>
          <w:sz w:val="24"/>
          <w:szCs w:val="24"/>
        </w:rPr>
      </w:pPr>
      <w:r w:rsidRPr="00B27474">
        <w:rPr>
          <w:rFonts w:ascii="Arial" w:hAnsi="Arial" w:cs="Arial"/>
          <w:noProof/>
        </w:rPr>
        <w:drawing>
          <wp:anchor distT="0" distB="0" distL="114300" distR="114300" simplePos="0" relativeHeight="252737536" behindDoc="0" locked="0" layoutInCell="1" allowOverlap="1" wp14:anchorId="64C97E22" wp14:editId="20F8DE1B">
            <wp:simplePos x="0" y="0"/>
            <wp:positionH relativeFrom="column">
              <wp:posOffset>1140149</wp:posOffset>
            </wp:positionH>
            <wp:positionV relativeFrom="paragraph">
              <wp:posOffset>328487</wp:posOffset>
            </wp:positionV>
            <wp:extent cx="3911558" cy="808074"/>
            <wp:effectExtent l="0" t="0" r="0" b="0"/>
            <wp:wrapNone/>
            <wp:docPr id="106" name="Picture 10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char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911558" cy="808074"/>
                    </a:xfrm>
                    <a:prstGeom prst="rect">
                      <a:avLst/>
                    </a:prstGeom>
                  </pic:spPr>
                </pic:pic>
              </a:graphicData>
            </a:graphic>
            <wp14:sizeRelH relativeFrom="margin">
              <wp14:pctWidth>0</wp14:pctWidth>
            </wp14:sizeRelH>
            <wp14:sizeRelV relativeFrom="margin">
              <wp14:pctHeight>0</wp14:pctHeight>
            </wp14:sizeRelV>
          </wp:anchor>
        </w:drawing>
      </w:r>
      <w:r w:rsidR="00613AE6">
        <w:rPr>
          <w:rFonts w:ascii="Arial" w:hAnsi="Arial" w:cs="Arial"/>
          <w:b/>
          <w:bCs/>
          <w:sz w:val="24"/>
          <w:szCs w:val="24"/>
        </w:rPr>
        <w:t>R</w:t>
      </w:r>
      <w:r w:rsidRPr="00B27474">
        <w:rPr>
          <w:rFonts w:ascii="Arial" w:hAnsi="Arial" w:cs="Arial"/>
          <w:b/>
          <w:bCs/>
          <w:sz w:val="24"/>
          <w:szCs w:val="24"/>
        </w:rPr>
        <w:t xml:space="preserve">eaction Involved </w:t>
      </w:r>
    </w:p>
    <w:p w14:paraId="729C1CD9" w14:textId="77777777" w:rsidR="00695ED4" w:rsidRPr="000B521B" w:rsidRDefault="00695ED4" w:rsidP="00695ED4">
      <w:pPr>
        <w:rPr>
          <w:rFonts w:ascii="Arial" w:hAnsi="Arial" w:cs="Arial"/>
          <w:u w:val="single"/>
        </w:rPr>
      </w:pPr>
    </w:p>
    <w:p w14:paraId="6A0BB6BA" w14:textId="77777777" w:rsidR="00695ED4" w:rsidRPr="000B521B" w:rsidRDefault="00695ED4" w:rsidP="00695ED4">
      <w:pPr>
        <w:rPr>
          <w:rFonts w:ascii="Arial" w:hAnsi="Arial" w:cs="Arial"/>
        </w:rPr>
      </w:pPr>
      <w:r w:rsidRPr="000B521B">
        <w:rPr>
          <w:rFonts w:ascii="Arial" w:hAnsi="Arial" w:cs="Arial"/>
        </w:rPr>
        <w:t xml:space="preserve">                                                                           </w:t>
      </w:r>
    </w:p>
    <w:p w14:paraId="5E6DEE30" w14:textId="77777777" w:rsidR="00695ED4" w:rsidRPr="000B521B" w:rsidRDefault="00695ED4" w:rsidP="00695ED4">
      <w:pPr>
        <w:tabs>
          <w:tab w:val="left" w:pos="1695"/>
        </w:tabs>
        <w:rPr>
          <w:rFonts w:ascii="Arial" w:hAnsi="Arial" w:cs="Arial"/>
        </w:rPr>
      </w:pPr>
      <w:r w:rsidRPr="000B521B">
        <w:rPr>
          <w:rFonts w:ascii="Arial" w:hAnsi="Arial" w:cs="Arial"/>
          <w:noProof/>
        </w:rPr>
        <w:drawing>
          <wp:anchor distT="0" distB="0" distL="114300" distR="114300" simplePos="0" relativeHeight="252738560" behindDoc="0" locked="0" layoutInCell="1" allowOverlap="1" wp14:anchorId="066D800A" wp14:editId="31D5A506">
            <wp:simplePos x="0" y="0"/>
            <wp:positionH relativeFrom="margin">
              <wp:posOffset>2607502</wp:posOffset>
            </wp:positionH>
            <wp:positionV relativeFrom="paragraph">
              <wp:posOffset>149358</wp:posOffset>
            </wp:positionV>
            <wp:extent cx="1267425" cy="627321"/>
            <wp:effectExtent l="0" t="0" r="0" b="1905"/>
            <wp:wrapNone/>
            <wp:docPr id="152" name="Picture 152" descr="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Polygon&#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1267425" cy="627321"/>
                    </a:xfrm>
                    <a:prstGeom prst="rect">
                      <a:avLst/>
                    </a:prstGeom>
                  </pic:spPr>
                </pic:pic>
              </a:graphicData>
            </a:graphic>
            <wp14:sizeRelH relativeFrom="margin">
              <wp14:pctWidth>0</wp14:pctWidth>
            </wp14:sizeRelH>
            <wp14:sizeRelV relativeFrom="margin">
              <wp14:pctHeight>0</wp14:pctHeight>
            </wp14:sizeRelV>
          </wp:anchor>
        </w:drawing>
      </w:r>
      <w:r w:rsidRPr="000B521B">
        <w:rPr>
          <w:rFonts w:ascii="Arial" w:hAnsi="Arial" w:cs="Arial"/>
        </w:rPr>
        <w:tab/>
      </w:r>
    </w:p>
    <w:p w14:paraId="3A578181" w14:textId="77777777" w:rsidR="00695ED4" w:rsidRPr="000B521B" w:rsidRDefault="00695ED4" w:rsidP="00695ED4">
      <w:pPr>
        <w:rPr>
          <w:rFonts w:ascii="Arial" w:hAnsi="Arial" w:cs="Arial"/>
        </w:rPr>
      </w:pPr>
      <w:r w:rsidRPr="000B521B">
        <w:rPr>
          <w:rFonts w:ascii="Arial" w:hAnsi="Arial" w:cs="Arial"/>
        </w:rPr>
        <w:t xml:space="preserve">                                                                        </w:t>
      </w:r>
    </w:p>
    <w:p w14:paraId="4A0FF214" w14:textId="77777777" w:rsidR="00695ED4" w:rsidRPr="000B521B" w:rsidRDefault="00695ED4" w:rsidP="00695ED4">
      <w:pPr>
        <w:rPr>
          <w:rFonts w:ascii="Arial" w:hAnsi="Arial" w:cs="Arial"/>
        </w:rPr>
      </w:pPr>
      <w:r w:rsidRPr="000B521B">
        <w:rPr>
          <w:rFonts w:ascii="Arial" w:hAnsi="Arial" w:cs="Arial"/>
          <w:noProof/>
        </w:rPr>
        <w:drawing>
          <wp:anchor distT="0" distB="0" distL="114300" distR="114300" simplePos="0" relativeHeight="252739584" behindDoc="0" locked="0" layoutInCell="1" allowOverlap="1" wp14:anchorId="6C28A328" wp14:editId="6E081669">
            <wp:simplePos x="0" y="0"/>
            <wp:positionH relativeFrom="column">
              <wp:posOffset>1533525</wp:posOffset>
            </wp:positionH>
            <wp:positionV relativeFrom="paragraph">
              <wp:posOffset>206198</wp:posOffset>
            </wp:positionV>
            <wp:extent cx="3335867" cy="712382"/>
            <wp:effectExtent l="0" t="0" r="0" b="0"/>
            <wp:wrapNone/>
            <wp:docPr id="153" name="Picture 15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3335867" cy="712382"/>
                    </a:xfrm>
                    <a:prstGeom prst="rect">
                      <a:avLst/>
                    </a:prstGeom>
                  </pic:spPr>
                </pic:pic>
              </a:graphicData>
            </a:graphic>
            <wp14:sizeRelH relativeFrom="margin">
              <wp14:pctWidth>0</wp14:pctWidth>
            </wp14:sizeRelH>
            <wp14:sizeRelV relativeFrom="margin">
              <wp14:pctHeight>0</wp14:pctHeight>
            </wp14:sizeRelV>
          </wp:anchor>
        </w:drawing>
      </w:r>
    </w:p>
    <w:p w14:paraId="60C6B64A" w14:textId="77777777" w:rsidR="00695ED4" w:rsidRPr="000B521B" w:rsidRDefault="00695ED4" w:rsidP="00695ED4">
      <w:pPr>
        <w:rPr>
          <w:rFonts w:ascii="Arial" w:hAnsi="Arial" w:cs="Arial"/>
        </w:rPr>
      </w:pPr>
      <w:r w:rsidRPr="000B521B">
        <w:rPr>
          <w:rFonts w:ascii="Arial" w:hAnsi="Arial" w:cs="Arial"/>
        </w:rPr>
        <w:t xml:space="preserve">                                                                                         </w:t>
      </w:r>
    </w:p>
    <w:p w14:paraId="424C2A98" w14:textId="77777777" w:rsidR="00695ED4" w:rsidRPr="000B521B" w:rsidRDefault="00695ED4" w:rsidP="00695ED4">
      <w:pPr>
        <w:rPr>
          <w:rFonts w:ascii="Arial" w:hAnsi="Arial" w:cs="Arial"/>
        </w:rPr>
      </w:pPr>
    </w:p>
    <w:p w14:paraId="7F0AF0C4" w14:textId="77777777" w:rsidR="00695ED4" w:rsidRPr="000B521B" w:rsidRDefault="00695ED4" w:rsidP="00695ED4">
      <w:pPr>
        <w:tabs>
          <w:tab w:val="left" w:pos="1365"/>
        </w:tabs>
        <w:spacing w:line="360" w:lineRule="auto"/>
        <w:jc w:val="both"/>
        <w:rPr>
          <w:rFonts w:ascii="Arial" w:hAnsi="Arial" w:cs="Arial"/>
          <w:sz w:val="24"/>
          <w:szCs w:val="24"/>
        </w:rPr>
      </w:pPr>
      <w:r w:rsidRPr="000B521B">
        <w:rPr>
          <w:rFonts w:ascii="Arial" w:hAnsi="Arial" w:cs="Arial"/>
          <w:noProof/>
        </w:rPr>
        <w:drawing>
          <wp:anchor distT="0" distB="0" distL="114300" distR="114300" simplePos="0" relativeHeight="252742656" behindDoc="0" locked="0" layoutInCell="1" allowOverlap="1" wp14:anchorId="4750B51A" wp14:editId="7E408321">
            <wp:simplePos x="0" y="0"/>
            <wp:positionH relativeFrom="margin">
              <wp:posOffset>2760980</wp:posOffset>
            </wp:positionH>
            <wp:positionV relativeFrom="paragraph">
              <wp:posOffset>94615</wp:posOffset>
            </wp:positionV>
            <wp:extent cx="935990" cy="669290"/>
            <wp:effectExtent l="0" t="0" r="0" b="0"/>
            <wp:wrapNone/>
            <wp:docPr id="164" name="Picture 16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box and whisker char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935990" cy="669290"/>
                    </a:xfrm>
                    <a:prstGeom prst="rect">
                      <a:avLst/>
                    </a:prstGeom>
                  </pic:spPr>
                </pic:pic>
              </a:graphicData>
            </a:graphic>
            <wp14:sizeRelH relativeFrom="margin">
              <wp14:pctWidth>0</wp14:pctWidth>
            </wp14:sizeRelH>
            <wp14:sizeRelV relativeFrom="margin">
              <wp14:pctHeight>0</wp14:pctHeight>
            </wp14:sizeRelV>
          </wp:anchor>
        </w:drawing>
      </w:r>
    </w:p>
    <w:p w14:paraId="61C39074" w14:textId="77777777" w:rsidR="00695ED4" w:rsidRPr="000B521B" w:rsidRDefault="00695ED4" w:rsidP="00695ED4">
      <w:pPr>
        <w:rPr>
          <w:rFonts w:ascii="Arial" w:hAnsi="Arial" w:cs="Arial"/>
          <w:b/>
          <w:bCs/>
          <w:lang w:val="en-US"/>
        </w:rPr>
      </w:pPr>
    </w:p>
    <w:p w14:paraId="268998B8" w14:textId="77777777" w:rsidR="00695ED4" w:rsidRPr="000B521B" w:rsidRDefault="00695ED4" w:rsidP="00695ED4">
      <w:pPr>
        <w:rPr>
          <w:rFonts w:ascii="Arial" w:hAnsi="Arial" w:cs="Arial"/>
          <w:b/>
          <w:bCs/>
          <w:lang w:val="en-US"/>
        </w:rPr>
      </w:pPr>
      <w:r w:rsidRPr="000B521B">
        <w:rPr>
          <w:rFonts w:ascii="Arial" w:hAnsi="Arial" w:cs="Arial"/>
          <w:noProof/>
        </w:rPr>
        <w:drawing>
          <wp:anchor distT="0" distB="0" distL="114300" distR="114300" simplePos="0" relativeHeight="252741632" behindDoc="0" locked="0" layoutInCell="1" allowOverlap="1" wp14:anchorId="0BF37D48" wp14:editId="1719E30A">
            <wp:simplePos x="0" y="0"/>
            <wp:positionH relativeFrom="margin">
              <wp:align>center</wp:align>
            </wp:positionH>
            <wp:positionV relativeFrom="paragraph">
              <wp:posOffset>91764</wp:posOffset>
            </wp:positionV>
            <wp:extent cx="3724378" cy="712381"/>
            <wp:effectExtent l="0" t="0" r="0" b="0"/>
            <wp:wrapNone/>
            <wp:docPr id="187" name="Picture 187" descr="A picture containing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radar 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724378" cy="712381"/>
                    </a:xfrm>
                    <a:prstGeom prst="rect">
                      <a:avLst/>
                    </a:prstGeom>
                  </pic:spPr>
                </pic:pic>
              </a:graphicData>
            </a:graphic>
            <wp14:sizeRelH relativeFrom="margin">
              <wp14:pctWidth>0</wp14:pctWidth>
            </wp14:sizeRelH>
            <wp14:sizeRelV relativeFrom="margin">
              <wp14:pctHeight>0</wp14:pctHeight>
            </wp14:sizeRelV>
          </wp:anchor>
        </w:drawing>
      </w:r>
    </w:p>
    <w:p w14:paraId="07B497E0" w14:textId="77777777" w:rsidR="00695ED4" w:rsidRPr="000B521B" w:rsidRDefault="00695ED4" w:rsidP="00695ED4">
      <w:pPr>
        <w:rPr>
          <w:rFonts w:ascii="Arial" w:hAnsi="Arial" w:cs="Arial"/>
          <w:b/>
          <w:bCs/>
          <w:lang w:val="en-US"/>
        </w:rPr>
      </w:pPr>
    </w:p>
    <w:p w14:paraId="3633155D" w14:textId="77777777" w:rsidR="00695ED4" w:rsidRPr="000B521B" w:rsidRDefault="00695ED4" w:rsidP="00695ED4">
      <w:pPr>
        <w:rPr>
          <w:rFonts w:ascii="Arial" w:hAnsi="Arial" w:cs="Arial"/>
          <w:b/>
          <w:bCs/>
          <w:lang w:val="en-US"/>
        </w:rPr>
      </w:pPr>
      <w:r w:rsidRPr="000B521B">
        <w:rPr>
          <w:rFonts w:ascii="Arial" w:hAnsi="Arial" w:cs="Arial"/>
          <w:noProof/>
        </w:rPr>
        <w:drawing>
          <wp:anchor distT="0" distB="0" distL="114300" distR="114300" simplePos="0" relativeHeight="252740608" behindDoc="0" locked="0" layoutInCell="1" allowOverlap="1" wp14:anchorId="5727ACBB" wp14:editId="281A6152">
            <wp:simplePos x="0" y="0"/>
            <wp:positionH relativeFrom="column">
              <wp:posOffset>2660680</wp:posOffset>
            </wp:positionH>
            <wp:positionV relativeFrom="paragraph">
              <wp:posOffset>264795</wp:posOffset>
            </wp:positionV>
            <wp:extent cx="914400" cy="597012"/>
            <wp:effectExtent l="0" t="0" r="0" b="0"/>
            <wp:wrapNone/>
            <wp:docPr id="211" name="Picture 2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914400" cy="597012"/>
                    </a:xfrm>
                    <a:prstGeom prst="rect">
                      <a:avLst/>
                    </a:prstGeom>
                  </pic:spPr>
                </pic:pic>
              </a:graphicData>
            </a:graphic>
            <wp14:sizeRelH relativeFrom="margin">
              <wp14:pctWidth>0</wp14:pctWidth>
            </wp14:sizeRelH>
            <wp14:sizeRelV relativeFrom="margin">
              <wp14:pctHeight>0</wp14:pctHeight>
            </wp14:sizeRelV>
          </wp:anchor>
        </w:drawing>
      </w:r>
      <w:r w:rsidRPr="000B521B">
        <w:rPr>
          <w:rFonts w:ascii="Arial" w:hAnsi="Arial" w:cs="Arial"/>
          <w:noProof/>
        </w:rPr>
        <w:drawing>
          <wp:anchor distT="0" distB="0" distL="114300" distR="114300" simplePos="0" relativeHeight="252736512" behindDoc="0" locked="0" layoutInCell="1" allowOverlap="1" wp14:anchorId="17144309" wp14:editId="7F5C653E">
            <wp:simplePos x="0" y="0"/>
            <wp:positionH relativeFrom="column">
              <wp:posOffset>1033780</wp:posOffset>
            </wp:positionH>
            <wp:positionV relativeFrom="paragraph">
              <wp:posOffset>843915</wp:posOffset>
            </wp:positionV>
            <wp:extent cx="4146550" cy="1002665"/>
            <wp:effectExtent l="0" t="0" r="6350" b="6985"/>
            <wp:wrapNone/>
            <wp:docPr id="2060" name="Picture 20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146550" cy="1002665"/>
                    </a:xfrm>
                    <a:prstGeom prst="rect">
                      <a:avLst/>
                    </a:prstGeom>
                  </pic:spPr>
                </pic:pic>
              </a:graphicData>
            </a:graphic>
            <wp14:sizeRelH relativeFrom="margin">
              <wp14:pctWidth>0</wp14:pctWidth>
            </wp14:sizeRelH>
            <wp14:sizeRelV relativeFrom="margin">
              <wp14:pctHeight>0</wp14:pctHeight>
            </wp14:sizeRelV>
          </wp:anchor>
        </w:drawing>
      </w:r>
    </w:p>
    <w:p w14:paraId="60C751F9" w14:textId="73141EF5" w:rsidR="00695ED4" w:rsidRDefault="00695ED4" w:rsidP="00695ED4">
      <w:pPr>
        <w:rPr>
          <w:rFonts w:ascii="Arial" w:hAnsi="Arial" w:cs="Arial"/>
          <w:b/>
          <w:bCs/>
          <w:lang w:val="en-US"/>
        </w:rPr>
      </w:pPr>
    </w:p>
    <w:p w14:paraId="65F48946" w14:textId="38069682" w:rsidR="00B57048" w:rsidRDefault="00B57048" w:rsidP="00695ED4">
      <w:pPr>
        <w:rPr>
          <w:rFonts w:ascii="Arial" w:hAnsi="Arial" w:cs="Arial"/>
          <w:b/>
          <w:bCs/>
          <w:lang w:val="en-US"/>
        </w:rPr>
      </w:pPr>
    </w:p>
    <w:p w14:paraId="6FC8CD72" w14:textId="057E6E8D" w:rsidR="00BE67A7" w:rsidRDefault="00BE67A7" w:rsidP="00695ED4">
      <w:pPr>
        <w:rPr>
          <w:rFonts w:ascii="Arial" w:hAnsi="Arial" w:cs="Arial"/>
          <w:b/>
          <w:bCs/>
          <w:lang w:val="en-US"/>
        </w:rPr>
      </w:pPr>
    </w:p>
    <w:p w14:paraId="5E63CC7F" w14:textId="35A90399" w:rsidR="00BE67A7" w:rsidRDefault="00BE67A7" w:rsidP="00695ED4">
      <w:pPr>
        <w:rPr>
          <w:rFonts w:ascii="Arial" w:hAnsi="Arial" w:cs="Arial"/>
          <w:b/>
          <w:bCs/>
          <w:lang w:val="en-US"/>
        </w:rPr>
      </w:pPr>
    </w:p>
    <w:p w14:paraId="2FFBC7CB" w14:textId="692C8DF6" w:rsidR="00BE67A7" w:rsidRDefault="00BE67A7" w:rsidP="00695ED4">
      <w:pPr>
        <w:rPr>
          <w:rFonts w:ascii="Arial" w:hAnsi="Arial" w:cs="Arial"/>
          <w:b/>
          <w:bCs/>
          <w:lang w:val="en-US"/>
        </w:rPr>
      </w:pPr>
    </w:p>
    <w:p w14:paraId="6D4F00B0" w14:textId="0ADA567A" w:rsidR="00BE67A7" w:rsidRDefault="00BE67A7" w:rsidP="00695ED4">
      <w:pPr>
        <w:rPr>
          <w:rFonts w:ascii="Arial" w:hAnsi="Arial" w:cs="Arial"/>
          <w:b/>
          <w:bCs/>
          <w:lang w:val="en-US"/>
        </w:rPr>
      </w:pPr>
    </w:p>
    <w:p w14:paraId="75344794" w14:textId="71AB00FC" w:rsidR="00BE67A7" w:rsidRDefault="00BE67A7" w:rsidP="00695ED4">
      <w:pPr>
        <w:rPr>
          <w:rFonts w:ascii="Arial" w:hAnsi="Arial" w:cs="Arial"/>
          <w:b/>
          <w:bCs/>
          <w:lang w:val="en-US"/>
        </w:rPr>
      </w:pPr>
    </w:p>
    <w:p w14:paraId="4851A614" w14:textId="7F5D21B5" w:rsidR="00BE67A7" w:rsidRDefault="00BE67A7" w:rsidP="00695ED4">
      <w:pPr>
        <w:rPr>
          <w:rFonts w:ascii="Arial" w:hAnsi="Arial" w:cs="Arial"/>
          <w:b/>
          <w:bCs/>
          <w:lang w:val="en-US"/>
        </w:rPr>
      </w:pPr>
    </w:p>
    <w:p w14:paraId="32E311CB" w14:textId="4C2E6818" w:rsidR="00BE67A7" w:rsidRDefault="00BE67A7" w:rsidP="00695ED4">
      <w:pPr>
        <w:rPr>
          <w:rFonts w:ascii="Arial" w:hAnsi="Arial" w:cs="Arial"/>
          <w:b/>
          <w:bCs/>
          <w:lang w:val="en-US"/>
        </w:rPr>
      </w:pPr>
    </w:p>
    <w:p w14:paraId="2B5C4845" w14:textId="0E4D59F5" w:rsidR="00BE67A7" w:rsidRDefault="00BE67A7" w:rsidP="00695ED4">
      <w:pPr>
        <w:rPr>
          <w:rFonts w:ascii="Arial" w:hAnsi="Arial" w:cs="Arial"/>
          <w:b/>
          <w:bCs/>
          <w:lang w:val="en-US"/>
        </w:rPr>
      </w:pPr>
    </w:p>
    <w:p w14:paraId="4880CC24" w14:textId="10246D81" w:rsidR="00BE67A7" w:rsidRDefault="00BE67A7" w:rsidP="00695ED4">
      <w:pPr>
        <w:rPr>
          <w:rFonts w:ascii="Arial" w:hAnsi="Arial" w:cs="Arial"/>
          <w:b/>
          <w:bCs/>
          <w:lang w:val="en-US"/>
        </w:rPr>
      </w:pPr>
    </w:p>
    <w:p w14:paraId="60899AF8" w14:textId="1A0B0346" w:rsidR="00BE67A7" w:rsidRDefault="00BE67A7" w:rsidP="00695ED4">
      <w:pPr>
        <w:rPr>
          <w:rFonts w:ascii="Arial" w:hAnsi="Arial" w:cs="Arial"/>
          <w:b/>
          <w:bCs/>
          <w:lang w:val="en-US"/>
        </w:rPr>
      </w:pPr>
    </w:p>
    <w:p w14:paraId="33894C7A" w14:textId="3547B911" w:rsidR="00BE67A7" w:rsidRDefault="00BE67A7" w:rsidP="00695ED4">
      <w:pPr>
        <w:rPr>
          <w:rFonts w:ascii="Arial" w:hAnsi="Arial" w:cs="Arial"/>
          <w:b/>
          <w:bCs/>
          <w:lang w:val="en-US"/>
        </w:rPr>
      </w:pPr>
    </w:p>
    <w:p w14:paraId="1B93855D" w14:textId="056FFF81" w:rsidR="00BE67A7" w:rsidRDefault="00BE67A7" w:rsidP="00695ED4">
      <w:pPr>
        <w:rPr>
          <w:rFonts w:ascii="Arial" w:hAnsi="Arial" w:cs="Arial"/>
          <w:b/>
          <w:bCs/>
          <w:lang w:val="en-US"/>
        </w:rPr>
      </w:pPr>
    </w:p>
    <w:p w14:paraId="34A9AC9D" w14:textId="6C4FD814" w:rsidR="00BE67A7" w:rsidRDefault="00BE67A7" w:rsidP="00695ED4">
      <w:pPr>
        <w:rPr>
          <w:rFonts w:ascii="Arial" w:hAnsi="Arial" w:cs="Arial"/>
          <w:b/>
          <w:bCs/>
          <w:lang w:val="en-US"/>
        </w:rPr>
      </w:pPr>
    </w:p>
    <w:p w14:paraId="4E215753" w14:textId="701FDFE5" w:rsidR="00BE67A7" w:rsidRDefault="00BE67A7" w:rsidP="00695ED4">
      <w:pPr>
        <w:rPr>
          <w:rFonts w:ascii="Arial" w:hAnsi="Arial" w:cs="Arial"/>
          <w:b/>
          <w:bCs/>
          <w:lang w:val="en-US"/>
        </w:rPr>
      </w:pPr>
    </w:p>
    <w:p w14:paraId="11DD3EBE" w14:textId="6FBCBDE3" w:rsidR="00BE67A7" w:rsidRDefault="00BE67A7" w:rsidP="00695ED4">
      <w:pPr>
        <w:rPr>
          <w:rFonts w:ascii="Arial" w:hAnsi="Arial" w:cs="Arial"/>
          <w:b/>
          <w:bCs/>
          <w:lang w:val="en-US"/>
        </w:rPr>
      </w:pPr>
    </w:p>
    <w:p w14:paraId="6F311A5A" w14:textId="77777777" w:rsidR="005E36C5" w:rsidRPr="00BE67A7" w:rsidRDefault="005E36C5" w:rsidP="005E36C5">
      <w:pPr>
        <w:spacing w:line="360" w:lineRule="auto"/>
        <w:jc w:val="both"/>
        <w:rPr>
          <w:rFonts w:ascii="Arial" w:hAnsi="Arial" w:cs="Arial"/>
          <w:b/>
          <w:bCs/>
          <w:sz w:val="24"/>
          <w:szCs w:val="24"/>
        </w:rPr>
      </w:pPr>
      <w:r w:rsidRPr="00BE67A7">
        <w:rPr>
          <w:rFonts w:ascii="Arial" w:hAnsi="Arial" w:cs="Arial"/>
          <w:b/>
          <w:bCs/>
          <w:sz w:val="24"/>
          <w:szCs w:val="24"/>
        </w:rPr>
        <w:lastRenderedPageBreak/>
        <w:t>Curing Of Vinyl Ester Resin</w:t>
      </w:r>
    </w:p>
    <w:p w14:paraId="49CCD38C" w14:textId="77777777" w:rsidR="005E36C5" w:rsidRDefault="005E36C5" w:rsidP="005E36C5">
      <w:pPr>
        <w:spacing w:line="360" w:lineRule="auto"/>
        <w:jc w:val="both"/>
        <w:rPr>
          <w:rFonts w:ascii="Arial" w:hAnsi="Arial" w:cs="Arial"/>
          <w:sz w:val="24"/>
          <w:szCs w:val="24"/>
        </w:rPr>
      </w:pPr>
      <w:r>
        <w:rPr>
          <w:rFonts w:ascii="Arial" w:hAnsi="Arial" w:cs="Arial"/>
          <w:sz w:val="24"/>
          <w:szCs w:val="24"/>
        </w:rPr>
        <w:t>Vinyl Ester Resins must undergo curing process where low molecular weight liquid resins convert into high molecular weight liquid resulting into cross linked solid three-dimension viscous fluid suitable for the end use applications. Curing process improves the processability and enhances the mechanical properties of composites. Curing is irreversible and exothermic process. One of the important parameters during curing process is gelation time which is defined as the time required to achieve the non-flowing viscous resin from the initial liquid state. Gelation time varies depending upon the use of promoter and catalyst during the curing process.</w:t>
      </w:r>
    </w:p>
    <w:p w14:paraId="51DC8E94" w14:textId="77777777" w:rsidR="005E36C5" w:rsidRDefault="005E36C5" w:rsidP="005E36C5">
      <w:pPr>
        <w:spacing w:before="240" w:line="360" w:lineRule="auto"/>
        <w:jc w:val="both"/>
        <w:rPr>
          <w:rFonts w:ascii="Arial" w:hAnsi="Arial" w:cs="Arial"/>
          <w:sz w:val="24"/>
          <w:szCs w:val="24"/>
        </w:rPr>
      </w:pPr>
      <w:r>
        <w:rPr>
          <w:rFonts w:ascii="Arial" w:hAnsi="Arial" w:cs="Arial"/>
          <w:sz w:val="24"/>
          <w:szCs w:val="24"/>
        </w:rPr>
        <w:t>Generally curing of Vinyl Ester resin is done with the help of cobalt naphthenate (Co 6%) as an accelerator and Methyl Ethyl Ketone Peroxide (MEKPO 55%) as a catalyst to initiate the free radical polymerization. When the ambient temperature is around 20-degree Celsius, appropriate dose of Dimethylaniline (DMA) is recommended. The purpose of DMA is to fasten the curing reaction at room temperature and form a cured solid.</w:t>
      </w:r>
    </w:p>
    <w:p w14:paraId="1556B31D" w14:textId="3D046035" w:rsidR="005E36C5" w:rsidRDefault="005E36C5" w:rsidP="005E36C5">
      <w:pPr>
        <w:spacing w:before="240" w:line="360" w:lineRule="auto"/>
        <w:jc w:val="both"/>
        <w:rPr>
          <w:rFonts w:ascii="Calibri" w:hAnsi="Calibri" w:cs="Calibri"/>
        </w:rPr>
      </w:pPr>
      <w:r>
        <w:rPr>
          <w:rFonts w:ascii="Calibri" w:hAnsi="Calibri" w:cs="Calibri"/>
          <w:noProof/>
        </w:rPr>
        <w:drawing>
          <wp:anchor distT="0" distB="0" distL="114300" distR="114300" simplePos="0" relativeHeight="252898304" behindDoc="0" locked="0" layoutInCell="1" allowOverlap="1" wp14:anchorId="58016804" wp14:editId="380543BC">
            <wp:simplePos x="0" y="0"/>
            <wp:positionH relativeFrom="margin">
              <wp:posOffset>-76200</wp:posOffset>
            </wp:positionH>
            <wp:positionV relativeFrom="paragraph">
              <wp:posOffset>735965</wp:posOffset>
            </wp:positionV>
            <wp:extent cx="2238375" cy="733425"/>
            <wp:effectExtent l="0" t="0" r="9525" b="9525"/>
            <wp:wrapNone/>
            <wp:docPr id="2123" name="Picture 212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38375" cy="733425"/>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w:hAnsi="Calibri" w:cs="Calibri"/>
          <w:noProof/>
        </w:rPr>
        <w:drawing>
          <wp:anchor distT="0" distB="0" distL="114300" distR="114300" simplePos="0" relativeHeight="252899328" behindDoc="0" locked="0" layoutInCell="1" allowOverlap="1" wp14:anchorId="49003825" wp14:editId="586F1F06">
            <wp:simplePos x="0" y="0"/>
            <wp:positionH relativeFrom="column">
              <wp:posOffset>2914650</wp:posOffset>
            </wp:positionH>
            <wp:positionV relativeFrom="paragraph">
              <wp:posOffset>346710</wp:posOffset>
            </wp:positionV>
            <wp:extent cx="2886075" cy="1409700"/>
            <wp:effectExtent l="0" t="0" r="9525" b="0"/>
            <wp:wrapNone/>
            <wp:docPr id="2122" name="Picture 212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86075" cy="1409700"/>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w:hAnsi="Calibri" w:cs="Calibri"/>
          <w:noProof/>
        </w:rPr>
        <w:drawing>
          <wp:anchor distT="0" distB="0" distL="114300" distR="114300" simplePos="0" relativeHeight="252900352" behindDoc="0" locked="0" layoutInCell="1" allowOverlap="1" wp14:anchorId="2876C35A" wp14:editId="4B75523E">
            <wp:simplePos x="0" y="0"/>
            <wp:positionH relativeFrom="column">
              <wp:posOffset>2162175</wp:posOffset>
            </wp:positionH>
            <wp:positionV relativeFrom="paragraph">
              <wp:posOffset>1064895</wp:posOffset>
            </wp:positionV>
            <wp:extent cx="762000" cy="123825"/>
            <wp:effectExtent l="0" t="0" r="0" b="9525"/>
            <wp:wrapNone/>
            <wp:docPr id="2121" name="Picture 2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Arrow Connector 19"/>
                    <pic:cNvPicPr>
                      <a:picLocks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62000" cy="123825"/>
                    </a:xfrm>
                    <a:prstGeom prst="rect">
                      <a:avLst/>
                    </a:prstGeom>
                    <a:noFill/>
                  </pic:spPr>
                </pic:pic>
              </a:graphicData>
            </a:graphic>
            <wp14:sizeRelH relativeFrom="page">
              <wp14:pctWidth>0</wp14:pctWidth>
            </wp14:sizeRelH>
            <wp14:sizeRelV relativeFrom="page">
              <wp14:pctHeight>0</wp14:pctHeight>
            </wp14:sizeRelV>
          </wp:anchor>
        </w:drawing>
      </w:r>
    </w:p>
    <w:p w14:paraId="3A220FDD" w14:textId="77777777" w:rsidR="005E36C5" w:rsidRDefault="005E36C5" w:rsidP="005E36C5">
      <w:pPr>
        <w:spacing w:before="240" w:line="360" w:lineRule="auto"/>
        <w:jc w:val="both"/>
      </w:pPr>
    </w:p>
    <w:p w14:paraId="47C77131" w14:textId="77777777" w:rsidR="005E36C5" w:rsidRDefault="005E36C5" w:rsidP="005E36C5">
      <w:pPr>
        <w:spacing w:before="240" w:line="360" w:lineRule="auto"/>
        <w:jc w:val="both"/>
      </w:pPr>
    </w:p>
    <w:p w14:paraId="494E51D2" w14:textId="77777777" w:rsidR="005E36C5" w:rsidRDefault="005E36C5" w:rsidP="005E36C5">
      <w:pPr>
        <w:spacing w:before="240" w:line="360" w:lineRule="auto"/>
        <w:jc w:val="both"/>
      </w:pPr>
    </w:p>
    <w:p w14:paraId="5CA5CA24" w14:textId="77777777" w:rsidR="005E36C5" w:rsidRDefault="005E36C5" w:rsidP="005E36C5">
      <w:pPr>
        <w:spacing w:before="240" w:line="360" w:lineRule="auto"/>
        <w:jc w:val="both"/>
      </w:pPr>
    </w:p>
    <w:p w14:paraId="5F48B3A6" w14:textId="77777777" w:rsidR="005E36C5" w:rsidRDefault="005E36C5" w:rsidP="005E36C5">
      <w:pPr>
        <w:spacing w:before="240" w:line="360" w:lineRule="auto"/>
        <w:jc w:val="both"/>
        <w:rPr>
          <w:b/>
          <w:bCs/>
        </w:rPr>
      </w:pPr>
      <w:r>
        <w:t>                     </w:t>
      </w:r>
      <w:r>
        <w:rPr>
          <w:b/>
          <w:bCs/>
        </w:rPr>
        <w:t>Fig: Schematic representation of Uncured and Cured Vinyl Ester Resin</w:t>
      </w:r>
    </w:p>
    <w:p w14:paraId="03BA7900" w14:textId="77777777" w:rsidR="005E36C5" w:rsidRDefault="005E36C5" w:rsidP="00695ED4">
      <w:pPr>
        <w:rPr>
          <w:rFonts w:ascii="Arial" w:hAnsi="Arial" w:cs="Arial"/>
          <w:b/>
          <w:bCs/>
          <w:lang w:val="en-US"/>
        </w:rPr>
      </w:pPr>
    </w:p>
    <w:p w14:paraId="3957F571" w14:textId="77777777" w:rsidR="00B57048" w:rsidRPr="000B521B" w:rsidRDefault="00B57048" w:rsidP="00695ED4">
      <w:pPr>
        <w:rPr>
          <w:rFonts w:ascii="Arial" w:hAnsi="Arial" w:cs="Arial"/>
          <w:b/>
          <w:bCs/>
          <w:lang w:val="en-US"/>
        </w:rPr>
      </w:pPr>
    </w:p>
    <w:p w14:paraId="1A19A500" w14:textId="77777777" w:rsidR="00695ED4" w:rsidRPr="009D4FDA" w:rsidRDefault="00695ED4" w:rsidP="00695ED4">
      <w:pPr>
        <w:spacing w:before="240" w:line="360" w:lineRule="auto"/>
        <w:jc w:val="both"/>
        <w:rPr>
          <w:rFonts w:ascii="Arial" w:hAnsi="Arial" w:cs="Arial"/>
          <w:b/>
          <w:bCs/>
          <w:sz w:val="24"/>
          <w:szCs w:val="24"/>
        </w:rPr>
      </w:pPr>
      <w:r w:rsidRPr="009D4FDA">
        <w:rPr>
          <w:rFonts w:ascii="Arial" w:hAnsi="Arial" w:cs="Arial"/>
          <w:b/>
          <w:bCs/>
          <w:sz w:val="24"/>
          <w:szCs w:val="24"/>
        </w:rPr>
        <w:t xml:space="preserve">Key Challenges </w:t>
      </w:r>
    </w:p>
    <w:p w14:paraId="64DBAF6A" w14:textId="2A27F6F1" w:rsidR="00695ED4" w:rsidRDefault="00695ED4" w:rsidP="00695ED4">
      <w:pPr>
        <w:spacing w:line="360" w:lineRule="auto"/>
        <w:jc w:val="both"/>
        <w:rPr>
          <w:rFonts w:ascii="Arial" w:hAnsi="Arial" w:cs="Arial"/>
          <w:sz w:val="24"/>
          <w:szCs w:val="24"/>
        </w:rPr>
      </w:pPr>
      <w:r w:rsidRPr="00C64897">
        <w:rPr>
          <w:rFonts w:ascii="Arial" w:hAnsi="Arial" w:cs="Arial"/>
          <w:sz w:val="24"/>
          <w:szCs w:val="24"/>
        </w:rPr>
        <w:t xml:space="preserve">One of disadvantages of vinyl ester resin manufacturing process is use of styrene, which is a toxic volatile organic compound. A special care is taken while using styrene monomer during the vinyl ester resin manufacturing process so that it is not exposed to outside environment. Exposure to styrene can cause skin irritation, rash, dryness. It can also irritate eye, nose, and throat. Additionally, prolong exposure can hamper concentration, memory and may affect brain and liver functions. According to Environmental protection Agency (EPA), It is listed under hazardous air </w:t>
      </w:r>
      <w:r w:rsidRPr="00C64897">
        <w:rPr>
          <w:rFonts w:ascii="Arial" w:hAnsi="Arial" w:cs="Arial"/>
          <w:sz w:val="24"/>
          <w:szCs w:val="24"/>
        </w:rPr>
        <w:lastRenderedPageBreak/>
        <w:t>pollutant and may be a potential carcinogenic substance as it has been found to cause lung cancer in animals. Studies have been conducted to find substitute of styrene such as vinyl derivatives of benzene and methyl acrylates. Further, efforts have been made to find novel monomers by using renewable feedstocks such as lignin, fatty acids, and carbohydrates.</w:t>
      </w:r>
    </w:p>
    <w:p w14:paraId="56B715F2" w14:textId="5FA4C621" w:rsidR="00153617" w:rsidRDefault="00153617" w:rsidP="00695ED4">
      <w:pPr>
        <w:rPr>
          <w:rFonts w:ascii="Arial" w:hAnsi="Arial" w:cs="Arial"/>
          <w:b/>
          <w:bCs/>
          <w:sz w:val="24"/>
          <w:szCs w:val="24"/>
          <w:lang w:val="en-US"/>
        </w:rPr>
      </w:pPr>
    </w:p>
    <w:p w14:paraId="4F42C3DC" w14:textId="4E4B0251" w:rsidR="00D16404" w:rsidRDefault="00D16404" w:rsidP="00695ED4">
      <w:pPr>
        <w:rPr>
          <w:rFonts w:ascii="Arial" w:hAnsi="Arial" w:cs="Arial"/>
          <w:b/>
          <w:bCs/>
          <w:sz w:val="24"/>
          <w:szCs w:val="24"/>
          <w:lang w:val="en-US"/>
        </w:rPr>
      </w:pPr>
    </w:p>
    <w:p w14:paraId="2EA4A9DB" w14:textId="7E14F485" w:rsidR="00D16404" w:rsidRDefault="00D16404" w:rsidP="00695ED4">
      <w:pPr>
        <w:rPr>
          <w:rFonts w:ascii="Arial" w:hAnsi="Arial" w:cs="Arial"/>
          <w:b/>
          <w:bCs/>
          <w:sz w:val="24"/>
          <w:szCs w:val="24"/>
          <w:lang w:val="en-US"/>
        </w:rPr>
      </w:pPr>
    </w:p>
    <w:p w14:paraId="04F59AD7" w14:textId="5D41DBC8" w:rsidR="00D16404" w:rsidRDefault="00D16404" w:rsidP="00695ED4">
      <w:pPr>
        <w:rPr>
          <w:rFonts w:ascii="Arial" w:hAnsi="Arial" w:cs="Arial"/>
          <w:b/>
          <w:bCs/>
          <w:sz w:val="24"/>
          <w:szCs w:val="24"/>
          <w:lang w:val="en-US"/>
        </w:rPr>
      </w:pPr>
    </w:p>
    <w:p w14:paraId="429971E8" w14:textId="13B39A7D" w:rsidR="00D16404" w:rsidRDefault="00D16404" w:rsidP="00695ED4">
      <w:pPr>
        <w:rPr>
          <w:rFonts w:ascii="Arial" w:hAnsi="Arial" w:cs="Arial"/>
          <w:b/>
          <w:bCs/>
          <w:sz w:val="24"/>
          <w:szCs w:val="24"/>
          <w:lang w:val="en-US"/>
        </w:rPr>
      </w:pPr>
    </w:p>
    <w:p w14:paraId="6C3A72A4" w14:textId="194CF77D" w:rsidR="00D16404" w:rsidRDefault="00D16404" w:rsidP="00695ED4">
      <w:pPr>
        <w:rPr>
          <w:rFonts w:ascii="Arial" w:hAnsi="Arial" w:cs="Arial"/>
          <w:b/>
          <w:bCs/>
          <w:sz w:val="24"/>
          <w:szCs w:val="24"/>
          <w:lang w:val="en-US"/>
        </w:rPr>
      </w:pPr>
    </w:p>
    <w:p w14:paraId="38BF3E44" w14:textId="1BC497F6" w:rsidR="00D16404" w:rsidRDefault="00D16404" w:rsidP="00695ED4">
      <w:pPr>
        <w:rPr>
          <w:rFonts w:ascii="Arial" w:hAnsi="Arial" w:cs="Arial"/>
          <w:b/>
          <w:bCs/>
          <w:sz w:val="24"/>
          <w:szCs w:val="24"/>
          <w:lang w:val="en-US"/>
        </w:rPr>
      </w:pPr>
    </w:p>
    <w:p w14:paraId="6006895D" w14:textId="75D09C2F" w:rsidR="00D16404" w:rsidRDefault="00D16404" w:rsidP="00695ED4">
      <w:pPr>
        <w:rPr>
          <w:rFonts w:ascii="Arial" w:hAnsi="Arial" w:cs="Arial"/>
          <w:b/>
          <w:bCs/>
          <w:sz w:val="24"/>
          <w:szCs w:val="24"/>
          <w:lang w:val="en-US"/>
        </w:rPr>
      </w:pPr>
    </w:p>
    <w:p w14:paraId="5F04AA63" w14:textId="510986C8" w:rsidR="00D16404" w:rsidRDefault="00D16404" w:rsidP="00695ED4">
      <w:pPr>
        <w:rPr>
          <w:rFonts w:ascii="Arial" w:hAnsi="Arial" w:cs="Arial"/>
          <w:b/>
          <w:bCs/>
          <w:sz w:val="24"/>
          <w:szCs w:val="24"/>
          <w:lang w:val="en-US"/>
        </w:rPr>
      </w:pPr>
    </w:p>
    <w:p w14:paraId="7584994B" w14:textId="7AF9CF00" w:rsidR="00D16404" w:rsidRDefault="00D16404" w:rsidP="00695ED4">
      <w:pPr>
        <w:rPr>
          <w:rFonts w:ascii="Arial" w:hAnsi="Arial" w:cs="Arial"/>
          <w:b/>
          <w:bCs/>
          <w:sz w:val="24"/>
          <w:szCs w:val="24"/>
          <w:lang w:val="en-US"/>
        </w:rPr>
      </w:pPr>
    </w:p>
    <w:p w14:paraId="5C871D79" w14:textId="46828924" w:rsidR="00D16404" w:rsidRDefault="00D16404" w:rsidP="00695ED4">
      <w:pPr>
        <w:rPr>
          <w:rFonts w:ascii="Arial" w:hAnsi="Arial" w:cs="Arial"/>
          <w:b/>
          <w:bCs/>
          <w:sz w:val="24"/>
          <w:szCs w:val="24"/>
          <w:lang w:val="en-US"/>
        </w:rPr>
      </w:pPr>
    </w:p>
    <w:p w14:paraId="18D41048" w14:textId="1A816AB5" w:rsidR="00D16404" w:rsidRDefault="00D16404" w:rsidP="00695ED4">
      <w:pPr>
        <w:rPr>
          <w:rFonts w:ascii="Arial" w:hAnsi="Arial" w:cs="Arial"/>
          <w:b/>
          <w:bCs/>
          <w:sz w:val="24"/>
          <w:szCs w:val="24"/>
          <w:lang w:val="en-US"/>
        </w:rPr>
      </w:pPr>
    </w:p>
    <w:p w14:paraId="71E75F58" w14:textId="544198A5" w:rsidR="00D16404" w:rsidRDefault="00D16404" w:rsidP="00695ED4">
      <w:pPr>
        <w:rPr>
          <w:rFonts w:ascii="Arial" w:hAnsi="Arial" w:cs="Arial"/>
          <w:b/>
          <w:bCs/>
          <w:sz w:val="24"/>
          <w:szCs w:val="24"/>
          <w:lang w:val="en-US"/>
        </w:rPr>
      </w:pPr>
    </w:p>
    <w:p w14:paraId="7389DE82" w14:textId="0B2A2900" w:rsidR="00D16404" w:rsidRDefault="00D16404" w:rsidP="00695ED4">
      <w:pPr>
        <w:rPr>
          <w:rFonts w:ascii="Arial" w:hAnsi="Arial" w:cs="Arial"/>
          <w:b/>
          <w:bCs/>
          <w:sz w:val="24"/>
          <w:szCs w:val="24"/>
          <w:lang w:val="en-US"/>
        </w:rPr>
      </w:pPr>
    </w:p>
    <w:p w14:paraId="6B739D92" w14:textId="4D70C933" w:rsidR="00D16404" w:rsidRDefault="00D16404" w:rsidP="00695ED4">
      <w:pPr>
        <w:rPr>
          <w:rFonts w:ascii="Arial" w:hAnsi="Arial" w:cs="Arial"/>
          <w:b/>
          <w:bCs/>
          <w:sz w:val="24"/>
          <w:szCs w:val="24"/>
          <w:lang w:val="en-US"/>
        </w:rPr>
      </w:pPr>
    </w:p>
    <w:p w14:paraId="7AE37760" w14:textId="03679384" w:rsidR="00D16404" w:rsidRDefault="00D16404" w:rsidP="00695ED4">
      <w:pPr>
        <w:rPr>
          <w:rFonts w:ascii="Arial" w:hAnsi="Arial" w:cs="Arial"/>
          <w:b/>
          <w:bCs/>
          <w:sz w:val="24"/>
          <w:szCs w:val="24"/>
          <w:lang w:val="en-US"/>
        </w:rPr>
      </w:pPr>
    </w:p>
    <w:p w14:paraId="3792E953" w14:textId="1A0DDBBD" w:rsidR="00D16404" w:rsidRDefault="00D16404" w:rsidP="00695ED4">
      <w:pPr>
        <w:rPr>
          <w:rFonts w:ascii="Arial" w:hAnsi="Arial" w:cs="Arial"/>
          <w:b/>
          <w:bCs/>
          <w:sz w:val="24"/>
          <w:szCs w:val="24"/>
          <w:lang w:val="en-US"/>
        </w:rPr>
      </w:pPr>
    </w:p>
    <w:p w14:paraId="20B3992F" w14:textId="25086A68" w:rsidR="00D16404" w:rsidRDefault="00D16404" w:rsidP="00695ED4">
      <w:pPr>
        <w:rPr>
          <w:rFonts w:ascii="Arial" w:hAnsi="Arial" w:cs="Arial"/>
          <w:b/>
          <w:bCs/>
          <w:sz w:val="24"/>
          <w:szCs w:val="24"/>
          <w:lang w:val="en-US"/>
        </w:rPr>
      </w:pPr>
    </w:p>
    <w:p w14:paraId="4EE6D273" w14:textId="6BEBB415" w:rsidR="00D16404" w:rsidRDefault="00D16404" w:rsidP="00695ED4">
      <w:pPr>
        <w:rPr>
          <w:rFonts w:ascii="Arial" w:hAnsi="Arial" w:cs="Arial"/>
          <w:b/>
          <w:bCs/>
          <w:sz w:val="24"/>
          <w:szCs w:val="24"/>
          <w:lang w:val="en-US"/>
        </w:rPr>
      </w:pPr>
    </w:p>
    <w:p w14:paraId="4C6879DF" w14:textId="5F183DBF" w:rsidR="005E36C5" w:rsidRDefault="005E36C5" w:rsidP="00695ED4">
      <w:pPr>
        <w:rPr>
          <w:rFonts w:ascii="Arial" w:hAnsi="Arial" w:cs="Arial"/>
          <w:b/>
          <w:bCs/>
          <w:sz w:val="24"/>
          <w:szCs w:val="24"/>
          <w:lang w:val="en-US"/>
        </w:rPr>
      </w:pPr>
    </w:p>
    <w:p w14:paraId="4005AB24" w14:textId="34836D5A" w:rsidR="005E36C5" w:rsidRDefault="005E36C5" w:rsidP="00695ED4">
      <w:pPr>
        <w:rPr>
          <w:rFonts w:ascii="Arial" w:hAnsi="Arial" w:cs="Arial"/>
          <w:b/>
          <w:bCs/>
          <w:sz w:val="24"/>
          <w:szCs w:val="24"/>
          <w:lang w:val="en-US"/>
        </w:rPr>
      </w:pPr>
    </w:p>
    <w:p w14:paraId="3106F767" w14:textId="734DFEDC" w:rsidR="005E36C5" w:rsidRDefault="005E36C5" w:rsidP="00695ED4">
      <w:pPr>
        <w:rPr>
          <w:rFonts w:ascii="Arial" w:hAnsi="Arial" w:cs="Arial"/>
          <w:b/>
          <w:bCs/>
          <w:sz w:val="24"/>
          <w:szCs w:val="24"/>
          <w:lang w:val="en-US"/>
        </w:rPr>
      </w:pPr>
    </w:p>
    <w:p w14:paraId="123732F7" w14:textId="6AAAD6B7" w:rsidR="005E36C5" w:rsidRDefault="005E36C5" w:rsidP="00695ED4">
      <w:pPr>
        <w:rPr>
          <w:rFonts w:ascii="Arial" w:hAnsi="Arial" w:cs="Arial"/>
          <w:b/>
          <w:bCs/>
          <w:sz w:val="24"/>
          <w:szCs w:val="24"/>
          <w:lang w:val="en-US"/>
        </w:rPr>
      </w:pPr>
    </w:p>
    <w:p w14:paraId="36FC1208" w14:textId="11286E39" w:rsidR="005E36C5" w:rsidRDefault="005E36C5" w:rsidP="00695ED4">
      <w:pPr>
        <w:rPr>
          <w:rFonts w:ascii="Arial" w:hAnsi="Arial" w:cs="Arial"/>
          <w:b/>
          <w:bCs/>
          <w:sz w:val="24"/>
          <w:szCs w:val="24"/>
          <w:lang w:val="en-US"/>
        </w:rPr>
      </w:pPr>
    </w:p>
    <w:p w14:paraId="57193202" w14:textId="77777777" w:rsidR="00BE67A7" w:rsidRDefault="00BE67A7" w:rsidP="00695ED4">
      <w:pPr>
        <w:rPr>
          <w:rFonts w:ascii="Arial" w:hAnsi="Arial" w:cs="Arial"/>
          <w:b/>
          <w:bCs/>
          <w:sz w:val="24"/>
          <w:szCs w:val="24"/>
          <w:lang w:val="en-US"/>
        </w:rPr>
      </w:pPr>
    </w:p>
    <w:p w14:paraId="21958205" w14:textId="77777777" w:rsidR="00B57048" w:rsidRDefault="00B57048" w:rsidP="00695ED4">
      <w:pPr>
        <w:rPr>
          <w:rFonts w:ascii="Arial" w:hAnsi="Arial" w:cs="Arial"/>
          <w:b/>
          <w:bCs/>
          <w:sz w:val="24"/>
          <w:szCs w:val="24"/>
          <w:lang w:val="en-US"/>
        </w:rPr>
      </w:pPr>
    </w:p>
    <w:p w14:paraId="5AE55B1C" w14:textId="1EF9CDF4" w:rsidR="00695ED4" w:rsidRDefault="00695ED4" w:rsidP="00695ED4">
      <w:pPr>
        <w:rPr>
          <w:rFonts w:ascii="Arial" w:hAnsi="Arial" w:cs="Arial"/>
          <w:b/>
          <w:bCs/>
          <w:sz w:val="24"/>
          <w:szCs w:val="24"/>
          <w:lang w:val="en-US"/>
        </w:rPr>
      </w:pPr>
      <w:r>
        <w:rPr>
          <w:rFonts w:ascii="Arial" w:hAnsi="Arial" w:cs="Arial"/>
          <w:b/>
          <w:bCs/>
          <w:sz w:val="24"/>
          <w:szCs w:val="24"/>
          <w:lang w:val="en-US"/>
        </w:rPr>
        <w:lastRenderedPageBreak/>
        <w:t>4.</w:t>
      </w:r>
      <w:r w:rsidR="00D16404">
        <w:rPr>
          <w:rFonts w:ascii="Arial" w:hAnsi="Arial" w:cs="Arial"/>
          <w:b/>
          <w:bCs/>
          <w:sz w:val="24"/>
          <w:szCs w:val="24"/>
          <w:lang w:val="en-US"/>
        </w:rPr>
        <w:t>1</w:t>
      </w:r>
      <w:r>
        <w:rPr>
          <w:rFonts w:ascii="Arial" w:hAnsi="Arial" w:cs="Arial"/>
          <w:b/>
          <w:bCs/>
          <w:sz w:val="24"/>
          <w:szCs w:val="24"/>
          <w:lang w:val="en-US"/>
        </w:rPr>
        <w:t xml:space="preserve">.3. </w:t>
      </w:r>
      <w:r w:rsidRPr="000B521B">
        <w:rPr>
          <w:rFonts w:ascii="Arial" w:hAnsi="Arial" w:cs="Arial"/>
          <w:b/>
          <w:bCs/>
          <w:sz w:val="24"/>
          <w:szCs w:val="24"/>
          <w:lang w:val="en-US"/>
        </w:rPr>
        <w:t>Process Flow Diagram</w:t>
      </w:r>
    </w:p>
    <w:p w14:paraId="2BE526B4"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sz w:val="24"/>
          <w:szCs w:val="24"/>
        </w:rPr>
        <w:t>Vinyl Ester Resin Manufacturing Process Based on Liquid Epoxy Resin (Bisphenol – A)</w:t>
      </w:r>
    </w:p>
    <w:p w14:paraId="110A7F97" w14:textId="19663E14" w:rsidR="00695ED4" w:rsidRPr="000B521B" w:rsidRDefault="00695ED4" w:rsidP="00695ED4">
      <w:pPr>
        <w:rPr>
          <w:rFonts w:ascii="Arial" w:hAnsi="Arial" w:cs="Arial"/>
          <w:b/>
          <w:bCs/>
          <w:lang w:val="en-US"/>
        </w:rPr>
      </w:pPr>
    </w:p>
    <w:p w14:paraId="5ACD802C" w14:textId="0268458F" w:rsidR="00695ED4" w:rsidRPr="000B521B" w:rsidRDefault="00EB1967" w:rsidP="00695ED4">
      <w:pPr>
        <w:rPr>
          <w:rFonts w:ascii="Arial" w:hAnsi="Arial" w:cs="Arial"/>
          <w:b/>
          <w:bCs/>
          <w:lang w:val="en-US"/>
        </w:rPr>
      </w:pPr>
      <w:r>
        <w:rPr>
          <w:rFonts w:ascii="Arial" w:hAnsi="Arial" w:cs="Arial"/>
          <w:b/>
          <w:bCs/>
          <w:noProof/>
          <w:u w:val="single"/>
        </w:rPr>
        <mc:AlternateContent>
          <mc:Choice Requires="wps">
            <w:drawing>
              <wp:anchor distT="0" distB="0" distL="114300" distR="114300" simplePos="0" relativeHeight="252760064" behindDoc="0" locked="0" layoutInCell="1" allowOverlap="1" wp14:anchorId="2B0982DE" wp14:editId="082A5D77">
                <wp:simplePos x="0" y="0"/>
                <wp:positionH relativeFrom="column">
                  <wp:posOffset>1967230</wp:posOffset>
                </wp:positionH>
                <wp:positionV relativeFrom="paragraph">
                  <wp:posOffset>73025</wp:posOffset>
                </wp:positionV>
                <wp:extent cx="1209675" cy="352425"/>
                <wp:effectExtent l="0" t="0" r="28575" b="28575"/>
                <wp:wrapNone/>
                <wp:docPr id="2063" name="Rectangle: Rounded Corners 2063"/>
                <wp:cNvGraphicFramePr/>
                <a:graphic xmlns:a="http://schemas.openxmlformats.org/drawingml/2006/main">
                  <a:graphicData uri="http://schemas.microsoft.com/office/word/2010/wordprocessingShape">
                    <wps:wsp>
                      <wps:cNvSpPr/>
                      <wps:spPr>
                        <a:xfrm>
                          <a:off x="0" y="0"/>
                          <a:ext cx="1209675" cy="352425"/>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9C12B3" w14:textId="546B9A0A" w:rsidR="00EB1967" w:rsidRPr="00EB1967" w:rsidRDefault="00EB1967" w:rsidP="00EB1967">
                            <w:pPr>
                              <w:jc w:val="center"/>
                              <w:rPr>
                                <w:b/>
                                <w:bCs/>
                                <w:color w:val="000000" w:themeColor="text1"/>
                              </w:rPr>
                            </w:pPr>
                            <w:r w:rsidRPr="00EB1967">
                              <w:rPr>
                                <w:b/>
                                <w:bCs/>
                                <w:color w:val="000000" w:themeColor="text1"/>
                              </w:rPr>
                              <w:t>Condenser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B0982DE" id="Rectangle: Rounded Corners 2063" o:spid="_x0000_s1218" style="position:absolute;margin-left:154.9pt;margin-top:5.75pt;width:95.25pt;height:27.75pt;z-index:25276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" fillcolor="#f7caac [1301]" strokecolor="#1f3763 [1604]" strokeweight="1pt">
                <v:stroke joinstyle="miter"/>
                <v:textbox>
                  <w:txbxContent>
                    <w:p w14:paraId="769C12B3" w14:textId="546B9A0A" w:rsidR="00EB1967" w:rsidRPr="00EB1967" w:rsidRDefault="00EB1967" w:rsidP="00EB1967">
                      <w:pPr>
                        <w:jc w:val="center"/>
                        <w:rPr>
                          <w:b/>
                          <w:bCs/>
                          <w:color w:val="000000" w:themeColor="text1"/>
                        </w:rPr>
                      </w:pPr>
                      <w:r w:rsidRPr="00EB1967">
                        <w:rPr>
                          <w:b/>
                          <w:bCs/>
                          <w:color w:val="000000" w:themeColor="text1"/>
                        </w:rPr>
                        <w:t>Condenser</w:t>
                      </w:r>
                    </w:p>
                  </w:txbxContent>
                </v:textbox>
              </v:roundrect>
            </w:pict>
          </mc:Fallback>
        </mc:AlternateContent>
      </w:r>
    </w:p>
    <w:p w14:paraId="18BAFA4B" w14:textId="4611C5D0" w:rsidR="00695ED4" w:rsidRPr="000B521B" w:rsidRDefault="00EB1967" w:rsidP="00695ED4">
      <w:pPr>
        <w:rPr>
          <w:rFonts w:ascii="Arial" w:hAnsi="Arial" w:cs="Arial"/>
          <w:b/>
          <w:bCs/>
          <w:lang w:val="en-US"/>
        </w:rPr>
      </w:pPr>
      <w:r>
        <w:rPr>
          <w:rFonts w:ascii="Arial" w:hAnsi="Arial" w:cs="Arial"/>
          <w:b/>
          <w:bCs/>
          <w:noProof/>
          <w:lang w:val="en-US"/>
        </w:rPr>
        <mc:AlternateContent>
          <mc:Choice Requires="wps">
            <w:drawing>
              <wp:anchor distT="0" distB="0" distL="114300" distR="114300" simplePos="0" relativeHeight="252763136" behindDoc="0" locked="0" layoutInCell="1" allowOverlap="1" wp14:anchorId="59AC998B" wp14:editId="2674A7F1">
                <wp:simplePos x="0" y="0"/>
                <wp:positionH relativeFrom="column">
                  <wp:posOffset>2924175</wp:posOffset>
                </wp:positionH>
                <wp:positionV relativeFrom="paragraph">
                  <wp:posOffset>140970</wp:posOffset>
                </wp:positionV>
                <wp:extent cx="0" cy="409575"/>
                <wp:effectExtent l="76200" t="38100" r="57150" b="9525"/>
                <wp:wrapNone/>
                <wp:docPr id="2065" name="Straight Arrow Connector 2065"/>
                <wp:cNvGraphicFramePr/>
                <a:graphic xmlns:a="http://schemas.openxmlformats.org/drawingml/2006/main">
                  <a:graphicData uri="http://schemas.microsoft.com/office/word/2010/wordprocessingShape">
                    <wps:wsp>
                      <wps:cNvCnPr/>
                      <wps:spPr>
                        <a:xfrm rot="10800000">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B69528" id="Straight Arrow Connector 2065" o:spid="_x0000_s1026" type="#_x0000_t32" style="position:absolute;margin-left:230.25pt;margin-top:11.1pt;width:0;height:32.25pt;rotation:180;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" strokecolor="#4472c4 [3204]" strokeweight=".5pt">
                <v:stroke endarrow="block" joinstyle="miter"/>
              </v:shape>
            </w:pict>
          </mc:Fallback>
        </mc:AlternateContent>
      </w:r>
      <w:r>
        <w:rPr>
          <w:rFonts w:ascii="Arial" w:hAnsi="Arial" w:cs="Arial"/>
          <w:b/>
          <w:bCs/>
          <w:noProof/>
          <w:lang w:val="en-US"/>
        </w:rPr>
        <mc:AlternateContent>
          <mc:Choice Requires="wps">
            <w:drawing>
              <wp:anchor distT="0" distB="0" distL="114300" distR="114300" simplePos="0" relativeHeight="252761088" behindDoc="0" locked="0" layoutInCell="1" allowOverlap="1" wp14:anchorId="48F93C75" wp14:editId="0DE816CE">
                <wp:simplePos x="0" y="0"/>
                <wp:positionH relativeFrom="column">
                  <wp:posOffset>2286000</wp:posOffset>
                </wp:positionH>
                <wp:positionV relativeFrom="paragraph">
                  <wp:posOffset>150495</wp:posOffset>
                </wp:positionV>
                <wp:extent cx="0" cy="409575"/>
                <wp:effectExtent l="76200" t="0" r="57150" b="47625"/>
                <wp:wrapNone/>
                <wp:docPr id="2064" name="Straight Arrow Connector 2064"/>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8A9D3A" id="Straight Arrow Connector 2064" o:spid="_x0000_s1026" type="#_x0000_t32" style="position:absolute;margin-left:180pt;margin-top:11.85pt;width:0;height:32.25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" strokecolor="#4472c4 [3204]" strokeweight=".5pt">
                <v:stroke endarrow="block" joinstyle="miter"/>
              </v:shape>
            </w:pict>
          </mc:Fallback>
        </mc:AlternateContent>
      </w:r>
    </w:p>
    <w:p w14:paraId="5820CEB6" w14:textId="64C3C963" w:rsidR="00695ED4" w:rsidRPr="000B521B" w:rsidRDefault="00695ED4" w:rsidP="00695ED4">
      <w:pPr>
        <w:rPr>
          <w:rFonts w:ascii="Arial" w:hAnsi="Arial" w:cs="Arial"/>
          <w:b/>
          <w:bCs/>
          <w:u w:val="single"/>
        </w:rPr>
      </w:pPr>
    </w:p>
    <w:p w14:paraId="7DA6F02F" w14:textId="2C98C0A8" w:rsidR="00695ED4" w:rsidRPr="000B521B" w:rsidRDefault="00EB1967" w:rsidP="00695ED4">
      <w:pPr>
        <w:rPr>
          <w:rFonts w:ascii="Arial" w:hAnsi="Arial" w:cs="Arial"/>
          <w:b/>
          <w:bCs/>
          <w:u w:val="single"/>
        </w:rPr>
      </w:pPr>
      <w:r>
        <w:rPr>
          <w:rFonts w:ascii="Arial" w:hAnsi="Arial" w:cs="Arial"/>
          <w:b/>
          <w:bCs/>
          <w:noProof/>
          <w:u w:val="single"/>
        </w:rPr>
        <mc:AlternateContent>
          <mc:Choice Requires="wps">
            <w:drawing>
              <wp:anchor distT="0" distB="0" distL="114300" distR="114300" simplePos="0" relativeHeight="252767232" behindDoc="0" locked="0" layoutInCell="1" allowOverlap="1" wp14:anchorId="6DE29564" wp14:editId="21DF62E8">
                <wp:simplePos x="0" y="0"/>
                <wp:positionH relativeFrom="column">
                  <wp:posOffset>4181475</wp:posOffset>
                </wp:positionH>
                <wp:positionV relativeFrom="paragraph">
                  <wp:posOffset>133985</wp:posOffset>
                </wp:positionV>
                <wp:extent cx="1400175" cy="809625"/>
                <wp:effectExtent l="0" t="0" r="28575" b="28575"/>
                <wp:wrapNone/>
                <wp:docPr id="2067" name="Rectangle: Rounded Corners 2067"/>
                <wp:cNvGraphicFramePr/>
                <a:graphic xmlns:a="http://schemas.openxmlformats.org/drawingml/2006/main">
                  <a:graphicData uri="http://schemas.microsoft.com/office/word/2010/wordprocessingShape">
                    <wps:wsp>
                      <wps:cNvSpPr/>
                      <wps:spPr>
                        <a:xfrm>
                          <a:off x="0" y="0"/>
                          <a:ext cx="1400175" cy="8096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FC4D85" w14:textId="657455AB" w:rsidR="00EB1967" w:rsidRPr="00B62D18" w:rsidRDefault="00EB1967" w:rsidP="00B62D18">
                            <w:pPr>
                              <w:jc w:val="center"/>
                              <w:rPr>
                                <w:b/>
                                <w:bCs/>
                                <w:color w:val="000000" w:themeColor="text1"/>
                              </w:rPr>
                            </w:pPr>
                            <w:r w:rsidRPr="00B62D18">
                              <w:rPr>
                                <w:b/>
                                <w:bCs/>
                                <w:color w:val="000000" w:themeColor="text1"/>
                              </w:rPr>
                              <w:t>Unsaturated monocarboxylic acid</w:t>
                            </w:r>
                            <w:r w:rsidR="00B62D18">
                              <w:rPr>
                                <w:b/>
                                <w:bCs/>
                                <w:color w:val="000000" w:themeColor="text1"/>
                                <w:vertAlign w:val="superscript"/>
                              </w:rPr>
                              <w:t>1</w:t>
                            </w:r>
                            <w:r w:rsidRPr="00B62D18">
                              <w:rPr>
                                <w:b/>
                                <w:bCs/>
                                <w:color w:val="000000" w:themeColor="text1"/>
                              </w:rPr>
                              <w:t>, Additives</w:t>
                            </w:r>
                          </w:p>
                          <w:p w14:paraId="5853E5F2" w14:textId="46EB5ACE" w:rsidR="00EB1967" w:rsidRPr="00B62D18" w:rsidRDefault="00EB1967" w:rsidP="00B62D18">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E29564" id="Rectangle: Rounded Corners 2067" o:spid="_x0000_s1219" style="position:absolute;margin-left:329.25pt;margin-top:10.55pt;width:110.25pt;height:63.7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" fillcolor="#b4c6e7 [1300]" strokecolor="#1f3763 [1604]" strokeweight="1pt">
                <v:stroke joinstyle="miter"/>
                <v:textbox>
                  <w:txbxContent>
                    <w:p w14:paraId="28FC4D85" w14:textId="657455AB" w:rsidR="00EB1967" w:rsidRPr="00B62D18" w:rsidRDefault="00EB1967" w:rsidP="00B62D18">
                      <w:pPr>
                        <w:jc w:val="center"/>
                        <w:rPr>
                          <w:b/>
                          <w:bCs/>
                          <w:color w:val="000000" w:themeColor="text1"/>
                        </w:rPr>
                      </w:pPr>
                      <w:r w:rsidRPr="00B62D18">
                        <w:rPr>
                          <w:b/>
                          <w:bCs/>
                          <w:color w:val="000000" w:themeColor="text1"/>
                        </w:rPr>
                        <w:t>Unsaturated monocarboxylic acid</w:t>
                      </w:r>
                      <w:r w:rsidR="00B62D18">
                        <w:rPr>
                          <w:b/>
                          <w:bCs/>
                          <w:color w:val="000000" w:themeColor="text1"/>
                          <w:vertAlign w:val="superscript"/>
                        </w:rPr>
                        <w:t>1</w:t>
                      </w:r>
                      <w:r w:rsidRPr="00B62D18">
                        <w:rPr>
                          <w:b/>
                          <w:bCs/>
                          <w:color w:val="000000" w:themeColor="text1"/>
                        </w:rPr>
                        <w:t>, Additives</w:t>
                      </w:r>
                    </w:p>
                    <w:p w14:paraId="5853E5F2" w14:textId="46EB5ACE" w:rsidR="00EB1967" w:rsidRPr="00B62D18" w:rsidRDefault="00EB1967" w:rsidP="00B62D18">
                      <w:pPr>
                        <w:jc w:val="center"/>
                        <w:rPr>
                          <w:b/>
                          <w:bCs/>
                          <w:color w:val="000000" w:themeColor="text1"/>
                        </w:rPr>
                      </w:pPr>
                    </w:p>
                  </w:txbxContent>
                </v:textbox>
              </v:roundrect>
            </w:pict>
          </mc:Fallback>
        </mc:AlternateContent>
      </w:r>
      <w:r>
        <w:rPr>
          <w:rFonts w:ascii="Arial" w:hAnsi="Arial" w:cs="Arial"/>
          <w:b/>
          <w:bCs/>
          <w:noProof/>
          <w:u w:val="single"/>
        </w:rPr>
        <mc:AlternateContent>
          <mc:Choice Requires="wps">
            <w:drawing>
              <wp:anchor distT="0" distB="0" distL="114300" distR="114300" simplePos="0" relativeHeight="252765184" behindDoc="0" locked="0" layoutInCell="1" allowOverlap="1" wp14:anchorId="0FD24D6C" wp14:editId="2CF85372">
                <wp:simplePos x="0" y="0"/>
                <wp:positionH relativeFrom="column">
                  <wp:posOffset>1938655</wp:posOffset>
                </wp:positionH>
                <wp:positionV relativeFrom="paragraph">
                  <wp:posOffset>19685</wp:posOffset>
                </wp:positionV>
                <wp:extent cx="1280795" cy="1104900"/>
                <wp:effectExtent l="0" t="0" r="14605" b="19050"/>
                <wp:wrapNone/>
                <wp:docPr id="2066" name="Rectangle: Rounded Corners 2066"/>
                <wp:cNvGraphicFramePr/>
                <a:graphic xmlns:a="http://schemas.openxmlformats.org/drawingml/2006/main">
                  <a:graphicData uri="http://schemas.microsoft.com/office/word/2010/wordprocessingShape">
                    <wps:wsp>
                      <wps:cNvSpPr/>
                      <wps:spPr>
                        <a:xfrm>
                          <a:off x="0" y="0"/>
                          <a:ext cx="1280795" cy="11049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76B70A" w14:textId="77777777" w:rsidR="00EB1967" w:rsidRDefault="00EB1967" w:rsidP="00EB1967">
                            <w:pPr>
                              <w:jc w:val="center"/>
                              <w:rPr>
                                <w:b/>
                                <w:bCs/>
                                <w:color w:val="000000" w:themeColor="text1"/>
                              </w:rPr>
                            </w:pPr>
                            <w:r w:rsidRPr="00EB1967">
                              <w:rPr>
                                <w:b/>
                                <w:bCs/>
                                <w:color w:val="000000" w:themeColor="text1"/>
                              </w:rPr>
                              <w:t>Reactor</w:t>
                            </w:r>
                          </w:p>
                          <w:p w14:paraId="79987B12" w14:textId="488376F0" w:rsidR="00EB1967" w:rsidRPr="00EB1967" w:rsidRDefault="00EB1967" w:rsidP="00EB1967">
                            <w:pPr>
                              <w:jc w:val="center"/>
                              <w:rPr>
                                <w:b/>
                                <w:bCs/>
                                <w:color w:val="000000" w:themeColor="text1"/>
                              </w:rPr>
                            </w:pPr>
                            <w:r w:rsidRPr="00EB1967">
                              <w:rPr>
                                <w:b/>
                                <w:bCs/>
                                <w:color w:val="000000" w:themeColor="text1"/>
                              </w:rPr>
                              <w:t>Temp :160-170°C</w:t>
                            </w:r>
                          </w:p>
                          <w:p w14:paraId="01DF67C8" w14:textId="69B66350" w:rsidR="00EB1967" w:rsidRPr="00EB1967" w:rsidRDefault="00EB1967" w:rsidP="00EB1967">
                            <w:pPr>
                              <w:jc w:val="center"/>
                              <w:rPr>
                                <w:b/>
                                <w:bCs/>
                                <w:color w:val="000000" w:themeColor="text1"/>
                              </w:rPr>
                            </w:pPr>
                            <w:r w:rsidRPr="00EB1967">
                              <w:rPr>
                                <w:b/>
                                <w:bCs/>
                                <w:color w:val="000000" w:themeColor="text1"/>
                              </w:rPr>
                              <w:t>Time :4-6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D24D6C" id="Rectangle: Rounded Corners 2066" o:spid="_x0000_s1220" style="position:absolute;margin-left:152.65pt;margin-top:1.55pt;width:100.85pt;height:87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" fillcolor="#f7caac [1301]" strokecolor="#1f3763 [1604]" strokeweight="1pt">
                <v:stroke joinstyle="miter"/>
                <v:textbox>
                  <w:txbxContent>
                    <w:p w14:paraId="7676B70A" w14:textId="77777777" w:rsidR="00EB1967" w:rsidRDefault="00EB1967" w:rsidP="00EB1967">
                      <w:pPr>
                        <w:jc w:val="center"/>
                        <w:rPr>
                          <w:b/>
                          <w:bCs/>
                          <w:color w:val="000000" w:themeColor="text1"/>
                        </w:rPr>
                      </w:pPr>
                      <w:r w:rsidRPr="00EB1967">
                        <w:rPr>
                          <w:b/>
                          <w:bCs/>
                          <w:color w:val="000000" w:themeColor="text1"/>
                        </w:rPr>
                        <w:t>Reactor</w:t>
                      </w:r>
                    </w:p>
                    <w:p w14:paraId="79987B12" w14:textId="488376F0" w:rsidR="00EB1967" w:rsidRPr="00EB1967" w:rsidRDefault="00EB1967" w:rsidP="00EB1967">
                      <w:pPr>
                        <w:jc w:val="center"/>
                        <w:rPr>
                          <w:b/>
                          <w:bCs/>
                          <w:color w:val="000000" w:themeColor="text1"/>
                        </w:rPr>
                      </w:pPr>
                      <w:r w:rsidRPr="00EB1967">
                        <w:rPr>
                          <w:b/>
                          <w:bCs/>
                          <w:color w:val="000000" w:themeColor="text1"/>
                        </w:rPr>
                        <w:t>Temp :160-170°C</w:t>
                      </w:r>
                    </w:p>
                    <w:p w14:paraId="01DF67C8" w14:textId="69B66350" w:rsidR="00EB1967" w:rsidRPr="00EB1967" w:rsidRDefault="00EB1967" w:rsidP="00EB1967">
                      <w:pPr>
                        <w:jc w:val="center"/>
                        <w:rPr>
                          <w:b/>
                          <w:bCs/>
                          <w:color w:val="000000" w:themeColor="text1"/>
                        </w:rPr>
                      </w:pPr>
                      <w:r w:rsidRPr="00EB1967">
                        <w:rPr>
                          <w:b/>
                          <w:bCs/>
                          <w:color w:val="000000" w:themeColor="text1"/>
                        </w:rPr>
                        <w:t>Time :4-6 Hr</w:t>
                      </w:r>
                    </w:p>
                  </w:txbxContent>
                </v:textbox>
              </v:roundrect>
            </w:pict>
          </mc:Fallback>
        </mc:AlternateContent>
      </w:r>
      <w:r>
        <w:rPr>
          <w:rFonts w:ascii="Arial" w:hAnsi="Arial" w:cs="Arial"/>
          <w:b/>
          <w:bCs/>
          <w:noProof/>
          <w:u w:val="single"/>
        </w:rPr>
        <mc:AlternateContent>
          <mc:Choice Requires="wps">
            <w:drawing>
              <wp:anchor distT="0" distB="0" distL="114300" distR="114300" simplePos="0" relativeHeight="252758016" behindDoc="0" locked="0" layoutInCell="1" allowOverlap="1" wp14:anchorId="39B1F6B1" wp14:editId="2E21310E">
                <wp:simplePos x="0" y="0"/>
                <wp:positionH relativeFrom="column">
                  <wp:posOffset>104775</wp:posOffset>
                </wp:positionH>
                <wp:positionV relativeFrom="paragraph">
                  <wp:posOffset>181610</wp:posOffset>
                </wp:positionV>
                <wp:extent cx="1209675" cy="838200"/>
                <wp:effectExtent l="0" t="0" r="28575" b="19050"/>
                <wp:wrapNone/>
                <wp:docPr id="2062" name="Rectangle: Rounded Corners 2062"/>
                <wp:cNvGraphicFramePr/>
                <a:graphic xmlns:a="http://schemas.openxmlformats.org/drawingml/2006/main">
                  <a:graphicData uri="http://schemas.microsoft.com/office/word/2010/wordprocessingShape">
                    <wps:wsp>
                      <wps:cNvSpPr/>
                      <wps:spPr>
                        <a:xfrm>
                          <a:off x="0" y="0"/>
                          <a:ext cx="1209675" cy="838200"/>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E399D3" w14:textId="1E030172" w:rsidR="00EB1967" w:rsidRPr="00EB1967" w:rsidRDefault="00EB1967" w:rsidP="00EB1967">
                            <w:pPr>
                              <w:jc w:val="center"/>
                              <w:rPr>
                                <w:b/>
                                <w:bCs/>
                                <w:color w:val="000000" w:themeColor="text1"/>
                              </w:rPr>
                            </w:pPr>
                            <w:r w:rsidRPr="00EB1967">
                              <w:rPr>
                                <w:b/>
                                <w:bCs/>
                                <w:color w:val="000000" w:themeColor="text1"/>
                              </w:rPr>
                              <w:t>Liquid Epoxy Resin (Bisphenol –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B1F6B1" id="Rectangle: Rounded Corners 2062" o:spid="_x0000_s1221" style="position:absolute;margin-left:8.25pt;margin-top:14.3pt;width:95.25pt;height:66pt;z-index:25275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" fillcolor="#b4c6e7 [1300]" strokecolor="#1f3763 [1604]" strokeweight="1pt">
                <v:stroke joinstyle="miter"/>
                <v:textbox>
                  <w:txbxContent>
                    <w:p w14:paraId="4DE399D3" w14:textId="1E030172" w:rsidR="00EB1967" w:rsidRPr="00EB1967" w:rsidRDefault="00EB1967" w:rsidP="00EB1967">
                      <w:pPr>
                        <w:jc w:val="center"/>
                        <w:rPr>
                          <w:b/>
                          <w:bCs/>
                          <w:color w:val="000000" w:themeColor="text1"/>
                        </w:rPr>
                      </w:pPr>
                      <w:r w:rsidRPr="00EB1967">
                        <w:rPr>
                          <w:b/>
                          <w:bCs/>
                          <w:color w:val="000000" w:themeColor="text1"/>
                        </w:rPr>
                        <w:t>Liquid Epoxy Resin (Bisphenol – A)</w:t>
                      </w:r>
                    </w:p>
                  </w:txbxContent>
                </v:textbox>
              </v:roundrect>
            </w:pict>
          </mc:Fallback>
        </mc:AlternateContent>
      </w:r>
    </w:p>
    <w:p w14:paraId="085933A3" w14:textId="1D1C439F" w:rsidR="00695ED4" w:rsidRPr="000B521B" w:rsidRDefault="00695ED4" w:rsidP="00695ED4">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667904" behindDoc="0" locked="0" layoutInCell="1" allowOverlap="1" wp14:anchorId="3212790A" wp14:editId="1BE6BAFC">
                <wp:simplePos x="0" y="0"/>
                <wp:positionH relativeFrom="column">
                  <wp:posOffset>3248025</wp:posOffset>
                </wp:positionH>
                <wp:positionV relativeFrom="paragraph">
                  <wp:posOffset>266700</wp:posOffset>
                </wp:positionV>
                <wp:extent cx="904875" cy="9525"/>
                <wp:effectExtent l="38100" t="76200" r="0" b="85725"/>
                <wp:wrapNone/>
                <wp:docPr id="122" name="Straight Arrow Connector 122"/>
                <wp:cNvGraphicFramePr/>
                <a:graphic xmlns:a="http://schemas.openxmlformats.org/drawingml/2006/main">
                  <a:graphicData uri="http://schemas.microsoft.com/office/word/2010/wordprocessingShape">
                    <wps:wsp>
                      <wps:cNvCnPr/>
                      <wps:spPr>
                        <a:xfrm flipH="1" flipV="1">
                          <a:off x="0" y="0"/>
                          <a:ext cx="9048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CCD1EC" id="Straight Arrow Connector 122" o:spid="_x0000_s1026" type="#_x0000_t32" style="position:absolute;margin-left:255.75pt;margin-top:21pt;width:71.25pt;height:.75pt;flip:x y;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" strokecolor="#4472c4 [3204]" strokeweight=".5pt">
                <v:stroke endarrow="block" joinstyle="miter"/>
              </v:shape>
            </w:pict>
          </mc:Fallback>
        </mc:AlternateContent>
      </w:r>
    </w:p>
    <w:p w14:paraId="611EB1BB" w14:textId="549A229B" w:rsidR="00695ED4" w:rsidRPr="000B521B" w:rsidRDefault="00695ED4" w:rsidP="00695ED4">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661760" behindDoc="0" locked="0" layoutInCell="1" allowOverlap="1" wp14:anchorId="46EC1CF9" wp14:editId="4D5877FC">
                <wp:simplePos x="0" y="0"/>
                <wp:positionH relativeFrom="column">
                  <wp:posOffset>1333500</wp:posOffset>
                </wp:positionH>
                <wp:positionV relativeFrom="paragraph">
                  <wp:posOffset>59690</wp:posOffset>
                </wp:positionV>
                <wp:extent cx="575945" cy="0"/>
                <wp:effectExtent l="0" t="76200" r="14605" b="95250"/>
                <wp:wrapNone/>
                <wp:docPr id="134" name="Straight Arrow Connector 134"/>
                <wp:cNvGraphicFramePr/>
                <a:graphic xmlns:a="http://schemas.openxmlformats.org/drawingml/2006/main">
                  <a:graphicData uri="http://schemas.microsoft.com/office/word/2010/wordprocessingShape">
                    <wps:wsp>
                      <wps:cNvCnPr/>
                      <wps:spPr>
                        <a:xfrm>
                          <a:off x="0" y="0"/>
                          <a:ext cx="5759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1533711" id="Straight Arrow Connector 134" o:spid="_x0000_s1026" type="#_x0000_t32" style="position:absolute;margin-left:105pt;margin-top:4.7pt;width:45.35pt;height:0;z-index:25266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" strokecolor="#4472c4 [3204]" strokeweight=".5pt">
                <v:stroke endarrow="block" joinstyle="miter"/>
              </v:shape>
            </w:pict>
          </mc:Fallback>
        </mc:AlternateContent>
      </w:r>
    </w:p>
    <w:p w14:paraId="719531A4" w14:textId="7933D1D8" w:rsidR="00695ED4" w:rsidRPr="000B521B" w:rsidRDefault="00EB1967" w:rsidP="00695ED4">
      <w:pPr>
        <w:tabs>
          <w:tab w:val="left" w:pos="7770"/>
        </w:tabs>
        <w:rPr>
          <w:rFonts w:ascii="Arial" w:hAnsi="Arial" w:cs="Arial"/>
        </w:rPr>
      </w:pPr>
      <w:r>
        <w:rPr>
          <w:rFonts w:ascii="Arial" w:hAnsi="Arial" w:cs="Arial"/>
          <w:b/>
          <w:bCs/>
          <w:noProof/>
          <w:u w:val="single"/>
        </w:rPr>
        <mc:AlternateContent>
          <mc:Choice Requires="wps">
            <w:drawing>
              <wp:anchor distT="0" distB="0" distL="114300" distR="114300" simplePos="0" relativeHeight="252772352" behindDoc="0" locked="0" layoutInCell="1" allowOverlap="1" wp14:anchorId="51C3311F" wp14:editId="67ED3262">
                <wp:simplePos x="0" y="0"/>
                <wp:positionH relativeFrom="column">
                  <wp:posOffset>4810125</wp:posOffset>
                </wp:positionH>
                <wp:positionV relativeFrom="paragraph">
                  <wp:posOffset>213995</wp:posOffset>
                </wp:positionV>
                <wp:extent cx="1323975" cy="352425"/>
                <wp:effectExtent l="0" t="0" r="28575" b="28575"/>
                <wp:wrapNone/>
                <wp:docPr id="2070" name="Rectangle: Rounded Corners 2070"/>
                <wp:cNvGraphicFramePr/>
                <a:graphic xmlns:a="http://schemas.openxmlformats.org/drawingml/2006/main">
                  <a:graphicData uri="http://schemas.microsoft.com/office/word/2010/wordprocessingShape">
                    <wps:wsp>
                      <wps:cNvSpPr/>
                      <wps:spPr>
                        <a:xfrm>
                          <a:off x="0" y="0"/>
                          <a:ext cx="1323975"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2CF265" w14:textId="20D41DBA" w:rsidR="00EB1967" w:rsidRPr="00EB1967" w:rsidRDefault="00EB1967" w:rsidP="00EB1967">
                            <w:pPr>
                              <w:jc w:val="center"/>
                              <w:rPr>
                                <w:b/>
                                <w:bCs/>
                                <w:color w:val="000000" w:themeColor="text1"/>
                              </w:rPr>
                            </w:pPr>
                            <w:r w:rsidRPr="00EB1967">
                              <w:rPr>
                                <w:b/>
                                <w:bCs/>
                                <w:color w:val="000000" w:themeColor="text1"/>
                              </w:rPr>
                              <w:t>Styrene Monomer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C3311F" id="Rectangle: Rounded Corners 2070" o:spid="_x0000_s1222" style="position:absolute;margin-left:378.75pt;margin-top:16.85pt;width:104.25pt;height:27.75pt;z-index:252772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" fillcolor="#b4c6e7 [1300]" strokecolor="#1f3763 [1604]" strokeweight="1pt">
                <v:stroke joinstyle="miter"/>
                <v:textbox>
                  <w:txbxContent>
                    <w:p w14:paraId="2A2CF265" w14:textId="20D41DBA" w:rsidR="00EB1967" w:rsidRPr="00EB1967" w:rsidRDefault="00EB1967" w:rsidP="00EB1967">
                      <w:pPr>
                        <w:jc w:val="center"/>
                        <w:rPr>
                          <w:b/>
                          <w:bCs/>
                          <w:color w:val="000000" w:themeColor="text1"/>
                        </w:rPr>
                      </w:pPr>
                      <w:r w:rsidRPr="00EB1967">
                        <w:rPr>
                          <w:b/>
                          <w:bCs/>
                          <w:color w:val="000000" w:themeColor="text1"/>
                        </w:rPr>
                        <w:t>Styrene Monomer</w:t>
                      </w:r>
                    </w:p>
                  </w:txbxContent>
                </v:textbox>
              </v:roundrect>
            </w:pict>
          </mc:Fallback>
        </mc:AlternateContent>
      </w:r>
      <w:r w:rsidR="00695ED4" w:rsidRPr="000B521B">
        <w:rPr>
          <w:rFonts w:ascii="Arial" w:hAnsi="Arial" w:cs="Arial"/>
          <w:b/>
          <w:bCs/>
          <w:noProof/>
          <w:u w:val="single"/>
        </w:rPr>
        <mc:AlternateContent>
          <mc:Choice Requires="wps">
            <w:drawing>
              <wp:anchor distT="0" distB="0" distL="114300" distR="114300" simplePos="0" relativeHeight="252664832" behindDoc="0" locked="0" layoutInCell="1" allowOverlap="1" wp14:anchorId="79229509" wp14:editId="6C5FBFF4">
                <wp:simplePos x="0" y="0"/>
                <wp:positionH relativeFrom="column">
                  <wp:posOffset>3047365</wp:posOffset>
                </wp:positionH>
                <wp:positionV relativeFrom="paragraph">
                  <wp:posOffset>297815</wp:posOffset>
                </wp:positionV>
                <wp:extent cx="1762125" cy="1219200"/>
                <wp:effectExtent l="38100" t="0" r="9525" b="95250"/>
                <wp:wrapNone/>
                <wp:docPr id="138" name="Connector: Elbow 138"/>
                <wp:cNvGraphicFramePr/>
                <a:graphic xmlns:a="http://schemas.openxmlformats.org/drawingml/2006/main">
                  <a:graphicData uri="http://schemas.microsoft.com/office/word/2010/wordprocessingShape">
                    <wps:wsp>
                      <wps:cNvCnPr/>
                      <wps:spPr>
                        <a:xfrm flipH="1">
                          <a:off x="0" y="0"/>
                          <a:ext cx="1762125" cy="1219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0E1823" id="Connector: Elbow 138" o:spid="_x0000_s1026" type="#_x0000_t34" style="position:absolute;margin-left:239.95pt;margin-top:23.45pt;width:138.75pt;height:96pt;flip:x;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" strokecolor="#4472c4 [3204]" strokeweight=".5pt">
                <v:stroke endarrow="block"/>
              </v:shape>
            </w:pict>
          </mc:Fallback>
        </mc:AlternateContent>
      </w:r>
      <w:r w:rsidR="00695ED4" w:rsidRPr="000B521B">
        <w:rPr>
          <w:rFonts w:ascii="Arial" w:hAnsi="Arial" w:cs="Arial"/>
        </w:rPr>
        <w:tab/>
      </w:r>
    </w:p>
    <w:p w14:paraId="039E5133" w14:textId="57EB4E9D" w:rsidR="00695ED4" w:rsidRPr="000B521B" w:rsidRDefault="00695ED4" w:rsidP="00695ED4">
      <w:pPr>
        <w:rPr>
          <w:rFonts w:ascii="Arial" w:hAnsi="Arial" w:cs="Arial"/>
        </w:rPr>
      </w:pPr>
      <w:r w:rsidRPr="000B521B">
        <w:rPr>
          <w:rFonts w:ascii="Arial" w:hAnsi="Arial" w:cs="Arial"/>
          <w:b/>
          <w:bCs/>
          <w:noProof/>
          <w:u w:val="single"/>
        </w:rPr>
        <mc:AlternateContent>
          <mc:Choice Requires="wps">
            <w:drawing>
              <wp:anchor distT="0" distB="0" distL="114300" distR="114300" simplePos="0" relativeHeight="252665856" behindDoc="0" locked="0" layoutInCell="1" allowOverlap="1" wp14:anchorId="5DED1A23" wp14:editId="4E7D1EE6">
                <wp:simplePos x="0" y="0"/>
                <wp:positionH relativeFrom="column">
                  <wp:posOffset>2533650</wp:posOffset>
                </wp:positionH>
                <wp:positionV relativeFrom="paragraph">
                  <wp:posOffset>21590</wp:posOffset>
                </wp:positionV>
                <wp:extent cx="19050" cy="838200"/>
                <wp:effectExtent l="57150" t="0" r="57150" b="57150"/>
                <wp:wrapNone/>
                <wp:docPr id="143" name="Straight Arrow Connector 143"/>
                <wp:cNvGraphicFramePr/>
                <a:graphic xmlns:a="http://schemas.openxmlformats.org/drawingml/2006/main">
                  <a:graphicData uri="http://schemas.microsoft.com/office/word/2010/wordprocessingShape">
                    <wps:wsp>
                      <wps:cNvCnPr/>
                      <wps:spPr>
                        <a:xfrm>
                          <a:off x="0" y="0"/>
                          <a:ext cx="1905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50C752" id="Straight Arrow Connector 143" o:spid="_x0000_s1026" type="#_x0000_t32" style="position:absolute;margin-left:199.5pt;margin-top:1.7pt;width:1.5pt;height:66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" strokecolor="#4472c4 [3204]" strokeweight=".5pt">
                <v:stroke endarrow="block" joinstyle="miter"/>
              </v:shape>
            </w:pict>
          </mc:Fallback>
        </mc:AlternateContent>
      </w:r>
    </w:p>
    <w:p w14:paraId="6B9DC54D" w14:textId="7BE6F7D5" w:rsidR="00695ED4" w:rsidRPr="000B521B" w:rsidRDefault="00695ED4" w:rsidP="00695ED4">
      <w:pPr>
        <w:rPr>
          <w:rFonts w:ascii="Arial" w:hAnsi="Arial" w:cs="Arial"/>
        </w:rPr>
      </w:pPr>
    </w:p>
    <w:p w14:paraId="1EA70885" w14:textId="0F0801E5" w:rsidR="00695ED4" w:rsidRPr="000B521B" w:rsidRDefault="00695ED4" w:rsidP="00695ED4">
      <w:pPr>
        <w:rPr>
          <w:rFonts w:ascii="Arial" w:hAnsi="Arial" w:cs="Arial"/>
        </w:rPr>
      </w:pPr>
    </w:p>
    <w:p w14:paraId="08FE9F60" w14:textId="413D5F1F" w:rsidR="00695ED4" w:rsidRPr="000B521B" w:rsidRDefault="00EB1967" w:rsidP="00695ED4">
      <w:pPr>
        <w:rPr>
          <w:rFonts w:ascii="Arial" w:hAnsi="Arial" w:cs="Arial"/>
        </w:rPr>
      </w:pPr>
      <w:r>
        <w:rPr>
          <w:rFonts w:ascii="Arial" w:hAnsi="Arial" w:cs="Arial"/>
          <w:b/>
          <w:bCs/>
          <w:noProof/>
          <w:u w:val="single"/>
        </w:rPr>
        <mc:AlternateContent>
          <mc:Choice Requires="wps">
            <w:drawing>
              <wp:anchor distT="0" distB="0" distL="114300" distR="114300" simplePos="0" relativeHeight="252769280" behindDoc="0" locked="0" layoutInCell="1" allowOverlap="1" wp14:anchorId="2DDAFCA8" wp14:editId="78A9D940">
                <wp:simplePos x="0" y="0"/>
                <wp:positionH relativeFrom="column">
                  <wp:posOffset>1857375</wp:posOffset>
                </wp:positionH>
                <wp:positionV relativeFrom="paragraph">
                  <wp:posOffset>47625</wp:posOffset>
                </wp:positionV>
                <wp:extent cx="1209675" cy="990600"/>
                <wp:effectExtent l="0" t="0" r="28575" b="19050"/>
                <wp:wrapNone/>
                <wp:docPr id="2068" name="Rectangle: Rounded Corners 2068"/>
                <wp:cNvGraphicFramePr/>
                <a:graphic xmlns:a="http://schemas.openxmlformats.org/drawingml/2006/main">
                  <a:graphicData uri="http://schemas.microsoft.com/office/word/2010/wordprocessingShape">
                    <wps:wsp>
                      <wps:cNvSpPr/>
                      <wps:spPr>
                        <a:xfrm>
                          <a:off x="0" y="0"/>
                          <a:ext cx="1209675" cy="9906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50E2BC" w14:textId="77777777" w:rsidR="00EB1967" w:rsidRPr="00EB1967" w:rsidRDefault="00EB1967" w:rsidP="00EB1967">
                            <w:pPr>
                              <w:jc w:val="center"/>
                              <w:rPr>
                                <w:b/>
                                <w:bCs/>
                                <w:color w:val="000000" w:themeColor="text1"/>
                              </w:rPr>
                            </w:pPr>
                            <w:r w:rsidRPr="00EB1967">
                              <w:rPr>
                                <w:b/>
                                <w:bCs/>
                                <w:color w:val="000000" w:themeColor="text1"/>
                              </w:rPr>
                              <w:t>Blender</w:t>
                            </w:r>
                          </w:p>
                          <w:p w14:paraId="61172D3F" w14:textId="77777777" w:rsidR="00EB1967" w:rsidRPr="00EB1967" w:rsidRDefault="00EB1967" w:rsidP="00EB1967">
                            <w:pPr>
                              <w:jc w:val="center"/>
                              <w:rPr>
                                <w:b/>
                                <w:bCs/>
                                <w:color w:val="000000" w:themeColor="text1"/>
                              </w:rPr>
                            </w:pPr>
                            <w:r w:rsidRPr="00EB1967">
                              <w:rPr>
                                <w:b/>
                                <w:bCs/>
                                <w:color w:val="000000" w:themeColor="text1"/>
                              </w:rPr>
                              <w:t>Temp:70°C</w:t>
                            </w:r>
                          </w:p>
                          <w:p w14:paraId="00BCA1AE" w14:textId="512FB9C1" w:rsidR="00EB1967" w:rsidRPr="00EB1967" w:rsidRDefault="00EB1967" w:rsidP="00EB1967">
                            <w:pPr>
                              <w:jc w:val="center"/>
                              <w:rPr>
                                <w:b/>
                                <w:bCs/>
                                <w:color w:val="000000" w:themeColor="text1"/>
                              </w:rPr>
                            </w:pPr>
                            <w:r w:rsidRPr="00EB1967">
                              <w:rPr>
                                <w:b/>
                                <w:bCs/>
                                <w:color w:val="000000" w:themeColor="text1"/>
                              </w:rPr>
                              <w:t>Time: 2-4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DAFCA8" id="Rectangle: Rounded Corners 2068" o:spid="_x0000_s1223" style="position:absolute;margin-left:146.25pt;margin-top:3.75pt;width:95.25pt;height:78pt;z-index:25276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" fillcolor="#f7caac [1301]" strokecolor="#1f3763 [1604]" strokeweight="1pt">
                <v:stroke joinstyle="miter"/>
                <v:textbox>
                  <w:txbxContent>
                    <w:p w14:paraId="5350E2BC" w14:textId="77777777" w:rsidR="00EB1967" w:rsidRPr="00EB1967" w:rsidRDefault="00EB1967" w:rsidP="00EB1967">
                      <w:pPr>
                        <w:jc w:val="center"/>
                        <w:rPr>
                          <w:b/>
                          <w:bCs/>
                          <w:color w:val="000000" w:themeColor="text1"/>
                        </w:rPr>
                      </w:pPr>
                      <w:r w:rsidRPr="00EB1967">
                        <w:rPr>
                          <w:b/>
                          <w:bCs/>
                          <w:color w:val="000000" w:themeColor="text1"/>
                        </w:rPr>
                        <w:t>Blender</w:t>
                      </w:r>
                    </w:p>
                    <w:p w14:paraId="61172D3F" w14:textId="77777777" w:rsidR="00EB1967" w:rsidRPr="00EB1967" w:rsidRDefault="00EB1967" w:rsidP="00EB1967">
                      <w:pPr>
                        <w:jc w:val="center"/>
                        <w:rPr>
                          <w:b/>
                          <w:bCs/>
                          <w:color w:val="000000" w:themeColor="text1"/>
                        </w:rPr>
                      </w:pPr>
                      <w:r w:rsidRPr="00EB1967">
                        <w:rPr>
                          <w:b/>
                          <w:bCs/>
                          <w:color w:val="000000" w:themeColor="text1"/>
                        </w:rPr>
                        <w:t>Temp:70°C</w:t>
                      </w:r>
                    </w:p>
                    <w:p w14:paraId="00BCA1AE" w14:textId="512FB9C1" w:rsidR="00EB1967" w:rsidRPr="00EB1967" w:rsidRDefault="00EB1967" w:rsidP="00EB1967">
                      <w:pPr>
                        <w:jc w:val="center"/>
                        <w:rPr>
                          <w:b/>
                          <w:bCs/>
                          <w:color w:val="000000" w:themeColor="text1"/>
                        </w:rPr>
                      </w:pPr>
                      <w:r w:rsidRPr="00EB1967">
                        <w:rPr>
                          <w:b/>
                          <w:bCs/>
                          <w:color w:val="000000" w:themeColor="text1"/>
                        </w:rPr>
                        <w:t>Time: 2-4 Hr</w:t>
                      </w:r>
                    </w:p>
                  </w:txbxContent>
                </v:textbox>
              </v:roundrect>
            </w:pict>
          </mc:Fallback>
        </mc:AlternateContent>
      </w:r>
    </w:p>
    <w:p w14:paraId="2B34DD2C" w14:textId="77777777" w:rsidR="00695ED4" w:rsidRPr="000B521B" w:rsidRDefault="00695ED4" w:rsidP="00695ED4">
      <w:pPr>
        <w:rPr>
          <w:rFonts w:ascii="Arial" w:hAnsi="Arial" w:cs="Arial"/>
        </w:rPr>
      </w:pPr>
    </w:p>
    <w:p w14:paraId="2615BCC6" w14:textId="77777777" w:rsidR="00695ED4" w:rsidRPr="000B521B" w:rsidRDefault="00695ED4" w:rsidP="00695ED4">
      <w:pPr>
        <w:rPr>
          <w:rFonts w:ascii="Arial" w:hAnsi="Arial" w:cs="Arial"/>
        </w:rPr>
      </w:pPr>
    </w:p>
    <w:p w14:paraId="2AF7BEF7" w14:textId="489D7E0D" w:rsidR="00695ED4" w:rsidRPr="000B521B" w:rsidRDefault="00695ED4" w:rsidP="00695ED4">
      <w:pPr>
        <w:rPr>
          <w:rFonts w:ascii="Arial" w:hAnsi="Arial" w:cs="Arial"/>
        </w:rPr>
      </w:pPr>
      <w:r w:rsidRPr="000B521B">
        <w:rPr>
          <w:rFonts w:ascii="Arial" w:hAnsi="Arial" w:cs="Arial"/>
          <w:noProof/>
        </w:rPr>
        <mc:AlternateContent>
          <mc:Choice Requires="wps">
            <w:drawing>
              <wp:anchor distT="0" distB="0" distL="114300" distR="114300" simplePos="0" relativeHeight="252670976" behindDoc="0" locked="0" layoutInCell="1" allowOverlap="1" wp14:anchorId="2A8E9F0C" wp14:editId="6F109D9E">
                <wp:simplePos x="0" y="0"/>
                <wp:positionH relativeFrom="column">
                  <wp:posOffset>2571750</wp:posOffset>
                </wp:positionH>
                <wp:positionV relativeFrom="paragraph">
                  <wp:posOffset>168910</wp:posOffset>
                </wp:positionV>
                <wp:extent cx="0" cy="266700"/>
                <wp:effectExtent l="76200" t="0" r="57150" b="57150"/>
                <wp:wrapNone/>
                <wp:docPr id="145" name="Straight Arrow Connector 145"/>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2C5D7" id="Straight Arrow Connector 145" o:spid="_x0000_s1026" type="#_x0000_t32" style="position:absolute;margin-left:202.5pt;margin-top:13.3pt;width:0;height:21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" strokecolor="#4472c4 [3204]" strokeweight=".5pt">
                <v:stroke endarrow="block" joinstyle="miter"/>
              </v:shape>
            </w:pict>
          </mc:Fallback>
        </mc:AlternateContent>
      </w:r>
    </w:p>
    <w:p w14:paraId="7D65C4B2" w14:textId="31217D9C" w:rsidR="00695ED4" w:rsidRPr="000B521B" w:rsidRDefault="00EB1967" w:rsidP="00695ED4">
      <w:pPr>
        <w:tabs>
          <w:tab w:val="left" w:pos="3705"/>
        </w:tabs>
        <w:rPr>
          <w:rFonts w:ascii="Arial" w:hAnsi="Arial" w:cs="Arial"/>
        </w:rPr>
      </w:pPr>
      <w:r>
        <w:rPr>
          <w:rFonts w:ascii="Arial" w:hAnsi="Arial" w:cs="Arial"/>
          <w:b/>
          <w:bCs/>
          <w:noProof/>
          <w:u w:val="single"/>
        </w:rPr>
        <mc:AlternateContent>
          <mc:Choice Requires="wps">
            <w:drawing>
              <wp:anchor distT="0" distB="0" distL="114300" distR="114300" simplePos="0" relativeHeight="252771328" behindDoc="0" locked="0" layoutInCell="1" allowOverlap="1" wp14:anchorId="08B53C00" wp14:editId="67AA8810">
                <wp:simplePos x="0" y="0"/>
                <wp:positionH relativeFrom="column">
                  <wp:posOffset>1295399</wp:posOffset>
                </wp:positionH>
                <wp:positionV relativeFrom="paragraph">
                  <wp:posOffset>176530</wp:posOffset>
                </wp:positionV>
                <wp:extent cx="2543175" cy="419100"/>
                <wp:effectExtent l="0" t="0" r="28575" b="19050"/>
                <wp:wrapNone/>
                <wp:docPr id="2069" name="Rectangle: Rounded Corners 2069"/>
                <wp:cNvGraphicFramePr/>
                <a:graphic xmlns:a="http://schemas.openxmlformats.org/drawingml/2006/main">
                  <a:graphicData uri="http://schemas.microsoft.com/office/word/2010/wordprocessingShape">
                    <wps:wsp>
                      <wps:cNvSpPr/>
                      <wps:spPr>
                        <a:xfrm>
                          <a:off x="0" y="0"/>
                          <a:ext cx="2543175" cy="4191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FF854D" w14:textId="77777777" w:rsidR="00EB1967" w:rsidRPr="00EB1967" w:rsidRDefault="00EB1967" w:rsidP="00EB1967">
                            <w:pPr>
                              <w:jc w:val="center"/>
                              <w:rPr>
                                <w:b/>
                                <w:bCs/>
                                <w:color w:val="000000" w:themeColor="text1"/>
                              </w:rPr>
                            </w:pPr>
                            <w:r w:rsidRPr="00EB1967">
                              <w:rPr>
                                <w:b/>
                                <w:bCs/>
                                <w:color w:val="000000" w:themeColor="text1"/>
                              </w:rPr>
                              <w:t>Finished Products ready for packing</w:t>
                            </w:r>
                          </w:p>
                          <w:p w14:paraId="4364BA76" w14:textId="1E4B56B2" w:rsidR="00EB1967" w:rsidRPr="00EB1967" w:rsidRDefault="00EB1967" w:rsidP="00EB1967">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53C00" id="Rectangle: Rounded Corners 2069" o:spid="_x0000_s1224" style="position:absolute;margin-left:102pt;margin-top:13.9pt;width:200.25pt;height:33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" fillcolor="#f7caac [1301]" strokecolor="#1f3763 [1604]" strokeweight="1pt">
                <v:stroke joinstyle="miter"/>
                <v:textbox>
                  <w:txbxContent>
                    <w:p w14:paraId="41FF854D" w14:textId="77777777" w:rsidR="00EB1967" w:rsidRPr="00EB1967" w:rsidRDefault="00EB1967" w:rsidP="00EB1967">
                      <w:pPr>
                        <w:jc w:val="center"/>
                        <w:rPr>
                          <w:b/>
                          <w:bCs/>
                          <w:color w:val="000000" w:themeColor="text1"/>
                        </w:rPr>
                      </w:pPr>
                      <w:r w:rsidRPr="00EB1967">
                        <w:rPr>
                          <w:b/>
                          <w:bCs/>
                          <w:color w:val="000000" w:themeColor="text1"/>
                        </w:rPr>
                        <w:t>Finished Products ready for packing</w:t>
                      </w:r>
                    </w:p>
                    <w:p w14:paraId="4364BA76" w14:textId="1E4B56B2" w:rsidR="00EB1967" w:rsidRPr="00EB1967" w:rsidRDefault="00EB1967" w:rsidP="00EB1967">
                      <w:pPr>
                        <w:jc w:val="center"/>
                        <w:rPr>
                          <w:b/>
                          <w:bCs/>
                          <w:color w:val="000000" w:themeColor="text1"/>
                        </w:rPr>
                      </w:pPr>
                    </w:p>
                  </w:txbxContent>
                </v:textbox>
              </v:roundrect>
            </w:pict>
          </mc:Fallback>
        </mc:AlternateContent>
      </w:r>
    </w:p>
    <w:p w14:paraId="4437DEFE" w14:textId="6CDCA4C8" w:rsidR="00695ED4" w:rsidRDefault="00B62D18" w:rsidP="00695ED4">
      <w:pPr>
        <w:tabs>
          <w:tab w:val="left" w:pos="1365"/>
        </w:tabs>
        <w:spacing w:line="360" w:lineRule="auto"/>
        <w:jc w:val="both"/>
        <w:rPr>
          <w:rFonts w:ascii="Arial" w:hAnsi="Arial" w:cs="Arial"/>
          <w:b/>
          <w:bCs/>
          <w:sz w:val="24"/>
          <w:szCs w:val="24"/>
        </w:rPr>
      </w:pPr>
      <w:r w:rsidRPr="000B521B">
        <w:rPr>
          <w:rFonts w:ascii="Arial" w:hAnsi="Arial" w:cs="Arial"/>
          <w:noProof/>
        </w:rPr>
        <mc:AlternateContent>
          <mc:Choice Requires="wps">
            <w:drawing>
              <wp:anchor distT="0" distB="0" distL="114300" distR="114300" simplePos="0" relativeHeight="252774400" behindDoc="0" locked="0" layoutInCell="1" allowOverlap="1" wp14:anchorId="2A36FB0A" wp14:editId="4E40F12E">
                <wp:simplePos x="0" y="0"/>
                <wp:positionH relativeFrom="column">
                  <wp:posOffset>2571750</wp:posOffset>
                </wp:positionH>
                <wp:positionV relativeFrom="paragraph">
                  <wp:posOffset>320675</wp:posOffset>
                </wp:positionV>
                <wp:extent cx="0" cy="266700"/>
                <wp:effectExtent l="76200" t="0" r="57150" b="57150"/>
                <wp:wrapNone/>
                <wp:docPr id="2072" name="Straight Arrow Connector 2072"/>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DFD1E" id="Straight Arrow Connector 2072" o:spid="_x0000_s1026" type="#_x0000_t32" style="position:absolute;margin-left:202.5pt;margin-top:25.25pt;width:0;height:21pt;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" strokecolor="#4472c4 [3204]" strokeweight=".5pt">
                <v:stroke endarrow="block" joinstyle="miter"/>
              </v:shape>
            </w:pict>
          </mc:Fallback>
        </mc:AlternateContent>
      </w:r>
    </w:p>
    <w:p w14:paraId="25A51079" w14:textId="3A190A6E" w:rsidR="00EB1967" w:rsidRPr="00793AF4" w:rsidRDefault="00B62D18" w:rsidP="00EB1967">
      <w:pPr>
        <w:tabs>
          <w:tab w:val="left" w:pos="1365"/>
        </w:tabs>
        <w:spacing w:line="360" w:lineRule="auto"/>
        <w:jc w:val="both"/>
      </w:pPr>
      <w:r>
        <w:rPr>
          <w:rFonts w:ascii="Arial" w:hAnsi="Arial" w:cs="Arial"/>
          <w:bCs/>
          <w:noProof/>
          <w:color w:val="000000" w:themeColor="text1"/>
        </w:rPr>
        <mc:AlternateContent>
          <mc:Choice Requires="wps">
            <w:drawing>
              <wp:anchor distT="0" distB="0" distL="114300" distR="114300" simplePos="0" relativeHeight="252775424" behindDoc="0" locked="0" layoutInCell="1" allowOverlap="1" wp14:anchorId="7260B657" wp14:editId="7FD0DB1C">
                <wp:simplePos x="0" y="0"/>
                <wp:positionH relativeFrom="column">
                  <wp:posOffset>1943100</wp:posOffset>
                </wp:positionH>
                <wp:positionV relativeFrom="paragraph">
                  <wp:posOffset>232410</wp:posOffset>
                </wp:positionV>
                <wp:extent cx="1257300" cy="447675"/>
                <wp:effectExtent l="0" t="0" r="19050" b="28575"/>
                <wp:wrapNone/>
                <wp:docPr id="2073" name="Oval 2073"/>
                <wp:cNvGraphicFramePr/>
                <a:graphic xmlns:a="http://schemas.openxmlformats.org/drawingml/2006/main">
                  <a:graphicData uri="http://schemas.microsoft.com/office/word/2010/wordprocessingShape">
                    <wps:wsp>
                      <wps:cNvSpPr/>
                      <wps:spPr>
                        <a:xfrm>
                          <a:off x="0" y="0"/>
                          <a:ext cx="1257300" cy="447675"/>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8CEE88" w14:textId="6EC34704" w:rsidR="00B62D18" w:rsidRPr="00B62D18" w:rsidRDefault="00B62D18" w:rsidP="00B62D18">
                            <w:pPr>
                              <w:jc w:val="center"/>
                              <w:rPr>
                                <w:b/>
                                <w:bCs/>
                                <w:color w:val="000000" w:themeColor="text1"/>
                                <w:vertAlign w:val="superscript"/>
                              </w:rPr>
                            </w:pPr>
                            <w:r w:rsidRPr="00B62D18">
                              <w:rPr>
                                <w:b/>
                                <w:bCs/>
                                <w:color w:val="000000" w:themeColor="text1"/>
                              </w:rPr>
                              <w:t>Curing</w:t>
                            </w:r>
                            <w:r>
                              <w:rPr>
                                <w:b/>
                                <w:bCs/>
                                <w:color w:val="000000" w:themeColor="text1"/>
                                <w:vertAlign w:val="super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260B657" id="Oval 2073" o:spid="_x0000_s1225" style="position:absolute;left:0;text-align:left;margin-left:153pt;margin-top:18.3pt;width:99pt;height:35.25pt;z-index:25277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" fillcolor="#ffd966 [1943]" strokecolor="#1f3763 [1604]" strokeweight="1pt">
                <v:stroke joinstyle="miter"/>
                <v:textbox>
                  <w:txbxContent>
                    <w:p w14:paraId="178CEE88" w14:textId="6EC34704" w:rsidR="00B62D18" w:rsidRPr="00B62D18" w:rsidRDefault="00B62D18" w:rsidP="00B62D18">
                      <w:pPr>
                        <w:jc w:val="center"/>
                        <w:rPr>
                          <w:b/>
                          <w:bCs/>
                          <w:color w:val="000000" w:themeColor="text1"/>
                          <w:vertAlign w:val="superscript"/>
                        </w:rPr>
                      </w:pPr>
                      <w:r w:rsidRPr="00B62D18">
                        <w:rPr>
                          <w:b/>
                          <w:bCs/>
                          <w:color w:val="000000" w:themeColor="text1"/>
                        </w:rPr>
                        <w:t>Curing</w:t>
                      </w:r>
                      <w:r>
                        <w:rPr>
                          <w:b/>
                          <w:bCs/>
                          <w:color w:val="000000" w:themeColor="text1"/>
                          <w:vertAlign w:val="superscript"/>
                        </w:rPr>
                        <w:t>2</w:t>
                      </w:r>
                    </w:p>
                  </w:txbxContent>
                </v:textbox>
              </v:oval>
            </w:pict>
          </mc:Fallback>
        </mc:AlternateContent>
      </w:r>
    </w:p>
    <w:p w14:paraId="1C050EA7" w14:textId="6DB1F433" w:rsidR="00695ED4" w:rsidRDefault="00B62D18" w:rsidP="00695ED4">
      <w:pPr>
        <w:tabs>
          <w:tab w:val="left" w:pos="1365"/>
        </w:tabs>
        <w:spacing w:line="360" w:lineRule="auto"/>
        <w:jc w:val="both"/>
        <w:rPr>
          <w:rFonts w:ascii="Arial" w:hAnsi="Arial" w:cs="Arial"/>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731392" behindDoc="0" locked="0" layoutInCell="1" allowOverlap="1" wp14:anchorId="0D848FD5" wp14:editId="6A46F282">
                <wp:simplePos x="0" y="0"/>
                <wp:positionH relativeFrom="margin">
                  <wp:posOffset>5050155</wp:posOffset>
                </wp:positionH>
                <wp:positionV relativeFrom="paragraph">
                  <wp:posOffset>326390</wp:posOffset>
                </wp:positionV>
                <wp:extent cx="1346835" cy="200025"/>
                <wp:effectExtent l="0" t="0" r="0" b="0"/>
                <wp:wrapNone/>
                <wp:docPr id="252" name="TextBox 4"/>
                <wp:cNvGraphicFramePr/>
                <a:graphic xmlns:a="http://schemas.openxmlformats.org/drawingml/2006/main">
                  <a:graphicData uri="http://schemas.microsoft.com/office/word/2010/wordprocessingShape">
                    <wps:wsp>
                      <wps:cNvSpPr txBox="1"/>
                      <wps:spPr>
                        <a:xfrm>
                          <a:off x="0" y="0"/>
                          <a:ext cx="1346835" cy="200025"/>
                        </a:xfrm>
                        <a:prstGeom prst="rect">
                          <a:avLst/>
                        </a:prstGeom>
                        <a:noFill/>
                      </wps:spPr>
                      <wps:txbx>
                        <w:txbxContent>
                          <w:p w14:paraId="07D1EA52"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D848FD5" id="_x0000_s1226" type="#_x0000_t202" style="position:absolute;left:0;text-align:left;margin-left:397.65pt;margin-top:25.7pt;width:106.05pt;height:15.75pt;z-index:25273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" filled="f" stroked="f">
                <v:textbox style="mso-fit-shape-to-text:t">
                  <w:txbxContent>
                    <w:p w14:paraId="07D1EA52"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090FCE33" w14:textId="77777777" w:rsidR="00695ED4" w:rsidRDefault="00695ED4" w:rsidP="00695ED4">
      <w:pPr>
        <w:tabs>
          <w:tab w:val="left" w:pos="1365"/>
        </w:tabs>
        <w:spacing w:line="360" w:lineRule="auto"/>
        <w:jc w:val="both"/>
        <w:rPr>
          <w:rFonts w:ascii="Arial" w:hAnsi="Arial" w:cs="Arial"/>
          <w:b/>
          <w:bCs/>
          <w:sz w:val="24"/>
          <w:szCs w:val="24"/>
        </w:rPr>
      </w:pPr>
    </w:p>
    <w:p w14:paraId="3E66307A" w14:textId="75443176" w:rsidR="00695ED4" w:rsidRDefault="00695ED4" w:rsidP="00695ED4">
      <w:pPr>
        <w:tabs>
          <w:tab w:val="left" w:pos="1365"/>
        </w:tabs>
        <w:spacing w:line="360" w:lineRule="auto"/>
        <w:jc w:val="both"/>
        <w:rPr>
          <w:rFonts w:ascii="Arial" w:hAnsi="Arial" w:cs="Arial"/>
          <w:b/>
          <w:bCs/>
          <w:sz w:val="24"/>
          <w:szCs w:val="24"/>
        </w:rPr>
      </w:pPr>
    </w:p>
    <w:p w14:paraId="542A84D6" w14:textId="7E36E114" w:rsidR="007E23D4" w:rsidRDefault="007E23D4" w:rsidP="00695ED4">
      <w:pPr>
        <w:tabs>
          <w:tab w:val="left" w:pos="1365"/>
        </w:tabs>
        <w:spacing w:line="360" w:lineRule="auto"/>
        <w:jc w:val="both"/>
        <w:rPr>
          <w:rFonts w:ascii="Arial" w:hAnsi="Arial" w:cs="Arial"/>
          <w:b/>
          <w:bCs/>
          <w:sz w:val="24"/>
          <w:szCs w:val="24"/>
        </w:rPr>
      </w:pPr>
    </w:p>
    <w:p w14:paraId="1A65A638" w14:textId="77777777" w:rsidR="007E23D4" w:rsidRDefault="007E23D4" w:rsidP="00695ED4">
      <w:pPr>
        <w:tabs>
          <w:tab w:val="left" w:pos="1365"/>
        </w:tabs>
        <w:spacing w:line="360" w:lineRule="auto"/>
        <w:jc w:val="both"/>
        <w:rPr>
          <w:rFonts w:ascii="Arial" w:hAnsi="Arial" w:cs="Arial"/>
          <w:b/>
          <w:bCs/>
          <w:sz w:val="24"/>
          <w:szCs w:val="24"/>
        </w:rPr>
      </w:pPr>
    </w:p>
    <w:p w14:paraId="715E89C4" w14:textId="37362274" w:rsidR="00695ED4" w:rsidRDefault="00695ED4" w:rsidP="00695ED4">
      <w:pPr>
        <w:tabs>
          <w:tab w:val="left" w:pos="1365"/>
        </w:tabs>
        <w:spacing w:line="360" w:lineRule="auto"/>
        <w:jc w:val="both"/>
        <w:rPr>
          <w:rFonts w:ascii="Arial" w:hAnsi="Arial" w:cs="Arial"/>
          <w:b/>
          <w:bCs/>
          <w:sz w:val="24"/>
          <w:szCs w:val="24"/>
        </w:rPr>
      </w:pPr>
    </w:p>
    <w:p w14:paraId="32D47FCD" w14:textId="1D37B623" w:rsidR="00613AE6" w:rsidRDefault="00613AE6" w:rsidP="00695ED4">
      <w:pPr>
        <w:tabs>
          <w:tab w:val="left" w:pos="1365"/>
        </w:tabs>
        <w:spacing w:line="360" w:lineRule="auto"/>
        <w:jc w:val="both"/>
        <w:rPr>
          <w:rFonts w:ascii="Arial" w:hAnsi="Arial" w:cs="Arial"/>
          <w:b/>
          <w:bCs/>
          <w:sz w:val="24"/>
          <w:szCs w:val="24"/>
        </w:rPr>
      </w:pPr>
    </w:p>
    <w:p w14:paraId="7D532E4F" w14:textId="7B24857B" w:rsidR="00613AE6" w:rsidRDefault="00613AE6" w:rsidP="00695ED4">
      <w:pPr>
        <w:tabs>
          <w:tab w:val="left" w:pos="1365"/>
        </w:tabs>
        <w:spacing w:line="360" w:lineRule="auto"/>
        <w:jc w:val="both"/>
        <w:rPr>
          <w:rFonts w:ascii="Arial" w:hAnsi="Arial" w:cs="Arial"/>
          <w:b/>
          <w:bCs/>
          <w:sz w:val="24"/>
          <w:szCs w:val="24"/>
        </w:rPr>
      </w:pPr>
    </w:p>
    <w:p w14:paraId="4321B865" w14:textId="77777777" w:rsidR="00613AE6" w:rsidRDefault="00613AE6" w:rsidP="00695ED4">
      <w:pPr>
        <w:tabs>
          <w:tab w:val="left" w:pos="1365"/>
        </w:tabs>
        <w:spacing w:line="360" w:lineRule="auto"/>
        <w:jc w:val="both"/>
        <w:rPr>
          <w:rFonts w:ascii="Arial" w:hAnsi="Arial" w:cs="Arial"/>
          <w:b/>
          <w:bCs/>
          <w:sz w:val="24"/>
          <w:szCs w:val="24"/>
        </w:rPr>
      </w:pPr>
    </w:p>
    <w:p w14:paraId="45C64076"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sz w:val="24"/>
          <w:szCs w:val="24"/>
        </w:rPr>
        <w:t>Vinyl Ester Resin Manufacturing Process Based on Solid Epoxy Resin (Novolac)</w:t>
      </w:r>
    </w:p>
    <w:p w14:paraId="119A6482" w14:textId="77777777" w:rsidR="00B62D18" w:rsidRPr="000B521B" w:rsidRDefault="00B62D18" w:rsidP="00B62D18">
      <w:pPr>
        <w:rPr>
          <w:rFonts w:ascii="Arial" w:hAnsi="Arial" w:cs="Arial"/>
          <w:b/>
          <w:bCs/>
          <w:lang w:val="en-US"/>
        </w:rPr>
      </w:pPr>
    </w:p>
    <w:p w14:paraId="6B0E7B95" w14:textId="77777777" w:rsidR="00B62D18" w:rsidRPr="000B521B" w:rsidRDefault="00B62D18" w:rsidP="00B62D18">
      <w:pPr>
        <w:rPr>
          <w:rFonts w:ascii="Arial" w:hAnsi="Arial" w:cs="Arial"/>
          <w:b/>
          <w:bCs/>
          <w:lang w:val="en-US"/>
        </w:rPr>
      </w:pPr>
      <w:r>
        <w:rPr>
          <w:rFonts w:ascii="Arial" w:hAnsi="Arial" w:cs="Arial"/>
          <w:b/>
          <w:bCs/>
          <w:noProof/>
          <w:u w:val="single"/>
        </w:rPr>
        <mc:AlternateContent>
          <mc:Choice Requires="wps">
            <w:drawing>
              <wp:anchor distT="0" distB="0" distL="114300" distR="114300" simplePos="0" relativeHeight="252784640" behindDoc="0" locked="0" layoutInCell="1" allowOverlap="1" wp14:anchorId="5FEF899F" wp14:editId="037F9213">
                <wp:simplePos x="0" y="0"/>
                <wp:positionH relativeFrom="column">
                  <wp:posOffset>1967230</wp:posOffset>
                </wp:positionH>
                <wp:positionV relativeFrom="paragraph">
                  <wp:posOffset>73025</wp:posOffset>
                </wp:positionV>
                <wp:extent cx="1209675" cy="352425"/>
                <wp:effectExtent l="0" t="0" r="28575" b="28575"/>
                <wp:wrapNone/>
                <wp:docPr id="2075" name="Rectangle: Rounded Corners 2075"/>
                <wp:cNvGraphicFramePr/>
                <a:graphic xmlns:a="http://schemas.openxmlformats.org/drawingml/2006/main">
                  <a:graphicData uri="http://schemas.microsoft.com/office/word/2010/wordprocessingShape">
                    <wps:wsp>
                      <wps:cNvSpPr/>
                      <wps:spPr>
                        <a:xfrm>
                          <a:off x="0" y="0"/>
                          <a:ext cx="1209675" cy="352425"/>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A21248" w14:textId="77777777" w:rsidR="00B62D18" w:rsidRPr="00EB1967" w:rsidRDefault="00B62D18" w:rsidP="00B62D18">
                            <w:pPr>
                              <w:jc w:val="center"/>
                              <w:rPr>
                                <w:b/>
                                <w:bCs/>
                                <w:color w:val="000000" w:themeColor="text1"/>
                              </w:rPr>
                            </w:pPr>
                            <w:r w:rsidRPr="00EB1967">
                              <w:rPr>
                                <w:b/>
                                <w:bCs/>
                                <w:color w:val="000000" w:themeColor="text1"/>
                              </w:rPr>
                              <w:t>Condenser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EF899F" id="Rectangle: Rounded Corners 2075" o:spid="_x0000_s1227" style="position:absolute;margin-left:154.9pt;margin-top:5.75pt;width:95.25pt;height:27.75pt;z-index:25278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" fillcolor="#f7caac [1301]" strokecolor="#1f3763 [1604]" strokeweight="1pt">
                <v:stroke joinstyle="miter"/>
                <v:textbox>
                  <w:txbxContent>
                    <w:p w14:paraId="3CA21248" w14:textId="77777777" w:rsidR="00B62D18" w:rsidRPr="00EB1967" w:rsidRDefault="00B62D18" w:rsidP="00B62D18">
                      <w:pPr>
                        <w:jc w:val="center"/>
                        <w:rPr>
                          <w:b/>
                          <w:bCs/>
                          <w:color w:val="000000" w:themeColor="text1"/>
                        </w:rPr>
                      </w:pPr>
                      <w:r w:rsidRPr="00EB1967">
                        <w:rPr>
                          <w:b/>
                          <w:bCs/>
                          <w:color w:val="000000" w:themeColor="text1"/>
                        </w:rPr>
                        <w:t>Condenser</w:t>
                      </w:r>
                    </w:p>
                  </w:txbxContent>
                </v:textbox>
              </v:roundrect>
            </w:pict>
          </mc:Fallback>
        </mc:AlternateContent>
      </w:r>
    </w:p>
    <w:p w14:paraId="25A7F15A" w14:textId="77777777" w:rsidR="00B62D18" w:rsidRPr="000B521B" w:rsidRDefault="00B62D18" w:rsidP="00B62D18">
      <w:pPr>
        <w:rPr>
          <w:rFonts w:ascii="Arial" w:hAnsi="Arial" w:cs="Arial"/>
          <w:b/>
          <w:bCs/>
          <w:lang w:val="en-US"/>
        </w:rPr>
      </w:pPr>
      <w:r>
        <w:rPr>
          <w:rFonts w:ascii="Arial" w:hAnsi="Arial" w:cs="Arial"/>
          <w:b/>
          <w:bCs/>
          <w:noProof/>
          <w:lang w:val="en-US"/>
        </w:rPr>
        <mc:AlternateContent>
          <mc:Choice Requires="wps">
            <w:drawing>
              <wp:anchor distT="0" distB="0" distL="114300" distR="114300" simplePos="0" relativeHeight="252786688" behindDoc="0" locked="0" layoutInCell="1" allowOverlap="1" wp14:anchorId="5013994D" wp14:editId="1AECF3DE">
                <wp:simplePos x="0" y="0"/>
                <wp:positionH relativeFrom="column">
                  <wp:posOffset>2924175</wp:posOffset>
                </wp:positionH>
                <wp:positionV relativeFrom="paragraph">
                  <wp:posOffset>140970</wp:posOffset>
                </wp:positionV>
                <wp:extent cx="0" cy="409575"/>
                <wp:effectExtent l="76200" t="38100" r="57150" b="9525"/>
                <wp:wrapNone/>
                <wp:docPr id="2076" name="Straight Arrow Connector 2076"/>
                <wp:cNvGraphicFramePr/>
                <a:graphic xmlns:a="http://schemas.openxmlformats.org/drawingml/2006/main">
                  <a:graphicData uri="http://schemas.microsoft.com/office/word/2010/wordprocessingShape">
                    <wps:wsp>
                      <wps:cNvCnPr/>
                      <wps:spPr>
                        <a:xfrm rot="10800000">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CE3261" id="Straight Arrow Connector 2076" o:spid="_x0000_s1026" type="#_x0000_t32" style="position:absolute;margin-left:230.25pt;margin-top:11.1pt;width:0;height:32.25pt;rotation:180;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" strokecolor="#4472c4 [3204]" strokeweight=".5pt">
                <v:stroke endarrow="block" joinstyle="miter"/>
              </v:shape>
            </w:pict>
          </mc:Fallback>
        </mc:AlternateContent>
      </w:r>
      <w:r>
        <w:rPr>
          <w:rFonts w:ascii="Arial" w:hAnsi="Arial" w:cs="Arial"/>
          <w:b/>
          <w:bCs/>
          <w:noProof/>
          <w:lang w:val="en-US"/>
        </w:rPr>
        <mc:AlternateContent>
          <mc:Choice Requires="wps">
            <w:drawing>
              <wp:anchor distT="0" distB="0" distL="114300" distR="114300" simplePos="0" relativeHeight="252785664" behindDoc="0" locked="0" layoutInCell="1" allowOverlap="1" wp14:anchorId="0F545DC6" wp14:editId="329E2B67">
                <wp:simplePos x="0" y="0"/>
                <wp:positionH relativeFrom="column">
                  <wp:posOffset>2286000</wp:posOffset>
                </wp:positionH>
                <wp:positionV relativeFrom="paragraph">
                  <wp:posOffset>150495</wp:posOffset>
                </wp:positionV>
                <wp:extent cx="0" cy="409575"/>
                <wp:effectExtent l="76200" t="0" r="57150" b="47625"/>
                <wp:wrapNone/>
                <wp:docPr id="2079" name="Straight Arrow Connector 2079"/>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7448CF" id="Straight Arrow Connector 2079" o:spid="_x0000_s1026" type="#_x0000_t32" style="position:absolute;margin-left:180pt;margin-top:11.85pt;width:0;height:32.25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" strokecolor="#4472c4 [3204]" strokeweight=".5pt">
                <v:stroke endarrow="block" joinstyle="miter"/>
              </v:shape>
            </w:pict>
          </mc:Fallback>
        </mc:AlternateContent>
      </w:r>
    </w:p>
    <w:p w14:paraId="36E2C4AA" w14:textId="77777777" w:rsidR="00B62D18" w:rsidRPr="000B521B" w:rsidRDefault="00B62D18" w:rsidP="00B62D18">
      <w:pPr>
        <w:rPr>
          <w:rFonts w:ascii="Arial" w:hAnsi="Arial" w:cs="Arial"/>
          <w:b/>
          <w:bCs/>
          <w:u w:val="single"/>
        </w:rPr>
      </w:pPr>
    </w:p>
    <w:p w14:paraId="349F85BA" w14:textId="7935DB34" w:rsidR="00B62D18" w:rsidRPr="000B521B" w:rsidRDefault="00B62D18" w:rsidP="00B62D18">
      <w:pPr>
        <w:rPr>
          <w:rFonts w:ascii="Arial" w:hAnsi="Arial" w:cs="Arial"/>
          <w:b/>
          <w:bCs/>
          <w:u w:val="single"/>
        </w:rPr>
      </w:pPr>
      <w:r>
        <w:rPr>
          <w:rFonts w:ascii="Arial" w:hAnsi="Arial" w:cs="Arial"/>
          <w:b/>
          <w:bCs/>
          <w:noProof/>
          <w:u w:val="single"/>
        </w:rPr>
        <mc:AlternateContent>
          <mc:Choice Requires="wps">
            <w:drawing>
              <wp:anchor distT="0" distB="0" distL="114300" distR="114300" simplePos="0" relativeHeight="252783616" behindDoc="0" locked="0" layoutInCell="1" allowOverlap="1" wp14:anchorId="7C649B6E" wp14:editId="3CF7A116">
                <wp:simplePos x="0" y="0"/>
                <wp:positionH relativeFrom="column">
                  <wp:posOffset>104775</wp:posOffset>
                </wp:positionH>
                <wp:positionV relativeFrom="paragraph">
                  <wp:posOffset>177165</wp:posOffset>
                </wp:positionV>
                <wp:extent cx="1209675" cy="762000"/>
                <wp:effectExtent l="0" t="0" r="28575" b="19050"/>
                <wp:wrapNone/>
                <wp:docPr id="2084" name="Rectangle: Rounded Corners 2084"/>
                <wp:cNvGraphicFramePr/>
                <a:graphic xmlns:a="http://schemas.openxmlformats.org/drawingml/2006/main">
                  <a:graphicData uri="http://schemas.microsoft.com/office/word/2010/wordprocessingShape">
                    <wps:wsp>
                      <wps:cNvSpPr/>
                      <wps:spPr>
                        <a:xfrm>
                          <a:off x="0" y="0"/>
                          <a:ext cx="1209675" cy="762000"/>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F13DE" w14:textId="51963F86" w:rsidR="00B62D18" w:rsidRPr="00EB1967" w:rsidRDefault="00B62D18" w:rsidP="00B62D18">
                            <w:pPr>
                              <w:jc w:val="center"/>
                              <w:rPr>
                                <w:b/>
                                <w:bCs/>
                                <w:color w:val="000000" w:themeColor="text1"/>
                              </w:rPr>
                            </w:pPr>
                            <w:r>
                              <w:rPr>
                                <w:b/>
                                <w:bCs/>
                                <w:color w:val="000000" w:themeColor="text1"/>
                              </w:rPr>
                              <w:t>Solid</w:t>
                            </w:r>
                            <w:r w:rsidRPr="00EB1967">
                              <w:rPr>
                                <w:b/>
                                <w:bCs/>
                                <w:color w:val="000000" w:themeColor="text1"/>
                              </w:rPr>
                              <w:t xml:space="preserve"> Epoxy Resin</w:t>
                            </w:r>
                            <w:r>
                              <w:rPr>
                                <w:b/>
                                <w:bCs/>
                                <w:color w:val="000000" w:themeColor="text1"/>
                              </w:rPr>
                              <w:t xml:space="preserve"> (Novolac</w:t>
                            </w:r>
                            <w:r w:rsidRPr="00EB1967">
                              <w:rPr>
                                <w:b/>
                                <w:b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649B6E" id="Rectangle: Rounded Corners 2084" o:spid="_x0000_s1228" style="position:absolute;margin-left:8.25pt;margin-top:13.95pt;width:95.25pt;height:60pt;z-index:25278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" fillcolor="#b4c6e7 [1300]" strokecolor="#1f3763 [1604]" strokeweight="1pt">
                <v:stroke joinstyle="miter"/>
                <v:textbox>
                  <w:txbxContent>
                    <w:p w14:paraId="271F13DE" w14:textId="51963F86" w:rsidR="00B62D18" w:rsidRPr="00EB1967" w:rsidRDefault="00B62D18" w:rsidP="00B62D18">
                      <w:pPr>
                        <w:jc w:val="center"/>
                        <w:rPr>
                          <w:b/>
                          <w:bCs/>
                          <w:color w:val="000000" w:themeColor="text1"/>
                        </w:rPr>
                      </w:pPr>
                      <w:r>
                        <w:rPr>
                          <w:b/>
                          <w:bCs/>
                          <w:color w:val="000000" w:themeColor="text1"/>
                        </w:rPr>
                        <w:t>Solid</w:t>
                      </w:r>
                      <w:r w:rsidRPr="00EB1967">
                        <w:rPr>
                          <w:b/>
                          <w:bCs/>
                          <w:color w:val="000000" w:themeColor="text1"/>
                        </w:rPr>
                        <w:t xml:space="preserve"> Epoxy Resin</w:t>
                      </w:r>
                      <w:r>
                        <w:rPr>
                          <w:b/>
                          <w:bCs/>
                          <w:color w:val="000000" w:themeColor="text1"/>
                        </w:rPr>
                        <w:t xml:space="preserve"> (Novolac</w:t>
                      </w:r>
                      <w:r w:rsidRPr="00EB1967">
                        <w:rPr>
                          <w:b/>
                          <w:bCs/>
                          <w:color w:val="000000" w:themeColor="text1"/>
                        </w:rPr>
                        <w:t>)</w:t>
                      </w:r>
                    </w:p>
                  </w:txbxContent>
                </v:textbox>
              </v:roundrect>
            </w:pict>
          </mc:Fallback>
        </mc:AlternateContent>
      </w:r>
      <w:r>
        <w:rPr>
          <w:rFonts w:ascii="Arial" w:hAnsi="Arial" w:cs="Arial"/>
          <w:b/>
          <w:bCs/>
          <w:noProof/>
          <w:u w:val="single"/>
        </w:rPr>
        <mc:AlternateContent>
          <mc:Choice Requires="wps">
            <w:drawing>
              <wp:anchor distT="0" distB="0" distL="114300" distR="114300" simplePos="0" relativeHeight="252788736" behindDoc="0" locked="0" layoutInCell="1" allowOverlap="1" wp14:anchorId="78F3EA47" wp14:editId="406F9A28">
                <wp:simplePos x="0" y="0"/>
                <wp:positionH relativeFrom="column">
                  <wp:posOffset>4181475</wp:posOffset>
                </wp:positionH>
                <wp:positionV relativeFrom="paragraph">
                  <wp:posOffset>133985</wp:posOffset>
                </wp:positionV>
                <wp:extent cx="1400175" cy="809625"/>
                <wp:effectExtent l="0" t="0" r="28575" b="28575"/>
                <wp:wrapNone/>
                <wp:docPr id="2080" name="Rectangle: Rounded Corners 2080"/>
                <wp:cNvGraphicFramePr/>
                <a:graphic xmlns:a="http://schemas.openxmlformats.org/drawingml/2006/main">
                  <a:graphicData uri="http://schemas.microsoft.com/office/word/2010/wordprocessingShape">
                    <wps:wsp>
                      <wps:cNvSpPr/>
                      <wps:spPr>
                        <a:xfrm>
                          <a:off x="0" y="0"/>
                          <a:ext cx="1400175" cy="8096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A4278D" w14:textId="52DC389A" w:rsidR="00B62D18" w:rsidRPr="00B62D18" w:rsidRDefault="00B62D18" w:rsidP="00B62D18">
                            <w:pPr>
                              <w:jc w:val="center"/>
                              <w:rPr>
                                <w:b/>
                                <w:bCs/>
                                <w:color w:val="000000" w:themeColor="text1"/>
                              </w:rPr>
                            </w:pPr>
                            <w:r w:rsidRPr="00B62D18">
                              <w:rPr>
                                <w:b/>
                                <w:bCs/>
                                <w:color w:val="000000" w:themeColor="text1"/>
                              </w:rPr>
                              <w:t>Unsaturated monocarboxylic acid</w:t>
                            </w:r>
                            <w:r>
                              <w:rPr>
                                <w:b/>
                                <w:bCs/>
                                <w:color w:val="000000" w:themeColor="text1"/>
                                <w:vertAlign w:val="superscript"/>
                              </w:rPr>
                              <w:t>1</w:t>
                            </w:r>
                            <w:r w:rsidRPr="00B62D18">
                              <w:rPr>
                                <w:b/>
                                <w:bCs/>
                                <w:color w:val="000000" w:themeColor="text1"/>
                              </w:rPr>
                              <w:t>, Additives</w:t>
                            </w:r>
                          </w:p>
                          <w:p w14:paraId="248E2C6F" w14:textId="77777777" w:rsidR="00B62D18" w:rsidRPr="00B62D18" w:rsidRDefault="00B62D18" w:rsidP="00B62D18">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F3EA47" id="Rectangle: Rounded Corners 2080" o:spid="_x0000_s1229" style="position:absolute;margin-left:329.25pt;margin-top:10.55pt;width:110.25pt;height:63.7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" fillcolor="#b4c6e7 [1300]" strokecolor="#1f3763 [1604]" strokeweight="1pt">
                <v:stroke joinstyle="miter"/>
                <v:textbox>
                  <w:txbxContent>
                    <w:p w14:paraId="30A4278D" w14:textId="52DC389A" w:rsidR="00B62D18" w:rsidRPr="00B62D18" w:rsidRDefault="00B62D18" w:rsidP="00B62D18">
                      <w:pPr>
                        <w:jc w:val="center"/>
                        <w:rPr>
                          <w:b/>
                          <w:bCs/>
                          <w:color w:val="000000" w:themeColor="text1"/>
                        </w:rPr>
                      </w:pPr>
                      <w:r w:rsidRPr="00B62D18">
                        <w:rPr>
                          <w:b/>
                          <w:bCs/>
                          <w:color w:val="000000" w:themeColor="text1"/>
                        </w:rPr>
                        <w:t>Unsaturated monocarboxylic acid</w:t>
                      </w:r>
                      <w:r>
                        <w:rPr>
                          <w:b/>
                          <w:bCs/>
                          <w:color w:val="000000" w:themeColor="text1"/>
                          <w:vertAlign w:val="superscript"/>
                        </w:rPr>
                        <w:t>1</w:t>
                      </w:r>
                      <w:r w:rsidRPr="00B62D18">
                        <w:rPr>
                          <w:b/>
                          <w:bCs/>
                          <w:color w:val="000000" w:themeColor="text1"/>
                        </w:rPr>
                        <w:t>, Additives</w:t>
                      </w:r>
                    </w:p>
                    <w:p w14:paraId="248E2C6F" w14:textId="77777777" w:rsidR="00B62D18" w:rsidRPr="00B62D18" w:rsidRDefault="00B62D18" w:rsidP="00B62D18">
                      <w:pPr>
                        <w:jc w:val="center"/>
                        <w:rPr>
                          <w:b/>
                          <w:bCs/>
                          <w:color w:val="000000" w:themeColor="text1"/>
                        </w:rPr>
                      </w:pPr>
                    </w:p>
                  </w:txbxContent>
                </v:textbox>
              </v:roundrect>
            </w:pict>
          </mc:Fallback>
        </mc:AlternateContent>
      </w:r>
      <w:r>
        <w:rPr>
          <w:rFonts w:ascii="Arial" w:hAnsi="Arial" w:cs="Arial"/>
          <w:b/>
          <w:bCs/>
          <w:noProof/>
          <w:u w:val="single"/>
        </w:rPr>
        <mc:AlternateContent>
          <mc:Choice Requires="wps">
            <w:drawing>
              <wp:anchor distT="0" distB="0" distL="114300" distR="114300" simplePos="0" relativeHeight="252787712" behindDoc="0" locked="0" layoutInCell="1" allowOverlap="1" wp14:anchorId="1479CDD2" wp14:editId="7176E58B">
                <wp:simplePos x="0" y="0"/>
                <wp:positionH relativeFrom="column">
                  <wp:posOffset>1938655</wp:posOffset>
                </wp:positionH>
                <wp:positionV relativeFrom="paragraph">
                  <wp:posOffset>19685</wp:posOffset>
                </wp:positionV>
                <wp:extent cx="1280795" cy="1104900"/>
                <wp:effectExtent l="0" t="0" r="14605" b="19050"/>
                <wp:wrapNone/>
                <wp:docPr id="2083" name="Rectangle: Rounded Corners 2083"/>
                <wp:cNvGraphicFramePr/>
                <a:graphic xmlns:a="http://schemas.openxmlformats.org/drawingml/2006/main">
                  <a:graphicData uri="http://schemas.microsoft.com/office/word/2010/wordprocessingShape">
                    <wps:wsp>
                      <wps:cNvSpPr/>
                      <wps:spPr>
                        <a:xfrm>
                          <a:off x="0" y="0"/>
                          <a:ext cx="1280795" cy="11049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B5A7D" w14:textId="77777777" w:rsidR="00B62D18" w:rsidRDefault="00B62D18" w:rsidP="00B62D18">
                            <w:pPr>
                              <w:jc w:val="center"/>
                              <w:rPr>
                                <w:b/>
                                <w:bCs/>
                                <w:color w:val="000000" w:themeColor="text1"/>
                              </w:rPr>
                            </w:pPr>
                            <w:r w:rsidRPr="00EB1967">
                              <w:rPr>
                                <w:b/>
                                <w:bCs/>
                                <w:color w:val="000000" w:themeColor="text1"/>
                              </w:rPr>
                              <w:t>Reactor</w:t>
                            </w:r>
                          </w:p>
                          <w:p w14:paraId="4EDB6824" w14:textId="77777777" w:rsidR="00B62D18" w:rsidRPr="00EB1967" w:rsidRDefault="00B62D18" w:rsidP="00B62D18">
                            <w:pPr>
                              <w:jc w:val="center"/>
                              <w:rPr>
                                <w:b/>
                                <w:bCs/>
                                <w:color w:val="000000" w:themeColor="text1"/>
                              </w:rPr>
                            </w:pPr>
                            <w:r w:rsidRPr="00EB1967">
                              <w:rPr>
                                <w:b/>
                                <w:bCs/>
                                <w:color w:val="000000" w:themeColor="text1"/>
                              </w:rPr>
                              <w:t>Temp :160-170°C</w:t>
                            </w:r>
                          </w:p>
                          <w:p w14:paraId="52371B4C" w14:textId="77777777" w:rsidR="00B62D18" w:rsidRPr="00EB1967" w:rsidRDefault="00B62D18" w:rsidP="00B62D18">
                            <w:pPr>
                              <w:jc w:val="center"/>
                              <w:rPr>
                                <w:b/>
                                <w:bCs/>
                                <w:color w:val="000000" w:themeColor="text1"/>
                              </w:rPr>
                            </w:pPr>
                            <w:r w:rsidRPr="00EB1967">
                              <w:rPr>
                                <w:b/>
                                <w:bCs/>
                                <w:color w:val="000000" w:themeColor="text1"/>
                              </w:rPr>
                              <w:t>Time :4-6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9CDD2" id="Rectangle: Rounded Corners 2083" o:spid="_x0000_s1230" style="position:absolute;margin-left:152.65pt;margin-top:1.55pt;width:100.85pt;height:87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" fillcolor="#f7caac [1301]" strokecolor="#1f3763 [1604]" strokeweight="1pt">
                <v:stroke joinstyle="miter"/>
                <v:textbox>
                  <w:txbxContent>
                    <w:p w14:paraId="7D4B5A7D" w14:textId="77777777" w:rsidR="00B62D18" w:rsidRDefault="00B62D18" w:rsidP="00B62D18">
                      <w:pPr>
                        <w:jc w:val="center"/>
                        <w:rPr>
                          <w:b/>
                          <w:bCs/>
                          <w:color w:val="000000" w:themeColor="text1"/>
                        </w:rPr>
                      </w:pPr>
                      <w:r w:rsidRPr="00EB1967">
                        <w:rPr>
                          <w:b/>
                          <w:bCs/>
                          <w:color w:val="000000" w:themeColor="text1"/>
                        </w:rPr>
                        <w:t>Reactor</w:t>
                      </w:r>
                    </w:p>
                    <w:p w14:paraId="4EDB6824" w14:textId="77777777" w:rsidR="00B62D18" w:rsidRPr="00EB1967" w:rsidRDefault="00B62D18" w:rsidP="00B62D18">
                      <w:pPr>
                        <w:jc w:val="center"/>
                        <w:rPr>
                          <w:b/>
                          <w:bCs/>
                          <w:color w:val="000000" w:themeColor="text1"/>
                        </w:rPr>
                      </w:pPr>
                      <w:r w:rsidRPr="00EB1967">
                        <w:rPr>
                          <w:b/>
                          <w:bCs/>
                          <w:color w:val="000000" w:themeColor="text1"/>
                        </w:rPr>
                        <w:t>Temp :160-170°C</w:t>
                      </w:r>
                    </w:p>
                    <w:p w14:paraId="52371B4C" w14:textId="77777777" w:rsidR="00B62D18" w:rsidRPr="00EB1967" w:rsidRDefault="00B62D18" w:rsidP="00B62D18">
                      <w:pPr>
                        <w:jc w:val="center"/>
                        <w:rPr>
                          <w:b/>
                          <w:bCs/>
                          <w:color w:val="000000" w:themeColor="text1"/>
                        </w:rPr>
                      </w:pPr>
                      <w:r w:rsidRPr="00EB1967">
                        <w:rPr>
                          <w:b/>
                          <w:bCs/>
                          <w:color w:val="000000" w:themeColor="text1"/>
                        </w:rPr>
                        <w:t>Time :4-6 Hr</w:t>
                      </w:r>
                    </w:p>
                  </w:txbxContent>
                </v:textbox>
              </v:roundrect>
            </w:pict>
          </mc:Fallback>
        </mc:AlternateContent>
      </w:r>
    </w:p>
    <w:p w14:paraId="66D9ED7C" w14:textId="77777777" w:rsidR="00B62D18" w:rsidRPr="000B521B" w:rsidRDefault="00B62D18" w:rsidP="00B62D18">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780544" behindDoc="0" locked="0" layoutInCell="1" allowOverlap="1" wp14:anchorId="6C757261" wp14:editId="70B1D864">
                <wp:simplePos x="0" y="0"/>
                <wp:positionH relativeFrom="column">
                  <wp:posOffset>3248025</wp:posOffset>
                </wp:positionH>
                <wp:positionV relativeFrom="paragraph">
                  <wp:posOffset>266700</wp:posOffset>
                </wp:positionV>
                <wp:extent cx="904875" cy="9525"/>
                <wp:effectExtent l="38100" t="76200" r="0" b="85725"/>
                <wp:wrapNone/>
                <wp:docPr id="2085" name="Straight Arrow Connector 2085"/>
                <wp:cNvGraphicFramePr/>
                <a:graphic xmlns:a="http://schemas.openxmlformats.org/drawingml/2006/main">
                  <a:graphicData uri="http://schemas.microsoft.com/office/word/2010/wordprocessingShape">
                    <wps:wsp>
                      <wps:cNvCnPr/>
                      <wps:spPr>
                        <a:xfrm flipH="1" flipV="1">
                          <a:off x="0" y="0"/>
                          <a:ext cx="9048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1C03A4" id="Straight Arrow Connector 2085" o:spid="_x0000_s1026" type="#_x0000_t32" style="position:absolute;margin-left:255.75pt;margin-top:21pt;width:71.25pt;height:.75pt;flip:x y;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" strokecolor="#4472c4 [3204]" strokeweight=".5pt">
                <v:stroke endarrow="block" joinstyle="miter"/>
              </v:shape>
            </w:pict>
          </mc:Fallback>
        </mc:AlternateContent>
      </w:r>
    </w:p>
    <w:p w14:paraId="5178A1BC" w14:textId="77777777" w:rsidR="00B62D18" w:rsidRPr="000B521B" w:rsidRDefault="00B62D18" w:rsidP="00B62D18">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777472" behindDoc="0" locked="0" layoutInCell="1" allowOverlap="1" wp14:anchorId="71C7568E" wp14:editId="07508AE3">
                <wp:simplePos x="0" y="0"/>
                <wp:positionH relativeFrom="column">
                  <wp:posOffset>1333500</wp:posOffset>
                </wp:positionH>
                <wp:positionV relativeFrom="paragraph">
                  <wp:posOffset>59690</wp:posOffset>
                </wp:positionV>
                <wp:extent cx="575945" cy="0"/>
                <wp:effectExtent l="0" t="76200" r="14605" b="95250"/>
                <wp:wrapNone/>
                <wp:docPr id="2086" name="Straight Arrow Connector 2086"/>
                <wp:cNvGraphicFramePr/>
                <a:graphic xmlns:a="http://schemas.openxmlformats.org/drawingml/2006/main">
                  <a:graphicData uri="http://schemas.microsoft.com/office/word/2010/wordprocessingShape">
                    <wps:wsp>
                      <wps:cNvCnPr/>
                      <wps:spPr>
                        <a:xfrm>
                          <a:off x="0" y="0"/>
                          <a:ext cx="5759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F637BC2" id="Straight Arrow Connector 2086" o:spid="_x0000_s1026" type="#_x0000_t32" style="position:absolute;margin-left:105pt;margin-top:4.7pt;width:45.35pt;height:0;z-index:25277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" strokecolor="#4472c4 [3204]" strokeweight=".5pt">
                <v:stroke endarrow="block" joinstyle="miter"/>
              </v:shape>
            </w:pict>
          </mc:Fallback>
        </mc:AlternateContent>
      </w:r>
    </w:p>
    <w:p w14:paraId="1BE19486" w14:textId="77777777" w:rsidR="00B62D18" w:rsidRPr="000B521B" w:rsidRDefault="00B62D18" w:rsidP="00B62D18">
      <w:pPr>
        <w:tabs>
          <w:tab w:val="left" w:pos="7770"/>
        </w:tabs>
        <w:rPr>
          <w:rFonts w:ascii="Arial" w:hAnsi="Arial" w:cs="Arial"/>
        </w:rPr>
      </w:pPr>
      <w:r>
        <w:rPr>
          <w:rFonts w:ascii="Arial" w:hAnsi="Arial" w:cs="Arial"/>
          <w:b/>
          <w:bCs/>
          <w:noProof/>
          <w:u w:val="single"/>
        </w:rPr>
        <mc:AlternateContent>
          <mc:Choice Requires="wps">
            <w:drawing>
              <wp:anchor distT="0" distB="0" distL="114300" distR="114300" simplePos="0" relativeHeight="252791808" behindDoc="0" locked="0" layoutInCell="1" allowOverlap="1" wp14:anchorId="37ECDF56" wp14:editId="52B8770F">
                <wp:simplePos x="0" y="0"/>
                <wp:positionH relativeFrom="column">
                  <wp:posOffset>4810125</wp:posOffset>
                </wp:positionH>
                <wp:positionV relativeFrom="paragraph">
                  <wp:posOffset>213995</wp:posOffset>
                </wp:positionV>
                <wp:extent cx="1323975" cy="352425"/>
                <wp:effectExtent l="0" t="0" r="28575" b="28575"/>
                <wp:wrapNone/>
                <wp:docPr id="2087" name="Rectangle: Rounded Corners 2087"/>
                <wp:cNvGraphicFramePr/>
                <a:graphic xmlns:a="http://schemas.openxmlformats.org/drawingml/2006/main">
                  <a:graphicData uri="http://schemas.microsoft.com/office/word/2010/wordprocessingShape">
                    <wps:wsp>
                      <wps:cNvSpPr/>
                      <wps:spPr>
                        <a:xfrm>
                          <a:off x="0" y="0"/>
                          <a:ext cx="1323975"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49FCA5" w14:textId="77777777" w:rsidR="00B62D18" w:rsidRPr="00EB1967" w:rsidRDefault="00B62D18" w:rsidP="00B62D18">
                            <w:pPr>
                              <w:jc w:val="center"/>
                              <w:rPr>
                                <w:b/>
                                <w:bCs/>
                                <w:color w:val="000000" w:themeColor="text1"/>
                              </w:rPr>
                            </w:pPr>
                            <w:r w:rsidRPr="00EB1967">
                              <w:rPr>
                                <w:b/>
                                <w:bCs/>
                                <w:color w:val="000000" w:themeColor="text1"/>
                              </w:rPr>
                              <w:t>Styrene Monomer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ECDF56" id="Rectangle: Rounded Corners 2087" o:spid="_x0000_s1231" style="position:absolute;margin-left:378.75pt;margin-top:16.85pt;width:104.25pt;height:27.75pt;z-index:2527918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" fillcolor="#b4c6e7 [1300]" strokecolor="#1f3763 [1604]" strokeweight="1pt">
                <v:stroke joinstyle="miter"/>
                <v:textbox>
                  <w:txbxContent>
                    <w:p w14:paraId="6E49FCA5" w14:textId="77777777" w:rsidR="00B62D18" w:rsidRPr="00EB1967" w:rsidRDefault="00B62D18" w:rsidP="00B62D18">
                      <w:pPr>
                        <w:jc w:val="center"/>
                        <w:rPr>
                          <w:b/>
                          <w:bCs/>
                          <w:color w:val="000000" w:themeColor="text1"/>
                        </w:rPr>
                      </w:pPr>
                      <w:r w:rsidRPr="00EB1967">
                        <w:rPr>
                          <w:b/>
                          <w:bCs/>
                          <w:color w:val="000000" w:themeColor="text1"/>
                        </w:rPr>
                        <w:t>Styrene Monomer</w:t>
                      </w:r>
                    </w:p>
                  </w:txbxContent>
                </v:textbox>
              </v:roundrect>
            </w:pict>
          </mc:Fallback>
        </mc:AlternateContent>
      </w:r>
      <w:r w:rsidRPr="000B521B">
        <w:rPr>
          <w:rFonts w:ascii="Arial" w:hAnsi="Arial" w:cs="Arial"/>
          <w:b/>
          <w:bCs/>
          <w:noProof/>
          <w:u w:val="single"/>
        </w:rPr>
        <mc:AlternateContent>
          <mc:Choice Requires="wps">
            <w:drawing>
              <wp:anchor distT="0" distB="0" distL="114300" distR="114300" simplePos="0" relativeHeight="252778496" behindDoc="0" locked="0" layoutInCell="1" allowOverlap="1" wp14:anchorId="6F4F6039" wp14:editId="532B53E8">
                <wp:simplePos x="0" y="0"/>
                <wp:positionH relativeFrom="column">
                  <wp:posOffset>3047365</wp:posOffset>
                </wp:positionH>
                <wp:positionV relativeFrom="paragraph">
                  <wp:posOffset>297815</wp:posOffset>
                </wp:positionV>
                <wp:extent cx="1762125" cy="1219200"/>
                <wp:effectExtent l="38100" t="0" r="9525" b="95250"/>
                <wp:wrapNone/>
                <wp:docPr id="2088" name="Connector: Elbow 2088"/>
                <wp:cNvGraphicFramePr/>
                <a:graphic xmlns:a="http://schemas.openxmlformats.org/drawingml/2006/main">
                  <a:graphicData uri="http://schemas.microsoft.com/office/word/2010/wordprocessingShape">
                    <wps:wsp>
                      <wps:cNvCnPr/>
                      <wps:spPr>
                        <a:xfrm flipH="1">
                          <a:off x="0" y="0"/>
                          <a:ext cx="1762125" cy="1219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CF25DA" id="Connector: Elbow 2088" o:spid="_x0000_s1026" type="#_x0000_t34" style="position:absolute;margin-left:239.95pt;margin-top:23.45pt;width:138.75pt;height:96pt;flip:x;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" strokecolor="#4472c4 [3204]" strokeweight=".5pt">
                <v:stroke endarrow="block"/>
              </v:shape>
            </w:pict>
          </mc:Fallback>
        </mc:AlternateContent>
      </w:r>
      <w:r w:rsidRPr="000B521B">
        <w:rPr>
          <w:rFonts w:ascii="Arial" w:hAnsi="Arial" w:cs="Arial"/>
        </w:rPr>
        <w:tab/>
      </w:r>
    </w:p>
    <w:p w14:paraId="380B8962" w14:textId="77777777" w:rsidR="00B62D18" w:rsidRPr="000B521B" w:rsidRDefault="00B62D18" w:rsidP="00B62D18">
      <w:pPr>
        <w:rPr>
          <w:rFonts w:ascii="Arial" w:hAnsi="Arial" w:cs="Arial"/>
        </w:rPr>
      </w:pPr>
      <w:r w:rsidRPr="000B521B">
        <w:rPr>
          <w:rFonts w:ascii="Arial" w:hAnsi="Arial" w:cs="Arial"/>
          <w:b/>
          <w:bCs/>
          <w:noProof/>
          <w:u w:val="single"/>
        </w:rPr>
        <mc:AlternateContent>
          <mc:Choice Requires="wps">
            <w:drawing>
              <wp:anchor distT="0" distB="0" distL="114300" distR="114300" simplePos="0" relativeHeight="252779520" behindDoc="0" locked="0" layoutInCell="1" allowOverlap="1" wp14:anchorId="403EC605" wp14:editId="433F8662">
                <wp:simplePos x="0" y="0"/>
                <wp:positionH relativeFrom="column">
                  <wp:posOffset>2533650</wp:posOffset>
                </wp:positionH>
                <wp:positionV relativeFrom="paragraph">
                  <wp:posOffset>21590</wp:posOffset>
                </wp:positionV>
                <wp:extent cx="19050" cy="838200"/>
                <wp:effectExtent l="57150" t="0" r="57150" b="57150"/>
                <wp:wrapNone/>
                <wp:docPr id="2091" name="Straight Arrow Connector 2091"/>
                <wp:cNvGraphicFramePr/>
                <a:graphic xmlns:a="http://schemas.openxmlformats.org/drawingml/2006/main">
                  <a:graphicData uri="http://schemas.microsoft.com/office/word/2010/wordprocessingShape">
                    <wps:wsp>
                      <wps:cNvCnPr/>
                      <wps:spPr>
                        <a:xfrm>
                          <a:off x="0" y="0"/>
                          <a:ext cx="1905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380663" id="Straight Arrow Connector 2091" o:spid="_x0000_s1026" type="#_x0000_t32" style="position:absolute;margin-left:199.5pt;margin-top:1.7pt;width:1.5pt;height:66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" strokecolor="#4472c4 [3204]" strokeweight=".5pt">
                <v:stroke endarrow="block" joinstyle="miter"/>
              </v:shape>
            </w:pict>
          </mc:Fallback>
        </mc:AlternateContent>
      </w:r>
    </w:p>
    <w:p w14:paraId="2DA250FD" w14:textId="77777777" w:rsidR="00B62D18" w:rsidRPr="000B521B" w:rsidRDefault="00B62D18" w:rsidP="00B62D18">
      <w:pPr>
        <w:rPr>
          <w:rFonts w:ascii="Arial" w:hAnsi="Arial" w:cs="Arial"/>
        </w:rPr>
      </w:pPr>
    </w:p>
    <w:p w14:paraId="4709D253" w14:textId="77777777" w:rsidR="00B62D18" w:rsidRPr="000B521B" w:rsidRDefault="00B62D18" w:rsidP="00B62D18">
      <w:pPr>
        <w:rPr>
          <w:rFonts w:ascii="Arial" w:hAnsi="Arial" w:cs="Arial"/>
        </w:rPr>
      </w:pPr>
    </w:p>
    <w:p w14:paraId="5ED6A0E1" w14:textId="77777777" w:rsidR="00B62D18" w:rsidRPr="000B521B" w:rsidRDefault="00B62D18" w:rsidP="00B62D18">
      <w:pPr>
        <w:rPr>
          <w:rFonts w:ascii="Arial" w:hAnsi="Arial" w:cs="Arial"/>
        </w:rPr>
      </w:pPr>
      <w:r>
        <w:rPr>
          <w:rFonts w:ascii="Arial" w:hAnsi="Arial" w:cs="Arial"/>
          <w:b/>
          <w:bCs/>
          <w:noProof/>
          <w:u w:val="single"/>
        </w:rPr>
        <mc:AlternateContent>
          <mc:Choice Requires="wps">
            <w:drawing>
              <wp:anchor distT="0" distB="0" distL="114300" distR="114300" simplePos="0" relativeHeight="252789760" behindDoc="0" locked="0" layoutInCell="1" allowOverlap="1" wp14:anchorId="77132BE6" wp14:editId="35880FA4">
                <wp:simplePos x="0" y="0"/>
                <wp:positionH relativeFrom="column">
                  <wp:posOffset>1857375</wp:posOffset>
                </wp:positionH>
                <wp:positionV relativeFrom="paragraph">
                  <wp:posOffset>47625</wp:posOffset>
                </wp:positionV>
                <wp:extent cx="1209675" cy="990600"/>
                <wp:effectExtent l="0" t="0" r="28575" b="19050"/>
                <wp:wrapNone/>
                <wp:docPr id="2092" name="Rectangle: Rounded Corners 2092"/>
                <wp:cNvGraphicFramePr/>
                <a:graphic xmlns:a="http://schemas.openxmlformats.org/drawingml/2006/main">
                  <a:graphicData uri="http://schemas.microsoft.com/office/word/2010/wordprocessingShape">
                    <wps:wsp>
                      <wps:cNvSpPr/>
                      <wps:spPr>
                        <a:xfrm>
                          <a:off x="0" y="0"/>
                          <a:ext cx="1209675" cy="9906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6E2D58" w14:textId="77777777" w:rsidR="00B62D18" w:rsidRPr="00EB1967" w:rsidRDefault="00B62D18" w:rsidP="00B62D18">
                            <w:pPr>
                              <w:jc w:val="center"/>
                              <w:rPr>
                                <w:b/>
                                <w:bCs/>
                                <w:color w:val="000000" w:themeColor="text1"/>
                              </w:rPr>
                            </w:pPr>
                            <w:r w:rsidRPr="00EB1967">
                              <w:rPr>
                                <w:b/>
                                <w:bCs/>
                                <w:color w:val="000000" w:themeColor="text1"/>
                              </w:rPr>
                              <w:t>Blender</w:t>
                            </w:r>
                          </w:p>
                          <w:p w14:paraId="48CE55EB" w14:textId="77777777" w:rsidR="00B62D18" w:rsidRPr="00EB1967" w:rsidRDefault="00B62D18" w:rsidP="00B62D18">
                            <w:pPr>
                              <w:jc w:val="center"/>
                              <w:rPr>
                                <w:b/>
                                <w:bCs/>
                                <w:color w:val="000000" w:themeColor="text1"/>
                              </w:rPr>
                            </w:pPr>
                            <w:r w:rsidRPr="00EB1967">
                              <w:rPr>
                                <w:b/>
                                <w:bCs/>
                                <w:color w:val="000000" w:themeColor="text1"/>
                              </w:rPr>
                              <w:t>Temp:70°C</w:t>
                            </w:r>
                          </w:p>
                          <w:p w14:paraId="2EC3071E" w14:textId="77777777" w:rsidR="00B62D18" w:rsidRPr="00EB1967" w:rsidRDefault="00B62D18" w:rsidP="00B62D18">
                            <w:pPr>
                              <w:jc w:val="center"/>
                              <w:rPr>
                                <w:b/>
                                <w:bCs/>
                                <w:color w:val="000000" w:themeColor="text1"/>
                              </w:rPr>
                            </w:pPr>
                            <w:r w:rsidRPr="00EB1967">
                              <w:rPr>
                                <w:b/>
                                <w:bCs/>
                                <w:color w:val="000000" w:themeColor="text1"/>
                              </w:rPr>
                              <w:t>Time: 2-4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7132BE6" id="Rectangle: Rounded Corners 2092" o:spid="_x0000_s1232" style="position:absolute;margin-left:146.25pt;margin-top:3.75pt;width:95.25pt;height:78pt;z-index:25278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" fillcolor="#f7caac [1301]" strokecolor="#1f3763 [1604]" strokeweight="1pt">
                <v:stroke joinstyle="miter"/>
                <v:textbox>
                  <w:txbxContent>
                    <w:p w14:paraId="276E2D58" w14:textId="77777777" w:rsidR="00B62D18" w:rsidRPr="00EB1967" w:rsidRDefault="00B62D18" w:rsidP="00B62D18">
                      <w:pPr>
                        <w:jc w:val="center"/>
                        <w:rPr>
                          <w:b/>
                          <w:bCs/>
                          <w:color w:val="000000" w:themeColor="text1"/>
                        </w:rPr>
                      </w:pPr>
                      <w:r w:rsidRPr="00EB1967">
                        <w:rPr>
                          <w:b/>
                          <w:bCs/>
                          <w:color w:val="000000" w:themeColor="text1"/>
                        </w:rPr>
                        <w:t>Blender</w:t>
                      </w:r>
                    </w:p>
                    <w:p w14:paraId="48CE55EB" w14:textId="77777777" w:rsidR="00B62D18" w:rsidRPr="00EB1967" w:rsidRDefault="00B62D18" w:rsidP="00B62D18">
                      <w:pPr>
                        <w:jc w:val="center"/>
                        <w:rPr>
                          <w:b/>
                          <w:bCs/>
                          <w:color w:val="000000" w:themeColor="text1"/>
                        </w:rPr>
                      </w:pPr>
                      <w:r w:rsidRPr="00EB1967">
                        <w:rPr>
                          <w:b/>
                          <w:bCs/>
                          <w:color w:val="000000" w:themeColor="text1"/>
                        </w:rPr>
                        <w:t>Temp:70°C</w:t>
                      </w:r>
                    </w:p>
                    <w:p w14:paraId="2EC3071E" w14:textId="77777777" w:rsidR="00B62D18" w:rsidRPr="00EB1967" w:rsidRDefault="00B62D18" w:rsidP="00B62D18">
                      <w:pPr>
                        <w:jc w:val="center"/>
                        <w:rPr>
                          <w:b/>
                          <w:bCs/>
                          <w:color w:val="000000" w:themeColor="text1"/>
                        </w:rPr>
                      </w:pPr>
                      <w:r w:rsidRPr="00EB1967">
                        <w:rPr>
                          <w:b/>
                          <w:bCs/>
                          <w:color w:val="000000" w:themeColor="text1"/>
                        </w:rPr>
                        <w:t>Time: 2-4 Hr</w:t>
                      </w:r>
                    </w:p>
                  </w:txbxContent>
                </v:textbox>
              </v:roundrect>
            </w:pict>
          </mc:Fallback>
        </mc:AlternateContent>
      </w:r>
    </w:p>
    <w:p w14:paraId="6AE6B2B3" w14:textId="77777777" w:rsidR="00B62D18" w:rsidRPr="000B521B" w:rsidRDefault="00B62D18" w:rsidP="00B62D18">
      <w:pPr>
        <w:rPr>
          <w:rFonts w:ascii="Arial" w:hAnsi="Arial" w:cs="Arial"/>
        </w:rPr>
      </w:pPr>
    </w:p>
    <w:p w14:paraId="2F626A80" w14:textId="77777777" w:rsidR="00B62D18" w:rsidRPr="000B521B" w:rsidRDefault="00B62D18" w:rsidP="00B62D18">
      <w:pPr>
        <w:rPr>
          <w:rFonts w:ascii="Arial" w:hAnsi="Arial" w:cs="Arial"/>
        </w:rPr>
      </w:pPr>
    </w:p>
    <w:p w14:paraId="6D9C7282" w14:textId="77777777" w:rsidR="00B62D18" w:rsidRPr="000B521B" w:rsidRDefault="00B62D18" w:rsidP="00B62D18">
      <w:pPr>
        <w:rPr>
          <w:rFonts w:ascii="Arial" w:hAnsi="Arial" w:cs="Arial"/>
        </w:rPr>
      </w:pPr>
      <w:r w:rsidRPr="000B521B">
        <w:rPr>
          <w:rFonts w:ascii="Arial" w:hAnsi="Arial" w:cs="Arial"/>
          <w:noProof/>
        </w:rPr>
        <mc:AlternateContent>
          <mc:Choice Requires="wps">
            <w:drawing>
              <wp:anchor distT="0" distB="0" distL="114300" distR="114300" simplePos="0" relativeHeight="252781568" behindDoc="0" locked="0" layoutInCell="1" allowOverlap="1" wp14:anchorId="3FCCCE6F" wp14:editId="2F185995">
                <wp:simplePos x="0" y="0"/>
                <wp:positionH relativeFrom="column">
                  <wp:posOffset>2571750</wp:posOffset>
                </wp:positionH>
                <wp:positionV relativeFrom="paragraph">
                  <wp:posOffset>168910</wp:posOffset>
                </wp:positionV>
                <wp:extent cx="0" cy="266700"/>
                <wp:effectExtent l="76200" t="0" r="57150" b="57150"/>
                <wp:wrapNone/>
                <wp:docPr id="2094" name="Straight Arrow Connector 2094"/>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276AF5" id="Straight Arrow Connector 2094" o:spid="_x0000_s1026" type="#_x0000_t32" style="position:absolute;margin-left:202.5pt;margin-top:13.3pt;width:0;height:21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" strokecolor="#4472c4 [3204]" strokeweight=".5pt">
                <v:stroke endarrow="block" joinstyle="miter"/>
              </v:shape>
            </w:pict>
          </mc:Fallback>
        </mc:AlternateContent>
      </w:r>
    </w:p>
    <w:p w14:paraId="25E1E668" w14:textId="77777777" w:rsidR="00B62D18" w:rsidRPr="000B521B" w:rsidRDefault="00B62D18" w:rsidP="00B62D18">
      <w:pPr>
        <w:tabs>
          <w:tab w:val="left" w:pos="3705"/>
        </w:tabs>
        <w:rPr>
          <w:rFonts w:ascii="Arial" w:hAnsi="Arial" w:cs="Arial"/>
        </w:rPr>
      </w:pPr>
      <w:r>
        <w:rPr>
          <w:rFonts w:ascii="Arial" w:hAnsi="Arial" w:cs="Arial"/>
          <w:b/>
          <w:bCs/>
          <w:noProof/>
          <w:u w:val="single"/>
        </w:rPr>
        <mc:AlternateContent>
          <mc:Choice Requires="wps">
            <w:drawing>
              <wp:anchor distT="0" distB="0" distL="114300" distR="114300" simplePos="0" relativeHeight="252790784" behindDoc="0" locked="0" layoutInCell="1" allowOverlap="1" wp14:anchorId="54317A20" wp14:editId="09270508">
                <wp:simplePos x="0" y="0"/>
                <wp:positionH relativeFrom="column">
                  <wp:posOffset>1295399</wp:posOffset>
                </wp:positionH>
                <wp:positionV relativeFrom="paragraph">
                  <wp:posOffset>176530</wp:posOffset>
                </wp:positionV>
                <wp:extent cx="2543175" cy="419100"/>
                <wp:effectExtent l="0" t="0" r="28575" b="19050"/>
                <wp:wrapNone/>
                <wp:docPr id="2095" name="Rectangle: Rounded Corners 2095"/>
                <wp:cNvGraphicFramePr/>
                <a:graphic xmlns:a="http://schemas.openxmlformats.org/drawingml/2006/main">
                  <a:graphicData uri="http://schemas.microsoft.com/office/word/2010/wordprocessingShape">
                    <wps:wsp>
                      <wps:cNvSpPr/>
                      <wps:spPr>
                        <a:xfrm>
                          <a:off x="0" y="0"/>
                          <a:ext cx="2543175" cy="4191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F4CF36" w14:textId="77777777" w:rsidR="00B62D18" w:rsidRPr="00EB1967" w:rsidRDefault="00B62D18" w:rsidP="00B62D18">
                            <w:pPr>
                              <w:jc w:val="center"/>
                              <w:rPr>
                                <w:b/>
                                <w:bCs/>
                                <w:color w:val="000000" w:themeColor="text1"/>
                              </w:rPr>
                            </w:pPr>
                            <w:r w:rsidRPr="00EB1967">
                              <w:rPr>
                                <w:b/>
                                <w:bCs/>
                                <w:color w:val="000000" w:themeColor="text1"/>
                              </w:rPr>
                              <w:t>Finished Products ready for packing</w:t>
                            </w:r>
                          </w:p>
                          <w:p w14:paraId="6CBDFEC4" w14:textId="77777777" w:rsidR="00B62D18" w:rsidRPr="00EB1967" w:rsidRDefault="00B62D18" w:rsidP="00B62D18">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317A20" id="Rectangle: Rounded Corners 2095" o:spid="_x0000_s1233" style="position:absolute;margin-left:102pt;margin-top:13.9pt;width:200.25pt;height:33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" fillcolor="#f7caac [1301]" strokecolor="#1f3763 [1604]" strokeweight="1pt">
                <v:stroke joinstyle="miter"/>
                <v:textbox>
                  <w:txbxContent>
                    <w:p w14:paraId="0AF4CF36" w14:textId="77777777" w:rsidR="00B62D18" w:rsidRPr="00EB1967" w:rsidRDefault="00B62D18" w:rsidP="00B62D18">
                      <w:pPr>
                        <w:jc w:val="center"/>
                        <w:rPr>
                          <w:b/>
                          <w:bCs/>
                          <w:color w:val="000000" w:themeColor="text1"/>
                        </w:rPr>
                      </w:pPr>
                      <w:r w:rsidRPr="00EB1967">
                        <w:rPr>
                          <w:b/>
                          <w:bCs/>
                          <w:color w:val="000000" w:themeColor="text1"/>
                        </w:rPr>
                        <w:t>Finished Products ready for packing</w:t>
                      </w:r>
                    </w:p>
                    <w:p w14:paraId="6CBDFEC4" w14:textId="77777777" w:rsidR="00B62D18" w:rsidRPr="00EB1967" w:rsidRDefault="00B62D18" w:rsidP="00B62D18">
                      <w:pPr>
                        <w:jc w:val="center"/>
                        <w:rPr>
                          <w:b/>
                          <w:bCs/>
                          <w:color w:val="000000" w:themeColor="text1"/>
                        </w:rPr>
                      </w:pPr>
                    </w:p>
                  </w:txbxContent>
                </v:textbox>
              </v:roundrect>
            </w:pict>
          </mc:Fallback>
        </mc:AlternateContent>
      </w:r>
    </w:p>
    <w:p w14:paraId="6650DCF3" w14:textId="77777777" w:rsidR="00B62D18" w:rsidRDefault="00B62D18" w:rsidP="00B62D18">
      <w:pPr>
        <w:tabs>
          <w:tab w:val="left" w:pos="1365"/>
        </w:tabs>
        <w:spacing w:line="360" w:lineRule="auto"/>
        <w:jc w:val="both"/>
        <w:rPr>
          <w:rFonts w:ascii="Arial" w:hAnsi="Arial" w:cs="Arial"/>
          <w:b/>
          <w:bCs/>
          <w:sz w:val="24"/>
          <w:szCs w:val="24"/>
        </w:rPr>
      </w:pPr>
      <w:r w:rsidRPr="000B521B">
        <w:rPr>
          <w:rFonts w:ascii="Arial" w:hAnsi="Arial" w:cs="Arial"/>
          <w:noProof/>
        </w:rPr>
        <mc:AlternateContent>
          <mc:Choice Requires="wps">
            <w:drawing>
              <wp:anchor distT="0" distB="0" distL="114300" distR="114300" simplePos="0" relativeHeight="252792832" behindDoc="0" locked="0" layoutInCell="1" allowOverlap="1" wp14:anchorId="38F8AA7F" wp14:editId="36B19285">
                <wp:simplePos x="0" y="0"/>
                <wp:positionH relativeFrom="column">
                  <wp:posOffset>2571750</wp:posOffset>
                </wp:positionH>
                <wp:positionV relativeFrom="paragraph">
                  <wp:posOffset>320675</wp:posOffset>
                </wp:positionV>
                <wp:extent cx="0" cy="266700"/>
                <wp:effectExtent l="76200" t="0" r="57150" b="57150"/>
                <wp:wrapNone/>
                <wp:docPr id="2099" name="Straight Arrow Connector 2099"/>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ABC4F" id="Straight Arrow Connector 2099" o:spid="_x0000_s1026" type="#_x0000_t32" style="position:absolute;margin-left:202.5pt;margin-top:25.25pt;width:0;height:21pt;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" strokecolor="#4472c4 [3204]" strokeweight=".5pt">
                <v:stroke endarrow="block" joinstyle="miter"/>
              </v:shape>
            </w:pict>
          </mc:Fallback>
        </mc:AlternateContent>
      </w:r>
    </w:p>
    <w:p w14:paraId="473946D2" w14:textId="77777777" w:rsidR="00B62D18" w:rsidRPr="00793AF4" w:rsidRDefault="00B62D18" w:rsidP="00B62D18">
      <w:pPr>
        <w:tabs>
          <w:tab w:val="left" w:pos="1365"/>
        </w:tabs>
        <w:spacing w:line="360" w:lineRule="auto"/>
        <w:jc w:val="both"/>
      </w:pPr>
      <w:r>
        <w:rPr>
          <w:rFonts w:ascii="Arial" w:hAnsi="Arial" w:cs="Arial"/>
          <w:bCs/>
          <w:noProof/>
          <w:color w:val="000000" w:themeColor="text1"/>
        </w:rPr>
        <mc:AlternateContent>
          <mc:Choice Requires="wps">
            <w:drawing>
              <wp:anchor distT="0" distB="0" distL="114300" distR="114300" simplePos="0" relativeHeight="252793856" behindDoc="0" locked="0" layoutInCell="1" allowOverlap="1" wp14:anchorId="554EBDA0" wp14:editId="48CD7DA3">
                <wp:simplePos x="0" y="0"/>
                <wp:positionH relativeFrom="column">
                  <wp:posOffset>1943100</wp:posOffset>
                </wp:positionH>
                <wp:positionV relativeFrom="paragraph">
                  <wp:posOffset>232410</wp:posOffset>
                </wp:positionV>
                <wp:extent cx="1257300" cy="447675"/>
                <wp:effectExtent l="0" t="0" r="19050" b="28575"/>
                <wp:wrapNone/>
                <wp:docPr id="2100" name="Oval 2100"/>
                <wp:cNvGraphicFramePr/>
                <a:graphic xmlns:a="http://schemas.openxmlformats.org/drawingml/2006/main">
                  <a:graphicData uri="http://schemas.microsoft.com/office/word/2010/wordprocessingShape">
                    <wps:wsp>
                      <wps:cNvSpPr/>
                      <wps:spPr>
                        <a:xfrm>
                          <a:off x="0" y="0"/>
                          <a:ext cx="1257300" cy="447675"/>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E38F3A" w14:textId="7E907845" w:rsidR="00B62D18" w:rsidRPr="00B62D18" w:rsidRDefault="00B62D18" w:rsidP="00B62D18">
                            <w:pPr>
                              <w:jc w:val="center"/>
                              <w:rPr>
                                <w:b/>
                                <w:bCs/>
                                <w:color w:val="000000" w:themeColor="text1"/>
                                <w:vertAlign w:val="superscript"/>
                              </w:rPr>
                            </w:pPr>
                            <w:r w:rsidRPr="00B62D18">
                              <w:rPr>
                                <w:b/>
                                <w:bCs/>
                                <w:color w:val="000000" w:themeColor="text1"/>
                              </w:rPr>
                              <w:t>Curing</w:t>
                            </w:r>
                            <w:r>
                              <w:rPr>
                                <w:b/>
                                <w:bCs/>
                                <w:color w:val="000000" w:themeColor="text1"/>
                                <w:vertAlign w:val="super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54EBDA0" id="Oval 2100" o:spid="_x0000_s1234" style="position:absolute;left:0;text-align:left;margin-left:153pt;margin-top:18.3pt;width:99pt;height:35.25pt;z-index:252793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" fillcolor="#ffd966 [1943]" strokecolor="#1f3763 [1604]" strokeweight="1pt">
                <v:stroke joinstyle="miter"/>
                <v:textbox>
                  <w:txbxContent>
                    <w:p w14:paraId="4FE38F3A" w14:textId="7E907845" w:rsidR="00B62D18" w:rsidRPr="00B62D18" w:rsidRDefault="00B62D18" w:rsidP="00B62D18">
                      <w:pPr>
                        <w:jc w:val="center"/>
                        <w:rPr>
                          <w:b/>
                          <w:bCs/>
                          <w:color w:val="000000" w:themeColor="text1"/>
                          <w:vertAlign w:val="superscript"/>
                        </w:rPr>
                      </w:pPr>
                      <w:r w:rsidRPr="00B62D18">
                        <w:rPr>
                          <w:b/>
                          <w:bCs/>
                          <w:color w:val="000000" w:themeColor="text1"/>
                        </w:rPr>
                        <w:t>Curing</w:t>
                      </w:r>
                      <w:r>
                        <w:rPr>
                          <w:b/>
                          <w:bCs/>
                          <w:color w:val="000000" w:themeColor="text1"/>
                          <w:vertAlign w:val="superscript"/>
                        </w:rPr>
                        <w:t>2</w:t>
                      </w:r>
                    </w:p>
                  </w:txbxContent>
                </v:textbox>
              </v:oval>
            </w:pict>
          </mc:Fallback>
        </mc:AlternateContent>
      </w:r>
    </w:p>
    <w:p w14:paraId="7B5EB962" w14:textId="77777777" w:rsidR="00B62D18" w:rsidRDefault="00B62D18" w:rsidP="00B62D18">
      <w:pPr>
        <w:tabs>
          <w:tab w:val="left" w:pos="1365"/>
        </w:tabs>
        <w:spacing w:line="360" w:lineRule="auto"/>
        <w:jc w:val="both"/>
        <w:rPr>
          <w:rFonts w:ascii="Arial" w:hAnsi="Arial" w:cs="Arial"/>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782592" behindDoc="0" locked="0" layoutInCell="1" allowOverlap="1" wp14:anchorId="0E59C03E" wp14:editId="2430BED3">
                <wp:simplePos x="0" y="0"/>
                <wp:positionH relativeFrom="margin">
                  <wp:posOffset>5050155</wp:posOffset>
                </wp:positionH>
                <wp:positionV relativeFrom="paragraph">
                  <wp:posOffset>326390</wp:posOffset>
                </wp:positionV>
                <wp:extent cx="1346835" cy="200025"/>
                <wp:effectExtent l="0" t="0" r="0" b="0"/>
                <wp:wrapNone/>
                <wp:docPr id="2101" name="TextBox 4"/>
                <wp:cNvGraphicFramePr/>
                <a:graphic xmlns:a="http://schemas.openxmlformats.org/drawingml/2006/main">
                  <a:graphicData uri="http://schemas.microsoft.com/office/word/2010/wordprocessingShape">
                    <wps:wsp>
                      <wps:cNvSpPr txBox="1"/>
                      <wps:spPr>
                        <a:xfrm>
                          <a:off x="0" y="0"/>
                          <a:ext cx="1346835" cy="200025"/>
                        </a:xfrm>
                        <a:prstGeom prst="rect">
                          <a:avLst/>
                        </a:prstGeom>
                        <a:noFill/>
                      </wps:spPr>
                      <wps:txbx>
                        <w:txbxContent>
                          <w:p w14:paraId="67FA7ECE" w14:textId="77777777" w:rsidR="00B62D18" w:rsidRPr="006F6D2F" w:rsidRDefault="00B62D18" w:rsidP="00B62D1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E59C03E" id="_x0000_s1235" type="#_x0000_t202" style="position:absolute;left:0;text-align:left;margin-left:397.65pt;margin-top:25.7pt;width:106.05pt;height:15.75pt;z-index:25278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" filled="f" stroked="f">
                <v:textbox style="mso-fit-shape-to-text:t">
                  <w:txbxContent>
                    <w:p w14:paraId="67FA7ECE" w14:textId="77777777" w:rsidR="00B62D18" w:rsidRPr="006F6D2F" w:rsidRDefault="00B62D18" w:rsidP="00B62D1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7BFACF4C" w14:textId="77777777" w:rsidR="00B62D18" w:rsidRDefault="00B62D18" w:rsidP="00B62D18">
      <w:pPr>
        <w:tabs>
          <w:tab w:val="left" w:pos="1365"/>
        </w:tabs>
        <w:spacing w:line="360" w:lineRule="auto"/>
        <w:jc w:val="both"/>
        <w:rPr>
          <w:rFonts w:ascii="Arial" w:hAnsi="Arial" w:cs="Arial"/>
          <w:b/>
          <w:bCs/>
          <w:sz w:val="24"/>
          <w:szCs w:val="24"/>
        </w:rPr>
      </w:pPr>
    </w:p>
    <w:p w14:paraId="559D17FE" w14:textId="083E2348" w:rsidR="00695ED4" w:rsidRDefault="00B62D18" w:rsidP="00695ED4">
      <w:pPr>
        <w:jc w:val="both"/>
        <w:rPr>
          <w:rFonts w:ascii="Arial" w:hAnsi="Arial" w:cs="Arial"/>
          <w:i/>
          <w:iCs/>
          <w:color w:val="000000" w:themeColor="text1"/>
          <w:sz w:val="18"/>
          <w:szCs w:val="18"/>
          <w:shd w:val="clear" w:color="auto" w:fill="FFFFFF"/>
        </w:rPr>
      </w:pPr>
      <w:r w:rsidRPr="00B62D18">
        <w:rPr>
          <w:rFonts w:ascii="Arial" w:hAnsi="Arial" w:cs="Arial"/>
          <w:i/>
          <w:iCs/>
          <w:color w:val="000000" w:themeColor="text1"/>
          <w:sz w:val="18"/>
          <w:szCs w:val="18"/>
          <w:shd w:val="clear" w:color="auto" w:fill="FFFFFF"/>
        </w:rPr>
        <w:t>1</w:t>
      </w:r>
      <w:r w:rsidR="00695ED4" w:rsidRPr="00B62D18">
        <w:rPr>
          <w:rFonts w:ascii="Arial" w:hAnsi="Arial" w:cs="Arial"/>
          <w:i/>
          <w:iCs/>
          <w:color w:val="000000" w:themeColor="text1"/>
          <w:sz w:val="18"/>
          <w:szCs w:val="18"/>
          <w:shd w:val="clear" w:color="auto" w:fill="FFFFFF"/>
        </w:rPr>
        <w:t xml:space="preserve"> </w:t>
      </w:r>
      <w:r w:rsidR="00695ED4" w:rsidRPr="00D72A4F">
        <w:rPr>
          <w:rFonts w:ascii="Arial" w:hAnsi="Arial" w:cs="Arial"/>
          <w:i/>
          <w:iCs/>
          <w:color w:val="000000" w:themeColor="text1"/>
          <w:sz w:val="18"/>
          <w:szCs w:val="18"/>
          <w:shd w:val="clear" w:color="auto" w:fill="FFFFFF"/>
        </w:rPr>
        <w:t>Unsaturated monocarboxylic</w:t>
      </w:r>
      <w:r>
        <w:rPr>
          <w:rFonts w:ascii="Arial" w:hAnsi="Arial" w:cs="Arial"/>
          <w:i/>
          <w:iCs/>
          <w:color w:val="000000" w:themeColor="text1"/>
          <w:sz w:val="18"/>
          <w:szCs w:val="18"/>
          <w:shd w:val="clear" w:color="auto" w:fill="FFFFFF"/>
        </w:rPr>
        <w:t xml:space="preserve"> </w:t>
      </w:r>
      <w:r w:rsidR="00705138" w:rsidRPr="00D72A4F">
        <w:rPr>
          <w:rFonts w:ascii="Arial" w:hAnsi="Arial" w:cs="Arial"/>
          <w:i/>
          <w:iCs/>
          <w:color w:val="000000" w:themeColor="text1"/>
          <w:sz w:val="18"/>
          <w:szCs w:val="18"/>
          <w:shd w:val="clear" w:color="auto" w:fill="FFFFFF"/>
        </w:rPr>
        <w:t>acid</w:t>
      </w:r>
      <w:r w:rsidR="00695ED4" w:rsidRPr="00D72A4F">
        <w:rPr>
          <w:rFonts w:ascii="Arial" w:hAnsi="Arial" w:cs="Arial"/>
          <w:i/>
          <w:iCs/>
          <w:color w:val="000000" w:themeColor="text1"/>
          <w:sz w:val="18"/>
          <w:szCs w:val="18"/>
          <w:shd w:val="clear" w:color="auto" w:fill="FFFFFF"/>
        </w:rPr>
        <w:t xml:space="preserve"> include acrylic acid, methacrylic acid, crotonic acid, monoesters of unsaturated polycarboxylic acids, and monoesters of maleic acid. The unsaturated acids and monoesters may be used singly or as a mixture of two or more of them.</w:t>
      </w:r>
      <w:r w:rsidR="00695ED4">
        <w:rPr>
          <w:rFonts w:ascii="Arial" w:hAnsi="Arial" w:cs="Arial"/>
          <w:i/>
          <w:iCs/>
          <w:color w:val="000000" w:themeColor="text1"/>
          <w:sz w:val="18"/>
          <w:szCs w:val="18"/>
          <w:shd w:val="clear" w:color="auto" w:fill="FFFFFF"/>
        </w:rPr>
        <w:t xml:space="preserve"> The unsaturated </w:t>
      </w:r>
      <w:r w:rsidR="00695ED4" w:rsidRPr="00D72A4F">
        <w:rPr>
          <w:rFonts w:ascii="Arial" w:hAnsi="Arial" w:cs="Arial"/>
          <w:i/>
          <w:iCs/>
          <w:color w:val="000000" w:themeColor="text1"/>
          <w:sz w:val="18"/>
          <w:szCs w:val="18"/>
          <w:shd w:val="clear" w:color="auto" w:fill="FFFFFF"/>
        </w:rPr>
        <w:t>monocarboxylic acids</w:t>
      </w:r>
      <w:r w:rsidR="00695ED4">
        <w:rPr>
          <w:rFonts w:ascii="Arial" w:hAnsi="Arial" w:cs="Arial"/>
          <w:i/>
          <w:iCs/>
          <w:color w:val="000000" w:themeColor="text1"/>
          <w:sz w:val="18"/>
          <w:szCs w:val="18"/>
          <w:shd w:val="clear" w:color="auto" w:fill="FFFFFF"/>
        </w:rPr>
        <w:t xml:space="preserve"> can be derived from renewable sources like lignin or soyabean oil therefore, the name bio- based vinyl ester resin is used.</w:t>
      </w:r>
    </w:p>
    <w:p w14:paraId="39C03E66" w14:textId="5A1B73AD" w:rsidR="00B62D18" w:rsidRPr="00B62D18" w:rsidRDefault="00B62D18" w:rsidP="00B62D18">
      <w:pPr>
        <w:spacing w:line="240" w:lineRule="auto"/>
        <w:jc w:val="both"/>
        <w:rPr>
          <w:rFonts w:ascii="Arial" w:hAnsi="Arial" w:cs="Arial"/>
          <w:i/>
          <w:iCs/>
          <w:color w:val="000000" w:themeColor="text1"/>
          <w:sz w:val="18"/>
          <w:szCs w:val="18"/>
          <w:shd w:val="clear" w:color="auto" w:fill="FFFFFF"/>
        </w:rPr>
      </w:pPr>
      <w:r>
        <w:rPr>
          <w:rFonts w:ascii="Arial" w:hAnsi="Arial" w:cs="Arial"/>
          <w:i/>
          <w:iCs/>
          <w:color w:val="000000" w:themeColor="text1"/>
          <w:sz w:val="18"/>
          <w:szCs w:val="18"/>
          <w:shd w:val="clear" w:color="auto" w:fill="FFFFFF"/>
        </w:rPr>
        <w:t>2 Curing of vinyl ester resin is done by the end user industries according to the application in which it is used. Curing defines the gelation time of vinyl ester resin</w:t>
      </w:r>
      <w:r w:rsidR="00490F7E">
        <w:rPr>
          <w:rFonts w:ascii="Arial" w:hAnsi="Arial" w:cs="Arial"/>
          <w:i/>
          <w:iCs/>
          <w:color w:val="000000" w:themeColor="text1"/>
          <w:sz w:val="18"/>
          <w:szCs w:val="18"/>
          <w:shd w:val="clear" w:color="auto" w:fill="FFFFFF"/>
        </w:rPr>
        <w:t>.</w:t>
      </w:r>
      <w:r>
        <w:rPr>
          <w:rFonts w:ascii="Arial" w:hAnsi="Arial" w:cs="Arial"/>
          <w:i/>
          <w:iCs/>
          <w:color w:val="000000" w:themeColor="text1"/>
          <w:sz w:val="18"/>
          <w:szCs w:val="18"/>
          <w:shd w:val="clear" w:color="auto" w:fill="FFFFFF"/>
        </w:rPr>
        <w:t xml:space="preserve"> </w:t>
      </w:r>
      <w:r w:rsidR="00490F7E" w:rsidRPr="00490F7E">
        <w:rPr>
          <w:rFonts w:ascii="Arial" w:hAnsi="Arial" w:cs="Arial"/>
          <w:i/>
          <w:iCs/>
          <w:color w:val="000000" w:themeColor="text1"/>
          <w:sz w:val="18"/>
          <w:szCs w:val="18"/>
          <w:shd w:val="clear" w:color="auto" w:fill="FFFFFF"/>
        </w:rPr>
        <w:t>Curing is a process that is employed to change the viscosities of the epoxy resin according to the customer's requirement. This process is completely optional and varies from manufacturer to manufacturer depending on the grade of VER to be manufactured.</w:t>
      </w:r>
    </w:p>
    <w:p w14:paraId="567F7987" w14:textId="1F26932B" w:rsidR="00B62D18" w:rsidRPr="00D72A4F" w:rsidRDefault="00B62D18" w:rsidP="00695ED4">
      <w:pPr>
        <w:jc w:val="both"/>
        <w:rPr>
          <w:rFonts w:ascii="Arial" w:hAnsi="Arial" w:cs="Arial"/>
          <w:i/>
          <w:iCs/>
          <w:sz w:val="18"/>
          <w:szCs w:val="18"/>
        </w:rPr>
      </w:pPr>
    </w:p>
    <w:p w14:paraId="31B7054F" w14:textId="55537181" w:rsidR="007E23D4" w:rsidRDefault="007E23D4" w:rsidP="00695ED4">
      <w:pPr>
        <w:tabs>
          <w:tab w:val="left" w:pos="1365"/>
        </w:tabs>
        <w:spacing w:line="360" w:lineRule="auto"/>
        <w:jc w:val="both"/>
        <w:rPr>
          <w:rFonts w:ascii="Arial" w:hAnsi="Arial" w:cs="Arial"/>
          <w:b/>
          <w:bCs/>
          <w:sz w:val="24"/>
          <w:szCs w:val="24"/>
        </w:rPr>
      </w:pPr>
    </w:p>
    <w:p w14:paraId="6BF53EC4" w14:textId="744F68CB" w:rsidR="00695ED4" w:rsidRDefault="00695ED4" w:rsidP="00695ED4">
      <w:pPr>
        <w:tabs>
          <w:tab w:val="left" w:pos="1365"/>
        </w:tabs>
        <w:spacing w:line="360" w:lineRule="auto"/>
        <w:jc w:val="both"/>
        <w:rPr>
          <w:rFonts w:ascii="Arial" w:hAnsi="Arial" w:cs="Arial"/>
          <w:b/>
          <w:bCs/>
          <w:sz w:val="24"/>
          <w:szCs w:val="24"/>
        </w:rPr>
      </w:pPr>
      <w:r w:rsidRPr="005B6140">
        <w:rPr>
          <w:rFonts w:ascii="Arial" w:hAnsi="Arial" w:cs="Arial"/>
          <w:b/>
          <w:bCs/>
          <w:noProof/>
          <w:sz w:val="24"/>
          <w:szCs w:val="24"/>
        </w:rPr>
        <w:lastRenderedPageBreak/>
        <mc:AlternateContent>
          <mc:Choice Requires="wps">
            <w:drawing>
              <wp:anchor distT="45720" distB="45720" distL="114300" distR="114300" simplePos="0" relativeHeight="252677120" behindDoc="0" locked="0" layoutInCell="1" allowOverlap="1" wp14:anchorId="7F3FB849" wp14:editId="4A8DB4CA">
                <wp:simplePos x="0" y="0"/>
                <wp:positionH relativeFrom="column">
                  <wp:posOffset>-142875</wp:posOffset>
                </wp:positionH>
                <wp:positionV relativeFrom="paragraph">
                  <wp:posOffset>330200</wp:posOffset>
                </wp:positionV>
                <wp:extent cx="1009650" cy="638175"/>
                <wp:effectExtent l="0" t="0" r="19050" b="28575"/>
                <wp:wrapSquare wrapText="bothSides"/>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38175"/>
                        </a:xfrm>
                        <a:prstGeom prst="rect">
                          <a:avLst/>
                        </a:prstGeom>
                        <a:solidFill>
                          <a:srgbClr val="FFFFFF"/>
                        </a:solidFill>
                        <a:ln w="9525">
                          <a:solidFill>
                            <a:srgbClr val="000000"/>
                          </a:solidFill>
                          <a:miter lim="800000"/>
                          <a:headEnd/>
                          <a:tailEnd/>
                        </a:ln>
                      </wps:spPr>
                      <wps:txbx>
                        <w:txbxContent>
                          <w:p w14:paraId="34F0409D" w14:textId="77777777" w:rsidR="00695ED4" w:rsidRPr="005B6140" w:rsidRDefault="00695ED4" w:rsidP="00695ED4">
                            <w:pPr>
                              <w:jc w:val="center"/>
                              <w:rPr>
                                <w:rFonts w:ascii="Arial" w:hAnsi="Arial" w:cs="Arial"/>
                                <w:sz w:val="20"/>
                                <w:szCs w:val="20"/>
                              </w:rPr>
                            </w:pPr>
                            <w:r>
                              <w:rPr>
                                <w:rFonts w:ascii="Arial" w:hAnsi="Arial" w:cs="Arial"/>
                                <w:sz w:val="20"/>
                                <w:szCs w:val="20"/>
                              </w:rPr>
                              <w:t>Raw material storage and handling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FB849" id="_x0000_s1236" type="#_x0000_t202" style="position:absolute;left:0;text-align:left;margin-left:-11.25pt;margin-top:26pt;width:79.5pt;height:50.25pt;z-index:25267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">
                <v:textbox>
                  <w:txbxContent>
                    <w:p w14:paraId="34F0409D" w14:textId="77777777" w:rsidR="00695ED4" w:rsidRPr="005B6140" w:rsidRDefault="00695ED4" w:rsidP="00695ED4">
                      <w:pPr>
                        <w:jc w:val="center"/>
                        <w:rPr>
                          <w:rFonts w:ascii="Arial" w:hAnsi="Arial" w:cs="Arial"/>
                          <w:sz w:val="20"/>
                          <w:szCs w:val="20"/>
                        </w:rPr>
                      </w:pPr>
                      <w:r>
                        <w:rPr>
                          <w:rFonts w:ascii="Arial" w:hAnsi="Arial" w:cs="Arial"/>
                          <w:sz w:val="20"/>
                          <w:szCs w:val="20"/>
                        </w:rPr>
                        <w:t>Raw material storage and handling</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78144" behindDoc="0" locked="0" layoutInCell="1" allowOverlap="1" wp14:anchorId="395D955B" wp14:editId="56379415">
                <wp:simplePos x="0" y="0"/>
                <wp:positionH relativeFrom="column">
                  <wp:posOffset>933450</wp:posOffset>
                </wp:positionH>
                <wp:positionV relativeFrom="paragraph">
                  <wp:posOffset>330200</wp:posOffset>
                </wp:positionV>
                <wp:extent cx="1009650" cy="638175"/>
                <wp:effectExtent l="0" t="0" r="19050" b="28575"/>
                <wp:wrapSquare wrapText="bothSides"/>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38175"/>
                        </a:xfrm>
                        <a:prstGeom prst="rect">
                          <a:avLst/>
                        </a:prstGeom>
                        <a:solidFill>
                          <a:srgbClr val="FFFFFF"/>
                        </a:solidFill>
                        <a:ln w="9525">
                          <a:solidFill>
                            <a:srgbClr val="000000"/>
                          </a:solidFill>
                          <a:miter lim="800000"/>
                          <a:headEnd/>
                          <a:tailEnd/>
                        </a:ln>
                      </wps:spPr>
                      <wps:txbx>
                        <w:txbxContent>
                          <w:p w14:paraId="0D59851F" w14:textId="77777777" w:rsidR="00695ED4" w:rsidRPr="005B6140" w:rsidRDefault="00695ED4" w:rsidP="00695ED4">
                            <w:pPr>
                              <w:spacing w:line="240" w:lineRule="auto"/>
                              <w:jc w:val="center"/>
                              <w:rPr>
                                <w:rFonts w:ascii="Arial" w:hAnsi="Arial" w:cs="Arial"/>
                                <w:sz w:val="20"/>
                                <w:szCs w:val="20"/>
                              </w:rPr>
                            </w:pPr>
                            <w:r w:rsidRPr="005B6140">
                              <w:rPr>
                                <w:rFonts w:ascii="Arial" w:hAnsi="Arial" w:cs="Arial"/>
                                <w:sz w:val="20"/>
                                <w:szCs w:val="20"/>
                              </w:rPr>
                              <w:t>Reaction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D955B" id="_x0000_s1237" type="#_x0000_t202" style="position:absolute;left:0;text-align:left;margin-left:73.5pt;margin-top:26pt;width:79.5pt;height:50.25pt;z-index:25267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">
                <v:textbox>
                  <w:txbxContent>
                    <w:p w14:paraId="0D59851F" w14:textId="77777777" w:rsidR="00695ED4" w:rsidRPr="005B6140" w:rsidRDefault="00695ED4" w:rsidP="00695ED4">
                      <w:pPr>
                        <w:spacing w:line="240" w:lineRule="auto"/>
                        <w:jc w:val="center"/>
                        <w:rPr>
                          <w:rFonts w:ascii="Arial" w:hAnsi="Arial" w:cs="Arial"/>
                          <w:sz w:val="20"/>
                          <w:szCs w:val="20"/>
                        </w:rPr>
                      </w:pPr>
                      <w:r w:rsidRPr="005B6140">
                        <w:rPr>
                          <w:rFonts w:ascii="Arial" w:hAnsi="Arial" w:cs="Arial"/>
                          <w:sz w:val="20"/>
                          <w:szCs w:val="20"/>
                        </w:rPr>
                        <w:t>Reaction</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79168" behindDoc="0" locked="0" layoutInCell="1" allowOverlap="1" wp14:anchorId="2D38C32B" wp14:editId="75A424C8">
                <wp:simplePos x="0" y="0"/>
                <wp:positionH relativeFrom="column">
                  <wp:posOffset>2047875</wp:posOffset>
                </wp:positionH>
                <wp:positionV relativeFrom="paragraph">
                  <wp:posOffset>349250</wp:posOffset>
                </wp:positionV>
                <wp:extent cx="1009650" cy="619125"/>
                <wp:effectExtent l="0" t="0" r="19050" b="28575"/>
                <wp:wrapSquare wrapText="bothSides"/>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19125"/>
                        </a:xfrm>
                        <a:prstGeom prst="rect">
                          <a:avLst/>
                        </a:prstGeom>
                        <a:solidFill>
                          <a:srgbClr val="FFFFFF"/>
                        </a:solidFill>
                        <a:ln w="9525">
                          <a:solidFill>
                            <a:srgbClr val="000000"/>
                          </a:solidFill>
                          <a:miter lim="800000"/>
                          <a:headEnd/>
                          <a:tailEnd/>
                        </a:ln>
                      </wps:spPr>
                      <wps:txbx>
                        <w:txbxContent>
                          <w:p w14:paraId="4F571C79" w14:textId="77777777" w:rsidR="00695ED4" w:rsidRPr="005B6140" w:rsidRDefault="00695ED4" w:rsidP="00695ED4">
                            <w:pPr>
                              <w:spacing w:line="240" w:lineRule="auto"/>
                              <w:jc w:val="center"/>
                              <w:rPr>
                                <w:rFonts w:ascii="Arial" w:hAnsi="Arial" w:cs="Arial"/>
                                <w:sz w:val="20"/>
                                <w:szCs w:val="20"/>
                              </w:rPr>
                            </w:pPr>
                            <w:r w:rsidRPr="005B6140">
                              <w:rPr>
                                <w:rFonts w:ascii="Arial" w:hAnsi="Arial" w:cs="Arial"/>
                                <w:sz w:val="20"/>
                                <w:szCs w:val="20"/>
                              </w:rPr>
                              <w:t>Blending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8C32B" id="_x0000_s1238" type="#_x0000_t202" style="position:absolute;left:0;text-align:left;margin-left:161.25pt;margin-top:27.5pt;width:79.5pt;height:48.75pt;z-index:252679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">
                <v:textbox>
                  <w:txbxContent>
                    <w:p w14:paraId="4F571C79" w14:textId="77777777" w:rsidR="00695ED4" w:rsidRPr="005B6140" w:rsidRDefault="00695ED4" w:rsidP="00695ED4">
                      <w:pPr>
                        <w:spacing w:line="240" w:lineRule="auto"/>
                        <w:jc w:val="center"/>
                        <w:rPr>
                          <w:rFonts w:ascii="Arial" w:hAnsi="Arial" w:cs="Arial"/>
                          <w:sz w:val="20"/>
                          <w:szCs w:val="20"/>
                        </w:rPr>
                      </w:pPr>
                      <w:r w:rsidRPr="005B6140">
                        <w:rPr>
                          <w:rFonts w:ascii="Arial" w:hAnsi="Arial" w:cs="Arial"/>
                          <w:sz w:val="20"/>
                          <w:szCs w:val="20"/>
                        </w:rPr>
                        <w:t>Blending</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0192" behindDoc="0" locked="0" layoutInCell="1" allowOverlap="1" wp14:anchorId="3523F688" wp14:editId="3FB58C35">
                <wp:simplePos x="0" y="0"/>
                <wp:positionH relativeFrom="column">
                  <wp:posOffset>3152775</wp:posOffset>
                </wp:positionH>
                <wp:positionV relativeFrom="paragraph">
                  <wp:posOffset>349250</wp:posOffset>
                </wp:positionV>
                <wp:extent cx="1009650" cy="619125"/>
                <wp:effectExtent l="0" t="0" r="19050" b="28575"/>
                <wp:wrapSquare wrapText="bothSides"/>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19125"/>
                        </a:xfrm>
                        <a:prstGeom prst="rect">
                          <a:avLst/>
                        </a:prstGeom>
                        <a:solidFill>
                          <a:srgbClr val="FFFFFF"/>
                        </a:solidFill>
                        <a:ln w="9525">
                          <a:solidFill>
                            <a:srgbClr val="000000"/>
                          </a:solidFill>
                          <a:miter lim="800000"/>
                          <a:headEnd/>
                          <a:tailEnd/>
                        </a:ln>
                      </wps:spPr>
                      <wps:txbx>
                        <w:txbxContent>
                          <w:p w14:paraId="0D18D649"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Intermediate storage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3F688" id="_x0000_s1239" type="#_x0000_t202" style="position:absolute;left:0;text-align:left;margin-left:248.25pt;margin-top:27.5pt;width:79.5pt;height:48.75pt;z-index:25268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">
                <v:textbox>
                  <w:txbxContent>
                    <w:p w14:paraId="0D18D649"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Intermediate storage</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1216" behindDoc="0" locked="0" layoutInCell="1" allowOverlap="1" wp14:anchorId="32D0AE10" wp14:editId="0AB2695E">
                <wp:simplePos x="0" y="0"/>
                <wp:positionH relativeFrom="column">
                  <wp:posOffset>4295775</wp:posOffset>
                </wp:positionH>
                <wp:positionV relativeFrom="paragraph">
                  <wp:posOffset>349250</wp:posOffset>
                </wp:positionV>
                <wp:extent cx="1009650" cy="619125"/>
                <wp:effectExtent l="0" t="0" r="19050" b="28575"/>
                <wp:wrapSquare wrapText="bothSides"/>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19125"/>
                        </a:xfrm>
                        <a:prstGeom prst="rect">
                          <a:avLst/>
                        </a:prstGeom>
                        <a:solidFill>
                          <a:srgbClr val="FFFFFF"/>
                        </a:solidFill>
                        <a:ln w="9525">
                          <a:solidFill>
                            <a:srgbClr val="000000"/>
                          </a:solidFill>
                          <a:miter lim="800000"/>
                          <a:headEnd/>
                          <a:tailEnd/>
                        </a:ln>
                      </wps:spPr>
                      <wps:txbx>
                        <w:txbxContent>
                          <w:p w14:paraId="3EBB36D3"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Finishing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0AE10" id="_x0000_s1240" type="#_x0000_t202" style="position:absolute;left:0;text-align:left;margin-left:338.25pt;margin-top:27.5pt;width:79.5pt;height:48.75pt;z-index:25268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">
                <v:textbox>
                  <w:txbxContent>
                    <w:p w14:paraId="3EBB36D3"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Finishing</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2240" behindDoc="0" locked="0" layoutInCell="1" allowOverlap="1" wp14:anchorId="7980EE8C" wp14:editId="624C61ED">
                <wp:simplePos x="0" y="0"/>
                <wp:positionH relativeFrom="column">
                  <wp:posOffset>5438775</wp:posOffset>
                </wp:positionH>
                <wp:positionV relativeFrom="paragraph">
                  <wp:posOffset>349250</wp:posOffset>
                </wp:positionV>
                <wp:extent cx="1181100" cy="619125"/>
                <wp:effectExtent l="0" t="0" r="19050" b="28575"/>
                <wp:wrapSquare wrapText="bothSides"/>
                <wp:docPr id="1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619125"/>
                        </a:xfrm>
                        <a:prstGeom prst="rect">
                          <a:avLst/>
                        </a:prstGeom>
                        <a:solidFill>
                          <a:srgbClr val="FFFFFF"/>
                        </a:solidFill>
                        <a:ln w="9525">
                          <a:solidFill>
                            <a:srgbClr val="000000"/>
                          </a:solidFill>
                          <a:miter lim="800000"/>
                          <a:headEnd/>
                          <a:tailEnd/>
                        </a:ln>
                      </wps:spPr>
                      <wps:txbx>
                        <w:txbxContent>
                          <w:p w14:paraId="55B3744A"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Finished product storage and handling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0EE8C" id="_x0000_s1241" type="#_x0000_t202" style="position:absolute;left:0;text-align:left;margin-left:428.25pt;margin-top:27.5pt;width:93pt;height:48.75pt;z-index:25268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">
                <v:textbox>
                  <w:txbxContent>
                    <w:p w14:paraId="55B3744A"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Finished product storage and handling</w:t>
                      </w:r>
                    </w:p>
                  </w:txbxContent>
                </v:textbox>
                <w10:wrap type="square"/>
              </v:shape>
            </w:pict>
          </mc:Fallback>
        </mc:AlternateContent>
      </w:r>
      <w:r>
        <w:rPr>
          <w:rFonts w:ascii="Arial" w:hAnsi="Arial" w:cs="Arial"/>
          <w:b/>
          <w:bCs/>
          <w:sz w:val="24"/>
          <w:szCs w:val="24"/>
        </w:rPr>
        <w:t>Process Flow Diagram</w:t>
      </w:r>
    </w:p>
    <w:p w14:paraId="3A75D200"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15008" behindDoc="0" locked="0" layoutInCell="1" allowOverlap="1" wp14:anchorId="27559EAF" wp14:editId="1AB57465">
                <wp:simplePos x="0" y="0"/>
                <wp:positionH relativeFrom="column">
                  <wp:posOffset>1825032</wp:posOffset>
                </wp:positionH>
                <wp:positionV relativeFrom="paragraph">
                  <wp:posOffset>900528</wp:posOffset>
                </wp:positionV>
                <wp:extent cx="0" cy="160334"/>
                <wp:effectExtent l="76200" t="0" r="57150" b="49530"/>
                <wp:wrapNone/>
                <wp:docPr id="229" name="Straight Arrow Connector 229"/>
                <wp:cNvGraphicFramePr/>
                <a:graphic xmlns:a="http://schemas.openxmlformats.org/drawingml/2006/main">
                  <a:graphicData uri="http://schemas.microsoft.com/office/word/2010/wordprocessingShape">
                    <wps:wsp>
                      <wps:cNvCnPr/>
                      <wps:spPr>
                        <a:xfrm>
                          <a:off x="0" y="0"/>
                          <a:ext cx="0" cy="1603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7BBB74" id="Straight Arrow Connector 229" o:spid="_x0000_s1026" type="#_x0000_t32" style="position:absolute;margin-left:143.7pt;margin-top:70.9pt;width:0;height:12.6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3984" behindDoc="0" locked="0" layoutInCell="1" allowOverlap="1" wp14:anchorId="3E3F11D8" wp14:editId="149C6C6E">
                <wp:simplePos x="0" y="0"/>
                <wp:positionH relativeFrom="column">
                  <wp:posOffset>2915278</wp:posOffset>
                </wp:positionH>
                <wp:positionV relativeFrom="paragraph">
                  <wp:posOffset>815117</wp:posOffset>
                </wp:positionV>
                <wp:extent cx="0" cy="245745"/>
                <wp:effectExtent l="76200" t="0" r="57150" b="59055"/>
                <wp:wrapNone/>
                <wp:docPr id="227" name="Straight Arrow Connector 227"/>
                <wp:cNvGraphicFramePr/>
                <a:graphic xmlns:a="http://schemas.openxmlformats.org/drawingml/2006/main">
                  <a:graphicData uri="http://schemas.microsoft.com/office/word/2010/wordprocessingShape">
                    <wps:wsp>
                      <wps:cNvCnPr/>
                      <wps:spPr>
                        <a:xfrm>
                          <a:off x="0" y="0"/>
                          <a:ext cx="0" cy="245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64D334" id="Straight Arrow Connector 227" o:spid="_x0000_s1026" type="#_x0000_t32" style="position:absolute;margin-left:229.55pt;margin-top:64.2pt;width:0;height:19.35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2960" behindDoc="0" locked="0" layoutInCell="1" allowOverlap="1" wp14:anchorId="4FF86D16" wp14:editId="087DB685">
                <wp:simplePos x="0" y="0"/>
                <wp:positionH relativeFrom="column">
                  <wp:posOffset>1614016</wp:posOffset>
                </wp:positionH>
                <wp:positionV relativeFrom="paragraph">
                  <wp:posOffset>815117</wp:posOffset>
                </wp:positionV>
                <wp:extent cx="0" cy="226088"/>
                <wp:effectExtent l="76200" t="0" r="57150" b="59690"/>
                <wp:wrapNone/>
                <wp:docPr id="226" name="Straight Arrow Connector 226"/>
                <wp:cNvGraphicFramePr/>
                <a:graphic xmlns:a="http://schemas.openxmlformats.org/drawingml/2006/main">
                  <a:graphicData uri="http://schemas.microsoft.com/office/word/2010/wordprocessingShape">
                    <wps:wsp>
                      <wps:cNvCnPr/>
                      <wps:spPr>
                        <a:xfrm>
                          <a:off x="0" y="0"/>
                          <a:ext cx="0" cy="2260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2E9FCC" id="Straight Arrow Connector 226" o:spid="_x0000_s1026" type="#_x0000_t32" style="position:absolute;margin-left:127.1pt;margin-top:64.2pt;width:0;height:17.8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1936" behindDoc="0" locked="0" layoutInCell="1" allowOverlap="1" wp14:anchorId="59CFB168" wp14:editId="0FD5B940">
                <wp:simplePos x="0" y="0"/>
                <wp:positionH relativeFrom="column">
                  <wp:posOffset>5245784</wp:posOffset>
                </wp:positionH>
                <wp:positionV relativeFrom="paragraph">
                  <wp:posOffset>815117</wp:posOffset>
                </wp:positionV>
                <wp:extent cx="0" cy="246184"/>
                <wp:effectExtent l="76200" t="0" r="57150" b="59055"/>
                <wp:wrapNone/>
                <wp:docPr id="225" name="Straight Arrow Connector 225"/>
                <wp:cNvGraphicFramePr/>
                <a:graphic xmlns:a="http://schemas.openxmlformats.org/drawingml/2006/main">
                  <a:graphicData uri="http://schemas.microsoft.com/office/word/2010/wordprocessingShape">
                    <wps:wsp>
                      <wps:cNvCnPr/>
                      <wps:spPr>
                        <a:xfrm>
                          <a:off x="0" y="0"/>
                          <a:ext cx="0" cy="2461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D3BC74" id="Straight Arrow Connector 225" o:spid="_x0000_s1026" type="#_x0000_t32" style="position:absolute;margin-left:413.05pt;margin-top:64.2pt;width:0;height:19.4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0912" behindDoc="0" locked="0" layoutInCell="1" allowOverlap="1" wp14:anchorId="15309742" wp14:editId="04276BA3">
                <wp:simplePos x="0" y="0"/>
                <wp:positionH relativeFrom="column">
                  <wp:posOffset>1082144</wp:posOffset>
                </wp:positionH>
                <wp:positionV relativeFrom="paragraph">
                  <wp:posOffset>815117</wp:posOffset>
                </wp:positionV>
                <wp:extent cx="4164351" cy="0"/>
                <wp:effectExtent l="0" t="0" r="0" b="0"/>
                <wp:wrapNone/>
                <wp:docPr id="223" name="Straight Connector 223"/>
                <wp:cNvGraphicFramePr/>
                <a:graphic xmlns:a="http://schemas.openxmlformats.org/drawingml/2006/main">
                  <a:graphicData uri="http://schemas.microsoft.com/office/word/2010/wordprocessingShape">
                    <wps:wsp>
                      <wps:cNvCnPr/>
                      <wps:spPr>
                        <a:xfrm>
                          <a:off x="0" y="0"/>
                          <a:ext cx="416435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BAF8AC" id="Straight Connector 223" o:spid="_x0000_s1026" style="position:absolute;z-index:252710912;visibility:visible;mso-wrap-style:square;mso-wrap-distance-left:9pt;mso-wrap-distance-top:0;mso-wrap-distance-right:9pt;mso-wrap-distance-bottom:0;mso-position-horizontal:absolute;mso-position-horizontal-relative:text;mso-position-vertical:absolute;mso-position-vertical-relative:text" from="85.2pt,64.2pt" to="413.1pt,6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9888" behindDoc="0" locked="0" layoutInCell="1" allowOverlap="1" wp14:anchorId="77590994" wp14:editId="2DD169E7">
                <wp:simplePos x="0" y="0"/>
                <wp:positionH relativeFrom="column">
                  <wp:posOffset>1075158</wp:posOffset>
                </wp:positionH>
                <wp:positionV relativeFrom="paragraph">
                  <wp:posOffset>810895</wp:posOffset>
                </wp:positionV>
                <wp:extent cx="6267" cy="2075290"/>
                <wp:effectExtent l="0" t="0" r="32385" b="20320"/>
                <wp:wrapNone/>
                <wp:docPr id="221" name="Straight Connector 221"/>
                <wp:cNvGraphicFramePr/>
                <a:graphic xmlns:a="http://schemas.openxmlformats.org/drawingml/2006/main">
                  <a:graphicData uri="http://schemas.microsoft.com/office/word/2010/wordprocessingShape">
                    <wps:wsp>
                      <wps:cNvCnPr/>
                      <wps:spPr>
                        <a:xfrm flipV="1">
                          <a:off x="0" y="0"/>
                          <a:ext cx="6267" cy="2075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9180F6" id="Straight Connector 221" o:spid="_x0000_s1026" style="position:absolute;flip:y;z-index:252709888;visibility:visible;mso-wrap-style:square;mso-wrap-distance-left:9pt;mso-wrap-distance-top:0;mso-wrap-distance-right:9pt;mso-wrap-distance-bottom:0;mso-position-horizontal:absolute;mso-position-horizontal-relative:text;mso-position-vertical:absolute;mso-position-vertical-relative:text" from="84.65pt,63.85pt" to="85.1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6816" behindDoc="0" locked="0" layoutInCell="1" allowOverlap="1" wp14:anchorId="55D89590" wp14:editId="70EE9C90">
                <wp:simplePos x="0" y="0"/>
                <wp:positionH relativeFrom="column">
                  <wp:posOffset>5073926</wp:posOffset>
                </wp:positionH>
                <wp:positionV relativeFrom="paragraph">
                  <wp:posOffset>898387</wp:posOffset>
                </wp:positionV>
                <wp:extent cx="0" cy="166977"/>
                <wp:effectExtent l="76200" t="0" r="57150" b="62230"/>
                <wp:wrapNone/>
                <wp:docPr id="215" name="Straight Arrow Connector 215"/>
                <wp:cNvGraphicFramePr/>
                <a:graphic xmlns:a="http://schemas.openxmlformats.org/drawingml/2006/main">
                  <a:graphicData uri="http://schemas.microsoft.com/office/word/2010/wordprocessingShape">
                    <wps:wsp>
                      <wps:cNvCnPr/>
                      <wps:spPr>
                        <a:xfrm>
                          <a:off x="0" y="0"/>
                          <a:ext cx="0" cy="166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0E836" id="Straight Arrow Connector 215" o:spid="_x0000_s1026" type="#_x0000_t32" style="position:absolute;margin-left:399.5pt;margin-top:70.75pt;width:0;height:13.15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05792" behindDoc="0" locked="0" layoutInCell="1" allowOverlap="1" wp14:anchorId="0CF925B2" wp14:editId="4D27C800">
                <wp:simplePos x="0" y="0"/>
                <wp:positionH relativeFrom="column">
                  <wp:posOffset>3149710</wp:posOffset>
                </wp:positionH>
                <wp:positionV relativeFrom="paragraph">
                  <wp:posOffset>898387</wp:posOffset>
                </wp:positionV>
                <wp:extent cx="0" cy="166977"/>
                <wp:effectExtent l="76200" t="0" r="57150" b="62230"/>
                <wp:wrapNone/>
                <wp:docPr id="214" name="Straight Arrow Connector 214"/>
                <wp:cNvGraphicFramePr/>
                <a:graphic xmlns:a="http://schemas.openxmlformats.org/drawingml/2006/main">
                  <a:graphicData uri="http://schemas.microsoft.com/office/word/2010/wordprocessingShape">
                    <wps:wsp>
                      <wps:cNvCnPr/>
                      <wps:spPr>
                        <a:xfrm>
                          <a:off x="0" y="0"/>
                          <a:ext cx="0" cy="166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FC3533" id="Straight Arrow Connector 214" o:spid="_x0000_s1026" type="#_x0000_t32" style="position:absolute;margin-left:248pt;margin-top:70.75pt;width:0;height:13.1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04768" behindDoc="0" locked="0" layoutInCell="1" allowOverlap="1" wp14:anchorId="0A307388" wp14:editId="7FCCDF7A">
                <wp:simplePos x="0" y="0"/>
                <wp:positionH relativeFrom="column">
                  <wp:posOffset>866775</wp:posOffset>
                </wp:positionH>
                <wp:positionV relativeFrom="paragraph">
                  <wp:posOffset>901700</wp:posOffset>
                </wp:positionV>
                <wp:extent cx="4206240" cy="0"/>
                <wp:effectExtent l="0" t="0" r="0" b="0"/>
                <wp:wrapNone/>
                <wp:docPr id="207" name="Straight Connector 207"/>
                <wp:cNvGraphicFramePr/>
                <a:graphic xmlns:a="http://schemas.openxmlformats.org/drawingml/2006/main">
                  <a:graphicData uri="http://schemas.microsoft.com/office/word/2010/wordprocessingShape">
                    <wps:wsp>
                      <wps:cNvCnPr/>
                      <wps:spPr>
                        <a:xfrm flipV="1">
                          <a:off x="0" y="0"/>
                          <a:ext cx="42062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EDD3AF" id="Straight Connector 207" o:spid="_x0000_s1026" style="position:absolute;flip:y;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25pt,71pt" to="399.4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3744" behindDoc="0" locked="0" layoutInCell="1" allowOverlap="1" wp14:anchorId="71A63890" wp14:editId="10D4E639">
                <wp:simplePos x="0" y="0"/>
                <wp:positionH relativeFrom="column">
                  <wp:posOffset>864870</wp:posOffset>
                </wp:positionH>
                <wp:positionV relativeFrom="paragraph">
                  <wp:posOffset>901700</wp:posOffset>
                </wp:positionV>
                <wp:extent cx="3810" cy="861060"/>
                <wp:effectExtent l="0" t="0" r="34290" b="15240"/>
                <wp:wrapNone/>
                <wp:docPr id="206" name="Straight Connector 206"/>
                <wp:cNvGraphicFramePr/>
                <a:graphic xmlns:a="http://schemas.openxmlformats.org/drawingml/2006/main">
                  <a:graphicData uri="http://schemas.microsoft.com/office/word/2010/wordprocessingShape">
                    <wps:wsp>
                      <wps:cNvCnPr/>
                      <wps:spPr>
                        <a:xfrm flipV="1">
                          <a:off x="0" y="0"/>
                          <a:ext cx="3810" cy="8610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F99114" id="Straight Connector 206" o:spid="_x0000_s1026" style="position:absolute;flip:y;z-index:25270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8.1pt,71pt" to="68.4pt,1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692480" behindDoc="0" locked="0" layoutInCell="1" allowOverlap="1" wp14:anchorId="5290E090" wp14:editId="1B03D592">
                <wp:simplePos x="0" y="0"/>
                <wp:positionH relativeFrom="column">
                  <wp:posOffset>-187960</wp:posOffset>
                </wp:positionH>
                <wp:positionV relativeFrom="paragraph">
                  <wp:posOffset>814070</wp:posOffset>
                </wp:positionV>
                <wp:extent cx="387985" cy="0"/>
                <wp:effectExtent l="0" t="0" r="0" b="0"/>
                <wp:wrapNone/>
                <wp:docPr id="183" name="Straight Connector 183"/>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6A7EE5" id="Straight Connector 183" o:spid="_x0000_s1026" style="position:absolute;z-index:25269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8pt,64.1pt" to="15.75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691456" behindDoc="0" locked="0" layoutInCell="1" allowOverlap="1" wp14:anchorId="7D251308" wp14:editId="125827AC">
                <wp:simplePos x="0" y="0"/>
                <wp:positionH relativeFrom="column">
                  <wp:posOffset>203835</wp:posOffset>
                </wp:positionH>
                <wp:positionV relativeFrom="paragraph">
                  <wp:posOffset>814070</wp:posOffset>
                </wp:positionV>
                <wp:extent cx="0" cy="182880"/>
                <wp:effectExtent l="76200" t="0" r="57150" b="64770"/>
                <wp:wrapNone/>
                <wp:docPr id="179" name="Straight Arrow Connector 179"/>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BD519" id="Straight Arrow Connector 179" o:spid="_x0000_s1026" type="#_x0000_t32" style="position:absolute;margin-left:16.05pt;margin-top:64.1pt;width:0;height:14.4pt;flip:x;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" strokecolor="#4472c4 [3204]" strokeweight=".5pt">
                <v:stroke endarrow="block" joinstyle="miter"/>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3264" behindDoc="0" locked="0" layoutInCell="1" allowOverlap="1" wp14:anchorId="5AF6BE6F" wp14:editId="46F49711">
                <wp:simplePos x="0" y="0"/>
                <wp:positionH relativeFrom="column">
                  <wp:posOffset>-142875</wp:posOffset>
                </wp:positionH>
                <wp:positionV relativeFrom="paragraph">
                  <wp:posOffset>1042670</wp:posOffset>
                </wp:positionV>
                <wp:extent cx="933450" cy="638175"/>
                <wp:effectExtent l="0" t="0" r="19050" b="28575"/>
                <wp:wrapSquare wrapText="bothSides"/>
                <wp:docPr id="1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638175"/>
                        </a:xfrm>
                        <a:prstGeom prst="rect">
                          <a:avLst/>
                        </a:prstGeom>
                        <a:solidFill>
                          <a:srgbClr val="FFFFFF"/>
                        </a:solidFill>
                        <a:ln w="9525">
                          <a:solidFill>
                            <a:srgbClr val="000000"/>
                          </a:solidFill>
                          <a:miter lim="800000"/>
                          <a:headEnd/>
                          <a:tailEnd/>
                        </a:ln>
                      </wps:spPr>
                      <wps:txbx>
                        <w:txbxContent>
                          <w:p w14:paraId="550A3799" w14:textId="77777777" w:rsidR="00695ED4" w:rsidRPr="005B6140" w:rsidRDefault="00695ED4" w:rsidP="00695ED4">
                            <w:pPr>
                              <w:jc w:val="center"/>
                              <w:rPr>
                                <w:rFonts w:ascii="Arial" w:hAnsi="Arial" w:cs="Arial"/>
                                <w:sz w:val="20"/>
                                <w:szCs w:val="20"/>
                              </w:rPr>
                            </w:pPr>
                            <w:r>
                              <w:rPr>
                                <w:rFonts w:ascii="Arial" w:hAnsi="Arial" w:cs="Arial"/>
                                <w:sz w:val="20"/>
                                <w:szCs w:val="20"/>
                              </w:rPr>
                              <w:t>Bulk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6BE6F" id="_x0000_s1242" type="#_x0000_t202" style="position:absolute;left:0;text-align:left;margin-left:-11.25pt;margin-top:82.1pt;width:73.5pt;height:50.25pt;z-index:25268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">
                <v:textbox>
                  <w:txbxContent>
                    <w:p w14:paraId="550A3799" w14:textId="77777777" w:rsidR="00695ED4" w:rsidRPr="005B6140" w:rsidRDefault="00695ED4" w:rsidP="00695ED4">
                      <w:pPr>
                        <w:jc w:val="center"/>
                        <w:rPr>
                          <w:rFonts w:ascii="Arial" w:hAnsi="Arial" w:cs="Arial"/>
                          <w:sz w:val="20"/>
                          <w:szCs w:val="20"/>
                        </w:rPr>
                      </w:pPr>
                      <w:r>
                        <w:rPr>
                          <w:rFonts w:ascii="Arial" w:hAnsi="Arial" w:cs="Arial"/>
                          <w:sz w:val="20"/>
                          <w:szCs w:val="20"/>
                        </w:rPr>
                        <w:t>Bulk</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9408" behindDoc="0" locked="0" layoutInCell="1" allowOverlap="1" wp14:anchorId="305452D9" wp14:editId="2DFB2959">
                <wp:simplePos x="0" y="0"/>
                <wp:positionH relativeFrom="column">
                  <wp:posOffset>5762625</wp:posOffset>
                </wp:positionH>
                <wp:positionV relativeFrom="paragraph">
                  <wp:posOffset>1069340</wp:posOffset>
                </wp:positionV>
                <wp:extent cx="762000" cy="638175"/>
                <wp:effectExtent l="0" t="0" r="19050" b="28575"/>
                <wp:wrapSquare wrapText="bothSides"/>
                <wp:docPr id="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638175"/>
                        </a:xfrm>
                        <a:prstGeom prst="rect">
                          <a:avLst/>
                        </a:prstGeom>
                        <a:solidFill>
                          <a:srgbClr val="FFFFFF"/>
                        </a:solidFill>
                        <a:ln w="9525">
                          <a:solidFill>
                            <a:srgbClr val="000000"/>
                          </a:solidFill>
                          <a:miter lim="800000"/>
                          <a:headEnd/>
                          <a:tailEnd/>
                        </a:ln>
                      </wps:spPr>
                      <wps:txbx>
                        <w:txbxContent>
                          <w:p w14:paraId="23068FB7"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Storage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452D9" id="_x0000_s1243" type="#_x0000_t202" style="position:absolute;left:0;text-align:left;margin-left:453.75pt;margin-top:84.2pt;width:60pt;height:50.25pt;z-index:25268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">
                <v:textbox>
                  <w:txbxContent>
                    <w:p w14:paraId="23068FB7"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Storage</w:t>
                      </w:r>
                    </w:p>
                  </w:txbxContent>
                </v:textbox>
                <w10:wrap type="square"/>
              </v:shape>
            </w:pict>
          </mc:Fallback>
        </mc:AlternateContent>
      </w:r>
    </w:p>
    <w:p w14:paraId="550619F3"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20128" behindDoc="0" locked="0" layoutInCell="1" allowOverlap="1" wp14:anchorId="176DFEFF" wp14:editId="71DC30EF">
                <wp:simplePos x="0" y="0"/>
                <wp:positionH relativeFrom="column">
                  <wp:posOffset>3432768</wp:posOffset>
                </wp:positionH>
                <wp:positionV relativeFrom="paragraph">
                  <wp:posOffset>346040</wp:posOffset>
                </wp:positionV>
                <wp:extent cx="0" cy="511629"/>
                <wp:effectExtent l="0" t="0" r="38100" b="22225"/>
                <wp:wrapNone/>
                <wp:docPr id="234" name="Straight Connector 234"/>
                <wp:cNvGraphicFramePr/>
                <a:graphic xmlns:a="http://schemas.openxmlformats.org/drawingml/2006/main">
                  <a:graphicData uri="http://schemas.microsoft.com/office/word/2010/wordprocessingShape">
                    <wps:wsp>
                      <wps:cNvCnPr/>
                      <wps:spPr>
                        <a:xfrm>
                          <a:off x="0" y="0"/>
                          <a:ext cx="0" cy="5116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AC7F2D" id="Straight Connector 234" o:spid="_x0000_s1026" style="position:absolute;z-index:252720128;visibility:visible;mso-wrap-style:square;mso-wrap-distance-left:9pt;mso-wrap-distance-top:0;mso-wrap-distance-right:9pt;mso-wrap-distance-bottom:0;mso-position-horizontal:absolute;mso-position-horizontal-relative:text;mso-position-vertical:absolute;mso-position-vertical-relative:text" from="270.3pt,27.25pt" to="270.3pt,6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19104" behindDoc="0" locked="0" layoutInCell="1" allowOverlap="1" wp14:anchorId="274E38C9" wp14:editId="7EE54983">
                <wp:simplePos x="0" y="0"/>
                <wp:positionH relativeFrom="column">
                  <wp:posOffset>5487656</wp:posOffset>
                </wp:positionH>
                <wp:positionV relativeFrom="paragraph">
                  <wp:posOffset>346040</wp:posOffset>
                </wp:positionV>
                <wp:extent cx="276330" cy="0"/>
                <wp:effectExtent l="0" t="76200" r="9525" b="95250"/>
                <wp:wrapNone/>
                <wp:docPr id="233" name="Straight Arrow Connector 233"/>
                <wp:cNvGraphicFramePr/>
                <a:graphic xmlns:a="http://schemas.openxmlformats.org/drawingml/2006/main">
                  <a:graphicData uri="http://schemas.microsoft.com/office/word/2010/wordprocessingShape">
                    <wps:wsp>
                      <wps:cNvCnPr/>
                      <wps:spPr>
                        <a:xfrm>
                          <a:off x="0" y="0"/>
                          <a:ext cx="276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A9241E" id="Straight Arrow Connector 233" o:spid="_x0000_s1026" type="#_x0000_t32" style="position:absolute;margin-left:432.1pt;margin-top:27.25pt;width:21.75pt;height:0;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8080" behindDoc="0" locked="0" layoutInCell="1" allowOverlap="1" wp14:anchorId="3D422645" wp14:editId="2DC2EC53">
                <wp:simplePos x="0" y="0"/>
                <wp:positionH relativeFrom="column">
                  <wp:posOffset>4430381</wp:posOffset>
                </wp:positionH>
                <wp:positionV relativeFrom="paragraph">
                  <wp:posOffset>346040</wp:posOffset>
                </wp:positionV>
                <wp:extent cx="293600" cy="0"/>
                <wp:effectExtent l="0" t="76200" r="11430" b="95250"/>
                <wp:wrapNone/>
                <wp:docPr id="232" name="Straight Arrow Connector 232"/>
                <wp:cNvGraphicFramePr/>
                <a:graphic xmlns:a="http://schemas.openxmlformats.org/drawingml/2006/main">
                  <a:graphicData uri="http://schemas.microsoft.com/office/word/2010/wordprocessingShape">
                    <wps:wsp>
                      <wps:cNvCnPr/>
                      <wps:spPr>
                        <a:xfrm>
                          <a:off x="0" y="0"/>
                          <a:ext cx="293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E54D9F" id="Straight Arrow Connector 232" o:spid="_x0000_s1026" type="#_x0000_t32" style="position:absolute;margin-left:348.85pt;margin-top:27.25pt;width:23.1pt;height:0;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7056" behindDoc="0" locked="0" layoutInCell="1" allowOverlap="1" wp14:anchorId="29F0FC07" wp14:editId="1D016426">
                <wp:simplePos x="0" y="0"/>
                <wp:positionH relativeFrom="column">
                  <wp:posOffset>3325900</wp:posOffset>
                </wp:positionH>
                <wp:positionV relativeFrom="paragraph">
                  <wp:posOffset>346040</wp:posOffset>
                </wp:positionV>
                <wp:extent cx="332956" cy="0"/>
                <wp:effectExtent l="0" t="76200" r="10160" b="95250"/>
                <wp:wrapNone/>
                <wp:docPr id="231" name="Straight Arrow Connector 231"/>
                <wp:cNvGraphicFramePr/>
                <a:graphic xmlns:a="http://schemas.openxmlformats.org/drawingml/2006/main">
                  <a:graphicData uri="http://schemas.microsoft.com/office/word/2010/wordprocessingShape">
                    <wps:wsp>
                      <wps:cNvCnPr/>
                      <wps:spPr>
                        <a:xfrm>
                          <a:off x="0" y="0"/>
                          <a:ext cx="3329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FB8F17" id="Straight Arrow Connector 231" o:spid="_x0000_s1026" type="#_x0000_t32" style="position:absolute;margin-left:261.9pt;margin-top:27.25pt;width:26.2pt;height:0;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6032" behindDoc="0" locked="0" layoutInCell="1" allowOverlap="1" wp14:anchorId="596BC3D8" wp14:editId="16451E99">
                <wp:simplePos x="0" y="0"/>
                <wp:positionH relativeFrom="column">
                  <wp:posOffset>2151603</wp:posOffset>
                </wp:positionH>
                <wp:positionV relativeFrom="paragraph">
                  <wp:posOffset>345203</wp:posOffset>
                </wp:positionV>
                <wp:extent cx="326572" cy="0"/>
                <wp:effectExtent l="0" t="76200" r="16510" b="95250"/>
                <wp:wrapNone/>
                <wp:docPr id="230" name="Straight Arrow Connector 230"/>
                <wp:cNvGraphicFramePr/>
                <a:graphic xmlns:a="http://schemas.openxmlformats.org/drawingml/2006/main">
                  <a:graphicData uri="http://schemas.microsoft.com/office/word/2010/wordprocessingShape">
                    <wps:wsp>
                      <wps:cNvCnPr/>
                      <wps:spPr>
                        <a:xfrm>
                          <a:off x="0" y="0"/>
                          <a:ext cx="32657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09E57C" id="Straight Arrow Connector 230" o:spid="_x0000_s1026" type="#_x0000_t32" style="position:absolute;margin-left:169.4pt;margin-top:27.2pt;width:25.7pt;height:0;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" strokecolor="#4472c4 [3204]" strokeweight=".5pt">
                <v:stroke endarrow="block" joinstyle="miter"/>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8384" behindDoc="0" locked="0" layoutInCell="1" allowOverlap="1" wp14:anchorId="74B380FC" wp14:editId="25684699">
                <wp:simplePos x="0" y="0"/>
                <wp:positionH relativeFrom="column">
                  <wp:posOffset>4724400</wp:posOffset>
                </wp:positionH>
                <wp:positionV relativeFrom="paragraph">
                  <wp:posOffset>28575</wp:posOffset>
                </wp:positionV>
                <wp:extent cx="762000" cy="638175"/>
                <wp:effectExtent l="0" t="0" r="19050" b="28575"/>
                <wp:wrapSquare wrapText="bothSides"/>
                <wp:docPr id="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638175"/>
                        </a:xfrm>
                        <a:prstGeom prst="rect">
                          <a:avLst/>
                        </a:prstGeom>
                        <a:solidFill>
                          <a:srgbClr val="FFFFFF"/>
                        </a:solidFill>
                        <a:ln w="9525">
                          <a:solidFill>
                            <a:srgbClr val="000000"/>
                          </a:solidFill>
                          <a:miter lim="800000"/>
                          <a:headEnd/>
                          <a:tailEnd/>
                        </a:ln>
                      </wps:spPr>
                      <wps:txbx>
                        <w:txbxContent>
                          <w:p w14:paraId="76B90B6E" w14:textId="77777777" w:rsidR="00695ED4" w:rsidRDefault="00695ED4" w:rsidP="00695ED4">
                            <w:pPr>
                              <w:spacing w:line="240" w:lineRule="auto"/>
                              <w:jc w:val="center"/>
                              <w:rPr>
                                <w:rFonts w:ascii="Arial" w:hAnsi="Arial" w:cs="Arial"/>
                                <w:sz w:val="20"/>
                                <w:szCs w:val="20"/>
                              </w:rPr>
                            </w:pPr>
                            <w:r>
                              <w:rPr>
                                <w:rFonts w:ascii="Arial" w:hAnsi="Arial" w:cs="Arial"/>
                                <w:sz w:val="20"/>
                                <w:szCs w:val="20"/>
                              </w:rPr>
                              <w:t>Finishing</w:t>
                            </w:r>
                          </w:p>
                          <w:p w14:paraId="33F87A1E" w14:textId="77777777" w:rsidR="00695ED4" w:rsidRDefault="00695ED4" w:rsidP="00695ED4">
                            <w:pPr>
                              <w:spacing w:line="240" w:lineRule="auto"/>
                              <w:jc w:val="center"/>
                              <w:rPr>
                                <w:rFonts w:ascii="Arial" w:hAnsi="Arial" w:cs="Arial"/>
                                <w:sz w:val="20"/>
                                <w:szCs w:val="20"/>
                              </w:rPr>
                            </w:pPr>
                            <w:r>
                              <w:rPr>
                                <w:rFonts w:ascii="Arial" w:hAnsi="Arial" w:cs="Arial"/>
                                <w:sz w:val="20"/>
                                <w:szCs w:val="20"/>
                              </w:rPr>
                              <w:t xml:space="preserve">Tank </w:t>
                            </w:r>
                          </w:p>
                          <w:p w14:paraId="5E718DD0" w14:textId="77777777" w:rsidR="00695ED4" w:rsidRPr="005B6140" w:rsidRDefault="00695ED4" w:rsidP="00695ED4">
                            <w:pPr>
                              <w:spacing w:line="720" w:lineRule="auto"/>
                              <w:jc w:val="center"/>
                              <w:rPr>
                                <w:rFonts w:ascii="Arial" w:hAnsi="Arial" w:cs="Arial"/>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380FC" id="_x0000_s1244" type="#_x0000_t202" style="position:absolute;left:0;text-align:left;margin-left:372pt;margin-top:2.25pt;width:60pt;height:50.25pt;z-index:25268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">
                <v:textbox>
                  <w:txbxContent>
                    <w:p w14:paraId="76B90B6E" w14:textId="77777777" w:rsidR="00695ED4" w:rsidRDefault="00695ED4" w:rsidP="00695ED4">
                      <w:pPr>
                        <w:spacing w:line="240" w:lineRule="auto"/>
                        <w:jc w:val="center"/>
                        <w:rPr>
                          <w:rFonts w:ascii="Arial" w:hAnsi="Arial" w:cs="Arial"/>
                          <w:sz w:val="20"/>
                          <w:szCs w:val="20"/>
                        </w:rPr>
                      </w:pPr>
                      <w:r>
                        <w:rPr>
                          <w:rFonts w:ascii="Arial" w:hAnsi="Arial" w:cs="Arial"/>
                          <w:sz w:val="20"/>
                          <w:szCs w:val="20"/>
                        </w:rPr>
                        <w:t>Finishing</w:t>
                      </w:r>
                    </w:p>
                    <w:p w14:paraId="33F87A1E" w14:textId="77777777" w:rsidR="00695ED4" w:rsidRDefault="00695ED4" w:rsidP="00695ED4">
                      <w:pPr>
                        <w:spacing w:line="240" w:lineRule="auto"/>
                        <w:jc w:val="center"/>
                        <w:rPr>
                          <w:rFonts w:ascii="Arial" w:hAnsi="Arial" w:cs="Arial"/>
                          <w:sz w:val="20"/>
                          <w:szCs w:val="20"/>
                        </w:rPr>
                      </w:pPr>
                      <w:r>
                        <w:rPr>
                          <w:rFonts w:ascii="Arial" w:hAnsi="Arial" w:cs="Arial"/>
                          <w:sz w:val="20"/>
                          <w:szCs w:val="20"/>
                        </w:rPr>
                        <w:t xml:space="preserve">Tank </w:t>
                      </w:r>
                    </w:p>
                    <w:p w14:paraId="5E718DD0" w14:textId="77777777" w:rsidR="00695ED4" w:rsidRPr="005B6140" w:rsidRDefault="00695ED4" w:rsidP="00695ED4">
                      <w:pPr>
                        <w:spacing w:line="720" w:lineRule="auto"/>
                        <w:jc w:val="center"/>
                        <w:rPr>
                          <w:rFonts w:ascii="Arial" w:hAnsi="Arial" w:cs="Arial"/>
                          <w:sz w:val="20"/>
                          <w:szCs w:val="20"/>
                        </w:rPr>
                      </w:pP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7360" behindDoc="0" locked="0" layoutInCell="1" allowOverlap="1" wp14:anchorId="2C692995" wp14:editId="596D1657">
                <wp:simplePos x="0" y="0"/>
                <wp:positionH relativeFrom="column">
                  <wp:posOffset>3657600</wp:posOffset>
                </wp:positionH>
                <wp:positionV relativeFrom="paragraph">
                  <wp:posOffset>19050</wp:posOffset>
                </wp:positionV>
                <wp:extent cx="771525" cy="638175"/>
                <wp:effectExtent l="0" t="0" r="28575" b="28575"/>
                <wp:wrapSquare wrapText="bothSides"/>
                <wp:docPr id="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638175"/>
                        </a:xfrm>
                        <a:prstGeom prst="rect">
                          <a:avLst/>
                        </a:prstGeom>
                        <a:solidFill>
                          <a:srgbClr val="FFFFFF"/>
                        </a:solidFill>
                        <a:ln w="9525">
                          <a:solidFill>
                            <a:srgbClr val="000000"/>
                          </a:solidFill>
                          <a:miter lim="800000"/>
                          <a:headEnd/>
                          <a:tailEnd/>
                        </a:ln>
                      </wps:spPr>
                      <wps:txbx>
                        <w:txbxContent>
                          <w:p w14:paraId="35F87A79"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Storage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92995" id="_x0000_s1245" type="#_x0000_t202" style="position:absolute;left:0;text-align:left;margin-left:4in;margin-top:1.5pt;width:60.75pt;height:50.25pt;z-index:25268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">
                <v:textbox>
                  <w:txbxContent>
                    <w:p w14:paraId="35F87A79"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Storage</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6336" behindDoc="0" locked="0" layoutInCell="1" allowOverlap="1" wp14:anchorId="48FEDFF2" wp14:editId="74E226AB">
                <wp:simplePos x="0" y="0"/>
                <wp:positionH relativeFrom="column">
                  <wp:posOffset>2476500</wp:posOffset>
                </wp:positionH>
                <wp:positionV relativeFrom="paragraph">
                  <wp:posOffset>18415</wp:posOffset>
                </wp:positionV>
                <wp:extent cx="847725" cy="638175"/>
                <wp:effectExtent l="0" t="0" r="28575" b="28575"/>
                <wp:wrapSquare wrapText="bothSides"/>
                <wp:docPr id="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638175"/>
                        </a:xfrm>
                        <a:prstGeom prst="rect">
                          <a:avLst/>
                        </a:prstGeom>
                        <a:solidFill>
                          <a:srgbClr val="FFFFFF"/>
                        </a:solidFill>
                        <a:ln w="9525">
                          <a:solidFill>
                            <a:srgbClr val="000000"/>
                          </a:solidFill>
                          <a:miter lim="800000"/>
                          <a:headEnd/>
                          <a:tailEnd/>
                        </a:ln>
                      </wps:spPr>
                      <wps:txbx>
                        <w:txbxContent>
                          <w:p w14:paraId="666E0190"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Blender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FEDFF2" id="_x0000_s1246" type="#_x0000_t202" style="position:absolute;left:0;text-align:left;margin-left:195pt;margin-top:1.45pt;width:66.75pt;height:50.25pt;z-index:25268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">
                <v:textbox>
                  <w:txbxContent>
                    <w:p w14:paraId="666E0190"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Blender</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5312" behindDoc="0" locked="0" layoutInCell="1" allowOverlap="1" wp14:anchorId="22F27392" wp14:editId="4A486ED9">
                <wp:simplePos x="0" y="0"/>
                <wp:positionH relativeFrom="column">
                  <wp:posOffset>1323975</wp:posOffset>
                </wp:positionH>
                <wp:positionV relativeFrom="paragraph">
                  <wp:posOffset>19050</wp:posOffset>
                </wp:positionV>
                <wp:extent cx="828675" cy="638175"/>
                <wp:effectExtent l="0" t="0" r="28575" b="28575"/>
                <wp:wrapSquare wrapText="bothSides"/>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638175"/>
                        </a:xfrm>
                        <a:prstGeom prst="rect">
                          <a:avLst/>
                        </a:prstGeom>
                        <a:solidFill>
                          <a:srgbClr val="FFFFFF"/>
                        </a:solidFill>
                        <a:ln w="9525">
                          <a:solidFill>
                            <a:srgbClr val="000000"/>
                          </a:solidFill>
                          <a:miter lim="800000"/>
                          <a:headEnd/>
                          <a:tailEnd/>
                        </a:ln>
                      </wps:spPr>
                      <wps:txbx>
                        <w:txbxContent>
                          <w:p w14:paraId="7A8D8914" w14:textId="77777777" w:rsidR="00695ED4" w:rsidRPr="005B6140" w:rsidRDefault="00695ED4" w:rsidP="00695ED4">
                            <w:pPr>
                              <w:spacing w:line="240" w:lineRule="auto"/>
                              <w:jc w:val="center"/>
                              <w:rPr>
                                <w:rFonts w:ascii="Arial" w:hAnsi="Arial" w:cs="Arial"/>
                                <w:sz w:val="20"/>
                                <w:szCs w:val="20"/>
                              </w:rPr>
                            </w:pPr>
                            <w:r>
                              <w:rPr>
                                <w:rFonts w:ascii="Arial" w:hAnsi="Arial" w:cs="Arial"/>
                                <w:sz w:val="20"/>
                                <w:szCs w:val="20"/>
                              </w:rPr>
                              <w:t>Reactor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27392" id="_x0000_s1247" type="#_x0000_t202" style="position:absolute;left:0;text-align:left;margin-left:104.25pt;margin-top:1.5pt;width:65.25pt;height:50.25pt;z-index:25268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">
                <v:textbox>
                  <w:txbxContent>
                    <w:p w14:paraId="7A8D8914" w14:textId="77777777" w:rsidR="00695ED4" w:rsidRPr="005B6140" w:rsidRDefault="00695ED4" w:rsidP="00695ED4">
                      <w:pPr>
                        <w:spacing w:line="240" w:lineRule="auto"/>
                        <w:jc w:val="center"/>
                        <w:rPr>
                          <w:rFonts w:ascii="Arial" w:hAnsi="Arial" w:cs="Arial"/>
                          <w:sz w:val="20"/>
                          <w:szCs w:val="20"/>
                        </w:rPr>
                      </w:pPr>
                      <w:r>
                        <w:rPr>
                          <w:rFonts w:ascii="Arial" w:hAnsi="Arial" w:cs="Arial"/>
                          <w:sz w:val="20"/>
                          <w:szCs w:val="20"/>
                        </w:rPr>
                        <w:t>Reactor</w:t>
                      </w:r>
                    </w:p>
                  </w:txbxContent>
                </v:textbox>
                <w10:wrap type="square"/>
              </v:shape>
            </w:pict>
          </mc:Fallback>
        </mc:AlternateContent>
      </w:r>
    </w:p>
    <w:p w14:paraId="661E51D9"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23200" behindDoc="0" locked="0" layoutInCell="1" allowOverlap="1" wp14:anchorId="57D14742" wp14:editId="12A7934F">
                <wp:simplePos x="0" y="0"/>
                <wp:positionH relativeFrom="column">
                  <wp:posOffset>5248275</wp:posOffset>
                </wp:positionH>
                <wp:positionV relativeFrom="paragraph">
                  <wp:posOffset>302260</wp:posOffset>
                </wp:positionV>
                <wp:extent cx="0" cy="704850"/>
                <wp:effectExtent l="0" t="0" r="38100" b="19050"/>
                <wp:wrapNone/>
                <wp:docPr id="241" name="Straight Connector 241"/>
                <wp:cNvGraphicFramePr/>
                <a:graphic xmlns:a="http://schemas.openxmlformats.org/drawingml/2006/main">
                  <a:graphicData uri="http://schemas.microsoft.com/office/word/2010/wordprocessingShape">
                    <wps:wsp>
                      <wps:cNvCnPr/>
                      <wps:spPr>
                        <a:xfrm>
                          <a:off x="0" y="0"/>
                          <a:ext cx="0" cy="704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64459D" id="Straight Connector 241" o:spid="_x0000_s1026" style="position:absolute;z-index:252723200;visibility:visible;mso-wrap-style:square;mso-wrap-distance-left:9pt;mso-wrap-distance-top:0;mso-wrap-distance-right:9pt;mso-wrap-distance-bottom:0;mso-position-horizontal:absolute;mso-position-horizontal-relative:text;mso-position-vertical:absolute;mso-position-vertical-relative:text" from="413.25pt,23.8pt" to="413.25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22176" behindDoc="0" locked="0" layoutInCell="1" allowOverlap="1" wp14:anchorId="41CAF97E" wp14:editId="22D22EAB">
                <wp:simplePos x="0" y="0"/>
                <wp:positionH relativeFrom="column">
                  <wp:posOffset>5071068</wp:posOffset>
                </wp:positionH>
                <wp:positionV relativeFrom="paragraph">
                  <wp:posOffset>302365</wp:posOffset>
                </wp:positionV>
                <wp:extent cx="0" cy="190814"/>
                <wp:effectExtent l="76200" t="38100" r="57150" b="19050"/>
                <wp:wrapNone/>
                <wp:docPr id="239" name="Straight Arrow Connector 239"/>
                <wp:cNvGraphicFramePr/>
                <a:graphic xmlns:a="http://schemas.openxmlformats.org/drawingml/2006/main">
                  <a:graphicData uri="http://schemas.microsoft.com/office/word/2010/wordprocessingShape">
                    <wps:wsp>
                      <wps:cNvCnPr/>
                      <wps:spPr>
                        <a:xfrm flipV="1">
                          <a:off x="0" y="0"/>
                          <a:ext cx="0" cy="190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C0E9B7" id="Straight Arrow Connector 239" o:spid="_x0000_s1026" type="#_x0000_t32" style="position:absolute;margin-left:399.3pt;margin-top:23.8pt;width:0;height:15pt;flip:y;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02720" behindDoc="0" locked="0" layoutInCell="1" allowOverlap="1" wp14:anchorId="74550C11" wp14:editId="7DBCDFFC">
                <wp:simplePos x="0" y="0"/>
                <wp:positionH relativeFrom="column">
                  <wp:posOffset>301625</wp:posOffset>
                </wp:positionH>
                <wp:positionV relativeFrom="paragraph">
                  <wp:posOffset>356235</wp:posOffset>
                </wp:positionV>
                <wp:extent cx="563670" cy="0"/>
                <wp:effectExtent l="0" t="0" r="0" b="0"/>
                <wp:wrapNone/>
                <wp:docPr id="205" name="Straight Connector 205"/>
                <wp:cNvGraphicFramePr/>
                <a:graphic xmlns:a="http://schemas.openxmlformats.org/drawingml/2006/main">
                  <a:graphicData uri="http://schemas.microsoft.com/office/word/2010/wordprocessingShape">
                    <wps:wsp>
                      <wps:cNvCnPr/>
                      <wps:spPr>
                        <a:xfrm flipV="1">
                          <a:off x="0" y="0"/>
                          <a:ext cx="5636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D6E0DE8" id="Straight Connector 205" o:spid="_x0000_s1026" style="position:absolute;flip:y;z-index:25270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75pt,28.05pt" to="68.1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1696" behindDoc="0" locked="0" layoutInCell="1" allowOverlap="1" wp14:anchorId="51E9B178" wp14:editId="0D4A2A3B">
                <wp:simplePos x="0" y="0"/>
                <wp:positionH relativeFrom="column">
                  <wp:posOffset>303631</wp:posOffset>
                </wp:positionH>
                <wp:positionV relativeFrom="paragraph">
                  <wp:posOffset>272867</wp:posOffset>
                </wp:positionV>
                <wp:extent cx="0" cy="85491"/>
                <wp:effectExtent l="0" t="0" r="38100" b="29210"/>
                <wp:wrapNone/>
                <wp:docPr id="204" name="Straight Connector 204"/>
                <wp:cNvGraphicFramePr/>
                <a:graphic xmlns:a="http://schemas.openxmlformats.org/drawingml/2006/main">
                  <a:graphicData uri="http://schemas.microsoft.com/office/word/2010/wordprocessingShape">
                    <wps:wsp>
                      <wps:cNvCnPr/>
                      <wps:spPr>
                        <a:xfrm>
                          <a:off x="0" y="0"/>
                          <a:ext cx="0" cy="854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C696B8" id="Straight Connector 204" o:spid="_x0000_s1026" style="position:absolute;z-index:252701696;visibility:visible;mso-wrap-style:square;mso-wrap-distance-left:9pt;mso-wrap-distance-top:0;mso-wrap-distance-right:9pt;mso-wrap-distance-bottom:0;mso-position-horizontal:absolute;mso-position-horizontal-relative:text;mso-position-vertical:absolute;mso-position-vertical-relative:text" from="23.9pt,21.5pt" to="23.9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" strokecolor="#4472c4 [3204]" strokeweight=".5pt">
                <v:stroke joinstyle="miter"/>
              </v:line>
            </w:pict>
          </mc:Fallback>
        </mc:AlternateContent>
      </w:r>
    </w:p>
    <w:p w14:paraId="3436D21E"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21152" behindDoc="0" locked="0" layoutInCell="1" allowOverlap="1" wp14:anchorId="7142C08B" wp14:editId="28E18DA8">
                <wp:simplePos x="0" y="0"/>
                <wp:positionH relativeFrom="column">
                  <wp:posOffset>3432767</wp:posOffset>
                </wp:positionH>
                <wp:positionV relativeFrom="paragraph">
                  <wp:posOffset>127398</wp:posOffset>
                </wp:positionV>
                <wp:extent cx="1638719" cy="0"/>
                <wp:effectExtent l="0" t="0" r="0" b="0"/>
                <wp:wrapNone/>
                <wp:docPr id="237" name="Straight Connector 237"/>
                <wp:cNvGraphicFramePr/>
                <a:graphic xmlns:a="http://schemas.openxmlformats.org/drawingml/2006/main">
                  <a:graphicData uri="http://schemas.microsoft.com/office/word/2010/wordprocessingShape">
                    <wps:wsp>
                      <wps:cNvCnPr/>
                      <wps:spPr>
                        <a:xfrm>
                          <a:off x="0" y="0"/>
                          <a:ext cx="163871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EB7FB4" id="Straight Connector 237" o:spid="_x0000_s1026" style="position:absolute;z-index:252721152;visibility:visible;mso-wrap-style:square;mso-wrap-distance-left:9pt;mso-wrap-distance-top:0;mso-wrap-distance-right:9pt;mso-wrap-distance-bottom:0;mso-position-horizontal:absolute;mso-position-horizontal-relative:text;mso-position-vertical:absolute;mso-position-vertical-relative:text" from="270.3pt,10.05pt" to="399.3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0672" behindDoc="0" locked="0" layoutInCell="1" allowOverlap="1" wp14:anchorId="700434EE" wp14:editId="6C6F7290">
                <wp:simplePos x="0" y="0"/>
                <wp:positionH relativeFrom="column">
                  <wp:posOffset>-131710</wp:posOffset>
                </wp:positionH>
                <wp:positionV relativeFrom="paragraph">
                  <wp:posOffset>80645</wp:posOffset>
                </wp:positionV>
                <wp:extent cx="533400" cy="0"/>
                <wp:effectExtent l="0" t="0" r="0" b="0"/>
                <wp:wrapNone/>
                <wp:docPr id="203" name="Straight Connector 203"/>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18BAA7" id="Straight Connector 203" o:spid="_x0000_s1026" style="position:absolute;z-index:252700672;visibility:visible;mso-wrap-style:square;mso-wrap-distance-left:9pt;mso-wrap-distance-top:0;mso-wrap-distance-right:9pt;mso-wrap-distance-bottom:0;mso-position-horizontal:absolute;mso-position-horizontal-relative:text;mso-position-vertical:absolute;mso-position-vertical-relative:text" from="-10.35pt,6.35pt" to="31.6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699648" behindDoc="0" locked="0" layoutInCell="1" allowOverlap="1" wp14:anchorId="0A8AF1EE" wp14:editId="0F6FF56E">
                <wp:simplePos x="0" y="0"/>
                <wp:positionH relativeFrom="column">
                  <wp:posOffset>399415</wp:posOffset>
                </wp:positionH>
                <wp:positionV relativeFrom="paragraph">
                  <wp:posOffset>80645</wp:posOffset>
                </wp:positionV>
                <wp:extent cx="0" cy="228600"/>
                <wp:effectExtent l="76200" t="0" r="57150" b="57150"/>
                <wp:wrapNone/>
                <wp:docPr id="202" name="Straight Arrow Connector 202"/>
                <wp:cNvGraphicFramePr/>
                <a:graphic xmlns:a="http://schemas.openxmlformats.org/drawingml/2006/main">
                  <a:graphicData uri="http://schemas.microsoft.com/office/word/2010/wordprocessingShape">
                    <wps:wsp>
                      <wps:cNvCnPr/>
                      <wps:spPr>
                        <a:xfrm flipH="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11C0C" id="Straight Arrow Connector 202" o:spid="_x0000_s1026" type="#_x0000_t32" style="position:absolute;margin-left:31.45pt;margin-top:6.35pt;width:0;height:18pt;flip:x;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" strokecolor="#4472c4 [3204]" strokeweight=".5pt">
                <v:stroke endarrow="block" joinstyle="miter"/>
              </v:shape>
            </w:pict>
          </mc:Fallback>
        </mc:AlternateContent>
      </w:r>
      <w:r w:rsidRPr="00F6544D">
        <w:rPr>
          <w:rFonts w:ascii="Arial" w:hAnsi="Arial" w:cs="Arial"/>
          <w:b/>
          <w:bCs/>
          <w:noProof/>
          <w:sz w:val="24"/>
          <w:szCs w:val="24"/>
        </w:rPr>
        <mc:AlternateContent>
          <mc:Choice Requires="wps">
            <w:drawing>
              <wp:anchor distT="0" distB="0" distL="114300" distR="114300" simplePos="0" relativeHeight="252697600" behindDoc="0" locked="0" layoutInCell="1" allowOverlap="1" wp14:anchorId="552738C1" wp14:editId="5CB91C01">
                <wp:simplePos x="0" y="0"/>
                <wp:positionH relativeFrom="column">
                  <wp:posOffset>1232535</wp:posOffset>
                </wp:positionH>
                <wp:positionV relativeFrom="paragraph">
                  <wp:posOffset>7791450</wp:posOffset>
                </wp:positionV>
                <wp:extent cx="0" cy="182880"/>
                <wp:effectExtent l="76200" t="0" r="57150" b="64770"/>
                <wp:wrapNone/>
                <wp:docPr id="198" name="Straight Arrow Connector 198"/>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B48AE" id="Straight Arrow Connector 198" o:spid="_x0000_s1026" type="#_x0000_t32" style="position:absolute;margin-left:97.05pt;margin-top:613.5pt;width:0;height:14.4pt;flip:x;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" strokecolor="#4472c4 [3204]" strokeweight=".5pt">
                <v:stroke endarrow="block" joinstyle="miter"/>
              </v:shape>
            </w:pict>
          </mc:Fallback>
        </mc:AlternateContent>
      </w:r>
      <w:r w:rsidRPr="00F6544D">
        <w:rPr>
          <w:rFonts w:ascii="Arial" w:hAnsi="Arial" w:cs="Arial"/>
          <w:b/>
          <w:bCs/>
          <w:noProof/>
          <w:sz w:val="24"/>
          <w:szCs w:val="24"/>
        </w:rPr>
        <mc:AlternateContent>
          <mc:Choice Requires="wps">
            <w:drawing>
              <wp:anchor distT="0" distB="0" distL="114300" distR="114300" simplePos="0" relativeHeight="252698624" behindDoc="0" locked="0" layoutInCell="1" allowOverlap="1" wp14:anchorId="44742EAD" wp14:editId="382F744C">
                <wp:simplePos x="0" y="0"/>
                <wp:positionH relativeFrom="column">
                  <wp:posOffset>840740</wp:posOffset>
                </wp:positionH>
                <wp:positionV relativeFrom="paragraph">
                  <wp:posOffset>7791450</wp:posOffset>
                </wp:positionV>
                <wp:extent cx="387985"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E26759" id="Straight Connector 201" o:spid="_x0000_s1026" style="position:absolute;z-index:25269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2pt,613.5pt" to="96.75pt,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" strokecolor="#4472c4 [3204]" strokeweight=".5pt">
                <v:stroke joinstyle="miter"/>
              </v:line>
            </w:pict>
          </mc:Fallback>
        </mc:AlternateContent>
      </w:r>
      <w:r w:rsidRPr="00F6544D">
        <w:rPr>
          <w:rFonts w:ascii="Arial" w:hAnsi="Arial" w:cs="Arial"/>
          <w:b/>
          <w:bCs/>
          <w:noProof/>
          <w:sz w:val="24"/>
          <w:szCs w:val="24"/>
        </w:rPr>
        <mc:AlternateContent>
          <mc:Choice Requires="wps">
            <w:drawing>
              <wp:anchor distT="0" distB="0" distL="114300" distR="114300" simplePos="0" relativeHeight="252695552" behindDoc="0" locked="0" layoutInCell="1" allowOverlap="1" wp14:anchorId="0F8D4C19" wp14:editId="3AAD0F4F">
                <wp:simplePos x="0" y="0"/>
                <wp:positionH relativeFrom="column">
                  <wp:posOffset>1080135</wp:posOffset>
                </wp:positionH>
                <wp:positionV relativeFrom="paragraph">
                  <wp:posOffset>7639050</wp:posOffset>
                </wp:positionV>
                <wp:extent cx="0" cy="182880"/>
                <wp:effectExtent l="76200" t="0" r="57150" b="64770"/>
                <wp:wrapNone/>
                <wp:docPr id="191" name="Straight Arrow Connector 191"/>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316B2" id="Straight Arrow Connector 191" o:spid="_x0000_s1026" type="#_x0000_t32" style="position:absolute;margin-left:85.05pt;margin-top:601.5pt;width:0;height:14.4pt;flip:x;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" strokecolor="#4472c4 [3204]" strokeweight=".5pt">
                <v:stroke endarrow="block" joinstyle="miter"/>
              </v:shape>
            </w:pict>
          </mc:Fallback>
        </mc:AlternateContent>
      </w:r>
      <w:r w:rsidRPr="00F6544D">
        <w:rPr>
          <w:rFonts w:ascii="Arial" w:hAnsi="Arial" w:cs="Arial"/>
          <w:b/>
          <w:bCs/>
          <w:noProof/>
          <w:sz w:val="24"/>
          <w:szCs w:val="24"/>
        </w:rPr>
        <mc:AlternateContent>
          <mc:Choice Requires="wps">
            <w:drawing>
              <wp:anchor distT="0" distB="0" distL="114300" distR="114300" simplePos="0" relativeHeight="252696576" behindDoc="0" locked="0" layoutInCell="1" allowOverlap="1" wp14:anchorId="1C311455" wp14:editId="21E5B10F">
                <wp:simplePos x="0" y="0"/>
                <wp:positionH relativeFrom="column">
                  <wp:posOffset>688340</wp:posOffset>
                </wp:positionH>
                <wp:positionV relativeFrom="paragraph">
                  <wp:posOffset>7639050</wp:posOffset>
                </wp:positionV>
                <wp:extent cx="387985" cy="0"/>
                <wp:effectExtent l="0" t="0" r="0" b="0"/>
                <wp:wrapNone/>
                <wp:docPr id="197" name="Straight Connector 197"/>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F7A36F1" id="Straight Connector 197" o:spid="_x0000_s1026" style="position:absolute;z-index:25269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2pt,601.5pt" to="84.7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" strokecolor="#4472c4 [3204]" strokeweight=".5pt">
                <v:stroke joinstyle="miter"/>
              </v:line>
            </w:pict>
          </mc:Fallback>
        </mc:AlternateContent>
      </w:r>
      <w:r w:rsidRPr="00F6544D">
        <w:rPr>
          <w:rFonts w:ascii="Arial" w:hAnsi="Arial" w:cs="Arial"/>
          <w:b/>
          <w:bCs/>
          <w:noProof/>
          <w:sz w:val="24"/>
          <w:szCs w:val="24"/>
        </w:rPr>
        <mc:AlternateContent>
          <mc:Choice Requires="wps">
            <w:drawing>
              <wp:anchor distT="0" distB="0" distL="114300" distR="114300" simplePos="0" relativeHeight="252693504" behindDoc="0" locked="0" layoutInCell="1" allowOverlap="1" wp14:anchorId="03C65E6D" wp14:editId="6C212422">
                <wp:simplePos x="0" y="0"/>
                <wp:positionH relativeFrom="column">
                  <wp:posOffset>927735</wp:posOffset>
                </wp:positionH>
                <wp:positionV relativeFrom="paragraph">
                  <wp:posOffset>7486650</wp:posOffset>
                </wp:positionV>
                <wp:extent cx="0" cy="182880"/>
                <wp:effectExtent l="76200" t="0" r="57150" b="64770"/>
                <wp:wrapNone/>
                <wp:docPr id="188" name="Straight Arrow Connector 188"/>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CFC0B" id="Straight Arrow Connector 188" o:spid="_x0000_s1026" type="#_x0000_t32" style="position:absolute;margin-left:73.05pt;margin-top:589.5pt;width:0;height:14.4pt;flip:x;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" strokecolor="#4472c4 [3204]" strokeweight=".5pt">
                <v:stroke endarrow="block" joinstyle="miter"/>
              </v:shape>
            </w:pict>
          </mc:Fallback>
        </mc:AlternateContent>
      </w:r>
      <w:r w:rsidRPr="00F6544D">
        <w:rPr>
          <w:rFonts w:ascii="Arial" w:hAnsi="Arial" w:cs="Arial"/>
          <w:b/>
          <w:bCs/>
          <w:noProof/>
          <w:sz w:val="24"/>
          <w:szCs w:val="24"/>
        </w:rPr>
        <mc:AlternateContent>
          <mc:Choice Requires="wps">
            <w:drawing>
              <wp:anchor distT="0" distB="0" distL="114300" distR="114300" simplePos="0" relativeHeight="252694528" behindDoc="0" locked="0" layoutInCell="1" allowOverlap="1" wp14:anchorId="4E741075" wp14:editId="55A825C1">
                <wp:simplePos x="0" y="0"/>
                <wp:positionH relativeFrom="column">
                  <wp:posOffset>535940</wp:posOffset>
                </wp:positionH>
                <wp:positionV relativeFrom="paragraph">
                  <wp:posOffset>7486650</wp:posOffset>
                </wp:positionV>
                <wp:extent cx="387985" cy="0"/>
                <wp:effectExtent l="0" t="0" r="0" b="0"/>
                <wp:wrapNone/>
                <wp:docPr id="189" name="Straight Connector 189"/>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8E9ECD6" id="Straight Connector 189" o:spid="_x0000_s1026" style="position:absolute;z-index:25269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2pt,589.5pt" to="72.7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" strokecolor="#4472c4 [3204]" strokeweight=".5pt">
                <v:stroke joinstyle="miter"/>
              </v:lin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4288" behindDoc="0" locked="0" layoutInCell="1" allowOverlap="1" wp14:anchorId="2EBD415E" wp14:editId="2D818E56">
                <wp:simplePos x="0" y="0"/>
                <wp:positionH relativeFrom="column">
                  <wp:posOffset>9525</wp:posOffset>
                </wp:positionH>
                <wp:positionV relativeFrom="paragraph">
                  <wp:posOffset>309245</wp:posOffset>
                </wp:positionV>
                <wp:extent cx="1009650" cy="628650"/>
                <wp:effectExtent l="0" t="0" r="19050" b="19050"/>
                <wp:wrapSquare wrapText="bothSides"/>
                <wp:docPr id="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28650"/>
                        </a:xfrm>
                        <a:prstGeom prst="rect">
                          <a:avLst/>
                        </a:prstGeom>
                        <a:solidFill>
                          <a:srgbClr val="FFFFFF"/>
                        </a:solidFill>
                        <a:ln w="9525">
                          <a:solidFill>
                            <a:srgbClr val="000000"/>
                          </a:solidFill>
                          <a:miter lim="800000"/>
                          <a:headEnd/>
                          <a:tailEnd/>
                        </a:ln>
                      </wps:spPr>
                      <wps:txbx>
                        <w:txbxContent>
                          <w:p w14:paraId="3E391F7A" w14:textId="77777777" w:rsidR="00695ED4" w:rsidRPr="005B6140" w:rsidRDefault="00695ED4" w:rsidP="00695ED4">
                            <w:pPr>
                              <w:jc w:val="center"/>
                              <w:rPr>
                                <w:rFonts w:ascii="Arial" w:hAnsi="Arial" w:cs="Arial"/>
                                <w:sz w:val="20"/>
                                <w:szCs w:val="20"/>
                              </w:rPr>
                            </w:pPr>
                            <w:r>
                              <w:rPr>
                                <w:rFonts w:ascii="Arial" w:hAnsi="Arial" w:cs="Arial"/>
                                <w:sz w:val="20"/>
                                <w:szCs w:val="20"/>
                              </w:rPr>
                              <w:t>Non- bulk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D415E" id="_x0000_s1248" type="#_x0000_t202" style="position:absolute;left:0;text-align:left;margin-left:.75pt;margin-top:24.35pt;width:79.5pt;height:49.5pt;z-index:252684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">
                <v:textbox>
                  <w:txbxContent>
                    <w:p w14:paraId="3E391F7A" w14:textId="77777777" w:rsidR="00695ED4" w:rsidRPr="005B6140" w:rsidRDefault="00695ED4" w:rsidP="00695ED4">
                      <w:pPr>
                        <w:jc w:val="center"/>
                        <w:rPr>
                          <w:rFonts w:ascii="Arial" w:hAnsi="Arial" w:cs="Arial"/>
                          <w:sz w:val="20"/>
                          <w:szCs w:val="20"/>
                        </w:rPr>
                      </w:pPr>
                      <w:r>
                        <w:rPr>
                          <w:rFonts w:ascii="Arial" w:hAnsi="Arial" w:cs="Arial"/>
                          <w:sz w:val="20"/>
                          <w:szCs w:val="20"/>
                        </w:rPr>
                        <w:t>Non- bulk</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90432" behindDoc="0" locked="0" layoutInCell="1" allowOverlap="1" wp14:anchorId="5E3E5541" wp14:editId="18597A8E">
                <wp:simplePos x="0" y="0"/>
                <wp:positionH relativeFrom="column">
                  <wp:posOffset>5486400</wp:posOffset>
                </wp:positionH>
                <wp:positionV relativeFrom="paragraph">
                  <wp:posOffset>309245</wp:posOffset>
                </wp:positionV>
                <wp:extent cx="1133475" cy="742950"/>
                <wp:effectExtent l="0" t="0" r="28575" b="19050"/>
                <wp:wrapSquare wrapText="bothSides"/>
                <wp:docPr id="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742950"/>
                        </a:xfrm>
                        <a:prstGeom prst="rect">
                          <a:avLst/>
                        </a:prstGeom>
                        <a:solidFill>
                          <a:srgbClr val="FFFFFF"/>
                        </a:solidFill>
                        <a:ln w="9525">
                          <a:solidFill>
                            <a:srgbClr val="000000"/>
                          </a:solidFill>
                          <a:miter lim="800000"/>
                          <a:headEnd/>
                          <a:tailEnd/>
                        </a:ln>
                      </wps:spPr>
                      <wps:txbx>
                        <w:txbxContent>
                          <w:p w14:paraId="3AAC58C4" w14:textId="77777777" w:rsidR="00695ED4" w:rsidRPr="00FA13A7" w:rsidRDefault="00695ED4" w:rsidP="00F14E20">
                            <w:pPr>
                              <w:pStyle w:val="ListParagraph"/>
                              <w:numPr>
                                <w:ilvl w:val="0"/>
                                <w:numId w:val="22"/>
                              </w:numPr>
                              <w:rPr>
                                <w:sz w:val="20"/>
                                <w:szCs w:val="20"/>
                              </w:rPr>
                            </w:pPr>
                            <w:r w:rsidRPr="00FA13A7">
                              <w:rPr>
                                <w:sz w:val="20"/>
                                <w:szCs w:val="20"/>
                              </w:rPr>
                              <w:t>Tank</w:t>
                            </w:r>
                          </w:p>
                          <w:p w14:paraId="00D63B9C" w14:textId="77777777" w:rsidR="00695ED4" w:rsidRDefault="00695ED4" w:rsidP="00F14E20">
                            <w:pPr>
                              <w:pStyle w:val="ListParagraph"/>
                              <w:numPr>
                                <w:ilvl w:val="0"/>
                                <w:numId w:val="22"/>
                              </w:numPr>
                              <w:rPr>
                                <w:sz w:val="20"/>
                                <w:szCs w:val="20"/>
                              </w:rPr>
                            </w:pPr>
                            <w:r w:rsidRPr="00FA13A7">
                              <w:rPr>
                                <w:sz w:val="20"/>
                                <w:szCs w:val="20"/>
                              </w:rPr>
                              <w:t>Tr</w:t>
                            </w:r>
                            <w:r>
                              <w:rPr>
                                <w:sz w:val="20"/>
                                <w:szCs w:val="20"/>
                              </w:rPr>
                              <w:t>uck</w:t>
                            </w:r>
                          </w:p>
                          <w:p w14:paraId="35B9926F" w14:textId="77777777" w:rsidR="00695ED4" w:rsidRDefault="00695ED4" w:rsidP="00F14E20">
                            <w:pPr>
                              <w:pStyle w:val="ListParagraph"/>
                              <w:numPr>
                                <w:ilvl w:val="0"/>
                                <w:numId w:val="22"/>
                              </w:numPr>
                              <w:rPr>
                                <w:sz w:val="20"/>
                                <w:szCs w:val="20"/>
                              </w:rPr>
                            </w:pPr>
                            <w:r>
                              <w:rPr>
                                <w:sz w:val="20"/>
                                <w:szCs w:val="20"/>
                              </w:rPr>
                              <w:t>IBC</w:t>
                            </w:r>
                          </w:p>
                          <w:p w14:paraId="2B338019" w14:textId="77777777" w:rsidR="00695ED4" w:rsidRPr="00FA13A7" w:rsidRDefault="00695ED4" w:rsidP="00F14E20">
                            <w:pPr>
                              <w:pStyle w:val="ListParagraph"/>
                              <w:numPr>
                                <w:ilvl w:val="0"/>
                                <w:numId w:val="22"/>
                              </w:numPr>
                              <w:rPr>
                                <w:sz w:val="20"/>
                                <w:szCs w:val="20"/>
                              </w:rPr>
                            </w:pPr>
                            <w:r>
                              <w:rPr>
                                <w:sz w:val="20"/>
                                <w:szCs w:val="20"/>
                              </w:rPr>
                              <w:t>Drums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E5541" id="_x0000_s1249" type="#_x0000_t202" style="position:absolute;left:0;text-align:left;margin-left:6in;margin-top:24.35pt;width:89.25pt;height:58.5pt;z-index:252690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">
                <v:textbox>
                  <w:txbxContent>
                    <w:p w14:paraId="3AAC58C4" w14:textId="77777777" w:rsidR="00695ED4" w:rsidRPr="00FA13A7" w:rsidRDefault="00695ED4" w:rsidP="00F14E20">
                      <w:pPr>
                        <w:pStyle w:val="ListParagraph"/>
                        <w:numPr>
                          <w:ilvl w:val="0"/>
                          <w:numId w:val="22"/>
                        </w:numPr>
                        <w:rPr>
                          <w:sz w:val="20"/>
                          <w:szCs w:val="20"/>
                        </w:rPr>
                      </w:pPr>
                      <w:r w:rsidRPr="00FA13A7">
                        <w:rPr>
                          <w:sz w:val="20"/>
                          <w:szCs w:val="20"/>
                        </w:rPr>
                        <w:t>Tank</w:t>
                      </w:r>
                    </w:p>
                    <w:p w14:paraId="00D63B9C" w14:textId="77777777" w:rsidR="00695ED4" w:rsidRDefault="00695ED4" w:rsidP="00F14E20">
                      <w:pPr>
                        <w:pStyle w:val="ListParagraph"/>
                        <w:numPr>
                          <w:ilvl w:val="0"/>
                          <w:numId w:val="22"/>
                        </w:numPr>
                        <w:rPr>
                          <w:sz w:val="20"/>
                          <w:szCs w:val="20"/>
                        </w:rPr>
                      </w:pPr>
                      <w:r w:rsidRPr="00FA13A7">
                        <w:rPr>
                          <w:sz w:val="20"/>
                          <w:szCs w:val="20"/>
                        </w:rPr>
                        <w:t>Tr</w:t>
                      </w:r>
                      <w:r>
                        <w:rPr>
                          <w:sz w:val="20"/>
                          <w:szCs w:val="20"/>
                        </w:rPr>
                        <w:t>uck</w:t>
                      </w:r>
                    </w:p>
                    <w:p w14:paraId="35B9926F" w14:textId="77777777" w:rsidR="00695ED4" w:rsidRDefault="00695ED4" w:rsidP="00F14E20">
                      <w:pPr>
                        <w:pStyle w:val="ListParagraph"/>
                        <w:numPr>
                          <w:ilvl w:val="0"/>
                          <w:numId w:val="22"/>
                        </w:numPr>
                        <w:rPr>
                          <w:sz w:val="20"/>
                          <w:szCs w:val="20"/>
                        </w:rPr>
                      </w:pPr>
                      <w:r>
                        <w:rPr>
                          <w:sz w:val="20"/>
                          <w:szCs w:val="20"/>
                        </w:rPr>
                        <w:t>IBC</w:t>
                      </w:r>
                    </w:p>
                    <w:p w14:paraId="2B338019" w14:textId="77777777" w:rsidR="00695ED4" w:rsidRPr="00FA13A7" w:rsidRDefault="00695ED4" w:rsidP="00F14E20">
                      <w:pPr>
                        <w:pStyle w:val="ListParagraph"/>
                        <w:numPr>
                          <w:ilvl w:val="0"/>
                          <w:numId w:val="22"/>
                        </w:numPr>
                        <w:rPr>
                          <w:sz w:val="20"/>
                          <w:szCs w:val="20"/>
                        </w:rPr>
                      </w:pPr>
                      <w:r>
                        <w:rPr>
                          <w:sz w:val="20"/>
                          <w:szCs w:val="20"/>
                        </w:rPr>
                        <w:t>Drums</w:t>
                      </w:r>
                    </w:p>
                  </w:txbxContent>
                </v:textbox>
                <w10:wrap type="square"/>
              </v:shape>
            </w:pict>
          </mc:Fallback>
        </mc:AlternateContent>
      </w:r>
    </w:p>
    <w:p w14:paraId="36278C09"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24224" behindDoc="0" locked="0" layoutInCell="1" allowOverlap="1" wp14:anchorId="3BBF4831" wp14:editId="344158E4">
                <wp:simplePos x="0" y="0"/>
                <wp:positionH relativeFrom="column">
                  <wp:posOffset>5246767</wp:posOffset>
                </wp:positionH>
                <wp:positionV relativeFrom="paragraph">
                  <wp:posOffset>278130</wp:posOffset>
                </wp:positionV>
                <wp:extent cx="239486" cy="0"/>
                <wp:effectExtent l="0" t="76200" r="27305" b="95250"/>
                <wp:wrapNone/>
                <wp:docPr id="242" name="Straight Arrow Connector 242"/>
                <wp:cNvGraphicFramePr/>
                <a:graphic xmlns:a="http://schemas.openxmlformats.org/drawingml/2006/main">
                  <a:graphicData uri="http://schemas.microsoft.com/office/word/2010/wordprocessingShape">
                    <wps:wsp>
                      <wps:cNvCnPr/>
                      <wps:spPr>
                        <a:xfrm>
                          <a:off x="0" y="0"/>
                          <a:ext cx="2394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D6F579" id="Straight Arrow Connector 242" o:spid="_x0000_s1026" type="#_x0000_t32" style="position:absolute;margin-left:413.15pt;margin-top:21.9pt;width:18.85pt;height:0;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cz+1gEAAAMEAAAOAAAAZHJzL2Uyb0RvYy54bWysU9tuEzEQfUfiHyy/k01CVZU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" strokecolor="#4472c4 [3204]" strokeweight=".5pt">
                <v:stroke endarrow="block" joinstyle="miter"/>
              </v:shape>
            </w:pict>
          </mc:Fallback>
        </mc:AlternateContent>
      </w:r>
    </w:p>
    <w:p w14:paraId="26340585"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07840" behindDoc="0" locked="0" layoutInCell="1" allowOverlap="1" wp14:anchorId="49FBFB8B" wp14:editId="62EDDFBB">
                <wp:simplePos x="0" y="0"/>
                <wp:positionH relativeFrom="column">
                  <wp:posOffset>486023</wp:posOffset>
                </wp:positionH>
                <wp:positionV relativeFrom="paragraph">
                  <wp:posOffset>211151</wp:posOffset>
                </wp:positionV>
                <wp:extent cx="0" cy="174432"/>
                <wp:effectExtent l="0" t="0" r="38100" b="35560"/>
                <wp:wrapNone/>
                <wp:docPr id="216" name="Straight Connector 216"/>
                <wp:cNvGraphicFramePr/>
                <a:graphic xmlns:a="http://schemas.openxmlformats.org/drawingml/2006/main">
                  <a:graphicData uri="http://schemas.microsoft.com/office/word/2010/wordprocessingShape">
                    <wps:wsp>
                      <wps:cNvCnPr/>
                      <wps:spPr>
                        <a:xfrm>
                          <a:off x="0" y="0"/>
                          <a:ext cx="0" cy="1744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37413F" id="Straight Connector 216" o:spid="_x0000_s1026" style="position:absolute;z-index:252707840;visibility:visible;mso-wrap-style:square;mso-wrap-distance-left:9pt;mso-wrap-distance-top:0;mso-wrap-distance-right:9pt;mso-wrap-distance-bottom:0;mso-position-horizontal:absolute;mso-position-horizontal-relative:text;mso-position-vertical:absolute;mso-position-vertical-relative:text" from="38.25pt,16.65pt" to="38.2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" strokecolor="#4472c4 [3204]" strokeweight=".5pt">
                <v:stroke joinstyle="miter"/>
              </v:line>
            </w:pict>
          </mc:Fallback>
        </mc:AlternateContent>
      </w:r>
    </w:p>
    <w:p w14:paraId="34C48766" w14:textId="77777777" w:rsidR="00695ED4" w:rsidRDefault="00695ED4" w:rsidP="00695ED4">
      <w:pPr>
        <w:tabs>
          <w:tab w:val="left" w:pos="1365"/>
        </w:tabs>
        <w:spacing w:line="360" w:lineRule="auto"/>
        <w:jc w:val="both"/>
        <w:rPr>
          <w:rFonts w:ascii="Arial" w:hAnsi="Arial" w:cs="Arial"/>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732416" behindDoc="0" locked="0" layoutInCell="1" allowOverlap="1" wp14:anchorId="5AACF9C6" wp14:editId="38F70FE6">
                <wp:simplePos x="0" y="0"/>
                <wp:positionH relativeFrom="margin">
                  <wp:posOffset>5177790</wp:posOffset>
                </wp:positionH>
                <wp:positionV relativeFrom="paragraph">
                  <wp:posOffset>69215</wp:posOffset>
                </wp:positionV>
                <wp:extent cx="1346835" cy="200025"/>
                <wp:effectExtent l="0" t="0" r="0" b="0"/>
                <wp:wrapNone/>
                <wp:docPr id="254" name="TextBox 4"/>
                <wp:cNvGraphicFramePr/>
                <a:graphic xmlns:a="http://schemas.openxmlformats.org/drawingml/2006/main">
                  <a:graphicData uri="http://schemas.microsoft.com/office/word/2010/wordprocessingShape">
                    <wps:wsp>
                      <wps:cNvSpPr txBox="1"/>
                      <wps:spPr>
                        <a:xfrm>
                          <a:off x="0" y="0"/>
                          <a:ext cx="1346835" cy="200025"/>
                        </a:xfrm>
                        <a:prstGeom prst="rect">
                          <a:avLst/>
                        </a:prstGeom>
                        <a:noFill/>
                      </wps:spPr>
                      <wps:txbx>
                        <w:txbxContent>
                          <w:p w14:paraId="541C30EB"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AACF9C6" id="_x0000_s1250" type="#_x0000_t202" style="position:absolute;left:0;text-align:left;margin-left:407.7pt;margin-top:5.45pt;width:106.05pt;height:15.75pt;z-index:25273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" filled="f" stroked="f">
                <v:textbox style="mso-fit-shape-to-text:t">
                  <w:txbxContent>
                    <w:p w14:paraId="541C30EB"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Pr>
          <w:rFonts w:ascii="Arial" w:hAnsi="Arial" w:cs="Arial"/>
          <w:b/>
          <w:bCs/>
          <w:noProof/>
          <w:sz w:val="24"/>
          <w:szCs w:val="24"/>
        </w:rPr>
        <mc:AlternateContent>
          <mc:Choice Requires="wps">
            <w:drawing>
              <wp:anchor distT="0" distB="0" distL="114300" distR="114300" simplePos="0" relativeHeight="252708864" behindDoc="0" locked="0" layoutInCell="1" allowOverlap="1" wp14:anchorId="7929C4C4" wp14:editId="526E87B7">
                <wp:simplePos x="0" y="0"/>
                <wp:positionH relativeFrom="column">
                  <wp:posOffset>486023</wp:posOffset>
                </wp:positionH>
                <wp:positionV relativeFrom="paragraph">
                  <wp:posOffset>20154</wp:posOffset>
                </wp:positionV>
                <wp:extent cx="593035" cy="0"/>
                <wp:effectExtent l="0" t="0" r="0" b="0"/>
                <wp:wrapNone/>
                <wp:docPr id="219" name="Straight Connector 219"/>
                <wp:cNvGraphicFramePr/>
                <a:graphic xmlns:a="http://schemas.openxmlformats.org/drawingml/2006/main">
                  <a:graphicData uri="http://schemas.microsoft.com/office/word/2010/wordprocessingShape">
                    <wps:wsp>
                      <wps:cNvCnPr/>
                      <wps:spPr>
                        <a:xfrm>
                          <a:off x="0" y="0"/>
                          <a:ext cx="5930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3D280D" id="Straight Connector 219" o:spid="_x0000_s1026" style="position:absolute;z-index:252708864;visibility:visible;mso-wrap-style:square;mso-wrap-distance-left:9pt;mso-wrap-distance-top:0;mso-wrap-distance-right:9pt;mso-wrap-distance-bottom:0;mso-position-horizontal:absolute;mso-position-horizontal-relative:text;mso-position-vertical:absolute;mso-position-vertical-relative:text" from="38.25pt,1.6pt" to="84.9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" strokecolor="#4472c4 [3204]" strokeweight=".5pt">
                <v:stroke joinstyle="miter"/>
              </v:line>
            </w:pict>
          </mc:Fallback>
        </mc:AlternateContent>
      </w:r>
    </w:p>
    <w:p w14:paraId="728B23DA" w14:textId="77777777" w:rsidR="00695ED4" w:rsidRDefault="00695ED4" w:rsidP="00695ED4">
      <w:pPr>
        <w:tabs>
          <w:tab w:val="left" w:pos="1365"/>
        </w:tabs>
        <w:spacing w:line="360" w:lineRule="auto"/>
        <w:jc w:val="both"/>
        <w:rPr>
          <w:rFonts w:ascii="Arial" w:hAnsi="Arial" w:cs="Arial"/>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733440" behindDoc="0" locked="0" layoutInCell="1" allowOverlap="1" wp14:anchorId="755962B3" wp14:editId="012C6A76">
                <wp:simplePos x="0" y="0"/>
                <wp:positionH relativeFrom="margin">
                  <wp:posOffset>5048250</wp:posOffset>
                </wp:positionH>
                <wp:positionV relativeFrom="paragraph">
                  <wp:posOffset>3096260</wp:posOffset>
                </wp:positionV>
                <wp:extent cx="1447800" cy="200025"/>
                <wp:effectExtent l="0" t="0" r="0" b="0"/>
                <wp:wrapNone/>
                <wp:docPr id="2048" name="TextBox 4"/>
                <wp:cNvGraphicFramePr/>
                <a:graphic xmlns:a="http://schemas.openxmlformats.org/drawingml/2006/main">
                  <a:graphicData uri="http://schemas.microsoft.com/office/word/2010/wordprocessingShape">
                    <wps:wsp>
                      <wps:cNvSpPr txBox="1"/>
                      <wps:spPr>
                        <a:xfrm>
                          <a:off x="0" y="0"/>
                          <a:ext cx="1447800" cy="200025"/>
                        </a:xfrm>
                        <a:prstGeom prst="rect">
                          <a:avLst/>
                        </a:prstGeom>
                        <a:noFill/>
                      </wps:spPr>
                      <wps:txbx>
                        <w:txbxContent>
                          <w:p w14:paraId="4A5A66FE"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55962B3" id="_x0000_s1251" type="#_x0000_t202" style="position:absolute;left:0;text-align:left;margin-left:397.5pt;margin-top:243.8pt;width:114pt;height:15.75pt;z-index:25273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" filled="f" stroked="f">
                <v:textbox style="mso-fit-shape-to-text:t">
                  <w:txbxContent>
                    <w:p w14:paraId="4A5A66FE"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Pr>
          <w:rFonts w:ascii="Arial" w:hAnsi="Arial" w:cs="Arial"/>
          <w:b/>
          <w:bCs/>
          <w:noProof/>
          <w:sz w:val="24"/>
          <w:szCs w:val="24"/>
        </w:rPr>
        <mc:AlternateContent>
          <mc:Choice Requires="wps">
            <w:drawing>
              <wp:anchor distT="0" distB="0" distL="114300" distR="114300" simplePos="0" relativeHeight="252727296" behindDoc="0" locked="0" layoutInCell="1" allowOverlap="1" wp14:anchorId="1FFCE70B" wp14:editId="443850FC">
                <wp:simplePos x="0" y="0"/>
                <wp:positionH relativeFrom="column">
                  <wp:posOffset>428625</wp:posOffset>
                </wp:positionH>
                <wp:positionV relativeFrom="paragraph">
                  <wp:posOffset>2260600</wp:posOffset>
                </wp:positionV>
                <wp:extent cx="2066925" cy="285750"/>
                <wp:effectExtent l="0" t="0" r="28575" b="19050"/>
                <wp:wrapNone/>
                <wp:docPr id="2098" name="Rectangle 2098"/>
                <wp:cNvGraphicFramePr/>
                <a:graphic xmlns:a="http://schemas.openxmlformats.org/drawingml/2006/main">
                  <a:graphicData uri="http://schemas.microsoft.com/office/word/2010/wordprocessingShape">
                    <wps:wsp>
                      <wps:cNvSpPr/>
                      <wps:spPr>
                        <a:xfrm>
                          <a:off x="0" y="0"/>
                          <a:ext cx="206692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8C2B9" w14:textId="77777777" w:rsidR="00695ED4" w:rsidRDefault="00695ED4" w:rsidP="00695ED4">
                            <w:pPr>
                              <w:jc w:val="center"/>
                            </w:pPr>
                            <w:r>
                              <w:t>Room Temperature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CE70B" id="Rectangle 2098" o:spid="_x0000_s1252" style="position:absolute;left:0;text-align:left;margin-left:33.75pt;margin-top:178pt;width:162.75pt;height:22.5pt;z-index:25272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" fillcolor="#4472c4 [3204]" strokecolor="#1f3763 [1604]" strokeweight="1pt">
                <v:textbox>
                  <w:txbxContent>
                    <w:p w14:paraId="4388C2B9" w14:textId="77777777" w:rsidR="00695ED4" w:rsidRDefault="00695ED4" w:rsidP="00695ED4">
                      <w:pPr>
                        <w:jc w:val="center"/>
                      </w:pPr>
                      <w:r>
                        <w:t>Room Temperature</w:t>
                      </w:r>
                    </w:p>
                  </w:txbxContent>
                </v:textbox>
              </v:rect>
            </w:pict>
          </mc:Fallback>
        </mc:AlternateContent>
      </w:r>
      <w:r>
        <w:rPr>
          <w:rFonts w:ascii="Arial" w:hAnsi="Arial" w:cs="Arial"/>
          <w:b/>
          <w:bCs/>
          <w:noProof/>
          <w:sz w:val="24"/>
          <w:szCs w:val="24"/>
        </w:rPr>
        <mc:AlternateContent>
          <mc:Choice Requires="wps">
            <w:drawing>
              <wp:anchor distT="0" distB="0" distL="114300" distR="114300" simplePos="0" relativeHeight="252726272" behindDoc="0" locked="0" layoutInCell="1" allowOverlap="1" wp14:anchorId="3F87BD89" wp14:editId="557EF4CE">
                <wp:simplePos x="0" y="0"/>
                <wp:positionH relativeFrom="column">
                  <wp:posOffset>428625</wp:posOffset>
                </wp:positionH>
                <wp:positionV relativeFrom="paragraph">
                  <wp:posOffset>1355725</wp:posOffset>
                </wp:positionV>
                <wp:extent cx="2066925" cy="276225"/>
                <wp:effectExtent l="0" t="0" r="28575" b="28575"/>
                <wp:wrapNone/>
                <wp:docPr id="2097" name="Rectangle 2097"/>
                <wp:cNvGraphicFramePr/>
                <a:graphic xmlns:a="http://schemas.openxmlformats.org/drawingml/2006/main">
                  <a:graphicData uri="http://schemas.microsoft.com/office/word/2010/wordprocessingShape">
                    <wps:wsp>
                      <wps:cNvSpPr/>
                      <wps:spPr>
                        <a:xfrm>
                          <a:off x="0" y="0"/>
                          <a:ext cx="206692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9F7B5B" w14:textId="2D326D87" w:rsidR="00695ED4" w:rsidRPr="00A212FD" w:rsidRDefault="00695ED4" w:rsidP="00695ED4">
                            <w:pPr>
                              <w:jc w:val="center"/>
                              <w:rPr>
                                <w:vertAlign w:val="superscript"/>
                              </w:rPr>
                            </w:pPr>
                            <w:r>
                              <w:t>Heating 95</w:t>
                            </w:r>
                            <w:r w:rsidRPr="00CB52BC">
                              <w:rPr>
                                <w:rFonts w:ascii="Arial" w:hAnsi="Arial" w:cs="Arial"/>
                                <w:sz w:val="20"/>
                                <w:szCs w:val="20"/>
                              </w:rPr>
                              <w:t>°</w:t>
                            </w:r>
                            <w:r>
                              <w:rPr>
                                <w:rFonts w:ascii="Arial" w:hAnsi="Arial" w:cs="Arial"/>
                                <w:sz w:val="20"/>
                                <w:szCs w:val="20"/>
                              </w:rPr>
                              <w:t>C to 100</w:t>
                            </w:r>
                            <w:r w:rsidRPr="00CB52BC">
                              <w:rPr>
                                <w:rFonts w:ascii="Arial" w:hAnsi="Arial" w:cs="Arial"/>
                                <w:sz w:val="20"/>
                                <w:szCs w:val="20"/>
                              </w:rPr>
                              <w:t>°</w:t>
                            </w:r>
                            <w:r>
                              <w:rPr>
                                <w:rFonts w:ascii="Arial" w:hAnsi="Arial" w:cs="Arial"/>
                                <w:sz w:val="20"/>
                                <w:szCs w:val="20"/>
                              </w:rPr>
                              <w:t>C</w:t>
                            </w:r>
                            <w:r w:rsidR="00A212FD">
                              <w:rPr>
                                <w:rFonts w:ascii="Arial" w:hAnsi="Arial" w:cs="Arial"/>
                                <w:sz w:val="20"/>
                                <w:szCs w:val="20"/>
                                <w:vertAlign w:val="super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7BD89" id="Rectangle 2097" o:spid="_x0000_s1253" style="position:absolute;left:0;text-align:left;margin-left:33.75pt;margin-top:106.75pt;width:162.75pt;height:21.75pt;z-index:25272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" fillcolor="#4472c4 [3204]" strokecolor="#1f3763 [1604]" strokeweight="1pt">
                <v:textbox>
                  <w:txbxContent>
                    <w:p w14:paraId="3C9F7B5B" w14:textId="2D326D87" w:rsidR="00695ED4" w:rsidRPr="00A212FD" w:rsidRDefault="00695ED4" w:rsidP="00695ED4">
                      <w:pPr>
                        <w:jc w:val="center"/>
                        <w:rPr>
                          <w:vertAlign w:val="superscript"/>
                        </w:rPr>
                      </w:pPr>
                      <w:r>
                        <w:t>Heating 95</w:t>
                      </w:r>
                      <w:r w:rsidRPr="00CB52BC">
                        <w:rPr>
                          <w:rFonts w:ascii="Arial" w:hAnsi="Arial" w:cs="Arial"/>
                          <w:sz w:val="20"/>
                          <w:szCs w:val="20"/>
                        </w:rPr>
                        <w:t>°</w:t>
                      </w:r>
                      <w:r>
                        <w:rPr>
                          <w:rFonts w:ascii="Arial" w:hAnsi="Arial" w:cs="Arial"/>
                          <w:sz w:val="20"/>
                          <w:szCs w:val="20"/>
                        </w:rPr>
                        <w:t>C to 100</w:t>
                      </w:r>
                      <w:r w:rsidRPr="00CB52BC">
                        <w:rPr>
                          <w:rFonts w:ascii="Arial" w:hAnsi="Arial" w:cs="Arial"/>
                          <w:sz w:val="20"/>
                          <w:szCs w:val="20"/>
                        </w:rPr>
                        <w:t>°</w:t>
                      </w:r>
                      <w:r>
                        <w:rPr>
                          <w:rFonts w:ascii="Arial" w:hAnsi="Arial" w:cs="Arial"/>
                          <w:sz w:val="20"/>
                          <w:szCs w:val="20"/>
                        </w:rPr>
                        <w:t>C</w:t>
                      </w:r>
                      <w:r w:rsidR="00A212FD">
                        <w:rPr>
                          <w:rFonts w:ascii="Arial" w:hAnsi="Arial" w:cs="Arial"/>
                          <w:sz w:val="20"/>
                          <w:szCs w:val="20"/>
                          <w:vertAlign w:val="superscript"/>
                        </w:rPr>
                        <w:t>1</w:t>
                      </w:r>
                    </w:p>
                  </w:txbxContent>
                </v:textbox>
              </v:rect>
            </w:pict>
          </mc:Fallback>
        </mc:AlternateContent>
      </w:r>
      <w:r>
        <w:rPr>
          <w:rFonts w:ascii="Arial" w:hAnsi="Arial" w:cs="Arial"/>
          <w:b/>
          <w:bCs/>
          <w:noProof/>
          <w:sz w:val="24"/>
          <w:szCs w:val="24"/>
        </w:rPr>
        <mc:AlternateContent>
          <mc:Choice Requires="wps">
            <w:drawing>
              <wp:anchor distT="0" distB="0" distL="114300" distR="114300" simplePos="0" relativeHeight="252725248" behindDoc="0" locked="0" layoutInCell="1" allowOverlap="1" wp14:anchorId="028259FB" wp14:editId="5DC2AF2C">
                <wp:simplePos x="0" y="0"/>
                <wp:positionH relativeFrom="column">
                  <wp:posOffset>428625</wp:posOffset>
                </wp:positionH>
                <wp:positionV relativeFrom="paragraph">
                  <wp:posOffset>517525</wp:posOffset>
                </wp:positionV>
                <wp:extent cx="2066925" cy="285750"/>
                <wp:effectExtent l="0" t="0" r="28575" b="19050"/>
                <wp:wrapNone/>
                <wp:docPr id="2096" name="Rectangle 2096"/>
                <wp:cNvGraphicFramePr/>
                <a:graphic xmlns:a="http://schemas.openxmlformats.org/drawingml/2006/main">
                  <a:graphicData uri="http://schemas.microsoft.com/office/word/2010/wordprocessingShape">
                    <wps:wsp>
                      <wps:cNvSpPr/>
                      <wps:spPr>
                        <a:xfrm>
                          <a:off x="0" y="0"/>
                          <a:ext cx="206692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3CE839" w14:textId="6A28CE76" w:rsidR="00695ED4" w:rsidRPr="00A212FD" w:rsidRDefault="00695ED4" w:rsidP="00695ED4">
                            <w:pPr>
                              <w:jc w:val="center"/>
                              <w:rPr>
                                <w:rFonts w:ascii="Arial" w:hAnsi="Arial" w:cs="Arial"/>
                                <w:sz w:val="20"/>
                                <w:szCs w:val="20"/>
                                <w:vertAlign w:val="superscript"/>
                              </w:rPr>
                            </w:pPr>
                            <w:r>
                              <w:rPr>
                                <w:rFonts w:ascii="Arial" w:hAnsi="Arial" w:cs="Arial"/>
                                <w:sz w:val="20"/>
                                <w:szCs w:val="20"/>
                              </w:rPr>
                              <w:t>Heating 160</w:t>
                            </w:r>
                            <w:r w:rsidRPr="00CB52BC">
                              <w:rPr>
                                <w:rFonts w:ascii="Arial" w:hAnsi="Arial" w:cs="Arial"/>
                                <w:sz w:val="20"/>
                                <w:szCs w:val="20"/>
                              </w:rPr>
                              <w:t>°</w:t>
                            </w:r>
                            <w:r>
                              <w:rPr>
                                <w:rFonts w:ascii="Arial" w:hAnsi="Arial" w:cs="Arial"/>
                                <w:sz w:val="20"/>
                                <w:szCs w:val="20"/>
                              </w:rPr>
                              <w:t>C-170</w:t>
                            </w:r>
                            <w:r w:rsidRPr="00CB52BC">
                              <w:rPr>
                                <w:rFonts w:ascii="Arial" w:hAnsi="Arial" w:cs="Arial"/>
                                <w:sz w:val="20"/>
                                <w:szCs w:val="20"/>
                              </w:rPr>
                              <w:t>°</w:t>
                            </w:r>
                            <w:r>
                              <w:rPr>
                                <w:rFonts w:ascii="Arial" w:hAnsi="Arial" w:cs="Arial"/>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259FB" id="Rectangle 2096" o:spid="_x0000_s1254" style="position:absolute;left:0;text-align:left;margin-left:33.75pt;margin-top:40.75pt;width:162.75pt;height:22.5pt;z-index:25272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" fillcolor="#4472c4 [3204]" strokecolor="#1f3763 [1604]" strokeweight="1pt">
                <v:textbox>
                  <w:txbxContent>
                    <w:p w14:paraId="7E3CE839" w14:textId="6A28CE76" w:rsidR="00695ED4" w:rsidRPr="00A212FD" w:rsidRDefault="00695ED4" w:rsidP="00695ED4">
                      <w:pPr>
                        <w:jc w:val="center"/>
                        <w:rPr>
                          <w:rFonts w:ascii="Arial" w:hAnsi="Arial" w:cs="Arial"/>
                          <w:sz w:val="20"/>
                          <w:szCs w:val="20"/>
                          <w:vertAlign w:val="superscript"/>
                        </w:rPr>
                      </w:pPr>
                      <w:r>
                        <w:rPr>
                          <w:rFonts w:ascii="Arial" w:hAnsi="Arial" w:cs="Arial"/>
                          <w:sz w:val="20"/>
                          <w:szCs w:val="20"/>
                        </w:rPr>
                        <w:t>Heating 160</w:t>
                      </w:r>
                      <w:r w:rsidRPr="00CB52BC">
                        <w:rPr>
                          <w:rFonts w:ascii="Arial" w:hAnsi="Arial" w:cs="Arial"/>
                          <w:sz w:val="20"/>
                          <w:szCs w:val="20"/>
                        </w:rPr>
                        <w:t>°</w:t>
                      </w:r>
                      <w:r>
                        <w:rPr>
                          <w:rFonts w:ascii="Arial" w:hAnsi="Arial" w:cs="Arial"/>
                          <w:sz w:val="20"/>
                          <w:szCs w:val="20"/>
                        </w:rPr>
                        <w:t>C-170</w:t>
                      </w:r>
                      <w:r w:rsidRPr="00CB52BC">
                        <w:rPr>
                          <w:rFonts w:ascii="Arial" w:hAnsi="Arial" w:cs="Arial"/>
                          <w:sz w:val="20"/>
                          <w:szCs w:val="20"/>
                        </w:rPr>
                        <w:t>°</w:t>
                      </w:r>
                      <w:r>
                        <w:rPr>
                          <w:rFonts w:ascii="Arial" w:hAnsi="Arial" w:cs="Arial"/>
                          <w:sz w:val="20"/>
                          <w:szCs w:val="20"/>
                        </w:rPr>
                        <w:t>C</w:t>
                      </w:r>
                    </w:p>
                  </w:txbxContent>
                </v:textbox>
              </v:rect>
            </w:pict>
          </mc:Fallback>
        </mc:AlternateContent>
      </w:r>
      <w:r>
        <w:rPr>
          <w:rFonts w:ascii="Arial" w:hAnsi="Arial" w:cs="Arial"/>
          <w:b/>
          <w:bCs/>
          <w:noProof/>
          <w:sz w:val="24"/>
          <w:szCs w:val="24"/>
        </w:rPr>
        <w:drawing>
          <wp:inline distT="0" distB="0" distL="0" distR="0" wp14:anchorId="10C725A6" wp14:editId="42FC02AF">
            <wp:extent cx="6276975" cy="3038475"/>
            <wp:effectExtent l="0" t="0" r="0" b="9525"/>
            <wp:docPr id="2093" name="Diagram 20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5EEB4D31" w14:textId="770DB69B" w:rsidR="00695ED4" w:rsidRDefault="00695ED4" w:rsidP="00695ED4">
      <w:pPr>
        <w:tabs>
          <w:tab w:val="left" w:pos="1365"/>
        </w:tabs>
        <w:spacing w:line="360" w:lineRule="auto"/>
        <w:jc w:val="both"/>
        <w:rPr>
          <w:rFonts w:ascii="Arial" w:hAnsi="Arial" w:cs="Arial"/>
          <w:b/>
          <w:bCs/>
          <w:sz w:val="24"/>
          <w:szCs w:val="24"/>
        </w:rPr>
      </w:pPr>
    </w:p>
    <w:p w14:paraId="349C5074" w14:textId="798B0242" w:rsidR="00613AE6" w:rsidRPr="00A212FD" w:rsidRDefault="00A212FD" w:rsidP="00695ED4">
      <w:pPr>
        <w:tabs>
          <w:tab w:val="left" w:pos="1365"/>
        </w:tabs>
        <w:spacing w:line="360" w:lineRule="auto"/>
        <w:jc w:val="both"/>
        <w:rPr>
          <w:rFonts w:ascii="Arial" w:hAnsi="Arial" w:cs="Arial"/>
          <w:i/>
          <w:iCs/>
          <w:sz w:val="16"/>
          <w:szCs w:val="16"/>
        </w:rPr>
      </w:pPr>
      <w:r w:rsidRPr="00A212FD">
        <w:rPr>
          <w:rFonts w:ascii="Arial" w:hAnsi="Arial" w:cs="Arial"/>
          <w:i/>
          <w:iCs/>
          <w:sz w:val="16"/>
          <w:szCs w:val="16"/>
        </w:rPr>
        <w:t>1</w:t>
      </w:r>
      <w:r>
        <w:rPr>
          <w:rFonts w:ascii="Arial" w:hAnsi="Arial" w:cs="Arial"/>
          <w:i/>
          <w:iCs/>
          <w:sz w:val="16"/>
          <w:szCs w:val="16"/>
        </w:rPr>
        <w:t>.</w:t>
      </w:r>
      <w:r w:rsidRPr="00A212FD">
        <w:rPr>
          <w:i/>
          <w:iCs/>
          <w:sz w:val="14"/>
          <w:szCs w:val="14"/>
        </w:rPr>
        <w:t xml:space="preserve"> </w:t>
      </w:r>
      <w:r w:rsidRPr="00A212FD">
        <w:rPr>
          <w:rFonts w:ascii="Arial" w:hAnsi="Arial" w:cs="Arial"/>
          <w:i/>
          <w:iCs/>
          <w:sz w:val="16"/>
          <w:szCs w:val="16"/>
        </w:rPr>
        <w:t>The temperature is gradually decreased from a range of 160°C-170°C to 95°C-100°C.</w:t>
      </w:r>
    </w:p>
    <w:p w14:paraId="56677D1D" w14:textId="5B37B4D9" w:rsidR="00613AE6" w:rsidRDefault="00613AE6" w:rsidP="00695ED4">
      <w:pPr>
        <w:tabs>
          <w:tab w:val="left" w:pos="1365"/>
        </w:tabs>
        <w:spacing w:line="360" w:lineRule="auto"/>
        <w:jc w:val="both"/>
        <w:rPr>
          <w:rFonts w:ascii="Arial" w:hAnsi="Arial" w:cs="Arial"/>
          <w:b/>
          <w:bCs/>
          <w:sz w:val="24"/>
          <w:szCs w:val="24"/>
        </w:rPr>
      </w:pPr>
    </w:p>
    <w:p w14:paraId="0321D795" w14:textId="7FA9BD79" w:rsidR="00613AE6" w:rsidRDefault="00613AE6" w:rsidP="00695ED4">
      <w:pPr>
        <w:tabs>
          <w:tab w:val="left" w:pos="1365"/>
        </w:tabs>
        <w:spacing w:line="360" w:lineRule="auto"/>
        <w:jc w:val="both"/>
        <w:rPr>
          <w:rFonts w:ascii="Arial" w:hAnsi="Arial" w:cs="Arial"/>
          <w:b/>
          <w:bCs/>
          <w:sz w:val="24"/>
          <w:szCs w:val="24"/>
        </w:rPr>
      </w:pPr>
    </w:p>
    <w:p w14:paraId="2DD6CBFC" w14:textId="5EADD90C" w:rsidR="00B57048" w:rsidRDefault="00B57048" w:rsidP="00695ED4">
      <w:pPr>
        <w:tabs>
          <w:tab w:val="left" w:pos="1365"/>
        </w:tabs>
        <w:spacing w:line="360" w:lineRule="auto"/>
        <w:jc w:val="both"/>
        <w:rPr>
          <w:rFonts w:ascii="Arial" w:hAnsi="Arial" w:cs="Arial"/>
          <w:b/>
          <w:bCs/>
          <w:sz w:val="24"/>
          <w:szCs w:val="24"/>
        </w:rPr>
      </w:pPr>
    </w:p>
    <w:p w14:paraId="4E6C974C" w14:textId="77777777" w:rsidR="007F2D45" w:rsidRDefault="007F2D45" w:rsidP="00695ED4">
      <w:pPr>
        <w:tabs>
          <w:tab w:val="left" w:pos="1365"/>
        </w:tabs>
        <w:spacing w:line="360" w:lineRule="auto"/>
        <w:jc w:val="both"/>
        <w:rPr>
          <w:rFonts w:ascii="Arial" w:hAnsi="Arial" w:cs="Arial"/>
          <w:b/>
          <w:bCs/>
          <w:sz w:val="24"/>
          <w:szCs w:val="24"/>
        </w:rPr>
      </w:pPr>
    </w:p>
    <w:p w14:paraId="03FD3954" w14:textId="77777777" w:rsidR="00695ED4" w:rsidRPr="00CB52BC" w:rsidRDefault="00695ED4" w:rsidP="00695ED4">
      <w:pPr>
        <w:tabs>
          <w:tab w:val="left" w:pos="1365"/>
        </w:tabs>
        <w:spacing w:line="360" w:lineRule="auto"/>
        <w:jc w:val="both"/>
        <w:rPr>
          <w:rFonts w:ascii="Arial" w:hAnsi="Arial" w:cs="Arial"/>
          <w:b/>
          <w:bCs/>
          <w:sz w:val="24"/>
          <w:szCs w:val="24"/>
        </w:rPr>
      </w:pPr>
      <w:r w:rsidRPr="00CB52BC">
        <w:rPr>
          <w:rFonts w:ascii="Arial" w:hAnsi="Arial" w:cs="Arial"/>
          <w:b/>
          <w:bCs/>
          <w:sz w:val="24"/>
          <w:szCs w:val="24"/>
        </w:rPr>
        <w:lastRenderedPageBreak/>
        <w:t>Standard Process</w:t>
      </w:r>
    </w:p>
    <w:p w14:paraId="248D0DE7" w14:textId="77777777" w:rsidR="00695ED4" w:rsidRPr="008E1F6E" w:rsidRDefault="00695ED4" w:rsidP="00695ED4">
      <w:pPr>
        <w:tabs>
          <w:tab w:val="left" w:pos="1365"/>
        </w:tabs>
        <w:spacing w:line="360" w:lineRule="auto"/>
        <w:jc w:val="both"/>
        <w:rPr>
          <w:rFonts w:ascii="Arial" w:hAnsi="Arial" w:cs="Arial"/>
          <w:sz w:val="24"/>
          <w:szCs w:val="24"/>
        </w:rPr>
      </w:pPr>
      <w:r w:rsidRPr="00CB52BC">
        <w:rPr>
          <w:rFonts w:ascii="Arial" w:hAnsi="Arial" w:cs="Arial"/>
          <w:sz w:val="24"/>
          <w:szCs w:val="24"/>
        </w:rPr>
        <w:t xml:space="preserve">One mole of bisphenol A was catalytically reacted with two moles of diglycidylether of bisphenol A at 150° C for two hours under atmospheric conditions. This yielded a polyepoxide resin having an epoxide equivalent weight of </w:t>
      </w:r>
      <w:r w:rsidRPr="003C77DB">
        <w:rPr>
          <w:rFonts w:ascii="Arial" w:hAnsi="Arial" w:cs="Arial"/>
          <w:sz w:val="24"/>
          <w:szCs w:val="24"/>
        </w:rPr>
        <w:t>500</w:t>
      </w:r>
      <w:r w:rsidRPr="00CB52BC">
        <w:rPr>
          <w:rFonts w:ascii="Arial" w:hAnsi="Arial" w:cs="Arial"/>
          <w:sz w:val="24"/>
          <w:szCs w:val="24"/>
        </w:rPr>
        <w:t xml:space="preserve"> </w:t>
      </w:r>
      <w:r>
        <w:rPr>
          <w:rFonts w:ascii="Arial" w:hAnsi="Arial" w:cs="Arial"/>
          <w:sz w:val="24"/>
          <w:szCs w:val="24"/>
        </w:rPr>
        <w:t xml:space="preserve">(g/eq) </w:t>
      </w:r>
      <w:r w:rsidRPr="00CB52BC">
        <w:rPr>
          <w:rFonts w:ascii="Arial" w:hAnsi="Arial" w:cs="Arial"/>
          <w:sz w:val="24"/>
          <w:szCs w:val="24"/>
        </w:rPr>
        <w:t>which was subsequently cooled to 130° C. Next, two moles of methacrylic acid and 180 ppm of hydroquinone (based on finished product) were added under an air sparge and esterified at 120° C until an acid value less than 10 units was recorded. The vinyl ester resin was then cooled to 110° C and 0.05 moles of maleic anhydride were added. The vinyl ester resin was allowed to continue esterifying for 15 minutes at these conditions before thinning with styrene monomer to 65% non-volatiles and cooling to room temperature. This product is the control.</w:t>
      </w:r>
    </w:p>
    <w:p w14:paraId="525B2E35" w14:textId="77777777" w:rsidR="00695ED4" w:rsidRPr="00CB52BC" w:rsidRDefault="00695ED4" w:rsidP="00695ED4">
      <w:pPr>
        <w:tabs>
          <w:tab w:val="left" w:pos="1365"/>
        </w:tabs>
        <w:spacing w:line="360" w:lineRule="auto"/>
        <w:jc w:val="both"/>
        <w:rPr>
          <w:rFonts w:ascii="Arial" w:hAnsi="Arial" w:cs="Arial"/>
          <w:b/>
          <w:bCs/>
          <w:sz w:val="24"/>
          <w:szCs w:val="24"/>
        </w:rPr>
      </w:pPr>
      <w:r>
        <w:rPr>
          <w:rFonts w:ascii="Arial" w:hAnsi="Arial" w:cs="Arial"/>
          <w:b/>
          <w:bCs/>
          <w:sz w:val="24"/>
          <w:szCs w:val="24"/>
        </w:rPr>
        <w:t>Specialised Process</w:t>
      </w:r>
      <w:r w:rsidRPr="00CB52BC">
        <w:rPr>
          <w:rFonts w:ascii="Arial" w:hAnsi="Arial" w:cs="Arial"/>
          <w:b/>
          <w:bCs/>
          <w:sz w:val="24"/>
          <w:szCs w:val="24"/>
        </w:rPr>
        <w:t xml:space="preserve"> </w:t>
      </w:r>
      <w:r>
        <w:rPr>
          <w:rFonts w:ascii="Arial" w:hAnsi="Arial" w:cs="Arial"/>
          <w:b/>
          <w:bCs/>
          <w:sz w:val="24"/>
          <w:szCs w:val="24"/>
        </w:rPr>
        <w:t>(</w:t>
      </w:r>
      <w:r w:rsidRPr="00CB52BC">
        <w:rPr>
          <w:rFonts w:ascii="Arial" w:hAnsi="Arial" w:cs="Arial"/>
          <w:b/>
          <w:bCs/>
          <w:sz w:val="24"/>
          <w:szCs w:val="24"/>
        </w:rPr>
        <w:t>Low Epoxy Value</w:t>
      </w:r>
      <w:r>
        <w:rPr>
          <w:rFonts w:ascii="Arial" w:hAnsi="Arial" w:cs="Arial"/>
          <w:b/>
          <w:bCs/>
          <w:sz w:val="24"/>
          <w:szCs w:val="24"/>
        </w:rPr>
        <w:t>)</w:t>
      </w:r>
    </w:p>
    <w:p w14:paraId="0F08988C" w14:textId="77777777" w:rsidR="00695ED4" w:rsidRDefault="00695ED4" w:rsidP="00695ED4">
      <w:pPr>
        <w:tabs>
          <w:tab w:val="left" w:pos="1365"/>
        </w:tabs>
        <w:spacing w:line="360" w:lineRule="auto"/>
        <w:jc w:val="both"/>
        <w:rPr>
          <w:rFonts w:ascii="Arial" w:hAnsi="Arial" w:cs="Arial"/>
          <w:sz w:val="24"/>
          <w:szCs w:val="24"/>
        </w:rPr>
      </w:pPr>
      <w:r w:rsidRPr="00CB52BC">
        <w:rPr>
          <w:rFonts w:ascii="Arial" w:hAnsi="Arial" w:cs="Arial"/>
          <w:sz w:val="24"/>
          <w:szCs w:val="24"/>
        </w:rPr>
        <w:t>This vinyl ester resin was prepared the same way as</w:t>
      </w:r>
      <w:r>
        <w:rPr>
          <w:rFonts w:ascii="Arial" w:hAnsi="Arial" w:cs="Arial"/>
          <w:sz w:val="24"/>
          <w:szCs w:val="24"/>
        </w:rPr>
        <w:t xml:space="preserve"> standard process</w:t>
      </w:r>
      <w:r w:rsidRPr="00CB52BC">
        <w:rPr>
          <w:rFonts w:ascii="Arial" w:hAnsi="Arial" w:cs="Arial"/>
          <w:sz w:val="24"/>
          <w:szCs w:val="24"/>
        </w:rPr>
        <w:t>, except that 2.26 moles of methacrylic acid were used and the vinyl ester resin was esterified to an epoxy value</w:t>
      </w:r>
      <w:r>
        <w:rPr>
          <w:rFonts w:ascii="Arial" w:hAnsi="Arial" w:cs="Arial"/>
          <w:sz w:val="24"/>
          <w:szCs w:val="24"/>
        </w:rPr>
        <w:t xml:space="preserve"> (</w:t>
      </w:r>
      <w:r w:rsidRPr="0095424D">
        <w:rPr>
          <w:rFonts w:ascii="Arial" w:hAnsi="Arial" w:cs="Arial"/>
          <w:sz w:val="24"/>
          <w:szCs w:val="24"/>
        </w:rPr>
        <w:t>epoxy value EW is the reciprocal of the epoxy number and thus describes the number of epoxy groups that are contained in 100 g of resin</w:t>
      </w:r>
      <w:r>
        <w:rPr>
          <w:rFonts w:ascii="Arial" w:hAnsi="Arial" w:cs="Arial"/>
          <w:sz w:val="24"/>
          <w:szCs w:val="24"/>
        </w:rPr>
        <w:t>)</w:t>
      </w:r>
      <w:r w:rsidRPr="00CB52BC">
        <w:rPr>
          <w:rFonts w:ascii="Arial" w:hAnsi="Arial" w:cs="Arial"/>
          <w:sz w:val="24"/>
          <w:szCs w:val="24"/>
        </w:rPr>
        <w:t xml:space="preserve"> less than two units before cooling to 110° C and adding maleic anhydride. This product was thinned in styrene monomer to 65% non-volatiles and cooled to room temperature.</w:t>
      </w:r>
    </w:p>
    <w:p w14:paraId="57D0FEE9" w14:textId="77777777" w:rsidR="00695ED4" w:rsidRDefault="00695ED4" w:rsidP="00695ED4">
      <w:pPr>
        <w:tabs>
          <w:tab w:val="left" w:pos="1365"/>
        </w:tabs>
        <w:spacing w:line="360" w:lineRule="auto"/>
        <w:jc w:val="both"/>
        <w:rPr>
          <w:rFonts w:ascii="Arial" w:hAnsi="Arial" w:cs="Arial"/>
          <w:b/>
          <w:bCs/>
          <w:sz w:val="24"/>
          <w:szCs w:val="24"/>
        </w:rPr>
      </w:pPr>
      <w:r w:rsidRPr="0096196D">
        <w:rPr>
          <w:rFonts w:ascii="Arial" w:hAnsi="Arial" w:cs="Arial"/>
          <w:b/>
          <w:bCs/>
          <w:sz w:val="24"/>
          <w:szCs w:val="24"/>
        </w:rPr>
        <w:t>Low Styrene Emission Vinyl Ester Resin</w:t>
      </w:r>
    </w:p>
    <w:p w14:paraId="07D01880" w14:textId="77777777" w:rsidR="00695ED4" w:rsidRPr="002213E9" w:rsidRDefault="00695ED4" w:rsidP="00695ED4">
      <w:pPr>
        <w:tabs>
          <w:tab w:val="left" w:pos="1365"/>
        </w:tabs>
        <w:spacing w:line="360" w:lineRule="auto"/>
        <w:jc w:val="both"/>
        <w:rPr>
          <w:rFonts w:ascii="Arial" w:hAnsi="Arial" w:cs="Arial"/>
          <w:sz w:val="24"/>
          <w:szCs w:val="24"/>
        </w:rPr>
      </w:pPr>
      <w:r>
        <w:rPr>
          <w:rFonts w:ascii="Arial" w:hAnsi="Arial" w:cs="Arial"/>
          <w:sz w:val="24"/>
          <w:szCs w:val="24"/>
        </w:rPr>
        <w:t xml:space="preserve">The production of low styrene emission vinyl ester resin includes paraffin as a styrene emission inhibitor and a drying oil as an adhesion promoter for fibre-reinforced applications. It has been found that due to paraffin wax additives there is a substantial loss in the adhesive properties of the vinyl ester resin therefore adhesion promoter in the form of a drying oil is added. </w:t>
      </w:r>
    </w:p>
    <w:p w14:paraId="55489089" w14:textId="77777777" w:rsidR="00695ED4" w:rsidRDefault="00695ED4" w:rsidP="00695ED4">
      <w:pPr>
        <w:tabs>
          <w:tab w:val="left" w:pos="1365"/>
        </w:tabs>
        <w:spacing w:line="360" w:lineRule="auto"/>
        <w:rPr>
          <w:rFonts w:ascii="Arial" w:hAnsi="Arial" w:cs="Arial"/>
          <w:b/>
          <w:bCs/>
          <w:sz w:val="24"/>
          <w:szCs w:val="24"/>
        </w:rPr>
      </w:pPr>
      <w:r>
        <w:rPr>
          <w:rFonts w:ascii="Arial" w:hAnsi="Arial" w:cs="Arial"/>
          <w:b/>
          <w:bCs/>
          <w:sz w:val="24"/>
          <w:szCs w:val="24"/>
        </w:rPr>
        <w:t>India Scenario of Vinyl Ester Process</w:t>
      </w:r>
    </w:p>
    <w:p w14:paraId="5BDDADC9" w14:textId="77777777" w:rsidR="00695ED4" w:rsidRPr="0080313C" w:rsidRDefault="00695ED4" w:rsidP="00695ED4">
      <w:pPr>
        <w:tabs>
          <w:tab w:val="left" w:pos="1365"/>
        </w:tabs>
        <w:spacing w:line="360" w:lineRule="auto"/>
        <w:jc w:val="both"/>
        <w:rPr>
          <w:rFonts w:ascii="Arial" w:hAnsi="Arial" w:cs="Arial"/>
          <w:sz w:val="24"/>
          <w:szCs w:val="24"/>
        </w:rPr>
      </w:pPr>
      <w:r>
        <w:rPr>
          <w:rFonts w:ascii="Arial" w:hAnsi="Arial" w:cs="Arial"/>
          <w:sz w:val="24"/>
          <w:szCs w:val="24"/>
        </w:rPr>
        <w:t>The standard process is majorly used in the country as the demand of the product is project based in which only blending is done in the reactor which involves no technology licensor. Indian Companies manufactures vinyl ester of INEOS’s quality like Derakane</w:t>
      </w:r>
      <w:r>
        <w:rPr>
          <w:rFonts w:ascii="Arial" w:hAnsi="Arial" w:cs="Arial"/>
          <w:sz w:val="24"/>
          <w:szCs w:val="24"/>
          <w:vertAlign w:val="superscript"/>
        </w:rPr>
        <w:t>TM</w:t>
      </w:r>
      <w:r>
        <w:rPr>
          <w:rFonts w:ascii="Arial" w:hAnsi="Arial" w:cs="Arial"/>
          <w:sz w:val="24"/>
          <w:szCs w:val="24"/>
        </w:rPr>
        <w:t>. The specialized process is mainly used by western companies as they produce low epoxy and styrene free vinyl ester resin.</w:t>
      </w:r>
    </w:p>
    <w:p w14:paraId="6260E5F0" w14:textId="77777777" w:rsidR="00695ED4" w:rsidRDefault="00695ED4" w:rsidP="00695ED4">
      <w:pPr>
        <w:tabs>
          <w:tab w:val="left" w:pos="1365"/>
        </w:tabs>
        <w:spacing w:line="360" w:lineRule="auto"/>
        <w:jc w:val="both"/>
        <w:rPr>
          <w:rFonts w:ascii="Arial" w:hAnsi="Arial" w:cs="Arial"/>
          <w:b/>
          <w:bCs/>
          <w:sz w:val="24"/>
          <w:szCs w:val="24"/>
        </w:rPr>
      </w:pPr>
    </w:p>
    <w:p w14:paraId="6FA92BEF" w14:textId="77777777" w:rsidR="00D16404" w:rsidRDefault="00D16404" w:rsidP="00D16404">
      <w:pPr>
        <w:spacing w:line="240" w:lineRule="auto"/>
        <w:rPr>
          <w:rFonts w:ascii="Verdana" w:hAnsi="Verdana"/>
          <w:b/>
          <w:bCs/>
          <w:sz w:val="20"/>
          <w:szCs w:val="20"/>
        </w:rPr>
      </w:pPr>
    </w:p>
    <w:p w14:paraId="0B7ED75C" w14:textId="77777777" w:rsidR="00D16404" w:rsidRDefault="00D16404" w:rsidP="00D16404">
      <w:pPr>
        <w:tabs>
          <w:tab w:val="left" w:pos="1365"/>
        </w:tabs>
        <w:spacing w:line="360" w:lineRule="auto"/>
        <w:jc w:val="both"/>
        <w:rPr>
          <w:rFonts w:ascii="Arial" w:hAnsi="Arial" w:cs="Arial"/>
          <w:sz w:val="24"/>
          <w:szCs w:val="24"/>
        </w:rPr>
      </w:pPr>
    </w:p>
    <w:p w14:paraId="1C189102" w14:textId="03578B9B" w:rsidR="00D16404" w:rsidRPr="00B03E75" w:rsidRDefault="00D16404" w:rsidP="00D16404">
      <w:pPr>
        <w:spacing w:line="240" w:lineRule="auto"/>
        <w:rPr>
          <w:rFonts w:ascii="Arial" w:hAnsi="Arial" w:cs="Arial"/>
          <w:b/>
          <w:bCs/>
          <w:sz w:val="24"/>
          <w:szCs w:val="24"/>
        </w:rPr>
      </w:pPr>
      <w:r w:rsidRPr="00B03E75">
        <w:rPr>
          <w:rFonts w:ascii="Arial" w:hAnsi="Arial" w:cs="Arial"/>
          <w:b/>
          <w:bCs/>
          <w:sz w:val="24"/>
          <w:szCs w:val="24"/>
        </w:rPr>
        <w:t>4.</w:t>
      </w:r>
      <w:r>
        <w:rPr>
          <w:rFonts w:ascii="Arial" w:hAnsi="Arial" w:cs="Arial"/>
          <w:b/>
          <w:bCs/>
          <w:sz w:val="24"/>
          <w:szCs w:val="24"/>
        </w:rPr>
        <w:t>1</w:t>
      </w:r>
      <w:r w:rsidRPr="00B03E75">
        <w:rPr>
          <w:rFonts w:ascii="Arial" w:hAnsi="Arial" w:cs="Arial"/>
          <w:b/>
          <w:bCs/>
          <w:sz w:val="24"/>
          <w:szCs w:val="24"/>
        </w:rPr>
        <w:t>.</w:t>
      </w:r>
      <w:r>
        <w:rPr>
          <w:rFonts w:ascii="Arial" w:hAnsi="Arial" w:cs="Arial"/>
          <w:b/>
          <w:bCs/>
          <w:sz w:val="24"/>
          <w:szCs w:val="24"/>
        </w:rPr>
        <w:t>4.</w:t>
      </w:r>
      <w:r w:rsidRPr="00B03E75">
        <w:rPr>
          <w:rFonts w:ascii="Arial" w:hAnsi="Arial" w:cs="Arial"/>
          <w:b/>
          <w:bCs/>
          <w:sz w:val="24"/>
          <w:szCs w:val="24"/>
        </w:rPr>
        <w:t xml:space="preserve"> Major Equipment List (List of major equipment in terms of value &amp; importance)</w:t>
      </w:r>
    </w:p>
    <w:tbl>
      <w:tblPr>
        <w:tblW w:w="10155" w:type="dxa"/>
        <w:tblLook w:val="04A0" w:firstRow="1" w:lastRow="0" w:firstColumn="1" w:lastColumn="0" w:noHBand="0" w:noVBand="1"/>
      </w:tblPr>
      <w:tblGrid>
        <w:gridCol w:w="1271"/>
        <w:gridCol w:w="6674"/>
        <w:gridCol w:w="2210"/>
      </w:tblGrid>
      <w:tr w:rsidR="00D16404" w:rsidRPr="00B03E75" w14:paraId="607D07C4" w14:textId="77777777" w:rsidTr="00373244">
        <w:trPr>
          <w:trHeight w:val="305"/>
        </w:trPr>
        <w:tc>
          <w:tcPr>
            <w:tcW w:w="1271" w:type="dxa"/>
            <w:tcBorders>
              <w:top w:val="single" w:sz="8" w:space="0" w:color="auto"/>
              <w:left w:val="single" w:sz="8" w:space="0" w:color="auto"/>
              <w:bottom w:val="single" w:sz="8" w:space="0" w:color="auto"/>
              <w:right w:val="single" w:sz="8" w:space="0" w:color="auto"/>
            </w:tcBorders>
            <w:shd w:val="clear" w:color="000000" w:fill="F4B084"/>
            <w:noWrap/>
            <w:vAlign w:val="center"/>
            <w:hideMark/>
          </w:tcPr>
          <w:p w14:paraId="799174E6"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S No</w:t>
            </w:r>
          </w:p>
        </w:tc>
        <w:tc>
          <w:tcPr>
            <w:tcW w:w="6674" w:type="dxa"/>
            <w:tcBorders>
              <w:top w:val="single" w:sz="8" w:space="0" w:color="auto"/>
              <w:left w:val="nil"/>
              <w:bottom w:val="single" w:sz="8" w:space="0" w:color="auto"/>
              <w:right w:val="single" w:sz="8" w:space="0" w:color="auto"/>
            </w:tcBorders>
            <w:shd w:val="clear" w:color="000000" w:fill="F4B084"/>
            <w:noWrap/>
            <w:vAlign w:val="center"/>
            <w:hideMark/>
          </w:tcPr>
          <w:p w14:paraId="5C3E8E58"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Equipment</w:t>
            </w:r>
          </w:p>
        </w:tc>
        <w:tc>
          <w:tcPr>
            <w:tcW w:w="2210" w:type="dxa"/>
            <w:tcBorders>
              <w:top w:val="single" w:sz="8" w:space="0" w:color="auto"/>
              <w:left w:val="nil"/>
              <w:bottom w:val="single" w:sz="8" w:space="0" w:color="auto"/>
              <w:right w:val="single" w:sz="8" w:space="0" w:color="auto"/>
            </w:tcBorders>
            <w:shd w:val="clear" w:color="000000" w:fill="F4B084"/>
            <w:noWrap/>
            <w:vAlign w:val="center"/>
            <w:hideMark/>
          </w:tcPr>
          <w:p w14:paraId="66E7AA4C"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Tag No</w:t>
            </w:r>
          </w:p>
        </w:tc>
      </w:tr>
      <w:tr w:rsidR="00D16404" w:rsidRPr="00B03E75" w14:paraId="00C5828C"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79FC218"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w:t>
            </w:r>
          </w:p>
        </w:tc>
        <w:tc>
          <w:tcPr>
            <w:tcW w:w="6674" w:type="dxa"/>
            <w:tcBorders>
              <w:top w:val="nil"/>
              <w:left w:val="nil"/>
              <w:bottom w:val="single" w:sz="4" w:space="0" w:color="auto"/>
              <w:right w:val="single" w:sz="4" w:space="0" w:color="auto"/>
            </w:tcBorders>
            <w:shd w:val="clear" w:color="auto" w:fill="auto"/>
            <w:noWrap/>
            <w:vAlign w:val="bottom"/>
            <w:hideMark/>
          </w:tcPr>
          <w:p w14:paraId="06E5EF09"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 xml:space="preserve">Hopper  </w:t>
            </w:r>
          </w:p>
        </w:tc>
        <w:tc>
          <w:tcPr>
            <w:tcW w:w="2210" w:type="dxa"/>
            <w:tcBorders>
              <w:top w:val="nil"/>
              <w:left w:val="nil"/>
              <w:bottom w:val="single" w:sz="4" w:space="0" w:color="auto"/>
              <w:right w:val="single" w:sz="4" w:space="0" w:color="auto"/>
            </w:tcBorders>
            <w:shd w:val="clear" w:color="auto" w:fill="auto"/>
            <w:noWrap/>
            <w:vAlign w:val="bottom"/>
            <w:hideMark/>
          </w:tcPr>
          <w:p w14:paraId="3E0FD75B"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H-101 &amp;102</w:t>
            </w:r>
          </w:p>
        </w:tc>
      </w:tr>
      <w:tr w:rsidR="00D16404" w:rsidRPr="00B03E75" w14:paraId="622C537E"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42DE916"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2</w:t>
            </w:r>
          </w:p>
        </w:tc>
        <w:tc>
          <w:tcPr>
            <w:tcW w:w="6674" w:type="dxa"/>
            <w:tcBorders>
              <w:top w:val="nil"/>
              <w:left w:val="nil"/>
              <w:bottom w:val="single" w:sz="4" w:space="0" w:color="auto"/>
              <w:right w:val="single" w:sz="4" w:space="0" w:color="auto"/>
            </w:tcBorders>
            <w:shd w:val="clear" w:color="auto" w:fill="auto"/>
            <w:noWrap/>
            <w:vAlign w:val="bottom"/>
            <w:hideMark/>
          </w:tcPr>
          <w:p w14:paraId="6053BB9F"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Crusher</w:t>
            </w:r>
          </w:p>
        </w:tc>
        <w:tc>
          <w:tcPr>
            <w:tcW w:w="2210" w:type="dxa"/>
            <w:tcBorders>
              <w:top w:val="nil"/>
              <w:left w:val="nil"/>
              <w:bottom w:val="single" w:sz="4" w:space="0" w:color="auto"/>
              <w:right w:val="single" w:sz="4" w:space="0" w:color="auto"/>
            </w:tcBorders>
            <w:shd w:val="clear" w:color="auto" w:fill="auto"/>
            <w:noWrap/>
            <w:vAlign w:val="bottom"/>
            <w:hideMark/>
          </w:tcPr>
          <w:p w14:paraId="0751A4CF"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T-101</w:t>
            </w:r>
          </w:p>
        </w:tc>
      </w:tr>
      <w:tr w:rsidR="00D16404" w:rsidRPr="00B03E75" w14:paraId="18A51184" w14:textId="77777777" w:rsidTr="00373244">
        <w:trPr>
          <w:trHeight w:val="346"/>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98BEEC0"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3</w:t>
            </w:r>
          </w:p>
        </w:tc>
        <w:tc>
          <w:tcPr>
            <w:tcW w:w="6674" w:type="dxa"/>
            <w:tcBorders>
              <w:top w:val="nil"/>
              <w:left w:val="nil"/>
              <w:bottom w:val="single" w:sz="4" w:space="0" w:color="auto"/>
              <w:right w:val="single" w:sz="4" w:space="0" w:color="auto"/>
            </w:tcBorders>
            <w:shd w:val="clear" w:color="auto" w:fill="auto"/>
            <w:noWrap/>
            <w:vAlign w:val="bottom"/>
            <w:hideMark/>
          </w:tcPr>
          <w:p w14:paraId="68531DC1"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Condenser</w:t>
            </w:r>
          </w:p>
        </w:tc>
        <w:tc>
          <w:tcPr>
            <w:tcW w:w="2210" w:type="dxa"/>
            <w:tcBorders>
              <w:top w:val="nil"/>
              <w:left w:val="nil"/>
              <w:bottom w:val="single" w:sz="4" w:space="0" w:color="auto"/>
              <w:right w:val="single" w:sz="4" w:space="0" w:color="auto"/>
            </w:tcBorders>
            <w:shd w:val="clear" w:color="auto" w:fill="auto"/>
            <w:noWrap/>
            <w:vAlign w:val="bottom"/>
            <w:hideMark/>
          </w:tcPr>
          <w:p w14:paraId="57A9656E"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S-101</w:t>
            </w:r>
          </w:p>
        </w:tc>
      </w:tr>
      <w:tr w:rsidR="00D16404" w:rsidRPr="00B03E75" w14:paraId="50C3A4D4"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0F9DC5A7"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4</w:t>
            </w:r>
          </w:p>
        </w:tc>
        <w:tc>
          <w:tcPr>
            <w:tcW w:w="6674" w:type="dxa"/>
            <w:tcBorders>
              <w:top w:val="nil"/>
              <w:left w:val="nil"/>
              <w:bottom w:val="single" w:sz="4" w:space="0" w:color="auto"/>
              <w:right w:val="single" w:sz="4" w:space="0" w:color="auto"/>
            </w:tcBorders>
            <w:shd w:val="clear" w:color="auto" w:fill="auto"/>
            <w:noWrap/>
            <w:vAlign w:val="bottom"/>
            <w:hideMark/>
          </w:tcPr>
          <w:p w14:paraId="32B46332" w14:textId="7A87D457" w:rsidR="00D16404" w:rsidRPr="00B03E75" w:rsidRDefault="00CD321F"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Vacuum</w:t>
            </w:r>
            <w:r w:rsidR="00D16404" w:rsidRPr="00B03E75">
              <w:rPr>
                <w:rFonts w:ascii="Arial" w:eastAsia="Times New Roman" w:hAnsi="Arial" w:cs="Arial"/>
                <w:color w:val="000000"/>
                <w:sz w:val="20"/>
                <w:szCs w:val="20"/>
                <w:lang w:eastAsia="en-IN"/>
              </w:rPr>
              <w:t xml:space="preserve"> Pump</w:t>
            </w:r>
          </w:p>
        </w:tc>
        <w:tc>
          <w:tcPr>
            <w:tcW w:w="2210" w:type="dxa"/>
            <w:tcBorders>
              <w:top w:val="nil"/>
              <w:left w:val="nil"/>
              <w:bottom w:val="single" w:sz="4" w:space="0" w:color="auto"/>
              <w:right w:val="single" w:sz="4" w:space="0" w:color="auto"/>
            </w:tcBorders>
            <w:shd w:val="clear" w:color="auto" w:fill="auto"/>
            <w:noWrap/>
            <w:vAlign w:val="bottom"/>
            <w:hideMark/>
          </w:tcPr>
          <w:p w14:paraId="4D4E5299"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VP-101</w:t>
            </w:r>
          </w:p>
        </w:tc>
      </w:tr>
      <w:tr w:rsidR="00D16404" w:rsidRPr="00B03E75" w14:paraId="77BA6070"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C972C68"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5</w:t>
            </w:r>
          </w:p>
        </w:tc>
        <w:tc>
          <w:tcPr>
            <w:tcW w:w="6674" w:type="dxa"/>
            <w:tcBorders>
              <w:top w:val="nil"/>
              <w:left w:val="nil"/>
              <w:bottom w:val="single" w:sz="4" w:space="0" w:color="auto"/>
              <w:right w:val="single" w:sz="4" w:space="0" w:color="auto"/>
            </w:tcBorders>
            <w:shd w:val="clear" w:color="auto" w:fill="auto"/>
            <w:noWrap/>
            <w:vAlign w:val="bottom"/>
            <w:hideMark/>
          </w:tcPr>
          <w:p w14:paraId="4E8F985A"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Batch Reactor</w:t>
            </w:r>
          </w:p>
        </w:tc>
        <w:tc>
          <w:tcPr>
            <w:tcW w:w="2210" w:type="dxa"/>
            <w:tcBorders>
              <w:top w:val="nil"/>
              <w:left w:val="nil"/>
              <w:bottom w:val="single" w:sz="4" w:space="0" w:color="auto"/>
              <w:right w:val="single" w:sz="4" w:space="0" w:color="auto"/>
            </w:tcBorders>
            <w:shd w:val="clear" w:color="auto" w:fill="auto"/>
            <w:noWrap/>
            <w:vAlign w:val="bottom"/>
            <w:hideMark/>
          </w:tcPr>
          <w:p w14:paraId="75D49739"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R-101</w:t>
            </w:r>
          </w:p>
        </w:tc>
      </w:tr>
      <w:tr w:rsidR="00D16404" w:rsidRPr="00B03E75" w14:paraId="7923E147"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41296E8"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6</w:t>
            </w:r>
          </w:p>
        </w:tc>
        <w:tc>
          <w:tcPr>
            <w:tcW w:w="6674" w:type="dxa"/>
            <w:tcBorders>
              <w:top w:val="nil"/>
              <w:left w:val="nil"/>
              <w:bottom w:val="single" w:sz="4" w:space="0" w:color="auto"/>
              <w:right w:val="single" w:sz="4" w:space="0" w:color="auto"/>
            </w:tcBorders>
            <w:shd w:val="clear" w:color="auto" w:fill="auto"/>
            <w:noWrap/>
            <w:vAlign w:val="bottom"/>
            <w:hideMark/>
          </w:tcPr>
          <w:p w14:paraId="1834239E"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Epoxy Storage Tank</w:t>
            </w:r>
          </w:p>
        </w:tc>
        <w:tc>
          <w:tcPr>
            <w:tcW w:w="2210" w:type="dxa"/>
            <w:tcBorders>
              <w:top w:val="nil"/>
              <w:left w:val="nil"/>
              <w:bottom w:val="single" w:sz="4" w:space="0" w:color="auto"/>
              <w:right w:val="single" w:sz="4" w:space="0" w:color="auto"/>
            </w:tcBorders>
            <w:shd w:val="clear" w:color="auto" w:fill="auto"/>
            <w:noWrap/>
            <w:vAlign w:val="bottom"/>
            <w:hideMark/>
          </w:tcPr>
          <w:p w14:paraId="23471601"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V-101</w:t>
            </w:r>
          </w:p>
        </w:tc>
      </w:tr>
      <w:tr w:rsidR="00D16404" w:rsidRPr="00B03E75" w14:paraId="43FBE6AA"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086547B"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7</w:t>
            </w:r>
          </w:p>
        </w:tc>
        <w:tc>
          <w:tcPr>
            <w:tcW w:w="6674" w:type="dxa"/>
            <w:tcBorders>
              <w:top w:val="nil"/>
              <w:left w:val="nil"/>
              <w:bottom w:val="single" w:sz="4" w:space="0" w:color="auto"/>
              <w:right w:val="single" w:sz="4" w:space="0" w:color="auto"/>
            </w:tcBorders>
            <w:shd w:val="clear" w:color="auto" w:fill="auto"/>
            <w:noWrap/>
            <w:vAlign w:val="bottom"/>
            <w:hideMark/>
          </w:tcPr>
          <w:p w14:paraId="6C63DDE7"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Epoxy Transfer Pump</w:t>
            </w:r>
          </w:p>
        </w:tc>
        <w:tc>
          <w:tcPr>
            <w:tcW w:w="2210" w:type="dxa"/>
            <w:tcBorders>
              <w:top w:val="nil"/>
              <w:left w:val="nil"/>
              <w:bottom w:val="single" w:sz="4" w:space="0" w:color="auto"/>
              <w:right w:val="single" w:sz="4" w:space="0" w:color="auto"/>
            </w:tcBorders>
            <w:shd w:val="clear" w:color="auto" w:fill="auto"/>
            <w:noWrap/>
            <w:vAlign w:val="bottom"/>
            <w:hideMark/>
          </w:tcPr>
          <w:p w14:paraId="4E44E46C"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P-101</w:t>
            </w:r>
          </w:p>
        </w:tc>
      </w:tr>
      <w:tr w:rsidR="00D16404" w:rsidRPr="00B03E75" w14:paraId="3B321F71"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1CCE306"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8</w:t>
            </w:r>
          </w:p>
        </w:tc>
        <w:tc>
          <w:tcPr>
            <w:tcW w:w="6674" w:type="dxa"/>
            <w:tcBorders>
              <w:top w:val="nil"/>
              <w:left w:val="nil"/>
              <w:bottom w:val="single" w:sz="4" w:space="0" w:color="auto"/>
              <w:right w:val="single" w:sz="4" w:space="0" w:color="auto"/>
            </w:tcBorders>
            <w:shd w:val="clear" w:color="auto" w:fill="auto"/>
            <w:noWrap/>
            <w:vAlign w:val="bottom"/>
            <w:hideMark/>
          </w:tcPr>
          <w:p w14:paraId="1C2E19CD"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Styrene Storage Tank</w:t>
            </w:r>
          </w:p>
        </w:tc>
        <w:tc>
          <w:tcPr>
            <w:tcW w:w="2210" w:type="dxa"/>
            <w:tcBorders>
              <w:top w:val="nil"/>
              <w:left w:val="nil"/>
              <w:bottom w:val="single" w:sz="4" w:space="0" w:color="auto"/>
              <w:right w:val="single" w:sz="4" w:space="0" w:color="auto"/>
            </w:tcBorders>
            <w:shd w:val="clear" w:color="auto" w:fill="auto"/>
            <w:noWrap/>
            <w:vAlign w:val="bottom"/>
            <w:hideMark/>
          </w:tcPr>
          <w:p w14:paraId="2FA07EED"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V-102</w:t>
            </w:r>
          </w:p>
        </w:tc>
      </w:tr>
      <w:tr w:rsidR="00D16404" w:rsidRPr="00B03E75" w14:paraId="0906BB80"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0CED079F"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9</w:t>
            </w:r>
          </w:p>
        </w:tc>
        <w:tc>
          <w:tcPr>
            <w:tcW w:w="6674" w:type="dxa"/>
            <w:tcBorders>
              <w:top w:val="nil"/>
              <w:left w:val="nil"/>
              <w:bottom w:val="single" w:sz="4" w:space="0" w:color="auto"/>
              <w:right w:val="single" w:sz="4" w:space="0" w:color="auto"/>
            </w:tcBorders>
            <w:shd w:val="clear" w:color="auto" w:fill="auto"/>
            <w:noWrap/>
            <w:vAlign w:val="bottom"/>
            <w:hideMark/>
          </w:tcPr>
          <w:p w14:paraId="7C4A22DE"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Styrene Transfer pump</w:t>
            </w:r>
          </w:p>
        </w:tc>
        <w:tc>
          <w:tcPr>
            <w:tcW w:w="2210" w:type="dxa"/>
            <w:tcBorders>
              <w:top w:val="nil"/>
              <w:left w:val="nil"/>
              <w:bottom w:val="single" w:sz="4" w:space="0" w:color="auto"/>
              <w:right w:val="single" w:sz="4" w:space="0" w:color="auto"/>
            </w:tcBorders>
            <w:shd w:val="clear" w:color="auto" w:fill="auto"/>
            <w:noWrap/>
            <w:vAlign w:val="bottom"/>
            <w:hideMark/>
          </w:tcPr>
          <w:p w14:paraId="4328A31F"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P-102</w:t>
            </w:r>
          </w:p>
        </w:tc>
      </w:tr>
      <w:tr w:rsidR="00D16404" w:rsidRPr="00B03E75" w14:paraId="4F90027E"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253CBCE"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10</w:t>
            </w:r>
          </w:p>
        </w:tc>
        <w:tc>
          <w:tcPr>
            <w:tcW w:w="6674" w:type="dxa"/>
            <w:tcBorders>
              <w:top w:val="nil"/>
              <w:left w:val="nil"/>
              <w:bottom w:val="single" w:sz="4" w:space="0" w:color="auto"/>
              <w:right w:val="single" w:sz="4" w:space="0" w:color="auto"/>
            </w:tcBorders>
            <w:shd w:val="clear" w:color="auto" w:fill="auto"/>
            <w:noWrap/>
            <w:vAlign w:val="bottom"/>
            <w:hideMark/>
          </w:tcPr>
          <w:p w14:paraId="43BE816A"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Methyl Methacrylic storage tank</w:t>
            </w:r>
          </w:p>
        </w:tc>
        <w:tc>
          <w:tcPr>
            <w:tcW w:w="2210" w:type="dxa"/>
            <w:tcBorders>
              <w:top w:val="nil"/>
              <w:left w:val="nil"/>
              <w:bottom w:val="single" w:sz="4" w:space="0" w:color="auto"/>
              <w:right w:val="single" w:sz="4" w:space="0" w:color="auto"/>
            </w:tcBorders>
            <w:shd w:val="clear" w:color="auto" w:fill="auto"/>
            <w:noWrap/>
            <w:vAlign w:val="bottom"/>
            <w:hideMark/>
          </w:tcPr>
          <w:p w14:paraId="7E77A8B4"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V-103</w:t>
            </w:r>
          </w:p>
        </w:tc>
      </w:tr>
      <w:tr w:rsidR="00D16404" w:rsidRPr="00B03E75" w14:paraId="17602C80"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2BC7469"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11</w:t>
            </w:r>
          </w:p>
        </w:tc>
        <w:tc>
          <w:tcPr>
            <w:tcW w:w="6674" w:type="dxa"/>
            <w:tcBorders>
              <w:top w:val="nil"/>
              <w:left w:val="nil"/>
              <w:bottom w:val="single" w:sz="4" w:space="0" w:color="auto"/>
              <w:right w:val="single" w:sz="4" w:space="0" w:color="auto"/>
            </w:tcBorders>
            <w:shd w:val="clear" w:color="auto" w:fill="auto"/>
            <w:noWrap/>
            <w:vAlign w:val="bottom"/>
            <w:hideMark/>
          </w:tcPr>
          <w:p w14:paraId="72CADBC6"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Methyl Methacrylic Transfer Pump</w:t>
            </w:r>
          </w:p>
        </w:tc>
        <w:tc>
          <w:tcPr>
            <w:tcW w:w="2210" w:type="dxa"/>
            <w:tcBorders>
              <w:top w:val="nil"/>
              <w:left w:val="nil"/>
              <w:bottom w:val="single" w:sz="4" w:space="0" w:color="auto"/>
              <w:right w:val="single" w:sz="4" w:space="0" w:color="auto"/>
            </w:tcBorders>
            <w:shd w:val="clear" w:color="auto" w:fill="auto"/>
            <w:noWrap/>
            <w:vAlign w:val="bottom"/>
            <w:hideMark/>
          </w:tcPr>
          <w:p w14:paraId="6B5E2FE4"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P-103</w:t>
            </w:r>
          </w:p>
        </w:tc>
      </w:tr>
      <w:tr w:rsidR="00D16404" w:rsidRPr="00B03E75" w14:paraId="68239F16"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F97E8EA"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12</w:t>
            </w:r>
          </w:p>
        </w:tc>
        <w:tc>
          <w:tcPr>
            <w:tcW w:w="6674" w:type="dxa"/>
            <w:tcBorders>
              <w:top w:val="nil"/>
              <w:left w:val="nil"/>
              <w:bottom w:val="single" w:sz="4" w:space="0" w:color="auto"/>
              <w:right w:val="single" w:sz="4" w:space="0" w:color="auto"/>
            </w:tcBorders>
            <w:shd w:val="clear" w:color="auto" w:fill="auto"/>
            <w:noWrap/>
            <w:vAlign w:val="bottom"/>
            <w:hideMark/>
          </w:tcPr>
          <w:p w14:paraId="61CF3E9C"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Jacketed Blender</w:t>
            </w:r>
          </w:p>
        </w:tc>
        <w:tc>
          <w:tcPr>
            <w:tcW w:w="2210" w:type="dxa"/>
            <w:tcBorders>
              <w:top w:val="nil"/>
              <w:left w:val="nil"/>
              <w:bottom w:val="single" w:sz="4" w:space="0" w:color="auto"/>
              <w:right w:val="single" w:sz="4" w:space="0" w:color="auto"/>
            </w:tcBorders>
            <w:shd w:val="clear" w:color="auto" w:fill="auto"/>
            <w:noWrap/>
            <w:vAlign w:val="bottom"/>
            <w:hideMark/>
          </w:tcPr>
          <w:p w14:paraId="66A1CC33"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B-101</w:t>
            </w:r>
          </w:p>
        </w:tc>
      </w:tr>
      <w:tr w:rsidR="00D16404" w:rsidRPr="00B03E75" w14:paraId="64D627AF"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99AF1AC"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13</w:t>
            </w:r>
          </w:p>
        </w:tc>
        <w:tc>
          <w:tcPr>
            <w:tcW w:w="6674" w:type="dxa"/>
            <w:tcBorders>
              <w:top w:val="nil"/>
              <w:left w:val="nil"/>
              <w:bottom w:val="single" w:sz="4" w:space="0" w:color="auto"/>
              <w:right w:val="single" w:sz="4" w:space="0" w:color="auto"/>
            </w:tcBorders>
            <w:shd w:val="clear" w:color="auto" w:fill="auto"/>
            <w:noWrap/>
            <w:vAlign w:val="bottom"/>
            <w:hideMark/>
          </w:tcPr>
          <w:p w14:paraId="083635CB"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Packaging Equipment</w:t>
            </w:r>
          </w:p>
        </w:tc>
        <w:tc>
          <w:tcPr>
            <w:tcW w:w="2210" w:type="dxa"/>
            <w:tcBorders>
              <w:top w:val="nil"/>
              <w:left w:val="nil"/>
              <w:bottom w:val="single" w:sz="4" w:space="0" w:color="auto"/>
              <w:right w:val="single" w:sz="4" w:space="0" w:color="auto"/>
            </w:tcBorders>
            <w:shd w:val="clear" w:color="auto" w:fill="auto"/>
            <w:noWrap/>
            <w:vAlign w:val="bottom"/>
            <w:hideMark/>
          </w:tcPr>
          <w:p w14:paraId="22BA6C36"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PA-101</w:t>
            </w:r>
          </w:p>
        </w:tc>
      </w:tr>
    </w:tbl>
    <w:p w14:paraId="06BD5D23" w14:textId="77777777" w:rsidR="00D16404" w:rsidRDefault="00D16404" w:rsidP="00D16404">
      <w:pPr>
        <w:spacing w:line="240" w:lineRule="auto"/>
        <w:rPr>
          <w:rFonts w:ascii="Verdana" w:hAnsi="Verdana"/>
          <w:b/>
          <w:bCs/>
          <w:sz w:val="20"/>
          <w:szCs w:val="20"/>
        </w:rPr>
      </w:pPr>
    </w:p>
    <w:p w14:paraId="4096AF8B" w14:textId="77777777" w:rsidR="00D16404" w:rsidRDefault="00D16404" w:rsidP="00D16404">
      <w:pPr>
        <w:spacing w:line="240" w:lineRule="auto"/>
        <w:rPr>
          <w:rFonts w:ascii="Verdana" w:hAnsi="Verdana"/>
          <w:b/>
          <w:bCs/>
          <w:sz w:val="20"/>
          <w:szCs w:val="20"/>
        </w:rPr>
      </w:pPr>
    </w:p>
    <w:p w14:paraId="6FD94DEC" w14:textId="77777777" w:rsidR="00D16404" w:rsidRDefault="00D16404" w:rsidP="00D16404">
      <w:pPr>
        <w:tabs>
          <w:tab w:val="left" w:pos="1365"/>
        </w:tabs>
        <w:spacing w:line="360" w:lineRule="auto"/>
        <w:jc w:val="both"/>
        <w:rPr>
          <w:rFonts w:ascii="Arial" w:hAnsi="Arial" w:cs="Arial"/>
          <w:b/>
          <w:bCs/>
          <w:sz w:val="24"/>
          <w:szCs w:val="24"/>
        </w:rPr>
      </w:pPr>
      <w:r>
        <w:rPr>
          <w:rFonts w:ascii="Arial" w:hAnsi="Arial" w:cs="Arial"/>
          <w:b/>
          <w:bCs/>
          <w:sz w:val="24"/>
          <w:szCs w:val="24"/>
        </w:rPr>
        <w:t>4.1.5. Technology Licensor</w:t>
      </w:r>
    </w:p>
    <w:p w14:paraId="7E8F3C2F" w14:textId="77777777" w:rsidR="00D16404" w:rsidRPr="00F80A4F" w:rsidRDefault="00D16404" w:rsidP="00F14E20">
      <w:pPr>
        <w:pStyle w:val="ListParagraph"/>
        <w:numPr>
          <w:ilvl w:val="0"/>
          <w:numId w:val="21"/>
        </w:numPr>
        <w:tabs>
          <w:tab w:val="left" w:pos="1365"/>
        </w:tabs>
        <w:spacing w:line="360" w:lineRule="auto"/>
        <w:jc w:val="both"/>
        <w:rPr>
          <w:sz w:val="24"/>
          <w:szCs w:val="24"/>
        </w:rPr>
      </w:pPr>
      <w:r w:rsidRPr="00F80A4F">
        <w:rPr>
          <w:sz w:val="24"/>
          <w:szCs w:val="24"/>
        </w:rPr>
        <w:t xml:space="preserve">Vinyl ester resins are downstream product of Epoxy Resin. Mostly manufacturing companies have their in-house technology and R&amp;D facilities to make formulations. </w:t>
      </w:r>
    </w:p>
    <w:p w14:paraId="5804D52D" w14:textId="448E3AB8" w:rsidR="00D16404" w:rsidRPr="00F80A4F" w:rsidRDefault="00D16404" w:rsidP="00F14E20">
      <w:pPr>
        <w:pStyle w:val="ListParagraph"/>
        <w:numPr>
          <w:ilvl w:val="0"/>
          <w:numId w:val="21"/>
        </w:numPr>
        <w:tabs>
          <w:tab w:val="left" w:pos="1365"/>
        </w:tabs>
        <w:spacing w:line="360" w:lineRule="auto"/>
        <w:jc w:val="both"/>
        <w:rPr>
          <w:sz w:val="24"/>
          <w:szCs w:val="24"/>
        </w:rPr>
      </w:pPr>
      <w:r w:rsidRPr="00F80A4F">
        <w:rPr>
          <w:sz w:val="24"/>
          <w:szCs w:val="24"/>
        </w:rPr>
        <w:t xml:space="preserve">Major reactions are carried out with the help of batch reactor and blender which can be outsourced. </w:t>
      </w:r>
      <w:r w:rsidR="00A212FD" w:rsidRPr="00A212FD">
        <w:rPr>
          <w:sz w:val="24"/>
          <w:szCs w:val="24"/>
        </w:rPr>
        <w:t>For 30KTPA, 15 different size reactors of 1 to 20 tons to produce 45 tons per batch.</w:t>
      </w:r>
    </w:p>
    <w:p w14:paraId="4C731429" w14:textId="77777777" w:rsidR="00D16404" w:rsidRPr="00F80A4F" w:rsidRDefault="00D16404" w:rsidP="00F14E20">
      <w:pPr>
        <w:pStyle w:val="ListParagraph"/>
        <w:numPr>
          <w:ilvl w:val="0"/>
          <w:numId w:val="21"/>
        </w:numPr>
        <w:tabs>
          <w:tab w:val="left" w:pos="1365"/>
        </w:tabs>
        <w:spacing w:line="360" w:lineRule="auto"/>
        <w:jc w:val="both"/>
        <w:rPr>
          <w:sz w:val="24"/>
          <w:szCs w:val="24"/>
        </w:rPr>
      </w:pPr>
      <w:r w:rsidRPr="00F80A4F">
        <w:rPr>
          <w:sz w:val="24"/>
          <w:szCs w:val="24"/>
        </w:rPr>
        <w:t>Generally</w:t>
      </w:r>
      <w:r>
        <w:rPr>
          <w:sz w:val="24"/>
          <w:szCs w:val="24"/>
        </w:rPr>
        <w:t>,</w:t>
      </w:r>
      <w:r w:rsidRPr="00F80A4F">
        <w:rPr>
          <w:sz w:val="24"/>
          <w:szCs w:val="24"/>
        </w:rPr>
        <w:t xml:space="preserve"> </w:t>
      </w:r>
      <w:r>
        <w:rPr>
          <w:sz w:val="24"/>
          <w:szCs w:val="24"/>
        </w:rPr>
        <w:t>m</w:t>
      </w:r>
      <w:r w:rsidRPr="00F80A4F">
        <w:rPr>
          <w:sz w:val="24"/>
          <w:szCs w:val="24"/>
        </w:rPr>
        <w:t xml:space="preserve">anufacturing process involves mixing of feedstock material in batch reactor and blending with organic solvent such as styrene monomer. </w:t>
      </w:r>
    </w:p>
    <w:p w14:paraId="75D9498D" w14:textId="77777777" w:rsidR="00D16404" w:rsidRPr="00D97B15" w:rsidRDefault="00D16404" w:rsidP="00F14E20">
      <w:pPr>
        <w:pStyle w:val="ListParagraph"/>
        <w:numPr>
          <w:ilvl w:val="0"/>
          <w:numId w:val="21"/>
        </w:numPr>
        <w:tabs>
          <w:tab w:val="left" w:pos="1365"/>
        </w:tabs>
        <w:spacing w:line="360" w:lineRule="auto"/>
        <w:jc w:val="both"/>
        <w:rPr>
          <w:b/>
          <w:bCs/>
        </w:rPr>
      </w:pPr>
      <w:r w:rsidRPr="00F80A4F">
        <w:rPr>
          <w:sz w:val="24"/>
          <w:szCs w:val="24"/>
        </w:rPr>
        <w:t xml:space="preserve">There is no technology licensor for the product. Indian manufacturing company Atul limited has vertically integrated Epoxy resin capacity and downstream integrated Vinyl Ester Resin capacity while other Indian players such as Innovative Resins, Satyen Polymers, Mechemco Resins among others have </w:t>
      </w:r>
      <w:r>
        <w:rPr>
          <w:sz w:val="24"/>
          <w:szCs w:val="24"/>
        </w:rPr>
        <w:t>i</w:t>
      </w:r>
      <w:r w:rsidRPr="00F80A4F">
        <w:rPr>
          <w:sz w:val="24"/>
          <w:szCs w:val="24"/>
        </w:rPr>
        <w:t>n-house batch reactor set up. However, they import feedstocks Epoxy resin, Bisphenol-A, and other additives from the domestic or international market.</w:t>
      </w:r>
    </w:p>
    <w:p w14:paraId="2BE78C34" w14:textId="29AAC528" w:rsidR="00D16404" w:rsidRDefault="00D16404" w:rsidP="00D16404">
      <w:pPr>
        <w:tabs>
          <w:tab w:val="left" w:pos="1365"/>
        </w:tabs>
        <w:spacing w:line="360" w:lineRule="auto"/>
        <w:jc w:val="both"/>
        <w:rPr>
          <w:b/>
          <w:bCs/>
        </w:rPr>
      </w:pPr>
    </w:p>
    <w:p w14:paraId="175A6746" w14:textId="0238B6CF" w:rsidR="00D16404" w:rsidRDefault="00D16404" w:rsidP="00D16404">
      <w:pPr>
        <w:tabs>
          <w:tab w:val="left" w:pos="1365"/>
        </w:tabs>
        <w:spacing w:line="360" w:lineRule="auto"/>
        <w:jc w:val="both"/>
        <w:rPr>
          <w:b/>
          <w:bCs/>
        </w:rPr>
      </w:pPr>
    </w:p>
    <w:p w14:paraId="54C9D686" w14:textId="5E37BCC7" w:rsidR="00D16404" w:rsidRDefault="00D16404" w:rsidP="00D16404">
      <w:pPr>
        <w:tabs>
          <w:tab w:val="left" w:pos="1365"/>
        </w:tabs>
        <w:spacing w:line="360" w:lineRule="auto"/>
        <w:jc w:val="both"/>
        <w:rPr>
          <w:b/>
          <w:bCs/>
        </w:rPr>
      </w:pPr>
    </w:p>
    <w:p w14:paraId="1B5216EE" w14:textId="77777777" w:rsidR="00D16404" w:rsidRDefault="00D16404" w:rsidP="00D16404">
      <w:pPr>
        <w:tabs>
          <w:tab w:val="left" w:pos="1365"/>
        </w:tabs>
        <w:spacing w:line="360" w:lineRule="auto"/>
        <w:jc w:val="both"/>
        <w:rPr>
          <w:b/>
          <w:bCs/>
        </w:rPr>
      </w:pPr>
    </w:p>
    <w:p w14:paraId="6CFA629B" w14:textId="23CB7AA2" w:rsidR="00D16404" w:rsidRDefault="00D16404" w:rsidP="00D16404">
      <w:pPr>
        <w:tabs>
          <w:tab w:val="left" w:pos="1365"/>
        </w:tabs>
        <w:spacing w:line="360" w:lineRule="auto"/>
        <w:jc w:val="both"/>
        <w:rPr>
          <w:rFonts w:ascii="Arial" w:hAnsi="Arial" w:cs="Arial"/>
          <w:b/>
          <w:bCs/>
          <w:sz w:val="24"/>
          <w:szCs w:val="24"/>
        </w:rPr>
      </w:pPr>
      <w:r w:rsidRPr="00D97B15">
        <w:rPr>
          <w:rFonts w:ascii="Arial" w:hAnsi="Arial" w:cs="Arial"/>
          <w:b/>
          <w:bCs/>
          <w:sz w:val="24"/>
          <w:szCs w:val="24"/>
        </w:rPr>
        <w:t>4.</w:t>
      </w:r>
      <w:r>
        <w:rPr>
          <w:rFonts w:ascii="Arial" w:hAnsi="Arial" w:cs="Arial"/>
          <w:b/>
          <w:bCs/>
          <w:sz w:val="24"/>
          <w:szCs w:val="24"/>
        </w:rPr>
        <w:t>1</w:t>
      </w:r>
      <w:r w:rsidRPr="00D97B15">
        <w:rPr>
          <w:rFonts w:ascii="Arial" w:hAnsi="Arial" w:cs="Arial"/>
          <w:b/>
          <w:bCs/>
          <w:sz w:val="24"/>
          <w:szCs w:val="24"/>
        </w:rPr>
        <w:t xml:space="preserve">.6. </w:t>
      </w:r>
      <w:r>
        <w:rPr>
          <w:rFonts w:ascii="Arial" w:hAnsi="Arial" w:cs="Arial"/>
          <w:b/>
          <w:bCs/>
          <w:sz w:val="24"/>
          <w:szCs w:val="24"/>
        </w:rPr>
        <w:t>Utilities Overview (For a 30 KTPA plant)</w:t>
      </w:r>
    </w:p>
    <w:p w14:paraId="5CA5CB98" w14:textId="77777777" w:rsidR="00D16404" w:rsidRDefault="00D16404" w:rsidP="00D16404">
      <w:pPr>
        <w:tabs>
          <w:tab w:val="left" w:pos="1365"/>
        </w:tabs>
        <w:spacing w:line="360" w:lineRule="auto"/>
        <w:jc w:val="both"/>
        <w:rPr>
          <w:rFonts w:ascii="Arial" w:hAnsi="Arial" w:cs="Arial"/>
          <w:b/>
          <w:bCs/>
          <w:sz w:val="24"/>
          <w:szCs w:val="24"/>
        </w:rPr>
      </w:pPr>
      <w:r w:rsidRPr="00803ACD">
        <w:rPr>
          <w:rFonts w:ascii="Arial" w:hAnsi="Arial" w:cs="Arial"/>
          <w:b/>
          <w:bCs/>
          <w:sz w:val="24"/>
          <w:szCs w:val="24"/>
        </w:rPr>
        <w:t>Energy/power Requirements</w:t>
      </w:r>
      <w:r>
        <w:rPr>
          <w:rFonts w:ascii="Arial" w:hAnsi="Arial" w:cs="Arial"/>
          <w:b/>
          <w:bCs/>
          <w:sz w:val="24"/>
          <w:szCs w:val="24"/>
        </w:rPr>
        <w:tab/>
      </w:r>
    </w:p>
    <w:p w14:paraId="5F8066A6" w14:textId="77777777" w:rsidR="00D16404" w:rsidRPr="00803ACD" w:rsidRDefault="00D16404" w:rsidP="00F14E20">
      <w:pPr>
        <w:pStyle w:val="ListParagraph"/>
        <w:numPr>
          <w:ilvl w:val="0"/>
          <w:numId w:val="23"/>
        </w:numPr>
        <w:tabs>
          <w:tab w:val="left" w:pos="1365"/>
        </w:tabs>
        <w:spacing w:line="360" w:lineRule="auto"/>
        <w:jc w:val="both"/>
        <w:rPr>
          <w:b/>
          <w:bCs/>
          <w:sz w:val="24"/>
          <w:szCs w:val="24"/>
        </w:rPr>
      </w:pPr>
      <w:r>
        <w:rPr>
          <w:sz w:val="24"/>
          <w:szCs w:val="24"/>
        </w:rPr>
        <w:t>Total connected load is 1000 KW which is sufficient to carry out proposed vinyl ester resin manufacturing activity.</w:t>
      </w:r>
      <w:r>
        <w:rPr>
          <w:sz w:val="24"/>
          <w:szCs w:val="24"/>
        </w:rPr>
        <w:tab/>
      </w:r>
    </w:p>
    <w:p w14:paraId="5BEEE5BD" w14:textId="77777777" w:rsidR="00D16404" w:rsidRDefault="00D16404" w:rsidP="00D16404">
      <w:pPr>
        <w:tabs>
          <w:tab w:val="left" w:pos="1365"/>
        </w:tabs>
        <w:spacing w:line="360" w:lineRule="auto"/>
        <w:jc w:val="both"/>
        <w:rPr>
          <w:rFonts w:ascii="Arial" w:hAnsi="Arial" w:cs="Arial"/>
          <w:b/>
          <w:bCs/>
          <w:sz w:val="24"/>
          <w:szCs w:val="24"/>
        </w:rPr>
      </w:pPr>
      <w:r>
        <w:rPr>
          <w:rFonts w:ascii="Arial" w:hAnsi="Arial" w:cs="Arial"/>
          <w:b/>
          <w:bCs/>
          <w:sz w:val="24"/>
          <w:szCs w:val="24"/>
        </w:rPr>
        <w:t xml:space="preserve">Fuel </w:t>
      </w:r>
    </w:p>
    <w:p w14:paraId="76F07207" w14:textId="77777777" w:rsidR="00D16404" w:rsidRPr="001E3098" w:rsidRDefault="00D16404" w:rsidP="00F14E20">
      <w:pPr>
        <w:pStyle w:val="ListParagraph"/>
        <w:numPr>
          <w:ilvl w:val="0"/>
          <w:numId w:val="23"/>
        </w:numPr>
        <w:tabs>
          <w:tab w:val="left" w:pos="1365"/>
        </w:tabs>
        <w:spacing w:line="360" w:lineRule="auto"/>
        <w:jc w:val="both"/>
        <w:rPr>
          <w:b/>
          <w:bCs/>
          <w:sz w:val="24"/>
          <w:szCs w:val="24"/>
        </w:rPr>
      </w:pPr>
      <w:r>
        <w:rPr>
          <w:sz w:val="24"/>
          <w:szCs w:val="24"/>
        </w:rPr>
        <w:t xml:space="preserve">LDO will be used as fuel in Thermic Oil Heater with quantity 352 Lit./Hr. Electricity will be used in reactors. </w:t>
      </w:r>
    </w:p>
    <w:p w14:paraId="015365BE" w14:textId="77777777" w:rsidR="00D16404" w:rsidRPr="001E3098" w:rsidRDefault="00D16404" w:rsidP="00F14E20">
      <w:pPr>
        <w:pStyle w:val="ListParagraph"/>
        <w:numPr>
          <w:ilvl w:val="0"/>
          <w:numId w:val="23"/>
        </w:numPr>
        <w:tabs>
          <w:tab w:val="left" w:pos="1365"/>
        </w:tabs>
        <w:spacing w:line="360" w:lineRule="auto"/>
        <w:jc w:val="both"/>
        <w:rPr>
          <w:b/>
          <w:bCs/>
          <w:sz w:val="24"/>
          <w:szCs w:val="24"/>
        </w:rPr>
      </w:pPr>
      <w:r>
        <w:rPr>
          <w:sz w:val="24"/>
          <w:szCs w:val="24"/>
        </w:rPr>
        <w:t>Diesel will be used to run the D.G. set, if needed.</w:t>
      </w:r>
    </w:p>
    <w:p w14:paraId="7772CC6A" w14:textId="77777777" w:rsidR="00D16404" w:rsidRDefault="00D16404" w:rsidP="00D16404">
      <w:pPr>
        <w:tabs>
          <w:tab w:val="left" w:pos="1365"/>
        </w:tabs>
        <w:spacing w:line="360" w:lineRule="auto"/>
        <w:jc w:val="both"/>
        <w:rPr>
          <w:rFonts w:ascii="Arial" w:hAnsi="Arial" w:cs="Arial"/>
          <w:b/>
          <w:bCs/>
          <w:sz w:val="24"/>
          <w:szCs w:val="24"/>
        </w:rPr>
      </w:pPr>
      <w:r w:rsidRPr="00A07604">
        <w:rPr>
          <w:rFonts w:ascii="Arial" w:hAnsi="Arial" w:cs="Arial"/>
          <w:b/>
          <w:bCs/>
          <w:sz w:val="24"/>
          <w:szCs w:val="24"/>
        </w:rPr>
        <w:t>Water Requirement</w:t>
      </w:r>
    </w:p>
    <w:p w14:paraId="0A18E6AA" w14:textId="77777777" w:rsidR="00D16404" w:rsidRPr="00B66C11" w:rsidRDefault="00D16404" w:rsidP="00F14E20">
      <w:pPr>
        <w:pStyle w:val="ListParagraph"/>
        <w:numPr>
          <w:ilvl w:val="0"/>
          <w:numId w:val="24"/>
        </w:numPr>
        <w:tabs>
          <w:tab w:val="left" w:pos="1365"/>
        </w:tabs>
        <w:spacing w:line="360" w:lineRule="auto"/>
        <w:jc w:val="both"/>
        <w:rPr>
          <w:b/>
          <w:bCs/>
          <w:sz w:val="24"/>
          <w:szCs w:val="24"/>
        </w:rPr>
      </w:pPr>
      <w:r w:rsidRPr="00A07604">
        <w:rPr>
          <w:sz w:val="24"/>
          <w:szCs w:val="24"/>
        </w:rPr>
        <w:t xml:space="preserve">Total water requirement will be </w:t>
      </w:r>
      <w:r>
        <w:rPr>
          <w:sz w:val="24"/>
          <w:szCs w:val="24"/>
        </w:rPr>
        <w:t>5</w:t>
      </w:r>
      <w:r w:rsidRPr="00A07604">
        <w:rPr>
          <w:sz w:val="24"/>
          <w:szCs w:val="24"/>
        </w:rPr>
        <w:t xml:space="preserve"> KL/da</w:t>
      </w:r>
      <w:r>
        <w:rPr>
          <w:sz w:val="24"/>
          <w:szCs w:val="24"/>
        </w:rPr>
        <w:t>y for the vinyl ester resin plant which will be used in cooling. There is no use of any water in vinyl ester resin manufacturing process.</w:t>
      </w:r>
    </w:p>
    <w:tbl>
      <w:tblPr>
        <w:tblW w:w="9936" w:type="dxa"/>
        <w:tblLook w:val="04A0" w:firstRow="1" w:lastRow="0" w:firstColumn="1" w:lastColumn="0" w:noHBand="0" w:noVBand="1"/>
      </w:tblPr>
      <w:tblGrid>
        <w:gridCol w:w="1817"/>
        <w:gridCol w:w="2210"/>
        <w:gridCol w:w="3106"/>
        <w:gridCol w:w="2803"/>
      </w:tblGrid>
      <w:tr w:rsidR="00D16404" w:rsidRPr="00B370EC" w14:paraId="7855E922" w14:textId="77777777" w:rsidTr="00373244">
        <w:trPr>
          <w:trHeight w:val="711"/>
        </w:trPr>
        <w:tc>
          <w:tcPr>
            <w:tcW w:w="1817"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855B2D7" w14:textId="77777777" w:rsidR="00D16404" w:rsidRPr="00B370EC" w:rsidRDefault="00D16404" w:rsidP="00373244">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 xml:space="preserve">Sr. No. </w:t>
            </w:r>
          </w:p>
        </w:tc>
        <w:tc>
          <w:tcPr>
            <w:tcW w:w="2210" w:type="dxa"/>
            <w:tcBorders>
              <w:top w:val="single" w:sz="4" w:space="0" w:color="auto"/>
              <w:left w:val="nil"/>
              <w:bottom w:val="single" w:sz="4" w:space="0" w:color="auto"/>
              <w:right w:val="single" w:sz="4" w:space="0" w:color="auto"/>
            </w:tcBorders>
            <w:shd w:val="clear" w:color="auto" w:fill="C00000"/>
            <w:noWrap/>
            <w:vAlign w:val="bottom"/>
            <w:hideMark/>
          </w:tcPr>
          <w:p w14:paraId="0ABACCF5" w14:textId="77777777" w:rsidR="00D16404" w:rsidRPr="00B370EC" w:rsidRDefault="00D16404" w:rsidP="00373244">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Usage</w:t>
            </w:r>
          </w:p>
        </w:tc>
        <w:tc>
          <w:tcPr>
            <w:tcW w:w="3106" w:type="dxa"/>
            <w:tcBorders>
              <w:top w:val="single" w:sz="4" w:space="0" w:color="auto"/>
              <w:left w:val="nil"/>
              <w:bottom w:val="single" w:sz="4" w:space="0" w:color="auto"/>
              <w:right w:val="single" w:sz="4" w:space="0" w:color="auto"/>
            </w:tcBorders>
            <w:shd w:val="clear" w:color="auto" w:fill="C00000"/>
            <w:vAlign w:val="bottom"/>
            <w:hideMark/>
          </w:tcPr>
          <w:p w14:paraId="3B558761" w14:textId="77777777" w:rsidR="00D16404" w:rsidRPr="00B370EC" w:rsidRDefault="00D16404" w:rsidP="00373244">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Water consumption (KL/Day)</w:t>
            </w:r>
          </w:p>
        </w:tc>
        <w:tc>
          <w:tcPr>
            <w:tcW w:w="2803" w:type="dxa"/>
            <w:tcBorders>
              <w:top w:val="single" w:sz="4" w:space="0" w:color="auto"/>
              <w:left w:val="nil"/>
              <w:bottom w:val="single" w:sz="4" w:space="0" w:color="auto"/>
              <w:right w:val="single" w:sz="4" w:space="0" w:color="auto"/>
            </w:tcBorders>
            <w:shd w:val="clear" w:color="auto" w:fill="C00000"/>
            <w:vAlign w:val="bottom"/>
            <w:hideMark/>
          </w:tcPr>
          <w:p w14:paraId="5B376CCD" w14:textId="77777777" w:rsidR="00D16404" w:rsidRPr="00B370EC" w:rsidRDefault="00D16404" w:rsidP="00373244">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Wastewater generation (KL/day)</w:t>
            </w:r>
          </w:p>
        </w:tc>
      </w:tr>
      <w:tr w:rsidR="00D16404" w:rsidRPr="00B370EC" w14:paraId="11B04593" w14:textId="77777777" w:rsidTr="00373244">
        <w:trPr>
          <w:trHeight w:val="949"/>
        </w:trPr>
        <w:tc>
          <w:tcPr>
            <w:tcW w:w="1817" w:type="dxa"/>
            <w:tcBorders>
              <w:top w:val="nil"/>
              <w:left w:val="single" w:sz="4" w:space="0" w:color="auto"/>
              <w:bottom w:val="single" w:sz="4" w:space="0" w:color="auto"/>
              <w:right w:val="single" w:sz="4" w:space="0" w:color="auto"/>
            </w:tcBorders>
            <w:shd w:val="clear" w:color="auto" w:fill="auto"/>
            <w:noWrap/>
            <w:vAlign w:val="bottom"/>
            <w:hideMark/>
          </w:tcPr>
          <w:p w14:paraId="12DDB670"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1.</w:t>
            </w:r>
          </w:p>
        </w:tc>
        <w:tc>
          <w:tcPr>
            <w:tcW w:w="2210" w:type="dxa"/>
            <w:tcBorders>
              <w:top w:val="nil"/>
              <w:left w:val="nil"/>
              <w:bottom w:val="single" w:sz="4" w:space="0" w:color="auto"/>
              <w:right w:val="single" w:sz="4" w:space="0" w:color="auto"/>
            </w:tcBorders>
            <w:shd w:val="clear" w:color="auto" w:fill="auto"/>
            <w:noWrap/>
            <w:vAlign w:val="bottom"/>
            <w:hideMark/>
          </w:tcPr>
          <w:p w14:paraId="5EACAE8B"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 xml:space="preserve">Processing </w:t>
            </w:r>
          </w:p>
        </w:tc>
        <w:tc>
          <w:tcPr>
            <w:tcW w:w="3106" w:type="dxa"/>
            <w:tcBorders>
              <w:top w:val="nil"/>
              <w:left w:val="nil"/>
              <w:bottom w:val="single" w:sz="4" w:space="0" w:color="auto"/>
              <w:right w:val="single" w:sz="4" w:space="0" w:color="auto"/>
            </w:tcBorders>
            <w:shd w:val="clear" w:color="auto" w:fill="auto"/>
            <w:noWrap/>
            <w:vAlign w:val="bottom"/>
            <w:hideMark/>
          </w:tcPr>
          <w:p w14:paraId="21B0EBC1"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0</w:t>
            </w:r>
          </w:p>
        </w:tc>
        <w:tc>
          <w:tcPr>
            <w:tcW w:w="2803" w:type="dxa"/>
            <w:tcBorders>
              <w:top w:val="nil"/>
              <w:left w:val="nil"/>
              <w:bottom w:val="single" w:sz="4" w:space="0" w:color="auto"/>
              <w:right w:val="single" w:sz="4" w:space="0" w:color="auto"/>
            </w:tcBorders>
            <w:shd w:val="clear" w:color="auto" w:fill="auto"/>
            <w:noWrap/>
            <w:vAlign w:val="bottom"/>
            <w:hideMark/>
          </w:tcPr>
          <w:p w14:paraId="1B511C1D"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30</w:t>
            </w:r>
          </w:p>
        </w:tc>
      </w:tr>
      <w:tr w:rsidR="00D16404" w:rsidRPr="00B370EC" w14:paraId="2BF951D9" w14:textId="77777777" w:rsidTr="00373244">
        <w:trPr>
          <w:trHeight w:val="237"/>
        </w:trPr>
        <w:tc>
          <w:tcPr>
            <w:tcW w:w="1817" w:type="dxa"/>
            <w:tcBorders>
              <w:top w:val="nil"/>
              <w:left w:val="single" w:sz="4" w:space="0" w:color="auto"/>
              <w:bottom w:val="single" w:sz="4" w:space="0" w:color="auto"/>
              <w:right w:val="single" w:sz="4" w:space="0" w:color="auto"/>
            </w:tcBorders>
            <w:shd w:val="clear" w:color="auto" w:fill="auto"/>
            <w:noWrap/>
            <w:vAlign w:val="bottom"/>
            <w:hideMark/>
          </w:tcPr>
          <w:p w14:paraId="3269E55B"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2.</w:t>
            </w:r>
          </w:p>
        </w:tc>
        <w:tc>
          <w:tcPr>
            <w:tcW w:w="2210" w:type="dxa"/>
            <w:tcBorders>
              <w:top w:val="nil"/>
              <w:left w:val="nil"/>
              <w:bottom w:val="single" w:sz="4" w:space="0" w:color="auto"/>
              <w:right w:val="single" w:sz="4" w:space="0" w:color="auto"/>
            </w:tcBorders>
            <w:shd w:val="clear" w:color="auto" w:fill="auto"/>
            <w:noWrap/>
            <w:vAlign w:val="bottom"/>
            <w:hideMark/>
          </w:tcPr>
          <w:p w14:paraId="23909C71"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Cooling</w:t>
            </w:r>
          </w:p>
        </w:tc>
        <w:tc>
          <w:tcPr>
            <w:tcW w:w="3106" w:type="dxa"/>
            <w:tcBorders>
              <w:top w:val="nil"/>
              <w:left w:val="nil"/>
              <w:bottom w:val="single" w:sz="4" w:space="0" w:color="auto"/>
              <w:right w:val="single" w:sz="4" w:space="0" w:color="auto"/>
            </w:tcBorders>
            <w:shd w:val="clear" w:color="auto" w:fill="auto"/>
            <w:noWrap/>
            <w:vAlign w:val="bottom"/>
            <w:hideMark/>
          </w:tcPr>
          <w:p w14:paraId="7DCE605B"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5</w:t>
            </w:r>
          </w:p>
        </w:tc>
        <w:tc>
          <w:tcPr>
            <w:tcW w:w="2803" w:type="dxa"/>
            <w:tcBorders>
              <w:top w:val="nil"/>
              <w:left w:val="nil"/>
              <w:bottom w:val="single" w:sz="4" w:space="0" w:color="auto"/>
              <w:right w:val="single" w:sz="4" w:space="0" w:color="auto"/>
            </w:tcBorders>
            <w:shd w:val="clear" w:color="auto" w:fill="auto"/>
            <w:noWrap/>
            <w:vAlign w:val="bottom"/>
            <w:hideMark/>
          </w:tcPr>
          <w:p w14:paraId="715383EF"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0</w:t>
            </w:r>
          </w:p>
        </w:tc>
      </w:tr>
      <w:tr w:rsidR="00D16404" w:rsidRPr="00B370EC" w14:paraId="07CBE28D" w14:textId="77777777" w:rsidTr="00373244">
        <w:trPr>
          <w:trHeight w:val="237"/>
        </w:trPr>
        <w:tc>
          <w:tcPr>
            <w:tcW w:w="1817" w:type="dxa"/>
            <w:tcBorders>
              <w:top w:val="nil"/>
              <w:left w:val="single" w:sz="4" w:space="0" w:color="auto"/>
              <w:bottom w:val="single" w:sz="4" w:space="0" w:color="auto"/>
              <w:right w:val="single" w:sz="4" w:space="0" w:color="auto"/>
            </w:tcBorders>
            <w:shd w:val="clear" w:color="auto" w:fill="auto"/>
            <w:noWrap/>
            <w:vAlign w:val="bottom"/>
            <w:hideMark/>
          </w:tcPr>
          <w:p w14:paraId="16C5CC93"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 </w:t>
            </w:r>
          </w:p>
        </w:tc>
        <w:tc>
          <w:tcPr>
            <w:tcW w:w="2210" w:type="dxa"/>
            <w:tcBorders>
              <w:top w:val="nil"/>
              <w:left w:val="nil"/>
              <w:bottom w:val="single" w:sz="4" w:space="0" w:color="auto"/>
              <w:right w:val="single" w:sz="4" w:space="0" w:color="auto"/>
            </w:tcBorders>
            <w:shd w:val="clear" w:color="auto" w:fill="auto"/>
            <w:noWrap/>
            <w:vAlign w:val="bottom"/>
            <w:hideMark/>
          </w:tcPr>
          <w:p w14:paraId="3D45D59B" w14:textId="77777777" w:rsidR="00D16404" w:rsidRPr="00B370EC" w:rsidRDefault="00D16404" w:rsidP="00373244">
            <w:pPr>
              <w:spacing w:after="0" w:line="240" w:lineRule="auto"/>
              <w:rPr>
                <w:rFonts w:ascii="Arial" w:eastAsia="Times New Roman" w:hAnsi="Arial" w:cs="Arial"/>
                <w:b/>
                <w:bCs/>
                <w:color w:val="000000"/>
                <w:sz w:val="20"/>
                <w:szCs w:val="20"/>
                <w:lang w:val="en-US"/>
              </w:rPr>
            </w:pPr>
            <w:r w:rsidRPr="00B370EC">
              <w:rPr>
                <w:rFonts w:ascii="Arial" w:eastAsia="Times New Roman" w:hAnsi="Arial" w:cs="Arial"/>
                <w:b/>
                <w:bCs/>
                <w:color w:val="000000"/>
                <w:sz w:val="20"/>
                <w:szCs w:val="20"/>
                <w:lang w:val="en-US"/>
              </w:rPr>
              <w:t xml:space="preserve">Total </w:t>
            </w:r>
          </w:p>
        </w:tc>
        <w:tc>
          <w:tcPr>
            <w:tcW w:w="3106" w:type="dxa"/>
            <w:tcBorders>
              <w:top w:val="nil"/>
              <w:left w:val="nil"/>
              <w:bottom w:val="single" w:sz="4" w:space="0" w:color="auto"/>
              <w:right w:val="single" w:sz="4" w:space="0" w:color="auto"/>
            </w:tcBorders>
            <w:shd w:val="clear" w:color="auto" w:fill="auto"/>
            <w:noWrap/>
            <w:vAlign w:val="bottom"/>
            <w:hideMark/>
          </w:tcPr>
          <w:p w14:paraId="3B20699C" w14:textId="77777777" w:rsidR="00D16404" w:rsidRPr="00B370EC" w:rsidRDefault="00D16404" w:rsidP="00373244">
            <w:pPr>
              <w:spacing w:after="0" w:line="240" w:lineRule="auto"/>
              <w:rPr>
                <w:rFonts w:ascii="Arial" w:eastAsia="Times New Roman" w:hAnsi="Arial" w:cs="Arial"/>
                <w:b/>
                <w:bCs/>
                <w:color w:val="000000"/>
                <w:sz w:val="20"/>
                <w:szCs w:val="20"/>
                <w:lang w:val="en-US"/>
              </w:rPr>
            </w:pPr>
            <w:r w:rsidRPr="00B370EC">
              <w:rPr>
                <w:rFonts w:ascii="Arial" w:eastAsia="Times New Roman" w:hAnsi="Arial" w:cs="Arial"/>
                <w:b/>
                <w:bCs/>
                <w:color w:val="000000"/>
                <w:sz w:val="20"/>
                <w:szCs w:val="20"/>
                <w:lang w:val="en-US"/>
              </w:rPr>
              <w:t>5</w:t>
            </w:r>
          </w:p>
        </w:tc>
        <w:tc>
          <w:tcPr>
            <w:tcW w:w="2803" w:type="dxa"/>
            <w:tcBorders>
              <w:top w:val="nil"/>
              <w:left w:val="nil"/>
              <w:bottom w:val="single" w:sz="4" w:space="0" w:color="auto"/>
              <w:right w:val="single" w:sz="4" w:space="0" w:color="auto"/>
            </w:tcBorders>
            <w:shd w:val="clear" w:color="auto" w:fill="auto"/>
            <w:noWrap/>
            <w:vAlign w:val="bottom"/>
            <w:hideMark/>
          </w:tcPr>
          <w:p w14:paraId="65805864" w14:textId="77777777" w:rsidR="00D16404" w:rsidRPr="00B370EC" w:rsidRDefault="00D16404" w:rsidP="00373244">
            <w:pPr>
              <w:spacing w:after="0" w:line="240" w:lineRule="auto"/>
              <w:rPr>
                <w:rFonts w:ascii="Arial" w:eastAsia="Times New Roman" w:hAnsi="Arial" w:cs="Arial"/>
                <w:b/>
                <w:bCs/>
                <w:color w:val="000000"/>
                <w:sz w:val="20"/>
                <w:szCs w:val="20"/>
                <w:lang w:val="en-US"/>
              </w:rPr>
            </w:pPr>
            <w:r w:rsidRPr="00B370EC">
              <w:rPr>
                <w:rFonts w:ascii="Arial" w:eastAsia="Times New Roman" w:hAnsi="Arial" w:cs="Arial"/>
                <w:b/>
                <w:bCs/>
                <w:color w:val="000000"/>
                <w:sz w:val="20"/>
                <w:szCs w:val="20"/>
                <w:lang w:val="en-US"/>
              </w:rPr>
              <w:t>30</w:t>
            </w:r>
          </w:p>
        </w:tc>
      </w:tr>
    </w:tbl>
    <w:p w14:paraId="33BEF61E" w14:textId="77777777" w:rsidR="00D16404" w:rsidRDefault="00D16404" w:rsidP="00D16404">
      <w:pPr>
        <w:tabs>
          <w:tab w:val="left" w:pos="1365"/>
        </w:tabs>
        <w:spacing w:line="360" w:lineRule="auto"/>
        <w:jc w:val="both"/>
        <w:rPr>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831744" behindDoc="0" locked="0" layoutInCell="1" allowOverlap="1" wp14:anchorId="0831A738" wp14:editId="73E8BB53">
                <wp:simplePos x="0" y="0"/>
                <wp:positionH relativeFrom="margin">
                  <wp:align>right</wp:align>
                </wp:positionH>
                <wp:positionV relativeFrom="paragraph">
                  <wp:posOffset>-4445</wp:posOffset>
                </wp:positionV>
                <wp:extent cx="3766185" cy="200025"/>
                <wp:effectExtent l="0" t="0" r="0" b="0"/>
                <wp:wrapNone/>
                <wp:docPr id="2056" name="TextBox 4"/>
                <wp:cNvGraphicFramePr/>
                <a:graphic xmlns:a="http://schemas.openxmlformats.org/drawingml/2006/main">
                  <a:graphicData uri="http://schemas.microsoft.com/office/word/2010/wordprocessingShape">
                    <wps:wsp>
                      <wps:cNvSpPr txBox="1"/>
                      <wps:spPr>
                        <a:xfrm>
                          <a:off x="0" y="0"/>
                          <a:ext cx="3766185" cy="200025"/>
                        </a:xfrm>
                        <a:prstGeom prst="rect">
                          <a:avLst/>
                        </a:prstGeom>
                        <a:noFill/>
                      </wps:spPr>
                      <wps:txbx>
                        <w:txbxContent>
                          <w:p w14:paraId="25B18302" w14:textId="77777777" w:rsidR="00D16404" w:rsidRPr="006F6D2F" w:rsidRDefault="00D16404" w:rsidP="00D1640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r>
                              <w:rPr>
                                <w:rFonts w:ascii="Verdana" w:eastAsia="Verdana" w:hAnsi="Verdana" w:cs="Verdana"/>
                                <w:i/>
                                <w:iCs/>
                                <w:color w:val="7F7F7F"/>
                                <w:kern w:val="24"/>
                                <w:sz w:val="12"/>
                                <w:szCs w:val="12"/>
                                <w14:textFill>
                                  <w14:solidFill>
                                    <w14:srgbClr w14:val="7F7F7F">
                                      <w14:lumMod w14:val="50000"/>
                                    </w14:srgbClr>
                                  </w14:solidFill>
                                </w14:textFill>
                              </w:rPr>
                              <w:t xml:space="preserve"> and EC Report of Innovative Resins Pvt. Ltd.</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831A738" id="_x0000_s1255" type="#_x0000_t202" style="position:absolute;left:0;text-align:left;margin-left:245.35pt;margin-top:-.35pt;width:296.55pt;height:15.75pt;z-index:252831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" filled="f" stroked="f">
                <v:textbox style="mso-fit-shape-to-text:t">
                  <w:txbxContent>
                    <w:p w14:paraId="25B18302" w14:textId="77777777" w:rsidR="00D16404" w:rsidRPr="006F6D2F" w:rsidRDefault="00D16404" w:rsidP="00D1640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r>
                        <w:rPr>
                          <w:rFonts w:ascii="Verdana" w:eastAsia="Verdana" w:hAnsi="Verdana" w:cs="Verdana"/>
                          <w:i/>
                          <w:iCs/>
                          <w:color w:val="7F7F7F"/>
                          <w:kern w:val="24"/>
                          <w:sz w:val="12"/>
                          <w:szCs w:val="12"/>
                          <w14:textFill>
                            <w14:solidFill>
                              <w14:srgbClr w14:val="7F7F7F">
                                <w14:lumMod w14:val="50000"/>
                              </w14:srgbClr>
                            </w14:solidFill>
                          </w14:textFill>
                        </w:rPr>
                        <w:t xml:space="preserve"> and EC Report of Innovative Resins Pvt. Ltd.</w:t>
                      </w:r>
                    </w:p>
                  </w:txbxContent>
                </v:textbox>
                <w10:wrap anchorx="margin"/>
              </v:shape>
            </w:pict>
          </mc:Fallback>
        </mc:AlternateContent>
      </w:r>
    </w:p>
    <w:p w14:paraId="3FF4ADE5" w14:textId="5FC10F07" w:rsidR="00D16404" w:rsidRDefault="00D16404" w:rsidP="00D16404">
      <w:pPr>
        <w:tabs>
          <w:tab w:val="left" w:pos="1365"/>
        </w:tabs>
        <w:spacing w:line="360" w:lineRule="auto"/>
        <w:jc w:val="both"/>
        <w:rPr>
          <w:rFonts w:ascii="Arial" w:hAnsi="Arial" w:cs="Arial"/>
          <w:b/>
          <w:bCs/>
          <w:color w:val="000000" w:themeColor="text1"/>
          <w:sz w:val="24"/>
          <w:szCs w:val="24"/>
        </w:rPr>
      </w:pPr>
    </w:p>
    <w:p w14:paraId="0C6A630D" w14:textId="6866A597" w:rsidR="00D16404" w:rsidRDefault="00D16404" w:rsidP="00D16404">
      <w:pPr>
        <w:tabs>
          <w:tab w:val="left" w:pos="1365"/>
        </w:tabs>
        <w:spacing w:line="360" w:lineRule="auto"/>
        <w:jc w:val="both"/>
        <w:rPr>
          <w:rFonts w:ascii="Arial" w:hAnsi="Arial" w:cs="Arial"/>
          <w:b/>
          <w:bCs/>
          <w:color w:val="000000" w:themeColor="text1"/>
          <w:sz w:val="24"/>
          <w:szCs w:val="24"/>
        </w:rPr>
      </w:pPr>
    </w:p>
    <w:p w14:paraId="44EB70B7" w14:textId="174FF4AD" w:rsidR="00D16404" w:rsidRDefault="00D16404" w:rsidP="00D16404">
      <w:pPr>
        <w:tabs>
          <w:tab w:val="left" w:pos="1365"/>
        </w:tabs>
        <w:spacing w:line="360" w:lineRule="auto"/>
        <w:jc w:val="both"/>
        <w:rPr>
          <w:rFonts w:ascii="Arial" w:hAnsi="Arial" w:cs="Arial"/>
          <w:b/>
          <w:bCs/>
          <w:color w:val="000000" w:themeColor="text1"/>
          <w:sz w:val="24"/>
          <w:szCs w:val="24"/>
        </w:rPr>
      </w:pPr>
    </w:p>
    <w:p w14:paraId="716A3C4E" w14:textId="139863AA" w:rsidR="00D16404" w:rsidRDefault="00D16404" w:rsidP="00D16404">
      <w:pPr>
        <w:tabs>
          <w:tab w:val="left" w:pos="1365"/>
        </w:tabs>
        <w:spacing w:line="360" w:lineRule="auto"/>
        <w:jc w:val="both"/>
        <w:rPr>
          <w:rFonts w:ascii="Arial" w:hAnsi="Arial" w:cs="Arial"/>
          <w:b/>
          <w:bCs/>
          <w:color w:val="000000" w:themeColor="text1"/>
          <w:sz w:val="24"/>
          <w:szCs w:val="24"/>
        </w:rPr>
      </w:pPr>
    </w:p>
    <w:p w14:paraId="583436D1" w14:textId="6627C365" w:rsidR="00D16404" w:rsidRDefault="00D16404" w:rsidP="00D16404">
      <w:pPr>
        <w:tabs>
          <w:tab w:val="left" w:pos="1365"/>
        </w:tabs>
        <w:spacing w:line="360" w:lineRule="auto"/>
        <w:jc w:val="both"/>
        <w:rPr>
          <w:rFonts w:ascii="Arial" w:hAnsi="Arial" w:cs="Arial"/>
          <w:b/>
          <w:bCs/>
          <w:color w:val="000000" w:themeColor="text1"/>
          <w:sz w:val="24"/>
          <w:szCs w:val="24"/>
        </w:rPr>
      </w:pPr>
    </w:p>
    <w:p w14:paraId="1E7FE0DF" w14:textId="2AE2830F" w:rsidR="00D16404" w:rsidRDefault="00D16404" w:rsidP="00D16404">
      <w:pPr>
        <w:tabs>
          <w:tab w:val="left" w:pos="1365"/>
        </w:tabs>
        <w:spacing w:line="360" w:lineRule="auto"/>
        <w:jc w:val="both"/>
        <w:rPr>
          <w:rFonts w:ascii="Arial" w:hAnsi="Arial" w:cs="Arial"/>
          <w:b/>
          <w:bCs/>
          <w:color w:val="000000" w:themeColor="text1"/>
          <w:sz w:val="24"/>
          <w:szCs w:val="24"/>
        </w:rPr>
      </w:pPr>
    </w:p>
    <w:p w14:paraId="4ECAAB31" w14:textId="50166159" w:rsidR="00D16404" w:rsidRDefault="00D16404" w:rsidP="00D16404">
      <w:pPr>
        <w:tabs>
          <w:tab w:val="left" w:pos="1365"/>
        </w:tabs>
        <w:spacing w:line="360" w:lineRule="auto"/>
        <w:jc w:val="both"/>
        <w:rPr>
          <w:rFonts w:ascii="Arial" w:hAnsi="Arial" w:cs="Arial"/>
          <w:b/>
          <w:bCs/>
          <w:color w:val="000000" w:themeColor="text1"/>
          <w:sz w:val="24"/>
          <w:szCs w:val="24"/>
        </w:rPr>
      </w:pPr>
    </w:p>
    <w:p w14:paraId="05A1786A" w14:textId="1E952F42" w:rsidR="00D16404" w:rsidRDefault="00D16404" w:rsidP="00D16404">
      <w:pPr>
        <w:tabs>
          <w:tab w:val="left" w:pos="1365"/>
        </w:tabs>
        <w:spacing w:line="360" w:lineRule="auto"/>
        <w:jc w:val="both"/>
        <w:rPr>
          <w:rFonts w:ascii="Arial" w:hAnsi="Arial" w:cs="Arial"/>
          <w:b/>
          <w:bCs/>
          <w:color w:val="000000" w:themeColor="text1"/>
          <w:sz w:val="24"/>
          <w:szCs w:val="24"/>
        </w:rPr>
      </w:pPr>
    </w:p>
    <w:p w14:paraId="5C42CC05" w14:textId="0999BBE1" w:rsidR="00D16404" w:rsidRDefault="00D16404" w:rsidP="00D16404">
      <w:pPr>
        <w:tabs>
          <w:tab w:val="left" w:pos="1365"/>
        </w:tabs>
        <w:spacing w:line="360" w:lineRule="auto"/>
        <w:jc w:val="both"/>
        <w:rPr>
          <w:rFonts w:ascii="Arial" w:hAnsi="Arial" w:cs="Arial"/>
          <w:b/>
          <w:bCs/>
          <w:color w:val="000000" w:themeColor="text1"/>
          <w:sz w:val="24"/>
          <w:szCs w:val="24"/>
        </w:rPr>
      </w:pPr>
    </w:p>
    <w:p w14:paraId="474F08B6" w14:textId="77777777" w:rsidR="00D16404" w:rsidRDefault="00D16404" w:rsidP="00D16404">
      <w:pPr>
        <w:tabs>
          <w:tab w:val="left" w:pos="1365"/>
        </w:tabs>
        <w:spacing w:line="360" w:lineRule="auto"/>
        <w:jc w:val="both"/>
        <w:rPr>
          <w:rFonts w:ascii="Arial" w:hAnsi="Arial" w:cs="Arial"/>
          <w:b/>
          <w:bCs/>
          <w:color w:val="000000" w:themeColor="text1"/>
          <w:sz w:val="24"/>
          <w:szCs w:val="24"/>
        </w:rPr>
      </w:pPr>
    </w:p>
    <w:p w14:paraId="28C01198" w14:textId="6BCD8AB4" w:rsidR="00D16404" w:rsidRPr="001F2D3B" w:rsidRDefault="00D16404" w:rsidP="00D16404">
      <w:pPr>
        <w:tabs>
          <w:tab w:val="left" w:pos="1365"/>
        </w:tabs>
        <w:spacing w:line="360" w:lineRule="auto"/>
        <w:jc w:val="both"/>
        <w:rPr>
          <w:rFonts w:ascii="Arial" w:hAnsi="Arial" w:cs="Arial"/>
          <w:b/>
          <w:bCs/>
          <w:sz w:val="24"/>
          <w:szCs w:val="24"/>
        </w:rPr>
      </w:pPr>
      <w:r w:rsidRPr="00B370EC">
        <w:rPr>
          <w:rFonts w:ascii="Arial" w:hAnsi="Arial" w:cs="Arial"/>
          <w:b/>
          <w:bCs/>
          <w:color w:val="000000" w:themeColor="text1"/>
          <w:sz w:val="24"/>
          <w:szCs w:val="24"/>
        </w:rPr>
        <w:t>4.</w:t>
      </w:r>
      <w:r>
        <w:rPr>
          <w:rFonts w:ascii="Arial" w:hAnsi="Arial" w:cs="Arial"/>
          <w:b/>
          <w:bCs/>
          <w:color w:val="000000" w:themeColor="text1"/>
          <w:sz w:val="24"/>
          <w:szCs w:val="24"/>
        </w:rPr>
        <w:t>1</w:t>
      </w:r>
      <w:r w:rsidRPr="00B370EC">
        <w:rPr>
          <w:rFonts w:ascii="Arial" w:hAnsi="Arial" w:cs="Arial"/>
          <w:b/>
          <w:bCs/>
          <w:color w:val="000000" w:themeColor="text1"/>
          <w:sz w:val="24"/>
          <w:szCs w:val="24"/>
        </w:rPr>
        <w:t>.7. Waste Generation, Management, and Disposal</w:t>
      </w:r>
      <w:r w:rsidRPr="001F2D3B">
        <w:rPr>
          <w:rFonts w:ascii="Arial" w:hAnsi="Arial" w:cs="Arial"/>
          <w:b/>
          <w:bCs/>
          <w:sz w:val="24"/>
          <w:szCs w:val="24"/>
        </w:rPr>
        <w:t xml:space="preserve"> </w:t>
      </w:r>
    </w:p>
    <w:p w14:paraId="6B6FC12B" w14:textId="77777777" w:rsidR="00D16404" w:rsidRDefault="00D16404" w:rsidP="00D16404">
      <w:pPr>
        <w:tabs>
          <w:tab w:val="left" w:pos="1365"/>
        </w:tabs>
        <w:spacing w:line="360" w:lineRule="auto"/>
        <w:jc w:val="both"/>
        <w:rPr>
          <w:rFonts w:ascii="Arial" w:hAnsi="Arial" w:cs="Arial"/>
          <w:b/>
          <w:bCs/>
          <w:sz w:val="24"/>
          <w:szCs w:val="24"/>
        </w:rPr>
      </w:pPr>
      <w:r w:rsidRPr="00041EFA">
        <w:rPr>
          <w:rFonts w:ascii="Arial" w:hAnsi="Arial" w:cs="Arial"/>
          <w:b/>
          <w:bCs/>
          <w:sz w:val="24"/>
          <w:szCs w:val="24"/>
        </w:rPr>
        <w:t>Hazardous Waste Management</w:t>
      </w:r>
    </w:p>
    <w:p w14:paraId="39527D5E" w14:textId="77777777" w:rsidR="00D16404" w:rsidRDefault="00D16404" w:rsidP="00D16404">
      <w:pPr>
        <w:tabs>
          <w:tab w:val="left" w:pos="1365"/>
        </w:tabs>
        <w:spacing w:line="360" w:lineRule="auto"/>
        <w:jc w:val="both"/>
        <w:rPr>
          <w:rFonts w:ascii="Arial" w:eastAsia="Arial" w:hAnsi="Arial" w:cs="Arial"/>
          <w:sz w:val="24"/>
          <w:szCs w:val="24"/>
          <w:lang w:val="en-US"/>
        </w:rPr>
      </w:pPr>
      <w:r w:rsidRPr="00041EFA">
        <w:rPr>
          <w:rFonts w:ascii="Arial" w:eastAsia="Arial" w:hAnsi="Arial" w:cs="Arial"/>
          <w:sz w:val="24"/>
          <w:szCs w:val="24"/>
          <w:lang w:val="en-US"/>
        </w:rPr>
        <w:t>The proposed plant will generate the following hazardous wastes</w:t>
      </w:r>
    </w:p>
    <w:tbl>
      <w:tblPr>
        <w:tblW w:w="10241" w:type="dxa"/>
        <w:tblLook w:val="04A0" w:firstRow="1" w:lastRow="0" w:firstColumn="1" w:lastColumn="0" w:noHBand="0" w:noVBand="1"/>
      </w:tblPr>
      <w:tblGrid>
        <w:gridCol w:w="910"/>
        <w:gridCol w:w="3015"/>
        <w:gridCol w:w="1877"/>
        <w:gridCol w:w="4439"/>
      </w:tblGrid>
      <w:tr w:rsidR="00D16404" w:rsidRPr="00041EFA" w14:paraId="5E45EBE1" w14:textId="77777777" w:rsidTr="00373244">
        <w:trPr>
          <w:trHeight w:val="570"/>
        </w:trPr>
        <w:tc>
          <w:tcPr>
            <w:tcW w:w="91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CA0449C" w14:textId="77777777" w:rsidR="00D16404" w:rsidRPr="00041EFA" w:rsidRDefault="00D16404" w:rsidP="00373244">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 xml:space="preserve">Sr. No. </w:t>
            </w:r>
          </w:p>
        </w:tc>
        <w:tc>
          <w:tcPr>
            <w:tcW w:w="3015" w:type="dxa"/>
            <w:tcBorders>
              <w:top w:val="single" w:sz="4" w:space="0" w:color="auto"/>
              <w:left w:val="nil"/>
              <w:bottom w:val="single" w:sz="4" w:space="0" w:color="auto"/>
              <w:right w:val="single" w:sz="4" w:space="0" w:color="auto"/>
            </w:tcBorders>
            <w:shd w:val="clear" w:color="auto" w:fill="C00000"/>
            <w:noWrap/>
            <w:vAlign w:val="center"/>
            <w:hideMark/>
          </w:tcPr>
          <w:p w14:paraId="1B74D6C3" w14:textId="77777777" w:rsidR="00D16404" w:rsidRPr="00041EFA" w:rsidRDefault="00D16404" w:rsidP="00373244">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 xml:space="preserve">Name of the Waste </w:t>
            </w:r>
          </w:p>
        </w:tc>
        <w:tc>
          <w:tcPr>
            <w:tcW w:w="1877" w:type="dxa"/>
            <w:tcBorders>
              <w:top w:val="single" w:sz="4" w:space="0" w:color="auto"/>
              <w:left w:val="nil"/>
              <w:bottom w:val="single" w:sz="4" w:space="0" w:color="auto"/>
              <w:right w:val="single" w:sz="4" w:space="0" w:color="auto"/>
            </w:tcBorders>
            <w:shd w:val="clear" w:color="auto" w:fill="C00000"/>
            <w:noWrap/>
            <w:vAlign w:val="center"/>
            <w:hideMark/>
          </w:tcPr>
          <w:p w14:paraId="6C5FB241" w14:textId="77777777" w:rsidR="00D16404" w:rsidRPr="00041EFA" w:rsidRDefault="00D16404" w:rsidP="00373244">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 xml:space="preserve">Source </w:t>
            </w:r>
          </w:p>
        </w:tc>
        <w:tc>
          <w:tcPr>
            <w:tcW w:w="4439" w:type="dxa"/>
            <w:tcBorders>
              <w:top w:val="single" w:sz="4" w:space="0" w:color="auto"/>
              <w:left w:val="nil"/>
              <w:bottom w:val="single" w:sz="4" w:space="0" w:color="auto"/>
              <w:right w:val="single" w:sz="4" w:space="0" w:color="auto"/>
            </w:tcBorders>
            <w:shd w:val="clear" w:color="auto" w:fill="C00000"/>
            <w:noWrap/>
            <w:vAlign w:val="center"/>
            <w:hideMark/>
          </w:tcPr>
          <w:p w14:paraId="2E466964" w14:textId="77777777" w:rsidR="00D16404" w:rsidRPr="00041EFA" w:rsidRDefault="00D16404" w:rsidP="00373244">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Mode of Disposal</w:t>
            </w:r>
          </w:p>
        </w:tc>
      </w:tr>
      <w:tr w:rsidR="00D16404" w:rsidRPr="00041EFA" w14:paraId="7955BEE5" w14:textId="77777777" w:rsidTr="00373244">
        <w:trPr>
          <w:trHeight w:val="570"/>
        </w:trPr>
        <w:tc>
          <w:tcPr>
            <w:tcW w:w="910" w:type="dxa"/>
            <w:tcBorders>
              <w:top w:val="nil"/>
              <w:left w:val="single" w:sz="4" w:space="0" w:color="auto"/>
              <w:bottom w:val="single" w:sz="4" w:space="0" w:color="auto"/>
              <w:right w:val="single" w:sz="4" w:space="0" w:color="auto"/>
            </w:tcBorders>
            <w:shd w:val="clear" w:color="auto" w:fill="auto"/>
            <w:noWrap/>
            <w:vAlign w:val="center"/>
            <w:hideMark/>
          </w:tcPr>
          <w:p w14:paraId="3B770CAD" w14:textId="77777777" w:rsidR="00D16404" w:rsidRPr="00041EFA" w:rsidRDefault="00D16404" w:rsidP="00373244">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1</w:t>
            </w:r>
          </w:p>
        </w:tc>
        <w:tc>
          <w:tcPr>
            <w:tcW w:w="3015" w:type="dxa"/>
            <w:tcBorders>
              <w:top w:val="nil"/>
              <w:left w:val="nil"/>
              <w:bottom w:val="single" w:sz="4" w:space="0" w:color="auto"/>
              <w:right w:val="single" w:sz="4" w:space="0" w:color="auto"/>
            </w:tcBorders>
            <w:shd w:val="clear" w:color="auto" w:fill="auto"/>
            <w:noWrap/>
            <w:vAlign w:val="center"/>
            <w:hideMark/>
          </w:tcPr>
          <w:p w14:paraId="612E1EF0"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ETP Sludge/Evaporation Residue</w:t>
            </w:r>
          </w:p>
        </w:tc>
        <w:tc>
          <w:tcPr>
            <w:tcW w:w="1877" w:type="dxa"/>
            <w:tcBorders>
              <w:top w:val="nil"/>
              <w:left w:val="nil"/>
              <w:bottom w:val="single" w:sz="4" w:space="0" w:color="auto"/>
              <w:right w:val="single" w:sz="4" w:space="0" w:color="auto"/>
            </w:tcBorders>
            <w:shd w:val="clear" w:color="auto" w:fill="auto"/>
            <w:noWrap/>
            <w:vAlign w:val="center"/>
            <w:hideMark/>
          </w:tcPr>
          <w:p w14:paraId="4165D213"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ETP/ Evaporator</w:t>
            </w:r>
          </w:p>
        </w:tc>
        <w:tc>
          <w:tcPr>
            <w:tcW w:w="4439" w:type="dxa"/>
            <w:tcBorders>
              <w:top w:val="nil"/>
              <w:left w:val="nil"/>
              <w:bottom w:val="single" w:sz="4" w:space="0" w:color="auto"/>
              <w:right w:val="single" w:sz="4" w:space="0" w:color="auto"/>
            </w:tcBorders>
            <w:shd w:val="clear" w:color="auto" w:fill="auto"/>
            <w:noWrap/>
            <w:vAlign w:val="center"/>
            <w:hideMark/>
          </w:tcPr>
          <w:p w14:paraId="7A390A86"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TSDF Site</w:t>
            </w:r>
          </w:p>
        </w:tc>
      </w:tr>
      <w:tr w:rsidR="00D16404" w:rsidRPr="00041EFA" w14:paraId="26EC322A" w14:textId="77777777" w:rsidTr="00373244">
        <w:trPr>
          <w:trHeight w:val="570"/>
        </w:trPr>
        <w:tc>
          <w:tcPr>
            <w:tcW w:w="910" w:type="dxa"/>
            <w:tcBorders>
              <w:top w:val="nil"/>
              <w:left w:val="single" w:sz="4" w:space="0" w:color="auto"/>
              <w:bottom w:val="single" w:sz="4" w:space="0" w:color="auto"/>
              <w:right w:val="single" w:sz="4" w:space="0" w:color="auto"/>
            </w:tcBorders>
            <w:shd w:val="clear" w:color="auto" w:fill="auto"/>
            <w:noWrap/>
            <w:vAlign w:val="center"/>
            <w:hideMark/>
          </w:tcPr>
          <w:p w14:paraId="69896015" w14:textId="77777777" w:rsidR="00D16404" w:rsidRPr="00041EFA" w:rsidRDefault="00D16404" w:rsidP="00373244">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2</w:t>
            </w:r>
          </w:p>
        </w:tc>
        <w:tc>
          <w:tcPr>
            <w:tcW w:w="3015" w:type="dxa"/>
            <w:tcBorders>
              <w:top w:val="nil"/>
              <w:left w:val="nil"/>
              <w:bottom w:val="single" w:sz="4" w:space="0" w:color="auto"/>
              <w:right w:val="single" w:sz="4" w:space="0" w:color="auto"/>
            </w:tcBorders>
            <w:shd w:val="clear" w:color="auto" w:fill="auto"/>
            <w:noWrap/>
            <w:vAlign w:val="center"/>
            <w:hideMark/>
          </w:tcPr>
          <w:p w14:paraId="5638006F"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Used Oil</w:t>
            </w:r>
          </w:p>
        </w:tc>
        <w:tc>
          <w:tcPr>
            <w:tcW w:w="1877" w:type="dxa"/>
            <w:tcBorders>
              <w:top w:val="nil"/>
              <w:left w:val="nil"/>
              <w:bottom w:val="single" w:sz="4" w:space="0" w:color="auto"/>
              <w:right w:val="single" w:sz="4" w:space="0" w:color="auto"/>
            </w:tcBorders>
            <w:shd w:val="clear" w:color="auto" w:fill="auto"/>
            <w:noWrap/>
            <w:vAlign w:val="center"/>
            <w:hideMark/>
          </w:tcPr>
          <w:p w14:paraId="3D75975D"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Lubrication/ D.G.set</w:t>
            </w:r>
          </w:p>
        </w:tc>
        <w:tc>
          <w:tcPr>
            <w:tcW w:w="4439" w:type="dxa"/>
            <w:tcBorders>
              <w:top w:val="nil"/>
              <w:left w:val="nil"/>
              <w:bottom w:val="single" w:sz="4" w:space="0" w:color="auto"/>
              <w:right w:val="single" w:sz="4" w:space="0" w:color="auto"/>
            </w:tcBorders>
            <w:shd w:val="clear" w:color="auto" w:fill="auto"/>
            <w:noWrap/>
            <w:vAlign w:val="center"/>
            <w:hideMark/>
          </w:tcPr>
          <w:p w14:paraId="633C99FC"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Reuse as Lubricant within premises.</w:t>
            </w:r>
          </w:p>
        </w:tc>
      </w:tr>
      <w:tr w:rsidR="00D16404" w:rsidRPr="00041EFA" w14:paraId="641E9CF0" w14:textId="77777777" w:rsidTr="00373244">
        <w:trPr>
          <w:trHeight w:val="570"/>
        </w:trPr>
        <w:tc>
          <w:tcPr>
            <w:tcW w:w="910" w:type="dxa"/>
            <w:tcBorders>
              <w:top w:val="nil"/>
              <w:left w:val="single" w:sz="4" w:space="0" w:color="auto"/>
              <w:bottom w:val="single" w:sz="4" w:space="0" w:color="auto"/>
              <w:right w:val="single" w:sz="4" w:space="0" w:color="auto"/>
            </w:tcBorders>
            <w:shd w:val="clear" w:color="auto" w:fill="auto"/>
            <w:noWrap/>
            <w:vAlign w:val="center"/>
            <w:hideMark/>
          </w:tcPr>
          <w:p w14:paraId="4E4D3206" w14:textId="77777777" w:rsidR="00D16404" w:rsidRPr="00041EFA" w:rsidRDefault="00D16404" w:rsidP="00373244">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3</w:t>
            </w:r>
          </w:p>
        </w:tc>
        <w:tc>
          <w:tcPr>
            <w:tcW w:w="3015" w:type="dxa"/>
            <w:tcBorders>
              <w:top w:val="nil"/>
              <w:left w:val="nil"/>
              <w:bottom w:val="single" w:sz="4" w:space="0" w:color="auto"/>
              <w:right w:val="single" w:sz="4" w:space="0" w:color="auto"/>
            </w:tcBorders>
            <w:shd w:val="clear" w:color="auto" w:fill="auto"/>
            <w:noWrap/>
            <w:vAlign w:val="center"/>
            <w:hideMark/>
          </w:tcPr>
          <w:p w14:paraId="0284F5F0"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Discarded drums/bags</w:t>
            </w:r>
          </w:p>
        </w:tc>
        <w:tc>
          <w:tcPr>
            <w:tcW w:w="1877" w:type="dxa"/>
            <w:tcBorders>
              <w:top w:val="nil"/>
              <w:left w:val="nil"/>
              <w:bottom w:val="single" w:sz="4" w:space="0" w:color="auto"/>
              <w:right w:val="single" w:sz="4" w:space="0" w:color="auto"/>
            </w:tcBorders>
            <w:shd w:val="clear" w:color="auto" w:fill="auto"/>
            <w:noWrap/>
            <w:vAlign w:val="center"/>
            <w:hideMark/>
          </w:tcPr>
          <w:p w14:paraId="41DB9EED"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Stores</w:t>
            </w:r>
          </w:p>
        </w:tc>
        <w:tc>
          <w:tcPr>
            <w:tcW w:w="4439" w:type="dxa"/>
            <w:tcBorders>
              <w:top w:val="nil"/>
              <w:left w:val="nil"/>
              <w:bottom w:val="single" w:sz="4" w:space="0" w:color="auto"/>
              <w:right w:val="single" w:sz="4" w:space="0" w:color="auto"/>
            </w:tcBorders>
            <w:shd w:val="clear" w:color="auto" w:fill="auto"/>
            <w:noWrap/>
            <w:vAlign w:val="center"/>
            <w:hideMark/>
          </w:tcPr>
          <w:p w14:paraId="216CC06B"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Sold To Recycler</w:t>
            </w:r>
          </w:p>
        </w:tc>
      </w:tr>
    </w:tbl>
    <w:p w14:paraId="05779BC0" w14:textId="77777777" w:rsidR="00D16404" w:rsidRDefault="00D16404" w:rsidP="00D16404">
      <w:pPr>
        <w:tabs>
          <w:tab w:val="left" w:pos="1365"/>
        </w:tabs>
        <w:spacing w:line="360" w:lineRule="auto"/>
        <w:jc w:val="both"/>
        <w:rPr>
          <w:rFonts w:ascii="Arial" w:eastAsia="Arial" w:hAnsi="Arial" w:cs="Arial"/>
          <w:sz w:val="24"/>
          <w:szCs w:val="24"/>
          <w:lang w:val="en-US"/>
        </w:rPr>
      </w:pPr>
      <w:r w:rsidRPr="000B521B">
        <w:rPr>
          <w:rFonts w:ascii="Arial" w:hAnsi="Arial" w:cs="Arial"/>
          <w:bCs/>
          <w:noProof/>
          <w:color w:val="000000" w:themeColor="text1"/>
        </w:rPr>
        <mc:AlternateContent>
          <mc:Choice Requires="wps">
            <w:drawing>
              <wp:anchor distT="0" distB="0" distL="114300" distR="114300" simplePos="0" relativeHeight="252832768" behindDoc="0" locked="0" layoutInCell="1" allowOverlap="1" wp14:anchorId="426750E5" wp14:editId="109730D8">
                <wp:simplePos x="0" y="0"/>
                <wp:positionH relativeFrom="margin">
                  <wp:posOffset>5105400</wp:posOffset>
                </wp:positionH>
                <wp:positionV relativeFrom="paragraph">
                  <wp:posOffset>0</wp:posOffset>
                </wp:positionV>
                <wp:extent cx="1346835" cy="200025"/>
                <wp:effectExtent l="0" t="0" r="0" b="0"/>
                <wp:wrapNone/>
                <wp:docPr id="2059" name="TextBox 4"/>
                <wp:cNvGraphicFramePr/>
                <a:graphic xmlns:a="http://schemas.openxmlformats.org/drawingml/2006/main">
                  <a:graphicData uri="http://schemas.microsoft.com/office/word/2010/wordprocessingShape">
                    <wps:wsp>
                      <wps:cNvSpPr txBox="1"/>
                      <wps:spPr>
                        <a:xfrm>
                          <a:off x="0" y="0"/>
                          <a:ext cx="1346835" cy="200025"/>
                        </a:xfrm>
                        <a:prstGeom prst="rect">
                          <a:avLst/>
                        </a:prstGeom>
                        <a:noFill/>
                      </wps:spPr>
                      <wps:txbx>
                        <w:txbxContent>
                          <w:p w14:paraId="25FB9BDA" w14:textId="77777777" w:rsidR="00D16404" w:rsidRPr="006F6D2F" w:rsidRDefault="00D16404" w:rsidP="00D1640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26750E5" id="_x0000_s1256" type="#_x0000_t202" style="position:absolute;left:0;text-align:left;margin-left:402pt;margin-top:0;width:106.05pt;height:15.75pt;z-index:25283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" filled="f" stroked="f">
                <v:textbox style="mso-fit-shape-to-text:t">
                  <w:txbxContent>
                    <w:p w14:paraId="25FB9BDA" w14:textId="77777777" w:rsidR="00D16404" w:rsidRPr="006F6D2F" w:rsidRDefault="00D16404" w:rsidP="00D1640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589ED231" w14:textId="77777777" w:rsidR="00D16404" w:rsidRDefault="00D16404" w:rsidP="00D16404">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t xml:space="preserve">ETP (Effluent Treatment Plant) sludge serves as the main source of hazardous waste generation from proposed activity. The other sources of hazardous waste generation from proposed activity includes spent or used oil generation from plant machinery and discarded barrel or containers from handling and storage of raw materials. </w:t>
      </w:r>
    </w:p>
    <w:p w14:paraId="5FF2798A" w14:textId="77777777" w:rsidR="00D16404" w:rsidRDefault="00D16404" w:rsidP="00D16404">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t>A dedicated storage area will be provided in the unit for the hazardous storage within premises</w:t>
      </w:r>
      <w:r w:rsidRPr="00B370EC">
        <w:rPr>
          <w:rFonts w:ascii="Arial" w:eastAsia="Arial" w:hAnsi="Arial" w:cs="Arial"/>
          <w:sz w:val="24"/>
          <w:szCs w:val="24"/>
          <w:lang w:val="en-US"/>
        </w:rPr>
        <w:t xml:space="preserve"> having waterproof floor and roof cover.</w:t>
      </w:r>
      <w:r>
        <w:rPr>
          <w:rFonts w:ascii="Arial" w:eastAsia="Arial" w:hAnsi="Arial" w:cs="Arial"/>
          <w:sz w:val="24"/>
          <w:szCs w:val="24"/>
          <w:lang w:val="en-US"/>
        </w:rPr>
        <w:t xml:space="preserve"> </w:t>
      </w:r>
    </w:p>
    <w:p w14:paraId="742D97DE" w14:textId="77777777" w:rsidR="00D16404" w:rsidRDefault="00D16404" w:rsidP="00D16404">
      <w:pPr>
        <w:tabs>
          <w:tab w:val="left" w:pos="1365"/>
        </w:tabs>
        <w:spacing w:line="360" w:lineRule="auto"/>
        <w:jc w:val="both"/>
        <w:rPr>
          <w:rFonts w:ascii="Arial" w:eastAsia="Arial" w:hAnsi="Arial" w:cs="Arial"/>
          <w:sz w:val="24"/>
          <w:szCs w:val="24"/>
          <w:lang w:val="en-US"/>
        </w:rPr>
      </w:pPr>
    </w:p>
    <w:p w14:paraId="71F58D20" w14:textId="1F6F86ED" w:rsidR="00D16404" w:rsidRDefault="00D16404" w:rsidP="00D16404">
      <w:pPr>
        <w:pStyle w:val="ListParagraph"/>
        <w:tabs>
          <w:tab w:val="left" w:pos="1365"/>
        </w:tabs>
        <w:spacing w:line="360" w:lineRule="auto"/>
        <w:ind w:left="720" w:firstLine="0"/>
        <w:jc w:val="both"/>
        <w:rPr>
          <w:b/>
          <w:bCs/>
          <w:sz w:val="24"/>
          <w:szCs w:val="24"/>
        </w:rPr>
      </w:pPr>
    </w:p>
    <w:p w14:paraId="14980306" w14:textId="26B8B740" w:rsidR="00A212FD" w:rsidRDefault="00A212FD" w:rsidP="00D16404">
      <w:pPr>
        <w:pStyle w:val="ListParagraph"/>
        <w:tabs>
          <w:tab w:val="left" w:pos="1365"/>
        </w:tabs>
        <w:spacing w:line="360" w:lineRule="auto"/>
        <w:ind w:left="720" w:firstLine="0"/>
        <w:jc w:val="both"/>
        <w:rPr>
          <w:b/>
          <w:bCs/>
          <w:sz w:val="24"/>
          <w:szCs w:val="24"/>
        </w:rPr>
      </w:pPr>
    </w:p>
    <w:p w14:paraId="175AE353" w14:textId="14CFAF29" w:rsidR="00A212FD" w:rsidRDefault="00A212FD" w:rsidP="00D16404">
      <w:pPr>
        <w:pStyle w:val="ListParagraph"/>
        <w:tabs>
          <w:tab w:val="left" w:pos="1365"/>
        </w:tabs>
        <w:spacing w:line="360" w:lineRule="auto"/>
        <w:ind w:left="720" w:firstLine="0"/>
        <w:jc w:val="both"/>
        <w:rPr>
          <w:b/>
          <w:bCs/>
          <w:sz w:val="24"/>
          <w:szCs w:val="24"/>
        </w:rPr>
      </w:pPr>
    </w:p>
    <w:p w14:paraId="7E7F80B9" w14:textId="7C7A2853" w:rsidR="00A212FD" w:rsidRDefault="00A212FD" w:rsidP="00D16404">
      <w:pPr>
        <w:pStyle w:val="ListParagraph"/>
        <w:tabs>
          <w:tab w:val="left" w:pos="1365"/>
        </w:tabs>
        <w:spacing w:line="360" w:lineRule="auto"/>
        <w:ind w:left="720" w:firstLine="0"/>
        <w:jc w:val="both"/>
        <w:rPr>
          <w:b/>
          <w:bCs/>
          <w:sz w:val="24"/>
          <w:szCs w:val="24"/>
        </w:rPr>
      </w:pPr>
    </w:p>
    <w:p w14:paraId="7569E060" w14:textId="77777777" w:rsidR="00A212FD" w:rsidRPr="007E23D4" w:rsidRDefault="00A212FD" w:rsidP="00D16404">
      <w:pPr>
        <w:pStyle w:val="ListParagraph"/>
        <w:tabs>
          <w:tab w:val="left" w:pos="1365"/>
        </w:tabs>
        <w:spacing w:line="360" w:lineRule="auto"/>
        <w:ind w:left="720" w:firstLine="0"/>
        <w:jc w:val="both"/>
        <w:rPr>
          <w:b/>
          <w:bCs/>
          <w:sz w:val="24"/>
          <w:szCs w:val="24"/>
        </w:rPr>
      </w:pPr>
    </w:p>
    <w:p w14:paraId="7433F457" w14:textId="3E0E088E" w:rsidR="00D16404" w:rsidRDefault="00D16404" w:rsidP="00D16404">
      <w:pPr>
        <w:tabs>
          <w:tab w:val="left" w:pos="1365"/>
        </w:tabs>
        <w:spacing w:line="360" w:lineRule="auto"/>
        <w:jc w:val="both"/>
        <w:rPr>
          <w:rFonts w:ascii="Arial" w:eastAsia="Arial" w:hAnsi="Arial" w:cs="Arial"/>
          <w:b/>
          <w:bCs/>
          <w:sz w:val="24"/>
          <w:szCs w:val="24"/>
          <w:lang w:val="en-US"/>
        </w:rPr>
      </w:pPr>
    </w:p>
    <w:p w14:paraId="3B6B12A4" w14:textId="15B6FC5E" w:rsidR="00D16404" w:rsidRDefault="00D16404" w:rsidP="00D16404">
      <w:pPr>
        <w:tabs>
          <w:tab w:val="left" w:pos="1365"/>
        </w:tabs>
        <w:spacing w:line="360" w:lineRule="auto"/>
        <w:jc w:val="both"/>
        <w:rPr>
          <w:rFonts w:ascii="Arial" w:eastAsia="Arial" w:hAnsi="Arial" w:cs="Arial"/>
          <w:b/>
          <w:bCs/>
          <w:sz w:val="24"/>
          <w:szCs w:val="24"/>
          <w:lang w:val="en-US"/>
        </w:rPr>
      </w:pPr>
    </w:p>
    <w:p w14:paraId="27FC4D02" w14:textId="15231BAC" w:rsidR="00D16404" w:rsidRDefault="00D16404" w:rsidP="00D16404">
      <w:pPr>
        <w:tabs>
          <w:tab w:val="left" w:pos="1365"/>
        </w:tabs>
        <w:spacing w:line="360" w:lineRule="auto"/>
        <w:jc w:val="both"/>
        <w:rPr>
          <w:rFonts w:ascii="Arial" w:eastAsia="Arial" w:hAnsi="Arial" w:cs="Arial"/>
          <w:b/>
          <w:bCs/>
          <w:sz w:val="24"/>
          <w:szCs w:val="24"/>
          <w:lang w:val="en-US"/>
        </w:rPr>
      </w:pPr>
    </w:p>
    <w:p w14:paraId="7EE95612" w14:textId="5897E068" w:rsidR="00D16404" w:rsidRDefault="00D16404" w:rsidP="00D16404">
      <w:pPr>
        <w:tabs>
          <w:tab w:val="left" w:pos="1365"/>
        </w:tabs>
        <w:spacing w:line="360" w:lineRule="auto"/>
        <w:jc w:val="both"/>
        <w:rPr>
          <w:rFonts w:ascii="Arial" w:eastAsia="Arial" w:hAnsi="Arial" w:cs="Arial"/>
          <w:b/>
          <w:bCs/>
          <w:sz w:val="24"/>
          <w:szCs w:val="24"/>
          <w:lang w:val="en-US"/>
        </w:rPr>
      </w:pPr>
    </w:p>
    <w:p w14:paraId="5588D6F6" w14:textId="7DAB8BC2" w:rsidR="00D16404" w:rsidRDefault="00D16404" w:rsidP="00D16404">
      <w:pPr>
        <w:tabs>
          <w:tab w:val="left" w:pos="1365"/>
        </w:tabs>
        <w:spacing w:line="360" w:lineRule="auto"/>
        <w:jc w:val="both"/>
        <w:rPr>
          <w:rFonts w:ascii="Arial" w:eastAsia="Arial" w:hAnsi="Arial" w:cs="Arial"/>
          <w:b/>
          <w:bCs/>
          <w:sz w:val="24"/>
          <w:szCs w:val="24"/>
          <w:lang w:val="en-US"/>
        </w:rPr>
      </w:pPr>
    </w:p>
    <w:p w14:paraId="48076B4F" w14:textId="77777777" w:rsidR="00D16404" w:rsidRDefault="00D16404" w:rsidP="00D16404">
      <w:pPr>
        <w:spacing w:line="240" w:lineRule="auto"/>
        <w:rPr>
          <w:rFonts w:ascii="Verdana" w:hAnsi="Verdana"/>
          <w:b/>
          <w:bCs/>
          <w:sz w:val="20"/>
          <w:szCs w:val="20"/>
        </w:rPr>
      </w:pPr>
    </w:p>
    <w:p w14:paraId="5FAC81E6" w14:textId="35841A8A" w:rsidR="00D16404" w:rsidRPr="00B03E75" w:rsidRDefault="00D16404" w:rsidP="00D16404">
      <w:pPr>
        <w:spacing w:line="240" w:lineRule="auto"/>
        <w:rPr>
          <w:rFonts w:ascii="Arial" w:hAnsi="Arial" w:cs="Arial"/>
          <w:b/>
          <w:bCs/>
          <w:sz w:val="24"/>
          <w:szCs w:val="24"/>
        </w:rPr>
      </w:pPr>
      <w:r w:rsidRPr="00B03E75">
        <w:rPr>
          <w:rFonts w:ascii="Arial" w:hAnsi="Arial" w:cs="Arial"/>
          <w:b/>
          <w:bCs/>
          <w:sz w:val="24"/>
          <w:szCs w:val="24"/>
        </w:rPr>
        <w:lastRenderedPageBreak/>
        <w:t>4.</w:t>
      </w:r>
      <w:r>
        <w:rPr>
          <w:rFonts w:ascii="Arial" w:hAnsi="Arial" w:cs="Arial"/>
          <w:b/>
          <w:bCs/>
          <w:sz w:val="24"/>
          <w:szCs w:val="24"/>
        </w:rPr>
        <w:t>1</w:t>
      </w:r>
      <w:r w:rsidRPr="00B03E75">
        <w:rPr>
          <w:rFonts w:ascii="Arial" w:hAnsi="Arial" w:cs="Arial"/>
          <w:b/>
          <w:bCs/>
          <w:sz w:val="24"/>
          <w:szCs w:val="24"/>
        </w:rPr>
        <w:t>.8 Raw Material Required</w:t>
      </w:r>
      <w:r>
        <w:rPr>
          <w:rFonts w:ascii="Arial" w:hAnsi="Arial" w:cs="Arial"/>
          <w:b/>
          <w:bCs/>
          <w:sz w:val="24"/>
          <w:szCs w:val="24"/>
        </w:rPr>
        <w:t xml:space="preserve"> and Key Suppliers in India Market</w:t>
      </w:r>
    </w:p>
    <w:p w14:paraId="78004A57" w14:textId="77777777" w:rsidR="00D16404" w:rsidRDefault="00D16404" w:rsidP="00D16404">
      <w:pPr>
        <w:spacing w:line="240" w:lineRule="auto"/>
        <w:rPr>
          <w:rFonts w:ascii="Verdana" w:hAnsi="Verdana"/>
          <w:b/>
          <w:bCs/>
          <w:sz w:val="20"/>
          <w:szCs w:val="20"/>
        </w:rPr>
      </w:pPr>
    </w:p>
    <w:tbl>
      <w:tblPr>
        <w:tblStyle w:val="TableGrid"/>
        <w:tblW w:w="10132" w:type="dxa"/>
        <w:tblLook w:val="04A0" w:firstRow="1" w:lastRow="0" w:firstColumn="1" w:lastColumn="0" w:noHBand="0" w:noVBand="1"/>
      </w:tblPr>
      <w:tblGrid>
        <w:gridCol w:w="792"/>
        <w:gridCol w:w="1654"/>
        <w:gridCol w:w="1522"/>
        <w:gridCol w:w="1586"/>
        <w:gridCol w:w="1491"/>
        <w:gridCol w:w="1437"/>
        <w:gridCol w:w="1650"/>
      </w:tblGrid>
      <w:tr w:rsidR="00D16404" w:rsidRPr="00B03E75" w14:paraId="711B6B6C" w14:textId="77777777" w:rsidTr="00373244">
        <w:trPr>
          <w:trHeight w:val="695"/>
        </w:trPr>
        <w:tc>
          <w:tcPr>
            <w:tcW w:w="792" w:type="dxa"/>
          </w:tcPr>
          <w:p w14:paraId="3E30DA20"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 No</w:t>
            </w:r>
          </w:p>
        </w:tc>
        <w:tc>
          <w:tcPr>
            <w:tcW w:w="1654" w:type="dxa"/>
          </w:tcPr>
          <w:p w14:paraId="732CD477"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 xml:space="preserve">Raw Material </w:t>
            </w:r>
          </w:p>
        </w:tc>
        <w:tc>
          <w:tcPr>
            <w:tcW w:w="1522" w:type="dxa"/>
          </w:tcPr>
          <w:p w14:paraId="19DFC714"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Supplier 1</w:t>
            </w:r>
          </w:p>
        </w:tc>
        <w:tc>
          <w:tcPr>
            <w:tcW w:w="1586" w:type="dxa"/>
          </w:tcPr>
          <w:p w14:paraId="38E508D5"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Supplier 2</w:t>
            </w:r>
          </w:p>
        </w:tc>
        <w:tc>
          <w:tcPr>
            <w:tcW w:w="1491" w:type="dxa"/>
          </w:tcPr>
          <w:p w14:paraId="4590A08E"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Supplier 3</w:t>
            </w:r>
          </w:p>
        </w:tc>
        <w:tc>
          <w:tcPr>
            <w:tcW w:w="1437" w:type="dxa"/>
          </w:tcPr>
          <w:p w14:paraId="586C44DF"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Supplier 4</w:t>
            </w:r>
          </w:p>
        </w:tc>
        <w:tc>
          <w:tcPr>
            <w:tcW w:w="1650" w:type="dxa"/>
          </w:tcPr>
          <w:p w14:paraId="4C9AFE52"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Supplier 5</w:t>
            </w:r>
          </w:p>
        </w:tc>
      </w:tr>
      <w:tr w:rsidR="00D16404" w:rsidRPr="00B03E75" w14:paraId="3D9E058C" w14:textId="77777777" w:rsidTr="00373244">
        <w:trPr>
          <w:trHeight w:val="559"/>
        </w:trPr>
        <w:tc>
          <w:tcPr>
            <w:tcW w:w="792" w:type="dxa"/>
          </w:tcPr>
          <w:p w14:paraId="43F5140E" w14:textId="77777777" w:rsidR="00D16404" w:rsidRPr="00B03E75" w:rsidRDefault="00D16404" w:rsidP="00373244">
            <w:pPr>
              <w:tabs>
                <w:tab w:val="left" w:pos="1365"/>
              </w:tabs>
              <w:jc w:val="center"/>
              <w:rPr>
                <w:rFonts w:ascii="Arial" w:hAnsi="Arial" w:cs="Arial"/>
                <w:b/>
                <w:bCs/>
                <w:sz w:val="20"/>
                <w:szCs w:val="20"/>
              </w:rPr>
            </w:pPr>
            <w:r w:rsidRPr="00B03E75">
              <w:rPr>
                <w:rFonts w:ascii="Arial" w:hAnsi="Arial" w:cs="Arial"/>
                <w:b/>
                <w:bCs/>
                <w:sz w:val="20"/>
                <w:szCs w:val="20"/>
              </w:rPr>
              <w:t>1.</w:t>
            </w:r>
          </w:p>
        </w:tc>
        <w:tc>
          <w:tcPr>
            <w:tcW w:w="1654" w:type="dxa"/>
          </w:tcPr>
          <w:p w14:paraId="2C0F46D0"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Epoxy Resin</w:t>
            </w:r>
          </w:p>
        </w:tc>
        <w:tc>
          <w:tcPr>
            <w:tcW w:w="1522" w:type="dxa"/>
          </w:tcPr>
          <w:p w14:paraId="611C585A"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Grasim Industries Ltd</w:t>
            </w:r>
          </w:p>
        </w:tc>
        <w:tc>
          <w:tcPr>
            <w:tcW w:w="1586" w:type="dxa"/>
          </w:tcPr>
          <w:p w14:paraId="177656C7"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Atul Ltd.</w:t>
            </w:r>
          </w:p>
        </w:tc>
        <w:tc>
          <w:tcPr>
            <w:tcW w:w="1491" w:type="dxa"/>
          </w:tcPr>
          <w:p w14:paraId="31EBE137"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Covestro AG</w:t>
            </w:r>
          </w:p>
        </w:tc>
        <w:tc>
          <w:tcPr>
            <w:tcW w:w="1437" w:type="dxa"/>
          </w:tcPr>
          <w:p w14:paraId="412BDB6A"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Huntsman</w:t>
            </w:r>
          </w:p>
          <w:p w14:paraId="4A8D4294"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Corporation</w:t>
            </w:r>
          </w:p>
        </w:tc>
        <w:tc>
          <w:tcPr>
            <w:tcW w:w="1650" w:type="dxa"/>
          </w:tcPr>
          <w:p w14:paraId="28401623"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Hexion Inc.</w:t>
            </w:r>
          </w:p>
        </w:tc>
      </w:tr>
      <w:tr w:rsidR="00D16404" w:rsidRPr="00B03E75" w14:paraId="11498570" w14:textId="77777777" w:rsidTr="00373244">
        <w:trPr>
          <w:trHeight w:val="787"/>
        </w:trPr>
        <w:tc>
          <w:tcPr>
            <w:tcW w:w="792" w:type="dxa"/>
          </w:tcPr>
          <w:p w14:paraId="7247949D" w14:textId="77777777" w:rsidR="00D16404" w:rsidRPr="00B03E75" w:rsidRDefault="00D16404" w:rsidP="00373244">
            <w:pPr>
              <w:tabs>
                <w:tab w:val="left" w:pos="1365"/>
              </w:tabs>
              <w:jc w:val="center"/>
              <w:rPr>
                <w:rFonts w:ascii="Arial" w:hAnsi="Arial" w:cs="Arial"/>
                <w:b/>
                <w:bCs/>
                <w:sz w:val="20"/>
                <w:szCs w:val="20"/>
              </w:rPr>
            </w:pPr>
            <w:r w:rsidRPr="00B03E75">
              <w:rPr>
                <w:rFonts w:ascii="Arial" w:hAnsi="Arial" w:cs="Arial"/>
                <w:b/>
                <w:bCs/>
                <w:sz w:val="20"/>
                <w:szCs w:val="20"/>
              </w:rPr>
              <w:t>2.</w:t>
            </w:r>
          </w:p>
        </w:tc>
        <w:tc>
          <w:tcPr>
            <w:tcW w:w="1654" w:type="dxa"/>
          </w:tcPr>
          <w:p w14:paraId="3F1D3330"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Bisphenol-A</w:t>
            </w:r>
          </w:p>
        </w:tc>
        <w:tc>
          <w:tcPr>
            <w:tcW w:w="1522" w:type="dxa"/>
          </w:tcPr>
          <w:p w14:paraId="5E417E7E"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Atul Ltd.</w:t>
            </w:r>
          </w:p>
        </w:tc>
        <w:tc>
          <w:tcPr>
            <w:tcW w:w="1586" w:type="dxa"/>
          </w:tcPr>
          <w:p w14:paraId="119EA19C"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Dow Chemical</w:t>
            </w:r>
          </w:p>
        </w:tc>
        <w:tc>
          <w:tcPr>
            <w:tcW w:w="1491" w:type="dxa"/>
          </w:tcPr>
          <w:p w14:paraId="0DAA9E7D"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LG Chem</w:t>
            </w:r>
          </w:p>
        </w:tc>
        <w:tc>
          <w:tcPr>
            <w:tcW w:w="1437" w:type="dxa"/>
          </w:tcPr>
          <w:p w14:paraId="658ED974"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Mitsubishi Chemical</w:t>
            </w:r>
          </w:p>
        </w:tc>
        <w:tc>
          <w:tcPr>
            <w:tcW w:w="1650" w:type="dxa"/>
          </w:tcPr>
          <w:p w14:paraId="34393240"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Mitsui Chemicals</w:t>
            </w:r>
          </w:p>
        </w:tc>
      </w:tr>
      <w:tr w:rsidR="00D16404" w:rsidRPr="00B03E75" w14:paraId="7E80D556" w14:textId="77777777" w:rsidTr="00373244">
        <w:trPr>
          <w:trHeight w:val="580"/>
        </w:trPr>
        <w:tc>
          <w:tcPr>
            <w:tcW w:w="792" w:type="dxa"/>
          </w:tcPr>
          <w:p w14:paraId="4C90D867" w14:textId="77777777" w:rsidR="00D16404" w:rsidRPr="00B03E75" w:rsidRDefault="00D16404" w:rsidP="00373244">
            <w:pPr>
              <w:tabs>
                <w:tab w:val="left" w:pos="1365"/>
              </w:tabs>
              <w:jc w:val="center"/>
              <w:rPr>
                <w:rFonts w:ascii="Arial" w:hAnsi="Arial" w:cs="Arial"/>
                <w:b/>
                <w:bCs/>
                <w:sz w:val="20"/>
                <w:szCs w:val="20"/>
              </w:rPr>
            </w:pPr>
            <w:r w:rsidRPr="00B03E75">
              <w:rPr>
                <w:rFonts w:ascii="Arial" w:hAnsi="Arial" w:cs="Arial"/>
                <w:b/>
                <w:bCs/>
                <w:sz w:val="20"/>
                <w:szCs w:val="20"/>
              </w:rPr>
              <w:t>3.</w:t>
            </w:r>
          </w:p>
        </w:tc>
        <w:tc>
          <w:tcPr>
            <w:tcW w:w="1654" w:type="dxa"/>
          </w:tcPr>
          <w:p w14:paraId="6BCAC287"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Methacrylic Acid</w:t>
            </w:r>
          </w:p>
        </w:tc>
        <w:tc>
          <w:tcPr>
            <w:tcW w:w="1522" w:type="dxa"/>
          </w:tcPr>
          <w:p w14:paraId="5C95B073"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Evonik Industries</w:t>
            </w:r>
          </w:p>
        </w:tc>
        <w:tc>
          <w:tcPr>
            <w:tcW w:w="1586" w:type="dxa"/>
          </w:tcPr>
          <w:p w14:paraId="759F0BE8"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Dow Chemicals</w:t>
            </w:r>
          </w:p>
        </w:tc>
        <w:tc>
          <w:tcPr>
            <w:tcW w:w="1491" w:type="dxa"/>
          </w:tcPr>
          <w:p w14:paraId="7198C534"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Formosa Plastics</w:t>
            </w:r>
          </w:p>
        </w:tc>
        <w:tc>
          <w:tcPr>
            <w:tcW w:w="1437" w:type="dxa"/>
          </w:tcPr>
          <w:p w14:paraId="0CD25AE6"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Kusumoto Chemicals Ltd</w:t>
            </w:r>
          </w:p>
        </w:tc>
        <w:tc>
          <w:tcPr>
            <w:tcW w:w="1650" w:type="dxa"/>
          </w:tcPr>
          <w:p w14:paraId="7CF5D888"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Celanese</w:t>
            </w:r>
          </w:p>
        </w:tc>
      </w:tr>
      <w:tr w:rsidR="00D16404" w:rsidRPr="00B03E75" w14:paraId="64702F0E" w14:textId="77777777" w:rsidTr="00373244">
        <w:trPr>
          <w:trHeight w:val="695"/>
        </w:trPr>
        <w:tc>
          <w:tcPr>
            <w:tcW w:w="792" w:type="dxa"/>
          </w:tcPr>
          <w:p w14:paraId="2F852EDE" w14:textId="77777777" w:rsidR="00D16404" w:rsidRPr="00B03E75" w:rsidRDefault="00D16404" w:rsidP="00373244">
            <w:pPr>
              <w:tabs>
                <w:tab w:val="left" w:pos="1365"/>
              </w:tabs>
              <w:jc w:val="center"/>
              <w:rPr>
                <w:rFonts w:ascii="Arial" w:hAnsi="Arial" w:cs="Arial"/>
                <w:b/>
                <w:bCs/>
                <w:sz w:val="20"/>
                <w:szCs w:val="20"/>
              </w:rPr>
            </w:pPr>
            <w:r w:rsidRPr="00B03E75">
              <w:rPr>
                <w:rFonts w:ascii="Arial" w:hAnsi="Arial" w:cs="Arial"/>
                <w:b/>
                <w:bCs/>
                <w:sz w:val="20"/>
                <w:szCs w:val="20"/>
              </w:rPr>
              <w:t>4.</w:t>
            </w:r>
          </w:p>
        </w:tc>
        <w:tc>
          <w:tcPr>
            <w:tcW w:w="1654" w:type="dxa"/>
          </w:tcPr>
          <w:p w14:paraId="2363C069"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Styrene Monomer</w:t>
            </w:r>
          </w:p>
        </w:tc>
        <w:tc>
          <w:tcPr>
            <w:tcW w:w="1522" w:type="dxa"/>
          </w:tcPr>
          <w:p w14:paraId="44D933BE"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SABIC</w:t>
            </w:r>
          </w:p>
        </w:tc>
        <w:tc>
          <w:tcPr>
            <w:tcW w:w="1586" w:type="dxa"/>
          </w:tcPr>
          <w:p w14:paraId="5BA2D152"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INEOS Group Ltd</w:t>
            </w:r>
          </w:p>
        </w:tc>
        <w:tc>
          <w:tcPr>
            <w:tcW w:w="1491" w:type="dxa"/>
          </w:tcPr>
          <w:p w14:paraId="104513B4"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Hanwha Group</w:t>
            </w:r>
          </w:p>
        </w:tc>
        <w:tc>
          <w:tcPr>
            <w:tcW w:w="1437" w:type="dxa"/>
          </w:tcPr>
          <w:p w14:paraId="45119CDC"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Royal Dutch Shell plc</w:t>
            </w:r>
          </w:p>
        </w:tc>
        <w:tc>
          <w:tcPr>
            <w:tcW w:w="1650" w:type="dxa"/>
          </w:tcPr>
          <w:p w14:paraId="4FBB6DCD"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Chevron Phillips Chemical</w:t>
            </w:r>
          </w:p>
        </w:tc>
      </w:tr>
      <w:tr w:rsidR="00D16404" w:rsidRPr="00B03E75" w14:paraId="4B58125E" w14:textId="77777777" w:rsidTr="00373244">
        <w:trPr>
          <w:trHeight w:val="357"/>
        </w:trPr>
        <w:tc>
          <w:tcPr>
            <w:tcW w:w="792" w:type="dxa"/>
          </w:tcPr>
          <w:p w14:paraId="3ECA2745" w14:textId="77777777" w:rsidR="00D16404" w:rsidRPr="00B03E75" w:rsidRDefault="00D16404" w:rsidP="00373244">
            <w:pPr>
              <w:tabs>
                <w:tab w:val="left" w:pos="1365"/>
              </w:tabs>
              <w:jc w:val="center"/>
              <w:rPr>
                <w:rFonts w:ascii="Arial" w:hAnsi="Arial" w:cs="Arial"/>
                <w:b/>
                <w:bCs/>
                <w:sz w:val="20"/>
                <w:szCs w:val="20"/>
              </w:rPr>
            </w:pPr>
            <w:r w:rsidRPr="00B03E75">
              <w:rPr>
                <w:rFonts w:ascii="Arial" w:hAnsi="Arial" w:cs="Arial"/>
                <w:b/>
                <w:bCs/>
                <w:sz w:val="20"/>
                <w:szCs w:val="20"/>
              </w:rPr>
              <w:t>5.</w:t>
            </w:r>
          </w:p>
        </w:tc>
        <w:tc>
          <w:tcPr>
            <w:tcW w:w="1654" w:type="dxa"/>
          </w:tcPr>
          <w:p w14:paraId="6C514D38"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Tri-Ethyl Amine</w:t>
            </w:r>
          </w:p>
        </w:tc>
        <w:tc>
          <w:tcPr>
            <w:tcW w:w="1522" w:type="dxa"/>
          </w:tcPr>
          <w:p w14:paraId="060C3E4E"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Balaji Amines Ltd</w:t>
            </w:r>
          </w:p>
        </w:tc>
        <w:tc>
          <w:tcPr>
            <w:tcW w:w="1586" w:type="dxa"/>
          </w:tcPr>
          <w:p w14:paraId="1EBEEB9D"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Alkyl Amine Ltd</w:t>
            </w:r>
          </w:p>
        </w:tc>
        <w:tc>
          <w:tcPr>
            <w:tcW w:w="1491" w:type="dxa"/>
          </w:tcPr>
          <w:p w14:paraId="1D619F22"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BASF SE</w:t>
            </w:r>
          </w:p>
        </w:tc>
        <w:tc>
          <w:tcPr>
            <w:tcW w:w="1437" w:type="dxa"/>
          </w:tcPr>
          <w:p w14:paraId="45229E90"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Eastman Corporation</w:t>
            </w:r>
          </w:p>
        </w:tc>
        <w:tc>
          <w:tcPr>
            <w:tcW w:w="1650" w:type="dxa"/>
          </w:tcPr>
          <w:p w14:paraId="5C29D187"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Dow Chemicals</w:t>
            </w:r>
          </w:p>
        </w:tc>
      </w:tr>
    </w:tbl>
    <w:p w14:paraId="0CC57053" w14:textId="77777777" w:rsidR="00D16404" w:rsidRDefault="00D16404" w:rsidP="00D16404">
      <w:pPr>
        <w:tabs>
          <w:tab w:val="left" w:pos="1365"/>
        </w:tabs>
        <w:spacing w:line="360" w:lineRule="auto"/>
        <w:jc w:val="both"/>
        <w:rPr>
          <w:rFonts w:ascii="Arial" w:hAnsi="Arial" w:cs="Arial"/>
          <w:b/>
          <w:bCs/>
          <w:sz w:val="24"/>
          <w:szCs w:val="24"/>
        </w:rPr>
      </w:pPr>
    </w:p>
    <w:p w14:paraId="3FCB9216" w14:textId="35B38316" w:rsidR="00177150" w:rsidRPr="00AF168F" w:rsidRDefault="00177150" w:rsidP="00177150">
      <w:pPr>
        <w:spacing w:line="360" w:lineRule="auto"/>
        <w:jc w:val="both"/>
        <w:rPr>
          <w:rFonts w:ascii="Arial" w:hAnsi="Arial" w:cs="Arial"/>
          <w:b/>
          <w:bCs/>
          <w:sz w:val="24"/>
          <w:szCs w:val="24"/>
        </w:rPr>
      </w:pPr>
      <w:r>
        <w:rPr>
          <w:rFonts w:ascii="Arial" w:hAnsi="Arial" w:cs="Arial"/>
          <w:b/>
          <w:bCs/>
          <w:sz w:val="24"/>
          <w:szCs w:val="24"/>
        </w:rPr>
        <w:t xml:space="preserve">Upcoming </w:t>
      </w:r>
      <w:r w:rsidRPr="00AF168F">
        <w:rPr>
          <w:rFonts w:ascii="Arial" w:hAnsi="Arial" w:cs="Arial"/>
          <w:b/>
          <w:bCs/>
          <w:sz w:val="24"/>
          <w:szCs w:val="24"/>
        </w:rPr>
        <w:t>Development</w:t>
      </w:r>
      <w:r>
        <w:rPr>
          <w:rFonts w:ascii="Arial" w:hAnsi="Arial" w:cs="Arial"/>
          <w:b/>
          <w:bCs/>
          <w:sz w:val="24"/>
          <w:szCs w:val="24"/>
        </w:rPr>
        <w:t>s in Technology</w:t>
      </w:r>
    </w:p>
    <w:p w14:paraId="7FB0196D" w14:textId="77777777" w:rsidR="00177150" w:rsidRPr="00AF168F" w:rsidRDefault="00177150" w:rsidP="00177150">
      <w:pPr>
        <w:spacing w:line="360" w:lineRule="auto"/>
        <w:jc w:val="both"/>
        <w:rPr>
          <w:rFonts w:ascii="Arial" w:hAnsi="Arial" w:cs="Arial"/>
          <w:b/>
          <w:bCs/>
          <w:color w:val="333333"/>
          <w:sz w:val="24"/>
          <w:szCs w:val="24"/>
          <w:shd w:val="clear" w:color="auto" w:fill="FFFFFF"/>
        </w:rPr>
      </w:pPr>
      <w:r w:rsidRPr="00AF168F">
        <w:rPr>
          <w:rFonts w:ascii="Arial" w:hAnsi="Arial" w:cs="Arial"/>
          <w:b/>
          <w:bCs/>
          <w:sz w:val="24"/>
          <w:szCs w:val="24"/>
          <w:shd w:val="clear" w:color="auto" w:fill="FFFFFF"/>
        </w:rPr>
        <w:t xml:space="preserve">Bio-sourced vinyl ester resin: </w:t>
      </w:r>
      <w:r w:rsidRPr="00AF168F">
        <w:rPr>
          <w:rFonts w:ascii="Arial" w:hAnsi="Arial" w:cs="Arial"/>
          <w:sz w:val="24"/>
          <w:szCs w:val="24"/>
          <w:shd w:val="clear" w:color="auto" w:fill="FFFFFF"/>
        </w:rPr>
        <w:t>New thermoset composite material made from cardanol-based resin blended with microfibrillar cellulose was compared to petroleum-based vinyl ester and glass-fibre reinforced unsaturated polyester in terms of mechanical, thermal, rheological and surface properties of produced polymers and composites. The bio-sourced material was less resistant than the commercial vinyl ester but comparable to the unsaturated polyester resin. Microfibrillar cellulose increased the tensile strength and modulus but increased the resin viscosity and decreased the mixture homogeneity.</w:t>
      </w:r>
    </w:p>
    <w:p w14:paraId="086CC602" w14:textId="77777777" w:rsidR="00177150" w:rsidRPr="00AF168F" w:rsidRDefault="00177150" w:rsidP="00177150">
      <w:pPr>
        <w:spacing w:line="360" w:lineRule="auto"/>
        <w:jc w:val="both"/>
        <w:rPr>
          <w:rFonts w:ascii="Arial" w:hAnsi="Arial" w:cs="Arial"/>
          <w:b/>
          <w:bCs/>
          <w:sz w:val="24"/>
          <w:szCs w:val="24"/>
          <w:shd w:val="clear" w:color="auto" w:fill="FFFFFF"/>
        </w:rPr>
      </w:pPr>
      <w:r w:rsidRPr="00AF168F">
        <w:rPr>
          <w:rFonts w:ascii="Arial" w:hAnsi="Arial" w:cs="Arial"/>
          <w:b/>
          <w:bCs/>
          <w:sz w:val="24"/>
          <w:szCs w:val="24"/>
          <w:shd w:val="clear" w:color="auto" w:fill="FFFFFF"/>
        </w:rPr>
        <w:t xml:space="preserve">Styrene Emission: </w:t>
      </w:r>
    </w:p>
    <w:p w14:paraId="4FF4ED27" w14:textId="310565A6" w:rsidR="00177150" w:rsidRPr="00AF168F" w:rsidRDefault="00177150" w:rsidP="00177150">
      <w:pPr>
        <w:spacing w:line="360" w:lineRule="auto"/>
        <w:jc w:val="both"/>
        <w:rPr>
          <w:rFonts w:ascii="Arial" w:hAnsi="Arial" w:cs="Arial"/>
          <w:sz w:val="24"/>
          <w:szCs w:val="24"/>
          <w:shd w:val="clear" w:color="auto" w:fill="FFFFFF"/>
        </w:rPr>
      </w:pPr>
      <w:r w:rsidRPr="00AF168F">
        <w:rPr>
          <w:rFonts w:ascii="Arial" w:hAnsi="Arial" w:cs="Arial"/>
          <w:sz w:val="24"/>
          <w:szCs w:val="24"/>
          <w:shd w:val="clear" w:color="auto" w:fill="FFFFFF"/>
        </w:rPr>
        <w:t xml:space="preserve">Due to growing health concern3, the styrene content has been greatly reduced in resin systems or completely replaced </w:t>
      </w:r>
      <w:r w:rsidR="00DB5307" w:rsidRPr="00AF168F">
        <w:rPr>
          <w:rFonts w:ascii="Arial" w:hAnsi="Arial" w:cs="Arial"/>
          <w:sz w:val="24"/>
          <w:szCs w:val="24"/>
          <w:shd w:val="clear" w:color="auto" w:fill="FFFFFF"/>
        </w:rPr>
        <w:t>by less</w:t>
      </w:r>
      <w:r w:rsidRPr="00AF168F">
        <w:rPr>
          <w:rFonts w:ascii="Arial" w:hAnsi="Arial" w:cs="Arial"/>
          <w:sz w:val="24"/>
          <w:szCs w:val="24"/>
          <w:shd w:val="clear" w:color="auto" w:fill="FFFFFF"/>
        </w:rPr>
        <w:t xml:space="preserve"> toxic vinyl monomers such as vinyl toluene, vinyl acetate, or methyl (meth)acrylate as well as by difunctional vinyl </w:t>
      </w:r>
      <w:r w:rsidR="00DB5307" w:rsidRPr="00AF168F">
        <w:rPr>
          <w:rFonts w:ascii="Arial" w:hAnsi="Arial" w:cs="Arial"/>
          <w:sz w:val="24"/>
          <w:szCs w:val="24"/>
          <w:shd w:val="clear" w:color="auto" w:fill="FFFFFF"/>
        </w:rPr>
        <w:t>monomers</w:t>
      </w:r>
      <w:r w:rsidRPr="00AF168F">
        <w:rPr>
          <w:rFonts w:ascii="Arial" w:hAnsi="Arial" w:cs="Arial"/>
          <w:sz w:val="24"/>
          <w:szCs w:val="24"/>
          <w:shd w:val="clear" w:color="auto" w:fill="FFFFFF"/>
        </w:rPr>
        <w:t xml:space="preserve"> such as diacrylates and dimethacrylates.</w:t>
      </w:r>
    </w:p>
    <w:p w14:paraId="25C79943" w14:textId="77777777" w:rsidR="00D16404" w:rsidRDefault="00D16404" w:rsidP="00D16404">
      <w:pPr>
        <w:tabs>
          <w:tab w:val="left" w:pos="1365"/>
        </w:tabs>
        <w:spacing w:line="360" w:lineRule="auto"/>
        <w:jc w:val="both"/>
        <w:rPr>
          <w:rFonts w:ascii="Arial" w:hAnsi="Arial" w:cs="Arial"/>
          <w:sz w:val="24"/>
          <w:szCs w:val="24"/>
        </w:rPr>
      </w:pPr>
    </w:p>
    <w:p w14:paraId="58742F2A" w14:textId="27FAF5ED" w:rsidR="00B524C4" w:rsidRDefault="00B524C4" w:rsidP="00B524C4">
      <w:pPr>
        <w:tabs>
          <w:tab w:val="left" w:pos="1365"/>
        </w:tabs>
        <w:spacing w:line="360" w:lineRule="auto"/>
        <w:jc w:val="both"/>
        <w:rPr>
          <w:rFonts w:ascii="Arial" w:hAnsi="Arial" w:cs="Arial"/>
          <w:b/>
          <w:bCs/>
          <w:sz w:val="24"/>
          <w:szCs w:val="24"/>
        </w:rPr>
      </w:pPr>
    </w:p>
    <w:p w14:paraId="61B95E1C" w14:textId="1F5C5049" w:rsidR="00D16404" w:rsidRDefault="00D16404" w:rsidP="00B524C4">
      <w:pPr>
        <w:tabs>
          <w:tab w:val="left" w:pos="1365"/>
        </w:tabs>
        <w:spacing w:line="360" w:lineRule="auto"/>
        <w:jc w:val="both"/>
        <w:rPr>
          <w:rFonts w:ascii="Arial" w:hAnsi="Arial" w:cs="Arial"/>
          <w:b/>
          <w:bCs/>
          <w:sz w:val="24"/>
          <w:szCs w:val="24"/>
        </w:rPr>
      </w:pPr>
    </w:p>
    <w:p w14:paraId="1AC9FAB0" w14:textId="77777777" w:rsidR="00DB5307" w:rsidRDefault="00DB5307" w:rsidP="00B524C4">
      <w:pPr>
        <w:tabs>
          <w:tab w:val="left" w:pos="1365"/>
        </w:tabs>
        <w:spacing w:line="360" w:lineRule="auto"/>
        <w:jc w:val="both"/>
        <w:rPr>
          <w:rFonts w:ascii="Arial" w:eastAsia="Arial" w:hAnsi="Arial" w:cs="Arial"/>
          <w:b/>
          <w:bCs/>
          <w:sz w:val="24"/>
          <w:szCs w:val="24"/>
          <w:lang w:val="en-US"/>
        </w:rPr>
      </w:pPr>
    </w:p>
    <w:p w14:paraId="027A4F08" w14:textId="763999B0" w:rsidR="00B524C4" w:rsidRDefault="00B524C4" w:rsidP="00B524C4">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lastRenderedPageBreak/>
        <w:t>5</w:t>
      </w:r>
      <w:r w:rsidRPr="00695ED4">
        <w:rPr>
          <w:rFonts w:ascii="Arial" w:eastAsia="Arial" w:hAnsi="Arial" w:cs="Arial"/>
          <w:b/>
          <w:bCs/>
          <w:sz w:val="24"/>
          <w:szCs w:val="24"/>
          <w:lang w:val="en-US"/>
        </w:rPr>
        <w:t>. Economic Evaluation</w:t>
      </w:r>
    </w:p>
    <w:p w14:paraId="29369A0F" w14:textId="7ACB0CE1" w:rsidR="00B524C4" w:rsidRDefault="00B524C4" w:rsidP="00B524C4">
      <w:pPr>
        <w:tabs>
          <w:tab w:val="left" w:pos="1365"/>
        </w:tabs>
        <w:spacing w:line="360" w:lineRule="auto"/>
        <w:jc w:val="both"/>
        <w:rPr>
          <w:rFonts w:ascii="Arial" w:eastAsia="Arial" w:hAnsi="Arial" w:cs="Arial"/>
          <w:sz w:val="24"/>
          <w:szCs w:val="24"/>
          <w:lang w:val="en-US"/>
        </w:rPr>
      </w:pPr>
      <w:r>
        <w:rPr>
          <w:rFonts w:ascii="Arial" w:eastAsia="Arial" w:hAnsi="Arial" w:cs="Arial"/>
          <w:b/>
          <w:bCs/>
          <w:sz w:val="24"/>
          <w:szCs w:val="24"/>
          <w:lang w:val="en-US"/>
        </w:rPr>
        <w:t xml:space="preserve">5.1 Estimated Investment: </w:t>
      </w:r>
      <w:r w:rsidRPr="00695ED4">
        <w:rPr>
          <w:rFonts w:ascii="Arial" w:eastAsia="Arial" w:hAnsi="Arial" w:cs="Arial"/>
          <w:sz w:val="24"/>
          <w:szCs w:val="24"/>
          <w:lang w:val="en-US"/>
        </w:rPr>
        <w:t>For the suggested capacity of 30 K</w:t>
      </w:r>
      <w:r>
        <w:rPr>
          <w:rFonts w:ascii="Arial" w:eastAsia="Arial" w:hAnsi="Arial" w:cs="Arial"/>
          <w:sz w:val="24"/>
          <w:szCs w:val="24"/>
          <w:lang w:val="en-US"/>
        </w:rPr>
        <w:t>TP</w:t>
      </w:r>
      <w:r w:rsidRPr="00695ED4">
        <w:rPr>
          <w:rFonts w:ascii="Arial" w:eastAsia="Arial" w:hAnsi="Arial" w:cs="Arial"/>
          <w:sz w:val="24"/>
          <w:szCs w:val="24"/>
          <w:lang w:val="en-US"/>
        </w:rPr>
        <w:t xml:space="preserve">A, overall investment is USD 10.8 million. The exchange rate is </w:t>
      </w:r>
      <w:r w:rsidR="0053102A">
        <w:rPr>
          <w:rFonts w:ascii="Arial" w:eastAsia="Arial" w:hAnsi="Arial" w:cs="Arial"/>
          <w:sz w:val="24"/>
          <w:szCs w:val="24"/>
          <w:lang w:val="en-US"/>
        </w:rPr>
        <w:t xml:space="preserve">considered </w:t>
      </w:r>
      <w:r w:rsidRPr="00695ED4">
        <w:rPr>
          <w:rFonts w:ascii="Arial" w:eastAsia="Arial" w:hAnsi="Arial" w:cs="Arial"/>
          <w:sz w:val="24"/>
          <w:szCs w:val="24"/>
          <w:lang w:val="en-US"/>
        </w:rPr>
        <w:t>USD 1 = INR 73.30</w:t>
      </w:r>
      <w:r>
        <w:rPr>
          <w:rFonts w:ascii="Arial" w:eastAsia="Arial" w:hAnsi="Arial" w:cs="Arial"/>
          <w:sz w:val="24"/>
          <w:szCs w:val="24"/>
          <w:lang w:val="en-US"/>
        </w:rPr>
        <w:t>. Considering current volatility in commodity cycles and exchange rate, capital expenditure for the project may increase by 10-12 percent if project is implemented by near future.</w:t>
      </w:r>
    </w:p>
    <w:p w14:paraId="2EC0F51D" w14:textId="77777777" w:rsidR="00B524C4" w:rsidRDefault="00B524C4" w:rsidP="00B524C4">
      <w:pPr>
        <w:tabs>
          <w:tab w:val="left" w:pos="1365"/>
        </w:tabs>
        <w:spacing w:line="360" w:lineRule="auto"/>
        <w:jc w:val="both"/>
        <w:rPr>
          <w:rFonts w:ascii="Arial" w:eastAsia="Arial" w:hAnsi="Arial" w:cs="Arial"/>
          <w:b/>
          <w:bCs/>
          <w:sz w:val="24"/>
          <w:szCs w:val="24"/>
          <w:lang w:val="en-US"/>
        </w:rPr>
      </w:pPr>
      <w:r w:rsidRPr="00425BF5">
        <w:rPr>
          <w:rFonts w:ascii="Arial" w:eastAsia="Arial" w:hAnsi="Arial" w:cs="Arial"/>
          <w:b/>
          <w:bCs/>
          <w:sz w:val="24"/>
          <w:szCs w:val="24"/>
          <w:lang w:val="en-US"/>
        </w:rPr>
        <w:t>5.2 Fixed Cost &amp; Variable Cost Analysis:</w:t>
      </w:r>
    </w:p>
    <w:p w14:paraId="3B8824D7" w14:textId="65EBC82C" w:rsidR="00B524C4" w:rsidRDefault="00B524C4" w:rsidP="00B524C4">
      <w:pPr>
        <w:tabs>
          <w:tab w:val="left" w:pos="1365"/>
        </w:tabs>
        <w:spacing w:line="360" w:lineRule="auto"/>
        <w:jc w:val="both"/>
        <w:rPr>
          <w:rFonts w:ascii="Arial" w:eastAsia="Arial" w:hAnsi="Arial" w:cs="Arial"/>
          <w:sz w:val="24"/>
          <w:szCs w:val="24"/>
          <w:lang w:val="en-US"/>
        </w:rPr>
      </w:pPr>
      <w:r w:rsidRPr="004532CD">
        <w:rPr>
          <w:rFonts w:ascii="Arial" w:eastAsia="Arial" w:hAnsi="Arial" w:cs="Arial"/>
          <w:sz w:val="24"/>
          <w:szCs w:val="24"/>
          <w:lang w:val="en-US"/>
        </w:rPr>
        <w:t xml:space="preserve">In particular, the total capital investment was based on the percentage of the delivered equipment cost method for </w:t>
      </w:r>
      <w:r>
        <w:rPr>
          <w:rFonts w:ascii="Arial" w:eastAsia="Arial" w:hAnsi="Arial" w:cs="Arial"/>
          <w:sz w:val="24"/>
          <w:szCs w:val="24"/>
          <w:lang w:val="en-US"/>
        </w:rPr>
        <w:t xml:space="preserve">a </w:t>
      </w:r>
      <w:r w:rsidRPr="004532CD">
        <w:rPr>
          <w:rFonts w:ascii="Arial" w:eastAsia="Arial" w:hAnsi="Arial" w:cs="Arial"/>
          <w:sz w:val="24"/>
          <w:szCs w:val="24"/>
          <w:lang w:val="en-US"/>
        </w:rPr>
        <w:t>processing plant</w:t>
      </w:r>
      <w:r>
        <w:rPr>
          <w:rFonts w:ascii="Arial" w:eastAsia="Arial" w:hAnsi="Arial" w:cs="Arial"/>
          <w:sz w:val="24"/>
          <w:szCs w:val="24"/>
          <w:lang w:val="en-US"/>
        </w:rPr>
        <w:t>.</w:t>
      </w:r>
    </w:p>
    <w:p w14:paraId="216B3F71" w14:textId="6B6E9C31" w:rsidR="00B3141C" w:rsidRPr="004532CD" w:rsidRDefault="00B3141C" w:rsidP="00B524C4">
      <w:pPr>
        <w:tabs>
          <w:tab w:val="left" w:pos="1365"/>
        </w:tabs>
        <w:spacing w:line="360" w:lineRule="auto"/>
        <w:jc w:val="both"/>
        <w:rPr>
          <w:rFonts w:ascii="Arial" w:eastAsia="Arial" w:hAnsi="Arial" w:cs="Arial"/>
          <w:sz w:val="24"/>
          <w:szCs w:val="24"/>
          <w:lang w:val="en-US"/>
        </w:rPr>
      </w:pPr>
      <w:r w:rsidRPr="006633C5">
        <w:rPr>
          <w:rFonts w:ascii="Arial" w:eastAsia="Arial" w:hAnsi="Arial" w:cs="Arial"/>
          <w:sz w:val="24"/>
          <w:szCs w:val="24"/>
          <w:lang w:val="en-US"/>
        </w:rPr>
        <w:t>The total cost of the process equipment (including auxiliary equipment) as the 100% value, the total capital investment for the base case is estimated at USD 3</w:t>
      </w:r>
      <w:r>
        <w:rPr>
          <w:rFonts w:ascii="Arial" w:eastAsia="Arial" w:hAnsi="Arial" w:cs="Arial"/>
          <w:sz w:val="24"/>
          <w:szCs w:val="24"/>
          <w:lang w:val="en-US"/>
        </w:rPr>
        <w:t>4.1 million</w:t>
      </w:r>
      <w:r w:rsidRPr="006633C5">
        <w:rPr>
          <w:rFonts w:ascii="Arial" w:eastAsia="Arial" w:hAnsi="Arial" w:cs="Arial"/>
          <w:sz w:val="24"/>
          <w:szCs w:val="24"/>
          <w:lang w:val="en-US"/>
        </w:rPr>
        <w:t xml:space="preserve">. </w:t>
      </w:r>
    </w:p>
    <w:p w14:paraId="70FA14A2" w14:textId="69B68169" w:rsidR="00B524C4" w:rsidRPr="004532CD" w:rsidRDefault="00B524C4" w:rsidP="00B524C4">
      <w:pPr>
        <w:tabs>
          <w:tab w:val="left" w:pos="1365"/>
        </w:tabs>
        <w:spacing w:line="360" w:lineRule="auto"/>
        <w:jc w:val="both"/>
        <w:rPr>
          <w:rFonts w:ascii="Arial" w:eastAsia="Arial" w:hAnsi="Arial" w:cs="Arial"/>
          <w:sz w:val="24"/>
          <w:szCs w:val="24"/>
          <w:lang w:val="en-US"/>
        </w:rPr>
      </w:pPr>
    </w:p>
    <w:tbl>
      <w:tblPr>
        <w:tblW w:w="9870" w:type="dxa"/>
        <w:tblInd w:w="-10" w:type="dxa"/>
        <w:tblLook w:val="04A0" w:firstRow="1" w:lastRow="0" w:firstColumn="1" w:lastColumn="0" w:noHBand="0" w:noVBand="1"/>
      </w:tblPr>
      <w:tblGrid>
        <w:gridCol w:w="784"/>
        <w:gridCol w:w="6562"/>
        <w:gridCol w:w="2524"/>
      </w:tblGrid>
      <w:tr w:rsidR="00B524C4" w:rsidRPr="00806677" w14:paraId="5C35BAEB" w14:textId="77777777" w:rsidTr="00A61E95">
        <w:trPr>
          <w:trHeight w:val="279"/>
        </w:trPr>
        <w:tc>
          <w:tcPr>
            <w:tcW w:w="7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F68476" w14:textId="77777777" w:rsidR="00B524C4" w:rsidRPr="00806677" w:rsidRDefault="00B524C4" w:rsidP="00A61E95">
            <w:pPr>
              <w:spacing w:after="0" w:line="240" w:lineRule="auto"/>
              <w:rPr>
                <w:rFonts w:ascii="Times New Roman" w:eastAsia="Times New Roman" w:hAnsi="Times New Roman" w:cs="Times New Roman"/>
                <w:color w:val="000000"/>
                <w:sz w:val="18"/>
                <w:szCs w:val="18"/>
                <w:lang w:eastAsia="en-IN"/>
              </w:rPr>
            </w:pPr>
            <w:r w:rsidRPr="00806677">
              <w:rPr>
                <w:rFonts w:ascii="Times New Roman" w:eastAsia="Times New Roman" w:hAnsi="Times New Roman" w:cs="Times New Roman"/>
                <w:color w:val="000000"/>
                <w:sz w:val="18"/>
                <w:szCs w:val="18"/>
                <w:lang w:eastAsia="en-IN"/>
              </w:rPr>
              <w:t> </w:t>
            </w:r>
          </w:p>
        </w:tc>
        <w:tc>
          <w:tcPr>
            <w:tcW w:w="6562" w:type="dxa"/>
            <w:tcBorders>
              <w:top w:val="single" w:sz="4" w:space="0" w:color="auto"/>
              <w:left w:val="nil"/>
              <w:bottom w:val="single" w:sz="4" w:space="0" w:color="auto"/>
              <w:right w:val="single" w:sz="4" w:space="0" w:color="auto"/>
            </w:tcBorders>
            <w:shd w:val="clear" w:color="auto" w:fill="auto"/>
            <w:vAlign w:val="center"/>
            <w:hideMark/>
          </w:tcPr>
          <w:p w14:paraId="40447537" w14:textId="77777777" w:rsidR="00B524C4" w:rsidRPr="00806677" w:rsidRDefault="00B524C4" w:rsidP="00A61E95">
            <w:pPr>
              <w:spacing w:after="0" w:line="240" w:lineRule="auto"/>
              <w:ind w:firstLineChars="100" w:firstLine="181"/>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ITEM</w:t>
            </w:r>
          </w:p>
        </w:tc>
        <w:tc>
          <w:tcPr>
            <w:tcW w:w="2524" w:type="dxa"/>
            <w:tcBorders>
              <w:top w:val="single" w:sz="4" w:space="0" w:color="auto"/>
              <w:left w:val="nil"/>
              <w:bottom w:val="single" w:sz="4" w:space="0" w:color="auto"/>
              <w:right w:val="single" w:sz="4" w:space="0" w:color="auto"/>
            </w:tcBorders>
            <w:shd w:val="clear" w:color="auto" w:fill="auto"/>
            <w:vAlign w:val="center"/>
            <w:hideMark/>
          </w:tcPr>
          <w:p w14:paraId="1D518A5C" w14:textId="77777777" w:rsidR="00B524C4" w:rsidRPr="00806677" w:rsidRDefault="00B524C4" w:rsidP="00A61E95">
            <w:pPr>
              <w:spacing w:after="0" w:line="240" w:lineRule="auto"/>
              <w:ind w:firstLineChars="300" w:firstLine="542"/>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[USD</w:t>
            </w:r>
            <w:r>
              <w:rPr>
                <w:rFonts w:ascii="Palladio Uralic" w:eastAsia="Times New Roman" w:hAnsi="Palladio Uralic" w:cs="Calibri"/>
                <w:b/>
                <w:bCs/>
                <w:color w:val="000000"/>
                <w:sz w:val="18"/>
                <w:szCs w:val="18"/>
                <w:lang w:eastAsia="en-IN"/>
              </w:rPr>
              <w:t xml:space="preserve"> Million</w:t>
            </w:r>
            <w:r w:rsidRPr="00806677">
              <w:rPr>
                <w:rFonts w:ascii="Palladio Uralic" w:eastAsia="Times New Roman" w:hAnsi="Palladio Uralic" w:cs="Calibri"/>
                <w:b/>
                <w:bCs/>
                <w:color w:val="000000"/>
                <w:sz w:val="18"/>
                <w:szCs w:val="18"/>
                <w:lang w:eastAsia="en-IN"/>
              </w:rPr>
              <w:t>]</w:t>
            </w:r>
          </w:p>
        </w:tc>
      </w:tr>
      <w:tr w:rsidR="00B524C4" w:rsidRPr="00806677" w14:paraId="09C436A1" w14:textId="77777777" w:rsidTr="00A61E95">
        <w:trPr>
          <w:trHeight w:val="279"/>
        </w:trPr>
        <w:tc>
          <w:tcPr>
            <w:tcW w:w="784" w:type="dxa"/>
            <w:tcBorders>
              <w:top w:val="nil"/>
              <w:left w:val="single" w:sz="4" w:space="0" w:color="auto"/>
              <w:bottom w:val="single" w:sz="4" w:space="0" w:color="auto"/>
              <w:right w:val="single" w:sz="4" w:space="0" w:color="auto"/>
            </w:tcBorders>
            <w:shd w:val="clear" w:color="000000" w:fill="A9D08E"/>
            <w:vAlign w:val="center"/>
            <w:hideMark/>
          </w:tcPr>
          <w:p w14:paraId="1450BEDD"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A</w:t>
            </w:r>
          </w:p>
        </w:tc>
        <w:tc>
          <w:tcPr>
            <w:tcW w:w="6562" w:type="dxa"/>
            <w:tcBorders>
              <w:top w:val="nil"/>
              <w:left w:val="nil"/>
              <w:bottom w:val="single" w:sz="4" w:space="0" w:color="auto"/>
              <w:right w:val="single" w:sz="4" w:space="0" w:color="auto"/>
            </w:tcBorders>
            <w:shd w:val="clear" w:color="000000" w:fill="A9D08E"/>
            <w:vAlign w:val="center"/>
            <w:hideMark/>
          </w:tcPr>
          <w:p w14:paraId="78B6D091" w14:textId="77777777" w:rsidR="00B524C4" w:rsidRPr="00806677" w:rsidRDefault="00B524C4" w:rsidP="00A61E95">
            <w:pPr>
              <w:spacing w:after="0" w:line="240" w:lineRule="auto"/>
              <w:ind w:firstLineChars="100" w:firstLine="181"/>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TOTAL FIXED-CAPITAL INVESTMENT</w:t>
            </w:r>
          </w:p>
        </w:tc>
        <w:tc>
          <w:tcPr>
            <w:tcW w:w="2524" w:type="dxa"/>
            <w:tcBorders>
              <w:top w:val="nil"/>
              <w:left w:val="nil"/>
              <w:bottom w:val="single" w:sz="4" w:space="0" w:color="auto"/>
              <w:right w:val="single" w:sz="4" w:space="0" w:color="auto"/>
            </w:tcBorders>
            <w:shd w:val="clear" w:color="000000" w:fill="A9D08E"/>
            <w:vAlign w:val="bottom"/>
            <w:hideMark/>
          </w:tcPr>
          <w:p w14:paraId="186C31EE"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r>
              <w:rPr>
                <w:rFonts w:ascii="Calibri" w:hAnsi="Calibri"/>
                <w:color w:val="000000"/>
              </w:rPr>
              <w:t>10.56</w:t>
            </w:r>
          </w:p>
        </w:tc>
      </w:tr>
      <w:tr w:rsidR="00B524C4" w:rsidRPr="00806677" w14:paraId="66C52A32" w14:textId="77777777" w:rsidTr="00A61E95">
        <w:trPr>
          <w:trHeight w:val="447"/>
        </w:trPr>
        <w:tc>
          <w:tcPr>
            <w:tcW w:w="784" w:type="dxa"/>
            <w:tcBorders>
              <w:top w:val="nil"/>
              <w:left w:val="single" w:sz="4" w:space="0" w:color="auto"/>
              <w:bottom w:val="single" w:sz="4" w:space="0" w:color="auto"/>
              <w:right w:val="single" w:sz="4" w:space="0" w:color="auto"/>
            </w:tcBorders>
            <w:shd w:val="clear" w:color="000000" w:fill="A9D08E"/>
            <w:vAlign w:val="center"/>
          </w:tcPr>
          <w:p w14:paraId="477076AF"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p>
        </w:tc>
        <w:tc>
          <w:tcPr>
            <w:tcW w:w="6562" w:type="dxa"/>
            <w:tcBorders>
              <w:top w:val="nil"/>
              <w:left w:val="nil"/>
              <w:bottom w:val="single" w:sz="4" w:space="0" w:color="auto"/>
              <w:right w:val="single" w:sz="4" w:space="0" w:color="auto"/>
            </w:tcBorders>
            <w:shd w:val="clear" w:color="000000" w:fill="A9D08E"/>
            <w:vAlign w:val="center"/>
            <w:hideMark/>
          </w:tcPr>
          <w:p w14:paraId="4085FA41" w14:textId="77777777" w:rsidR="00B524C4" w:rsidRPr="00806677" w:rsidRDefault="00B524C4" w:rsidP="00A61E95">
            <w:pPr>
              <w:spacing w:after="0" w:line="240" w:lineRule="auto"/>
              <w:ind w:firstLineChars="100" w:firstLine="181"/>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TOTAL DIRECT PLANT COST</w:t>
            </w:r>
          </w:p>
        </w:tc>
        <w:tc>
          <w:tcPr>
            <w:tcW w:w="2524" w:type="dxa"/>
            <w:tcBorders>
              <w:top w:val="nil"/>
              <w:left w:val="nil"/>
              <w:bottom w:val="single" w:sz="4" w:space="0" w:color="auto"/>
              <w:right w:val="single" w:sz="4" w:space="0" w:color="auto"/>
            </w:tcBorders>
            <w:shd w:val="clear" w:color="000000" w:fill="A9D08E"/>
            <w:vAlign w:val="bottom"/>
            <w:hideMark/>
          </w:tcPr>
          <w:p w14:paraId="6EDE71EB"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r>
              <w:rPr>
                <w:rFonts w:ascii="Calibri" w:hAnsi="Calibri"/>
                <w:color w:val="000000"/>
              </w:rPr>
              <w:t>7.69</w:t>
            </w:r>
          </w:p>
        </w:tc>
      </w:tr>
      <w:tr w:rsidR="00B524C4" w:rsidRPr="00806677" w14:paraId="6FFC9E06" w14:textId="77777777" w:rsidTr="00A61E95">
        <w:trPr>
          <w:trHeight w:val="279"/>
        </w:trPr>
        <w:tc>
          <w:tcPr>
            <w:tcW w:w="784" w:type="dxa"/>
            <w:tcBorders>
              <w:top w:val="nil"/>
              <w:left w:val="single" w:sz="4" w:space="0" w:color="auto"/>
              <w:bottom w:val="single" w:sz="4" w:space="0" w:color="auto"/>
              <w:right w:val="single" w:sz="4" w:space="0" w:color="auto"/>
            </w:tcBorders>
            <w:shd w:val="clear" w:color="000000" w:fill="A9D08E"/>
            <w:vAlign w:val="center"/>
          </w:tcPr>
          <w:p w14:paraId="34F0BAAC" w14:textId="77777777" w:rsidR="00B524C4" w:rsidRPr="00806677" w:rsidRDefault="00B524C4" w:rsidP="00A61E95">
            <w:pPr>
              <w:spacing w:after="0" w:line="240" w:lineRule="auto"/>
              <w:jc w:val="center"/>
              <w:rPr>
                <w:rFonts w:ascii="Palladio Uralic" w:eastAsia="Times New Roman" w:hAnsi="Palladio Uralic" w:cs="Calibri"/>
                <w:color w:val="000000"/>
                <w:sz w:val="18"/>
                <w:szCs w:val="18"/>
                <w:lang w:eastAsia="en-IN"/>
              </w:rPr>
            </w:pPr>
          </w:p>
        </w:tc>
        <w:tc>
          <w:tcPr>
            <w:tcW w:w="6562" w:type="dxa"/>
            <w:tcBorders>
              <w:top w:val="nil"/>
              <w:left w:val="nil"/>
              <w:bottom w:val="single" w:sz="4" w:space="0" w:color="auto"/>
              <w:right w:val="single" w:sz="4" w:space="0" w:color="auto"/>
            </w:tcBorders>
            <w:shd w:val="clear" w:color="000000" w:fill="A9D08E"/>
            <w:vAlign w:val="center"/>
            <w:hideMark/>
          </w:tcPr>
          <w:p w14:paraId="123631A7" w14:textId="77777777" w:rsidR="00B524C4" w:rsidRPr="00806677" w:rsidRDefault="00B524C4" w:rsidP="00A61E95">
            <w:pPr>
              <w:spacing w:after="0" w:line="240" w:lineRule="auto"/>
              <w:ind w:firstLineChars="100" w:firstLine="181"/>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TOTAL INDIRECT PLANT COST</w:t>
            </w:r>
          </w:p>
        </w:tc>
        <w:tc>
          <w:tcPr>
            <w:tcW w:w="2524" w:type="dxa"/>
            <w:tcBorders>
              <w:top w:val="nil"/>
              <w:left w:val="nil"/>
              <w:bottom w:val="single" w:sz="4" w:space="0" w:color="auto"/>
              <w:right w:val="single" w:sz="4" w:space="0" w:color="auto"/>
            </w:tcBorders>
            <w:shd w:val="clear" w:color="000000" w:fill="A9D08E"/>
            <w:vAlign w:val="bottom"/>
            <w:hideMark/>
          </w:tcPr>
          <w:p w14:paraId="441B8CFD" w14:textId="77777777" w:rsidR="00B524C4" w:rsidRPr="00806677" w:rsidRDefault="00B524C4" w:rsidP="00A61E95">
            <w:pPr>
              <w:spacing w:after="0" w:line="240" w:lineRule="auto"/>
              <w:jc w:val="center"/>
              <w:rPr>
                <w:rFonts w:ascii="Palladio Uralic" w:eastAsia="Times New Roman" w:hAnsi="Palladio Uralic" w:cs="Calibri"/>
                <w:color w:val="000000"/>
                <w:sz w:val="18"/>
                <w:szCs w:val="18"/>
                <w:lang w:eastAsia="en-IN"/>
              </w:rPr>
            </w:pPr>
            <w:r>
              <w:rPr>
                <w:rFonts w:ascii="Calibri" w:hAnsi="Calibri"/>
                <w:color w:val="000000"/>
              </w:rPr>
              <w:t>2.86</w:t>
            </w:r>
          </w:p>
        </w:tc>
      </w:tr>
      <w:tr w:rsidR="00B524C4" w:rsidRPr="00806677" w14:paraId="5FAC0ADA" w14:textId="77777777" w:rsidTr="00A61E95">
        <w:trPr>
          <w:trHeight w:val="279"/>
        </w:trPr>
        <w:tc>
          <w:tcPr>
            <w:tcW w:w="784" w:type="dxa"/>
            <w:tcBorders>
              <w:top w:val="nil"/>
              <w:left w:val="single" w:sz="4" w:space="0" w:color="auto"/>
              <w:bottom w:val="single" w:sz="4" w:space="0" w:color="auto"/>
              <w:right w:val="single" w:sz="4" w:space="0" w:color="auto"/>
            </w:tcBorders>
            <w:shd w:val="clear" w:color="000000" w:fill="A9D08E"/>
            <w:vAlign w:val="center"/>
            <w:hideMark/>
          </w:tcPr>
          <w:p w14:paraId="49473D65"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B</w:t>
            </w:r>
          </w:p>
        </w:tc>
        <w:tc>
          <w:tcPr>
            <w:tcW w:w="6562" w:type="dxa"/>
            <w:tcBorders>
              <w:top w:val="nil"/>
              <w:left w:val="nil"/>
              <w:bottom w:val="single" w:sz="4" w:space="0" w:color="auto"/>
              <w:right w:val="single" w:sz="4" w:space="0" w:color="auto"/>
            </w:tcBorders>
            <w:shd w:val="clear" w:color="000000" w:fill="A9D08E"/>
            <w:vAlign w:val="center"/>
            <w:hideMark/>
          </w:tcPr>
          <w:p w14:paraId="4D0B3737" w14:textId="77777777" w:rsidR="00B524C4" w:rsidRPr="00806677" w:rsidRDefault="00B524C4" w:rsidP="00A61E95">
            <w:pPr>
              <w:spacing w:after="0" w:line="240" w:lineRule="auto"/>
              <w:ind w:firstLineChars="100" w:firstLine="181"/>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WORKING CAPITAL</w:t>
            </w:r>
          </w:p>
        </w:tc>
        <w:tc>
          <w:tcPr>
            <w:tcW w:w="2524" w:type="dxa"/>
            <w:tcBorders>
              <w:top w:val="nil"/>
              <w:left w:val="nil"/>
              <w:bottom w:val="single" w:sz="4" w:space="0" w:color="auto"/>
              <w:right w:val="single" w:sz="4" w:space="0" w:color="auto"/>
            </w:tcBorders>
            <w:shd w:val="clear" w:color="000000" w:fill="A9D08E"/>
            <w:vAlign w:val="bottom"/>
            <w:hideMark/>
          </w:tcPr>
          <w:p w14:paraId="4252058F"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r>
              <w:rPr>
                <w:rFonts w:ascii="Calibri" w:hAnsi="Calibri"/>
                <w:color w:val="000000"/>
              </w:rPr>
              <w:t>0.22</w:t>
            </w:r>
          </w:p>
        </w:tc>
      </w:tr>
      <w:tr w:rsidR="00B524C4" w:rsidRPr="00806677" w14:paraId="173156FB" w14:textId="77777777" w:rsidTr="00A61E95">
        <w:trPr>
          <w:trHeight w:val="279"/>
        </w:trPr>
        <w:tc>
          <w:tcPr>
            <w:tcW w:w="784" w:type="dxa"/>
            <w:tcBorders>
              <w:top w:val="nil"/>
              <w:left w:val="single" w:sz="4" w:space="0" w:color="auto"/>
              <w:bottom w:val="single" w:sz="4" w:space="0" w:color="auto"/>
              <w:right w:val="single" w:sz="4" w:space="0" w:color="auto"/>
            </w:tcBorders>
            <w:shd w:val="clear" w:color="000000" w:fill="F4B084"/>
            <w:vAlign w:val="center"/>
            <w:hideMark/>
          </w:tcPr>
          <w:p w14:paraId="6629271B" w14:textId="77777777" w:rsidR="00B524C4" w:rsidRPr="00806677" w:rsidRDefault="00B524C4" w:rsidP="00A61E95">
            <w:pPr>
              <w:spacing w:after="0" w:line="240" w:lineRule="auto"/>
              <w:rPr>
                <w:rFonts w:ascii="Times New Roman" w:eastAsia="Times New Roman" w:hAnsi="Times New Roman" w:cs="Times New Roman"/>
                <w:color w:val="000000"/>
                <w:sz w:val="18"/>
                <w:szCs w:val="18"/>
                <w:lang w:eastAsia="en-IN"/>
              </w:rPr>
            </w:pPr>
            <w:r w:rsidRPr="00806677">
              <w:rPr>
                <w:rFonts w:ascii="Times New Roman" w:eastAsia="Times New Roman" w:hAnsi="Times New Roman" w:cs="Times New Roman"/>
                <w:color w:val="000000"/>
                <w:sz w:val="18"/>
                <w:szCs w:val="18"/>
                <w:lang w:eastAsia="en-IN"/>
              </w:rPr>
              <w:t> </w:t>
            </w:r>
          </w:p>
        </w:tc>
        <w:tc>
          <w:tcPr>
            <w:tcW w:w="6562" w:type="dxa"/>
            <w:tcBorders>
              <w:top w:val="nil"/>
              <w:left w:val="nil"/>
              <w:bottom w:val="single" w:sz="4" w:space="0" w:color="auto"/>
              <w:right w:val="single" w:sz="4" w:space="0" w:color="auto"/>
            </w:tcBorders>
            <w:shd w:val="clear" w:color="000000" w:fill="F4B084"/>
            <w:vAlign w:val="center"/>
            <w:hideMark/>
          </w:tcPr>
          <w:p w14:paraId="53CE35D0" w14:textId="77777777" w:rsidR="00B524C4" w:rsidRPr="00806677" w:rsidRDefault="00B524C4" w:rsidP="00A61E95">
            <w:pPr>
              <w:spacing w:after="0" w:line="240" w:lineRule="auto"/>
              <w:ind w:firstLineChars="100" w:firstLine="181"/>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TOTAL CAPITAL INVESTMENT</w:t>
            </w:r>
          </w:p>
        </w:tc>
        <w:tc>
          <w:tcPr>
            <w:tcW w:w="2524" w:type="dxa"/>
            <w:tcBorders>
              <w:top w:val="nil"/>
              <w:left w:val="nil"/>
              <w:bottom w:val="single" w:sz="4" w:space="0" w:color="auto"/>
              <w:right w:val="single" w:sz="4" w:space="0" w:color="auto"/>
            </w:tcBorders>
            <w:shd w:val="clear" w:color="000000" w:fill="F4B084"/>
            <w:vAlign w:val="bottom"/>
            <w:hideMark/>
          </w:tcPr>
          <w:p w14:paraId="28F341D5"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r>
              <w:rPr>
                <w:rFonts w:ascii="Calibri" w:hAnsi="Calibri"/>
                <w:color w:val="000000"/>
              </w:rPr>
              <w:t>10.78</w:t>
            </w:r>
          </w:p>
        </w:tc>
      </w:tr>
      <w:tr w:rsidR="00B524C4" w:rsidRPr="00806677" w14:paraId="2EEBD512" w14:textId="77777777" w:rsidTr="00A61E95">
        <w:trPr>
          <w:trHeight w:val="279"/>
        </w:trPr>
        <w:tc>
          <w:tcPr>
            <w:tcW w:w="784" w:type="dxa"/>
            <w:tcBorders>
              <w:top w:val="nil"/>
              <w:left w:val="nil"/>
              <w:bottom w:val="nil"/>
              <w:right w:val="nil"/>
            </w:tcBorders>
            <w:shd w:val="clear" w:color="auto" w:fill="auto"/>
            <w:noWrap/>
            <w:vAlign w:val="center"/>
            <w:hideMark/>
          </w:tcPr>
          <w:p w14:paraId="5AE2A36A"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p>
        </w:tc>
        <w:tc>
          <w:tcPr>
            <w:tcW w:w="6562" w:type="dxa"/>
            <w:tcBorders>
              <w:top w:val="nil"/>
              <w:left w:val="nil"/>
              <w:bottom w:val="nil"/>
              <w:right w:val="nil"/>
            </w:tcBorders>
            <w:shd w:val="clear" w:color="auto" w:fill="auto"/>
            <w:noWrap/>
            <w:vAlign w:val="bottom"/>
            <w:hideMark/>
          </w:tcPr>
          <w:p w14:paraId="43A3F73E" w14:textId="77777777" w:rsidR="00B524C4" w:rsidRPr="00806677" w:rsidRDefault="00B524C4" w:rsidP="00A61E95">
            <w:pPr>
              <w:spacing w:after="0" w:line="240" w:lineRule="auto"/>
              <w:rPr>
                <w:rFonts w:ascii="Times New Roman" w:eastAsia="Times New Roman" w:hAnsi="Times New Roman" w:cs="Times New Roman"/>
                <w:sz w:val="20"/>
                <w:szCs w:val="20"/>
                <w:lang w:eastAsia="en-IN"/>
              </w:rPr>
            </w:pPr>
          </w:p>
        </w:tc>
        <w:tc>
          <w:tcPr>
            <w:tcW w:w="2524" w:type="dxa"/>
            <w:tcBorders>
              <w:top w:val="nil"/>
              <w:left w:val="nil"/>
              <w:bottom w:val="nil"/>
              <w:right w:val="nil"/>
            </w:tcBorders>
            <w:shd w:val="clear" w:color="auto" w:fill="auto"/>
            <w:noWrap/>
            <w:vAlign w:val="bottom"/>
            <w:hideMark/>
          </w:tcPr>
          <w:p w14:paraId="0450E848" w14:textId="77777777" w:rsidR="00B524C4" w:rsidRPr="00806677" w:rsidRDefault="00B524C4" w:rsidP="00A61E95">
            <w:pPr>
              <w:spacing w:after="0" w:line="240" w:lineRule="auto"/>
              <w:rPr>
                <w:rFonts w:ascii="Times New Roman" w:eastAsia="Times New Roman" w:hAnsi="Times New Roman" w:cs="Times New Roman"/>
                <w:sz w:val="20"/>
                <w:szCs w:val="20"/>
                <w:lang w:eastAsia="en-IN"/>
              </w:rPr>
            </w:pPr>
          </w:p>
        </w:tc>
      </w:tr>
    </w:tbl>
    <w:p w14:paraId="2859CEE2" w14:textId="77777777" w:rsidR="00B524C4" w:rsidRDefault="00B524C4" w:rsidP="00B524C4">
      <w:pPr>
        <w:tabs>
          <w:tab w:val="left" w:pos="1365"/>
        </w:tabs>
        <w:spacing w:line="360" w:lineRule="auto"/>
        <w:jc w:val="both"/>
        <w:rPr>
          <w:rFonts w:ascii="Arial" w:eastAsia="Arial" w:hAnsi="Arial" w:cs="Arial"/>
          <w:b/>
          <w:bCs/>
          <w:sz w:val="24"/>
          <w:szCs w:val="24"/>
          <w:lang w:val="en-US"/>
        </w:rPr>
      </w:pPr>
    </w:p>
    <w:p w14:paraId="1862888C" w14:textId="77777777" w:rsidR="00B524C4" w:rsidRDefault="00B524C4" w:rsidP="00B524C4">
      <w:pPr>
        <w:tabs>
          <w:tab w:val="left" w:pos="1365"/>
        </w:tabs>
        <w:spacing w:line="360" w:lineRule="auto"/>
        <w:jc w:val="both"/>
        <w:rPr>
          <w:rFonts w:ascii="Arial" w:eastAsia="Arial" w:hAnsi="Arial" w:cs="Arial"/>
          <w:b/>
          <w:bCs/>
          <w:sz w:val="24"/>
          <w:szCs w:val="24"/>
          <w:lang w:val="en-US"/>
        </w:rPr>
      </w:pPr>
    </w:p>
    <w:p w14:paraId="171D3189" w14:textId="77777777" w:rsidR="00B524C4" w:rsidRDefault="00B524C4" w:rsidP="00B524C4">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5.3. Machinery &amp; Equipment Cost Analysis:</w:t>
      </w:r>
    </w:p>
    <w:p w14:paraId="560223F8" w14:textId="54DD0055" w:rsidR="00B524C4" w:rsidRDefault="00B524C4" w:rsidP="00B524C4">
      <w:pPr>
        <w:spacing w:line="360" w:lineRule="auto"/>
        <w:jc w:val="both"/>
        <w:rPr>
          <w:rFonts w:ascii="Arial" w:hAnsi="Arial" w:cs="Arial"/>
          <w:sz w:val="24"/>
          <w:szCs w:val="24"/>
          <w:lang w:val="en-US"/>
        </w:rPr>
      </w:pPr>
      <w:r w:rsidRPr="004532CD">
        <w:rPr>
          <w:rFonts w:ascii="Arial" w:hAnsi="Arial" w:cs="Arial"/>
          <w:sz w:val="24"/>
          <w:szCs w:val="24"/>
          <w:lang w:val="en-US"/>
        </w:rPr>
        <w:t>The total cost of the equipment is approximately USD</w:t>
      </w:r>
      <w:r>
        <w:rPr>
          <w:rFonts w:ascii="Arial" w:hAnsi="Arial" w:cs="Arial"/>
          <w:sz w:val="24"/>
          <w:szCs w:val="24"/>
          <w:lang w:val="en-US"/>
        </w:rPr>
        <w:t xml:space="preserve"> 2.73 Million </w:t>
      </w:r>
      <w:r w:rsidRPr="004532CD">
        <w:rPr>
          <w:rFonts w:ascii="Arial" w:hAnsi="Arial" w:cs="Arial"/>
          <w:sz w:val="24"/>
          <w:szCs w:val="24"/>
          <w:lang w:val="en-US"/>
        </w:rPr>
        <w:t xml:space="preserve">including the auxiliary equipment. </w:t>
      </w:r>
      <w:r>
        <w:rPr>
          <w:rFonts w:ascii="Arial" w:hAnsi="Arial" w:cs="Arial"/>
          <w:sz w:val="24"/>
          <w:szCs w:val="24"/>
          <w:lang w:val="en-US"/>
        </w:rPr>
        <w:t>Being exothermic reaction process, product is process parameter sensitive (consistency need to be maintained), hence c</w:t>
      </w:r>
      <w:r w:rsidRPr="004532CD">
        <w:rPr>
          <w:rFonts w:ascii="Arial" w:hAnsi="Arial" w:cs="Arial"/>
          <w:sz w:val="24"/>
          <w:szCs w:val="24"/>
          <w:lang w:val="en-US"/>
        </w:rPr>
        <w:t xml:space="preserve">onsidering the reactor and </w:t>
      </w:r>
      <w:r>
        <w:rPr>
          <w:rFonts w:ascii="Arial" w:hAnsi="Arial" w:cs="Arial"/>
          <w:sz w:val="24"/>
          <w:szCs w:val="24"/>
          <w:lang w:val="en-US"/>
        </w:rPr>
        <w:t>Blender</w:t>
      </w:r>
      <w:r w:rsidRPr="004532CD">
        <w:rPr>
          <w:rFonts w:ascii="Arial" w:hAnsi="Arial" w:cs="Arial"/>
          <w:sz w:val="24"/>
          <w:szCs w:val="24"/>
          <w:lang w:val="en-US"/>
        </w:rPr>
        <w:t xml:space="preserve"> as a complex part of the </w:t>
      </w:r>
      <w:r>
        <w:rPr>
          <w:rFonts w:ascii="Arial" w:hAnsi="Arial" w:cs="Arial"/>
          <w:sz w:val="24"/>
          <w:szCs w:val="24"/>
          <w:lang w:val="en-US"/>
        </w:rPr>
        <w:t>Production</w:t>
      </w:r>
      <w:r w:rsidRPr="004532CD">
        <w:rPr>
          <w:rFonts w:ascii="Arial" w:hAnsi="Arial" w:cs="Arial"/>
          <w:sz w:val="24"/>
          <w:szCs w:val="24"/>
          <w:lang w:val="en-US"/>
        </w:rPr>
        <w:t xml:space="preserve">, </w:t>
      </w:r>
      <w:r>
        <w:rPr>
          <w:rFonts w:ascii="Arial" w:hAnsi="Arial" w:cs="Arial"/>
          <w:sz w:val="24"/>
          <w:szCs w:val="24"/>
          <w:lang w:val="en-US"/>
        </w:rPr>
        <w:t>therefore</w:t>
      </w:r>
      <w:r w:rsidRPr="004532CD">
        <w:rPr>
          <w:rFonts w:ascii="Arial" w:hAnsi="Arial" w:cs="Arial"/>
          <w:sz w:val="24"/>
          <w:szCs w:val="24"/>
          <w:lang w:val="en-US"/>
        </w:rPr>
        <w:t xml:space="preserve"> are considered as auxiliary equipment</w:t>
      </w:r>
      <w:r>
        <w:rPr>
          <w:rFonts w:ascii="Arial" w:hAnsi="Arial" w:cs="Arial"/>
          <w:sz w:val="24"/>
          <w:szCs w:val="24"/>
          <w:lang w:val="en-US"/>
        </w:rPr>
        <w:t>.</w:t>
      </w:r>
      <w:r w:rsidRPr="004532CD">
        <w:rPr>
          <w:rFonts w:ascii="Arial" w:hAnsi="Arial" w:cs="Arial"/>
          <w:sz w:val="24"/>
          <w:szCs w:val="24"/>
          <w:lang w:val="en-US"/>
        </w:rPr>
        <w:t xml:space="preserve"> construction material is SS 304</w:t>
      </w:r>
      <w:r>
        <w:rPr>
          <w:rFonts w:ascii="Arial" w:hAnsi="Arial" w:cs="Arial"/>
          <w:sz w:val="24"/>
          <w:szCs w:val="24"/>
          <w:lang w:val="en-US"/>
        </w:rPr>
        <w:t>.</w:t>
      </w:r>
      <w:r w:rsidRPr="004532CD">
        <w:rPr>
          <w:rFonts w:ascii="Arial" w:hAnsi="Arial" w:cs="Arial"/>
          <w:sz w:val="24"/>
          <w:szCs w:val="24"/>
          <w:lang w:val="en-US"/>
        </w:rPr>
        <w:t xml:space="preserve"> The client is preferred to</w:t>
      </w:r>
      <w:r>
        <w:rPr>
          <w:rFonts w:ascii="Arial" w:hAnsi="Arial" w:cs="Arial"/>
          <w:sz w:val="24"/>
          <w:szCs w:val="24"/>
          <w:lang w:val="en-US"/>
        </w:rPr>
        <w:t xml:space="preserve"> consider</w:t>
      </w:r>
      <w:r w:rsidRPr="004532CD">
        <w:rPr>
          <w:rFonts w:ascii="Arial" w:hAnsi="Arial" w:cs="Arial"/>
          <w:sz w:val="24"/>
          <w:szCs w:val="24"/>
          <w:lang w:val="en-US"/>
        </w:rPr>
        <w:t xml:space="preserve"> </w:t>
      </w:r>
      <w:r>
        <w:rPr>
          <w:rFonts w:ascii="Arial" w:hAnsi="Arial" w:cs="Arial"/>
          <w:sz w:val="24"/>
          <w:szCs w:val="24"/>
          <w:lang w:val="en-US"/>
        </w:rPr>
        <w:t xml:space="preserve">whole plant both manually &amp; automated. </w:t>
      </w:r>
      <w:r w:rsidRPr="004532CD">
        <w:rPr>
          <w:rFonts w:ascii="Arial" w:hAnsi="Arial" w:cs="Arial"/>
          <w:sz w:val="24"/>
          <w:szCs w:val="24"/>
          <w:lang w:val="en-US"/>
        </w:rPr>
        <w:t>The equipment cost might vary for different manufacturers depending on the complexity and the material of construction. Construction and Installation of large size equipment (volume more than 100</w:t>
      </w:r>
      <w:r w:rsidR="0008641D">
        <w:rPr>
          <w:rFonts w:ascii="Arial" w:hAnsi="Arial" w:cs="Arial"/>
          <w:sz w:val="24"/>
          <w:szCs w:val="24"/>
          <w:lang w:val="en-US"/>
        </w:rPr>
        <w:t xml:space="preserve"> </w:t>
      </w:r>
      <w:r w:rsidRPr="004532CD">
        <w:rPr>
          <w:rFonts w:ascii="Arial" w:hAnsi="Arial" w:cs="Arial"/>
          <w:sz w:val="24"/>
          <w:szCs w:val="24"/>
          <w:lang w:val="en-US"/>
        </w:rPr>
        <w:t>m</w:t>
      </w:r>
      <w:r w:rsidRPr="004532CD">
        <w:rPr>
          <w:rFonts w:ascii="Arial" w:hAnsi="Arial" w:cs="Arial"/>
          <w:sz w:val="24"/>
          <w:szCs w:val="24"/>
          <w:vertAlign w:val="superscript"/>
          <w:lang w:val="en-US"/>
        </w:rPr>
        <w:t>3</w:t>
      </w:r>
      <w:r w:rsidRPr="004532CD">
        <w:rPr>
          <w:rFonts w:ascii="Arial" w:hAnsi="Arial" w:cs="Arial"/>
          <w:sz w:val="24"/>
          <w:szCs w:val="24"/>
          <w:lang w:val="en-US"/>
        </w:rPr>
        <w:t>) like LER Storage Tanks</w:t>
      </w:r>
      <w:r>
        <w:rPr>
          <w:rFonts w:ascii="Arial" w:hAnsi="Arial" w:cs="Arial"/>
          <w:sz w:val="24"/>
          <w:szCs w:val="24"/>
          <w:lang w:val="en-US"/>
        </w:rPr>
        <w:t>, Styrene</w:t>
      </w:r>
      <w:r w:rsidRPr="004532CD">
        <w:rPr>
          <w:rFonts w:ascii="Arial" w:hAnsi="Arial" w:cs="Arial"/>
          <w:sz w:val="24"/>
          <w:szCs w:val="24"/>
          <w:lang w:val="en-US"/>
        </w:rPr>
        <w:t xml:space="preserve"> is done on-site as the transportation of such equipment is not feasible.</w:t>
      </w:r>
    </w:p>
    <w:p w14:paraId="3D62AD0C" w14:textId="12B016E1" w:rsidR="00BE3577" w:rsidRPr="00BE3577" w:rsidRDefault="00BE3577" w:rsidP="00B524C4">
      <w:pPr>
        <w:spacing w:line="360" w:lineRule="auto"/>
        <w:jc w:val="both"/>
        <w:rPr>
          <w:rFonts w:ascii="Arial" w:hAnsi="Arial" w:cs="Arial"/>
          <w:b/>
          <w:bCs/>
          <w:sz w:val="24"/>
          <w:szCs w:val="24"/>
        </w:rPr>
      </w:pPr>
      <w:r w:rsidRPr="007454FE">
        <w:rPr>
          <w:rFonts w:ascii="Arial" w:hAnsi="Arial" w:cs="Arial"/>
          <w:b/>
          <w:bCs/>
          <w:sz w:val="24"/>
          <w:szCs w:val="24"/>
        </w:rPr>
        <w:t>Assumptions:</w:t>
      </w:r>
    </w:p>
    <w:p w14:paraId="575B23DD" w14:textId="77777777" w:rsidR="00BE3577" w:rsidRDefault="00BE3577" w:rsidP="00BE3577">
      <w:pPr>
        <w:pStyle w:val="ListParagraph"/>
        <w:widowControl/>
        <w:numPr>
          <w:ilvl w:val="0"/>
          <w:numId w:val="36"/>
        </w:numPr>
        <w:autoSpaceDE/>
        <w:autoSpaceDN/>
        <w:spacing w:after="160" w:line="360" w:lineRule="auto"/>
        <w:contextualSpacing/>
        <w:jc w:val="both"/>
        <w:rPr>
          <w:sz w:val="24"/>
          <w:szCs w:val="24"/>
        </w:rPr>
      </w:pPr>
      <w:r w:rsidRPr="00E24EED">
        <w:rPr>
          <w:sz w:val="24"/>
          <w:szCs w:val="24"/>
        </w:rPr>
        <w:lastRenderedPageBreak/>
        <w:t>Each tank will have pump in its downstream section.</w:t>
      </w:r>
    </w:p>
    <w:p w14:paraId="136F77C9" w14:textId="77777777" w:rsidR="00BE3577" w:rsidRDefault="00BE3577" w:rsidP="00BE3577">
      <w:pPr>
        <w:pStyle w:val="ListParagraph"/>
        <w:widowControl/>
        <w:numPr>
          <w:ilvl w:val="0"/>
          <w:numId w:val="36"/>
        </w:numPr>
        <w:autoSpaceDE/>
        <w:autoSpaceDN/>
        <w:spacing w:after="160" w:line="360" w:lineRule="auto"/>
        <w:contextualSpacing/>
        <w:jc w:val="both"/>
        <w:rPr>
          <w:sz w:val="24"/>
          <w:szCs w:val="24"/>
        </w:rPr>
      </w:pPr>
      <w:r w:rsidRPr="00E24EED">
        <w:rPr>
          <w:sz w:val="24"/>
          <w:szCs w:val="24"/>
        </w:rPr>
        <w:t xml:space="preserve"> Continuous Process. </w:t>
      </w:r>
    </w:p>
    <w:p w14:paraId="38B471D4" w14:textId="2C8703CF" w:rsidR="0008641D" w:rsidRDefault="00BE3577" w:rsidP="00BE3577">
      <w:pPr>
        <w:pStyle w:val="ListParagraph"/>
        <w:widowControl/>
        <w:numPr>
          <w:ilvl w:val="0"/>
          <w:numId w:val="36"/>
        </w:numPr>
        <w:autoSpaceDE/>
        <w:autoSpaceDN/>
        <w:spacing w:after="160" w:line="360" w:lineRule="auto"/>
        <w:contextualSpacing/>
        <w:jc w:val="both"/>
        <w:rPr>
          <w:sz w:val="24"/>
          <w:szCs w:val="24"/>
        </w:rPr>
      </w:pPr>
      <w:r w:rsidRPr="00BE3577">
        <w:rPr>
          <w:sz w:val="24"/>
          <w:szCs w:val="24"/>
        </w:rPr>
        <w:t>In one Reactor more than one number of grades can be formed.</w:t>
      </w:r>
    </w:p>
    <w:p w14:paraId="52A9E3E8" w14:textId="3A265830" w:rsidR="00BE3577" w:rsidRDefault="00BE3577" w:rsidP="008D7616">
      <w:pPr>
        <w:pStyle w:val="ListParagraph"/>
        <w:widowControl/>
        <w:numPr>
          <w:ilvl w:val="0"/>
          <w:numId w:val="36"/>
        </w:numPr>
        <w:autoSpaceDE/>
        <w:autoSpaceDN/>
        <w:spacing w:after="160" w:line="360" w:lineRule="auto"/>
        <w:contextualSpacing/>
        <w:jc w:val="both"/>
        <w:rPr>
          <w:sz w:val="24"/>
          <w:szCs w:val="24"/>
        </w:rPr>
      </w:pPr>
      <w:r w:rsidRPr="00E24EED">
        <w:rPr>
          <w:sz w:val="24"/>
          <w:szCs w:val="24"/>
        </w:rPr>
        <w:t>Considered Equipment Cost will be ±20 -25 % accurate.</w:t>
      </w:r>
    </w:p>
    <w:p w14:paraId="6C12017A" w14:textId="4A04207D" w:rsidR="008D7616" w:rsidRPr="008D7616" w:rsidRDefault="008D7616" w:rsidP="008D7616">
      <w:pPr>
        <w:pStyle w:val="ListParagraph"/>
        <w:widowControl/>
        <w:numPr>
          <w:ilvl w:val="0"/>
          <w:numId w:val="36"/>
        </w:numPr>
        <w:autoSpaceDE/>
        <w:autoSpaceDN/>
        <w:spacing w:after="160" w:line="360" w:lineRule="auto"/>
        <w:contextualSpacing/>
        <w:jc w:val="both"/>
        <w:rPr>
          <w:sz w:val="24"/>
          <w:szCs w:val="24"/>
        </w:rPr>
      </w:pPr>
      <w:r w:rsidRPr="008D7616">
        <w:rPr>
          <w:sz w:val="24"/>
          <w:szCs w:val="24"/>
        </w:rPr>
        <w:t>Batch Reactor</w:t>
      </w:r>
      <w:r>
        <w:rPr>
          <w:sz w:val="24"/>
          <w:szCs w:val="24"/>
        </w:rPr>
        <w:t xml:space="preserve"> and Jacketed Blender considered as auxiliary or proprietor equipments.</w:t>
      </w:r>
    </w:p>
    <w:tbl>
      <w:tblPr>
        <w:tblW w:w="10000" w:type="dxa"/>
        <w:tblLook w:val="04A0" w:firstRow="1" w:lastRow="0" w:firstColumn="1" w:lastColumn="0" w:noHBand="0" w:noVBand="1"/>
      </w:tblPr>
      <w:tblGrid>
        <w:gridCol w:w="521"/>
        <w:gridCol w:w="4336"/>
        <w:gridCol w:w="1482"/>
        <w:gridCol w:w="809"/>
        <w:gridCol w:w="1132"/>
        <w:gridCol w:w="1720"/>
      </w:tblGrid>
      <w:tr w:rsidR="00B524C4" w:rsidRPr="004532CD" w14:paraId="4D25A9A9" w14:textId="77777777" w:rsidTr="00A61E95">
        <w:trPr>
          <w:trHeight w:val="319"/>
        </w:trPr>
        <w:tc>
          <w:tcPr>
            <w:tcW w:w="8280" w:type="dxa"/>
            <w:gridSpan w:val="5"/>
            <w:tcBorders>
              <w:top w:val="nil"/>
              <w:left w:val="nil"/>
              <w:bottom w:val="single" w:sz="8" w:space="0" w:color="auto"/>
              <w:right w:val="nil"/>
            </w:tcBorders>
            <w:shd w:val="clear" w:color="auto" w:fill="auto"/>
            <w:noWrap/>
            <w:vAlign w:val="bottom"/>
            <w:hideMark/>
          </w:tcPr>
          <w:p w14:paraId="214994E3" w14:textId="3AE1AAF0" w:rsidR="00B524C4" w:rsidRPr="00345D9C" w:rsidRDefault="00B524C4" w:rsidP="00A61E95">
            <w:pPr>
              <w:spacing w:after="0" w:line="240" w:lineRule="auto"/>
              <w:jc w:val="center"/>
              <w:rPr>
                <w:rFonts w:ascii="Calibri" w:eastAsia="Times New Roman" w:hAnsi="Calibri" w:cs="Calibri"/>
                <w:b/>
                <w:bCs/>
                <w:color w:val="000000"/>
                <w:lang w:eastAsia="en-IN"/>
              </w:rPr>
            </w:pPr>
          </w:p>
        </w:tc>
        <w:tc>
          <w:tcPr>
            <w:tcW w:w="1720" w:type="dxa"/>
            <w:tcBorders>
              <w:top w:val="nil"/>
              <w:left w:val="nil"/>
              <w:bottom w:val="nil"/>
              <w:right w:val="nil"/>
            </w:tcBorders>
            <w:shd w:val="clear" w:color="auto" w:fill="auto"/>
            <w:noWrap/>
            <w:vAlign w:val="bottom"/>
            <w:hideMark/>
          </w:tcPr>
          <w:p w14:paraId="1EE187DB" w14:textId="77777777" w:rsidR="00B524C4" w:rsidRPr="004532CD" w:rsidRDefault="00B524C4" w:rsidP="00A61E95">
            <w:pPr>
              <w:spacing w:after="0" w:line="240" w:lineRule="auto"/>
              <w:jc w:val="center"/>
              <w:rPr>
                <w:rFonts w:ascii="Calibri" w:eastAsia="Times New Roman" w:hAnsi="Calibri" w:cs="Calibri"/>
                <w:color w:val="000000"/>
                <w:lang w:eastAsia="en-IN"/>
              </w:rPr>
            </w:pPr>
          </w:p>
        </w:tc>
      </w:tr>
      <w:tr w:rsidR="00B524C4" w:rsidRPr="004532CD" w14:paraId="5A6DF0F1" w14:textId="77777777" w:rsidTr="00A61E95">
        <w:trPr>
          <w:trHeight w:val="319"/>
        </w:trPr>
        <w:tc>
          <w:tcPr>
            <w:tcW w:w="521" w:type="dxa"/>
            <w:tcBorders>
              <w:top w:val="nil"/>
              <w:left w:val="single" w:sz="8" w:space="0" w:color="auto"/>
              <w:bottom w:val="single" w:sz="8" w:space="0" w:color="auto"/>
              <w:right w:val="single" w:sz="8" w:space="0" w:color="auto"/>
            </w:tcBorders>
            <w:shd w:val="clear" w:color="000000" w:fill="00B050"/>
            <w:vAlign w:val="center"/>
            <w:hideMark/>
          </w:tcPr>
          <w:p w14:paraId="38EA8EB6" w14:textId="77777777" w:rsidR="00B524C4" w:rsidRPr="004532CD" w:rsidRDefault="00B524C4" w:rsidP="00A61E95">
            <w:pPr>
              <w:spacing w:after="0" w:line="240" w:lineRule="auto"/>
              <w:rPr>
                <w:rFonts w:ascii="Times New Roman" w:eastAsia="Times New Roman" w:hAnsi="Times New Roman" w:cs="Times New Roman"/>
                <w:color w:val="000000"/>
                <w:sz w:val="18"/>
                <w:szCs w:val="18"/>
                <w:lang w:eastAsia="en-IN"/>
              </w:rPr>
            </w:pPr>
            <w:r w:rsidRPr="004532CD">
              <w:rPr>
                <w:rFonts w:ascii="Times New Roman" w:eastAsia="Times New Roman" w:hAnsi="Times New Roman" w:cs="Times New Roman"/>
                <w:color w:val="000000"/>
                <w:sz w:val="18"/>
                <w:szCs w:val="18"/>
                <w:lang w:eastAsia="en-IN"/>
              </w:rPr>
              <w:t> </w:t>
            </w:r>
          </w:p>
        </w:tc>
        <w:tc>
          <w:tcPr>
            <w:tcW w:w="4336" w:type="dxa"/>
            <w:tcBorders>
              <w:top w:val="nil"/>
              <w:left w:val="nil"/>
              <w:bottom w:val="single" w:sz="8" w:space="0" w:color="auto"/>
              <w:right w:val="single" w:sz="8" w:space="0" w:color="auto"/>
            </w:tcBorders>
            <w:shd w:val="clear" w:color="000000" w:fill="00B050"/>
            <w:vAlign w:val="center"/>
            <w:hideMark/>
          </w:tcPr>
          <w:p w14:paraId="1971BF8D" w14:textId="77777777" w:rsidR="00B524C4" w:rsidRPr="004532CD" w:rsidRDefault="00B524C4" w:rsidP="00A61E95">
            <w:pPr>
              <w:spacing w:after="0" w:line="240" w:lineRule="auto"/>
              <w:ind w:firstLineChars="100" w:firstLine="161"/>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MAIN PROCESS EQUIPMENTS</w:t>
            </w:r>
          </w:p>
        </w:tc>
        <w:tc>
          <w:tcPr>
            <w:tcW w:w="1482" w:type="dxa"/>
            <w:tcBorders>
              <w:top w:val="nil"/>
              <w:left w:val="nil"/>
              <w:bottom w:val="single" w:sz="8" w:space="0" w:color="auto"/>
              <w:right w:val="single" w:sz="8" w:space="0" w:color="auto"/>
            </w:tcBorders>
            <w:shd w:val="clear" w:color="000000" w:fill="00B050"/>
            <w:vAlign w:val="center"/>
            <w:hideMark/>
          </w:tcPr>
          <w:p w14:paraId="3BCE391F" w14:textId="77777777" w:rsidR="00B524C4" w:rsidRPr="004532CD" w:rsidRDefault="00B524C4" w:rsidP="00A61E95">
            <w:pPr>
              <w:spacing w:after="0" w:line="240" w:lineRule="auto"/>
              <w:jc w:val="center"/>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CAPACITY</w:t>
            </w:r>
          </w:p>
        </w:tc>
        <w:tc>
          <w:tcPr>
            <w:tcW w:w="809" w:type="dxa"/>
            <w:tcBorders>
              <w:top w:val="nil"/>
              <w:left w:val="nil"/>
              <w:bottom w:val="single" w:sz="8" w:space="0" w:color="auto"/>
              <w:right w:val="single" w:sz="8" w:space="0" w:color="auto"/>
            </w:tcBorders>
            <w:shd w:val="clear" w:color="000000" w:fill="00B050"/>
            <w:vAlign w:val="center"/>
            <w:hideMark/>
          </w:tcPr>
          <w:p w14:paraId="71723D3D" w14:textId="77777777" w:rsidR="00B524C4" w:rsidRPr="004532CD" w:rsidRDefault="00B524C4" w:rsidP="00A61E95">
            <w:pPr>
              <w:spacing w:after="0" w:line="240" w:lineRule="auto"/>
              <w:jc w:val="center"/>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UNITS</w:t>
            </w:r>
          </w:p>
        </w:tc>
        <w:tc>
          <w:tcPr>
            <w:tcW w:w="1132" w:type="dxa"/>
            <w:tcBorders>
              <w:top w:val="nil"/>
              <w:left w:val="nil"/>
              <w:bottom w:val="single" w:sz="8" w:space="0" w:color="auto"/>
              <w:right w:val="single" w:sz="8" w:space="0" w:color="auto"/>
            </w:tcBorders>
            <w:shd w:val="clear" w:color="000000" w:fill="00B050"/>
            <w:vAlign w:val="center"/>
            <w:hideMark/>
          </w:tcPr>
          <w:p w14:paraId="46A44B57" w14:textId="77777777" w:rsidR="00B524C4" w:rsidRDefault="00B524C4" w:rsidP="00A61E95">
            <w:pPr>
              <w:spacing w:after="0" w:line="240" w:lineRule="auto"/>
              <w:jc w:val="right"/>
              <w:rPr>
                <w:rFonts w:ascii="Palladio Uralic" w:eastAsia="Times New Roman" w:hAnsi="Palladio Uralic" w:cs="Calibri"/>
                <w:b/>
                <w:bCs/>
                <w:color w:val="000000"/>
                <w:sz w:val="16"/>
                <w:szCs w:val="16"/>
                <w:lang w:eastAsia="en-IN"/>
              </w:rPr>
            </w:pPr>
            <w:r>
              <w:rPr>
                <w:rFonts w:ascii="Palladio Uralic" w:eastAsia="Times New Roman" w:hAnsi="Palladio Uralic" w:cs="Calibri"/>
                <w:b/>
                <w:bCs/>
                <w:color w:val="000000"/>
                <w:sz w:val="16"/>
                <w:szCs w:val="16"/>
                <w:lang w:eastAsia="en-IN"/>
              </w:rPr>
              <w:t>Unit Rate</w:t>
            </w:r>
          </w:p>
          <w:p w14:paraId="27EB1DF3" w14:textId="77777777" w:rsidR="00B524C4" w:rsidRPr="004532CD" w:rsidRDefault="00B524C4" w:rsidP="00A61E95">
            <w:pPr>
              <w:spacing w:after="0" w:line="240" w:lineRule="auto"/>
              <w:jc w:val="right"/>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[USD</w:t>
            </w:r>
            <w:r>
              <w:rPr>
                <w:rFonts w:ascii="Palladio Uralic" w:eastAsia="Times New Roman" w:hAnsi="Palladio Uralic" w:cs="Calibri"/>
                <w:b/>
                <w:bCs/>
                <w:color w:val="000000"/>
                <w:sz w:val="16"/>
                <w:szCs w:val="16"/>
                <w:lang w:eastAsia="en-IN"/>
              </w:rPr>
              <w:t xml:space="preserve"> million</w:t>
            </w:r>
            <w:r w:rsidRPr="004532CD">
              <w:rPr>
                <w:rFonts w:ascii="Palladio Uralic" w:eastAsia="Times New Roman" w:hAnsi="Palladio Uralic" w:cs="Calibri"/>
                <w:b/>
                <w:bCs/>
                <w:color w:val="000000"/>
                <w:sz w:val="16"/>
                <w:szCs w:val="16"/>
                <w:lang w:eastAsia="en-IN"/>
              </w:rPr>
              <w:t xml:space="preserve">] </w:t>
            </w:r>
          </w:p>
        </w:tc>
        <w:tc>
          <w:tcPr>
            <w:tcW w:w="1720" w:type="dxa"/>
            <w:tcBorders>
              <w:top w:val="nil"/>
              <w:left w:val="nil"/>
              <w:bottom w:val="nil"/>
              <w:right w:val="nil"/>
            </w:tcBorders>
            <w:shd w:val="clear" w:color="000000" w:fill="00B050"/>
            <w:vAlign w:val="center"/>
            <w:hideMark/>
          </w:tcPr>
          <w:p w14:paraId="01E8C8D9" w14:textId="77777777" w:rsidR="00B524C4" w:rsidRPr="004532CD" w:rsidRDefault="00B524C4" w:rsidP="00A61E95">
            <w:pPr>
              <w:spacing w:after="0" w:line="240" w:lineRule="auto"/>
              <w:jc w:val="center"/>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Category</w:t>
            </w:r>
          </w:p>
        </w:tc>
      </w:tr>
      <w:tr w:rsidR="00B524C4" w:rsidRPr="004532CD" w14:paraId="6932764B" w14:textId="77777777" w:rsidTr="00A61E95">
        <w:trPr>
          <w:trHeight w:val="334"/>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46C12BAA"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w:t>
            </w:r>
          </w:p>
        </w:tc>
        <w:tc>
          <w:tcPr>
            <w:tcW w:w="4336" w:type="dxa"/>
            <w:tcBorders>
              <w:top w:val="nil"/>
              <w:left w:val="nil"/>
              <w:bottom w:val="single" w:sz="8" w:space="0" w:color="auto"/>
              <w:right w:val="single" w:sz="8" w:space="0" w:color="auto"/>
            </w:tcBorders>
            <w:shd w:val="clear" w:color="auto" w:fill="auto"/>
            <w:noWrap/>
            <w:vAlign w:val="center"/>
            <w:hideMark/>
          </w:tcPr>
          <w:p w14:paraId="7BB4E8A1"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 xml:space="preserve">Hopper  </w:t>
            </w:r>
          </w:p>
        </w:tc>
        <w:tc>
          <w:tcPr>
            <w:tcW w:w="1482" w:type="dxa"/>
            <w:tcBorders>
              <w:top w:val="nil"/>
              <w:left w:val="nil"/>
              <w:bottom w:val="single" w:sz="8" w:space="0" w:color="auto"/>
              <w:right w:val="single" w:sz="8" w:space="0" w:color="auto"/>
            </w:tcBorders>
            <w:shd w:val="clear" w:color="auto" w:fill="auto"/>
            <w:noWrap/>
            <w:vAlign w:val="center"/>
            <w:hideMark/>
          </w:tcPr>
          <w:p w14:paraId="664D5A7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4093F89F"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07B5B57F"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27</w:t>
            </w:r>
          </w:p>
        </w:tc>
        <w:tc>
          <w:tcPr>
            <w:tcW w:w="1720" w:type="dxa"/>
            <w:tcBorders>
              <w:top w:val="nil"/>
              <w:left w:val="nil"/>
              <w:bottom w:val="single" w:sz="8" w:space="0" w:color="auto"/>
              <w:right w:val="single" w:sz="8" w:space="0" w:color="auto"/>
            </w:tcBorders>
            <w:shd w:val="clear" w:color="auto" w:fill="auto"/>
            <w:noWrap/>
            <w:vAlign w:val="center"/>
            <w:hideMark/>
          </w:tcPr>
          <w:p w14:paraId="6100726C"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4004D6DD"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4FF10C03"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2</w:t>
            </w:r>
          </w:p>
        </w:tc>
        <w:tc>
          <w:tcPr>
            <w:tcW w:w="4336" w:type="dxa"/>
            <w:tcBorders>
              <w:top w:val="nil"/>
              <w:left w:val="nil"/>
              <w:bottom w:val="single" w:sz="8" w:space="0" w:color="auto"/>
              <w:right w:val="single" w:sz="8" w:space="0" w:color="auto"/>
            </w:tcBorders>
            <w:shd w:val="clear" w:color="auto" w:fill="auto"/>
            <w:noWrap/>
            <w:vAlign w:val="center"/>
            <w:hideMark/>
          </w:tcPr>
          <w:p w14:paraId="6D66B716"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Crusher</w:t>
            </w:r>
          </w:p>
        </w:tc>
        <w:tc>
          <w:tcPr>
            <w:tcW w:w="1482" w:type="dxa"/>
            <w:tcBorders>
              <w:top w:val="nil"/>
              <w:left w:val="nil"/>
              <w:bottom w:val="single" w:sz="8" w:space="0" w:color="auto"/>
              <w:right w:val="single" w:sz="8" w:space="0" w:color="auto"/>
            </w:tcBorders>
            <w:shd w:val="clear" w:color="auto" w:fill="auto"/>
            <w:noWrap/>
            <w:vAlign w:val="center"/>
            <w:hideMark/>
          </w:tcPr>
          <w:p w14:paraId="188ACBB1"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kg/hr</w:t>
            </w:r>
          </w:p>
        </w:tc>
        <w:tc>
          <w:tcPr>
            <w:tcW w:w="809" w:type="dxa"/>
            <w:tcBorders>
              <w:top w:val="nil"/>
              <w:left w:val="nil"/>
              <w:bottom w:val="single" w:sz="8" w:space="0" w:color="auto"/>
              <w:right w:val="single" w:sz="8" w:space="0" w:color="auto"/>
            </w:tcBorders>
            <w:shd w:val="clear" w:color="auto" w:fill="auto"/>
            <w:noWrap/>
            <w:vAlign w:val="center"/>
            <w:hideMark/>
          </w:tcPr>
          <w:p w14:paraId="1FB51327"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4</w:t>
            </w:r>
          </w:p>
        </w:tc>
        <w:tc>
          <w:tcPr>
            <w:tcW w:w="1132" w:type="dxa"/>
            <w:tcBorders>
              <w:top w:val="nil"/>
              <w:left w:val="nil"/>
              <w:bottom w:val="single" w:sz="8" w:space="0" w:color="auto"/>
              <w:right w:val="single" w:sz="8" w:space="0" w:color="auto"/>
            </w:tcBorders>
            <w:shd w:val="clear" w:color="auto" w:fill="auto"/>
            <w:noWrap/>
            <w:vAlign w:val="center"/>
            <w:hideMark/>
          </w:tcPr>
          <w:p w14:paraId="00AC8E72"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355</w:t>
            </w:r>
          </w:p>
        </w:tc>
        <w:tc>
          <w:tcPr>
            <w:tcW w:w="1720" w:type="dxa"/>
            <w:tcBorders>
              <w:top w:val="nil"/>
              <w:left w:val="nil"/>
              <w:bottom w:val="single" w:sz="8" w:space="0" w:color="auto"/>
              <w:right w:val="single" w:sz="8" w:space="0" w:color="auto"/>
            </w:tcBorders>
            <w:shd w:val="clear" w:color="auto" w:fill="auto"/>
            <w:noWrap/>
            <w:vAlign w:val="center"/>
            <w:hideMark/>
          </w:tcPr>
          <w:p w14:paraId="76E165A1"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0E403369"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14B3A797"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3</w:t>
            </w:r>
          </w:p>
        </w:tc>
        <w:tc>
          <w:tcPr>
            <w:tcW w:w="4336" w:type="dxa"/>
            <w:tcBorders>
              <w:top w:val="nil"/>
              <w:left w:val="nil"/>
              <w:bottom w:val="single" w:sz="8" w:space="0" w:color="auto"/>
              <w:right w:val="single" w:sz="8" w:space="0" w:color="auto"/>
            </w:tcBorders>
            <w:shd w:val="clear" w:color="auto" w:fill="auto"/>
            <w:noWrap/>
            <w:vAlign w:val="center"/>
            <w:hideMark/>
          </w:tcPr>
          <w:p w14:paraId="4B311463"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Condenser</w:t>
            </w:r>
          </w:p>
        </w:tc>
        <w:tc>
          <w:tcPr>
            <w:tcW w:w="1482" w:type="dxa"/>
            <w:tcBorders>
              <w:top w:val="nil"/>
              <w:left w:val="nil"/>
              <w:bottom w:val="single" w:sz="8" w:space="0" w:color="auto"/>
              <w:right w:val="single" w:sz="8" w:space="0" w:color="auto"/>
            </w:tcBorders>
            <w:shd w:val="clear" w:color="auto" w:fill="auto"/>
            <w:noWrap/>
            <w:vAlign w:val="center"/>
            <w:hideMark/>
          </w:tcPr>
          <w:p w14:paraId="34E7ED36"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m^2</w:t>
            </w:r>
          </w:p>
        </w:tc>
        <w:tc>
          <w:tcPr>
            <w:tcW w:w="809" w:type="dxa"/>
            <w:tcBorders>
              <w:top w:val="nil"/>
              <w:left w:val="nil"/>
              <w:bottom w:val="single" w:sz="8" w:space="0" w:color="auto"/>
              <w:right w:val="single" w:sz="8" w:space="0" w:color="auto"/>
            </w:tcBorders>
            <w:shd w:val="clear" w:color="auto" w:fill="auto"/>
            <w:noWrap/>
            <w:vAlign w:val="center"/>
            <w:hideMark/>
          </w:tcPr>
          <w:p w14:paraId="408402E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1</w:t>
            </w:r>
          </w:p>
        </w:tc>
        <w:tc>
          <w:tcPr>
            <w:tcW w:w="1132" w:type="dxa"/>
            <w:tcBorders>
              <w:top w:val="nil"/>
              <w:left w:val="nil"/>
              <w:bottom w:val="single" w:sz="8" w:space="0" w:color="auto"/>
              <w:right w:val="single" w:sz="8" w:space="0" w:color="auto"/>
            </w:tcBorders>
            <w:shd w:val="clear" w:color="auto" w:fill="auto"/>
            <w:noWrap/>
            <w:vAlign w:val="center"/>
            <w:hideMark/>
          </w:tcPr>
          <w:p w14:paraId="236FA93D"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44</w:t>
            </w:r>
          </w:p>
        </w:tc>
        <w:tc>
          <w:tcPr>
            <w:tcW w:w="1720" w:type="dxa"/>
            <w:tcBorders>
              <w:top w:val="nil"/>
              <w:left w:val="nil"/>
              <w:bottom w:val="single" w:sz="8" w:space="0" w:color="auto"/>
              <w:right w:val="single" w:sz="8" w:space="0" w:color="auto"/>
            </w:tcBorders>
            <w:shd w:val="clear" w:color="auto" w:fill="auto"/>
            <w:noWrap/>
            <w:vAlign w:val="center"/>
            <w:hideMark/>
          </w:tcPr>
          <w:p w14:paraId="0DBC5CC9"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09EE8635"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5000F2F3"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4</w:t>
            </w:r>
          </w:p>
        </w:tc>
        <w:tc>
          <w:tcPr>
            <w:tcW w:w="4336" w:type="dxa"/>
            <w:tcBorders>
              <w:top w:val="nil"/>
              <w:left w:val="nil"/>
              <w:bottom w:val="single" w:sz="8" w:space="0" w:color="auto"/>
              <w:right w:val="single" w:sz="8" w:space="0" w:color="auto"/>
            </w:tcBorders>
            <w:shd w:val="clear" w:color="auto" w:fill="auto"/>
            <w:noWrap/>
            <w:vAlign w:val="center"/>
            <w:hideMark/>
          </w:tcPr>
          <w:p w14:paraId="4F7529C5" w14:textId="78689838" w:rsidR="00B524C4" w:rsidRPr="004532CD" w:rsidRDefault="00CD321F"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Vacuum</w:t>
            </w:r>
            <w:r w:rsidR="00B524C4" w:rsidRPr="004532CD">
              <w:rPr>
                <w:rFonts w:ascii="Arial" w:eastAsia="Times New Roman" w:hAnsi="Arial" w:cs="Arial"/>
                <w:color w:val="000000"/>
                <w:sz w:val="20"/>
                <w:szCs w:val="20"/>
                <w:lang w:eastAsia="en-IN"/>
              </w:rPr>
              <w:t xml:space="preserve"> Pump</w:t>
            </w:r>
          </w:p>
        </w:tc>
        <w:tc>
          <w:tcPr>
            <w:tcW w:w="1482" w:type="dxa"/>
            <w:tcBorders>
              <w:top w:val="nil"/>
              <w:left w:val="nil"/>
              <w:bottom w:val="single" w:sz="8" w:space="0" w:color="auto"/>
              <w:right w:val="single" w:sz="8" w:space="0" w:color="auto"/>
            </w:tcBorders>
            <w:shd w:val="clear" w:color="auto" w:fill="auto"/>
            <w:noWrap/>
            <w:vAlign w:val="center"/>
            <w:hideMark/>
          </w:tcPr>
          <w:p w14:paraId="5CD04E12"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3E4FEAC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1AEE666E"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82</w:t>
            </w:r>
          </w:p>
        </w:tc>
        <w:tc>
          <w:tcPr>
            <w:tcW w:w="1720" w:type="dxa"/>
            <w:tcBorders>
              <w:top w:val="nil"/>
              <w:left w:val="nil"/>
              <w:bottom w:val="single" w:sz="8" w:space="0" w:color="auto"/>
              <w:right w:val="single" w:sz="8" w:space="0" w:color="auto"/>
            </w:tcBorders>
            <w:shd w:val="clear" w:color="auto" w:fill="auto"/>
            <w:noWrap/>
            <w:vAlign w:val="center"/>
            <w:hideMark/>
          </w:tcPr>
          <w:p w14:paraId="46DC3BCA"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26582850"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1E9F6038"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5</w:t>
            </w:r>
          </w:p>
        </w:tc>
        <w:tc>
          <w:tcPr>
            <w:tcW w:w="4336" w:type="dxa"/>
            <w:tcBorders>
              <w:top w:val="nil"/>
              <w:left w:val="nil"/>
              <w:bottom w:val="single" w:sz="8" w:space="0" w:color="auto"/>
              <w:right w:val="single" w:sz="8" w:space="0" w:color="auto"/>
            </w:tcBorders>
            <w:shd w:val="clear" w:color="auto" w:fill="auto"/>
            <w:noWrap/>
            <w:vAlign w:val="center"/>
            <w:hideMark/>
          </w:tcPr>
          <w:p w14:paraId="633B0A53"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Batch Reactor</w:t>
            </w:r>
          </w:p>
        </w:tc>
        <w:tc>
          <w:tcPr>
            <w:tcW w:w="1482" w:type="dxa"/>
            <w:tcBorders>
              <w:top w:val="nil"/>
              <w:left w:val="nil"/>
              <w:bottom w:val="single" w:sz="8" w:space="0" w:color="auto"/>
              <w:right w:val="single" w:sz="8" w:space="0" w:color="auto"/>
            </w:tcBorders>
            <w:shd w:val="clear" w:color="auto" w:fill="auto"/>
            <w:noWrap/>
            <w:vAlign w:val="center"/>
            <w:hideMark/>
          </w:tcPr>
          <w:p w14:paraId="6B08050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2DB555C0"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20A784CA"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266</w:t>
            </w:r>
          </w:p>
        </w:tc>
        <w:tc>
          <w:tcPr>
            <w:tcW w:w="1720" w:type="dxa"/>
            <w:tcBorders>
              <w:top w:val="nil"/>
              <w:left w:val="nil"/>
              <w:bottom w:val="single" w:sz="8" w:space="0" w:color="auto"/>
              <w:right w:val="single" w:sz="8" w:space="0" w:color="auto"/>
            </w:tcBorders>
            <w:shd w:val="clear" w:color="auto" w:fill="auto"/>
            <w:noWrap/>
            <w:vAlign w:val="center"/>
            <w:hideMark/>
          </w:tcPr>
          <w:p w14:paraId="559DEB49"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Auxiliary</w:t>
            </w:r>
          </w:p>
        </w:tc>
      </w:tr>
      <w:tr w:rsidR="00B524C4" w:rsidRPr="004532CD" w14:paraId="03138109" w14:textId="77777777" w:rsidTr="00A61E95">
        <w:trPr>
          <w:trHeight w:val="304"/>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1F0F41E8"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6</w:t>
            </w:r>
          </w:p>
        </w:tc>
        <w:tc>
          <w:tcPr>
            <w:tcW w:w="4336" w:type="dxa"/>
            <w:tcBorders>
              <w:top w:val="nil"/>
              <w:left w:val="nil"/>
              <w:bottom w:val="single" w:sz="8" w:space="0" w:color="auto"/>
              <w:right w:val="single" w:sz="8" w:space="0" w:color="auto"/>
            </w:tcBorders>
            <w:shd w:val="clear" w:color="auto" w:fill="auto"/>
            <w:noWrap/>
            <w:vAlign w:val="center"/>
            <w:hideMark/>
          </w:tcPr>
          <w:p w14:paraId="276027A4"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Epoxy Storage Tank</w:t>
            </w:r>
          </w:p>
        </w:tc>
        <w:tc>
          <w:tcPr>
            <w:tcW w:w="1482" w:type="dxa"/>
            <w:tcBorders>
              <w:top w:val="nil"/>
              <w:left w:val="nil"/>
              <w:bottom w:val="single" w:sz="8" w:space="0" w:color="auto"/>
              <w:right w:val="single" w:sz="8" w:space="0" w:color="auto"/>
            </w:tcBorders>
            <w:shd w:val="clear" w:color="auto" w:fill="auto"/>
            <w:noWrap/>
            <w:vAlign w:val="center"/>
            <w:hideMark/>
          </w:tcPr>
          <w:p w14:paraId="2EDD878F"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03A64FA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1E4A267D"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195</w:t>
            </w:r>
          </w:p>
        </w:tc>
        <w:tc>
          <w:tcPr>
            <w:tcW w:w="1720" w:type="dxa"/>
            <w:tcBorders>
              <w:top w:val="nil"/>
              <w:left w:val="nil"/>
              <w:bottom w:val="single" w:sz="8" w:space="0" w:color="auto"/>
              <w:right w:val="single" w:sz="8" w:space="0" w:color="auto"/>
            </w:tcBorders>
            <w:shd w:val="clear" w:color="auto" w:fill="auto"/>
            <w:noWrap/>
            <w:vAlign w:val="center"/>
            <w:hideMark/>
          </w:tcPr>
          <w:p w14:paraId="1DB35012"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3D1FF379" w14:textId="77777777" w:rsidTr="00A61E95">
        <w:trPr>
          <w:trHeight w:val="304"/>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1E49D61E"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7</w:t>
            </w:r>
          </w:p>
        </w:tc>
        <w:tc>
          <w:tcPr>
            <w:tcW w:w="4336" w:type="dxa"/>
            <w:tcBorders>
              <w:top w:val="nil"/>
              <w:left w:val="nil"/>
              <w:bottom w:val="single" w:sz="8" w:space="0" w:color="auto"/>
              <w:right w:val="single" w:sz="8" w:space="0" w:color="auto"/>
            </w:tcBorders>
            <w:shd w:val="clear" w:color="auto" w:fill="auto"/>
            <w:noWrap/>
            <w:vAlign w:val="center"/>
            <w:hideMark/>
          </w:tcPr>
          <w:p w14:paraId="11A7F7F3"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Epoxy Transfer Pump</w:t>
            </w:r>
          </w:p>
        </w:tc>
        <w:tc>
          <w:tcPr>
            <w:tcW w:w="1482" w:type="dxa"/>
            <w:tcBorders>
              <w:top w:val="nil"/>
              <w:left w:val="nil"/>
              <w:bottom w:val="single" w:sz="8" w:space="0" w:color="auto"/>
              <w:right w:val="single" w:sz="8" w:space="0" w:color="auto"/>
            </w:tcBorders>
            <w:shd w:val="clear" w:color="auto" w:fill="auto"/>
            <w:noWrap/>
            <w:vAlign w:val="center"/>
            <w:hideMark/>
          </w:tcPr>
          <w:p w14:paraId="73DFCE7C"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6C016780"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4</w:t>
            </w:r>
          </w:p>
        </w:tc>
        <w:tc>
          <w:tcPr>
            <w:tcW w:w="1132" w:type="dxa"/>
            <w:tcBorders>
              <w:top w:val="nil"/>
              <w:left w:val="nil"/>
              <w:bottom w:val="single" w:sz="8" w:space="0" w:color="auto"/>
              <w:right w:val="single" w:sz="8" w:space="0" w:color="auto"/>
            </w:tcBorders>
            <w:shd w:val="clear" w:color="auto" w:fill="auto"/>
            <w:noWrap/>
            <w:vAlign w:val="center"/>
            <w:hideMark/>
          </w:tcPr>
          <w:p w14:paraId="0CEC8E77"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41</w:t>
            </w:r>
          </w:p>
        </w:tc>
        <w:tc>
          <w:tcPr>
            <w:tcW w:w="1720" w:type="dxa"/>
            <w:tcBorders>
              <w:top w:val="nil"/>
              <w:left w:val="nil"/>
              <w:bottom w:val="single" w:sz="8" w:space="0" w:color="auto"/>
              <w:right w:val="single" w:sz="8" w:space="0" w:color="auto"/>
            </w:tcBorders>
            <w:shd w:val="clear" w:color="auto" w:fill="auto"/>
            <w:noWrap/>
            <w:vAlign w:val="center"/>
            <w:hideMark/>
          </w:tcPr>
          <w:p w14:paraId="6A223389"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0783A842"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0DCC4798"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8</w:t>
            </w:r>
          </w:p>
        </w:tc>
        <w:tc>
          <w:tcPr>
            <w:tcW w:w="4336" w:type="dxa"/>
            <w:tcBorders>
              <w:top w:val="nil"/>
              <w:left w:val="nil"/>
              <w:bottom w:val="single" w:sz="8" w:space="0" w:color="auto"/>
              <w:right w:val="single" w:sz="8" w:space="0" w:color="auto"/>
            </w:tcBorders>
            <w:shd w:val="clear" w:color="auto" w:fill="auto"/>
            <w:noWrap/>
            <w:vAlign w:val="center"/>
            <w:hideMark/>
          </w:tcPr>
          <w:p w14:paraId="70E35580"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Styrene Storage Tank</w:t>
            </w:r>
          </w:p>
        </w:tc>
        <w:tc>
          <w:tcPr>
            <w:tcW w:w="1482" w:type="dxa"/>
            <w:tcBorders>
              <w:top w:val="nil"/>
              <w:left w:val="nil"/>
              <w:bottom w:val="single" w:sz="8" w:space="0" w:color="auto"/>
              <w:right w:val="single" w:sz="8" w:space="0" w:color="auto"/>
            </w:tcBorders>
            <w:shd w:val="clear" w:color="auto" w:fill="auto"/>
            <w:noWrap/>
            <w:vAlign w:val="center"/>
            <w:hideMark/>
          </w:tcPr>
          <w:p w14:paraId="5C54140C"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2091F6A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1AAFA2BC"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222</w:t>
            </w:r>
          </w:p>
        </w:tc>
        <w:tc>
          <w:tcPr>
            <w:tcW w:w="1720" w:type="dxa"/>
            <w:tcBorders>
              <w:top w:val="nil"/>
              <w:left w:val="nil"/>
              <w:bottom w:val="single" w:sz="8" w:space="0" w:color="auto"/>
              <w:right w:val="single" w:sz="8" w:space="0" w:color="auto"/>
            </w:tcBorders>
            <w:shd w:val="clear" w:color="auto" w:fill="auto"/>
            <w:noWrap/>
            <w:vAlign w:val="center"/>
            <w:hideMark/>
          </w:tcPr>
          <w:p w14:paraId="5F02BFC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286159B9"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60DAAE96"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9</w:t>
            </w:r>
          </w:p>
        </w:tc>
        <w:tc>
          <w:tcPr>
            <w:tcW w:w="4336" w:type="dxa"/>
            <w:tcBorders>
              <w:top w:val="nil"/>
              <w:left w:val="nil"/>
              <w:bottom w:val="single" w:sz="8" w:space="0" w:color="auto"/>
              <w:right w:val="single" w:sz="8" w:space="0" w:color="auto"/>
            </w:tcBorders>
            <w:shd w:val="clear" w:color="auto" w:fill="auto"/>
            <w:noWrap/>
            <w:vAlign w:val="center"/>
            <w:hideMark/>
          </w:tcPr>
          <w:p w14:paraId="40689CB0"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Styrene Transfer pump</w:t>
            </w:r>
          </w:p>
        </w:tc>
        <w:tc>
          <w:tcPr>
            <w:tcW w:w="1482" w:type="dxa"/>
            <w:tcBorders>
              <w:top w:val="nil"/>
              <w:left w:val="nil"/>
              <w:bottom w:val="single" w:sz="8" w:space="0" w:color="auto"/>
              <w:right w:val="single" w:sz="8" w:space="0" w:color="auto"/>
            </w:tcBorders>
            <w:shd w:val="clear" w:color="auto" w:fill="auto"/>
            <w:noWrap/>
            <w:vAlign w:val="center"/>
            <w:hideMark/>
          </w:tcPr>
          <w:p w14:paraId="084FF0DF"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7DD841D2"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4</w:t>
            </w:r>
          </w:p>
        </w:tc>
        <w:tc>
          <w:tcPr>
            <w:tcW w:w="1132" w:type="dxa"/>
            <w:tcBorders>
              <w:top w:val="nil"/>
              <w:left w:val="nil"/>
              <w:bottom w:val="single" w:sz="8" w:space="0" w:color="auto"/>
              <w:right w:val="single" w:sz="8" w:space="0" w:color="auto"/>
            </w:tcBorders>
            <w:shd w:val="clear" w:color="auto" w:fill="auto"/>
            <w:noWrap/>
            <w:vAlign w:val="center"/>
            <w:hideMark/>
          </w:tcPr>
          <w:p w14:paraId="6C6218F0"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53</w:t>
            </w:r>
          </w:p>
        </w:tc>
        <w:tc>
          <w:tcPr>
            <w:tcW w:w="1720" w:type="dxa"/>
            <w:tcBorders>
              <w:top w:val="nil"/>
              <w:left w:val="nil"/>
              <w:bottom w:val="single" w:sz="8" w:space="0" w:color="auto"/>
              <w:right w:val="single" w:sz="8" w:space="0" w:color="auto"/>
            </w:tcBorders>
            <w:shd w:val="clear" w:color="auto" w:fill="auto"/>
            <w:noWrap/>
            <w:vAlign w:val="center"/>
            <w:hideMark/>
          </w:tcPr>
          <w:p w14:paraId="0A638E93"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4B3953F0"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39BBCA26"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10</w:t>
            </w:r>
          </w:p>
        </w:tc>
        <w:tc>
          <w:tcPr>
            <w:tcW w:w="4336" w:type="dxa"/>
            <w:tcBorders>
              <w:top w:val="nil"/>
              <w:left w:val="nil"/>
              <w:bottom w:val="single" w:sz="8" w:space="0" w:color="auto"/>
              <w:right w:val="single" w:sz="8" w:space="0" w:color="auto"/>
            </w:tcBorders>
            <w:shd w:val="clear" w:color="auto" w:fill="auto"/>
            <w:noWrap/>
            <w:vAlign w:val="center"/>
            <w:hideMark/>
          </w:tcPr>
          <w:p w14:paraId="7446F9A1"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Methyl Methacrylic storage tank</w:t>
            </w:r>
          </w:p>
        </w:tc>
        <w:tc>
          <w:tcPr>
            <w:tcW w:w="1482" w:type="dxa"/>
            <w:tcBorders>
              <w:top w:val="nil"/>
              <w:left w:val="nil"/>
              <w:bottom w:val="single" w:sz="8" w:space="0" w:color="auto"/>
              <w:right w:val="single" w:sz="8" w:space="0" w:color="auto"/>
            </w:tcBorders>
            <w:shd w:val="clear" w:color="auto" w:fill="auto"/>
            <w:noWrap/>
            <w:vAlign w:val="center"/>
            <w:hideMark/>
          </w:tcPr>
          <w:p w14:paraId="61E38FEB"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7215231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2FEFA802"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177</w:t>
            </w:r>
          </w:p>
        </w:tc>
        <w:tc>
          <w:tcPr>
            <w:tcW w:w="1720" w:type="dxa"/>
            <w:tcBorders>
              <w:top w:val="nil"/>
              <w:left w:val="nil"/>
              <w:bottom w:val="single" w:sz="8" w:space="0" w:color="auto"/>
              <w:right w:val="single" w:sz="8" w:space="0" w:color="auto"/>
            </w:tcBorders>
            <w:shd w:val="clear" w:color="auto" w:fill="auto"/>
            <w:noWrap/>
            <w:vAlign w:val="center"/>
            <w:hideMark/>
          </w:tcPr>
          <w:p w14:paraId="180D2461"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7BAE511C"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7155E897"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12</w:t>
            </w:r>
          </w:p>
        </w:tc>
        <w:tc>
          <w:tcPr>
            <w:tcW w:w="4336" w:type="dxa"/>
            <w:tcBorders>
              <w:top w:val="nil"/>
              <w:left w:val="nil"/>
              <w:bottom w:val="single" w:sz="8" w:space="0" w:color="auto"/>
              <w:right w:val="single" w:sz="8" w:space="0" w:color="auto"/>
            </w:tcBorders>
            <w:shd w:val="clear" w:color="auto" w:fill="auto"/>
            <w:noWrap/>
            <w:vAlign w:val="center"/>
            <w:hideMark/>
          </w:tcPr>
          <w:p w14:paraId="07C8D0DC"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Methyl Methacrylic Transfer Pump</w:t>
            </w:r>
          </w:p>
        </w:tc>
        <w:tc>
          <w:tcPr>
            <w:tcW w:w="1482" w:type="dxa"/>
            <w:tcBorders>
              <w:top w:val="nil"/>
              <w:left w:val="nil"/>
              <w:bottom w:val="single" w:sz="8" w:space="0" w:color="auto"/>
              <w:right w:val="single" w:sz="8" w:space="0" w:color="auto"/>
            </w:tcBorders>
            <w:shd w:val="clear" w:color="auto" w:fill="auto"/>
            <w:noWrap/>
            <w:vAlign w:val="center"/>
            <w:hideMark/>
          </w:tcPr>
          <w:p w14:paraId="3E013FE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50FD01F7"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4</w:t>
            </w:r>
          </w:p>
        </w:tc>
        <w:tc>
          <w:tcPr>
            <w:tcW w:w="1132" w:type="dxa"/>
            <w:tcBorders>
              <w:top w:val="nil"/>
              <w:left w:val="nil"/>
              <w:bottom w:val="single" w:sz="8" w:space="0" w:color="auto"/>
              <w:right w:val="single" w:sz="8" w:space="0" w:color="auto"/>
            </w:tcBorders>
            <w:shd w:val="clear" w:color="auto" w:fill="auto"/>
            <w:noWrap/>
            <w:vAlign w:val="center"/>
            <w:hideMark/>
          </w:tcPr>
          <w:p w14:paraId="15414F67"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44</w:t>
            </w:r>
          </w:p>
        </w:tc>
        <w:tc>
          <w:tcPr>
            <w:tcW w:w="1720" w:type="dxa"/>
            <w:tcBorders>
              <w:top w:val="nil"/>
              <w:left w:val="nil"/>
              <w:bottom w:val="single" w:sz="8" w:space="0" w:color="auto"/>
              <w:right w:val="single" w:sz="8" w:space="0" w:color="auto"/>
            </w:tcBorders>
            <w:shd w:val="clear" w:color="auto" w:fill="auto"/>
            <w:noWrap/>
            <w:vAlign w:val="center"/>
            <w:hideMark/>
          </w:tcPr>
          <w:p w14:paraId="058FE0C3"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2D4799D6"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696A88D2"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13</w:t>
            </w:r>
          </w:p>
        </w:tc>
        <w:tc>
          <w:tcPr>
            <w:tcW w:w="4336" w:type="dxa"/>
            <w:tcBorders>
              <w:top w:val="nil"/>
              <w:left w:val="nil"/>
              <w:bottom w:val="single" w:sz="8" w:space="0" w:color="auto"/>
              <w:right w:val="single" w:sz="8" w:space="0" w:color="auto"/>
            </w:tcBorders>
            <w:shd w:val="clear" w:color="auto" w:fill="auto"/>
            <w:noWrap/>
            <w:vAlign w:val="center"/>
            <w:hideMark/>
          </w:tcPr>
          <w:p w14:paraId="370FBEA0"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Jacketed Blender</w:t>
            </w:r>
          </w:p>
        </w:tc>
        <w:tc>
          <w:tcPr>
            <w:tcW w:w="1482" w:type="dxa"/>
            <w:tcBorders>
              <w:top w:val="nil"/>
              <w:left w:val="nil"/>
              <w:bottom w:val="single" w:sz="8" w:space="0" w:color="auto"/>
              <w:right w:val="single" w:sz="8" w:space="0" w:color="auto"/>
            </w:tcBorders>
            <w:shd w:val="clear" w:color="auto" w:fill="auto"/>
            <w:noWrap/>
            <w:vAlign w:val="center"/>
            <w:hideMark/>
          </w:tcPr>
          <w:p w14:paraId="7210CDE6"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m^2</w:t>
            </w:r>
          </w:p>
        </w:tc>
        <w:tc>
          <w:tcPr>
            <w:tcW w:w="809" w:type="dxa"/>
            <w:tcBorders>
              <w:top w:val="nil"/>
              <w:left w:val="nil"/>
              <w:bottom w:val="single" w:sz="8" w:space="0" w:color="auto"/>
              <w:right w:val="single" w:sz="8" w:space="0" w:color="auto"/>
            </w:tcBorders>
            <w:shd w:val="clear" w:color="auto" w:fill="auto"/>
            <w:noWrap/>
            <w:vAlign w:val="center"/>
            <w:hideMark/>
          </w:tcPr>
          <w:p w14:paraId="09B7DF3A"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6DFB727C"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355</w:t>
            </w:r>
          </w:p>
        </w:tc>
        <w:tc>
          <w:tcPr>
            <w:tcW w:w="1720" w:type="dxa"/>
            <w:tcBorders>
              <w:top w:val="nil"/>
              <w:left w:val="nil"/>
              <w:bottom w:val="single" w:sz="8" w:space="0" w:color="auto"/>
              <w:right w:val="single" w:sz="8" w:space="0" w:color="auto"/>
            </w:tcBorders>
            <w:shd w:val="clear" w:color="auto" w:fill="auto"/>
            <w:noWrap/>
            <w:vAlign w:val="center"/>
            <w:hideMark/>
          </w:tcPr>
          <w:p w14:paraId="6263E4A6"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Auxiliary</w:t>
            </w:r>
          </w:p>
        </w:tc>
      </w:tr>
      <w:tr w:rsidR="00B524C4" w:rsidRPr="004532CD" w14:paraId="62B9A185"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2EE55EF1"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14</w:t>
            </w:r>
          </w:p>
        </w:tc>
        <w:tc>
          <w:tcPr>
            <w:tcW w:w="4336" w:type="dxa"/>
            <w:tcBorders>
              <w:top w:val="nil"/>
              <w:left w:val="nil"/>
              <w:bottom w:val="single" w:sz="8" w:space="0" w:color="auto"/>
              <w:right w:val="single" w:sz="8" w:space="0" w:color="auto"/>
            </w:tcBorders>
            <w:shd w:val="clear" w:color="auto" w:fill="auto"/>
            <w:noWrap/>
            <w:vAlign w:val="center"/>
            <w:hideMark/>
          </w:tcPr>
          <w:p w14:paraId="3077FFDF"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Feed Pump</w:t>
            </w:r>
          </w:p>
        </w:tc>
        <w:tc>
          <w:tcPr>
            <w:tcW w:w="1482" w:type="dxa"/>
            <w:tcBorders>
              <w:top w:val="nil"/>
              <w:left w:val="nil"/>
              <w:bottom w:val="single" w:sz="8" w:space="0" w:color="auto"/>
              <w:right w:val="single" w:sz="8" w:space="0" w:color="auto"/>
            </w:tcBorders>
            <w:shd w:val="clear" w:color="auto" w:fill="auto"/>
            <w:noWrap/>
            <w:vAlign w:val="center"/>
            <w:hideMark/>
          </w:tcPr>
          <w:p w14:paraId="069FC9F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3B137B78"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6</w:t>
            </w:r>
          </w:p>
        </w:tc>
        <w:tc>
          <w:tcPr>
            <w:tcW w:w="1132" w:type="dxa"/>
            <w:tcBorders>
              <w:top w:val="nil"/>
              <w:left w:val="nil"/>
              <w:bottom w:val="single" w:sz="8" w:space="0" w:color="auto"/>
              <w:right w:val="single" w:sz="8" w:space="0" w:color="auto"/>
            </w:tcBorders>
            <w:shd w:val="clear" w:color="auto" w:fill="auto"/>
            <w:noWrap/>
            <w:vAlign w:val="center"/>
            <w:hideMark/>
          </w:tcPr>
          <w:p w14:paraId="75747EA9"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115</w:t>
            </w:r>
          </w:p>
        </w:tc>
        <w:tc>
          <w:tcPr>
            <w:tcW w:w="1720" w:type="dxa"/>
            <w:tcBorders>
              <w:top w:val="nil"/>
              <w:left w:val="nil"/>
              <w:bottom w:val="single" w:sz="8" w:space="0" w:color="auto"/>
              <w:right w:val="single" w:sz="8" w:space="0" w:color="auto"/>
            </w:tcBorders>
            <w:shd w:val="clear" w:color="auto" w:fill="auto"/>
            <w:noWrap/>
            <w:vAlign w:val="center"/>
            <w:hideMark/>
          </w:tcPr>
          <w:p w14:paraId="112C11F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320E0FA0"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06764A08"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15</w:t>
            </w:r>
          </w:p>
        </w:tc>
        <w:tc>
          <w:tcPr>
            <w:tcW w:w="4336" w:type="dxa"/>
            <w:tcBorders>
              <w:top w:val="nil"/>
              <w:left w:val="nil"/>
              <w:bottom w:val="single" w:sz="8" w:space="0" w:color="auto"/>
              <w:right w:val="single" w:sz="8" w:space="0" w:color="auto"/>
            </w:tcBorders>
            <w:shd w:val="clear" w:color="auto" w:fill="auto"/>
            <w:noWrap/>
            <w:vAlign w:val="center"/>
            <w:hideMark/>
          </w:tcPr>
          <w:p w14:paraId="0302B8CD"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Dust Collector</w:t>
            </w:r>
          </w:p>
        </w:tc>
        <w:tc>
          <w:tcPr>
            <w:tcW w:w="1482" w:type="dxa"/>
            <w:tcBorders>
              <w:top w:val="nil"/>
              <w:left w:val="nil"/>
              <w:bottom w:val="single" w:sz="8" w:space="0" w:color="auto"/>
              <w:right w:val="single" w:sz="8" w:space="0" w:color="auto"/>
            </w:tcBorders>
            <w:shd w:val="clear" w:color="auto" w:fill="auto"/>
            <w:noWrap/>
            <w:vAlign w:val="center"/>
            <w:hideMark/>
          </w:tcPr>
          <w:p w14:paraId="1A78442D"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12DC3291"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3</w:t>
            </w:r>
          </w:p>
        </w:tc>
        <w:tc>
          <w:tcPr>
            <w:tcW w:w="1132" w:type="dxa"/>
            <w:tcBorders>
              <w:top w:val="nil"/>
              <w:left w:val="nil"/>
              <w:bottom w:val="single" w:sz="8" w:space="0" w:color="auto"/>
              <w:right w:val="single" w:sz="8" w:space="0" w:color="auto"/>
            </w:tcBorders>
            <w:shd w:val="clear" w:color="auto" w:fill="auto"/>
            <w:noWrap/>
            <w:vAlign w:val="center"/>
            <w:hideMark/>
          </w:tcPr>
          <w:p w14:paraId="248CA258"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71</w:t>
            </w:r>
          </w:p>
        </w:tc>
        <w:tc>
          <w:tcPr>
            <w:tcW w:w="1720" w:type="dxa"/>
            <w:tcBorders>
              <w:top w:val="nil"/>
              <w:left w:val="nil"/>
              <w:bottom w:val="single" w:sz="8" w:space="0" w:color="auto"/>
              <w:right w:val="single" w:sz="8" w:space="0" w:color="auto"/>
            </w:tcBorders>
            <w:shd w:val="clear" w:color="auto" w:fill="auto"/>
            <w:noWrap/>
            <w:vAlign w:val="center"/>
            <w:hideMark/>
          </w:tcPr>
          <w:p w14:paraId="423CD040"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63CD6873"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607A47F0"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16</w:t>
            </w:r>
          </w:p>
        </w:tc>
        <w:tc>
          <w:tcPr>
            <w:tcW w:w="4336" w:type="dxa"/>
            <w:tcBorders>
              <w:top w:val="nil"/>
              <w:left w:val="nil"/>
              <w:bottom w:val="single" w:sz="8" w:space="0" w:color="auto"/>
              <w:right w:val="single" w:sz="8" w:space="0" w:color="auto"/>
            </w:tcBorders>
            <w:shd w:val="clear" w:color="auto" w:fill="auto"/>
            <w:noWrap/>
            <w:vAlign w:val="center"/>
            <w:hideMark/>
          </w:tcPr>
          <w:p w14:paraId="4E26A1B8"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Product Tank</w:t>
            </w:r>
          </w:p>
        </w:tc>
        <w:tc>
          <w:tcPr>
            <w:tcW w:w="1482" w:type="dxa"/>
            <w:tcBorders>
              <w:top w:val="nil"/>
              <w:left w:val="nil"/>
              <w:bottom w:val="single" w:sz="8" w:space="0" w:color="auto"/>
              <w:right w:val="single" w:sz="8" w:space="0" w:color="auto"/>
            </w:tcBorders>
            <w:shd w:val="clear" w:color="auto" w:fill="auto"/>
            <w:noWrap/>
            <w:vAlign w:val="center"/>
            <w:hideMark/>
          </w:tcPr>
          <w:p w14:paraId="3B170063"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7C76A90F"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3</w:t>
            </w:r>
          </w:p>
        </w:tc>
        <w:tc>
          <w:tcPr>
            <w:tcW w:w="1132" w:type="dxa"/>
            <w:tcBorders>
              <w:top w:val="nil"/>
              <w:left w:val="nil"/>
              <w:bottom w:val="single" w:sz="8" w:space="0" w:color="auto"/>
              <w:right w:val="single" w:sz="8" w:space="0" w:color="auto"/>
            </w:tcBorders>
            <w:shd w:val="clear" w:color="auto" w:fill="auto"/>
            <w:noWrap/>
            <w:vAlign w:val="center"/>
            <w:hideMark/>
          </w:tcPr>
          <w:p w14:paraId="6F408F2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532</w:t>
            </w:r>
          </w:p>
        </w:tc>
        <w:tc>
          <w:tcPr>
            <w:tcW w:w="1720" w:type="dxa"/>
            <w:tcBorders>
              <w:top w:val="nil"/>
              <w:left w:val="nil"/>
              <w:bottom w:val="single" w:sz="8" w:space="0" w:color="auto"/>
              <w:right w:val="single" w:sz="8" w:space="0" w:color="auto"/>
            </w:tcBorders>
            <w:shd w:val="clear" w:color="auto" w:fill="auto"/>
            <w:noWrap/>
            <w:vAlign w:val="center"/>
            <w:hideMark/>
          </w:tcPr>
          <w:p w14:paraId="1AC0717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27CABC97"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5A2CE08A"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17</w:t>
            </w:r>
          </w:p>
        </w:tc>
        <w:tc>
          <w:tcPr>
            <w:tcW w:w="4336" w:type="dxa"/>
            <w:tcBorders>
              <w:top w:val="nil"/>
              <w:left w:val="nil"/>
              <w:bottom w:val="single" w:sz="8" w:space="0" w:color="auto"/>
              <w:right w:val="single" w:sz="8" w:space="0" w:color="auto"/>
            </w:tcBorders>
            <w:shd w:val="clear" w:color="auto" w:fill="auto"/>
            <w:noWrap/>
            <w:vAlign w:val="center"/>
            <w:hideMark/>
          </w:tcPr>
          <w:p w14:paraId="06AEE308"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Packaging Equipment</w:t>
            </w:r>
          </w:p>
        </w:tc>
        <w:tc>
          <w:tcPr>
            <w:tcW w:w="1482" w:type="dxa"/>
            <w:tcBorders>
              <w:top w:val="nil"/>
              <w:left w:val="nil"/>
              <w:bottom w:val="single" w:sz="8" w:space="0" w:color="auto"/>
              <w:right w:val="single" w:sz="8" w:space="0" w:color="auto"/>
            </w:tcBorders>
            <w:shd w:val="clear" w:color="auto" w:fill="auto"/>
            <w:noWrap/>
            <w:vAlign w:val="center"/>
            <w:hideMark/>
          </w:tcPr>
          <w:p w14:paraId="7E4855A9"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KG/bag</w:t>
            </w:r>
          </w:p>
        </w:tc>
        <w:tc>
          <w:tcPr>
            <w:tcW w:w="809" w:type="dxa"/>
            <w:tcBorders>
              <w:top w:val="nil"/>
              <w:left w:val="nil"/>
              <w:bottom w:val="single" w:sz="8" w:space="0" w:color="auto"/>
              <w:right w:val="single" w:sz="8" w:space="0" w:color="auto"/>
            </w:tcBorders>
            <w:shd w:val="clear" w:color="auto" w:fill="auto"/>
            <w:noWrap/>
            <w:vAlign w:val="center"/>
            <w:hideMark/>
          </w:tcPr>
          <w:p w14:paraId="380B3798"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3</w:t>
            </w:r>
          </w:p>
        </w:tc>
        <w:tc>
          <w:tcPr>
            <w:tcW w:w="1132" w:type="dxa"/>
            <w:tcBorders>
              <w:top w:val="nil"/>
              <w:left w:val="nil"/>
              <w:bottom w:val="single" w:sz="8" w:space="0" w:color="auto"/>
              <w:right w:val="single" w:sz="8" w:space="0" w:color="auto"/>
            </w:tcBorders>
            <w:shd w:val="clear" w:color="auto" w:fill="auto"/>
            <w:noWrap/>
            <w:vAlign w:val="center"/>
            <w:hideMark/>
          </w:tcPr>
          <w:p w14:paraId="21609E28"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150</w:t>
            </w:r>
          </w:p>
        </w:tc>
        <w:tc>
          <w:tcPr>
            <w:tcW w:w="1720" w:type="dxa"/>
            <w:tcBorders>
              <w:top w:val="nil"/>
              <w:left w:val="nil"/>
              <w:bottom w:val="single" w:sz="8" w:space="0" w:color="auto"/>
              <w:right w:val="single" w:sz="8" w:space="0" w:color="auto"/>
            </w:tcBorders>
            <w:shd w:val="clear" w:color="auto" w:fill="auto"/>
            <w:noWrap/>
            <w:vAlign w:val="center"/>
            <w:hideMark/>
          </w:tcPr>
          <w:p w14:paraId="12A03981"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5D58257A" w14:textId="77777777" w:rsidTr="00A61E95">
        <w:trPr>
          <w:trHeight w:val="319"/>
        </w:trPr>
        <w:tc>
          <w:tcPr>
            <w:tcW w:w="521" w:type="dxa"/>
            <w:tcBorders>
              <w:top w:val="nil"/>
              <w:left w:val="nil"/>
              <w:bottom w:val="nil"/>
              <w:right w:val="nil"/>
            </w:tcBorders>
            <w:shd w:val="clear" w:color="auto" w:fill="auto"/>
            <w:noWrap/>
            <w:vAlign w:val="bottom"/>
            <w:hideMark/>
          </w:tcPr>
          <w:p w14:paraId="27B1C593" w14:textId="77777777" w:rsidR="00B524C4" w:rsidRPr="004532CD" w:rsidRDefault="00B524C4" w:rsidP="00A61E95">
            <w:pPr>
              <w:spacing w:after="0" w:line="240" w:lineRule="auto"/>
              <w:rPr>
                <w:rFonts w:ascii="Arial" w:eastAsia="Times New Roman" w:hAnsi="Arial" w:cs="Arial"/>
                <w:color w:val="000000"/>
                <w:sz w:val="20"/>
                <w:szCs w:val="20"/>
                <w:lang w:eastAsia="en-IN"/>
              </w:rPr>
            </w:pPr>
          </w:p>
        </w:tc>
        <w:tc>
          <w:tcPr>
            <w:tcW w:w="4336" w:type="dxa"/>
            <w:tcBorders>
              <w:top w:val="nil"/>
              <w:left w:val="nil"/>
              <w:bottom w:val="single" w:sz="8" w:space="0" w:color="000000"/>
              <w:right w:val="nil"/>
            </w:tcBorders>
            <w:shd w:val="clear" w:color="auto" w:fill="auto"/>
            <w:vAlign w:val="center"/>
            <w:hideMark/>
          </w:tcPr>
          <w:p w14:paraId="69F54E46" w14:textId="77777777" w:rsidR="00B524C4" w:rsidRPr="00CB1DB6" w:rsidRDefault="00B524C4" w:rsidP="00A61E95">
            <w:pPr>
              <w:spacing w:after="0" w:line="240" w:lineRule="auto"/>
              <w:rPr>
                <w:rFonts w:ascii="Palladio Uralic" w:eastAsia="Times New Roman" w:hAnsi="Palladio Uralic" w:cs="Calibri"/>
                <w:b/>
                <w:bCs/>
                <w:color w:val="000000"/>
                <w:sz w:val="16"/>
                <w:szCs w:val="16"/>
                <w:lang w:eastAsia="en-IN"/>
              </w:rPr>
            </w:pPr>
            <w:r w:rsidRPr="00CB1DB6">
              <w:rPr>
                <w:rFonts w:ascii="Palladio Uralic" w:eastAsia="Times New Roman" w:hAnsi="Palladio Uralic" w:cs="Calibri"/>
                <w:b/>
                <w:bCs/>
                <w:color w:val="000000"/>
                <w:sz w:val="16"/>
                <w:szCs w:val="16"/>
                <w:lang w:eastAsia="en-IN"/>
              </w:rPr>
              <w:t>TOTAL MAIN EQUIPMENT COST</w:t>
            </w:r>
          </w:p>
        </w:tc>
        <w:tc>
          <w:tcPr>
            <w:tcW w:w="1482" w:type="dxa"/>
            <w:tcBorders>
              <w:top w:val="nil"/>
              <w:left w:val="nil"/>
              <w:bottom w:val="single" w:sz="8" w:space="0" w:color="auto"/>
              <w:right w:val="single" w:sz="8" w:space="0" w:color="auto"/>
            </w:tcBorders>
            <w:shd w:val="clear" w:color="auto" w:fill="auto"/>
            <w:noWrap/>
            <w:vAlign w:val="center"/>
            <w:hideMark/>
          </w:tcPr>
          <w:p w14:paraId="02C8C447" w14:textId="77777777" w:rsidR="00B524C4" w:rsidRPr="00CB1DB6" w:rsidRDefault="00B524C4" w:rsidP="00A61E95">
            <w:pPr>
              <w:spacing w:after="0" w:line="240" w:lineRule="auto"/>
              <w:rPr>
                <w:rFonts w:ascii="Arial" w:eastAsia="Times New Roman" w:hAnsi="Arial" w:cs="Arial"/>
                <w:b/>
                <w:bCs/>
                <w:color w:val="000000"/>
                <w:sz w:val="20"/>
                <w:szCs w:val="20"/>
                <w:lang w:eastAsia="en-IN"/>
              </w:rPr>
            </w:pPr>
            <w:r w:rsidRPr="00CB1DB6">
              <w:rPr>
                <w:rFonts w:ascii="Arial" w:eastAsia="Times New Roman" w:hAnsi="Arial" w:cs="Arial"/>
                <w:b/>
                <w:bCs/>
                <w:color w:val="000000"/>
                <w:sz w:val="20"/>
                <w:szCs w:val="20"/>
                <w:lang w:eastAsia="en-IN"/>
              </w:rPr>
              <w:t> </w:t>
            </w:r>
          </w:p>
        </w:tc>
        <w:tc>
          <w:tcPr>
            <w:tcW w:w="809" w:type="dxa"/>
            <w:tcBorders>
              <w:top w:val="nil"/>
              <w:left w:val="nil"/>
              <w:bottom w:val="single" w:sz="8" w:space="0" w:color="auto"/>
              <w:right w:val="single" w:sz="8" w:space="0" w:color="auto"/>
            </w:tcBorders>
            <w:shd w:val="clear" w:color="auto" w:fill="auto"/>
            <w:noWrap/>
            <w:vAlign w:val="center"/>
            <w:hideMark/>
          </w:tcPr>
          <w:p w14:paraId="6B1E7A08" w14:textId="77777777" w:rsidR="00B524C4" w:rsidRPr="00CB1DB6" w:rsidRDefault="00B524C4" w:rsidP="00A61E95">
            <w:pPr>
              <w:spacing w:after="0" w:line="240" w:lineRule="auto"/>
              <w:rPr>
                <w:rFonts w:ascii="Arial" w:eastAsia="Times New Roman" w:hAnsi="Arial" w:cs="Arial"/>
                <w:b/>
                <w:bCs/>
                <w:color w:val="000000"/>
                <w:sz w:val="20"/>
                <w:szCs w:val="20"/>
                <w:lang w:eastAsia="en-IN"/>
              </w:rPr>
            </w:pPr>
            <w:r w:rsidRPr="00CB1DB6">
              <w:rPr>
                <w:rFonts w:ascii="Arial" w:eastAsia="Times New Roman" w:hAnsi="Arial" w:cs="Arial"/>
                <w:b/>
                <w:bCs/>
                <w:color w:val="000000"/>
                <w:sz w:val="20"/>
                <w:szCs w:val="20"/>
                <w:lang w:eastAsia="en-IN"/>
              </w:rPr>
              <w:t> </w:t>
            </w:r>
          </w:p>
        </w:tc>
        <w:tc>
          <w:tcPr>
            <w:tcW w:w="1132" w:type="dxa"/>
            <w:tcBorders>
              <w:top w:val="nil"/>
              <w:left w:val="nil"/>
              <w:bottom w:val="single" w:sz="8" w:space="0" w:color="auto"/>
              <w:right w:val="single" w:sz="8" w:space="0" w:color="auto"/>
            </w:tcBorders>
            <w:shd w:val="clear" w:color="auto" w:fill="auto"/>
            <w:noWrap/>
            <w:vAlign w:val="center"/>
            <w:hideMark/>
          </w:tcPr>
          <w:p w14:paraId="0B3C857D" w14:textId="77777777" w:rsidR="00B524C4" w:rsidRPr="00CB1DB6" w:rsidRDefault="00B524C4" w:rsidP="00A61E95">
            <w:pPr>
              <w:spacing w:after="0" w:line="240" w:lineRule="auto"/>
              <w:jc w:val="center"/>
              <w:rPr>
                <w:rFonts w:ascii="Arial" w:eastAsia="Times New Roman" w:hAnsi="Arial" w:cs="Arial"/>
                <w:b/>
                <w:bCs/>
                <w:color w:val="000000"/>
                <w:sz w:val="20"/>
                <w:szCs w:val="20"/>
                <w:lang w:eastAsia="en-IN"/>
              </w:rPr>
            </w:pPr>
            <w:r w:rsidRPr="00CB1DB6">
              <w:rPr>
                <w:rFonts w:ascii="Arial" w:eastAsia="Times New Roman" w:hAnsi="Arial" w:cs="Arial"/>
                <w:b/>
                <w:bCs/>
                <w:color w:val="000000"/>
                <w:sz w:val="20"/>
                <w:szCs w:val="20"/>
                <w:lang w:eastAsia="en-IN"/>
              </w:rPr>
              <w:t>2.73</w:t>
            </w:r>
          </w:p>
        </w:tc>
        <w:tc>
          <w:tcPr>
            <w:tcW w:w="1720" w:type="dxa"/>
            <w:tcBorders>
              <w:top w:val="nil"/>
              <w:left w:val="nil"/>
              <w:bottom w:val="single" w:sz="8" w:space="0" w:color="auto"/>
              <w:right w:val="single" w:sz="8" w:space="0" w:color="auto"/>
            </w:tcBorders>
            <w:shd w:val="clear" w:color="auto" w:fill="auto"/>
            <w:noWrap/>
            <w:vAlign w:val="center"/>
            <w:hideMark/>
          </w:tcPr>
          <w:p w14:paraId="2BD9CB47" w14:textId="77777777" w:rsidR="00B524C4" w:rsidRPr="00CB1DB6" w:rsidRDefault="00B524C4" w:rsidP="00A61E95">
            <w:pPr>
              <w:spacing w:after="0" w:line="240" w:lineRule="auto"/>
              <w:rPr>
                <w:rFonts w:ascii="Arial" w:eastAsia="Times New Roman" w:hAnsi="Arial" w:cs="Arial"/>
                <w:b/>
                <w:bCs/>
                <w:color w:val="000000"/>
                <w:sz w:val="20"/>
                <w:szCs w:val="20"/>
                <w:lang w:eastAsia="en-IN"/>
              </w:rPr>
            </w:pPr>
            <w:r w:rsidRPr="00CB1DB6">
              <w:rPr>
                <w:rFonts w:ascii="Arial" w:eastAsia="Times New Roman" w:hAnsi="Arial" w:cs="Arial"/>
                <w:b/>
                <w:bCs/>
                <w:color w:val="000000"/>
                <w:sz w:val="20"/>
                <w:szCs w:val="20"/>
                <w:lang w:eastAsia="en-IN"/>
              </w:rPr>
              <w:t> </w:t>
            </w:r>
          </w:p>
        </w:tc>
      </w:tr>
    </w:tbl>
    <w:p w14:paraId="10BFF1DC" w14:textId="22F424A2" w:rsidR="00B524C4" w:rsidRDefault="00B524C4" w:rsidP="00B524C4">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5.4. Annual Cost of Production</w:t>
      </w:r>
    </w:p>
    <w:p w14:paraId="2EAE2C1C" w14:textId="1F132158" w:rsidR="00B524C4" w:rsidRDefault="00B524C4" w:rsidP="003D4F29">
      <w:pPr>
        <w:spacing w:line="360" w:lineRule="auto"/>
        <w:jc w:val="both"/>
        <w:rPr>
          <w:rFonts w:ascii="Arial" w:hAnsi="Arial" w:cs="Arial"/>
          <w:sz w:val="24"/>
          <w:szCs w:val="24"/>
        </w:rPr>
      </w:pPr>
      <w:r>
        <w:rPr>
          <w:rFonts w:ascii="Arial" w:hAnsi="Arial" w:cs="Arial"/>
          <w:sz w:val="24"/>
          <w:szCs w:val="24"/>
        </w:rPr>
        <w:t>Raw Material Cost is considered as t</w:t>
      </w:r>
      <w:r w:rsidRPr="004532CD">
        <w:rPr>
          <w:rFonts w:ascii="Arial" w:hAnsi="Arial" w:cs="Arial"/>
          <w:sz w:val="24"/>
          <w:szCs w:val="24"/>
        </w:rPr>
        <w:t xml:space="preserve">he base case, the annual cost of raw materials reached a value of </w:t>
      </w:r>
      <w:r>
        <w:rPr>
          <w:rFonts w:ascii="Arial" w:hAnsi="Arial" w:cs="Arial"/>
          <w:sz w:val="24"/>
          <w:szCs w:val="24"/>
        </w:rPr>
        <w:t xml:space="preserve">USD </w:t>
      </w:r>
      <w:r w:rsidRPr="004532CD">
        <w:rPr>
          <w:rFonts w:ascii="Arial" w:hAnsi="Arial" w:cs="Arial"/>
          <w:sz w:val="24"/>
          <w:szCs w:val="24"/>
        </w:rPr>
        <w:t>61</w:t>
      </w:r>
      <w:r>
        <w:rPr>
          <w:rFonts w:ascii="Arial" w:hAnsi="Arial" w:cs="Arial"/>
          <w:sz w:val="24"/>
          <w:szCs w:val="24"/>
        </w:rPr>
        <w:t>.</w:t>
      </w:r>
      <w:r w:rsidRPr="004532CD">
        <w:rPr>
          <w:rFonts w:ascii="Arial" w:hAnsi="Arial" w:cs="Arial"/>
          <w:sz w:val="24"/>
          <w:szCs w:val="24"/>
        </w:rPr>
        <w:t>7</w:t>
      </w:r>
      <w:r>
        <w:rPr>
          <w:rFonts w:ascii="Arial" w:hAnsi="Arial" w:cs="Arial"/>
          <w:sz w:val="24"/>
          <w:szCs w:val="24"/>
        </w:rPr>
        <w:t xml:space="preserve"> Million</w:t>
      </w:r>
      <w:r>
        <w:rPr>
          <w:rFonts w:ascii="Palladio Uralic" w:eastAsia="Times New Roman" w:hAnsi="Palladio Uralic" w:cs="Calibri"/>
          <w:b/>
          <w:bCs/>
          <w:color w:val="000000"/>
          <w:sz w:val="18"/>
          <w:szCs w:val="18"/>
          <w:lang w:eastAsia="en-IN"/>
        </w:rPr>
        <w:t xml:space="preserve"> </w:t>
      </w:r>
      <w:r w:rsidRPr="004532CD">
        <w:rPr>
          <w:rFonts w:ascii="Arial" w:hAnsi="Arial" w:cs="Arial"/>
          <w:sz w:val="24"/>
          <w:szCs w:val="24"/>
        </w:rPr>
        <w:t xml:space="preserve">per year for </w:t>
      </w:r>
      <w:r>
        <w:rPr>
          <w:rFonts w:ascii="Arial" w:hAnsi="Arial" w:cs="Arial"/>
          <w:sz w:val="24"/>
          <w:szCs w:val="24"/>
        </w:rPr>
        <w:t>30</w:t>
      </w:r>
      <w:r w:rsidRPr="004532CD">
        <w:rPr>
          <w:rFonts w:ascii="Arial" w:hAnsi="Arial" w:cs="Arial"/>
          <w:sz w:val="24"/>
          <w:szCs w:val="24"/>
        </w:rPr>
        <w:t xml:space="preserve"> </w:t>
      </w:r>
      <w:r>
        <w:rPr>
          <w:rFonts w:ascii="Arial" w:hAnsi="Arial" w:cs="Arial"/>
          <w:sz w:val="24"/>
          <w:szCs w:val="24"/>
        </w:rPr>
        <w:t>thousand tonnes per a</w:t>
      </w:r>
      <w:r w:rsidRPr="004532CD">
        <w:rPr>
          <w:rFonts w:ascii="Arial" w:hAnsi="Arial" w:cs="Arial"/>
          <w:sz w:val="24"/>
          <w:szCs w:val="24"/>
        </w:rPr>
        <w:t xml:space="preserve">nnum plant capacity. </w:t>
      </w:r>
      <w:r w:rsidR="00A73944" w:rsidRPr="004532CD">
        <w:rPr>
          <w:rFonts w:ascii="Arial" w:hAnsi="Arial" w:cs="Arial"/>
          <w:sz w:val="24"/>
          <w:szCs w:val="24"/>
        </w:rPr>
        <w:t>Ma</w:t>
      </w:r>
      <w:r w:rsidR="00A73944">
        <w:rPr>
          <w:rFonts w:ascii="Arial" w:hAnsi="Arial" w:cs="Arial"/>
          <w:sz w:val="24"/>
          <w:szCs w:val="24"/>
        </w:rPr>
        <w:t xml:space="preserve">jor </w:t>
      </w:r>
      <w:r w:rsidR="00A73944" w:rsidRPr="004532CD">
        <w:rPr>
          <w:rFonts w:ascii="Arial" w:hAnsi="Arial" w:cs="Arial"/>
          <w:sz w:val="24"/>
          <w:szCs w:val="24"/>
        </w:rPr>
        <w:t>raw</w:t>
      </w:r>
      <w:r w:rsidRPr="004532CD">
        <w:rPr>
          <w:rFonts w:ascii="Arial" w:hAnsi="Arial" w:cs="Arial"/>
          <w:sz w:val="24"/>
          <w:szCs w:val="24"/>
        </w:rPr>
        <w:t xml:space="preserve"> </w:t>
      </w:r>
      <w:r>
        <w:rPr>
          <w:rFonts w:ascii="Arial" w:hAnsi="Arial" w:cs="Arial"/>
          <w:sz w:val="24"/>
          <w:szCs w:val="24"/>
        </w:rPr>
        <w:t>m</w:t>
      </w:r>
      <w:r w:rsidRPr="004532CD">
        <w:rPr>
          <w:rFonts w:ascii="Arial" w:hAnsi="Arial" w:cs="Arial"/>
          <w:sz w:val="24"/>
          <w:szCs w:val="24"/>
        </w:rPr>
        <w:t>aterial</w:t>
      </w:r>
      <w:r>
        <w:rPr>
          <w:rFonts w:ascii="Arial" w:hAnsi="Arial" w:cs="Arial"/>
          <w:sz w:val="24"/>
          <w:szCs w:val="24"/>
        </w:rPr>
        <w:t>s</w:t>
      </w:r>
      <w:r w:rsidRPr="004532CD">
        <w:rPr>
          <w:rFonts w:ascii="Arial" w:hAnsi="Arial" w:cs="Arial"/>
          <w:sz w:val="24"/>
          <w:szCs w:val="24"/>
        </w:rPr>
        <w:t xml:space="preserve"> considered </w:t>
      </w:r>
      <w:r>
        <w:rPr>
          <w:rFonts w:ascii="Arial" w:hAnsi="Arial" w:cs="Arial"/>
          <w:sz w:val="24"/>
          <w:szCs w:val="24"/>
        </w:rPr>
        <w:t>are Epoxy Resin</w:t>
      </w:r>
      <w:r w:rsidRPr="004532CD">
        <w:rPr>
          <w:rFonts w:ascii="Arial" w:hAnsi="Arial" w:cs="Arial"/>
          <w:sz w:val="24"/>
          <w:szCs w:val="24"/>
        </w:rPr>
        <w:t xml:space="preserve">, </w:t>
      </w:r>
      <w:r>
        <w:rPr>
          <w:rFonts w:ascii="Arial" w:hAnsi="Arial" w:cs="Arial"/>
          <w:sz w:val="24"/>
          <w:szCs w:val="24"/>
        </w:rPr>
        <w:t xml:space="preserve">Bisphenol A, Styrene, </w:t>
      </w:r>
      <w:r w:rsidRPr="004532CD">
        <w:rPr>
          <w:rFonts w:ascii="Arial" w:hAnsi="Arial" w:cs="Arial"/>
          <w:sz w:val="24"/>
          <w:szCs w:val="24"/>
        </w:rPr>
        <w:t>Methacrylic Acid</w:t>
      </w:r>
      <w:r>
        <w:rPr>
          <w:rFonts w:ascii="Arial" w:hAnsi="Arial" w:cs="Arial"/>
          <w:sz w:val="24"/>
          <w:szCs w:val="24"/>
        </w:rPr>
        <w:t xml:space="preserve"> </w:t>
      </w:r>
      <w:r w:rsidRPr="004532CD">
        <w:rPr>
          <w:rFonts w:ascii="Arial" w:hAnsi="Arial" w:cs="Arial"/>
          <w:sz w:val="24"/>
          <w:szCs w:val="24"/>
        </w:rPr>
        <w:t>with</w:t>
      </w:r>
      <w:r>
        <w:rPr>
          <w:rFonts w:ascii="Arial" w:hAnsi="Arial" w:cs="Arial"/>
          <w:sz w:val="24"/>
          <w:szCs w:val="24"/>
        </w:rPr>
        <w:t xml:space="preserve"> stoichiometry ratio </w:t>
      </w:r>
      <w:r w:rsidRPr="004532CD">
        <w:rPr>
          <w:rFonts w:ascii="Arial" w:hAnsi="Arial" w:cs="Arial"/>
          <w:sz w:val="24"/>
          <w:szCs w:val="24"/>
        </w:rPr>
        <w:t>of 0.</w:t>
      </w:r>
      <w:r>
        <w:rPr>
          <w:rFonts w:ascii="Arial" w:hAnsi="Arial" w:cs="Arial"/>
          <w:sz w:val="24"/>
          <w:szCs w:val="24"/>
        </w:rPr>
        <w:t>3</w:t>
      </w:r>
      <w:r w:rsidRPr="004532CD">
        <w:rPr>
          <w:rFonts w:ascii="Arial" w:hAnsi="Arial" w:cs="Arial"/>
          <w:sz w:val="24"/>
          <w:szCs w:val="24"/>
        </w:rPr>
        <w:t>, 0.</w:t>
      </w:r>
      <w:r>
        <w:rPr>
          <w:rFonts w:ascii="Arial" w:hAnsi="Arial" w:cs="Arial"/>
          <w:sz w:val="24"/>
          <w:szCs w:val="24"/>
        </w:rPr>
        <w:t>14, 0.45</w:t>
      </w:r>
      <w:r w:rsidRPr="004532CD">
        <w:rPr>
          <w:rFonts w:ascii="Arial" w:hAnsi="Arial" w:cs="Arial"/>
          <w:sz w:val="24"/>
          <w:szCs w:val="24"/>
        </w:rPr>
        <w:t xml:space="preserve"> &amp; 0.</w:t>
      </w:r>
      <w:r>
        <w:rPr>
          <w:rFonts w:ascii="Arial" w:hAnsi="Arial" w:cs="Arial"/>
          <w:sz w:val="24"/>
          <w:szCs w:val="24"/>
        </w:rPr>
        <w:t>11 respectively</w:t>
      </w:r>
      <w:r w:rsidRPr="004532CD">
        <w:rPr>
          <w:rFonts w:ascii="Arial" w:hAnsi="Arial" w:cs="Arial"/>
          <w:sz w:val="24"/>
          <w:szCs w:val="24"/>
        </w:rPr>
        <w:t xml:space="preserve">. </w:t>
      </w:r>
    </w:p>
    <w:tbl>
      <w:tblPr>
        <w:tblW w:w="9770" w:type="dxa"/>
        <w:tblInd w:w="-20" w:type="dxa"/>
        <w:tblLook w:val="04A0" w:firstRow="1" w:lastRow="0" w:firstColumn="1" w:lastColumn="0" w:noHBand="0" w:noVBand="1"/>
      </w:tblPr>
      <w:tblGrid>
        <w:gridCol w:w="1065"/>
        <w:gridCol w:w="5251"/>
        <w:gridCol w:w="2275"/>
        <w:gridCol w:w="1179"/>
      </w:tblGrid>
      <w:tr w:rsidR="00B524C4" w:rsidRPr="0010555F" w14:paraId="4E28A0AC" w14:textId="77777777" w:rsidTr="00A61E95">
        <w:trPr>
          <w:trHeight w:val="305"/>
        </w:trPr>
        <w:tc>
          <w:tcPr>
            <w:tcW w:w="1065" w:type="dxa"/>
            <w:tcBorders>
              <w:top w:val="single" w:sz="4" w:space="0" w:color="auto"/>
              <w:left w:val="single" w:sz="4" w:space="0" w:color="auto"/>
              <w:bottom w:val="single" w:sz="4" w:space="0" w:color="auto"/>
              <w:right w:val="single" w:sz="4" w:space="0" w:color="auto"/>
            </w:tcBorders>
            <w:shd w:val="clear" w:color="000000" w:fill="5B9BD5"/>
            <w:vAlign w:val="center"/>
            <w:hideMark/>
          </w:tcPr>
          <w:p w14:paraId="6ADF07EF" w14:textId="77777777" w:rsidR="00B524C4" w:rsidRPr="0010555F" w:rsidRDefault="00B524C4" w:rsidP="00A61E95">
            <w:pPr>
              <w:spacing w:after="0" w:line="240" w:lineRule="auto"/>
              <w:rPr>
                <w:rFonts w:ascii="Arial" w:eastAsia="Times New Roman" w:hAnsi="Arial" w:cs="Arial"/>
                <w:color w:val="000000"/>
                <w:sz w:val="18"/>
                <w:szCs w:val="18"/>
                <w:lang w:eastAsia="en-IN"/>
              </w:rPr>
            </w:pPr>
          </w:p>
        </w:tc>
        <w:tc>
          <w:tcPr>
            <w:tcW w:w="5251" w:type="dxa"/>
            <w:tcBorders>
              <w:top w:val="single" w:sz="4" w:space="0" w:color="auto"/>
              <w:left w:val="nil"/>
              <w:bottom w:val="single" w:sz="4" w:space="0" w:color="auto"/>
              <w:right w:val="single" w:sz="4" w:space="0" w:color="auto"/>
            </w:tcBorders>
            <w:shd w:val="clear" w:color="000000" w:fill="5B9BD5"/>
            <w:vAlign w:val="center"/>
            <w:hideMark/>
          </w:tcPr>
          <w:p w14:paraId="09404CE5" w14:textId="77777777" w:rsidR="00B524C4" w:rsidRPr="0010555F" w:rsidRDefault="00B524C4" w:rsidP="00A61E95">
            <w:pPr>
              <w:spacing w:after="0" w:line="240" w:lineRule="auto"/>
              <w:ind w:firstLineChars="100" w:firstLine="181"/>
              <w:rPr>
                <w:rFonts w:ascii="Arial" w:eastAsia="Times New Roman" w:hAnsi="Arial" w:cs="Arial"/>
                <w:b/>
                <w:bCs/>
                <w:color w:val="000000"/>
                <w:sz w:val="18"/>
                <w:szCs w:val="18"/>
                <w:lang w:eastAsia="en-IN"/>
              </w:rPr>
            </w:pPr>
            <w:r w:rsidRPr="0010555F">
              <w:rPr>
                <w:rFonts w:ascii="Arial" w:eastAsia="Times New Roman" w:hAnsi="Arial" w:cs="Arial"/>
                <w:b/>
                <w:bCs/>
                <w:color w:val="000000"/>
                <w:sz w:val="18"/>
                <w:szCs w:val="18"/>
                <w:lang w:eastAsia="en-IN"/>
              </w:rPr>
              <w:t>ITEM</w:t>
            </w:r>
          </w:p>
        </w:tc>
        <w:tc>
          <w:tcPr>
            <w:tcW w:w="2275" w:type="dxa"/>
            <w:tcBorders>
              <w:top w:val="single" w:sz="4" w:space="0" w:color="auto"/>
              <w:left w:val="nil"/>
              <w:bottom w:val="single" w:sz="4" w:space="0" w:color="auto"/>
              <w:right w:val="single" w:sz="4" w:space="0" w:color="auto"/>
            </w:tcBorders>
            <w:shd w:val="clear" w:color="000000" w:fill="5B9BD5"/>
            <w:vAlign w:val="center"/>
            <w:hideMark/>
          </w:tcPr>
          <w:p w14:paraId="02D2A46B" w14:textId="77777777" w:rsidR="00B524C4" w:rsidRPr="0010555F" w:rsidRDefault="00B524C4" w:rsidP="00A61E95">
            <w:pPr>
              <w:spacing w:after="0" w:line="240" w:lineRule="auto"/>
              <w:jc w:val="center"/>
              <w:rPr>
                <w:rFonts w:ascii="Arial" w:eastAsia="Times New Roman" w:hAnsi="Arial" w:cs="Arial"/>
                <w:b/>
                <w:bCs/>
                <w:color w:val="000000"/>
                <w:sz w:val="18"/>
                <w:szCs w:val="18"/>
                <w:lang w:eastAsia="en-IN"/>
              </w:rPr>
            </w:pPr>
            <w:r w:rsidRPr="0010555F">
              <w:rPr>
                <w:rFonts w:ascii="Arial" w:eastAsia="Times New Roman" w:hAnsi="Arial" w:cs="Arial"/>
                <w:b/>
                <w:bCs/>
                <w:color w:val="000000"/>
                <w:sz w:val="18"/>
                <w:szCs w:val="18"/>
                <w:lang w:eastAsia="en-IN"/>
              </w:rPr>
              <w:t>[USD</w:t>
            </w:r>
            <w:r>
              <w:rPr>
                <w:rFonts w:ascii="Arial" w:eastAsia="Times New Roman" w:hAnsi="Arial" w:cs="Arial"/>
                <w:b/>
                <w:bCs/>
                <w:color w:val="000000"/>
                <w:sz w:val="18"/>
                <w:szCs w:val="18"/>
                <w:lang w:eastAsia="en-IN"/>
              </w:rPr>
              <w:t xml:space="preserve"> Million</w:t>
            </w:r>
            <w:r w:rsidRPr="0010555F">
              <w:rPr>
                <w:rFonts w:ascii="Arial" w:eastAsia="Times New Roman" w:hAnsi="Arial" w:cs="Arial"/>
                <w:b/>
                <w:bCs/>
                <w:color w:val="000000"/>
                <w:sz w:val="18"/>
                <w:szCs w:val="18"/>
                <w:lang w:eastAsia="en-IN"/>
              </w:rPr>
              <w:t>]</w:t>
            </w:r>
          </w:p>
        </w:tc>
        <w:tc>
          <w:tcPr>
            <w:tcW w:w="1179" w:type="dxa"/>
            <w:tcBorders>
              <w:top w:val="single" w:sz="4" w:space="0" w:color="auto"/>
              <w:left w:val="nil"/>
              <w:bottom w:val="single" w:sz="4" w:space="0" w:color="auto"/>
              <w:right w:val="single" w:sz="4" w:space="0" w:color="auto"/>
            </w:tcBorders>
            <w:shd w:val="clear" w:color="auto" w:fill="auto"/>
            <w:noWrap/>
            <w:vAlign w:val="bottom"/>
            <w:hideMark/>
          </w:tcPr>
          <w:p w14:paraId="65FA4B53" w14:textId="77777777" w:rsidR="00B524C4" w:rsidRPr="0010555F" w:rsidRDefault="00B524C4" w:rsidP="00A61E95">
            <w:pPr>
              <w:spacing w:after="0" w:line="240" w:lineRule="auto"/>
              <w:rPr>
                <w:rFonts w:ascii="Arial" w:eastAsia="Times New Roman" w:hAnsi="Arial" w:cs="Arial"/>
                <w:color w:val="000000"/>
                <w:lang w:eastAsia="en-IN"/>
              </w:rPr>
            </w:pPr>
            <w:r w:rsidRPr="0010555F">
              <w:rPr>
                <w:rFonts w:ascii="Arial" w:eastAsia="Times New Roman" w:hAnsi="Arial" w:cs="Arial"/>
                <w:color w:val="000000"/>
                <w:lang w:eastAsia="en-IN"/>
              </w:rPr>
              <w:t> </w:t>
            </w:r>
          </w:p>
        </w:tc>
      </w:tr>
      <w:tr w:rsidR="00B524C4" w:rsidRPr="0010555F" w14:paraId="69410CBD"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8D08D" w:themeFill="accent6" w:themeFillTint="99"/>
            <w:vAlign w:val="center"/>
            <w:hideMark/>
          </w:tcPr>
          <w:p w14:paraId="07A8B816" w14:textId="77777777" w:rsidR="00B524C4" w:rsidRPr="0010555F" w:rsidRDefault="00B524C4" w:rsidP="00A61E95">
            <w:pPr>
              <w:spacing w:after="0" w:line="240" w:lineRule="auto"/>
              <w:jc w:val="center"/>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C</w:t>
            </w:r>
          </w:p>
        </w:tc>
        <w:tc>
          <w:tcPr>
            <w:tcW w:w="5251" w:type="dxa"/>
            <w:tcBorders>
              <w:top w:val="nil"/>
              <w:left w:val="nil"/>
              <w:bottom w:val="single" w:sz="4" w:space="0" w:color="auto"/>
              <w:right w:val="single" w:sz="4" w:space="0" w:color="auto"/>
            </w:tcBorders>
            <w:shd w:val="clear" w:color="auto" w:fill="A8D08D" w:themeFill="accent6" w:themeFillTint="99"/>
            <w:vAlign w:val="center"/>
            <w:hideMark/>
          </w:tcPr>
          <w:p w14:paraId="6EAAD00C" w14:textId="77777777" w:rsidR="00B524C4" w:rsidRPr="0010555F" w:rsidRDefault="00B524C4" w:rsidP="00A61E95">
            <w:pPr>
              <w:spacing w:after="0" w:line="240" w:lineRule="auto"/>
              <w:ind w:firstLineChars="100" w:firstLine="181"/>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Manufacturing Cost</w:t>
            </w:r>
          </w:p>
        </w:tc>
        <w:tc>
          <w:tcPr>
            <w:tcW w:w="2275" w:type="dxa"/>
            <w:tcBorders>
              <w:top w:val="nil"/>
              <w:left w:val="nil"/>
              <w:bottom w:val="single" w:sz="4" w:space="0" w:color="auto"/>
              <w:right w:val="single" w:sz="4" w:space="0" w:color="auto"/>
            </w:tcBorders>
            <w:shd w:val="clear" w:color="auto" w:fill="A8D08D" w:themeFill="accent6" w:themeFillTint="99"/>
            <w:vAlign w:val="bottom"/>
            <w:hideMark/>
          </w:tcPr>
          <w:p w14:paraId="29FC5512" w14:textId="77777777" w:rsidR="00B524C4" w:rsidRPr="0010555F" w:rsidRDefault="00B524C4" w:rsidP="00A61E95">
            <w:pPr>
              <w:spacing w:after="0" w:line="240" w:lineRule="auto"/>
              <w:jc w:val="center"/>
              <w:rPr>
                <w:rFonts w:ascii="Arial" w:eastAsia="Times New Roman" w:hAnsi="Arial" w:cs="Arial"/>
                <w:b/>
                <w:bCs/>
                <w:color w:val="000000"/>
                <w:sz w:val="18"/>
                <w:szCs w:val="18"/>
                <w:lang w:eastAsia="en-IN"/>
              </w:rPr>
            </w:pPr>
            <w:r>
              <w:rPr>
                <w:rFonts w:ascii="Calibri" w:hAnsi="Calibri"/>
                <w:color w:val="000000"/>
              </w:rPr>
              <w:t>63.33</w:t>
            </w:r>
          </w:p>
        </w:tc>
        <w:tc>
          <w:tcPr>
            <w:tcW w:w="1179" w:type="dxa"/>
            <w:tcBorders>
              <w:top w:val="nil"/>
              <w:left w:val="nil"/>
              <w:bottom w:val="single" w:sz="4" w:space="0" w:color="auto"/>
              <w:right w:val="single" w:sz="4" w:space="0" w:color="auto"/>
            </w:tcBorders>
            <w:shd w:val="clear" w:color="auto" w:fill="auto"/>
            <w:noWrap/>
            <w:vAlign w:val="bottom"/>
            <w:hideMark/>
          </w:tcPr>
          <w:p w14:paraId="50585EFE" w14:textId="77777777" w:rsidR="00B524C4" w:rsidRPr="0010555F" w:rsidRDefault="00B524C4" w:rsidP="00A61E95">
            <w:pPr>
              <w:spacing w:after="0" w:line="240" w:lineRule="auto"/>
              <w:rPr>
                <w:rFonts w:ascii="Arial" w:eastAsia="Times New Roman" w:hAnsi="Arial" w:cs="Arial"/>
                <w:color w:val="000000"/>
                <w:lang w:eastAsia="en-IN"/>
              </w:rPr>
            </w:pPr>
            <w:r w:rsidRPr="0010555F">
              <w:rPr>
                <w:rFonts w:ascii="Arial" w:eastAsia="Times New Roman" w:hAnsi="Arial" w:cs="Arial"/>
                <w:color w:val="000000"/>
                <w:lang w:eastAsia="en-IN"/>
              </w:rPr>
              <w:t> </w:t>
            </w:r>
          </w:p>
        </w:tc>
      </w:tr>
      <w:tr w:rsidR="00B524C4" w:rsidRPr="0010555F" w14:paraId="2D296910"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7F92A006"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C1</w:t>
            </w:r>
          </w:p>
        </w:tc>
        <w:tc>
          <w:tcPr>
            <w:tcW w:w="5251" w:type="dxa"/>
            <w:tcBorders>
              <w:top w:val="nil"/>
              <w:left w:val="nil"/>
              <w:bottom w:val="single" w:sz="4" w:space="0" w:color="auto"/>
              <w:right w:val="single" w:sz="4" w:space="0" w:color="auto"/>
            </w:tcBorders>
            <w:shd w:val="clear" w:color="auto" w:fill="auto"/>
            <w:vAlign w:val="center"/>
            <w:hideMark/>
          </w:tcPr>
          <w:p w14:paraId="3711FF90" w14:textId="77777777" w:rsidR="00B524C4" w:rsidRPr="00330A91" w:rsidRDefault="00B524C4" w:rsidP="00A61E95">
            <w:pPr>
              <w:spacing w:after="0" w:line="240" w:lineRule="auto"/>
              <w:rPr>
                <w:rFonts w:ascii="Arial" w:eastAsia="Times New Roman" w:hAnsi="Arial" w:cs="Arial"/>
                <w:b/>
                <w:bCs/>
                <w:color w:val="000000"/>
                <w:sz w:val="18"/>
                <w:szCs w:val="18"/>
                <w:lang w:eastAsia="en-IN"/>
              </w:rPr>
            </w:pPr>
            <w:r w:rsidRPr="00330A91">
              <w:rPr>
                <w:rFonts w:ascii="Arial" w:eastAsia="Times New Roman" w:hAnsi="Arial" w:cs="Arial"/>
                <w:b/>
                <w:bCs/>
                <w:color w:val="000000"/>
                <w:sz w:val="18"/>
                <w:szCs w:val="18"/>
                <w:lang w:eastAsia="en-IN"/>
              </w:rPr>
              <w:t xml:space="preserve">Raw materials </w:t>
            </w:r>
          </w:p>
        </w:tc>
        <w:tc>
          <w:tcPr>
            <w:tcW w:w="2275" w:type="dxa"/>
            <w:tcBorders>
              <w:top w:val="nil"/>
              <w:left w:val="nil"/>
              <w:bottom w:val="single" w:sz="4" w:space="0" w:color="auto"/>
              <w:right w:val="single" w:sz="4" w:space="0" w:color="auto"/>
            </w:tcBorders>
            <w:shd w:val="clear" w:color="auto" w:fill="auto"/>
            <w:vAlign w:val="bottom"/>
            <w:hideMark/>
          </w:tcPr>
          <w:p w14:paraId="48861B0B"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sidRPr="00330A91">
              <w:rPr>
                <w:rFonts w:ascii="Calibri" w:hAnsi="Calibri"/>
                <w:color w:val="000000"/>
              </w:rPr>
              <w:t>61.71</w:t>
            </w:r>
          </w:p>
        </w:tc>
        <w:tc>
          <w:tcPr>
            <w:tcW w:w="1179" w:type="dxa"/>
            <w:tcBorders>
              <w:top w:val="nil"/>
              <w:left w:val="nil"/>
              <w:bottom w:val="single" w:sz="4" w:space="0" w:color="auto"/>
              <w:right w:val="single" w:sz="4" w:space="0" w:color="auto"/>
            </w:tcBorders>
            <w:shd w:val="clear" w:color="auto" w:fill="auto"/>
            <w:noWrap/>
            <w:vAlign w:val="bottom"/>
            <w:hideMark/>
          </w:tcPr>
          <w:p w14:paraId="5BC845C4" w14:textId="77777777" w:rsidR="00B524C4" w:rsidRPr="0010555F" w:rsidRDefault="00B524C4" w:rsidP="00A61E95">
            <w:pPr>
              <w:spacing w:after="0" w:line="240" w:lineRule="auto"/>
              <w:rPr>
                <w:rFonts w:ascii="Arial" w:eastAsia="Times New Roman" w:hAnsi="Arial" w:cs="Arial"/>
                <w:b/>
                <w:bCs/>
                <w:color w:val="000000"/>
                <w:lang w:eastAsia="en-IN"/>
              </w:rPr>
            </w:pPr>
            <w:r w:rsidRPr="0010555F">
              <w:rPr>
                <w:rFonts w:ascii="Arial" w:eastAsia="Times New Roman" w:hAnsi="Arial" w:cs="Arial"/>
                <w:b/>
                <w:bCs/>
                <w:color w:val="000000"/>
                <w:lang w:eastAsia="en-IN"/>
              </w:rPr>
              <w:t> </w:t>
            </w:r>
          </w:p>
        </w:tc>
      </w:tr>
      <w:tr w:rsidR="00B524C4" w:rsidRPr="0010555F" w14:paraId="32CFC875"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28B06421"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C2</w:t>
            </w:r>
          </w:p>
        </w:tc>
        <w:tc>
          <w:tcPr>
            <w:tcW w:w="5251" w:type="dxa"/>
            <w:tcBorders>
              <w:top w:val="nil"/>
              <w:left w:val="nil"/>
              <w:bottom w:val="single" w:sz="4" w:space="0" w:color="auto"/>
              <w:right w:val="single" w:sz="4" w:space="0" w:color="auto"/>
            </w:tcBorders>
            <w:shd w:val="clear" w:color="auto" w:fill="auto"/>
            <w:vAlign w:val="center"/>
            <w:hideMark/>
          </w:tcPr>
          <w:p w14:paraId="11FE0D40" w14:textId="77777777" w:rsidR="00B524C4" w:rsidRPr="00330A91" w:rsidRDefault="00B524C4" w:rsidP="00A61E95">
            <w:pPr>
              <w:spacing w:after="0" w:line="240" w:lineRule="auto"/>
              <w:rPr>
                <w:rFonts w:ascii="Arial" w:eastAsia="Times New Roman" w:hAnsi="Arial" w:cs="Arial"/>
                <w:b/>
                <w:bCs/>
                <w:color w:val="000000"/>
                <w:sz w:val="18"/>
                <w:szCs w:val="18"/>
                <w:lang w:eastAsia="en-IN"/>
              </w:rPr>
            </w:pPr>
            <w:r w:rsidRPr="00330A91">
              <w:rPr>
                <w:rFonts w:ascii="Arial" w:eastAsia="Times New Roman" w:hAnsi="Arial" w:cs="Arial"/>
                <w:b/>
                <w:bCs/>
                <w:color w:val="000000"/>
                <w:sz w:val="18"/>
                <w:szCs w:val="18"/>
                <w:lang w:eastAsia="en-IN"/>
              </w:rPr>
              <w:t>Labour</w:t>
            </w:r>
          </w:p>
        </w:tc>
        <w:tc>
          <w:tcPr>
            <w:tcW w:w="2275" w:type="dxa"/>
            <w:tcBorders>
              <w:top w:val="nil"/>
              <w:left w:val="nil"/>
              <w:bottom w:val="single" w:sz="4" w:space="0" w:color="auto"/>
              <w:right w:val="single" w:sz="4" w:space="0" w:color="auto"/>
            </w:tcBorders>
            <w:shd w:val="clear" w:color="auto" w:fill="auto"/>
            <w:vAlign w:val="bottom"/>
            <w:hideMark/>
          </w:tcPr>
          <w:p w14:paraId="5A4EF9C2"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sidRPr="00330A91">
              <w:rPr>
                <w:rFonts w:ascii="Calibri" w:hAnsi="Calibri"/>
                <w:color w:val="000000"/>
              </w:rPr>
              <w:t>0.57</w:t>
            </w:r>
          </w:p>
        </w:tc>
        <w:tc>
          <w:tcPr>
            <w:tcW w:w="1179" w:type="dxa"/>
            <w:tcBorders>
              <w:top w:val="nil"/>
              <w:left w:val="nil"/>
              <w:bottom w:val="single" w:sz="4" w:space="0" w:color="auto"/>
              <w:right w:val="single" w:sz="4" w:space="0" w:color="auto"/>
            </w:tcBorders>
            <w:shd w:val="clear" w:color="auto" w:fill="auto"/>
            <w:noWrap/>
            <w:vAlign w:val="bottom"/>
            <w:hideMark/>
          </w:tcPr>
          <w:p w14:paraId="22D07972" w14:textId="77777777" w:rsidR="00B524C4" w:rsidRPr="0010555F" w:rsidRDefault="00B524C4" w:rsidP="00A61E95">
            <w:pPr>
              <w:spacing w:after="0" w:line="240" w:lineRule="auto"/>
              <w:rPr>
                <w:rFonts w:ascii="Arial" w:eastAsia="Times New Roman" w:hAnsi="Arial" w:cs="Arial"/>
                <w:b/>
                <w:bCs/>
                <w:color w:val="000000"/>
                <w:lang w:eastAsia="en-IN"/>
              </w:rPr>
            </w:pPr>
            <w:r w:rsidRPr="0010555F">
              <w:rPr>
                <w:rFonts w:ascii="Arial" w:eastAsia="Times New Roman" w:hAnsi="Arial" w:cs="Arial"/>
                <w:b/>
                <w:bCs/>
                <w:color w:val="000000"/>
                <w:lang w:eastAsia="en-IN"/>
              </w:rPr>
              <w:t> </w:t>
            </w:r>
          </w:p>
        </w:tc>
      </w:tr>
      <w:tr w:rsidR="00B524C4" w:rsidRPr="0010555F" w14:paraId="4C6FEAC3"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6849F343"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C3</w:t>
            </w:r>
          </w:p>
        </w:tc>
        <w:tc>
          <w:tcPr>
            <w:tcW w:w="5251" w:type="dxa"/>
            <w:tcBorders>
              <w:top w:val="nil"/>
              <w:left w:val="nil"/>
              <w:bottom w:val="single" w:sz="4" w:space="0" w:color="auto"/>
              <w:right w:val="single" w:sz="4" w:space="0" w:color="auto"/>
            </w:tcBorders>
            <w:shd w:val="clear" w:color="auto" w:fill="auto"/>
            <w:vAlign w:val="center"/>
            <w:hideMark/>
          </w:tcPr>
          <w:p w14:paraId="78064B78" w14:textId="77777777" w:rsidR="00B524C4" w:rsidRPr="00330A91" w:rsidRDefault="00B524C4" w:rsidP="00A61E95">
            <w:pPr>
              <w:spacing w:after="0" w:line="240" w:lineRule="auto"/>
              <w:rPr>
                <w:rFonts w:ascii="Arial" w:eastAsia="Times New Roman" w:hAnsi="Arial" w:cs="Arial"/>
                <w:b/>
                <w:bCs/>
                <w:color w:val="000000"/>
                <w:sz w:val="18"/>
                <w:szCs w:val="18"/>
                <w:lang w:eastAsia="en-IN"/>
              </w:rPr>
            </w:pPr>
            <w:r w:rsidRPr="00330A91">
              <w:rPr>
                <w:rFonts w:ascii="Arial" w:eastAsia="Times New Roman" w:hAnsi="Arial" w:cs="Arial"/>
                <w:b/>
                <w:bCs/>
                <w:color w:val="000000"/>
                <w:sz w:val="18"/>
                <w:szCs w:val="18"/>
                <w:lang w:eastAsia="en-IN"/>
              </w:rPr>
              <w:t>Variable Overheads</w:t>
            </w:r>
            <w:r>
              <w:rPr>
                <w:rFonts w:ascii="Arial" w:eastAsia="Times New Roman" w:hAnsi="Arial" w:cs="Arial"/>
                <w:b/>
                <w:bCs/>
                <w:color w:val="000000"/>
                <w:sz w:val="18"/>
                <w:szCs w:val="18"/>
                <w:lang w:eastAsia="en-IN"/>
              </w:rPr>
              <w:t xml:space="preserve"> including Utilities</w:t>
            </w:r>
          </w:p>
        </w:tc>
        <w:tc>
          <w:tcPr>
            <w:tcW w:w="2275" w:type="dxa"/>
            <w:tcBorders>
              <w:top w:val="nil"/>
              <w:left w:val="nil"/>
              <w:bottom w:val="single" w:sz="4" w:space="0" w:color="auto"/>
              <w:right w:val="single" w:sz="4" w:space="0" w:color="auto"/>
            </w:tcBorders>
            <w:shd w:val="clear" w:color="auto" w:fill="auto"/>
            <w:vAlign w:val="bottom"/>
            <w:hideMark/>
          </w:tcPr>
          <w:p w14:paraId="248A3DA5"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sidRPr="00330A91">
              <w:rPr>
                <w:rFonts w:ascii="Calibri" w:hAnsi="Calibri"/>
                <w:color w:val="000000"/>
              </w:rPr>
              <w:t>1.05</w:t>
            </w:r>
          </w:p>
        </w:tc>
        <w:tc>
          <w:tcPr>
            <w:tcW w:w="1179" w:type="dxa"/>
            <w:tcBorders>
              <w:top w:val="nil"/>
              <w:left w:val="nil"/>
              <w:bottom w:val="single" w:sz="4" w:space="0" w:color="auto"/>
              <w:right w:val="single" w:sz="4" w:space="0" w:color="auto"/>
            </w:tcBorders>
            <w:shd w:val="clear" w:color="auto" w:fill="auto"/>
            <w:noWrap/>
            <w:vAlign w:val="bottom"/>
            <w:hideMark/>
          </w:tcPr>
          <w:p w14:paraId="666BB0F1" w14:textId="77777777" w:rsidR="00B524C4" w:rsidRPr="0010555F" w:rsidRDefault="00B524C4" w:rsidP="00A61E95">
            <w:pPr>
              <w:spacing w:after="0" w:line="240" w:lineRule="auto"/>
              <w:rPr>
                <w:rFonts w:ascii="Arial" w:eastAsia="Times New Roman" w:hAnsi="Arial" w:cs="Arial"/>
                <w:b/>
                <w:bCs/>
                <w:color w:val="000000"/>
                <w:lang w:eastAsia="en-IN"/>
              </w:rPr>
            </w:pPr>
            <w:r w:rsidRPr="0010555F">
              <w:rPr>
                <w:rFonts w:ascii="Arial" w:eastAsia="Times New Roman" w:hAnsi="Arial" w:cs="Arial"/>
                <w:b/>
                <w:bCs/>
                <w:color w:val="000000"/>
                <w:lang w:eastAsia="en-IN"/>
              </w:rPr>
              <w:t> </w:t>
            </w:r>
          </w:p>
        </w:tc>
      </w:tr>
      <w:tr w:rsidR="00B524C4" w:rsidRPr="0010555F" w14:paraId="0F641307"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8D08D" w:themeFill="accent6" w:themeFillTint="99"/>
            <w:vAlign w:val="center"/>
            <w:hideMark/>
          </w:tcPr>
          <w:p w14:paraId="7C8E132D"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D</w:t>
            </w:r>
          </w:p>
        </w:tc>
        <w:tc>
          <w:tcPr>
            <w:tcW w:w="5251" w:type="dxa"/>
            <w:tcBorders>
              <w:top w:val="nil"/>
              <w:left w:val="nil"/>
              <w:bottom w:val="single" w:sz="4" w:space="0" w:color="auto"/>
              <w:right w:val="single" w:sz="4" w:space="0" w:color="auto"/>
            </w:tcBorders>
            <w:shd w:val="clear" w:color="auto" w:fill="A8D08D" w:themeFill="accent6" w:themeFillTint="99"/>
            <w:vAlign w:val="center"/>
            <w:hideMark/>
          </w:tcPr>
          <w:p w14:paraId="7182AB77" w14:textId="77777777" w:rsidR="00B524C4" w:rsidRPr="00330A91" w:rsidRDefault="00B524C4" w:rsidP="00A61E95">
            <w:pPr>
              <w:spacing w:after="0" w:line="240" w:lineRule="auto"/>
              <w:rPr>
                <w:rFonts w:ascii="Arial" w:eastAsia="Times New Roman" w:hAnsi="Arial" w:cs="Arial"/>
                <w:b/>
                <w:bCs/>
                <w:color w:val="000000"/>
                <w:sz w:val="18"/>
                <w:szCs w:val="18"/>
                <w:lang w:eastAsia="en-IN"/>
              </w:rPr>
            </w:pPr>
            <w:r w:rsidRPr="00330A91">
              <w:rPr>
                <w:rFonts w:ascii="Arial" w:eastAsia="Times New Roman" w:hAnsi="Arial" w:cs="Arial"/>
                <w:b/>
                <w:bCs/>
                <w:color w:val="000000"/>
                <w:sz w:val="18"/>
                <w:szCs w:val="18"/>
                <w:lang w:eastAsia="en-IN"/>
              </w:rPr>
              <w:t>Fixed Overheads</w:t>
            </w:r>
          </w:p>
        </w:tc>
        <w:tc>
          <w:tcPr>
            <w:tcW w:w="2275" w:type="dxa"/>
            <w:tcBorders>
              <w:top w:val="nil"/>
              <w:left w:val="nil"/>
              <w:bottom w:val="single" w:sz="4" w:space="0" w:color="auto"/>
              <w:right w:val="single" w:sz="4" w:space="0" w:color="auto"/>
            </w:tcBorders>
            <w:shd w:val="clear" w:color="auto" w:fill="A8D08D" w:themeFill="accent6" w:themeFillTint="99"/>
            <w:vAlign w:val="bottom"/>
            <w:hideMark/>
          </w:tcPr>
          <w:p w14:paraId="3CF8F9D4" w14:textId="77777777" w:rsidR="00B524C4" w:rsidRPr="0010555F" w:rsidRDefault="00B524C4" w:rsidP="00A61E95">
            <w:pPr>
              <w:spacing w:after="0" w:line="240" w:lineRule="auto"/>
              <w:jc w:val="center"/>
              <w:rPr>
                <w:rFonts w:ascii="Arial" w:eastAsia="Times New Roman" w:hAnsi="Arial" w:cs="Arial"/>
                <w:b/>
                <w:bCs/>
                <w:color w:val="000000"/>
                <w:sz w:val="18"/>
                <w:szCs w:val="18"/>
                <w:lang w:eastAsia="en-IN"/>
              </w:rPr>
            </w:pPr>
            <w:r>
              <w:rPr>
                <w:rFonts w:ascii="Calibri" w:hAnsi="Calibri"/>
                <w:color w:val="000000"/>
              </w:rPr>
              <w:t>1.45</w:t>
            </w:r>
          </w:p>
        </w:tc>
        <w:tc>
          <w:tcPr>
            <w:tcW w:w="1179" w:type="dxa"/>
            <w:tcBorders>
              <w:top w:val="nil"/>
              <w:left w:val="nil"/>
              <w:bottom w:val="single" w:sz="4" w:space="0" w:color="auto"/>
              <w:right w:val="single" w:sz="4" w:space="0" w:color="auto"/>
            </w:tcBorders>
            <w:shd w:val="clear" w:color="auto" w:fill="auto"/>
            <w:noWrap/>
            <w:vAlign w:val="bottom"/>
            <w:hideMark/>
          </w:tcPr>
          <w:p w14:paraId="36950EC3" w14:textId="77777777" w:rsidR="00B524C4" w:rsidRPr="0010555F" w:rsidRDefault="00B524C4" w:rsidP="00A61E95">
            <w:pPr>
              <w:spacing w:after="0" w:line="240" w:lineRule="auto"/>
              <w:jc w:val="center"/>
              <w:rPr>
                <w:rFonts w:ascii="Arial" w:eastAsia="Times New Roman" w:hAnsi="Arial" w:cs="Arial"/>
                <w:color w:val="000000"/>
                <w:lang w:eastAsia="en-IN"/>
              </w:rPr>
            </w:pPr>
          </w:p>
        </w:tc>
      </w:tr>
      <w:tr w:rsidR="00B524C4" w:rsidRPr="0010555F" w14:paraId="43C7DE21"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0D3AB243"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Arial" w:eastAsia="Times New Roman" w:hAnsi="Arial" w:cs="Arial"/>
                <w:color w:val="000000"/>
                <w:sz w:val="18"/>
                <w:szCs w:val="18"/>
                <w:lang w:eastAsia="en-IN"/>
              </w:rPr>
              <w:t>D1</w:t>
            </w:r>
          </w:p>
        </w:tc>
        <w:tc>
          <w:tcPr>
            <w:tcW w:w="5251" w:type="dxa"/>
            <w:tcBorders>
              <w:top w:val="nil"/>
              <w:left w:val="nil"/>
              <w:bottom w:val="single" w:sz="4" w:space="0" w:color="auto"/>
              <w:right w:val="single" w:sz="4" w:space="0" w:color="auto"/>
            </w:tcBorders>
            <w:shd w:val="clear" w:color="auto" w:fill="auto"/>
            <w:vAlign w:val="center"/>
            <w:hideMark/>
          </w:tcPr>
          <w:p w14:paraId="1FD56917" w14:textId="77777777" w:rsidR="00B524C4" w:rsidRPr="0010555F" w:rsidRDefault="00B524C4" w:rsidP="00A61E95">
            <w:pPr>
              <w:spacing w:after="0" w:line="240" w:lineRule="auto"/>
              <w:rPr>
                <w:rFonts w:ascii="Arial" w:eastAsia="Times New Roman" w:hAnsi="Arial" w:cs="Arial"/>
                <w:color w:val="000000"/>
                <w:sz w:val="18"/>
                <w:szCs w:val="18"/>
                <w:lang w:eastAsia="en-IN"/>
              </w:rPr>
            </w:pPr>
            <w:r w:rsidRPr="0010555F">
              <w:rPr>
                <w:rFonts w:ascii="Arial" w:eastAsia="Times New Roman" w:hAnsi="Arial" w:cs="Arial"/>
                <w:color w:val="000000"/>
                <w:sz w:val="18"/>
                <w:szCs w:val="18"/>
                <w:lang w:eastAsia="en-IN"/>
              </w:rPr>
              <w:t>Maintenance and repairs</w:t>
            </w:r>
          </w:p>
        </w:tc>
        <w:tc>
          <w:tcPr>
            <w:tcW w:w="2275" w:type="dxa"/>
            <w:tcBorders>
              <w:top w:val="nil"/>
              <w:left w:val="nil"/>
              <w:bottom w:val="single" w:sz="4" w:space="0" w:color="auto"/>
              <w:right w:val="single" w:sz="4" w:space="0" w:color="auto"/>
            </w:tcBorders>
            <w:shd w:val="clear" w:color="auto" w:fill="auto"/>
            <w:vAlign w:val="bottom"/>
            <w:hideMark/>
          </w:tcPr>
          <w:p w14:paraId="592D6C66"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Calibri" w:hAnsi="Calibri"/>
                <w:color w:val="000000"/>
              </w:rPr>
              <w:t>0.53</w:t>
            </w:r>
          </w:p>
        </w:tc>
        <w:tc>
          <w:tcPr>
            <w:tcW w:w="1179" w:type="dxa"/>
            <w:tcBorders>
              <w:top w:val="nil"/>
              <w:left w:val="nil"/>
              <w:bottom w:val="single" w:sz="4" w:space="0" w:color="auto"/>
              <w:right w:val="single" w:sz="4" w:space="0" w:color="auto"/>
            </w:tcBorders>
            <w:shd w:val="clear" w:color="auto" w:fill="auto"/>
            <w:noWrap/>
            <w:vAlign w:val="bottom"/>
            <w:hideMark/>
          </w:tcPr>
          <w:p w14:paraId="3EA4651D" w14:textId="77777777" w:rsidR="00B524C4" w:rsidRPr="0010555F" w:rsidRDefault="00B524C4" w:rsidP="00A61E95">
            <w:pPr>
              <w:spacing w:after="0" w:line="240" w:lineRule="auto"/>
              <w:jc w:val="center"/>
              <w:rPr>
                <w:rFonts w:ascii="Arial" w:eastAsia="Times New Roman" w:hAnsi="Arial" w:cs="Arial"/>
                <w:color w:val="000000"/>
                <w:lang w:eastAsia="en-IN"/>
              </w:rPr>
            </w:pPr>
            <w:r w:rsidRPr="0010555F">
              <w:rPr>
                <w:rFonts w:ascii="Arial" w:eastAsia="Times New Roman" w:hAnsi="Arial" w:cs="Arial"/>
                <w:color w:val="000000"/>
                <w:lang w:eastAsia="en-IN"/>
              </w:rPr>
              <w:t>Fixed</w:t>
            </w:r>
          </w:p>
        </w:tc>
      </w:tr>
      <w:tr w:rsidR="00B524C4" w:rsidRPr="0010555F" w14:paraId="07B3692D"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65A17499"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Arial" w:eastAsia="Times New Roman" w:hAnsi="Arial" w:cs="Arial"/>
                <w:color w:val="000000"/>
                <w:sz w:val="18"/>
                <w:szCs w:val="18"/>
                <w:lang w:eastAsia="en-IN"/>
              </w:rPr>
              <w:t>D2</w:t>
            </w:r>
          </w:p>
        </w:tc>
        <w:tc>
          <w:tcPr>
            <w:tcW w:w="5251" w:type="dxa"/>
            <w:tcBorders>
              <w:top w:val="nil"/>
              <w:left w:val="nil"/>
              <w:bottom w:val="single" w:sz="4" w:space="0" w:color="auto"/>
              <w:right w:val="single" w:sz="4" w:space="0" w:color="auto"/>
            </w:tcBorders>
            <w:shd w:val="clear" w:color="auto" w:fill="auto"/>
            <w:vAlign w:val="center"/>
            <w:hideMark/>
          </w:tcPr>
          <w:p w14:paraId="7E02FEE6" w14:textId="77777777" w:rsidR="00B524C4" w:rsidRPr="0010555F" w:rsidRDefault="00B524C4" w:rsidP="00A61E95">
            <w:pPr>
              <w:spacing w:after="0" w:line="240" w:lineRule="auto"/>
              <w:rPr>
                <w:rFonts w:ascii="Arial" w:eastAsia="Times New Roman" w:hAnsi="Arial" w:cs="Arial"/>
                <w:color w:val="000000"/>
                <w:sz w:val="18"/>
                <w:szCs w:val="18"/>
                <w:lang w:eastAsia="en-IN"/>
              </w:rPr>
            </w:pPr>
            <w:r w:rsidRPr="0010555F">
              <w:rPr>
                <w:rFonts w:ascii="Arial" w:eastAsia="Times New Roman" w:hAnsi="Arial" w:cs="Arial"/>
                <w:color w:val="000000"/>
                <w:sz w:val="18"/>
                <w:szCs w:val="18"/>
                <w:lang w:eastAsia="en-IN"/>
              </w:rPr>
              <w:t>Operating supplies</w:t>
            </w:r>
          </w:p>
        </w:tc>
        <w:tc>
          <w:tcPr>
            <w:tcW w:w="2275" w:type="dxa"/>
            <w:tcBorders>
              <w:top w:val="nil"/>
              <w:left w:val="nil"/>
              <w:bottom w:val="single" w:sz="4" w:space="0" w:color="auto"/>
              <w:right w:val="single" w:sz="4" w:space="0" w:color="auto"/>
            </w:tcBorders>
            <w:shd w:val="clear" w:color="auto" w:fill="auto"/>
            <w:vAlign w:val="bottom"/>
            <w:hideMark/>
          </w:tcPr>
          <w:p w14:paraId="53F9BE48"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Calibri" w:hAnsi="Calibri"/>
                <w:color w:val="000000"/>
              </w:rPr>
              <w:t>0.08</w:t>
            </w:r>
          </w:p>
        </w:tc>
        <w:tc>
          <w:tcPr>
            <w:tcW w:w="1179" w:type="dxa"/>
            <w:tcBorders>
              <w:top w:val="nil"/>
              <w:left w:val="nil"/>
              <w:bottom w:val="single" w:sz="4" w:space="0" w:color="auto"/>
              <w:right w:val="single" w:sz="4" w:space="0" w:color="auto"/>
            </w:tcBorders>
            <w:shd w:val="clear" w:color="auto" w:fill="auto"/>
            <w:noWrap/>
            <w:vAlign w:val="bottom"/>
            <w:hideMark/>
          </w:tcPr>
          <w:p w14:paraId="2F05AC65" w14:textId="77777777" w:rsidR="00B524C4" w:rsidRPr="0010555F" w:rsidRDefault="00B524C4" w:rsidP="00A61E95">
            <w:pPr>
              <w:spacing w:after="0" w:line="240" w:lineRule="auto"/>
              <w:jc w:val="center"/>
              <w:rPr>
                <w:rFonts w:ascii="Arial" w:eastAsia="Times New Roman" w:hAnsi="Arial" w:cs="Arial"/>
                <w:color w:val="000000"/>
                <w:lang w:eastAsia="en-IN"/>
              </w:rPr>
            </w:pPr>
            <w:r w:rsidRPr="0010555F">
              <w:rPr>
                <w:rFonts w:ascii="Arial" w:eastAsia="Times New Roman" w:hAnsi="Arial" w:cs="Arial"/>
                <w:color w:val="000000"/>
                <w:lang w:eastAsia="en-IN"/>
              </w:rPr>
              <w:t>Fixed</w:t>
            </w:r>
          </w:p>
        </w:tc>
      </w:tr>
      <w:tr w:rsidR="00B524C4" w:rsidRPr="0010555F" w14:paraId="4592D717"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08D68598"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Arial" w:eastAsia="Times New Roman" w:hAnsi="Arial" w:cs="Arial"/>
                <w:color w:val="000000"/>
                <w:sz w:val="18"/>
                <w:szCs w:val="18"/>
                <w:lang w:eastAsia="en-IN"/>
              </w:rPr>
              <w:lastRenderedPageBreak/>
              <w:t>D3</w:t>
            </w:r>
          </w:p>
        </w:tc>
        <w:tc>
          <w:tcPr>
            <w:tcW w:w="5251" w:type="dxa"/>
            <w:tcBorders>
              <w:top w:val="nil"/>
              <w:left w:val="nil"/>
              <w:bottom w:val="single" w:sz="4" w:space="0" w:color="auto"/>
              <w:right w:val="single" w:sz="4" w:space="0" w:color="auto"/>
            </w:tcBorders>
            <w:shd w:val="clear" w:color="auto" w:fill="auto"/>
            <w:vAlign w:val="center"/>
            <w:hideMark/>
          </w:tcPr>
          <w:p w14:paraId="28CFCC12" w14:textId="77777777" w:rsidR="00B524C4" w:rsidRPr="0010555F" w:rsidRDefault="00B524C4" w:rsidP="00A61E95">
            <w:pPr>
              <w:spacing w:after="0" w:line="240" w:lineRule="auto"/>
              <w:rPr>
                <w:rFonts w:ascii="Arial" w:eastAsia="Times New Roman" w:hAnsi="Arial" w:cs="Arial"/>
                <w:color w:val="000000"/>
                <w:sz w:val="18"/>
                <w:szCs w:val="18"/>
                <w:lang w:eastAsia="en-IN"/>
              </w:rPr>
            </w:pPr>
            <w:r w:rsidRPr="0010555F">
              <w:rPr>
                <w:rFonts w:ascii="Arial" w:eastAsia="Times New Roman" w:hAnsi="Arial" w:cs="Arial"/>
                <w:color w:val="000000"/>
                <w:sz w:val="18"/>
                <w:szCs w:val="18"/>
                <w:lang w:eastAsia="en-IN"/>
              </w:rPr>
              <w:t>Laboratory charge</w:t>
            </w:r>
          </w:p>
        </w:tc>
        <w:tc>
          <w:tcPr>
            <w:tcW w:w="2275" w:type="dxa"/>
            <w:tcBorders>
              <w:top w:val="nil"/>
              <w:left w:val="nil"/>
              <w:bottom w:val="single" w:sz="4" w:space="0" w:color="auto"/>
              <w:right w:val="single" w:sz="4" w:space="0" w:color="auto"/>
            </w:tcBorders>
            <w:shd w:val="clear" w:color="auto" w:fill="auto"/>
            <w:vAlign w:val="bottom"/>
            <w:hideMark/>
          </w:tcPr>
          <w:p w14:paraId="46D49CB0"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Calibri" w:hAnsi="Calibri"/>
                <w:color w:val="000000"/>
              </w:rPr>
              <w:t>0.07</w:t>
            </w:r>
          </w:p>
        </w:tc>
        <w:tc>
          <w:tcPr>
            <w:tcW w:w="1179" w:type="dxa"/>
            <w:tcBorders>
              <w:top w:val="nil"/>
              <w:left w:val="nil"/>
              <w:bottom w:val="single" w:sz="4" w:space="0" w:color="auto"/>
              <w:right w:val="single" w:sz="4" w:space="0" w:color="auto"/>
            </w:tcBorders>
            <w:shd w:val="clear" w:color="auto" w:fill="auto"/>
            <w:noWrap/>
            <w:vAlign w:val="bottom"/>
            <w:hideMark/>
          </w:tcPr>
          <w:p w14:paraId="658BF715" w14:textId="77777777" w:rsidR="00B524C4" w:rsidRPr="0010555F" w:rsidRDefault="00B524C4" w:rsidP="00A61E95">
            <w:pPr>
              <w:spacing w:after="0" w:line="240" w:lineRule="auto"/>
              <w:jc w:val="center"/>
              <w:rPr>
                <w:rFonts w:ascii="Arial" w:eastAsia="Times New Roman" w:hAnsi="Arial" w:cs="Arial"/>
                <w:color w:val="000000"/>
                <w:lang w:eastAsia="en-IN"/>
              </w:rPr>
            </w:pPr>
            <w:r w:rsidRPr="0010555F">
              <w:rPr>
                <w:rFonts w:ascii="Arial" w:eastAsia="Times New Roman" w:hAnsi="Arial" w:cs="Arial"/>
                <w:color w:val="000000"/>
                <w:lang w:eastAsia="en-IN"/>
              </w:rPr>
              <w:t>Fixed</w:t>
            </w:r>
          </w:p>
        </w:tc>
      </w:tr>
      <w:tr w:rsidR="00B524C4" w:rsidRPr="0010555F" w14:paraId="454A8C5C"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2D526DDD"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Arial" w:eastAsia="Times New Roman" w:hAnsi="Arial" w:cs="Arial"/>
                <w:color w:val="000000"/>
                <w:sz w:val="18"/>
                <w:szCs w:val="18"/>
                <w:lang w:eastAsia="en-IN"/>
              </w:rPr>
              <w:t>D4</w:t>
            </w:r>
          </w:p>
        </w:tc>
        <w:tc>
          <w:tcPr>
            <w:tcW w:w="5251" w:type="dxa"/>
            <w:tcBorders>
              <w:top w:val="nil"/>
              <w:left w:val="nil"/>
              <w:bottom w:val="single" w:sz="4" w:space="0" w:color="auto"/>
              <w:right w:val="single" w:sz="4" w:space="0" w:color="auto"/>
            </w:tcBorders>
            <w:shd w:val="clear" w:color="auto" w:fill="auto"/>
            <w:vAlign w:val="center"/>
            <w:hideMark/>
          </w:tcPr>
          <w:p w14:paraId="4E4D8F53" w14:textId="77777777" w:rsidR="00B524C4" w:rsidRPr="0010555F" w:rsidRDefault="00B524C4" w:rsidP="00A61E95">
            <w:pPr>
              <w:spacing w:after="0" w:line="240" w:lineRule="auto"/>
              <w:rPr>
                <w:rFonts w:ascii="Arial" w:eastAsia="Times New Roman" w:hAnsi="Arial" w:cs="Arial"/>
                <w:color w:val="000000"/>
                <w:sz w:val="18"/>
                <w:szCs w:val="18"/>
                <w:lang w:eastAsia="en-IN"/>
              </w:rPr>
            </w:pPr>
            <w:r w:rsidRPr="0010555F">
              <w:rPr>
                <w:rFonts w:ascii="Arial" w:eastAsia="Times New Roman" w:hAnsi="Arial" w:cs="Arial"/>
                <w:color w:val="000000"/>
                <w:sz w:val="18"/>
                <w:szCs w:val="18"/>
                <w:lang w:eastAsia="en-IN"/>
              </w:rPr>
              <w:t>P</w:t>
            </w:r>
            <w:r>
              <w:rPr>
                <w:rFonts w:ascii="Arial" w:eastAsia="Times New Roman" w:hAnsi="Arial" w:cs="Arial"/>
                <w:color w:val="000000"/>
                <w:sz w:val="18"/>
                <w:szCs w:val="18"/>
                <w:lang w:eastAsia="en-IN"/>
              </w:rPr>
              <w:t>lant Overhead Cost</w:t>
            </w:r>
          </w:p>
        </w:tc>
        <w:tc>
          <w:tcPr>
            <w:tcW w:w="2275" w:type="dxa"/>
            <w:tcBorders>
              <w:top w:val="nil"/>
              <w:left w:val="nil"/>
              <w:bottom w:val="single" w:sz="4" w:space="0" w:color="auto"/>
              <w:right w:val="single" w:sz="4" w:space="0" w:color="auto"/>
            </w:tcBorders>
            <w:shd w:val="clear" w:color="auto" w:fill="auto"/>
            <w:vAlign w:val="bottom"/>
            <w:hideMark/>
          </w:tcPr>
          <w:p w14:paraId="10804D67"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Calibri" w:hAnsi="Calibri"/>
                <w:color w:val="000000"/>
              </w:rPr>
              <w:t>0.66</w:t>
            </w:r>
          </w:p>
        </w:tc>
        <w:tc>
          <w:tcPr>
            <w:tcW w:w="1179" w:type="dxa"/>
            <w:tcBorders>
              <w:top w:val="nil"/>
              <w:left w:val="nil"/>
              <w:bottom w:val="single" w:sz="4" w:space="0" w:color="auto"/>
              <w:right w:val="single" w:sz="4" w:space="0" w:color="auto"/>
            </w:tcBorders>
            <w:shd w:val="clear" w:color="auto" w:fill="auto"/>
            <w:noWrap/>
            <w:vAlign w:val="bottom"/>
            <w:hideMark/>
          </w:tcPr>
          <w:p w14:paraId="252631A0" w14:textId="77777777" w:rsidR="00B524C4" w:rsidRPr="0010555F" w:rsidRDefault="00B524C4" w:rsidP="00A61E95">
            <w:pPr>
              <w:spacing w:after="0" w:line="240" w:lineRule="auto"/>
              <w:jc w:val="center"/>
              <w:rPr>
                <w:rFonts w:ascii="Arial" w:eastAsia="Times New Roman" w:hAnsi="Arial" w:cs="Arial"/>
                <w:color w:val="000000"/>
                <w:lang w:eastAsia="en-IN"/>
              </w:rPr>
            </w:pPr>
            <w:r w:rsidRPr="0010555F">
              <w:rPr>
                <w:rFonts w:ascii="Arial" w:eastAsia="Times New Roman" w:hAnsi="Arial" w:cs="Arial"/>
                <w:color w:val="000000"/>
                <w:lang w:eastAsia="en-IN"/>
              </w:rPr>
              <w:t>Fixed</w:t>
            </w:r>
          </w:p>
        </w:tc>
      </w:tr>
      <w:tr w:rsidR="00B524C4" w:rsidRPr="0010555F" w14:paraId="2AB07E67"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57F778F7"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Arial" w:eastAsia="Times New Roman" w:hAnsi="Arial" w:cs="Arial"/>
                <w:color w:val="000000"/>
                <w:sz w:val="18"/>
                <w:szCs w:val="18"/>
                <w:lang w:eastAsia="en-IN"/>
              </w:rPr>
              <w:t>D5</w:t>
            </w:r>
          </w:p>
        </w:tc>
        <w:tc>
          <w:tcPr>
            <w:tcW w:w="5251" w:type="dxa"/>
            <w:tcBorders>
              <w:top w:val="nil"/>
              <w:left w:val="nil"/>
              <w:bottom w:val="single" w:sz="4" w:space="0" w:color="auto"/>
              <w:right w:val="single" w:sz="4" w:space="0" w:color="auto"/>
            </w:tcBorders>
            <w:shd w:val="clear" w:color="auto" w:fill="auto"/>
            <w:vAlign w:val="center"/>
            <w:hideMark/>
          </w:tcPr>
          <w:p w14:paraId="4BE889E0" w14:textId="77777777" w:rsidR="00B524C4" w:rsidRPr="0010555F" w:rsidRDefault="00B524C4" w:rsidP="00A61E95">
            <w:pPr>
              <w:spacing w:after="0" w:line="240" w:lineRule="auto"/>
              <w:rPr>
                <w:rFonts w:ascii="Arial" w:eastAsia="Times New Roman" w:hAnsi="Arial" w:cs="Arial"/>
                <w:color w:val="000000"/>
                <w:sz w:val="18"/>
                <w:szCs w:val="18"/>
                <w:lang w:eastAsia="en-IN"/>
              </w:rPr>
            </w:pPr>
            <w:r w:rsidRPr="0010555F">
              <w:rPr>
                <w:rFonts w:ascii="Arial" w:eastAsia="Times New Roman" w:hAnsi="Arial" w:cs="Arial"/>
                <w:color w:val="000000"/>
                <w:sz w:val="18"/>
                <w:szCs w:val="18"/>
                <w:lang w:eastAsia="en-IN"/>
              </w:rPr>
              <w:t>Administrativ</w:t>
            </w:r>
            <w:r>
              <w:rPr>
                <w:rFonts w:ascii="Arial" w:eastAsia="Times New Roman" w:hAnsi="Arial" w:cs="Arial"/>
                <w:color w:val="000000"/>
                <w:sz w:val="18"/>
                <w:szCs w:val="18"/>
                <w:lang w:eastAsia="en-IN"/>
              </w:rPr>
              <w:t>e Cost</w:t>
            </w:r>
          </w:p>
        </w:tc>
        <w:tc>
          <w:tcPr>
            <w:tcW w:w="2275" w:type="dxa"/>
            <w:tcBorders>
              <w:top w:val="nil"/>
              <w:left w:val="nil"/>
              <w:bottom w:val="single" w:sz="4" w:space="0" w:color="auto"/>
              <w:right w:val="single" w:sz="4" w:space="0" w:color="auto"/>
            </w:tcBorders>
            <w:shd w:val="clear" w:color="auto" w:fill="auto"/>
            <w:vAlign w:val="bottom"/>
            <w:hideMark/>
          </w:tcPr>
          <w:p w14:paraId="32FE30AA"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Calibri" w:hAnsi="Calibri"/>
                <w:color w:val="000000"/>
              </w:rPr>
              <w:t>0.11</w:t>
            </w:r>
          </w:p>
        </w:tc>
        <w:tc>
          <w:tcPr>
            <w:tcW w:w="1179" w:type="dxa"/>
            <w:tcBorders>
              <w:top w:val="nil"/>
              <w:left w:val="nil"/>
              <w:bottom w:val="single" w:sz="4" w:space="0" w:color="auto"/>
              <w:right w:val="single" w:sz="4" w:space="0" w:color="auto"/>
            </w:tcBorders>
            <w:shd w:val="clear" w:color="auto" w:fill="auto"/>
            <w:noWrap/>
            <w:vAlign w:val="bottom"/>
            <w:hideMark/>
          </w:tcPr>
          <w:p w14:paraId="5C9DBEE0" w14:textId="77777777" w:rsidR="00B524C4" w:rsidRPr="0010555F" w:rsidRDefault="00B524C4" w:rsidP="00A61E95">
            <w:pPr>
              <w:spacing w:after="0" w:line="240" w:lineRule="auto"/>
              <w:jc w:val="center"/>
              <w:rPr>
                <w:rFonts w:ascii="Arial" w:eastAsia="Times New Roman" w:hAnsi="Arial" w:cs="Arial"/>
                <w:color w:val="000000"/>
                <w:lang w:eastAsia="en-IN"/>
              </w:rPr>
            </w:pPr>
            <w:r w:rsidRPr="0010555F">
              <w:rPr>
                <w:rFonts w:ascii="Arial" w:eastAsia="Times New Roman" w:hAnsi="Arial" w:cs="Arial"/>
                <w:color w:val="000000"/>
                <w:lang w:eastAsia="en-IN"/>
              </w:rPr>
              <w:t>Fixed</w:t>
            </w:r>
          </w:p>
        </w:tc>
      </w:tr>
      <w:tr w:rsidR="00B524C4" w:rsidRPr="0010555F" w14:paraId="26892875" w14:textId="77777777" w:rsidTr="00A61E95">
        <w:trPr>
          <w:trHeight w:val="305"/>
        </w:trPr>
        <w:tc>
          <w:tcPr>
            <w:tcW w:w="1065" w:type="dxa"/>
            <w:tcBorders>
              <w:top w:val="nil"/>
              <w:left w:val="single" w:sz="4" w:space="0" w:color="auto"/>
              <w:bottom w:val="single" w:sz="4" w:space="0" w:color="auto"/>
              <w:right w:val="single" w:sz="4" w:space="0" w:color="auto"/>
            </w:tcBorders>
            <w:shd w:val="clear" w:color="000000" w:fill="A9D08E"/>
            <w:vAlign w:val="center"/>
            <w:hideMark/>
          </w:tcPr>
          <w:p w14:paraId="4FEE05E4" w14:textId="77777777" w:rsidR="00B524C4" w:rsidRPr="0010555F" w:rsidRDefault="00B524C4" w:rsidP="00A61E95">
            <w:pPr>
              <w:spacing w:after="0" w:line="240" w:lineRule="auto"/>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 xml:space="preserve">      E</w:t>
            </w:r>
          </w:p>
        </w:tc>
        <w:tc>
          <w:tcPr>
            <w:tcW w:w="5251" w:type="dxa"/>
            <w:tcBorders>
              <w:top w:val="nil"/>
              <w:left w:val="nil"/>
              <w:bottom w:val="single" w:sz="4" w:space="0" w:color="auto"/>
              <w:right w:val="single" w:sz="4" w:space="0" w:color="auto"/>
            </w:tcBorders>
            <w:shd w:val="clear" w:color="000000" w:fill="A9D08E"/>
            <w:vAlign w:val="center"/>
            <w:hideMark/>
          </w:tcPr>
          <w:p w14:paraId="7964D8D0" w14:textId="77777777" w:rsidR="00B524C4" w:rsidRPr="0010555F" w:rsidRDefault="00B524C4" w:rsidP="00A61E95">
            <w:pPr>
              <w:spacing w:after="0" w:line="240" w:lineRule="auto"/>
              <w:ind w:firstLineChars="100" w:firstLine="181"/>
              <w:rPr>
                <w:rFonts w:ascii="Arial" w:eastAsia="Times New Roman" w:hAnsi="Arial" w:cs="Arial"/>
                <w:b/>
                <w:bCs/>
                <w:color w:val="000000"/>
                <w:sz w:val="18"/>
                <w:szCs w:val="18"/>
                <w:lang w:eastAsia="en-IN"/>
              </w:rPr>
            </w:pPr>
            <w:r w:rsidRPr="0010555F">
              <w:rPr>
                <w:rFonts w:ascii="Arial" w:eastAsia="Times New Roman" w:hAnsi="Arial" w:cs="Arial"/>
                <w:b/>
                <w:bCs/>
                <w:color w:val="000000"/>
                <w:sz w:val="18"/>
                <w:szCs w:val="18"/>
                <w:lang w:eastAsia="en-IN"/>
              </w:rPr>
              <w:t>Selling Overheads</w:t>
            </w:r>
          </w:p>
        </w:tc>
        <w:tc>
          <w:tcPr>
            <w:tcW w:w="2275" w:type="dxa"/>
            <w:tcBorders>
              <w:top w:val="nil"/>
              <w:left w:val="nil"/>
              <w:bottom w:val="single" w:sz="4" w:space="0" w:color="auto"/>
              <w:right w:val="single" w:sz="4" w:space="0" w:color="auto"/>
            </w:tcBorders>
            <w:shd w:val="clear" w:color="000000" w:fill="A9D08E"/>
            <w:vAlign w:val="bottom"/>
            <w:hideMark/>
          </w:tcPr>
          <w:p w14:paraId="2CDE8D5D" w14:textId="77777777" w:rsidR="00B524C4" w:rsidRPr="0010555F" w:rsidRDefault="00B524C4" w:rsidP="00A61E95">
            <w:pPr>
              <w:spacing w:after="0" w:line="240" w:lineRule="auto"/>
              <w:jc w:val="center"/>
              <w:rPr>
                <w:rFonts w:ascii="Arial" w:eastAsia="Times New Roman" w:hAnsi="Arial" w:cs="Arial"/>
                <w:b/>
                <w:bCs/>
                <w:color w:val="000000"/>
                <w:sz w:val="18"/>
                <w:szCs w:val="18"/>
                <w:lang w:eastAsia="en-IN"/>
              </w:rPr>
            </w:pPr>
            <w:r>
              <w:rPr>
                <w:rFonts w:ascii="Calibri" w:hAnsi="Calibri"/>
                <w:color w:val="000000"/>
              </w:rPr>
              <w:t>8.42</w:t>
            </w:r>
          </w:p>
        </w:tc>
        <w:tc>
          <w:tcPr>
            <w:tcW w:w="1179" w:type="dxa"/>
            <w:tcBorders>
              <w:top w:val="nil"/>
              <w:left w:val="nil"/>
              <w:bottom w:val="single" w:sz="4" w:space="0" w:color="auto"/>
              <w:right w:val="single" w:sz="4" w:space="0" w:color="auto"/>
            </w:tcBorders>
            <w:shd w:val="clear" w:color="auto" w:fill="auto"/>
            <w:noWrap/>
            <w:vAlign w:val="bottom"/>
            <w:hideMark/>
          </w:tcPr>
          <w:p w14:paraId="70E1EE8A" w14:textId="77777777" w:rsidR="00B524C4" w:rsidRPr="0010555F" w:rsidRDefault="00B524C4" w:rsidP="00A61E95">
            <w:pPr>
              <w:spacing w:after="0" w:line="240" w:lineRule="auto"/>
              <w:rPr>
                <w:rFonts w:ascii="Arial" w:eastAsia="Times New Roman" w:hAnsi="Arial" w:cs="Arial"/>
                <w:color w:val="000000"/>
                <w:lang w:eastAsia="en-IN"/>
              </w:rPr>
            </w:pPr>
            <w:r w:rsidRPr="0010555F">
              <w:rPr>
                <w:rFonts w:ascii="Arial" w:eastAsia="Times New Roman" w:hAnsi="Arial" w:cs="Arial"/>
                <w:color w:val="000000"/>
                <w:lang w:eastAsia="en-IN"/>
              </w:rPr>
              <w:t> </w:t>
            </w:r>
          </w:p>
        </w:tc>
      </w:tr>
      <w:tr w:rsidR="00B524C4" w:rsidRPr="0010555F" w14:paraId="413CA2FF" w14:textId="77777777" w:rsidTr="00A61E95">
        <w:trPr>
          <w:trHeight w:val="305"/>
        </w:trPr>
        <w:tc>
          <w:tcPr>
            <w:tcW w:w="1065" w:type="dxa"/>
            <w:tcBorders>
              <w:top w:val="nil"/>
              <w:left w:val="single" w:sz="4" w:space="0" w:color="auto"/>
              <w:bottom w:val="single" w:sz="4" w:space="0" w:color="auto"/>
              <w:right w:val="single" w:sz="4" w:space="0" w:color="auto"/>
            </w:tcBorders>
            <w:shd w:val="clear" w:color="000000" w:fill="F4B084"/>
            <w:vAlign w:val="center"/>
            <w:hideMark/>
          </w:tcPr>
          <w:p w14:paraId="76E1E1F3" w14:textId="77777777" w:rsidR="00B524C4" w:rsidRPr="0010555F" w:rsidRDefault="00B524C4" w:rsidP="00A61E95">
            <w:pPr>
              <w:spacing w:after="0" w:line="240" w:lineRule="auto"/>
              <w:rPr>
                <w:rFonts w:ascii="Arial" w:eastAsia="Times New Roman" w:hAnsi="Arial" w:cs="Arial"/>
                <w:color w:val="000000"/>
                <w:sz w:val="18"/>
                <w:szCs w:val="18"/>
                <w:lang w:eastAsia="en-IN"/>
              </w:rPr>
            </w:pPr>
            <w:r w:rsidRPr="0010555F">
              <w:rPr>
                <w:rFonts w:ascii="Arial" w:eastAsia="Times New Roman" w:hAnsi="Arial" w:cs="Arial"/>
                <w:color w:val="000000"/>
                <w:sz w:val="18"/>
                <w:szCs w:val="18"/>
                <w:lang w:eastAsia="en-IN"/>
              </w:rPr>
              <w:t> </w:t>
            </w:r>
          </w:p>
        </w:tc>
        <w:tc>
          <w:tcPr>
            <w:tcW w:w="5251" w:type="dxa"/>
            <w:tcBorders>
              <w:top w:val="nil"/>
              <w:left w:val="nil"/>
              <w:bottom w:val="single" w:sz="4" w:space="0" w:color="auto"/>
              <w:right w:val="single" w:sz="4" w:space="0" w:color="auto"/>
            </w:tcBorders>
            <w:shd w:val="clear" w:color="000000" w:fill="F4B084"/>
            <w:vAlign w:val="center"/>
            <w:hideMark/>
          </w:tcPr>
          <w:p w14:paraId="52A61220" w14:textId="77777777" w:rsidR="00B524C4" w:rsidRPr="0010555F" w:rsidRDefault="00B524C4" w:rsidP="00A61E95">
            <w:pPr>
              <w:spacing w:after="0" w:line="240" w:lineRule="auto"/>
              <w:ind w:firstLineChars="100" w:firstLine="181"/>
              <w:rPr>
                <w:rFonts w:ascii="Arial" w:eastAsia="Times New Roman" w:hAnsi="Arial" w:cs="Arial"/>
                <w:b/>
                <w:bCs/>
                <w:color w:val="000000"/>
                <w:sz w:val="18"/>
                <w:szCs w:val="18"/>
                <w:lang w:eastAsia="en-IN"/>
              </w:rPr>
            </w:pPr>
            <w:r w:rsidRPr="0010555F">
              <w:rPr>
                <w:rFonts w:ascii="Arial" w:eastAsia="Times New Roman" w:hAnsi="Arial" w:cs="Arial"/>
                <w:b/>
                <w:bCs/>
                <w:color w:val="000000"/>
                <w:sz w:val="18"/>
                <w:szCs w:val="18"/>
                <w:lang w:eastAsia="en-IN"/>
              </w:rPr>
              <w:t>Total Production Cost</w:t>
            </w:r>
            <w:r>
              <w:rPr>
                <w:rFonts w:ascii="Arial" w:eastAsia="Times New Roman" w:hAnsi="Arial" w:cs="Arial"/>
                <w:b/>
                <w:bCs/>
                <w:color w:val="000000"/>
                <w:sz w:val="18"/>
                <w:szCs w:val="18"/>
                <w:lang w:eastAsia="en-IN"/>
              </w:rPr>
              <w:t xml:space="preserve"> (C+D+E)</w:t>
            </w:r>
          </w:p>
        </w:tc>
        <w:tc>
          <w:tcPr>
            <w:tcW w:w="2275" w:type="dxa"/>
            <w:tcBorders>
              <w:top w:val="nil"/>
              <w:left w:val="nil"/>
              <w:bottom w:val="single" w:sz="4" w:space="0" w:color="auto"/>
              <w:right w:val="single" w:sz="4" w:space="0" w:color="auto"/>
            </w:tcBorders>
            <w:shd w:val="clear" w:color="000000" w:fill="F4B084"/>
            <w:vAlign w:val="bottom"/>
            <w:hideMark/>
          </w:tcPr>
          <w:p w14:paraId="4812305D"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sidRPr="00330A91">
              <w:rPr>
                <w:rFonts w:ascii="Calibri" w:hAnsi="Calibri"/>
                <w:b/>
                <w:bCs/>
                <w:color w:val="000000"/>
              </w:rPr>
              <w:t>73.20</w:t>
            </w:r>
          </w:p>
        </w:tc>
        <w:tc>
          <w:tcPr>
            <w:tcW w:w="1179" w:type="dxa"/>
            <w:tcBorders>
              <w:top w:val="nil"/>
              <w:left w:val="nil"/>
              <w:bottom w:val="single" w:sz="4" w:space="0" w:color="auto"/>
              <w:right w:val="single" w:sz="4" w:space="0" w:color="auto"/>
            </w:tcBorders>
            <w:shd w:val="clear" w:color="auto" w:fill="auto"/>
            <w:noWrap/>
            <w:vAlign w:val="bottom"/>
            <w:hideMark/>
          </w:tcPr>
          <w:p w14:paraId="7CD63859" w14:textId="77777777" w:rsidR="00B524C4" w:rsidRPr="0010555F" w:rsidRDefault="00B524C4" w:rsidP="00A61E95">
            <w:pPr>
              <w:spacing w:after="0" w:line="240" w:lineRule="auto"/>
              <w:rPr>
                <w:rFonts w:ascii="Arial" w:eastAsia="Times New Roman" w:hAnsi="Arial" w:cs="Arial"/>
                <w:color w:val="000000"/>
                <w:lang w:eastAsia="en-IN"/>
              </w:rPr>
            </w:pPr>
            <w:r w:rsidRPr="0010555F">
              <w:rPr>
                <w:rFonts w:ascii="Arial" w:eastAsia="Times New Roman" w:hAnsi="Arial" w:cs="Arial"/>
                <w:color w:val="000000"/>
                <w:lang w:eastAsia="en-IN"/>
              </w:rPr>
              <w:t> </w:t>
            </w:r>
          </w:p>
        </w:tc>
      </w:tr>
    </w:tbl>
    <w:p w14:paraId="4E45E36F" w14:textId="77777777" w:rsidR="00B524C4" w:rsidRPr="00CB1DB6" w:rsidRDefault="00B524C4" w:rsidP="00B524C4">
      <w:pPr>
        <w:pStyle w:val="ListParagraph"/>
        <w:tabs>
          <w:tab w:val="left" w:pos="1365"/>
        </w:tabs>
        <w:spacing w:line="360" w:lineRule="auto"/>
        <w:ind w:left="2160" w:firstLine="0"/>
        <w:rPr>
          <w:b/>
          <w:bCs/>
          <w:i/>
          <w:iCs/>
          <w:sz w:val="20"/>
          <w:szCs w:val="20"/>
        </w:rPr>
      </w:pPr>
    </w:p>
    <w:p w14:paraId="6A32E826" w14:textId="77777777" w:rsidR="00B524C4" w:rsidRPr="00CB1DB6" w:rsidRDefault="00B524C4" w:rsidP="00B524C4">
      <w:pPr>
        <w:pStyle w:val="ListParagraph"/>
        <w:tabs>
          <w:tab w:val="left" w:pos="1365"/>
        </w:tabs>
        <w:spacing w:line="360" w:lineRule="auto"/>
        <w:ind w:left="2160" w:firstLine="0"/>
        <w:jc w:val="right"/>
        <w:rPr>
          <w:b/>
          <w:bCs/>
          <w:i/>
          <w:iCs/>
          <w:sz w:val="20"/>
          <w:szCs w:val="20"/>
        </w:rPr>
      </w:pPr>
      <w:r>
        <w:rPr>
          <w:i/>
          <w:iCs/>
          <w:sz w:val="20"/>
          <w:szCs w:val="20"/>
        </w:rPr>
        <w:t>*</w:t>
      </w:r>
      <w:r>
        <w:rPr>
          <w:i/>
          <w:iCs/>
          <w:sz w:val="20"/>
          <w:szCs w:val="20"/>
        </w:rPr>
        <w:tab/>
      </w:r>
      <w:r w:rsidRPr="00CB1DB6">
        <w:rPr>
          <w:i/>
          <w:iCs/>
          <w:sz w:val="20"/>
          <w:szCs w:val="20"/>
        </w:rPr>
        <w:t>The Overall Cost accuracy is ± 25-30%.</w:t>
      </w:r>
    </w:p>
    <w:p w14:paraId="3E00D6F1" w14:textId="77777777" w:rsidR="00B524C4" w:rsidRDefault="00B524C4" w:rsidP="00B524C4">
      <w:pPr>
        <w:tabs>
          <w:tab w:val="left" w:pos="1365"/>
        </w:tabs>
        <w:spacing w:line="360" w:lineRule="auto"/>
        <w:jc w:val="both"/>
        <w:rPr>
          <w:rFonts w:ascii="Arial" w:eastAsia="Arial" w:hAnsi="Arial" w:cs="Arial"/>
          <w:b/>
          <w:bCs/>
          <w:sz w:val="24"/>
          <w:szCs w:val="24"/>
          <w:lang w:val="en-US"/>
        </w:rPr>
      </w:pPr>
    </w:p>
    <w:p w14:paraId="4142ACEC" w14:textId="103B8E3F" w:rsidR="00B524C4" w:rsidRDefault="00B524C4" w:rsidP="00B524C4">
      <w:pPr>
        <w:tabs>
          <w:tab w:val="left" w:pos="1365"/>
        </w:tabs>
        <w:spacing w:line="360" w:lineRule="auto"/>
        <w:jc w:val="both"/>
      </w:pPr>
      <w:r>
        <w:rPr>
          <w:rFonts w:ascii="Arial" w:eastAsia="Arial" w:hAnsi="Arial" w:cs="Arial"/>
          <w:b/>
          <w:bCs/>
          <w:sz w:val="24"/>
          <w:szCs w:val="24"/>
          <w:lang w:val="en-US"/>
        </w:rPr>
        <w:t>5.5. Payback Period:</w:t>
      </w:r>
      <w:r w:rsidRPr="001E0939">
        <w:t xml:space="preserve"> </w:t>
      </w:r>
    </w:p>
    <w:p w14:paraId="665DD934" w14:textId="77777777" w:rsidR="00CE49FE" w:rsidRDefault="00CE49FE" w:rsidP="00CE49FE">
      <w:pPr>
        <w:tabs>
          <w:tab w:val="left" w:pos="1365"/>
        </w:tabs>
        <w:spacing w:line="360" w:lineRule="auto"/>
        <w:jc w:val="both"/>
        <w:rPr>
          <w:rFonts w:ascii="Arial" w:hAnsi="Arial" w:cs="Arial"/>
          <w:sz w:val="24"/>
          <w:szCs w:val="24"/>
        </w:rPr>
      </w:pPr>
      <w:r w:rsidRPr="00BD0379">
        <w:rPr>
          <w:rFonts w:ascii="Arial" w:hAnsi="Arial" w:cs="Arial"/>
          <w:sz w:val="24"/>
          <w:szCs w:val="24"/>
        </w:rPr>
        <w:t>The payback period is an effective measure of investment risk. It is the number of years it would take to get back the initial investment made for a project. Therefore, as a technique of capital budgeting, the payback period will be used to compare projects and derive the number of years it takes to get back the initial investment. The project with the least number of years usually is selected.</w:t>
      </w:r>
    </w:p>
    <w:p w14:paraId="396280B3" w14:textId="77777777" w:rsidR="00CE49FE" w:rsidRPr="00202087" w:rsidRDefault="00CE49FE" w:rsidP="00CE49FE">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t xml:space="preserve">The data has been sourced from extensive primary and secondary research which includes published documents, annual reports, journals etc. </w:t>
      </w:r>
    </w:p>
    <w:p w14:paraId="57CCC992" w14:textId="77777777" w:rsidR="00CE49FE" w:rsidRPr="000B6683" w:rsidRDefault="00CE49FE" w:rsidP="00B524C4">
      <w:pPr>
        <w:tabs>
          <w:tab w:val="left" w:pos="1365"/>
        </w:tabs>
        <w:spacing w:line="360" w:lineRule="auto"/>
        <w:jc w:val="both"/>
        <w:rPr>
          <w:rFonts w:ascii="Arial" w:hAnsi="Arial" w:cs="Arial"/>
          <w:sz w:val="24"/>
          <w:szCs w:val="24"/>
        </w:rPr>
      </w:pPr>
    </w:p>
    <w:tbl>
      <w:tblPr>
        <w:tblW w:w="10359" w:type="dxa"/>
        <w:tblLook w:val="04A0" w:firstRow="1" w:lastRow="0" w:firstColumn="1" w:lastColumn="0" w:noHBand="0" w:noVBand="1"/>
      </w:tblPr>
      <w:tblGrid>
        <w:gridCol w:w="5224"/>
        <w:gridCol w:w="5135"/>
      </w:tblGrid>
      <w:tr w:rsidR="00B524C4" w:rsidRPr="00425BF5" w14:paraId="6FA70EBE" w14:textId="77777777" w:rsidTr="00A61E95">
        <w:trPr>
          <w:trHeight w:val="326"/>
        </w:trPr>
        <w:tc>
          <w:tcPr>
            <w:tcW w:w="10359" w:type="dxa"/>
            <w:gridSpan w:val="2"/>
            <w:tcBorders>
              <w:top w:val="single" w:sz="4" w:space="0" w:color="auto"/>
              <w:left w:val="single" w:sz="4" w:space="0" w:color="auto"/>
              <w:bottom w:val="single" w:sz="4" w:space="0" w:color="auto"/>
              <w:right w:val="single" w:sz="4" w:space="0" w:color="auto"/>
            </w:tcBorders>
            <w:shd w:val="clear" w:color="auto" w:fill="A8D08D" w:themeFill="accent6" w:themeFillTint="99"/>
            <w:noWrap/>
            <w:vAlign w:val="bottom"/>
            <w:hideMark/>
          </w:tcPr>
          <w:p w14:paraId="35F0BD9D" w14:textId="77777777" w:rsidR="00B524C4" w:rsidRPr="00425BF5" w:rsidRDefault="00B524C4" w:rsidP="00A61E95">
            <w:pPr>
              <w:spacing w:after="0" w:line="240" w:lineRule="auto"/>
              <w:jc w:val="center"/>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lang w:val="en-US"/>
              </w:rPr>
              <w:t>PROFITABILITY PARAMETER</w:t>
            </w:r>
          </w:p>
        </w:tc>
      </w:tr>
      <w:tr w:rsidR="00B524C4" w:rsidRPr="00425BF5" w14:paraId="7E2AAA19" w14:textId="77777777" w:rsidTr="00A61E95">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76ED7FA3" w14:textId="77777777" w:rsidR="00B524C4" w:rsidRPr="00425BF5" w:rsidRDefault="00B524C4" w:rsidP="00A61E95">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lang w:val="en-US"/>
              </w:rPr>
              <w:t> </w:t>
            </w:r>
          </w:p>
        </w:tc>
        <w:tc>
          <w:tcPr>
            <w:tcW w:w="5135" w:type="dxa"/>
            <w:tcBorders>
              <w:top w:val="nil"/>
              <w:left w:val="nil"/>
              <w:bottom w:val="single" w:sz="4" w:space="0" w:color="auto"/>
              <w:right w:val="single" w:sz="4" w:space="0" w:color="auto"/>
            </w:tcBorders>
            <w:shd w:val="clear" w:color="000000" w:fill="FFFFFF"/>
            <w:vAlign w:val="center"/>
            <w:hideMark/>
          </w:tcPr>
          <w:p w14:paraId="104690B8" w14:textId="77777777" w:rsidR="00B524C4" w:rsidRPr="00425BF5" w:rsidRDefault="00B524C4" w:rsidP="00A61E95">
            <w:pPr>
              <w:spacing w:after="0" w:line="240" w:lineRule="auto"/>
              <w:jc w:val="center"/>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rPr>
              <w:t>Value (USD Million)</w:t>
            </w:r>
          </w:p>
        </w:tc>
      </w:tr>
      <w:tr w:rsidR="00B524C4" w:rsidRPr="00425BF5" w14:paraId="193EF2D8" w14:textId="77777777" w:rsidTr="00A61E95">
        <w:trPr>
          <w:trHeight w:val="449"/>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45CC7752" w14:textId="77777777" w:rsidR="00B524C4" w:rsidRDefault="00B524C4" w:rsidP="00A61E95">
            <w:pPr>
              <w:spacing w:after="0" w:line="240" w:lineRule="auto"/>
              <w:rPr>
                <w:rFonts w:ascii="Arial" w:eastAsia="Times New Roman" w:hAnsi="Arial" w:cs="Arial"/>
                <w:b/>
                <w:bCs/>
                <w:color w:val="000000"/>
                <w:sz w:val="24"/>
                <w:szCs w:val="24"/>
              </w:rPr>
            </w:pPr>
            <w:r w:rsidRPr="00425BF5">
              <w:rPr>
                <w:rFonts w:ascii="Arial" w:eastAsia="Times New Roman" w:hAnsi="Arial" w:cs="Arial"/>
                <w:b/>
                <w:bCs/>
                <w:color w:val="000000"/>
                <w:sz w:val="24"/>
                <w:szCs w:val="24"/>
              </w:rPr>
              <w:t>NPV @ 1</w:t>
            </w:r>
            <w:r>
              <w:rPr>
                <w:rFonts w:ascii="Arial" w:eastAsia="Times New Roman" w:hAnsi="Arial" w:cs="Arial"/>
                <w:b/>
                <w:bCs/>
                <w:color w:val="000000"/>
                <w:sz w:val="24"/>
                <w:szCs w:val="24"/>
              </w:rPr>
              <w:t>0</w:t>
            </w:r>
            <w:r w:rsidRPr="00425BF5">
              <w:rPr>
                <w:rFonts w:ascii="Arial" w:eastAsia="Times New Roman" w:hAnsi="Arial" w:cs="Arial"/>
                <w:b/>
                <w:bCs/>
                <w:color w:val="000000"/>
                <w:sz w:val="24"/>
                <w:szCs w:val="24"/>
              </w:rPr>
              <w:t>%</w:t>
            </w:r>
          </w:p>
          <w:p w14:paraId="500A508A" w14:textId="77777777" w:rsidR="00B524C4" w:rsidRPr="00425BF5" w:rsidRDefault="00B524C4" w:rsidP="00A61E95">
            <w:pPr>
              <w:spacing w:after="0" w:line="240" w:lineRule="auto"/>
              <w:rPr>
                <w:rFonts w:ascii="Arial" w:eastAsia="Times New Roman" w:hAnsi="Arial" w:cs="Arial"/>
                <w:b/>
                <w:bCs/>
                <w:color w:val="000000"/>
                <w:sz w:val="24"/>
                <w:szCs w:val="24"/>
                <w:lang w:val="en-US"/>
              </w:rPr>
            </w:pPr>
          </w:p>
        </w:tc>
        <w:tc>
          <w:tcPr>
            <w:tcW w:w="5135" w:type="dxa"/>
            <w:tcBorders>
              <w:top w:val="nil"/>
              <w:left w:val="nil"/>
              <w:bottom w:val="single" w:sz="4" w:space="0" w:color="auto"/>
              <w:right w:val="single" w:sz="4" w:space="0" w:color="auto"/>
            </w:tcBorders>
            <w:shd w:val="clear" w:color="000000" w:fill="FFFFFF"/>
            <w:vAlign w:val="center"/>
            <w:hideMark/>
          </w:tcPr>
          <w:p w14:paraId="36C0B079" w14:textId="77777777" w:rsidR="00B524C4" w:rsidRPr="00425BF5" w:rsidRDefault="00B524C4" w:rsidP="00A61E95">
            <w:pPr>
              <w:spacing w:after="0" w:line="240" w:lineRule="auto"/>
              <w:jc w:val="center"/>
              <w:rPr>
                <w:rFonts w:ascii="Arial" w:eastAsia="Times New Roman" w:hAnsi="Arial" w:cs="Arial"/>
                <w:color w:val="000000"/>
                <w:sz w:val="24"/>
                <w:szCs w:val="24"/>
                <w:lang w:val="en-US"/>
              </w:rPr>
            </w:pPr>
            <w:r w:rsidRPr="00425BF5">
              <w:rPr>
                <w:rFonts w:ascii="Arial" w:eastAsia="Times New Roman" w:hAnsi="Arial" w:cs="Arial"/>
                <w:color w:val="000000"/>
                <w:sz w:val="24"/>
                <w:szCs w:val="24"/>
              </w:rPr>
              <w:t>3</w:t>
            </w:r>
            <w:r>
              <w:rPr>
                <w:rFonts w:ascii="Arial" w:eastAsia="Times New Roman" w:hAnsi="Arial" w:cs="Arial"/>
                <w:color w:val="000000"/>
                <w:sz w:val="24"/>
                <w:szCs w:val="24"/>
              </w:rPr>
              <w:t>1</w:t>
            </w:r>
            <w:r w:rsidRPr="00425BF5">
              <w:rPr>
                <w:rFonts w:ascii="Arial" w:eastAsia="Times New Roman" w:hAnsi="Arial" w:cs="Arial"/>
                <w:color w:val="000000"/>
                <w:sz w:val="24"/>
                <w:szCs w:val="24"/>
              </w:rPr>
              <w:t>.</w:t>
            </w:r>
            <w:r>
              <w:rPr>
                <w:rFonts w:ascii="Arial" w:eastAsia="Times New Roman" w:hAnsi="Arial" w:cs="Arial"/>
                <w:color w:val="000000"/>
                <w:sz w:val="24"/>
                <w:szCs w:val="24"/>
              </w:rPr>
              <w:t>40</w:t>
            </w:r>
          </w:p>
        </w:tc>
      </w:tr>
      <w:tr w:rsidR="00B524C4" w:rsidRPr="00425BF5" w14:paraId="7C20F8ED" w14:textId="77777777" w:rsidTr="00A61E95">
        <w:trPr>
          <w:trHeight w:val="963"/>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1EF6F6A0" w14:textId="77777777" w:rsidR="00B524C4" w:rsidRDefault="00B524C4" w:rsidP="00A61E95">
            <w:pPr>
              <w:spacing w:after="0" w:line="240" w:lineRule="auto"/>
              <w:rPr>
                <w:rFonts w:ascii="Arial" w:eastAsia="Times New Roman" w:hAnsi="Arial" w:cs="Arial"/>
                <w:b/>
                <w:bCs/>
                <w:color w:val="000000"/>
                <w:sz w:val="24"/>
                <w:szCs w:val="24"/>
              </w:rPr>
            </w:pPr>
            <w:r w:rsidRPr="00425BF5">
              <w:rPr>
                <w:rFonts w:ascii="Arial" w:eastAsia="Times New Roman" w:hAnsi="Arial" w:cs="Arial"/>
                <w:b/>
                <w:bCs/>
                <w:color w:val="000000"/>
                <w:sz w:val="24"/>
                <w:szCs w:val="24"/>
              </w:rPr>
              <w:t xml:space="preserve">Internal Rate Of Return (%)  </w:t>
            </w:r>
          </w:p>
          <w:p w14:paraId="03602DC6" w14:textId="77777777" w:rsidR="00B524C4" w:rsidRPr="00425BF5" w:rsidRDefault="00B524C4" w:rsidP="00A61E95">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i/>
                <w:iCs/>
                <w:color w:val="000000"/>
                <w:sz w:val="24"/>
                <w:szCs w:val="24"/>
              </w:rPr>
              <w:t>On Total Capital -</w:t>
            </w:r>
            <w:r w:rsidRPr="00425BF5">
              <w:rPr>
                <w:rFonts w:ascii="Arial" w:eastAsia="Times New Roman" w:hAnsi="Arial" w:cs="Arial"/>
                <w:color w:val="000000"/>
                <w:sz w:val="24"/>
                <w:szCs w:val="24"/>
              </w:rPr>
              <w:t xml:space="preserve"> </w:t>
            </w:r>
            <w:r w:rsidRPr="00425BF5">
              <w:rPr>
                <w:rFonts w:ascii="Arial" w:eastAsia="Times New Roman" w:hAnsi="Arial" w:cs="Arial"/>
                <w:b/>
                <w:bCs/>
                <w:i/>
                <w:iCs/>
                <w:color w:val="000000"/>
                <w:sz w:val="24"/>
                <w:szCs w:val="24"/>
              </w:rPr>
              <w:t>Before Taxes</w:t>
            </w:r>
          </w:p>
        </w:tc>
        <w:tc>
          <w:tcPr>
            <w:tcW w:w="5135" w:type="dxa"/>
            <w:tcBorders>
              <w:top w:val="nil"/>
              <w:left w:val="nil"/>
              <w:bottom w:val="single" w:sz="4" w:space="0" w:color="auto"/>
              <w:right w:val="single" w:sz="4" w:space="0" w:color="auto"/>
            </w:tcBorders>
            <w:shd w:val="clear" w:color="000000" w:fill="FFFFFF"/>
            <w:vAlign w:val="center"/>
            <w:hideMark/>
          </w:tcPr>
          <w:p w14:paraId="1BC8A9A6" w14:textId="77777777" w:rsidR="00B524C4" w:rsidRPr="00425BF5" w:rsidRDefault="00B524C4" w:rsidP="00A61E95">
            <w:pPr>
              <w:spacing w:after="0" w:line="240" w:lineRule="auto"/>
              <w:jc w:val="center"/>
              <w:rPr>
                <w:rFonts w:ascii="Arial" w:eastAsia="Times New Roman" w:hAnsi="Arial" w:cs="Arial"/>
                <w:color w:val="000000"/>
                <w:sz w:val="24"/>
                <w:szCs w:val="24"/>
                <w:lang w:val="en-US"/>
              </w:rPr>
            </w:pPr>
            <w:r>
              <w:rPr>
                <w:rFonts w:ascii="Arial" w:eastAsia="Times New Roman" w:hAnsi="Arial" w:cs="Arial"/>
                <w:color w:val="000000"/>
                <w:sz w:val="24"/>
                <w:szCs w:val="24"/>
                <w:lang w:val="en-US"/>
              </w:rPr>
              <w:t>50.02%</w:t>
            </w:r>
          </w:p>
        </w:tc>
      </w:tr>
      <w:tr w:rsidR="00B524C4" w:rsidRPr="00425BF5" w14:paraId="789EF7E9" w14:textId="77777777" w:rsidTr="00A61E95">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17FAA212" w14:textId="77777777" w:rsidR="00B524C4" w:rsidRPr="00425BF5" w:rsidRDefault="00B524C4" w:rsidP="00A61E95">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rPr>
              <w:t>Payback Period, Years</w:t>
            </w:r>
          </w:p>
        </w:tc>
        <w:tc>
          <w:tcPr>
            <w:tcW w:w="5135" w:type="dxa"/>
            <w:tcBorders>
              <w:top w:val="nil"/>
              <w:left w:val="nil"/>
              <w:bottom w:val="single" w:sz="4" w:space="0" w:color="auto"/>
              <w:right w:val="single" w:sz="4" w:space="0" w:color="auto"/>
            </w:tcBorders>
            <w:shd w:val="clear" w:color="000000" w:fill="FFFFFF"/>
            <w:vAlign w:val="center"/>
            <w:hideMark/>
          </w:tcPr>
          <w:p w14:paraId="05285DB1" w14:textId="77777777" w:rsidR="00B524C4" w:rsidRPr="00425BF5" w:rsidRDefault="00B524C4" w:rsidP="00A61E95">
            <w:pPr>
              <w:spacing w:after="0" w:line="240" w:lineRule="auto"/>
              <w:jc w:val="center"/>
              <w:rPr>
                <w:rFonts w:ascii="Arial" w:eastAsia="Times New Roman" w:hAnsi="Arial" w:cs="Arial"/>
                <w:color w:val="000000"/>
                <w:sz w:val="24"/>
                <w:szCs w:val="24"/>
                <w:lang w:val="en-US"/>
              </w:rPr>
            </w:pPr>
            <w:r>
              <w:rPr>
                <w:rFonts w:ascii="Arial" w:eastAsia="Times New Roman" w:hAnsi="Arial" w:cs="Arial"/>
                <w:color w:val="000000"/>
                <w:sz w:val="24"/>
                <w:szCs w:val="24"/>
              </w:rPr>
              <w:t>2.36</w:t>
            </w:r>
            <w:r w:rsidRPr="00425BF5">
              <w:rPr>
                <w:rFonts w:ascii="Arial" w:eastAsia="Times New Roman" w:hAnsi="Arial" w:cs="Arial"/>
                <w:color w:val="000000"/>
                <w:sz w:val="24"/>
                <w:szCs w:val="24"/>
              </w:rPr>
              <w:t> </w:t>
            </w:r>
          </w:p>
        </w:tc>
      </w:tr>
      <w:tr w:rsidR="00B524C4" w:rsidRPr="00425BF5" w14:paraId="2B4233F5" w14:textId="77777777" w:rsidTr="00A61E95">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059990B9" w14:textId="77777777" w:rsidR="00B524C4" w:rsidRPr="00425BF5" w:rsidRDefault="00B524C4" w:rsidP="00A61E95">
            <w:pPr>
              <w:spacing w:after="0" w:line="240" w:lineRule="auto"/>
              <w:rPr>
                <w:rFonts w:ascii="Arial" w:eastAsia="Times New Roman" w:hAnsi="Arial" w:cs="Arial"/>
                <w:color w:val="000000"/>
                <w:sz w:val="24"/>
                <w:szCs w:val="24"/>
                <w:lang w:val="en-US"/>
              </w:rPr>
            </w:pPr>
            <w:r w:rsidRPr="00425BF5">
              <w:rPr>
                <w:rFonts w:ascii="Arial" w:eastAsia="Times New Roman" w:hAnsi="Arial" w:cs="Arial"/>
                <w:color w:val="000000"/>
                <w:sz w:val="24"/>
                <w:szCs w:val="24"/>
              </w:rPr>
              <w:t xml:space="preserve">    Simple</w:t>
            </w:r>
          </w:p>
        </w:tc>
        <w:tc>
          <w:tcPr>
            <w:tcW w:w="5135" w:type="dxa"/>
            <w:tcBorders>
              <w:top w:val="nil"/>
              <w:left w:val="nil"/>
              <w:bottom w:val="single" w:sz="4" w:space="0" w:color="auto"/>
              <w:right w:val="single" w:sz="4" w:space="0" w:color="auto"/>
            </w:tcBorders>
            <w:shd w:val="clear" w:color="000000" w:fill="FFFFFF"/>
            <w:vAlign w:val="center"/>
            <w:hideMark/>
          </w:tcPr>
          <w:p w14:paraId="6F51AC0C" w14:textId="77777777" w:rsidR="00B524C4" w:rsidRPr="00425BF5" w:rsidRDefault="00B524C4" w:rsidP="00A61E95">
            <w:pPr>
              <w:spacing w:after="0" w:line="240" w:lineRule="auto"/>
              <w:jc w:val="center"/>
              <w:rPr>
                <w:rFonts w:ascii="Arial" w:eastAsia="Times New Roman" w:hAnsi="Arial" w:cs="Arial"/>
                <w:color w:val="000000"/>
                <w:sz w:val="24"/>
                <w:szCs w:val="24"/>
                <w:lang w:val="en-US"/>
              </w:rPr>
            </w:pPr>
            <w:r w:rsidRPr="00425BF5">
              <w:rPr>
                <w:rFonts w:ascii="Arial" w:eastAsia="Times New Roman" w:hAnsi="Arial" w:cs="Arial"/>
                <w:color w:val="000000"/>
                <w:sz w:val="24"/>
                <w:szCs w:val="24"/>
              </w:rPr>
              <w:t>2.51%</w:t>
            </w:r>
          </w:p>
        </w:tc>
      </w:tr>
      <w:tr w:rsidR="00B524C4" w:rsidRPr="00425BF5" w14:paraId="7ADEFEA6" w14:textId="77777777" w:rsidTr="00A61E95">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25D0118D" w14:textId="77777777" w:rsidR="00B524C4" w:rsidRPr="00425BF5" w:rsidRDefault="00B524C4" w:rsidP="00A61E95">
            <w:pPr>
              <w:spacing w:after="0" w:line="240" w:lineRule="auto"/>
              <w:ind w:firstLineChars="100" w:firstLine="240"/>
              <w:rPr>
                <w:rFonts w:ascii="Arial" w:eastAsia="Times New Roman" w:hAnsi="Arial" w:cs="Arial"/>
                <w:color w:val="000000"/>
                <w:sz w:val="24"/>
                <w:szCs w:val="24"/>
                <w:lang w:val="en-US"/>
              </w:rPr>
            </w:pPr>
            <w:r w:rsidRPr="00425BF5">
              <w:rPr>
                <w:rFonts w:ascii="Arial" w:eastAsia="Times New Roman" w:hAnsi="Arial" w:cs="Arial"/>
                <w:color w:val="000000"/>
                <w:sz w:val="24"/>
                <w:szCs w:val="24"/>
              </w:rPr>
              <w:t>Discounted @ 12%</w:t>
            </w:r>
          </w:p>
        </w:tc>
        <w:tc>
          <w:tcPr>
            <w:tcW w:w="5135" w:type="dxa"/>
            <w:tcBorders>
              <w:top w:val="nil"/>
              <w:left w:val="nil"/>
              <w:bottom w:val="single" w:sz="4" w:space="0" w:color="auto"/>
              <w:right w:val="single" w:sz="4" w:space="0" w:color="auto"/>
            </w:tcBorders>
            <w:shd w:val="clear" w:color="000000" w:fill="FFFFFF"/>
            <w:vAlign w:val="center"/>
            <w:hideMark/>
          </w:tcPr>
          <w:p w14:paraId="3A3E1601" w14:textId="77777777" w:rsidR="00B524C4" w:rsidRPr="00425BF5" w:rsidRDefault="00B524C4" w:rsidP="00A61E95">
            <w:pPr>
              <w:spacing w:after="0" w:line="240" w:lineRule="auto"/>
              <w:jc w:val="center"/>
              <w:rPr>
                <w:rFonts w:ascii="Arial" w:eastAsia="Times New Roman" w:hAnsi="Arial" w:cs="Arial"/>
                <w:color w:val="000000"/>
                <w:sz w:val="24"/>
                <w:szCs w:val="24"/>
                <w:lang w:val="en-US"/>
              </w:rPr>
            </w:pPr>
            <w:r w:rsidRPr="00425BF5">
              <w:rPr>
                <w:rFonts w:ascii="Arial" w:eastAsia="Times New Roman" w:hAnsi="Arial" w:cs="Arial"/>
                <w:color w:val="000000"/>
                <w:sz w:val="24"/>
                <w:szCs w:val="24"/>
                <w:lang w:val="en-US"/>
              </w:rPr>
              <w:t> 3.46%</w:t>
            </w:r>
          </w:p>
        </w:tc>
      </w:tr>
    </w:tbl>
    <w:p w14:paraId="57DC21C9" w14:textId="57845946" w:rsidR="00B524C4" w:rsidRDefault="00B524C4" w:rsidP="00B524C4">
      <w:pPr>
        <w:tabs>
          <w:tab w:val="left" w:pos="1365"/>
        </w:tabs>
        <w:spacing w:line="360" w:lineRule="auto"/>
        <w:jc w:val="both"/>
        <w:rPr>
          <w:rFonts w:ascii="Arial" w:eastAsia="Arial" w:hAnsi="Arial" w:cs="Arial"/>
          <w:b/>
          <w:bCs/>
          <w:sz w:val="24"/>
          <w:szCs w:val="24"/>
          <w:lang w:val="en-US"/>
        </w:rPr>
      </w:pPr>
    </w:p>
    <w:p w14:paraId="3124A277" w14:textId="77777777" w:rsidR="00CE49FE" w:rsidRDefault="00CE49FE" w:rsidP="00CE49FE">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Assumptions-</w:t>
      </w:r>
    </w:p>
    <w:p w14:paraId="657978E2"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Cost of Capital will be assumed as 10%</w:t>
      </w:r>
    </w:p>
    <w:p w14:paraId="001F6526"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Tax rate will be assumed as 30%</w:t>
      </w:r>
    </w:p>
    <w:p w14:paraId="4F781D9F"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Amortization will be presumed to be in next 10 years on equal basis.</w:t>
      </w:r>
    </w:p>
    <w:p w14:paraId="6B72F3FB"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Accounts Receivables will be taken as of 60 Days.</w:t>
      </w:r>
    </w:p>
    <w:p w14:paraId="3406C48B"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Accounts Payables will be taken as of 60 Days.</w:t>
      </w:r>
    </w:p>
    <w:p w14:paraId="02AED2C1"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Inventory will be taken as of 30 Days.</w:t>
      </w:r>
    </w:p>
    <w:p w14:paraId="0B61B304" w14:textId="77777777" w:rsidR="00CE49FE" w:rsidRDefault="00CE49FE" w:rsidP="00B524C4">
      <w:pPr>
        <w:tabs>
          <w:tab w:val="left" w:pos="1365"/>
        </w:tabs>
        <w:spacing w:line="360" w:lineRule="auto"/>
        <w:jc w:val="both"/>
        <w:rPr>
          <w:rFonts w:ascii="Arial" w:eastAsia="Arial" w:hAnsi="Arial" w:cs="Arial"/>
          <w:b/>
          <w:bCs/>
          <w:sz w:val="24"/>
          <w:szCs w:val="24"/>
          <w:lang w:val="en-US"/>
        </w:rPr>
      </w:pPr>
    </w:p>
    <w:p w14:paraId="3309030C" w14:textId="1E022AAF" w:rsidR="00B524C4" w:rsidRDefault="00B524C4" w:rsidP="00B524C4">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5.6. Project Sensitivity Analysis:</w:t>
      </w:r>
    </w:p>
    <w:p w14:paraId="4209A9DF" w14:textId="05A25F86" w:rsidR="00CE49FE" w:rsidRDefault="00CE49FE" w:rsidP="00CE49FE">
      <w:pPr>
        <w:tabs>
          <w:tab w:val="left" w:pos="1365"/>
        </w:tabs>
        <w:spacing w:line="360" w:lineRule="auto"/>
        <w:jc w:val="both"/>
        <w:rPr>
          <w:rFonts w:ascii="Arial" w:hAnsi="Arial" w:cs="Arial"/>
          <w:sz w:val="24"/>
          <w:szCs w:val="24"/>
        </w:rPr>
      </w:pPr>
      <w:r w:rsidRPr="002218C3">
        <w:rPr>
          <w:rFonts w:ascii="Arial" w:hAnsi="Arial" w:cs="Arial"/>
          <w:sz w:val="24"/>
          <w:szCs w:val="24"/>
        </w:rPr>
        <w:t>Project sensitivity is a holistic evaluation of how likely it is that a project will succeed through data-driven forecasting. It also identifies risks, quantifies their impact, and separates high-risk tasks from low ones. Project sensitivity is defined by both a written analysis and a mathematical formula that includes average task durations based on past data, simulated durations based on hypothetical models, and an average task duration for both of those projections.</w:t>
      </w:r>
    </w:p>
    <w:p w14:paraId="01454F77" w14:textId="77777777" w:rsidR="00CE49FE" w:rsidRPr="00425BF5" w:rsidRDefault="00CE49FE" w:rsidP="00CE49FE">
      <w:pPr>
        <w:pStyle w:val="PlainText"/>
        <w:numPr>
          <w:ilvl w:val="0"/>
          <w:numId w:val="25"/>
        </w:numPr>
        <w:rPr>
          <w:rFonts w:ascii="Arial" w:hAnsi="Arial" w:cs="Arial"/>
          <w:color w:val="000000"/>
          <w:sz w:val="24"/>
          <w:szCs w:val="24"/>
        </w:rPr>
      </w:pPr>
      <w:r w:rsidRPr="00425BF5">
        <w:rPr>
          <w:rFonts w:ascii="Arial" w:hAnsi="Arial" w:cs="Arial"/>
          <w:color w:val="000000"/>
          <w:sz w:val="24"/>
          <w:szCs w:val="24"/>
        </w:rPr>
        <w:t xml:space="preserve">IRR is highly attractive </w:t>
      </w:r>
    </w:p>
    <w:p w14:paraId="5B06437F" w14:textId="77777777" w:rsidR="00CE49FE" w:rsidRPr="00425BF5" w:rsidRDefault="00CE49FE" w:rsidP="00CE49FE">
      <w:pPr>
        <w:pStyle w:val="PlainText"/>
        <w:numPr>
          <w:ilvl w:val="0"/>
          <w:numId w:val="25"/>
        </w:numPr>
        <w:rPr>
          <w:rFonts w:ascii="Arial" w:hAnsi="Arial" w:cs="Arial"/>
          <w:color w:val="000000"/>
          <w:sz w:val="24"/>
          <w:szCs w:val="24"/>
        </w:rPr>
      </w:pPr>
      <w:r w:rsidRPr="00425BF5">
        <w:rPr>
          <w:rFonts w:ascii="Arial" w:hAnsi="Arial" w:cs="Arial"/>
          <w:color w:val="000000"/>
          <w:sz w:val="24"/>
          <w:szCs w:val="24"/>
        </w:rPr>
        <w:t>Project is moderately sensitive to variations in Investment and highly sensitive to Selling Price as also the Feedstock prices. Relative sensitivity, in decreasing order is:</w:t>
      </w:r>
    </w:p>
    <w:p w14:paraId="1A5852FB" w14:textId="77777777" w:rsidR="00CE49FE" w:rsidRPr="00597A96" w:rsidRDefault="00CE49FE" w:rsidP="00CE49FE">
      <w:pPr>
        <w:pStyle w:val="PlainText"/>
        <w:numPr>
          <w:ilvl w:val="1"/>
          <w:numId w:val="25"/>
        </w:numPr>
        <w:rPr>
          <w:rFonts w:ascii="Arial" w:eastAsia="Times New Roman" w:hAnsi="Arial" w:cs="Arial"/>
          <w:color w:val="000000"/>
          <w:sz w:val="24"/>
          <w:szCs w:val="24"/>
        </w:rPr>
      </w:pPr>
      <w:r w:rsidRPr="00425BF5">
        <w:rPr>
          <w:rFonts w:ascii="Arial" w:eastAsia="Times New Roman" w:hAnsi="Arial" w:cs="Arial"/>
          <w:color w:val="000000"/>
          <w:sz w:val="24"/>
          <w:szCs w:val="24"/>
        </w:rPr>
        <w:t>Selling Price (i.e., Revenue)</w:t>
      </w:r>
    </w:p>
    <w:p w14:paraId="49741F14" w14:textId="77777777" w:rsidR="00CE49FE" w:rsidRPr="00425BF5" w:rsidRDefault="00CE49FE" w:rsidP="00CE49FE">
      <w:pPr>
        <w:pStyle w:val="PlainText"/>
        <w:numPr>
          <w:ilvl w:val="1"/>
          <w:numId w:val="25"/>
        </w:numPr>
        <w:rPr>
          <w:rFonts w:ascii="Arial" w:eastAsia="Times New Roman" w:hAnsi="Arial" w:cs="Arial"/>
          <w:color w:val="000000"/>
          <w:sz w:val="24"/>
          <w:szCs w:val="24"/>
        </w:rPr>
      </w:pPr>
      <w:r w:rsidRPr="00425BF5">
        <w:rPr>
          <w:rFonts w:ascii="Arial" w:eastAsia="Times New Roman" w:hAnsi="Arial" w:cs="Arial"/>
          <w:color w:val="000000"/>
          <w:sz w:val="24"/>
          <w:szCs w:val="24"/>
        </w:rPr>
        <w:t>Feedstock Prices (i.e., Raw Material Costs)</w:t>
      </w:r>
    </w:p>
    <w:p w14:paraId="06D92F71" w14:textId="77777777" w:rsidR="00CE49FE" w:rsidRDefault="00CE49FE" w:rsidP="00CE49FE">
      <w:pPr>
        <w:pStyle w:val="PlainText"/>
        <w:numPr>
          <w:ilvl w:val="1"/>
          <w:numId w:val="25"/>
        </w:numPr>
        <w:rPr>
          <w:rFonts w:ascii="Arial" w:eastAsia="Times New Roman" w:hAnsi="Arial" w:cs="Arial"/>
          <w:color w:val="000000"/>
          <w:sz w:val="24"/>
          <w:szCs w:val="24"/>
        </w:rPr>
      </w:pPr>
      <w:r w:rsidRPr="00425BF5">
        <w:rPr>
          <w:rFonts w:ascii="Arial" w:eastAsia="Times New Roman" w:hAnsi="Arial" w:cs="Arial"/>
          <w:color w:val="000000"/>
          <w:sz w:val="24"/>
          <w:szCs w:val="24"/>
        </w:rPr>
        <w:t>Investment (i.e., Capital Cost</w:t>
      </w:r>
      <w:r>
        <w:rPr>
          <w:rFonts w:ascii="Arial" w:eastAsia="Times New Roman" w:hAnsi="Arial" w:cs="Arial"/>
          <w:color w:val="000000"/>
          <w:sz w:val="24"/>
          <w:szCs w:val="24"/>
        </w:rPr>
        <w:t>)</w:t>
      </w:r>
    </w:p>
    <w:p w14:paraId="41374B01" w14:textId="77777777" w:rsidR="00CE49FE" w:rsidRDefault="00CE49FE" w:rsidP="00CE49FE">
      <w:pPr>
        <w:tabs>
          <w:tab w:val="left" w:pos="1365"/>
        </w:tabs>
        <w:spacing w:line="360" w:lineRule="auto"/>
        <w:jc w:val="both"/>
        <w:rPr>
          <w:rFonts w:ascii="Arial" w:hAnsi="Arial" w:cs="Arial"/>
          <w:sz w:val="24"/>
          <w:szCs w:val="24"/>
        </w:rPr>
      </w:pPr>
    </w:p>
    <w:p w14:paraId="542C496C" w14:textId="77777777" w:rsidR="00CE49FE" w:rsidRDefault="00CE49FE" w:rsidP="00B524C4">
      <w:pPr>
        <w:tabs>
          <w:tab w:val="left" w:pos="1365"/>
        </w:tabs>
        <w:spacing w:line="360" w:lineRule="auto"/>
        <w:jc w:val="both"/>
        <w:rPr>
          <w:rFonts w:ascii="Arial" w:eastAsia="Arial" w:hAnsi="Arial" w:cs="Arial"/>
          <w:b/>
          <w:bCs/>
          <w:sz w:val="24"/>
          <w:szCs w:val="24"/>
          <w:lang w:val="en-US"/>
        </w:rPr>
      </w:pPr>
    </w:p>
    <w:tbl>
      <w:tblPr>
        <w:tblW w:w="10171" w:type="dxa"/>
        <w:tblLook w:val="04A0" w:firstRow="1" w:lastRow="0" w:firstColumn="1" w:lastColumn="0" w:noHBand="0" w:noVBand="1"/>
      </w:tblPr>
      <w:tblGrid>
        <w:gridCol w:w="1422"/>
        <w:gridCol w:w="1666"/>
        <w:gridCol w:w="1666"/>
        <w:gridCol w:w="1666"/>
        <w:gridCol w:w="1875"/>
        <w:gridCol w:w="1876"/>
      </w:tblGrid>
      <w:tr w:rsidR="00B524C4" w:rsidRPr="00E25F8F" w14:paraId="10EDCF5E" w14:textId="77777777" w:rsidTr="00A61E95">
        <w:trPr>
          <w:trHeight w:val="310"/>
        </w:trPr>
        <w:tc>
          <w:tcPr>
            <w:tcW w:w="10171" w:type="dxa"/>
            <w:gridSpan w:val="6"/>
            <w:tcBorders>
              <w:top w:val="nil"/>
              <w:left w:val="single" w:sz="8" w:space="0" w:color="auto"/>
              <w:bottom w:val="single" w:sz="8" w:space="0" w:color="auto"/>
              <w:right w:val="single" w:sz="8" w:space="0" w:color="000000"/>
            </w:tcBorders>
            <w:shd w:val="clear" w:color="auto" w:fill="auto"/>
            <w:noWrap/>
            <w:vAlign w:val="center"/>
            <w:hideMark/>
          </w:tcPr>
          <w:p w14:paraId="7BC6B3D4" w14:textId="77777777" w:rsidR="00B524C4" w:rsidRPr="00E25F8F" w:rsidRDefault="00B524C4" w:rsidP="00A61E95">
            <w:pPr>
              <w:spacing w:after="0" w:line="240" w:lineRule="auto"/>
              <w:jc w:val="center"/>
              <w:rPr>
                <w:rFonts w:ascii="Arial" w:eastAsia="Times New Roman" w:hAnsi="Arial" w:cs="Arial"/>
                <w:b/>
                <w:bCs/>
                <w:i/>
                <w:iCs/>
                <w:color w:val="000000"/>
                <w:sz w:val="24"/>
                <w:szCs w:val="24"/>
                <w:lang w:val="en-US"/>
              </w:rPr>
            </w:pPr>
            <w:r w:rsidRPr="00E25F8F">
              <w:rPr>
                <w:rFonts w:ascii="Arial" w:eastAsia="Times New Roman" w:hAnsi="Arial" w:cs="Arial"/>
                <w:b/>
                <w:bCs/>
                <w:i/>
                <w:iCs/>
                <w:color w:val="000000"/>
                <w:sz w:val="24"/>
                <w:szCs w:val="24"/>
                <w:lang w:val="en-US"/>
              </w:rPr>
              <w:t>NPV in USD Million</w:t>
            </w:r>
          </w:p>
        </w:tc>
      </w:tr>
      <w:tr w:rsidR="00B524C4" w:rsidRPr="00E25F8F" w14:paraId="7F1E54EC" w14:textId="77777777" w:rsidTr="00A61E95">
        <w:trPr>
          <w:trHeight w:val="636"/>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0E390CAA"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 </w:t>
            </w:r>
          </w:p>
        </w:tc>
        <w:tc>
          <w:tcPr>
            <w:tcW w:w="1666" w:type="dxa"/>
            <w:tcBorders>
              <w:top w:val="nil"/>
              <w:left w:val="nil"/>
              <w:bottom w:val="single" w:sz="8" w:space="0" w:color="auto"/>
              <w:right w:val="single" w:sz="8" w:space="0" w:color="auto"/>
            </w:tcBorders>
            <w:shd w:val="clear" w:color="auto" w:fill="auto"/>
            <w:vAlign w:val="center"/>
            <w:hideMark/>
          </w:tcPr>
          <w:p w14:paraId="3DA77C1F"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BASE CASE</w:t>
            </w:r>
          </w:p>
        </w:tc>
        <w:tc>
          <w:tcPr>
            <w:tcW w:w="1666" w:type="dxa"/>
            <w:tcBorders>
              <w:top w:val="nil"/>
              <w:left w:val="nil"/>
              <w:bottom w:val="single" w:sz="8" w:space="0" w:color="auto"/>
              <w:right w:val="single" w:sz="8" w:space="0" w:color="auto"/>
            </w:tcBorders>
            <w:shd w:val="clear" w:color="auto" w:fill="auto"/>
            <w:vAlign w:val="center"/>
            <w:hideMark/>
          </w:tcPr>
          <w:p w14:paraId="5D518B19"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90.00%</w:t>
            </w:r>
          </w:p>
        </w:tc>
        <w:tc>
          <w:tcPr>
            <w:tcW w:w="1666" w:type="dxa"/>
            <w:tcBorders>
              <w:top w:val="nil"/>
              <w:left w:val="nil"/>
              <w:bottom w:val="single" w:sz="8" w:space="0" w:color="auto"/>
              <w:right w:val="single" w:sz="8" w:space="0" w:color="auto"/>
            </w:tcBorders>
            <w:shd w:val="clear" w:color="auto" w:fill="auto"/>
            <w:vAlign w:val="center"/>
            <w:hideMark/>
          </w:tcPr>
          <w:p w14:paraId="1C52361F"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95.00%</w:t>
            </w:r>
          </w:p>
        </w:tc>
        <w:tc>
          <w:tcPr>
            <w:tcW w:w="1875" w:type="dxa"/>
            <w:tcBorders>
              <w:top w:val="nil"/>
              <w:left w:val="nil"/>
              <w:bottom w:val="single" w:sz="8" w:space="0" w:color="auto"/>
              <w:right w:val="single" w:sz="8" w:space="0" w:color="auto"/>
            </w:tcBorders>
            <w:shd w:val="clear" w:color="auto" w:fill="auto"/>
            <w:vAlign w:val="center"/>
            <w:hideMark/>
          </w:tcPr>
          <w:p w14:paraId="18F2F64A"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105.00%</w:t>
            </w:r>
          </w:p>
        </w:tc>
        <w:tc>
          <w:tcPr>
            <w:tcW w:w="1875" w:type="dxa"/>
            <w:tcBorders>
              <w:top w:val="nil"/>
              <w:left w:val="nil"/>
              <w:bottom w:val="single" w:sz="8" w:space="0" w:color="auto"/>
              <w:right w:val="single" w:sz="8" w:space="0" w:color="auto"/>
            </w:tcBorders>
            <w:shd w:val="clear" w:color="auto" w:fill="auto"/>
            <w:vAlign w:val="center"/>
            <w:hideMark/>
          </w:tcPr>
          <w:p w14:paraId="3BDF431C"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110.00%</w:t>
            </w:r>
          </w:p>
        </w:tc>
      </w:tr>
      <w:tr w:rsidR="00B524C4" w:rsidRPr="00E25F8F" w14:paraId="62935C47" w14:textId="77777777" w:rsidTr="00A61E95">
        <w:trPr>
          <w:trHeight w:val="488"/>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49ACD413" w14:textId="77777777" w:rsidR="00B524C4" w:rsidRPr="00E25F8F" w:rsidRDefault="00B524C4" w:rsidP="00A61E95">
            <w:pPr>
              <w:spacing w:after="0" w:line="240" w:lineRule="auto"/>
              <w:jc w:val="center"/>
              <w:rPr>
                <w:rFonts w:ascii="Arial" w:eastAsia="Times New Roman" w:hAnsi="Arial" w:cs="Arial"/>
                <w:b/>
                <w:bCs/>
                <w:color w:val="000000"/>
                <w:sz w:val="24"/>
                <w:szCs w:val="24"/>
                <w:lang w:val="en-US"/>
              </w:rPr>
            </w:pPr>
            <w:r w:rsidRPr="00E25F8F">
              <w:rPr>
                <w:rFonts w:ascii="Arial" w:eastAsia="Times New Roman" w:hAnsi="Arial" w:cs="Arial"/>
                <w:b/>
                <w:bCs/>
                <w:color w:val="000000"/>
                <w:sz w:val="24"/>
                <w:szCs w:val="24"/>
                <w:lang w:val="en-US"/>
              </w:rPr>
              <w:t> </w:t>
            </w:r>
          </w:p>
        </w:tc>
        <w:tc>
          <w:tcPr>
            <w:tcW w:w="8748" w:type="dxa"/>
            <w:gridSpan w:val="5"/>
            <w:tcBorders>
              <w:top w:val="single" w:sz="8" w:space="0" w:color="auto"/>
              <w:left w:val="nil"/>
              <w:bottom w:val="single" w:sz="8" w:space="0" w:color="auto"/>
              <w:right w:val="single" w:sz="8" w:space="0" w:color="000000"/>
            </w:tcBorders>
            <w:shd w:val="clear" w:color="auto" w:fill="auto"/>
            <w:vAlign w:val="center"/>
            <w:hideMark/>
          </w:tcPr>
          <w:p w14:paraId="0650BDF0" w14:textId="77777777" w:rsidR="00B524C4" w:rsidRPr="00E25F8F" w:rsidRDefault="00B524C4" w:rsidP="00A61E95">
            <w:pPr>
              <w:spacing w:after="0" w:line="240" w:lineRule="auto"/>
              <w:jc w:val="center"/>
              <w:rPr>
                <w:rFonts w:ascii="Arial" w:eastAsia="Times New Roman" w:hAnsi="Arial" w:cs="Arial"/>
                <w:b/>
                <w:bCs/>
                <w:color w:val="000000"/>
                <w:sz w:val="24"/>
                <w:szCs w:val="24"/>
                <w:lang w:val="en-US"/>
              </w:rPr>
            </w:pPr>
            <w:r w:rsidRPr="00E25F8F">
              <w:rPr>
                <w:rFonts w:ascii="Arial" w:eastAsia="Times New Roman" w:hAnsi="Arial" w:cs="Arial"/>
                <w:b/>
                <w:bCs/>
                <w:color w:val="000000"/>
                <w:sz w:val="24"/>
                <w:szCs w:val="24"/>
                <w:lang w:val="en-US"/>
              </w:rPr>
              <w:t>CAPITAL COST</w:t>
            </w:r>
          </w:p>
        </w:tc>
      </w:tr>
      <w:tr w:rsidR="00B524C4" w:rsidRPr="00E25F8F" w14:paraId="2DE22E82"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4A48038F"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IRR%</w:t>
            </w:r>
          </w:p>
        </w:tc>
        <w:tc>
          <w:tcPr>
            <w:tcW w:w="1666" w:type="dxa"/>
            <w:tcBorders>
              <w:top w:val="nil"/>
              <w:left w:val="nil"/>
              <w:bottom w:val="single" w:sz="8" w:space="0" w:color="auto"/>
              <w:right w:val="single" w:sz="8" w:space="0" w:color="auto"/>
            </w:tcBorders>
            <w:shd w:val="clear" w:color="auto" w:fill="auto"/>
            <w:vAlign w:val="center"/>
            <w:hideMark/>
          </w:tcPr>
          <w:p w14:paraId="47BD50C7"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50.02%</w:t>
            </w:r>
          </w:p>
        </w:tc>
        <w:tc>
          <w:tcPr>
            <w:tcW w:w="1666" w:type="dxa"/>
            <w:tcBorders>
              <w:top w:val="nil"/>
              <w:left w:val="nil"/>
              <w:bottom w:val="single" w:sz="8" w:space="0" w:color="auto"/>
              <w:right w:val="single" w:sz="8" w:space="0" w:color="auto"/>
            </w:tcBorders>
            <w:shd w:val="clear" w:color="000000" w:fill="FFFF00"/>
            <w:vAlign w:val="center"/>
            <w:hideMark/>
          </w:tcPr>
          <w:p w14:paraId="44D0B53D"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54.25%</w:t>
            </w:r>
          </w:p>
        </w:tc>
        <w:tc>
          <w:tcPr>
            <w:tcW w:w="1666" w:type="dxa"/>
            <w:tcBorders>
              <w:top w:val="nil"/>
              <w:left w:val="nil"/>
              <w:bottom w:val="single" w:sz="8" w:space="0" w:color="auto"/>
              <w:right w:val="single" w:sz="8" w:space="0" w:color="auto"/>
            </w:tcBorders>
            <w:shd w:val="clear" w:color="000000" w:fill="FFFF00"/>
            <w:vAlign w:val="center"/>
            <w:hideMark/>
          </w:tcPr>
          <w:p w14:paraId="15C5C1ED"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52.04%</w:t>
            </w:r>
          </w:p>
        </w:tc>
        <w:tc>
          <w:tcPr>
            <w:tcW w:w="1875" w:type="dxa"/>
            <w:tcBorders>
              <w:top w:val="nil"/>
              <w:left w:val="nil"/>
              <w:bottom w:val="single" w:sz="8" w:space="0" w:color="auto"/>
              <w:right w:val="single" w:sz="8" w:space="0" w:color="auto"/>
            </w:tcBorders>
            <w:shd w:val="clear" w:color="000000" w:fill="FFFF00"/>
            <w:vAlign w:val="center"/>
            <w:hideMark/>
          </w:tcPr>
          <w:p w14:paraId="5EAD4FA0"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48.16%</w:t>
            </w:r>
          </w:p>
        </w:tc>
        <w:tc>
          <w:tcPr>
            <w:tcW w:w="1875" w:type="dxa"/>
            <w:tcBorders>
              <w:top w:val="nil"/>
              <w:left w:val="nil"/>
              <w:bottom w:val="single" w:sz="8" w:space="0" w:color="auto"/>
              <w:right w:val="single" w:sz="8" w:space="0" w:color="auto"/>
            </w:tcBorders>
            <w:shd w:val="clear" w:color="000000" w:fill="FFFF00"/>
            <w:noWrap/>
            <w:vAlign w:val="center"/>
            <w:hideMark/>
          </w:tcPr>
          <w:p w14:paraId="39D4A59C"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46.44%</w:t>
            </w:r>
          </w:p>
        </w:tc>
      </w:tr>
      <w:tr w:rsidR="00B524C4" w:rsidRPr="00E25F8F" w14:paraId="4E249AF7"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591F0D16"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NPV</w:t>
            </w:r>
          </w:p>
        </w:tc>
        <w:tc>
          <w:tcPr>
            <w:tcW w:w="1666" w:type="dxa"/>
            <w:tcBorders>
              <w:top w:val="nil"/>
              <w:left w:val="nil"/>
              <w:bottom w:val="single" w:sz="8" w:space="0" w:color="auto"/>
              <w:right w:val="single" w:sz="8" w:space="0" w:color="auto"/>
            </w:tcBorders>
            <w:shd w:val="clear" w:color="auto" w:fill="auto"/>
            <w:vAlign w:val="center"/>
            <w:hideMark/>
          </w:tcPr>
          <w:p w14:paraId="1745F95C"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31.4</w:t>
            </w:r>
          </w:p>
        </w:tc>
        <w:tc>
          <w:tcPr>
            <w:tcW w:w="1666" w:type="dxa"/>
            <w:tcBorders>
              <w:top w:val="nil"/>
              <w:left w:val="nil"/>
              <w:bottom w:val="single" w:sz="8" w:space="0" w:color="auto"/>
              <w:right w:val="single" w:sz="8" w:space="0" w:color="auto"/>
            </w:tcBorders>
            <w:shd w:val="clear" w:color="000000" w:fill="FFFF00"/>
            <w:vAlign w:val="center"/>
            <w:hideMark/>
          </w:tcPr>
          <w:p w14:paraId="727BF544"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32.02</w:t>
            </w:r>
          </w:p>
        </w:tc>
        <w:tc>
          <w:tcPr>
            <w:tcW w:w="1666" w:type="dxa"/>
            <w:tcBorders>
              <w:top w:val="nil"/>
              <w:left w:val="nil"/>
              <w:bottom w:val="single" w:sz="8" w:space="0" w:color="auto"/>
              <w:right w:val="single" w:sz="8" w:space="0" w:color="auto"/>
            </w:tcBorders>
            <w:shd w:val="clear" w:color="000000" w:fill="FFFF00"/>
            <w:vAlign w:val="center"/>
            <w:hideMark/>
          </w:tcPr>
          <w:p w14:paraId="187D3069"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31.7</w:t>
            </w:r>
          </w:p>
        </w:tc>
        <w:tc>
          <w:tcPr>
            <w:tcW w:w="1875" w:type="dxa"/>
            <w:tcBorders>
              <w:top w:val="nil"/>
              <w:left w:val="nil"/>
              <w:bottom w:val="single" w:sz="8" w:space="0" w:color="auto"/>
              <w:right w:val="single" w:sz="8" w:space="0" w:color="auto"/>
            </w:tcBorders>
            <w:shd w:val="clear" w:color="000000" w:fill="FFFF00"/>
            <w:vAlign w:val="center"/>
            <w:hideMark/>
          </w:tcPr>
          <w:p w14:paraId="15B6E59E"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31.1</w:t>
            </w:r>
          </w:p>
        </w:tc>
        <w:tc>
          <w:tcPr>
            <w:tcW w:w="1875" w:type="dxa"/>
            <w:tcBorders>
              <w:top w:val="nil"/>
              <w:left w:val="nil"/>
              <w:bottom w:val="single" w:sz="8" w:space="0" w:color="auto"/>
              <w:right w:val="single" w:sz="8" w:space="0" w:color="auto"/>
            </w:tcBorders>
            <w:shd w:val="clear" w:color="000000" w:fill="FFFF00"/>
            <w:vAlign w:val="center"/>
            <w:hideMark/>
          </w:tcPr>
          <w:p w14:paraId="24939E17"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30.79</w:t>
            </w:r>
          </w:p>
        </w:tc>
      </w:tr>
      <w:tr w:rsidR="00B524C4" w:rsidRPr="00E25F8F" w14:paraId="40E8A7CB"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6D59E1ED" w14:textId="77777777" w:rsidR="00B524C4" w:rsidRPr="00E25F8F" w:rsidRDefault="00B524C4" w:rsidP="00A61E95">
            <w:pPr>
              <w:spacing w:after="0" w:line="240" w:lineRule="auto"/>
              <w:jc w:val="center"/>
              <w:rPr>
                <w:rFonts w:ascii="Arial" w:eastAsia="Times New Roman" w:hAnsi="Arial" w:cs="Arial"/>
                <w:b/>
                <w:bCs/>
                <w:color w:val="000000"/>
                <w:sz w:val="24"/>
                <w:szCs w:val="24"/>
                <w:lang w:val="en-US"/>
              </w:rPr>
            </w:pPr>
            <w:r w:rsidRPr="00E25F8F">
              <w:rPr>
                <w:rFonts w:ascii="Arial" w:eastAsia="Times New Roman" w:hAnsi="Arial" w:cs="Arial"/>
                <w:b/>
                <w:bCs/>
                <w:color w:val="000000"/>
                <w:sz w:val="24"/>
                <w:szCs w:val="24"/>
                <w:lang w:val="en-US"/>
              </w:rPr>
              <w:t> </w:t>
            </w:r>
          </w:p>
        </w:tc>
        <w:tc>
          <w:tcPr>
            <w:tcW w:w="8748" w:type="dxa"/>
            <w:gridSpan w:val="5"/>
            <w:tcBorders>
              <w:top w:val="single" w:sz="8" w:space="0" w:color="auto"/>
              <w:left w:val="nil"/>
              <w:bottom w:val="single" w:sz="8" w:space="0" w:color="auto"/>
              <w:right w:val="single" w:sz="8" w:space="0" w:color="000000"/>
            </w:tcBorders>
            <w:shd w:val="clear" w:color="auto" w:fill="auto"/>
            <w:vAlign w:val="center"/>
            <w:hideMark/>
          </w:tcPr>
          <w:p w14:paraId="2C3D2607" w14:textId="77777777" w:rsidR="00B524C4" w:rsidRPr="00E25F8F" w:rsidRDefault="00B524C4" w:rsidP="00A61E95">
            <w:pPr>
              <w:spacing w:after="0" w:line="240" w:lineRule="auto"/>
              <w:jc w:val="center"/>
              <w:rPr>
                <w:rFonts w:ascii="Arial" w:eastAsia="Times New Roman" w:hAnsi="Arial" w:cs="Arial"/>
                <w:b/>
                <w:bCs/>
                <w:color w:val="000000"/>
                <w:sz w:val="24"/>
                <w:szCs w:val="24"/>
                <w:lang w:val="en-US"/>
              </w:rPr>
            </w:pPr>
            <w:r w:rsidRPr="00E25F8F">
              <w:rPr>
                <w:rFonts w:ascii="Arial" w:eastAsia="Times New Roman" w:hAnsi="Arial" w:cs="Arial"/>
                <w:b/>
                <w:bCs/>
                <w:color w:val="000000"/>
                <w:sz w:val="24"/>
                <w:szCs w:val="24"/>
                <w:lang w:val="en-US"/>
              </w:rPr>
              <w:t>REVENUE</w:t>
            </w:r>
          </w:p>
        </w:tc>
      </w:tr>
      <w:tr w:rsidR="00B524C4" w:rsidRPr="00E25F8F" w14:paraId="20DA34AA"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3879FB00"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IRR%</w:t>
            </w:r>
          </w:p>
        </w:tc>
        <w:tc>
          <w:tcPr>
            <w:tcW w:w="1666" w:type="dxa"/>
            <w:tcBorders>
              <w:top w:val="nil"/>
              <w:left w:val="nil"/>
              <w:bottom w:val="single" w:sz="8" w:space="0" w:color="auto"/>
              <w:right w:val="single" w:sz="8" w:space="0" w:color="auto"/>
            </w:tcBorders>
            <w:shd w:val="clear" w:color="auto" w:fill="auto"/>
            <w:vAlign w:val="center"/>
            <w:hideMark/>
          </w:tcPr>
          <w:p w14:paraId="3A9F0A30"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50.02%</w:t>
            </w:r>
          </w:p>
        </w:tc>
        <w:tc>
          <w:tcPr>
            <w:tcW w:w="1666" w:type="dxa"/>
            <w:tcBorders>
              <w:top w:val="nil"/>
              <w:left w:val="nil"/>
              <w:bottom w:val="single" w:sz="8" w:space="0" w:color="auto"/>
              <w:right w:val="single" w:sz="8" w:space="0" w:color="auto"/>
            </w:tcBorders>
            <w:shd w:val="clear" w:color="000000" w:fill="FFFF00"/>
            <w:vAlign w:val="center"/>
            <w:hideMark/>
          </w:tcPr>
          <w:p w14:paraId="0256AF74"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27.48%</w:t>
            </w:r>
          </w:p>
        </w:tc>
        <w:tc>
          <w:tcPr>
            <w:tcW w:w="1666" w:type="dxa"/>
            <w:tcBorders>
              <w:top w:val="nil"/>
              <w:left w:val="nil"/>
              <w:bottom w:val="single" w:sz="8" w:space="0" w:color="auto"/>
              <w:right w:val="single" w:sz="8" w:space="0" w:color="auto"/>
            </w:tcBorders>
            <w:shd w:val="clear" w:color="000000" w:fill="FFFF00"/>
            <w:vAlign w:val="center"/>
            <w:hideMark/>
          </w:tcPr>
          <w:p w14:paraId="5295AAB7"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39.23%</w:t>
            </w:r>
          </w:p>
        </w:tc>
        <w:tc>
          <w:tcPr>
            <w:tcW w:w="1875" w:type="dxa"/>
            <w:tcBorders>
              <w:top w:val="nil"/>
              <w:left w:val="nil"/>
              <w:bottom w:val="single" w:sz="8" w:space="0" w:color="auto"/>
              <w:right w:val="single" w:sz="8" w:space="0" w:color="auto"/>
            </w:tcBorders>
            <w:shd w:val="clear" w:color="000000" w:fill="FFFF00"/>
            <w:vAlign w:val="center"/>
            <w:hideMark/>
          </w:tcPr>
          <w:p w14:paraId="52C30373"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60.22%</w:t>
            </w:r>
          </w:p>
        </w:tc>
        <w:tc>
          <w:tcPr>
            <w:tcW w:w="1875" w:type="dxa"/>
            <w:tcBorders>
              <w:top w:val="nil"/>
              <w:left w:val="nil"/>
              <w:bottom w:val="single" w:sz="8" w:space="0" w:color="auto"/>
              <w:right w:val="single" w:sz="8" w:space="0" w:color="auto"/>
            </w:tcBorders>
            <w:shd w:val="clear" w:color="000000" w:fill="FFFF00"/>
            <w:vAlign w:val="center"/>
            <w:hideMark/>
          </w:tcPr>
          <w:p w14:paraId="1E6842DF"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70.04%</w:t>
            </w:r>
          </w:p>
        </w:tc>
      </w:tr>
      <w:tr w:rsidR="00B524C4" w:rsidRPr="00E25F8F" w14:paraId="628C74FC"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6E231474"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NPV</w:t>
            </w:r>
          </w:p>
        </w:tc>
        <w:tc>
          <w:tcPr>
            <w:tcW w:w="1666" w:type="dxa"/>
            <w:tcBorders>
              <w:top w:val="nil"/>
              <w:left w:val="nil"/>
              <w:bottom w:val="single" w:sz="8" w:space="0" w:color="auto"/>
              <w:right w:val="single" w:sz="8" w:space="0" w:color="auto"/>
            </w:tcBorders>
            <w:shd w:val="clear" w:color="auto" w:fill="auto"/>
            <w:vAlign w:val="center"/>
            <w:hideMark/>
          </w:tcPr>
          <w:p w14:paraId="52D496E8"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31.4</w:t>
            </w:r>
          </w:p>
        </w:tc>
        <w:tc>
          <w:tcPr>
            <w:tcW w:w="1666" w:type="dxa"/>
            <w:tcBorders>
              <w:top w:val="nil"/>
              <w:left w:val="nil"/>
              <w:bottom w:val="single" w:sz="8" w:space="0" w:color="auto"/>
              <w:right w:val="single" w:sz="8" w:space="0" w:color="auto"/>
            </w:tcBorders>
            <w:shd w:val="clear" w:color="000000" w:fill="FFFF00"/>
            <w:vAlign w:val="center"/>
            <w:hideMark/>
          </w:tcPr>
          <w:p w14:paraId="40AE2A5B"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10.6</w:t>
            </w:r>
          </w:p>
        </w:tc>
        <w:tc>
          <w:tcPr>
            <w:tcW w:w="1666" w:type="dxa"/>
            <w:tcBorders>
              <w:top w:val="nil"/>
              <w:left w:val="nil"/>
              <w:bottom w:val="single" w:sz="8" w:space="0" w:color="auto"/>
              <w:right w:val="single" w:sz="8" w:space="0" w:color="auto"/>
            </w:tcBorders>
            <w:shd w:val="clear" w:color="000000" w:fill="FFFF00"/>
            <w:vAlign w:val="center"/>
            <w:hideMark/>
          </w:tcPr>
          <w:p w14:paraId="749BCA5C"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21</w:t>
            </w:r>
          </w:p>
        </w:tc>
        <w:tc>
          <w:tcPr>
            <w:tcW w:w="1875" w:type="dxa"/>
            <w:tcBorders>
              <w:top w:val="nil"/>
              <w:left w:val="nil"/>
              <w:bottom w:val="single" w:sz="8" w:space="0" w:color="auto"/>
              <w:right w:val="single" w:sz="8" w:space="0" w:color="auto"/>
            </w:tcBorders>
            <w:shd w:val="clear" w:color="000000" w:fill="FFFF00"/>
            <w:vAlign w:val="center"/>
            <w:hideMark/>
          </w:tcPr>
          <w:p w14:paraId="17AF1B71"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41.8</w:t>
            </w:r>
          </w:p>
        </w:tc>
        <w:tc>
          <w:tcPr>
            <w:tcW w:w="1875" w:type="dxa"/>
            <w:tcBorders>
              <w:top w:val="nil"/>
              <w:left w:val="nil"/>
              <w:bottom w:val="single" w:sz="8" w:space="0" w:color="auto"/>
              <w:right w:val="single" w:sz="8" w:space="0" w:color="auto"/>
            </w:tcBorders>
            <w:shd w:val="clear" w:color="000000" w:fill="FFFF00"/>
            <w:vAlign w:val="center"/>
            <w:hideMark/>
          </w:tcPr>
          <w:p w14:paraId="33BC86CF"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52.2</w:t>
            </w:r>
          </w:p>
        </w:tc>
      </w:tr>
      <w:tr w:rsidR="00B524C4" w:rsidRPr="00E25F8F" w14:paraId="25A93BB6"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4170D3D2" w14:textId="77777777" w:rsidR="00B524C4" w:rsidRPr="00E25F8F" w:rsidRDefault="00B524C4" w:rsidP="00A61E95">
            <w:pPr>
              <w:spacing w:after="0" w:line="240" w:lineRule="auto"/>
              <w:jc w:val="center"/>
              <w:rPr>
                <w:rFonts w:ascii="Arial" w:eastAsia="Times New Roman" w:hAnsi="Arial" w:cs="Arial"/>
                <w:b/>
                <w:bCs/>
                <w:color w:val="000000"/>
                <w:sz w:val="24"/>
                <w:szCs w:val="24"/>
                <w:lang w:val="en-US"/>
              </w:rPr>
            </w:pPr>
            <w:r w:rsidRPr="00E25F8F">
              <w:rPr>
                <w:rFonts w:ascii="Arial" w:eastAsia="Times New Roman" w:hAnsi="Arial" w:cs="Arial"/>
                <w:b/>
                <w:bCs/>
                <w:color w:val="000000"/>
                <w:sz w:val="24"/>
                <w:szCs w:val="24"/>
                <w:lang w:val="en-US"/>
              </w:rPr>
              <w:t> </w:t>
            </w:r>
          </w:p>
        </w:tc>
        <w:tc>
          <w:tcPr>
            <w:tcW w:w="8748" w:type="dxa"/>
            <w:gridSpan w:val="5"/>
            <w:tcBorders>
              <w:top w:val="single" w:sz="8" w:space="0" w:color="auto"/>
              <w:left w:val="nil"/>
              <w:bottom w:val="single" w:sz="8" w:space="0" w:color="auto"/>
              <w:right w:val="single" w:sz="8" w:space="0" w:color="000000"/>
            </w:tcBorders>
            <w:shd w:val="clear" w:color="auto" w:fill="auto"/>
            <w:vAlign w:val="center"/>
            <w:hideMark/>
          </w:tcPr>
          <w:p w14:paraId="207AE4D3" w14:textId="77777777" w:rsidR="00B524C4" w:rsidRPr="00E25F8F" w:rsidRDefault="00B524C4" w:rsidP="00A61E95">
            <w:pPr>
              <w:spacing w:after="0" w:line="240" w:lineRule="auto"/>
              <w:jc w:val="center"/>
              <w:rPr>
                <w:rFonts w:ascii="Arial" w:eastAsia="Times New Roman" w:hAnsi="Arial" w:cs="Arial"/>
                <w:b/>
                <w:bCs/>
                <w:color w:val="000000"/>
                <w:sz w:val="24"/>
                <w:szCs w:val="24"/>
                <w:lang w:val="en-US"/>
              </w:rPr>
            </w:pPr>
            <w:r w:rsidRPr="00E25F8F">
              <w:rPr>
                <w:rFonts w:ascii="Arial" w:eastAsia="Times New Roman" w:hAnsi="Arial" w:cs="Arial"/>
                <w:b/>
                <w:bCs/>
                <w:color w:val="000000"/>
                <w:sz w:val="24"/>
                <w:szCs w:val="24"/>
                <w:lang w:val="en-US"/>
              </w:rPr>
              <w:t>RAW MATERIALS COST</w:t>
            </w:r>
          </w:p>
        </w:tc>
      </w:tr>
      <w:tr w:rsidR="00B524C4" w:rsidRPr="00E25F8F" w14:paraId="6EB706F7"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68646C6A"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IRR%</w:t>
            </w:r>
          </w:p>
        </w:tc>
        <w:tc>
          <w:tcPr>
            <w:tcW w:w="1666" w:type="dxa"/>
            <w:tcBorders>
              <w:top w:val="nil"/>
              <w:left w:val="nil"/>
              <w:bottom w:val="single" w:sz="8" w:space="0" w:color="auto"/>
              <w:right w:val="single" w:sz="8" w:space="0" w:color="auto"/>
            </w:tcBorders>
            <w:shd w:val="clear" w:color="auto" w:fill="auto"/>
            <w:vAlign w:val="center"/>
            <w:hideMark/>
          </w:tcPr>
          <w:p w14:paraId="6F9FFA4B"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50.02%</w:t>
            </w:r>
          </w:p>
        </w:tc>
        <w:tc>
          <w:tcPr>
            <w:tcW w:w="1666" w:type="dxa"/>
            <w:tcBorders>
              <w:top w:val="nil"/>
              <w:left w:val="nil"/>
              <w:bottom w:val="single" w:sz="8" w:space="0" w:color="auto"/>
              <w:right w:val="single" w:sz="8" w:space="0" w:color="auto"/>
            </w:tcBorders>
            <w:shd w:val="clear" w:color="000000" w:fill="FFFF00"/>
            <w:vAlign w:val="center"/>
            <w:hideMark/>
          </w:tcPr>
          <w:p w14:paraId="6751FCA4"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63.99%</w:t>
            </w:r>
          </w:p>
        </w:tc>
        <w:tc>
          <w:tcPr>
            <w:tcW w:w="1666" w:type="dxa"/>
            <w:tcBorders>
              <w:top w:val="nil"/>
              <w:left w:val="nil"/>
              <w:bottom w:val="single" w:sz="8" w:space="0" w:color="auto"/>
              <w:right w:val="single" w:sz="8" w:space="0" w:color="auto"/>
            </w:tcBorders>
            <w:shd w:val="clear" w:color="000000" w:fill="FFFF00"/>
            <w:vAlign w:val="center"/>
            <w:hideMark/>
          </w:tcPr>
          <w:p w14:paraId="4F5600E9"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57.09%</w:t>
            </w:r>
          </w:p>
        </w:tc>
        <w:tc>
          <w:tcPr>
            <w:tcW w:w="1875" w:type="dxa"/>
            <w:tcBorders>
              <w:top w:val="nil"/>
              <w:left w:val="nil"/>
              <w:bottom w:val="single" w:sz="8" w:space="0" w:color="auto"/>
              <w:right w:val="single" w:sz="8" w:space="0" w:color="auto"/>
            </w:tcBorders>
            <w:shd w:val="clear" w:color="000000" w:fill="FFFF00"/>
            <w:vAlign w:val="center"/>
            <w:hideMark/>
          </w:tcPr>
          <w:p w14:paraId="316DC29D"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42.71%</w:t>
            </w:r>
          </w:p>
        </w:tc>
        <w:tc>
          <w:tcPr>
            <w:tcW w:w="1875" w:type="dxa"/>
            <w:tcBorders>
              <w:top w:val="nil"/>
              <w:left w:val="nil"/>
              <w:bottom w:val="single" w:sz="8" w:space="0" w:color="auto"/>
              <w:right w:val="single" w:sz="8" w:space="0" w:color="auto"/>
            </w:tcBorders>
            <w:shd w:val="clear" w:color="000000" w:fill="FFFF00"/>
            <w:vAlign w:val="center"/>
            <w:hideMark/>
          </w:tcPr>
          <w:p w14:paraId="5ACFBDF3"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35.09%</w:t>
            </w:r>
          </w:p>
        </w:tc>
      </w:tr>
      <w:tr w:rsidR="00B524C4" w:rsidRPr="00E25F8F" w14:paraId="399717A2"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7E931CF3"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NPV</w:t>
            </w:r>
          </w:p>
        </w:tc>
        <w:tc>
          <w:tcPr>
            <w:tcW w:w="1666" w:type="dxa"/>
            <w:tcBorders>
              <w:top w:val="nil"/>
              <w:left w:val="nil"/>
              <w:bottom w:val="single" w:sz="8" w:space="0" w:color="auto"/>
              <w:right w:val="single" w:sz="8" w:space="0" w:color="auto"/>
            </w:tcBorders>
            <w:shd w:val="clear" w:color="auto" w:fill="auto"/>
            <w:vAlign w:val="center"/>
            <w:hideMark/>
          </w:tcPr>
          <w:p w14:paraId="6CCA93C8"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31.4</w:t>
            </w:r>
          </w:p>
        </w:tc>
        <w:tc>
          <w:tcPr>
            <w:tcW w:w="1666" w:type="dxa"/>
            <w:tcBorders>
              <w:top w:val="nil"/>
              <w:left w:val="nil"/>
              <w:bottom w:val="single" w:sz="8" w:space="0" w:color="auto"/>
              <w:right w:val="single" w:sz="8" w:space="0" w:color="auto"/>
            </w:tcBorders>
            <w:shd w:val="clear" w:color="000000" w:fill="FFFF00"/>
            <w:vAlign w:val="center"/>
            <w:hideMark/>
          </w:tcPr>
          <w:p w14:paraId="32944316"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45.8</w:t>
            </w:r>
          </w:p>
        </w:tc>
        <w:tc>
          <w:tcPr>
            <w:tcW w:w="1666" w:type="dxa"/>
            <w:tcBorders>
              <w:top w:val="nil"/>
              <w:left w:val="nil"/>
              <w:bottom w:val="single" w:sz="8" w:space="0" w:color="auto"/>
              <w:right w:val="single" w:sz="8" w:space="0" w:color="auto"/>
            </w:tcBorders>
            <w:shd w:val="clear" w:color="000000" w:fill="FFFF00"/>
            <w:vAlign w:val="center"/>
            <w:hideMark/>
          </w:tcPr>
          <w:p w14:paraId="7CDE7E54"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38.6</w:t>
            </w:r>
          </w:p>
        </w:tc>
        <w:tc>
          <w:tcPr>
            <w:tcW w:w="1875" w:type="dxa"/>
            <w:tcBorders>
              <w:top w:val="nil"/>
              <w:left w:val="nil"/>
              <w:bottom w:val="single" w:sz="8" w:space="0" w:color="auto"/>
              <w:right w:val="single" w:sz="8" w:space="0" w:color="auto"/>
            </w:tcBorders>
            <w:shd w:val="clear" w:color="000000" w:fill="FFFF00"/>
            <w:vAlign w:val="center"/>
            <w:hideMark/>
          </w:tcPr>
          <w:p w14:paraId="7EA14676"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24.2</w:t>
            </w:r>
          </w:p>
        </w:tc>
        <w:tc>
          <w:tcPr>
            <w:tcW w:w="1875" w:type="dxa"/>
            <w:tcBorders>
              <w:top w:val="nil"/>
              <w:left w:val="nil"/>
              <w:bottom w:val="single" w:sz="8" w:space="0" w:color="auto"/>
              <w:right w:val="single" w:sz="8" w:space="0" w:color="auto"/>
            </w:tcBorders>
            <w:shd w:val="clear" w:color="000000" w:fill="FFFF00"/>
            <w:vAlign w:val="center"/>
            <w:hideMark/>
          </w:tcPr>
          <w:p w14:paraId="0C191714"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17.1</w:t>
            </w:r>
          </w:p>
        </w:tc>
      </w:tr>
    </w:tbl>
    <w:p w14:paraId="7472729F" w14:textId="77777777" w:rsidR="00B524C4" w:rsidRDefault="00B524C4" w:rsidP="00B524C4">
      <w:pPr>
        <w:jc w:val="center"/>
        <w:rPr>
          <w:rFonts w:ascii="Arial" w:hAnsi="Arial" w:cs="Arial"/>
          <w:sz w:val="24"/>
          <w:szCs w:val="24"/>
        </w:rPr>
      </w:pPr>
    </w:p>
    <w:p w14:paraId="2EDDE191" w14:textId="07BA15E4" w:rsidR="005D7DD5" w:rsidRDefault="005D7DD5" w:rsidP="009B2E78">
      <w:pPr>
        <w:spacing w:line="360" w:lineRule="auto"/>
        <w:jc w:val="both"/>
        <w:rPr>
          <w:rFonts w:ascii="Arial" w:hAnsi="Arial" w:cs="Arial"/>
          <w:b/>
          <w:bCs/>
          <w:sz w:val="24"/>
          <w:szCs w:val="24"/>
        </w:rPr>
      </w:pPr>
    </w:p>
    <w:p w14:paraId="08E67245" w14:textId="77777777" w:rsidR="00B64B86" w:rsidRDefault="00B64B86" w:rsidP="009B2E78">
      <w:pPr>
        <w:spacing w:line="360" w:lineRule="auto"/>
        <w:jc w:val="both"/>
        <w:rPr>
          <w:rFonts w:ascii="Arial" w:hAnsi="Arial" w:cs="Arial"/>
          <w:b/>
          <w:bCs/>
          <w:sz w:val="24"/>
          <w:szCs w:val="24"/>
        </w:rPr>
      </w:pPr>
    </w:p>
    <w:p w14:paraId="69895C00" w14:textId="77777777" w:rsidR="00C56711" w:rsidRPr="00CA7B27" w:rsidRDefault="00C56711" w:rsidP="00C56711">
      <w:pPr>
        <w:tabs>
          <w:tab w:val="left" w:pos="1365"/>
        </w:tabs>
        <w:spacing w:line="360" w:lineRule="auto"/>
        <w:jc w:val="both"/>
        <w:rPr>
          <w:rFonts w:ascii="Arial" w:hAnsi="Arial" w:cs="Arial"/>
          <w:b/>
          <w:bCs/>
          <w:sz w:val="24"/>
          <w:szCs w:val="24"/>
        </w:rPr>
      </w:pPr>
      <w:r w:rsidRPr="00CA7B27">
        <w:rPr>
          <w:rFonts w:ascii="Arial" w:hAnsi="Arial" w:cs="Arial"/>
          <w:b/>
          <w:bCs/>
          <w:sz w:val="24"/>
          <w:szCs w:val="24"/>
        </w:rPr>
        <w:lastRenderedPageBreak/>
        <w:t>6. Project Schedule:</w:t>
      </w:r>
      <w:commentRangeStart w:id="48"/>
    </w:p>
    <w:tbl>
      <w:tblPr>
        <w:tblW w:w="10334" w:type="dxa"/>
        <w:tblLook w:val="04A0" w:firstRow="1" w:lastRow="0" w:firstColumn="1" w:lastColumn="0" w:noHBand="0" w:noVBand="1"/>
      </w:tblPr>
      <w:tblGrid>
        <w:gridCol w:w="1673"/>
        <w:gridCol w:w="305"/>
        <w:gridCol w:w="305"/>
        <w:gridCol w:w="305"/>
        <w:gridCol w:w="305"/>
        <w:gridCol w:w="305"/>
        <w:gridCol w:w="305"/>
        <w:gridCol w:w="305"/>
        <w:gridCol w:w="305"/>
        <w:gridCol w:w="305"/>
        <w:gridCol w:w="394"/>
        <w:gridCol w:w="394"/>
        <w:gridCol w:w="394"/>
        <w:gridCol w:w="394"/>
        <w:gridCol w:w="394"/>
        <w:gridCol w:w="394"/>
        <w:gridCol w:w="394"/>
        <w:gridCol w:w="394"/>
        <w:gridCol w:w="394"/>
        <w:gridCol w:w="394"/>
        <w:gridCol w:w="394"/>
        <w:gridCol w:w="394"/>
        <w:gridCol w:w="394"/>
        <w:gridCol w:w="394"/>
        <w:gridCol w:w="394"/>
        <w:gridCol w:w="6"/>
      </w:tblGrid>
      <w:tr w:rsidR="00C56711" w:rsidRPr="00E508B9" w14:paraId="4400962E" w14:textId="77777777" w:rsidTr="00A36FC2">
        <w:trPr>
          <w:trHeight w:val="364"/>
        </w:trPr>
        <w:tc>
          <w:tcPr>
            <w:tcW w:w="10334" w:type="dxa"/>
            <w:gridSpan w:val="2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559B5B0B" w14:textId="77777777" w:rsidR="00C56711" w:rsidRPr="00E508B9" w:rsidRDefault="00C56711" w:rsidP="00A36FC2">
            <w:pPr>
              <w:spacing w:after="0" w:line="240" w:lineRule="auto"/>
              <w:jc w:val="center"/>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PROJECT IMPLEMENTATION SCHEDULE FOR EPOXY RESIN PLANT</w:t>
            </w:r>
          </w:p>
        </w:tc>
      </w:tr>
      <w:commentRangeEnd w:id="48"/>
      <w:tr w:rsidR="00C56711" w:rsidRPr="00E508B9" w14:paraId="3D937792" w14:textId="77777777" w:rsidTr="00A36FC2">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658E2CBD" w14:textId="77777777" w:rsidR="00C56711" w:rsidRPr="00E508B9" w:rsidRDefault="00C56711" w:rsidP="00A36FC2">
            <w:pPr>
              <w:spacing w:after="0" w:line="240" w:lineRule="auto"/>
              <w:rPr>
                <w:rFonts w:ascii="Arial" w:eastAsia="Times New Roman" w:hAnsi="Arial" w:cs="Arial"/>
                <w:b/>
                <w:bCs/>
                <w:color w:val="000000"/>
                <w:sz w:val="16"/>
                <w:szCs w:val="16"/>
                <w:lang w:eastAsia="en-IN"/>
              </w:rPr>
            </w:pPr>
            <w:r>
              <w:rPr>
                <w:rStyle w:val="CommentReference"/>
              </w:rPr>
              <w:commentReference w:id="48"/>
            </w:r>
            <w:r w:rsidRPr="00E508B9">
              <w:rPr>
                <w:rFonts w:ascii="Arial" w:eastAsia="Times New Roman" w:hAnsi="Arial" w:cs="Arial"/>
                <w:b/>
                <w:bCs/>
                <w:color w:val="000000"/>
                <w:sz w:val="16"/>
                <w:szCs w:val="16"/>
                <w:lang w:eastAsia="en-IN"/>
              </w:rPr>
              <w:t>Activity</w:t>
            </w:r>
          </w:p>
        </w:tc>
        <w:tc>
          <w:tcPr>
            <w:tcW w:w="213" w:type="dxa"/>
            <w:tcBorders>
              <w:top w:val="nil"/>
              <w:left w:val="nil"/>
              <w:bottom w:val="single" w:sz="8" w:space="0" w:color="auto"/>
              <w:right w:val="nil"/>
            </w:tcBorders>
            <w:shd w:val="clear" w:color="auto" w:fill="auto"/>
            <w:noWrap/>
            <w:vAlign w:val="center"/>
            <w:hideMark/>
          </w:tcPr>
          <w:p w14:paraId="1A573A2F" w14:textId="77777777" w:rsidR="00C56711" w:rsidRPr="00E508B9" w:rsidRDefault="00C56711" w:rsidP="00A36FC2">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6979" w:type="dxa"/>
            <w:gridSpan w:val="2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F5FE9A7" w14:textId="77777777" w:rsidR="00C56711" w:rsidRPr="00E508B9" w:rsidRDefault="00C56711" w:rsidP="00A36FC2">
            <w:pPr>
              <w:spacing w:after="0" w:line="240" w:lineRule="auto"/>
              <w:jc w:val="center"/>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Month</w:t>
            </w:r>
          </w:p>
        </w:tc>
      </w:tr>
      <w:tr w:rsidR="00C56711" w:rsidRPr="00E508B9" w14:paraId="0D5CCAB0" w14:textId="77777777" w:rsidTr="00A36FC2">
        <w:trPr>
          <w:gridAfter w:val="1"/>
          <w:wAfter w:w="11" w:type="dxa"/>
          <w:trHeight w:val="346"/>
        </w:trPr>
        <w:tc>
          <w:tcPr>
            <w:tcW w:w="3141" w:type="dxa"/>
            <w:tcBorders>
              <w:top w:val="nil"/>
              <w:left w:val="single" w:sz="8" w:space="0" w:color="auto"/>
              <w:bottom w:val="nil"/>
              <w:right w:val="single" w:sz="8" w:space="0" w:color="auto"/>
            </w:tcBorders>
            <w:shd w:val="clear" w:color="auto" w:fill="auto"/>
            <w:vAlign w:val="center"/>
            <w:hideMark/>
          </w:tcPr>
          <w:p w14:paraId="5D5EF5F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1F0E6A48"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w:t>
            </w:r>
          </w:p>
        </w:tc>
        <w:tc>
          <w:tcPr>
            <w:tcW w:w="213" w:type="dxa"/>
            <w:tcBorders>
              <w:top w:val="nil"/>
              <w:left w:val="nil"/>
              <w:bottom w:val="nil"/>
              <w:right w:val="single" w:sz="8" w:space="0" w:color="auto"/>
            </w:tcBorders>
            <w:shd w:val="clear" w:color="auto" w:fill="auto"/>
            <w:noWrap/>
            <w:vAlign w:val="center"/>
            <w:hideMark/>
          </w:tcPr>
          <w:p w14:paraId="0710216E"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w:t>
            </w:r>
          </w:p>
        </w:tc>
        <w:tc>
          <w:tcPr>
            <w:tcW w:w="213" w:type="dxa"/>
            <w:tcBorders>
              <w:top w:val="nil"/>
              <w:left w:val="nil"/>
              <w:bottom w:val="nil"/>
              <w:right w:val="single" w:sz="8" w:space="0" w:color="auto"/>
            </w:tcBorders>
            <w:shd w:val="clear" w:color="auto" w:fill="auto"/>
            <w:noWrap/>
            <w:vAlign w:val="center"/>
            <w:hideMark/>
          </w:tcPr>
          <w:p w14:paraId="10DF2133"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3</w:t>
            </w:r>
          </w:p>
        </w:tc>
        <w:tc>
          <w:tcPr>
            <w:tcW w:w="213" w:type="dxa"/>
            <w:tcBorders>
              <w:top w:val="nil"/>
              <w:left w:val="nil"/>
              <w:bottom w:val="nil"/>
              <w:right w:val="single" w:sz="8" w:space="0" w:color="auto"/>
            </w:tcBorders>
            <w:shd w:val="clear" w:color="auto" w:fill="auto"/>
            <w:noWrap/>
            <w:vAlign w:val="center"/>
            <w:hideMark/>
          </w:tcPr>
          <w:p w14:paraId="5B0969C2"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4</w:t>
            </w:r>
          </w:p>
        </w:tc>
        <w:tc>
          <w:tcPr>
            <w:tcW w:w="213" w:type="dxa"/>
            <w:tcBorders>
              <w:top w:val="nil"/>
              <w:left w:val="nil"/>
              <w:bottom w:val="nil"/>
              <w:right w:val="single" w:sz="8" w:space="0" w:color="auto"/>
            </w:tcBorders>
            <w:shd w:val="clear" w:color="auto" w:fill="auto"/>
            <w:noWrap/>
            <w:vAlign w:val="center"/>
            <w:hideMark/>
          </w:tcPr>
          <w:p w14:paraId="132B1537"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5</w:t>
            </w:r>
          </w:p>
        </w:tc>
        <w:tc>
          <w:tcPr>
            <w:tcW w:w="213" w:type="dxa"/>
            <w:tcBorders>
              <w:top w:val="nil"/>
              <w:left w:val="nil"/>
              <w:bottom w:val="nil"/>
              <w:right w:val="single" w:sz="8" w:space="0" w:color="auto"/>
            </w:tcBorders>
            <w:shd w:val="clear" w:color="auto" w:fill="auto"/>
            <w:noWrap/>
            <w:vAlign w:val="center"/>
            <w:hideMark/>
          </w:tcPr>
          <w:p w14:paraId="76D99B5F"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6</w:t>
            </w:r>
          </w:p>
        </w:tc>
        <w:tc>
          <w:tcPr>
            <w:tcW w:w="213" w:type="dxa"/>
            <w:tcBorders>
              <w:top w:val="nil"/>
              <w:left w:val="nil"/>
              <w:bottom w:val="nil"/>
              <w:right w:val="single" w:sz="8" w:space="0" w:color="auto"/>
            </w:tcBorders>
            <w:shd w:val="clear" w:color="auto" w:fill="auto"/>
            <w:noWrap/>
            <w:vAlign w:val="center"/>
            <w:hideMark/>
          </w:tcPr>
          <w:p w14:paraId="152A74CA"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7</w:t>
            </w:r>
          </w:p>
        </w:tc>
        <w:tc>
          <w:tcPr>
            <w:tcW w:w="213" w:type="dxa"/>
            <w:tcBorders>
              <w:top w:val="nil"/>
              <w:left w:val="nil"/>
              <w:bottom w:val="nil"/>
              <w:right w:val="single" w:sz="8" w:space="0" w:color="auto"/>
            </w:tcBorders>
            <w:shd w:val="clear" w:color="auto" w:fill="auto"/>
            <w:noWrap/>
            <w:vAlign w:val="center"/>
            <w:hideMark/>
          </w:tcPr>
          <w:p w14:paraId="18CF24CE"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8</w:t>
            </w:r>
          </w:p>
        </w:tc>
        <w:tc>
          <w:tcPr>
            <w:tcW w:w="213" w:type="dxa"/>
            <w:tcBorders>
              <w:top w:val="nil"/>
              <w:left w:val="nil"/>
              <w:bottom w:val="nil"/>
              <w:right w:val="single" w:sz="8" w:space="0" w:color="auto"/>
            </w:tcBorders>
            <w:shd w:val="clear" w:color="auto" w:fill="auto"/>
            <w:noWrap/>
            <w:vAlign w:val="center"/>
            <w:hideMark/>
          </w:tcPr>
          <w:p w14:paraId="5DC3A7E2"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9</w:t>
            </w:r>
          </w:p>
        </w:tc>
        <w:tc>
          <w:tcPr>
            <w:tcW w:w="351" w:type="dxa"/>
            <w:tcBorders>
              <w:top w:val="nil"/>
              <w:left w:val="nil"/>
              <w:bottom w:val="nil"/>
              <w:right w:val="single" w:sz="8" w:space="0" w:color="auto"/>
            </w:tcBorders>
            <w:shd w:val="clear" w:color="auto" w:fill="auto"/>
            <w:noWrap/>
            <w:vAlign w:val="center"/>
            <w:hideMark/>
          </w:tcPr>
          <w:p w14:paraId="360C7A05"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10</w:t>
            </w:r>
          </w:p>
        </w:tc>
        <w:tc>
          <w:tcPr>
            <w:tcW w:w="351" w:type="dxa"/>
            <w:tcBorders>
              <w:top w:val="nil"/>
              <w:left w:val="nil"/>
              <w:bottom w:val="nil"/>
              <w:right w:val="single" w:sz="8" w:space="0" w:color="auto"/>
            </w:tcBorders>
            <w:shd w:val="clear" w:color="auto" w:fill="auto"/>
            <w:noWrap/>
            <w:vAlign w:val="center"/>
            <w:hideMark/>
          </w:tcPr>
          <w:p w14:paraId="17B1E165"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11</w:t>
            </w:r>
          </w:p>
        </w:tc>
        <w:tc>
          <w:tcPr>
            <w:tcW w:w="351" w:type="dxa"/>
            <w:tcBorders>
              <w:top w:val="nil"/>
              <w:left w:val="nil"/>
              <w:bottom w:val="nil"/>
              <w:right w:val="single" w:sz="8" w:space="0" w:color="auto"/>
            </w:tcBorders>
            <w:shd w:val="clear" w:color="auto" w:fill="auto"/>
            <w:noWrap/>
            <w:vAlign w:val="center"/>
            <w:hideMark/>
          </w:tcPr>
          <w:p w14:paraId="1E208F6C"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12</w:t>
            </w:r>
          </w:p>
        </w:tc>
        <w:tc>
          <w:tcPr>
            <w:tcW w:w="351" w:type="dxa"/>
            <w:tcBorders>
              <w:top w:val="nil"/>
              <w:left w:val="nil"/>
              <w:bottom w:val="nil"/>
              <w:right w:val="single" w:sz="8" w:space="0" w:color="auto"/>
            </w:tcBorders>
            <w:shd w:val="clear" w:color="auto" w:fill="auto"/>
            <w:noWrap/>
            <w:vAlign w:val="center"/>
            <w:hideMark/>
          </w:tcPr>
          <w:p w14:paraId="622AF0C2"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13</w:t>
            </w:r>
          </w:p>
        </w:tc>
        <w:tc>
          <w:tcPr>
            <w:tcW w:w="351" w:type="dxa"/>
            <w:tcBorders>
              <w:top w:val="nil"/>
              <w:left w:val="nil"/>
              <w:bottom w:val="nil"/>
              <w:right w:val="single" w:sz="8" w:space="0" w:color="auto"/>
            </w:tcBorders>
            <w:shd w:val="clear" w:color="auto" w:fill="auto"/>
            <w:noWrap/>
            <w:vAlign w:val="center"/>
            <w:hideMark/>
          </w:tcPr>
          <w:p w14:paraId="24632A1B"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14</w:t>
            </w:r>
          </w:p>
        </w:tc>
        <w:tc>
          <w:tcPr>
            <w:tcW w:w="351" w:type="dxa"/>
            <w:tcBorders>
              <w:top w:val="nil"/>
              <w:left w:val="nil"/>
              <w:bottom w:val="nil"/>
              <w:right w:val="single" w:sz="8" w:space="0" w:color="auto"/>
            </w:tcBorders>
            <w:shd w:val="clear" w:color="auto" w:fill="auto"/>
            <w:noWrap/>
            <w:vAlign w:val="center"/>
            <w:hideMark/>
          </w:tcPr>
          <w:p w14:paraId="0B53094E"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15</w:t>
            </w:r>
          </w:p>
        </w:tc>
        <w:tc>
          <w:tcPr>
            <w:tcW w:w="351" w:type="dxa"/>
            <w:tcBorders>
              <w:top w:val="nil"/>
              <w:left w:val="nil"/>
              <w:bottom w:val="nil"/>
              <w:right w:val="single" w:sz="8" w:space="0" w:color="auto"/>
            </w:tcBorders>
            <w:shd w:val="clear" w:color="auto" w:fill="auto"/>
            <w:noWrap/>
            <w:vAlign w:val="center"/>
            <w:hideMark/>
          </w:tcPr>
          <w:p w14:paraId="0B98B15B"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18</w:t>
            </w:r>
          </w:p>
        </w:tc>
        <w:tc>
          <w:tcPr>
            <w:tcW w:w="351" w:type="dxa"/>
            <w:tcBorders>
              <w:top w:val="nil"/>
              <w:left w:val="nil"/>
              <w:bottom w:val="nil"/>
              <w:right w:val="single" w:sz="8" w:space="0" w:color="auto"/>
            </w:tcBorders>
            <w:shd w:val="clear" w:color="auto" w:fill="auto"/>
            <w:noWrap/>
            <w:vAlign w:val="center"/>
            <w:hideMark/>
          </w:tcPr>
          <w:p w14:paraId="7BD8B67D"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16</w:t>
            </w:r>
          </w:p>
        </w:tc>
        <w:tc>
          <w:tcPr>
            <w:tcW w:w="351" w:type="dxa"/>
            <w:tcBorders>
              <w:top w:val="nil"/>
              <w:left w:val="nil"/>
              <w:bottom w:val="nil"/>
              <w:right w:val="single" w:sz="8" w:space="0" w:color="auto"/>
            </w:tcBorders>
            <w:shd w:val="clear" w:color="auto" w:fill="auto"/>
            <w:noWrap/>
            <w:vAlign w:val="center"/>
            <w:hideMark/>
          </w:tcPr>
          <w:p w14:paraId="43DDCFB9"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18</w:t>
            </w:r>
          </w:p>
        </w:tc>
        <w:tc>
          <w:tcPr>
            <w:tcW w:w="351" w:type="dxa"/>
            <w:tcBorders>
              <w:top w:val="nil"/>
              <w:left w:val="nil"/>
              <w:bottom w:val="nil"/>
              <w:right w:val="single" w:sz="8" w:space="0" w:color="auto"/>
            </w:tcBorders>
            <w:shd w:val="clear" w:color="auto" w:fill="auto"/>
            <w:noWrap/>
            <w:vAlign w:val="center"/>
            <w:hideMark/>
          </w:tcPr>
          <w:p w14:paraId="2F76BEDB"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22</w:t>
            </w:r>
          </w:p>
        </w:tc>
        <w:tc>
          <w:tcPr>
            <w:tcW w:w="351" w:type="dxa"/>
            <w:tcBorders>
              <w:top w:val="nil"/>
              <w:left w:val="nil"/>
              <w:bottom w:val="nil"/>
              <w:right w:val="single" w:sz="8" w:space="0" w:color="auto"/>
            </w:tcBorders>
            <w:shd w:val="clear" w:color="auto" w:fill="auto"/>
            <w:noWrap/>
            <w:vAlign w:val="center"/>
            <w:hideMark/>
          </w:tcPr>
          <w:p w14:paraId="79849871"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24</w:t>
            </w:r>
          </w:p>
        </w:tc>
        <w:tc>
          <w:tcPr>
            <w:tcW w:w="351" w:type="dxa"/>
            <w:tcBorders>
              <w:top w:val="nil"/>
              <w:left w:val="nil"/>
              <w:bottom w:val="nil"/>
              <w:right w:val="single" w:sz="8" w:space="0" w:color="auto"/>
            </w:tcBorders>
            <w:shd w:val="clear" w:color="auto" w:fill="auto"/>
            <w:noWrap/>
            <w:vAlign w:val="center"/>
            <w:hideMark/>
          </w:tcPr>
          <w:p w14:paraId="6ED932CA"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26</w:t>
            </w:r>
          </w:p>
        </w:tc>
        <w:tc>
          <w:tcPr>
            <w:tcW w:w="351" w:type="dxa"/>
            <w:tcBorders>
              <w:top w:val="nil"/>
              <w:left w:val="nil"/>
              <w:bottom w:val="nil"/>
              <w:right w:val="single" w:sz="8" w:space="0" w:color="auto"/>
            </w:tcBorders>
            <w:shd w:val="clear" w:color="auto" w:fill="auto"/>
            <w:noWrap/>
            <w:vAlign w:val="center"/>
            <w:hideMark/>
          </w:tcPr>
          <w:p w14:paraId="1D7E6672"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28</w:t>
            </w:r>
          </w:p>
        </w:tc>
        <w:tc>
          <w:tcPr>
            <w:tcW w:w="351" w:type="dxa"/>
            <w:tcBorders>
              <w:top w:val="nil"/>
              <w:left w:val="nil"/>
              <w:bottom w:val="nil"/>
              <w:right w:val="single" w:sz="8" w:space="0" w:color="auto"/>
            </w:tcBorders>
            <w:shd w:val="clear" w:color="auto" w:fill="auto"/>
            <w:noWrap/>
            <w:vAlign w:val="center"/>
            <w:hideMark/>
          </w:tcPr>
          <w:p w14:paraId="152CEF05"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29</w:t>
            </w:r>
          </w:p>
        </w:tc>
        <w:tc>
          <w:tcPr>
            <w:tcW w:w="351" w:type="dxa"/>
            <w:tcBorders>
              <w:top w:val="nil"/>
              <w:left w:val="nil"/>
              <w:bottom w:val="nil"/>
              <w:right w:val="single" w:sz="8" w:space="0" w:color="auto"/>
            </w:tcBorders>
            <w:shd w:val="clear" w:color="auto" w:fill="auto"/>
            <w:noWrap/>
            <w:vAlign w:val="center"/>
            <w:hideMark/>
          </w:tcPr>
          <w:p w14:paraId="77DA50DB"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30</w:t>
            </w:r>
          </w:p>
        </w:tc>
      </w:tr>
      <w:tr w:rsidR="00C56711" w:rsidRPr="00E508B9" w14:paraId="7FFEBC40" w14:textId="77777777" w:rsidTr="00A36FC2">
        <w:trPr>
          <w:gridAfter w:val="1"/>
          <w:wAfter w:w="11" w:type="dxa"/>
          <w:trHeight w:val="520"/>
        </w:trPr>
        <w:tc>
          <w:tcPr>
            <w:tcW w:w="314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D86F6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 Kick Off Meeting, Detailed Engineering and Licensing</w:t>
            </w:r>
          </w:p>
        </w:tc>
        <w:tc>
          <w:tcPr>
            <w:tcW w:w="213" w:type="dxa"/>
            <w:tcBorders>
              <w:top w:val="single" w:sz="4" w:space="0" w:color="auto"/>
              <w:left w:val="nil"/>
              <w:bottom w:val="single" w:sz="4" w:space="0" w:color="auto"/>
              <w:right w:val="single" w:sz="4" w:space="0" w:color="auto"/>
            </w:tcBorders>
            <w:shd w:val="clear" w:color="000000" w:fill="00B0F0"/>
            <w:noWrap/>
            <w:vAlign w:val="center"/>
            <w:hideMark/>
          </w:tcPr>
          <w:p w14:paraId="79373F8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000000" w:fill="00B0F0"/>
            <w:noWrap/>
            <w:vAlign w:val="center"/>
            <w:hideMark/>
          </w:tcPr>
          <w:p w14:paraId="578CE7D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53A74686"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53496296"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41580183"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683EE371"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4FA8529F"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07767F2C"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67F9738E"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67D2EDBE"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21F78617"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2FDFE1B2"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3AE22C20"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11C3A5E3"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19BFBC46"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6BA695DB"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70CFD6E3"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7073A4B1"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1F821F9A"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5E030FD0"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36829998"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4B4B3FCC"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20DB5E50"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1ABDD771"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1ECFFECE" w14:textId="77777777" w:rsidTr="00A36FC2">
        <w:trPr>
          <w:trHeight w:val="346"/>
        </w:trPr>
        <w:tc>
          <w:tcPr>
            <w:tcW w:w="10334" w:type="dxa"/>
            <w:gridSpan w:val="2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88D7E9" w14:textId="77777777" w:rsidR="00C56711" w:rsidRPr="00E508B9" w:rsidRDefault="00C56711" w:rsidP="00A36FC2">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1. Civil Work</w:t>
            </w:r>
          </w:p>
        </w:tc>
      </w:tr>
      <w:tr w:rsidR="00C56711" w:rsidRPr="00E508B9" w14:paraId="13D57311" w14:textId="77777777" w:rsidTr="00A36FC2">
        <w:trPr>
          <w:gridAfter w:val="1"/>
          <w:wAfter w:w="11" w:type="dxa"/>
          <w:trHeight w:val="364"/>
        </w:trPr>
        <w:tc>
          <w:tcPr>
            <w:tcW w:w="3141" w:type="dxa"/>
            <w:tcBorders>
              <w:top w:val="nil"/>
              <w:left w:val="single" w:sz="8" w:space="0" w:color="auto"/>
              <w:bottom w:val="single" w:sz="8" w:space="0" w:color="auto"/>
              <w:right w:val="nil"/>
            </w:tcBorders>
            <w:shd w:val="clear" w:color="auto" w:fill="auto"/>
            <w:vAlign w:val="center"/>
            <w:hideMark/>
          </w:tcPr>
          <w:p w14:paraId="2C6EF3A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Company Registration</w:t>
            </w:r>
          </w:p>
        </w:tc>
        <w:tc>
          <w:tcPr>
            <w:tcW w:w="213" w:type="dxa"/>
            <w:tcBorders>
              <w:top w:val="nil"/>
              <w:left w:val="single" w:sz="8" w:space="0" w:color="auto"/>
              <w:bottom w:val="single" w:sz="8" w:space="0" w:color="auto"/>
              <w:right w:val="nil"/>
            </w:tcBorders>
            <w:shd w:val="clear" w:color="auto" w:fill="auto"/>
            <w:noWrap/>
            <w:vAlign w:val="center"/>
            <w:hideMark/>
          </w:tcPr>
          <w:p w14:paraId="3786778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nil"/>
            </w:tcBorders>
            <w:shd w:val="clear" w:color="auto" w:fill="auto"/>
            <w:noWrap/>
            <w:vAlign w:val="center"/>
            <w:hideMark/>
          </w:tcPr>
          <w:p w14:paraId="3CA46DC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single" w:sz="8" w:space="0" w:color="auto"/>
            </w:tcBorders>
            <w:shd w:val="clear" w:color="000000" w:fill="00B0F0"/>
            <w:noWrap/>
            <w:vAlign w:val="center"/>
            <w:hideMark/>
          </w:tcPr>
          <w:p w14:paraId="0B144F2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52E29B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7025BE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08D207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122290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68DB2B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50CD10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7BC7B4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4D2E67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9DFD3C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ACD030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5FB615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7D323F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A18C71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39B05A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D342C3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590DFF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1ED0A7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DB6EA6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D4BE26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38E6E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8FE036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78E91FDF" w14:textId="77777777" w:rsidTr="00A36FC2">
        <w:trPr>
          <w:gridAfter w:val="1"/>
          <w:wAfter w:w="11" w:type="dxa"/>
          <w:trHeight w:val="364"/>
        </w:trPr>
        <w:tc>
          <w:tcPr>
            <w:tcW w:w="3141" w:type="dxa"/>
            <w:tcBorders>
              <w:top w:val="nil"/>
              <w:left w:val="single" w:sz="8" w:space="0" w:color="auto"/>
              <w:bottom w:val="single" w:sz="8" w:space="0" w:color="auto"/>
              <w:right w:val="nil"/>
            </w:tcBorders>
            <w:shd w:val="clear" w:color="auto" w:fill="auto"/>
            <w:vAlign w:val="center"/>
            <w:hideMark/>
          </w:tcPr>
          <w:p w14:paraId="7EAC152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Land Acquisition</w:t>
            </w:r>
          </w:p>
        </w:tc>
        <w:tc>
          <w:tcPr>
            <w:tcW w:w="213" w:type="dxa"/>
            <w:tcBorders>
              <w:top w:val="nil"/>
              <w:left w:val="single" w:sz="8" w:space="0" w:color="auto"/>
              <w:bottom w:val="single" w:sz="8" w:space="0" w:color="auto"/>
              <w:right w:val="nil"/>
            </w:tcBorders>
            <w:shd w:val="clear" w:color="auto" w:fill="auto"/>
            <w:noWrap/>
            <w:vAlign w:val="center"/>
            <w:hideMark/>
          </w:tcPr>
          <w:p w14:paraId="2AB5AD4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16C44FC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04359C3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7B623A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181757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E83FC8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87B4D3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D4D003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E0EB07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493FD8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C71DE0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75FEFB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67CF1C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2549AD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2C4F66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92CE3F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A3371A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29CAAA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F4A9F8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D7E5D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19998F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8DFB1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DE7A15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A26431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770EC103" w14:textId="77777777" w:rsidTr="00A36FC2">
        <w:trPr>
          <w:gridAfter w:val="1"/>
          <w:wAfter w:w="11" w:type="dxa"/>
          <w:trHeight w:val="364"/>
        </w:trPr>
        <w:tc>
          <w:tcPr>
            <w:tcW w:w="3141" w:type="dxa"/>
            <w:tcBorders>
              <w:top w:val="nil"/>
              <w:left w:val="single" w:sz="8" w:space="0" w:color="auto"/>
              <w:bottom w:val="single" w:sz="8" w:space="0" w:color="auto"/>
              <w:right w:val="nil"/>
            </w:tcBorders>
            <w:shd w:val="clear" w:color="auto" w:fill="auto"/>
            <w:vAlign w:val="center"/>
            <w:hideMark/>
          </w:tcPr>
          <w:p w14:paraId="2278AFA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Finalisation of Building Design</w:t>
            </w:r>
          </w:p>
        </w:tc>
        <w:tc>
          <w:tcPr>
            <w:tcW w:w="213" w:type="dxa"/>
            <w:tcBorders>
              <w:top w:val="nil"/>
              <w:left w:val="single" w:sz="8" w:space="0" w:color="auto"/>
              <w:bottom w:val="single" w:sz="8" w:space="0" w:color="auto"/>
              <w:right w:val="nil"/>
            </w:tcBorders>
            <w:shd w:val="clear" w:color="auto" w:fill="auto"/>
            <w:noWrap/>
            <w:vAlign w:val="center"/>
            <w:hideMark/>
          </w:tcPr>
          <w:p w14:paraId="0AF6E35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3C7C8CB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12F625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61DB470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344047E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2112845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E6CC6C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E12250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923062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FB0287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40D215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6C4E4C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A89FF9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B1EEE0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C9ED99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50E352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D1A9F3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159FC4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4303C0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97CE67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7A3177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6C8D43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182894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7D9BC0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1E412A51" w14:textId="77777777" w:rsidTr="00A36FC2">
        <w:trPr>
          <w:gridAfter w:val="1"/>
          <w:wAfter w:w="11" w:type="dxa"/>
          <w:trHeight w:val="364"/>
        </w:trPr>
        <w:tc>
          <w:tcPr>
            <w:tcW w:w="3141" w:type="dxa"/>
            <w:tcBorders>
              <w:top w:val="nil"/>
              <w:left w:val="single" w:sz="8" w:space="0" w:color="auto"/>
              <w:bottom w:val="single" w:sz="8" w:space="0" w:color="auto"/>
              <w:right w:val="nil"/>
            </w:tcBorders>
            <w:shd w:val="clear" w:color="auto" w:fill="auto"/>
            <w:vAlign w:val="center"/>
            <w:hideMark/>
          </w:tcPr>
          <w:p w14:paraId="0C0F8F1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Invitation of Tenders and Award</w:t>
            </w:r>
          </w:p>
        </w:tc>
        <w:tc>
          <w:tcPr>
            <w:tcW w:w="213" w:type="dxa"/>
            <w:tcBorders>
              <w:top w:val="nil"/>
              <w:left w:val="single" w:sz="8" w:space="0" w:color="auto"/>
              <w:bottom w:val="single" w:sz="8" w:space="0" w:color="auto"/>
              <w:right w:val="nil"/>
            </w:tcBorders>
            <w:shd w:val="clear" w:color="auto" w:fill="auto"/>
            <w:noWrap/>
            <w:vAlign w:val="center"/>
            <w:hideMark/>
          </w:tcPr>
          <w:p w14:paraId="4BF1611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0625786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6880BB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C36233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13F2474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50A6500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175819F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9E81BC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87D6F7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F2AE6F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BEBD31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10F1EF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C24716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D1F5DA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75986D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096F3F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A195ED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A57FC0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6B838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3A107A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3AEEA4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85DAAF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756A8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F85775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34A5209B"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45011EB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Factory Shed</w:t>
            </w:r>
          </w:p>
        </w:tc>
        <w:tc>
          <w:tcPr>
            <w:tcW w:w="213" w:type="dxa"/>
            <w:tcBorders>
              <w:top w:val="nil"/>
              <w:left w:val="nil"/>
              <w:bottom w:val="single" w:sz="8" w:space="0" w:color="auto"/>
              <w:right w:val="single" w:sz="8" w:space="0" w:color="auto"/>
            </w:tcBorders>
            <w:shd w:val="clear" w:color="auto" w:fill="auto"/>
            <w:noWrap/>
            <w:vAlign w:val="center"/>
            <w:hideMark/>
          </w:tcPr>
          <w:p w14:paraId="57055D8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3E0E8B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64C9FE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24A0331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30D4099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517FB2D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2AFD315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4E5B59E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2195F28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086E51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20E687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DCB367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7F434E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E9EC0C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B55C4D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46C66C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6DB0E7C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6B9335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9F4176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431BE9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369F62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316338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5C4973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1E90D0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19662584"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3DE09F1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Auxiliary Building</w:t>
            </w:r>
          </w:p>
        </w:tc>
        <w:tc>
          <w:tcPr>
            <w:tcW w:w="213" w:type="dxa"/>
            <w:tcBorders>
              <w:top w:val="nil"/>
              <w:left w:val="nil"/>
              <w:bottom w:val="single" w:sz="8" w:space="0" w:color="auto"/>
              <w:right w:val="single" w:sz="8" w:space="0" w:color="auto"/>
            </w:tcBorders>
            <w:shd w:val="clear" w:color="auto" w:fill="auto"/>
            <w:noWrap/>
            <w:vAlign w:val="center"/>
            <w:hideMark/>
          </w:tcPr>
          <w:p w14:paraId="6D442BD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B51D16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CDC675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6E76451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4A46135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7D60FE9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0D13EF1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50C78E6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12B00CB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6E3D06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6CBD9FD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1A9879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FC49F2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519699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AF48CF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2D0A1A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8D6F0F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8E7176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478FAC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0392E2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CAD9A0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AFA564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0CDD9C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428B9A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58F420EC"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7EB9EC2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Administrative Block</w:t>
            </w:r>
          </w:p>
        </w:tc>
        <w:tc>
          <w:tcPr>
            <w:tcW w:w="213" w:type="dxa"/>
            <w:tcBorders>
              <w:top w:val="nil"/>
              <w:left w:val="nil"/>
              <w:bottom w:val="single" w:sz="8" w:space="0" w:color="auto"/>
              <w:right w:val="single" w:sz="8" w:space="0" w:color="auto"/>
            </w:tcBorders>
            <w:shd w:val="clear" w:color="auto" w:fill="auto"/>
            <w:noWrap/>
            <w:vAlign w:val="center"/>
            <w:hideMark/>
          </w:tcPr>
          <w:p w14:paraId="3DA48A2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C54BDD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A0348A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3B080CF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3EE5F35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16B600E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5F4CF6F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26AADD7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03FEC42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FB795D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0FBF6C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D37076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32510A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FFDB7A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37B76B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285CD1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21A460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4FC22A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7CB14E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4EE85E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D94363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9F12F3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4ACB97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1536FC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2EDB2E55"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289FF2B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Other Construction</w:t>
            </w:r>
          </w:p>
        </w:tc>
        <w:tc>
          <w:tcPr>
            <w:tcW w:w="213" w:type="dxa"/>
            <w:tcBorders>
              <w:top w:val="nil"/>
              <w:left w:val="nil"/>
              <w:bottom w:val="single" w:sz="8" w:space="0" w:color="auto"/>
              <w:right w:val="single" w:sz="8" w:space="0" w:color="auto"/>
            </w:tcBorders>
            <w:shd w:val="clear" w:color="auto" w:fill="auto"/>
            <w:noWrap/>
            <w:vAlign w:val="center"/>
            <w:hideMark/>
          </w:tcPr>
          <w:p w14:paraId="1B2E854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2BB12B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DC9B2E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7DDFFE4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152B183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314D3D8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7B3DBFA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0AED52B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4D8A03A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2B9FB3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3E79B5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73F261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CA4C69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862D22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2256A4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06BEC0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74AC38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A3AE21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00144F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BBF3D5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2A1711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67BB56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2EAFF8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C5A4A2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437F3CF7"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298D320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Disbursal of Finances</w:t>
            </w:r>
          </w:p>
        </w:tc>
        <w:tc>
          <w:tcPr>
            <w:tcW w:w="213" w:type="dxa"/>
            <w:tcBorders>
              <w:top w:val="nil"/>
              <w:left w:val="nil"/>
              <w:bottom w:val="single" w:sz="8" w:space="0" w:color="auto"/>
              <w:right w:val="single" w:sz="8" w:space="0" w:color="auto"/>
            </w:tcBorders>
            <w:shd w:val="clear" w:color="auto" w:fill="auto"/>
            <w:noWrap/>
            <w:vAlign w:val="center"/>
            <w:hideMark/>
          </w:tcPr>
          <w:p w14:paraId="28C5AE8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2C6604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F67F30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1E2798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85E10A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BB1CF3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F67C7E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5B6BB41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4DE9B14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942A41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C9EFD0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6A5CA44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F16B88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5B27F4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BCA2F2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67F828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4C0021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51DD06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3D1C0C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0DDBB0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655CFDD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B831C7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FE6CDC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471240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12F2D23A" w14:textId="77777777" w:rsidTr="00A36FC2">
        <w:trPr>
          <w:trHeight w:val="364"/>
        </w:trPr>
        <w:tc>
          <w:tcPr>
            <w:tcW w:w="10334" w:type="dxa"/>
            <w:gridSpan w:val="26"/>
            <w:tcBorders>
              <w:top w:val="nil"/>
              <w:left w:val="single" w:sz="8" w:space="0" w:color="auto"/>
              <w:bottom w:val="nil"/>
              <w:right w:val="single" w:sz="8" w:space="0" w:color="000000"/>
            </w:tcBorders>
            <w:shd w:val="clear" w:color="auto" w:fill="auto"/>
            <w:noWrap/>
            <w:vAlign w:val="center"/>
            <w:hideMark/>
          </w:tcPr>
          <w:p w14:paraId="03529A37" w14:textId="77777777" w:rsidR="00C56711" w:rsidRPr="00E508B9" w:rsidRDefault="00C56711" w:rsidP="00A36FC2">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3. Plant and Machinery</w:t>
            </w:r>
          </w:p>
        </w:tc>
      </w:tr>
      <w:tr w:rsidR="00C56711" w:rsidRPr="00E508B9" w14:paraId="24738273" w14:textId="77777777" w:rsidTr="00A36FC2">
        <w:trPr>
          <w:gridAfter w:val="1"/>
          <w:wAfter w:w="11" w:type="dxa"/>
          <w:trHeight w:val="364"/>
        </w:trPr>
        <w:tc>
          <w:tcPr>
            <w:tcW w:w="314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877AEE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Specification Detailing</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727E78E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000000" w:fill="00B0F0"/>
            <w:noWrap/>
            <w:vAlign w:val="center"/>
            <w:hideMark/>
          </w:tcPr>
          <w:p w14:paraId="78F07E8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000000" w:fill="00B0F0"/>
            <w:noWrap/>
            <w:vAlign w:val="center"/>
            <w:hideMark/>
          </w:tcPr>
          <w:p w14:paraId="3D3391D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7E6F660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12AA3B3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27AD8B1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47BCAA7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2BE5A12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2363446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3244265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7B7ED7C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4C28CBC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41E6D1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E4B85A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25385B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793E088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BDA530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61B0E71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A9F827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345C6F1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91E7BC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17E700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6A9BCED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765B37A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4DFC2826"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7E603BD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Invitation of Quotations</w:t>
            </w:r>
          </w:p>
        </w:tc>
        <w:tc>
          <w:tcPr>
            <w:tcW w:w="213" w:type="dxa"/>
            <w:tcBorders>
              <w:top w:val="nil"/>
              <w:left w:val="nil"/>
              <w:bottom w:val="single" w:sz="8" w:space="0" w:color="auto"/>
              <w:right w:val="single" w:sz="8" w:space="0" w:color="auto"/>
            </w:tcBorders>
            <w:shd w:val="clear" w:color="auto" w:fill="auto"/>
            <w:noWrap/>
            <w:vAlign w:val="center"/>
            <w:hideMark/>
          </w:tcPr>
          <w:p w14:paraId="4CE4543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E7F82F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CCF43E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266C9B3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nil"/>
            </w:tcBorders>
            <w:shd w:val="clear" w:color="auto" w:fill="auto"/>
            <w:noWrap/>
            <w:vAlign w:val="center"/>
            <w:hideMark/>
          </w:tcPr>
          <w:p w14:paraId="2F8B1320" w14:textId="77777777" w:rsidR="00C56711" w:rsidRPr="00E508B9" w:rsidRDefault="00C56711" w:rsidP="00A36FC2">
            <w:pPr>
              <w:spacing w:after="0" w:line="240" w:lineRule="auto"/>
              <w:rPr>
                <w:rFonts w:ascii="Arial" w:eastAsia="Times New Roman" w:hAnsi="Arial" w:cs="Arial"/>
                <w:color w:val="000000"/>
                <w:sz w:val="16"/>
                <w:szCs w:val="16"/>
                <w:lang w:eastAsia="en-IN"/>
              </w:rPr>
            </w:pP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0569886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CA349E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F565B3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EF606F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F766EE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D8A463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CB4E78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322F25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EB70A2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F0E711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816164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262DE6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5FB835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CE9891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63D90A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2E300D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9A48F2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9148A7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4117D2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44ADEBB8"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5D9D1CD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Placing Orders</w:t>
            </w:r>
          </w:p>
        </w:tc>
        <w:tc>
          <w:tcPr>
            <w:tcW w:w="213" w:type="dxa"/>
            <w:tcBorders>
              <w:top w:val="nil"/>
              <w:left w:val="nil"/>
              <w:bottom w:val="single" w:sz="8" w:space="0" w:color="auto"/>
              <w:right w:val="single" w:sz="8" w:space="0" w:color="auto"/>
            </w:tcBorders>
            <w:shd w:val="clear" w:color="auto" w:fill="auto"/>
            <w:noWrap/>
            <w:vAlign w:val="center"/>
            <w:hideMark/>
          </w:tcPr>
          <w:p w14:paraId="6F6902B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A99AAF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4410EC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EE035C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000000" w:fill="00B0F0"/>
            <w:noWrap/>
            <w:vAlign w:val="center"/>
            <w:hideMark/>
          </w:tcPr>
          <w:p w14:paraId="6A7C764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nil"/>
            </w:tcBorders>
            <w:shd w:val="clear" w:color="auto" w:fill="auto"/>
            <w:noWrap/>
            <w:vAlign w:val="center"/>
            <w:hideMark/>
          </w:tcPr>
          <w:p w14:paraId="43D1565B" w14:textId="77777777" w:rsidR="00C56711" w:rsidRPr="00E508B9" w:rsidRDefault="00C56711" w:rsidP="00A36FC2">
            <w:pPr>
              <w:spacing w:after="0" w:line="240" w:lineRule="auto"/>
              <w:rPr>
                <w:rFonts w:ascii="Arial" w:eastAsia="Times New Roman" w:hAnsi="Arial" w:cs="Arial"/>
                <w:color w:val="000000"/>
                <w:sz w:val="16"/>
                <w:szCs w:val="16"/>
                <w:lang w:eastAsia="en-IN"/>
              </w:rPr>
            </w:pP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50EACA7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A66C05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2ED22B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E59BC4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3986B3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956407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CF448D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29AFC4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ECD150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AC49D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89A969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D905A5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5E60DD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5AD323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nil"/>
              <w:right w:val="single" w:sz="8" w:space="0" w:color="auto"/>
            </w:tcBorders>
            <w:shd w:val="clear" w:color="auto" w:fill="auto"/>
            <w:noWrap/>
            <w:vAlign w:val="center"/>
            <w:hideMark/>
          </w:tcPr>
          <w:p w14:paraId="606D3F2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nil"/>
              <w:right w:val="single" w:sz="8" w:space="0" w:color="auto"/>
            </w:tcBorders>
            <w:shd w:val="clear" w:color="auto" w:fill="auto"/>
            <w:noWrap/>
            <w:vAlign w:val="center"/>
            <w:hideMark/>
          </w:tcPr>
          <w:p w14:paraId="5A1C91B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nil"/>
              <w:right w:val="single" w:sz="8" w:space="0" w:color="auto"/>
            </w:tcBorders>
            <w:shd w:val="clear" w:color="auto" w:fill="auto"/>
            <w:noWrap/>
            <w:vAlign w:val="center"/>
            <w:hideMark/>
          </w:tcPr>
          <w:p w14:paraId="150EC51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nil"/>
              <w:right w:val="single" w:sz="8" w:space="0" w:color="auto"/>
            </w:tcBorders>
            <w:shd w:val="clear" w:color="auto" w:fill="auto"/>
            <w:noWrap/>
            <w:vAlign w:val="center"/>
            <w:hideMark/>
          </w:tcPr>
          <w:p w14:paraId="72ABD24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20BFFB8A"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5F38BF1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Delivery at Plant Site &amp; Inspection</w:t>
            </w:r>
          </w:p>
        </w:tc>
        <w:tc>
          <w:tcPr>
            <w:tcW w:w="213" w:type="dxa"/>
            <w:tcBorders>
              <w:top w:val="nil"/>
              <w:left w:val="nil"/>
              <w:bottom w:val="single" w:sz="8" w:space="0" w:color="auto"/>
              <w:right w:val="single" w:sz="8" w:space="0" w:color="auto"/>
            </w:tcBorders>
            <w:shd w:val="clear" w:color="auto" w:fill="auto"/>
            <w:noWrap/>
            <w:vAlign w:val="center"/>
            <w:hideMark/>
          </w:tcPr>
          <w:p w14:paraId="1F07DFF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C282EA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C924BF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378AB9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75B21D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1E2CE24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AF0D29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3CB07A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EF158A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BE1CC7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06EB37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1E8F21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09D40B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BC881D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6629513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A1DBBD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1BB1F0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2A27B8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E68D88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747BCF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629F8D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333B71F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A91181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7B55AC4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771B408C"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0021907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Installation and Commissioning</w:t>
            </w:r>
          </w:p>
        </w:tc>
        <w:tc>
          <w:tcPr>
            <w:tcW w:w="213" w:type="dxa"/>
            <w:tcBorders>
              <w:top w:val="nil"/>
              <w:left w:val="nil"/>
              <w:bottom w:val="single" w:sz="8" w:space="0" w:color="auto"/>
              <w:right w:val="single" w:sz="8" w:space="0" w:color="auto"/>
            </w:tcBorders>
            <w:shd w:val="clear" w:color="auto" w:fill="auto"/>
            <w:noWrap/>
            <w:vAlign w:val="center"/>
            <w:hideMark/>
          </w:tcPr>
          <w:p w14:paraId="22AFC29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BC96F9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9CA5CA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3505A7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CAC4A9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8B78E1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4D35B3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B5EB8F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BEB158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4A6AE0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96FC47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FD02B3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015F89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5EE105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8F4E95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6A96AE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C76084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727D9F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6EE1BA9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4BFEED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23BCDE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B562E0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430444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AB7C55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47C7A3B8"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6B882AE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Check-up of the Plant &amp; Machinery</w:t>
            </w:r>
          </w:p>
        </w:tc>
        <w:tc>
          <w:tcPr>
            <w:tcW w:w="213" w:type="dxa"/>
            <w:tcBorders>
              <w:top w:val="nil"/>
              <w:left w:val="nil"/>
              <w:bottom w:val="single" w:sz="8" w:space="0" w:color="auto"/>
              <w:right w:val="single" w:sz="8" w:space="0" w:color="auto"/>
            </w:tcBorders>
            <w:shd w:val="clear" w:color="auto" w:fill="auto"/>
            <w:noWrap/>
            <w:vAlign w:val="center"/>
            <w:hideMark/>
          </w:tcPr>
          <w:p w14:paraId="61E1C27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CEF440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21080E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E2CF92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E5F16A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0F5A5A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AE15B2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272AC5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449DF1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100679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79418A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7837D7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A71F9A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18456C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D0331C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E9A167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85D4F8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EC044E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1205CE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1992E4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C927A7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A712B7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29DD80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74CC2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374002FA" w14:textId="77777777" w:rsidTr="00A36FC2">
        <w:trPr>
          <w:gridAfter w:val="1"/>
          <w:wAfter w:w="11" w:type="dxa"/>
          <w:trHeight w:val="537"/>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50E0973E" w14:textId="77777777" w:rsidR="00C56711" w:rsidRPr="00E508B9" w:rsidRDefault="00C56711" w:rsidP="00A36FC2">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4. Arrangement of Power/Water</w:t>
            </w:r>
          </w:p>
        </w:tc>
        <w:tc>
          <w:tcPr>
            <w:tcW w:w="213" w:type="dxa"/>
            <w:tcBorders>
              <w:top w:val="nil"/>
              <w:left w:val="nil"/>
              <w:bottom w:val="single" w:sz="8" w:space="0" w:color="auto"/>
              <w:right w:val="single" w:sz="8" w:space="0" w:color="auto"/>
            </w:tcBorders>
            <w:shd w:val="clear" w:color="auto" w:fill="auto"/>
            <w:noWrap/>
            <w:vAlign w:val="center"/>
            <w:hideMark/>
          </w:tcPr>
          <w:p w14:paraId="531717B7" w14:textId="77777777" w:rsidR="00C56711" w:rsidRPr="00E508B9" w:rsidRDefault="00C56711" w:rsidP="00A36FC2">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7F59A6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432245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2A9B25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32A9F8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5379AB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1367A9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220A3AE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7D82FC1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50E2F4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C39618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05F7FF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ABCED3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E6141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19D11B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1BD7A2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D0376B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8ED464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1AF0EA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3D2013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A85B86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700395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EA3692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E052A9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15FD1C14" w14:textId="77777777" w:rsidTr="00A36FC2">
        <w:trPr>
          <w:trHeight w:val="364"/>
        </w:trPr>
        <w:tc>
          <w:tcPr>
            <w:tcW w:w="10334" w:type="dxa"/>
            <w:gridSpan w:val="26"/>
            <w:tcBorders>
              <w:top w:val="nil"/>
              <w:left w:val="single" w:sz="8" w:space="0" w:color="auto"/>
              <w:bottom w:val="nil"/>
              <w:right w:val="single" w:sz="8" w:space="0" w:color="000000"/>
            </w:tcBorders>
            <w:shd w:val="clear" w:color="auto" w:fill="auto"/>
            <w:noWrap/>
            <w:vAlign w:val="center"/>
            <w:hideMark/>
          </w:tcPr>
          <w:p w14:paraId="2DBF1108" w14:textId="77777777" w:rsidR="00C56711" w:rsidRPr="00E508B9" w:rsidRDefault="00C56711" w:rsidP="00A36FC2">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5. Other Items</w:t>
            </w:r>
          </w:p>
        </w:tc>
      </w:tr>
      <w:tr w:rsidR="00C56711" w:rsidRPr="00E508B9" w14:paraId="1E1E0A08" w14:textId="77777777" w:rsidTr="00A36FC2">
        <w:trPr>
          <w:gridAfter w:val="1"/>
          <w:wAfter w:w="11" w:type="dxa"/>
          <w:trHeight w:val="364"/>
        </w:trPr>
        <w:tc>
          <w:tcPr>
            <w:tcW w:w="314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A2AD94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Finalize Management Reporting</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48DE1A2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0B9D840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34DF268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6FD52FE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609A9EB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26C85D9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6FBBA57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0CC80C9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7196E90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4576568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67E37B9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1D0979A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F8C795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1B180CF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4B6646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64379DB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44AB23F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000000" w:fill="00B0F0"/>
            <w:noWrap/>
            <w:vAlign w:val="center"/>
            <w:hideMark/>
          </w:tcPr>
          <w:p w14:paraId="748F9F6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000000" w:fill="00B0F0"/>
            <w:noWrap/>
            <w:vAlign w:val="center"/>
            <w:hideMark/>
          </w:tcPr>
          <w:p w14:paraId="44E443F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000000" w:fill="00B0F0"/>
            <w:noWrap/>
            <w:vAlign w:val="center"/>
            <w:hideMark/>
          </w:tcPr>
          <w:p w14:paraId="040FF7B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000000" w:fill="00B0F0"/>
            <w:noWrap/>
            <w:vAlign w:val="center"/>
            <w:hideMark/>
          </w:tcPr>
          <w:p w14:paraId="739F7FB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48F3BE4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49D7EDE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7BCDB82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4F131F83"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01739D5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Finalize Official Practices</w:t>
            </w:r>
          </w:p>
        </w:tc>
        <w:tc>
          <w:tcPr>
            <w:tcW w:w="213" w:type="dxa"/>
            <w:tcBorders>
              <w:top w:val="nil"/>
              <w:left w:val="nil"/>
              <w:bottom w:val="single" w:sz="8" w:space="0" w:color="auto"/>
              <w:right w:val="single" w:sz="8" w:space="0" w:color="auto"/>
            </w:tcBorders>
            <w:shd w:val="clear" w:color="auto" w:fill="auto"/>
            <w:noWrap/>
            <w:vAlign w:val="center"/>
            <w:hideMark/>
          </w:tcPr>
          <w:p w14:paraId="4B68C51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D5CCD3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C3939C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A69703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A03A6C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923142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1C9553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3D7F80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F52E97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AD3CB5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A2D3A5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4235B1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B6A728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DB7569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D82B52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A6B82A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97F845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C05421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0C46A0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A2579C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ABE515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244425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FB2458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521DC7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4D7A3EAA"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2BACC87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Executive Systems</w:t>
            </w:r>
          </w:p>
        </w:tc>
        <w:tc>
          <w:tcPr>
            <w:tcW w:w="213" w:type="dxa"/>
            <w:tcBorders>
              <w:top w:val="nil"/>
              <w:left w:val="nil"/>
              <w:bottom w:val="single" w:sz="8" w:space="0" w:color="auto"/>
              <w:right w:val="single" w:sz="8" w:space="0" w:color="auto"/>
            </w:tcBorders>
            <w:shd w:val="clear" w:color="auto" w:fill="auto"/>
            <w:noWrap/>
            <w:vAlign w:val="center"/>
            <w:hideMark/>
          </w:tcPr>
          <w:p w14:paraId="1E93824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BFAB49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BEEDEE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5EAC3F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A6C0E6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E70758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B5AAC0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085F0B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D707F7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FD6A9C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93B53C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40A3DD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7F2D8D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A7670E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CD50C1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43D38C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BB7F82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BB772B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7B8B73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4597F8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87F953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18B8FE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21D857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195DE3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091D396C"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65C2EE6D" w14:textId="77777777" w:rsidR="00C56711" w:rsidRPr="00E508B9" w:rsidRDefault="00C56711" w:rsidP="00A36FC2">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6. Training and Personnel</w:t>
            </w:r>
          </w:p>
        </w:tc>
        <w:tc>
          <w:tcPr>
            <w:tcW w:w="213" w:type="dxa"/>
            <w:tcBorders>
              <w:top w:val="nil"/>
              <w:left w:val="nil"/>
              <w:bottom w:val="single" w:sz="8" w:space="0" w:color="auto"/>
              <w:right w:val="single" w:sz="8" w:space="0" w:color="auto"/>
            </w:tcBorders>
            <w:shd w:val="clear" w:color="auto" w:fill="auto"/>
            <w:noWrap/>
            <w:vAlign w:val="center"/>
            <w:hideMark/>
          </w:tcPr>
          <w:p w14:paraId="0241B04E" w14:textId="77777777" w:rsidR="00C56711" w:rsidRPr="00E508B9" w:rsidRDefault="00C56711" w:rsidP="00A36FC2">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D15589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6F51BF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43E7B3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C08E3F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C1D3F8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91C34D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A2387B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01AB4D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B97DCB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BFB3F3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0B4AF3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EB2BE7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A412A1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0F8151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84EB6D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EC8ACD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39ACAE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466FF3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E59F87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C9E918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A41B1C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54DC89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414B2D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19111CF8" w14:textId="77777777" w:rsidTr="00A36FC2">
        <w:trPr>
          <w:gridAfter w:val="1"/>
          <w:wAfter w:w="11" w:type="dxa"/>
          <w:trHeight w:val="537"/>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4130A5DF" w14:textId="77777777" w:rsidR="00C56711" w:rsidRPr="00E508B9" w:rsidRDefault="00C56711" w:rsidP="00A36FC2">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7. Start -up/ Commercial Production</w:t>
            </w:r>
          </w:p>
        </w:tc>
        <w:tc>
          <w:tcPr>
            <w:tcW w:w="213" w:type="dxa"/>
            <w:tcBorders>
              <w:top w:val="nil"/>
              <w:left w:val="nil"/>
              <w:bottom w:val="single" w:sz="8" w:space="0" w:color="auto"/>
              <w:right w:val="single" w:sz="8" w:space="0" w:color="auto"/>
            </w:tcBorders>
            <w:shd w:val="clear" w:color="auto" w:fill="auto"/>
            <w:noWrap/>
            <w:vAlign w:val="center"/>
            <w:hideMark/>
          </w:tcPr>
          <w:p w14:paraId="02583A5A" w14:textId="77777777" w:rsidR="00C56711" w:rsidRPr="00E508B9" w:rsidRDefault="00C56711" w:rsidP="00A36FC2">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DC3361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4FF987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C897C0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167EE1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B2692A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1D4A20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559ABF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C26AAA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26E6C1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1348B1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7C8ACC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899035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122118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07114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12DC0B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346B9C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B51FD9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37985F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814641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151862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F9442F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5D8B09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4FAEAD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bl>
    <w:p w14:paraId="76232DF0" w14:textId="77777777" w:rsidR="00C56711" w:rsidRDefault="00C56711" w:rsidP="009B2E78">
      <w:pPr>
        <w:spacing w:line="360" w:lineRule="auto"/>
        <w:jc w:val="both"/>
        <w:rPr>
          <w:rFonts w:ascii="Arial" w:hAnsi="Arial" w:cs="Arial"/>
          <w:sz w:val="24"/>
          <w:szCs w:val="24"/>
        </w:rPr>
      </w:pPr>
    </w:p>
    <w:p w14:paraId="0EC86E3F" w14:textId="77777777" w:rsidR="00C56711" w:rsidRDefault="00C56711" w:rsidP="009B2E78">
      <w:pPr>
        <w:spacing w:line="360" w:lineRule="auto"/>
        <w:jc w:val="both"/>
        <w:rPr>
          <w:rFonts w:ascii="Arial" w:hAnsi="Arial" w:cs="Arial"/>
          <w:sz w:val="24"/>
          <w:szCs w:val="24"/>
        </w:rPr>
      </w:pPr>
    </w:p>
    <w:p w14:paraId="79B28292" w14:textId="3EA6599B" w:rsidR="00C221CF" w:rsidRPr="00D92F63" w:rsidRDefault="00D92F63" w:rsidP="009B2E78">
      <w:pPr>
        <w:spacing w:line="360" w:lineRule="auto"/>
        <w:jc w:val="both"/>
        <w:rPr>
          <w:rFonts w:ascii="Arial" w:hAnsi="Arial" w:cs="Arial"/>
          <w:sz w:val="24"/>
          <w:szCs w:val="24"/>
        </w:rPr>
      </w:pPr>
      <w:r>
        <w:rPr>
          <w:rFonts w:ascii="Arial" w:hAnsi="Arial" w:cs="Arial"/>
          <w:sz w:val="24"/>
          <w:szCs w:val="24"/>
        </w:rPr>
        <w:lastRenderedPageBreak/>
        <w:t xml:space="preserve">The demand of vinyl ester resin is totally </w:t>
      </w:r>
      <w:r w:rsidR="004C5356">
        <w:rPr>
          <w:rFonts w:ascii="Arial" w:hAnsi="Arial" w:cs="Arial"/>
          <w:sz w:val="24"/>
          <w:szCs w:val="24"/>
        </w:rPr>
        <w:t>project based</w:t>
      </w:r>
      <w:r w:rsidR="00741D3D">
        <w:rPr>
          <w:rFonts w:ascii="Arial" w:hAnsi="Arial" w:cs="Arial"/>
          <w:sz w:val="24"/>
          <w:szCs w:val="24"/>
        </w:rPr>
        <w:t xml:space="preserve"> </w:t>
      </w:r>
      <w:r w:rsidR="00254BD8">
        <w:rPr>
          <w:rFonts w:ascii="Arial" w:hAnsi="Arial" w:cs="Arial"/>
          <w:sz w:val="24"/>
          <w:szCs w:val="24"/>
        </w:rPr>
        <w:t xml:space="preserve">therefore the operating rate has been taken as per industrial norms. </w:t>
      </w:r>
      <w:r w:rsidR="007C7DF2">
        <w:rPr>
          <w:rFonts w:ascii="Arial" w:hAnsi="Arial" w:cs="Arial"/>
          <w:sz w:val="24"/>
          <w:szCs w:val="24"/>
        </w:rPr>
        <w:t xml:space="preserve">Due to its </w:t>
      </w:r>
      <w:r w:rsidR="005D7DD5">
        <w:rPr>
          <w:rFonts w:ascii="Arial" w:hAnsi="Arial" w:cs="Arial"/>
          <w:sz w:val="24"/>
          <w:szCs w:val="24"/>
        </w:rPr>
        <w:t>diverse</w:t>
      </w:r>
      <w:r w:rsidR="007C7DF2">
        <w:rPr>
          <w:rFonts w:ascii="Arial" w:hAnsi="Arial" w:cs="Arial"/>
          <w:sz w:val="24"/>
          <w:szCs w:val="24"/>
        </w:rPr>
        <w:t xml:space="preserve"> application</w:t>
      </w:r>
      <w:r w:rsidR="005D7DD5">
        <w:rPr>
          <w:rFonts w:ascii="Arial" w:hAnsi="Arial" w:cs="Arial"/>
          <w:sz w:val="24"/>
          <w:szCs w:val="24"/>
        </w:rPr>
        <w:t xml:space="preserve"> in specialised products</w:t>
      </w:r>
      <w:r w:rsidR="007C7DF2">
        <w:rPr>
          <w:rFonts w:ascii="Arial" w:hAnsi="Arial" w:cs="Arial"/>
          <w:sz w:val="24"/>
          <w:szCs w:val="24"/>
        </w:rPr>
        <w:t xml:space="preserve">, the demand is anticipated to further increase therefore, the plant can operate at a maximum of 70%. </w:t>
      </w:r>
      <w:r w:rsidR="008954E5">
        <w:rPr>
          <w:rFonts w:ascii="Arial" w:hAnsi="Arial" w:cs="Arial"/>
          <w:sz w:val="24"/>
          <w:szCs w:val="24"/>
        </w:rPr>
        <w:t>As per the Industry practice, in the same reactor other UPR</w:t>
      </w:r>
      <w:r w:rsidR="005D7DD5">
        <w:rPr>
          <w:rFonts w:ascii="Arial" w:hAnsi="Arial" w:cs="Arial"/>
          <w:sz w:val="24"/>
          <w:szCs w:val="24"/>
        </w:rPr>
        <w:t xml:space="preserve"> </w:t>
      </w:r>
      <w:r w:rsidR="008954E5">
        <w:rPr>
          <w:rFonts w:ascii="Arial" w:hAnsi="Arial" w:cs="Arial"/>
          <w:sz w:val="24"/>
          <w:szCs w:val="24"/>
        </w:rPr>
        <w:t xml:space="preserve">can also be produced, therefore </w:t>
      </w:r>
      <w:r w:rsidR="005D7DD5">
        <w:rPr>
          <w:rFonts w:ascii="Arial" w:hAnsi="Arial" w:cs="Arial"/>
          <w:sz w:val="24"/>
          <w:szCs w:val="24"/>
        </w:rPr>
        <w:t>it cannot operate at an optimum capacity i.e., between 85% to 95%. The same applies for Reliance Industries Ltd.</w:t>
      </w:r>
    </w:p>
    <w:p w14:paraId="4C74A15E" w14:textId="237620B9" w:rsidR="00613AE6" w:rsidRDefault="00F24D83" w:rsidP="00695ED4">
      <w:pPr>
        <w:tabs>
          <w:tab w:val="left" w:pos="1365"/>
        </w:tabs>
        <w:spacing w:line="360" w:lineRule="auto"/>
        <w:jc w:val="both"/>
        <w:rPr>
          <w:rFonts w:ascii="Arial" w:hAnsi="Arial" w:cs="Arial"/>
          <w:b/>
          <w:bCs/>
          <w:sz w:val="24"/>
          <w:szCs w:val="24"/>
        </w:rPr>
      </w:pPr>
      <w:r>
        <w:rPr>
          <w:rFonts w:ascii="Arial" w:hAnsi="Arial" w:cs="Arial"/>
          <w:b/>
          <w:bCs/>
          <w:sz w:val="24"/>
          <w:szCs w:val="24"/>
        </w:rPr>
        <w:t xml:space="preserve">7. </w:t>
      </w:r>
      <w:r w:rsidRPr="00F24D83">
        <w:rPr>
          <w:rFonts w:ascii="Arial" w:hAnsi="Arial" w:cs="Arial"/>
          <w:b/>
          <w:bCs/>
          <w:sz w:val="24"/>
          <w:szCs w:val="24"/>
        </w:rPr>
        <w:t>Project and Business Risk on setting up Vinyl Ester resin plant in West Region of India</w:t>
      </w:r>
    </w:p>
    <w:p w14:paraId="05D21873" w14:textId="1549603D" w:rsidR="00ED3745" w:rsidRDefault="00E42DA9" w:rsidP="00F14E20">
      <w:pPr>
        <w:pStyle w:val="ListParagraph"/>
        <w:numPr>
          <w:ilvl w:val="0"/>
          <w:numId w:val="24"/>
        </w:numPr>
        <w:tabs>
          <w:tab w:val="left" w:pos="1365"/>
        </w:tabs>
        <w:spacing w:line="360" w:lineRule="auto"/>
        <w:jc w:val="both"/>
        <w:rPr>
          <w:sz w:val="24"/>
          <w:szCs w:val="24"/>
          <w:lang w:val="en-IN"/>
        </w:rPr>
      </w:pPr>
      <w:bookmarkStart w:id="49" w:name="_Hlk86079741"/>
      <w:r w:rsidRPr="00E42DA9">
        <w:rPr>
          <w:b/>
          <w:bCs/>
          <w:sz w:val="24"/>
          <w:szCs w:val="24"/>
        </w:rPr>
        <w:t>Cost Escalation-</w:t>
      </w:r>
      <w:r>
        <w:rPr>
          <w:b/>
          <w:bCs/>
          <w:sz w:val="24"/>
          <w:szCs w:val="24"/>
        </w:rPr>
        <w:t xml:space="preserve"> </w:t>
      </w:r>
      <w:r w:rsidR="00613F0D" w:rsidRPr="008B0D63">
        <w:rPr>
          <w:sz w:val="24"/>
          <w:szCs w:val="24"/>
        </w:rPr>
        <w:t>T</w:t>
      </w:r>
      <w:r w:rsidR="00613F0D" w:rsidRPr="008B0D63">
        <w:rPr>
          <w:sz w:val="24"/>
          <w:szCs w:val="24"/>
          <w:lang w:val="en-IN"/>
        </w:rPr>
        <w:t>h</w:t>
      </w:r>
      <w:r w:rsidR="00613F0D" w:rsidRPr="00613F0D">
        <w:rPr>
          <w:sz w:val="24"/>
          <w:szCs w:val="24"/>
          <w:lang w:val="en-IN"/>
        </w:rPr>
        <w:t xml:space="preserve">ere </w:t>
      </w:r>
      <w:r w:rsidR="00613F0D">
        <w:rPr>
          <w:sz w:val="24"/>
          <w:szCs w:val="24"/>
          <w:lang w:val="en-IN"/>
        </w:rPr>
        <w:t xml:space="preserve">may be cost escalation and </w:t>
      </w:r>
      <w:r w:rsidR="00613F0D" w:rsidRPr="00613F0D">
        <w:rPr>
          <w:sz w:val="24"/>
          <w:szCs w:val="24"/>
          <w:lang w:val="en-IN"/>
        </w:rPr>
        <w:t>time overrun due to Covid-19 pandemic-related challenges</w:t>
      </w:r>
      <w:r w:rsidR="00613F0D">
        <w:rPr>
          <w:sz w:val="24"/>
          <w:szCs w:val="24"/>
          <w:lang w:val="en-IN"/>
        </w:rPr>
        <w:t>, unusual rise in commodity prices</w:t>
      </w:r>
      <w:r w:rsidR="00613F0D" w:rsidRPr="00613F0D">
        <w:rPr>
          <w:sz w:val="24"/>
          <w:szCs w:val="24"/>
          <w:lang w:val="en-IN"/>
        </w:rPr>
        <w:t xml:space="preserve"> and land conversion issues. It </w:t>
      </w:r>
      <w:r w:rsidR="00613F0D">
        <w:rPr>
          <w:sz w:val="24"/>
          <w:szCs w:val="24"/>
          <w:lang w:val="en-IN"/>
        </w:rPr>
        <w:t xml:space="preserve">may also </w:t>
      </w:r>
      <w:r w:rsidR="00613F0D" w:rsidRPr="00613F0D">
        <w:rPr>
          <w:sz w:val="24"/>
          <w:szCs w:val="24"/>
          <w:lang w:val="en-IN"/>
        </w:rPr>
        <w:t xml:space="preserve">face cost overrun </w:t>
      </w:r>
      <w:r w:rsidR="00613F0D">
        <w:rPr>
          <w:sz w:val="24"/>
          <w:szCs w:val="24"/>
          <w:lang w:val="en-IN"/>
        </w:rPr>
        <w:t xml:space="preserve">due to </w:t>
      </w:r>
      <w:r w:rsidR="00613F0D" w:rsidRPr="00613F0D">
        <w:rPr>
          <w:sz w:val="24"/>
          <w:szCs w:val="24"/>
          <w:lang w:val="en-IN"/>
        </w:rPr>
        <w:t>increase in foreign exchange component, increase in cost towards storage and preservation of equipment and interest during construction (IDC).</w:t>
      </w:r>
      <w:r w:rsidR="00613F0D">
        <w:rPr>
          <w:sz w:val="24"/>
          <w:szCs w:val="24"/>
          <w:lang w:val="en-IN"/>
        </w:rPr>
        <w:t xml:space="preserve"> </w:t>
      </w:r>
      <w:r w:rsidRPr="00E42DA9">
        <w:rPr>
          <w:sz w:val="24"/>
          <w:szCs w:val="24"/>
          <w:lang w:val="en-IN"/>
        </w:rPr>
        <w:t>As commodity prices like</w:t>
      </w:r>
      <w:r>
        <w:rPr>
          <w:sz w:val="24"/>
          <w:szCs w:val="24"/>
          <w:lang w:val="en-IN"/>
        </w:rPr>
        <w:t xml:space="preserve"> crude </w:t>
      </w:r>
      <w:r w:rsidR="00613F0D">
        <w:rPr>
          <w:sz w:val="24"/>
          <w:szCs w:val="24"/>
          <w:lang w:val="en-IN"/>
        </w:rPr>
        <w:t xml:space="preserve">oil, </w:t>
      </w:r>
      <w:r w:rsidR="00613F0D" w:rsidRPr="00E42DA9">
        <w:rPr>
          <w:sz w:val="24"/>
          <w:szCs w:val="24"/>
          <w:lang w:val="en-IN"/>
        </w:rPr>
        <w:t>steel</w:t>
      </w:r>
      <w:r w:rsidRPr="00E42DA9">
        <w:rPr>
          <w:sz w:val="24"/>
          <w:szCs w:val="24"/>
          <w:lang w:val="en-IN"/>
        </w:rPr>
        <w:t>, natural gas, coal &amp; electricity are increasing</w:t>
      </w:r>
      <w:r w:rsidR="00613F0D">
        <w:rPr>
          <w:sz w:val="24"/>
          <w:szCs w:val="24"/>
          <w:lang w:val="en-IN"/>
        </w:rPr>
        <w:t xml:space="preserve"> which will be impacting the overall cost of the project. As per industry experts, the bullish market for the next few months</w:t>
      </w:r>
      <w:r w:rsidR="008E5E5B">
        <w:rPr>
          <w:sz w:val="24"/>
          <w:szCs w:val="24"/>
          <w:lang w:val="en-IN"/>
        </w:rPr>
        <w:t xml:space="preserve"> will be noticing the upward trend in the commodity prices.</w:t>
      </w:r>
    </w:p>
    <w:p w14:paraId="3AFDC6B2" w14:textId="059117EF" w:rsidR="008E5E5B" w:rsidRPr="00613F0D" w:rsidRDefault="000C2F23" w:rsidP="00F14E20">
      <w:pPr>
        <w:pStyle w:val="ListParagraph"/>
        <w:numPr>
          <w:ilvl w:val="0"/>
          <w:numId w:val="24"/>
        </w:numPr>
        <w:tabs>
          <w:tab w:val="left" w:pos="1365"/>
        </w:tabs>
        <w:spacing w:line="360" w:lineRule="auto"/>
        <w:jc w:val="both"/>
        <w:rPr>
          <w:sz w:val="24"/>
          <w:szCs w:val="24"/>
          <w:lang w:val="en-IN"/>
        </w:rPr>
      </w:pPr>
      <w:r>
        <w:rPr>
          <w:b/>
          <w:bCs/>
          <w:sz w:val="24"/>
          <w:szCs w:val="24"/>
        </w:rPr>
        <w:t>Domestic/ Geo-Political</w:t>
      </w:r>
      <w:r w:rsidR="008E5E5B">
        <w:rPr>
          <w:b/>
          <w:bCs/>
          <w:sz w:val="24"/>
          <w:szCs w:val="24"/>
        </w:rPr>
        <w:t xml:space="preserve"> scenario- </w:t>
      </w:r>
      <w:r w:rsidR="008E5E5B">
        <w:rPr>
          <w:sz w:val="24"/>
          <w:szCs w:val="24"/>
        </w:rPr>
        <w:t xml:space="preserve">In western India, Gujarat, </w:t>
      </w:r>
      <w:r w:rsidR="008B0D63">
        <w:rPr>
          <w:sz w:val="24"/>
          <w:szCs w:val="24"/>
        </w:rPr>
        <w:t>Maharashtra,</w:t>
      </w:r>
      <w:r w:rsidR="008E5E5B">
        <w:rPr>
          <w:sz w:val="24"/>
          <w:szCs w:val="24"/>
        </w:rPr>
        <w:t xml:space="preserve"> and Madhya Pradesh are three major states. Gujarat is comparatively more </w:t>
      </w:r>
      <w:r w:rsidR="008B0D63">
        <w:rPr>
          <w:sz w:val="24"/>
          <w:szCs w:val="24"/>
        </w:rPr>
        <w:t>stable</w:t>
      </w:r>
      <w:r w:rsidR="008E5E5B">
        <w:rPr>
          <w:sz w:val="24"/>
          <w:szCs w:val="24"/>
        </w:rPr>
        <w:t xml:space="preserve"> government and </w:t>
      </w:r>
      <w:r w:rsidR="008B0D63">
        <w:rPr>
          <w:sz w:val="24"/>
          <w:szCs w:val="24"/>
        </w:rPr>
        <w:t>Maharashtra</w:t>
      </w:r>
      <w:r w:rsidR="008E5E5B">
        <w:rPr>
          <w:sz w:val="24"/>
          <w:szCs w:val="24"/>
        </w:rPr>
        <w:t xml:space="preserve"> and Madhya </w:t>
      </w:r>
      <w:r w:rsidR="008B0D63">
        <w:rPr>
          <w:sz w:val="24"/>
          <w:szCs w:val="24"/>
        </w:rPr>
        <w:t>Pradesh</w:t>
      </w:r>
      <w:r w:rsidR="008E5E5B">
        <w:rPr>
          <w:sz w:val="24"/>
          <w:szCs w:val="24"/>
        </w:rPr>
        <w:t xml:space="preserve"> witnessed change in government in last 5 year. In Gujarat too, there may be anti-incumbency may prevail in coming election. </w:t>
      </w:r>
      <w:r w:rsidR="008B0D63">
        <w:rPr>
          <w:sz w:val="24"/>
          <w:szCs w:val="24"/>
        </w:rPr>
        <w:t xml:space="preserve">The political scenario will not be much impacting the project and business as government majorly focuses on </w:t>
      </w:r>
      <w:r>
        <w:rPr>
          <w:sz w:val="24"/>
          <w:szCs w:val="24"/>
        </w:rPr>
        <w:t xml:space="preserve">industrial development. Reliance as a brand is considered as the major contributor for the socio-economic growth of any state. </w:t>
      </w:r>
    </w:p>
    <w:bookmarkEnd w:id="49"/>
    <w:p w14:paraId="5027B7D7" w14:textId="6D9D0E7E" w:rsidR="00F24D83" w:rsidRDefault="000C2F23" w:rsidP="000C2F23">
      <w:pPr>
        <w:pStyle w:val="ListParagraph"/>
        <w:numPr>
          <w:ilvl w:val="0"/>
          <w:numId w:val="24"/>
        </w:numPr>
        <w:tabs>
          <w:tab w:val="left" w:pos="1365"/>
        </w:tabs>
        <w:spacing w:line="360" w:lineRule="auto"/>
        <w:jc w:val="both"/>
        <w:rPr>
          <w:sz w:val="24"/>
          <w:szCs w:val="24"/>
        </w:rPr>
      </w:pPr>
      <w:r>
        <w:rPr>
          <w:b/>
          <w:bCs/>
          <w:sz w:val="24"/>
          <w:szCs w:val="24"/>
        </w:rPr>
        <w:t>International/ Geo-Political Scenario-</w:t>
      </w:r>
      <w:r w:rsidR="00056727">
        <w:rPr>
          <w:b/>
          <w:bCs/>
          <w:sz w:val="24"/>
          <w:szCs w:val="24"/>
        </w:rPr>
        <w:t xml:space="preserve"> </w:t>
      </w:r>
      <w:r w:rsidR="00056727">
        <w:rPr>
          <w:sz w:val="24"/>
          <w:szCs w:val="24"/>
        </w:rPr>
        <w:t>India is not immune to geo-political scenario prevailing all over the global. In recent years, the following points have impacted the geopolitical scenario of India-</w:t>
      </w:r>
    </w:p>
    <w:p w14:paraId="3A3A7B18" w14:textId="0F351404" w:rsidR="00056727" w:rsidRDefault="00056727" w:rsidP="00056727">
      <w:pPr>
        <w:pStyle w:val="ListParagraph"/>
        <w:numPr>
          <w:ilvl w:val="0"/>
          <w:numId w:val="29"/>
        </w:numPr>
        <w:tabs>
          <w:tab w:val="left" w:pos="1365"/>
        </w:tabs>
        <w:spacing w:line="360" w:lineRule="auto"/>
        <w:jc w:val="both"/>
        <w:rPr>
          <w:sz w:val="24"/>
          <w:szCs w:val="24"/>
        </w:rPr>
      </w:pPr>
      <w:r>
        <w:rPr>
          <w:sz w:val="24"/>
          <w:szCs w:val="24"/>
        </w:rPr>
        <w:t xml:space="preserve">The conflict among GCC (Gulf Cooperation Council) nations </w:t>
      </w:r>
      <w:r w:rsidR="00D8329D">
        <w:rPr>
          <w:sz w:val="24"/>
          <w:szCs w:val="24"/>
        </w:rPr>
        <w:t>have impacted the prices of commodities.</w:t>
      </w:r>
    </w:p>
    <w:p w14:paraId="024D9F18" w14:textId="189E7476" w:rsidR="00D8329D" w:rsidRDefault="00D8329D" w:rsidP="00056727">
      <w:pPr>
        <w:pStyle w:val="ListParagraph"/>
        <w:numPr>
          <w:ilvl w:val="0"/>
          <w:numId w:val="29"/>
        </w:numPr>
        <w:tabs>
          <w:tab w:val="left" w:pos="1365"/>
        </w:tabs>
        <w:spacing w:line="360" w:lineRule="auto"/>
        <w:jc w:val="both"/>
        <w:rPr>
          <w:sz w:val="24"/>
          <w:szCs w:val="24"/>
        </w:rPr>
      </w:pPr>
      <w:r>
        <w:rPr>
          <w:sz w:val="24"/>
          <w:szCs w:val="24"/>
        </w:rPr>
        <w:t xml:space="preserve">The trade war between US – China have impacted the export market. </w:t>
      </w:r>
    </w:p>
    <w:p w14:paraId="19B5C26C" w14:textId="2CDEF0C3" w:rsidR="00D8329D" w:rsidRPr="00D8329D" w:rsidRDefault="00D8329D" w:rsidP="00D8329D">
      <w:pPr>
        <w:pStyle w:val="ListParagraph"/>
        <w:numPr>
          <w:ilvl w:val="0"/>
          <w:numId w:val="29"/>
        </w:numPr>
        <w:tabs>
          <w:tab w:val="left" w:pos="1365"/>
        </w:tabs>
        <w:spacing w:line="360" w:lineRule="auto"/>
        <w:jc w:val="both"/>
        <w:rPr>
          <w:sz w:val="24"/>
          <w:szCs w:val="24"/>
        </w:rPr>
      </w:pPr>
      <w:r>
        <w:rPr>
          <w:sz w:val="24"/>
          <w:szCs w:val="24"/>
        </w:rPr>
        <w:t>The natural calamities like Hurricanes, Floods are prevalent in the western region which hampers the export market.</w:t>
      </w:r>
    </w:p>
    <w:p w14:paraId="64CD30B7" w14:textId="6DF1428F" w:rsidR="00B524C4" w:rsidRPr="009121C6" w:rsidRDefault="00B524C4" w:rsidP="00695ED4">
      <w:pPr>
        <w:tabs>
          <w:tab w:val="left" w:pos="1365"/>
        </w:tabs>
        <w:spacing w:line="360" w:lineRule="auto"/>
        <w:jc w:val="both"/>
        <w:rPr>
          <w:rFonts w:ascii="Arial" w:eastAsia="Arial" w:hAnsi="Arial" w:cs="Arial"/>
          <w:sz w:val="28"/>
          <w:szCs w:val="28"/>
        </w:rPr>
      </w:pPr>
    </w:p>
    <w:p w14:paraId="34ABF53B" w14:textId="43EBAD7A" w:rsidR="00B524C4" w:rsidRDefault="00B524C4" w:rsidP="00695ED4">
      <w:pPr>
        <w:tabs>
          <w:tab w:val="left" w:pos="1365"/>
        </w:tabs>
        <w:spacing w:line="360" w:lineRule="auto"/>
        <w:jc w:val="both"/>
        <w:rPr>
          <w:rFonts w:ascii="Arial" w:hAnsi="Arial" w:cs="Arial"/>
          <w:b/>
          <w:bCs/>
          <w:sz w:val="24"/>
          <w:szCs w:val="24"/>
          <w:lang w:val="en-US"/>
        </w:rPr>
      </w:pPr>
    </w:p>
    <w:sectPr w:rsidR="00B524C4"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8" w:author="Nikunj C Patel" w:date="2021-11-23T15:01:00Z" w:initials="NCP">
    <w:p w14:paraId="40911329" w14:textId="77777777" w:rsidR="00C56711" w:rsidRDefault="00C56711" w:rsidP="00C56711">
      <w:pPr>
        <w:pStyle w:val="CommentText"/>
      </w:pPr>
      <w:r>
        <w:rPr>
          <w:rStyle w:val="CommentReference"/>
        </w:rPr>
        <w:annotationRef/>
      </w:r>
      <w:r>
        <w:t>Which plant reference is considered?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91132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780B5" w16cex:dateUtc="2021-11-23T09: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911329" w16cid:durableId="254780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CC7F0" w14:textId="77777777" w:rsidR="00D722C9" w:rsidRDefault="00D722C9" w:rsidP="008D05CC">
      <w:pPr>
        <w:spacing w:after="0" w:line="240" w:lineRule="auto"/>
      </w:pPr>
      <w:r>
        <w:separator/>
      </w:r>
    </w:p>
  </w:endnote>
  <w:endnote w:type="continuationSeparator" w:id="0">
    <w:p w14:paraId="49B50C49" w14:textId="77777777" w:rsidR="00D722C9" w:rsidRDefault="00D722C9" w:rsidP="008D0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NDBJG+TimesNewRoman">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Palladio Ur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3853288"/>
      <w:docPartObj>
        <w:docPartGallery w:val="Page Numbers (Bottom of Page)"/>
        <w:docPartUnique/>
      </w:docPartObj>
    </w:sdtPr>
    <w:sdtEndPr>
      <w:rPr>
        <w:noProof/>
      </w:rPr>
    </w:sdtEndPr>
    <w:sdtContent>
      <w:p w14:paraId="20A951D3" w14:textId="26765FBC" w:rsidR="002C67EF" w:rsidRDefault="002C67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D0E329" w14:textId="77777777" w:rsidR="002C67EF" w:rsidRDefault="002C67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819FA" w14:textId="77777777" w:rsidR="00D722C9" w:rsidRDefault="00D722C9" w:rsidP="008D05CC">
      <w:pPr>
        <w:spacing w:after="0" w:line="240" w:lineRule="auto"/>
      </w:pPr>
      <w:r>
        <w:separator/>
      </w:r>
    </w:p>
  </w:footnote>
  <w:footnote w:type="continuationSeparator" w:id="0">
    <w:p w14:paraId="2BD479C3" w14:textId="77777777" w:rsidR="00D722C9" w:rsidRDefault="00D722C9" w:rsidP="008D0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8EE23" w14:textId="66F7AB34" w:rsidR="008D05CC" w:rsidRDefault="00693833">
    <w:pPr>
      <w:pStyle w:val="Header"/>
    </w:pPr>
    <w:r>
      <w:rPr>
        <w:noProof/>
      </w:rPr>
      <w:drawing>
        <wp:anchor distT="0" distB="0" distL="114300" distR="114300" simplePos="0" relativeHeight="251659264" behindDoc="1" locked="0" layoutInCell="1" allowOverlap="1" wp14:anchorId="466FD9FC" wp14:editId="764F6BCB">
          <wp:simplePos x="0" y="0"/>
          <wp:positionH relativeFrom="page">
            <wp:posOffset>0</wp:posOffset>
          </wp:positionH>
          <wp:positionV relativeFrom="paragraph">
            <wp:posOffset>-430368</wp:posOffset>
          </wp:positionV>
          <wp:extent cx="7538484" cy="10666547"/>
          <wp:effectExtent l="0" t="0" r="5715" b="1905"/>
          <wp:wrapNone/>
          <wp:docPr id="129" name="Picture 1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Background pattern&#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8484" cy="106665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5CC">
      <w:t xml:space="preserve">                                                                                                                                                                                                                                </w:t>
    </w:r>
    <w:r w:rsidR="008D05CC" w:rsidRPr="00CA025E">
      <w:rPr>
        <w:noProof/>
      </w:rPr>
      <w:drawing>
        <wp:inline distT="0" distB="0" distL="0" distR="0" wp14:anchorId="549E6418" wp14:editId="031E713E">
          <wp:extent cx="1938740" cy="481771"/>
          <wp:effectExtent l="0" t="0" r="4445" b="0"/>
          <wp:docPr id="2049" name="Picture 2049"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A23DA"/>
    <w:multiLevelType w:val="hybridMultilevel"/>
    <w:tmpl w:val="59768CD6"/>
    <w:lvl w:ilvl="0" w:tplc="A41AE538">
      <w:start w:val="1"/>
      <w:numFmt w:val="decimal"/>
      <w:lvlText w:val="%1"/>
      <w:lvlJc w:val="left"/>
      <w:pPr>
        <w:ind w:left="1440" w:hanging="72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 w15:restartNumberingAfterBreak="0">
    <w:nsid w:val="0D287690"/>
    <w:multiLevelType w:val="hybridMultilevel"/>
    <w:tmpl w:val="AD16D2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504E92"/>
    <w:multiLevelType w:val="hybridMultilevel"/>
    <w:tmpl w:val="7CB480E0"/>
    <w:lvl w:ilvl="0" w:tplc="11B497EA">
      <w:start w:val="10"/>
      <w:numFmt w:val="bullet"/>
      <w:lvlText w:val=""/>
      <w:lvlJc w:val="left"/>
      <w:pPr>
        <w:ind w:left="1080" w:hanging="360"/>
      </w:pPr>
      <w:rPr>
        <w:rFonts w:ascii="Symbol" w:eastAsia="Verdana" w:hAnsi="Symbol" w:cs="Verdan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C36EF1"/>
    <w:multiLevelType w:val="hybridMultilevel"/>
    <w:tmpl w:val="D35E3E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13773B"/>
    <w:multiLevelType w:val="hybridMultilevel"/>
    <w:tmpl w:val="5D9488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357A5D"/>
    <w:multiLevelType w:val="hybridMultilevel"/>
    <w:tmpl w:val="24EA97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5F62E8E"/>
    <w:multiLevelType w:val="hybridMultilevel"/>
    <w:tmpl w:val="8D2425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16F5A"/>
    <w:multiLevelType w:val="hybridMultilevel"/>
    <w:tmpl w:val="279294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57B6B"/>
    <w:multiLevelType w:val="hybridMultilevel"/>
    <w:tmpl w:val="E2149A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E0189F"/>
    <w:multiLevelType w:val="hybridMultilevel"/>
    <w:tmpl w:val="9F8C5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F74B40"/>
    <w:multiLevelType w:val="hybridMultilevel"/>
    <w:tmpl w:val="38987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5206E"/>
    <w:multiLevelType w:val="hybridMultilevel"/>
    <w:tmpl w:val="5C2465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265504"/>
    <w:multiLevelType w:val="hybridMultilevel"/>
    <w:tmpl w:val="63B20E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0A2D0E"/>
    <w:multiLevelType w:val="hybridMultilevel"/>
    <w:tmpl w:val="70A84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78055F5"/>
    <w:multiLevelType w:val="hybridMultilevel"/>
    <w:tmpl w:val="C85057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E34876"/>
    <w:multiLevelType w:val="hybridMultilevel"/>
    <w:tmpl w:val="1BB2F2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AD5414"/>
    <w:multiLevelType w:val="hybridMultilevel"/>
    <w:tmpl w:val="46129166"/>
    <w:lvl w:ilvl="0" w:tplc="510C9FEA">
      <w:start w:val="4"/>
      <w:numFmt w:val="bullet"/>
      <w:lvlText w:val=""/>
      <w:lvlJc w:val="left"/>
      <w:pPr>
        <w:tabs>
          <w:tab w:val="num" w:pos="1800"/>
        </w:tabs>
        <w:ind w:left="1800" w:hanging="360"/>
      </w:pPr>
      <w:rPr>
        <w:rFonts w:ascii="Symbol" w:eastAsia="Batang" w:hAnsi="Symbol" w:cs="Times New Roman"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abstractNum w:abstractNumId="17" w15:restartNumberingAfterBreak="0">
    <w:nsid w:val="46543D15"/>
    <w:multiLevelType w:val="hybridMultilevel"/>
    <w:tmpl w:val="1352A484"/>
    <w:lvl w:ilvl="0" w:tplc="40090001">
      <w:start w:val="1"/>
      <w:numFmt w:val="bullet"/>
      <w:lvlText w:val=""/>
      <w:lvlJc w:val="left"/>
      <w:pPr>
        <w:ind w:left="787" w:hanging="360"/>
      </w:pPr>
      <w:rPr>
        <w:rFonts w:ascii="Symbol" w:hAnsi="Symbol"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18" w15:restartNumberingAfterBreak="0">
    <w:nsid w:val="49C37EE5"/>
    <w:multiLevelType w:val="hybridMultilevel"/>
    <w:tmpl w:val="CD1EB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B15CDD"/>
    <w:multiLevelType w:val="hybridMultilevel"/>
    <w:tmpl w:val="906C1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4434E47"/>
    <w:multiLevelType w:val="hybridMultilevel"/>
    <w:tmpl w:val="98404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B93633B"/>
    <w:multiLevelType w:val="hybridMultilevel"/>
    <w:tmpl w:val="204C44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C271535"/>
    <w:multiLevelType w:val="hybridMultilevel"/>
    <w:tmpl w:val="7F486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DD6A76"/>
    <w:multiLevelType w:val="hybridMultilevel"/>
    <w:tmpl w:val="FC2CDA3A"/>
    <w:lvl w:ilvl="0" w:tplc="679AFDCA">
      <w:start w:val="1"/>
      <w:numFmt w:val="bullet"/>
      <w:lvlText w:val="•"/>
      <w:lvlJc w:val="left"/>
      <w:pPr>
        <w:tabs>
          <w:tab w:val="num" w:pos="720"/>
        </w:tabs>
        <w:ind w:left="720" w:hanging="360"/>
      </w:pPr>
      <w:rPr>
        <w:rFonts w:ascii="Verdana" w:hAnsi="Verdana" w:hint="default"/>
      </w:rPr>
    </w:lvl>
    <w:lvl w:ilvl="1" w:tplc="E7A4219E">
      <w:start w:val="1"/>
      <w:numFmt w:val="bullet"/>
      <w:lvlText w:val="•"/>
      <w:lvlJc w:val="left"/>
      <w:pPr>
        <w:tabs>
          <w:tab w:val="num" w:pos="1440"/>
        </w:tabs>
        <w:ind w:left="1440" w:hanging="360"/>
      </w:pPr>
      <w:rPr>
        <w:rFonts w:ascii="Verdana" w:hAnsi="Verdana" w:hint="default"/>
      </w:rPr>
    </w:lvl>
    <w:lvl w:ilvl="2" w:tplc="F5DA7088">
      <w:start w:val="1"/>
      <w:numFmt w:val="bullet"/>
      <w:lvlText w:val="•"/>
      <w:lvlJc w:val="left"/>
      <w:pPr>
        <w:tabs>
          <w:tab w:val="num" w:pos="2160"/>
        </w:tabs>
        <w:ind w:left="2160" w:hanging="360"/>
      </w:pPr>
      <w:rPr>
        <w:rFonts w:ascii="Verdana" w:hAnsi="Verdana" w:hint="default"/>
      </w:rPr>
    </w:lvl>
    <w:lvl w:ilvl="3" w:tplc="826CE7A0">
      <w:start w:val="1"/>
      <w:numFmt w:val="bullet"/>
      <w:lvlText w:val="•"/>
      <w:lvlJc w:val="left"/>
      <w:pPr>
        <w:tabs>
          <w:tab w:val="num" w:pos="2880"/>
        </w:tabs>
        <w:ind w:left="2880" w:hanging="360"/>
      </w:pPr>
      <w:rPr>
        <w:rFonts w:ascii="Verdana" w:hAnsi="Verdana" w:hint="default"/>
      </w:rPr>
    </w:lvl>
    <w:lvl w:ilvl="4" w:tplc="7B92344A">
      <w:start w:val="1"/>
      <w:numFmt w:val="bullet"/>
      <w:lvlText w:val="•"/>
      <w:lvlJc w:val="left"/>
      <w:pPr>
        <w:tabs>
          <w:tab w:val="num" w:pos="3600"/>
        </w:tabs>
        <w:ind w:left="3600" w:hanging="360"/>
      </w:pPr>
      <w:rPr>
        <w:rFonts w:ascii="Verdana" w:hAnsi="Verdana" w:hint="default"/>
      </w:rPr>
    </w:lvl>
    <w:lvl w:ilvl="5" w:tplc="76E0CA80">
      <w:start w:val="1"/>
      <w:numFmt w:val="bullet"/>
      <w:lvlText w:val="•"/>
      <w:lvlJc w:val="left"/>
      <w:pPr>
        <w:tabs>
          <w:tab w:val="num" w:pos="4320"/>
        </w:tabs>
        <w:ind w:left="4320" w:hanging="360"/>
      </w:pPr>
      <w:rPr>
        <w:rFonts w:ascii="Verdana" w:hAnsi="Verdana" w:hint="default"/>
      </w:rPr>
    </w:lvl>
    <w:lvl w:ilvl="6" w:tplc="0BB6A6AA">
      <w:start w:val="1"/>
      <w:numFmt w:val="bullet"/>
      <w:lvlText w:val="•"/>
      <w:lvlJc w:val="left"/>
      <w:pPr>
        <w:tabs>
          <w:tab w:val="num" w:pos="5040"/>
        </w:tabs>
        <w:ind w:left="5040" w:hanging="360"/>
      </w:pPr>
      <w:rPr>
        <w:rFonts w:ascii="Verdana" w:hAnsi="Verdana" w:hint="default"/>
      </w:rPr>
    </w:lvl>
    <w:lvl w:ilvl="7" w:tplc="52B20866">
      <w:start w:val="1"/>
      <w:numFmt w:val="bullet"/>
      <w:lvlText w:val="•"/>
      <w:lvlJc w:val="left"/>
      <w:pPr>
        <w:tabs>
          <w:tab w:val="num" w:pos="5760"/>
        </w:tabs>
        <w:ind w:left="5760" w:hanging="360"/>
      </w:pPr>
      <w:rPr>
        <w:rFonts w:ascii="Verdana" w:hAnsi="Verdana" w:hint="default"/>
      </w:rPr>
    </w:lvl>
    <w:lvl w:ilvl="8" w:tplc="817E5A3C">
      <w:start w:val="1"/>
      <w:numFmt w:val="bullet"/>
      <w:lvlText w:val="•"/>
      <w:lvlJc w:val="left"/>
      <w:pPr>
        <w:tabs>
          <w:tab w:val="num" w:pos="6480"/>
        </w:tabs>
        <w:ind w:left="6480" w:hanging="360"/>
      </w:pPr>
      <w:rPr>
        <w:rFonts w:ascii="Verdana" w:hAnsi="Verdana" w:hint="default"/>
      </w:rPr>
    </w:lvl>
  </w:abstractNum>
  <w:abstractNum w:abstractNumId="24" w15:restartNumberingAfterBreak="0">
    <w:nsid w:val="67F03C7E"/>
    <w:multiLevelType w:val="hybridMultilevel"/>
    <w:tmpl w:val="2F10DD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DD7EE5"/>
    <w:multiLevelType w:val="hybridMultilevel"/>
    <w:tmpl w:val="E53608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254275"/>
    <w:multiLevelType w:val="multilevel"/>
    <w:tmpl w:val="7B54B2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6E87753C"/>
    <w:multiLevelType w:val="hybridMultilevel"/>
    <w:tmpl w:val="8E18A370"/>
    <w:lvl w:ilvl="0" w:tplc="0E9CBE64">
      <w:start w:val="1"/>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1B03790"/>
    <w:multiLevelType w:val="hybridMultilevel"/>
    <w:tmpl w:val="A5AC6B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984CFB"/>
    <w:multiLevelType w:val="hybridMultilevel"/>
    <w:tmpl w:val="0EB0E6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047415"/>
    <w:multiLevelType w:val="hybridMultilevel"/>
    <w:tmpl w:val="3BF45296"/>
    <w:lvl w:ilvl="0" w:tplc="0409000B">
      <w:start w:val="1"/>
      <w:numFmt w:val="bullet"/>
      <w:lvlText w:val=""/>
      <w:lvlJc w:val="left"/>
      <w:pPr>
        <w:tabs>
          <w:tab w:val="num" w:pos="720"/>
        </w:tabs>
        <w:ind w:left="720" w:hanging="360"/>
      </w:pPr>
      <w:rPr>
        <w:rFonts w:ascii="Wingdings" w:hAnsi="Wingdings" w:hint="default"/>
      </w:rPr>
    </w:lvl>
    <w:lvl w:ilvl="1" w:tplc="38E2A574" w:tentative="1">
      <w:start w:val="1"/>
      <w:numFmt w:val="bullet"/>
      <w:lvlText w:val=""/>
      <w:lvlJc w:val="left"/>
      <w:pPr>
        <w:tabs>
          <w:tab w:val="num" w:pos="1440"/>
        </w:tabs>
        <w:ind w:left="1440" w:hanging="360"/>
      </w:pPr>
      <w:rPr>
        <w:rFonts w:ascii="Wingdings" w:hAnsi="Wingdings" w:hint="default"/>
      </w:rPr>
    </w:lvl>
    <w:lvl w:ilvl="2" w:tplc="ED823E72" w:tentative="1">
      <w:start w:val="1"/>
      <w:numFmt w:val="bullet"/>
      <w:lvlText w:val=""/>
      <w:lvlJc w:val="left"/>
      <w:pPr>
        <w:tabs>
          <w:tab w:val="num" w:pos="2160"/>
        </w:tabs>
        <w:ind w:left="2160" w:hanging="360"/>
      </w:pPr>
      <w:rPr>
        <w:rFonts w:ascii="Wingdings" w:hAnsi="Wingdings" w:hint="default"/>
      </w:rPr>
    </w:lvl>
    <w:lvl w:ilvl="3" w:tplc="F42CDACE" w:tentative="1">
      <w:start w:val="1"/>
      <w:numFmt w:val="bullet"/>
      <w:lvlText w:val=""/>
      <w:lvlJc w:val="left"/>
      <w:pPr>
        <w:tabs>
          <w:tab w:val="num" w:pos="2880"/>
        </w:tabs>
        <w:ind w:left="2880" w:hanging="360"/>
      </w:pPr>
      <w:rPr>
        <w:rFonts w:ascii="Wingdings" w:hAnsi="Wingdings" w:hint="default"/>
      </w:rPr>
    </w:lvl>
    <w:lvl w:ilvl="4" w:tplc="A634B6DE" w:tentative="1">
      <w:start w:val="1"/>
      <w:numFmt w:val="bullet"/>
      <w:lvlText w:val=""/>
      <w:lvlJc w:val="left"/>
      <w:pPr>
        <w:tabs>
          <w:tab w:val="num" w:pos="3600"/>
        </w:tabs>
        <w:ind w:left="3600" w:hanging="360"/>
      </w:pPr>
      <w:rPr>
        <w:rFonts w:ascii="Wingdings" w:hAnsi="Wingdings" w:hint="default"/>
      </w:rPr>
    </w:lvl>
    <w:lvl w:ilvl="5" w:tplc="0B0404EC" w:tentative="1">
      <w:start w:val="1"/>
      <w:numFmt w:val="bullet"/>
      <w:lvlText w:val=""/>
      <w:lvlJc w:val="left"/>
      <w:pPr>
        <w:tabs>
          <w:tab w:val="num" w:pos="4320"/>
        </w:tabs>
        <w:ind w:left="4320" w:hanging="360"/>
      </w:pPr>
      <w:rPr>
        <w:rFonts w:ascii="Wingdings" w:hAnsi="Wingdings" w:hint="default"/>
      </w:rPr>
    </w:lvl>
    <w:lvl w:ilvl="6" w:tplc="1012DD2A" w:tentative="1">
      <w:start w:val="1"/>
      <w:numFmt w:val="bullet"/>
      <w:lvlText w:val=""/>
      <w:lvlJc w:val="left"/>
      <w:pPr>
        <w:tabs>
          <w:tab w:val="num" w:pos="5040"/>
        </w:tabs>
        <w:ind w:left="5040" w:hanging="360"/>
      </w:pPr>
      <w:rPr>
        <w:rFonts w:ascii="Wingdings" w:hAnsi="Wingdings" w:hint="default"/>
      </w:rPr>
    </w:lvl>
    <w:lvl w:ilvl="7" w:tplc="3AE8640C" w:tentative="1">
      <w:start w:val="1"/>
      <w:numFmt w:val="bullet"/>
      <w:lvlText w:val=""/>
      <w:lvlJc w:val="left"/>
      <w:pPr>
        <w:tabs>
          <w:tab w:val="num" w:pos="5760"/>
        </w:tabs>
        <w:ind w:left="5760" w:hanging="360"/>
      </w:pPr>
      <w:rPr>
        <w:rFonts w:ascii="Wingdings" w:hAnsi="Wingdings" w:hint="default"/>
      </w:rPr>
    </w:lvl>
    <w:lvl w:ilvl="8" w:tplc="97227748"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20285A"/>
    <w:multiLevelType w:val="hybridMultilevel"/>
    <w:tmpl w:val="6C0C7E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99434F"/>
    <w:multiLevelType w:val="hybridMultilevel"/>
    <w:tmpl w:val="CE7057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050C76"/>
    <w:multiLevelType w:val="hybridMultilevel"/>
    <w:tmpl w:val="97E835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2A157B"/>
    <w:multiLevelType w:val="hybridMultilevel"/>
    <w:tmpl w:val="7BF4A66A"/>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5" w15:restartNumberingAfterBreak="0">
    <w:nsid w:val="7F4F5FEF"/>
    <w:multiLevelType w:val="hybridMultilevel"/>
    <w:tmpl w:val="092E82CA"/>
    <w:lvl w:ilvl="0" w:tplc="988E1884">
      <w:start w:val="6"/>
      <w:numFmt w:val="bullet"/>
      <w:lvlText w:val=""/>
      <w:lvlJc w:val="left"/>
      <w:pPr>
        <w:tabs>
          <w:tab w:val="num" w:pos="2160"/>
        </w:tabs>
        <w:ind w:left="2160" w:hanging="720"/>
      </w:pPr>
      <w:rPr>
        <w:rFonts w:ascii="Symbol" w:eastAsia="Times New Roman" w:hAnsi="Symbol" w:cs="Times New Roman" w:hint="default"/>
      </w:rPr>
    </w:lvl>
    <w:lvl w:ilvl="1" w:tplc="04090001">
      <w:start w:val="1"/>
      <w:numFmt w:val="bullet"/>
      <w:lvlText w:val=""/>
      <w:lvlJc w:val="left"/>
      <w:pPr>
        <w:tabs>
          <w:tab w:val="num" w:pos="2520"/>
        </w:tabs>
        <w:ind w:left="2520" w:hanging="360"/>
      </w:pPr>
      <w:rPr>
        <w:rFonts w:ascii="Symbol" w:hAnsi="Symbol" w:hint="default"/>
      </w:rPr>
    </w:lvl>
    <w:lvl w:ilvl="2" w:tplc="291C7226">
      <w:start w:val="4"/>
      <w:numFmt w:val="bullet"/>
      <w:lvlText w:val="-"/>
      <w:lvlJc w:val="left"/>
      <w:pPr>
        <w:tabs>
          <w:tab w:val="num" w:pos="3240"/>
        </w:tabs>
        <w:ind w:left="3240" w:hanging="360"/>
      </w:pPr>
      <w:rPr>
        <w:rFonts w:ascii="Times New Roman" w:eastAsia="Franklin Gothic Book" w:hAnsi="Times New Roman" w:cs="Times New Roman"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num w:numId="1">
    <w:abstractNumId w:val="23"/>
  </w:num>
  <w:num w:numId="2">
    <w:abstractNumId w:val="34"/>
  </w:num>
  <w:num w:numId="3">
    <w:abstractNumId w:val="1"/>
  </w:num>
  <w:num w:numId="4">
    <w:abstractNumId w:val="28"/>
  </w:num>
  <w:num w:numId="5">
    <w:abstractNumId w:val="15"/>
  </w:num>
  <w:num w:numId="6">
    <w:abstractNumId w:val="6"/>
  </w:num>
  <w:num w:numId="7">
    <w:abstractNumId w:val="5"/>
  </w:num>
  <w:num w:numId="8">
    <w:abstractNumId w:val="7"/>
  </w:num>
  <w:num w:numId="9">
    <w:abstractNumId w:val="3"/>
  </w:num>
  <w:num w:numId="10">
    <w:abstractNumId w:val="32"/>
  </w:num>
  <w:num w:numId="11">
    <w:abstractNumId w:val="8"/>
  </w:num>
  <w:num w:numId="12">
    <w:abstractNumId w:val="12"/>
  </w:num>
  <w:num w:numId="13">
    <w:abstractNumId w:val="25"/>
  </w:num>
  <w:num w:numId="14">
    <w:abstractNumId w:val="29"/>
  </w:num>
  <w:num w:numId="15">
    <w:abstractNumId w:val="31"/>
  </w:num>
  <w:num w:numId="16">
    <w:abstractNumId w:val="30"/>
  </w:num>
  <w:num w:numId="17">
    <w:abstractNumId w:val="14"/>
  </w:num>
  <w:num w:numId="18">
    <w:abstractNumId w:val="27"/>
  </w:num>
  <w:num w:numId="19">
    <w:abstractNumId w:val="35"/>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3"/>
  </w:num>
  <w:num w:numId="22">
    <w:abstractNumId w:val="18"/>
  </w:num>
  <w:num w:numId="23">
    <w:abstractNumId w:val="11"/>
  </w:num>
  <w:num w:numId="24">
    <w:abstractNumId w:val="24"/>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2"/>
  </w:num>
  <w:num w:numId="27">
    <w:abstractNumId w:val="10"/>
  </w:num>
  <w:num w:numId="28">
    <w:abstractNumId w:val="2"/>
  </w:num>
  <w:num w:numId="29">
    <w:abstractNumId w:val="20"/>
  </w:num>
  <w:num w:numId="30">
    <w:abstractNumId w:val="0"/>
  </w:num>
  <w:num w:numId="31">
    <w:abstractNumId w:val="17"/>
  </w:num>
  <w:num w:numId="32">
    <w:abstractNumId w:val="16"/>
  </w:num>
  <w:num w:numId="33">
    <w:abstractNumId w:val="9"/>
  </w:num>
  <w:num w:numId="34">
    <w:abstractNumId w:val="13"/>
  </w:num>
  <w:num w:numId="35">
    <w:abstractNumId w:val="21"/>
  </w:num>
  <w:num w:numId="36">
    <w:abstractNumId w:val="4"/>
  </w:num>
  <w:num w:numId="37">
    <w:abstractNumId w:val="19"/>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rdik Malhotra">
    <w15:presenceInfo w15:providerId="AD" w15:userId="S-1-5-21-1964979238-429942662-834490965-1604"/>
  </w15:person>
  <w15:person w15:author="Nikunj C Patel">
    <w15:presenceInfo w15:providerId="AD" w15:userId="S::nikunj.c.patel@ril.com::1e6287c9-87dc-4404-9f17-2b7c411c2a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5CC"/>
    <w:rsid w:val="000005D5"/>
    <w:rsid w:val="0000174C"/>
    <w:rsid w:val="0000268C"/>
    <w:rsid w:val="00003B6A"/>
    <w:rsid w:val="000048DF"/>
    <w:rsid w:val="00005343"/>
    <w:rsid w:val="00006856"/>
    <w:rsid w:val="00006986"/>
    <w:rsid w:val="00011781"/>
    <w:rsid w:val="00011DDF"/>
    <w:rsid w:val="00013772"/>
    <w:rsid w:val="00013A57"/>
    <w:rsid w:val="00014CE6"/>
    <w:rsid w:val="00023038"/>
    <w:rsid w:val="00026D43"/>
    <w:rsid w:val="0003030A"/>
    <w:rsid w:val="000304B9"/>
    <w:rsid w:val="000308F6"/>
    <w:rsid w:val="000322CD"/>
    <w:rsid w:val="00033723"/>
    <w:rsid w:val="00033934"/>
    <w:rsid w:val="00034F3C"/>
    <w:rsid w:val="00035944"/>
    <w:rsid w:val="000361EF"/>
    <w:rsid w:val="0003629E"/>
    <w:rsid w:val="000376C4"/>
    <w:rsid w:val="00040724"/>
    <w:rsid w:val="00050359"/>
    <w:rsid w:val="000513DF"/>
    <w:rsid w:val="00051677"/>
    <w:rsid w:val="00051A2F"/>
    <w:rsid w:val="00055EEA"/>
    <w:rsid w:val="00056727"/>
    <w:rsid w:val="000627CD"/>
    <w:rsid w:val="00064CBC"/>
    <w:rsid w:val="00066D13"/>
    <w:rsid w:val="00073AC3"/>
    <w:rsid w:val="00073ECE"/>
    <w:rsid w:val="00075068"/>
    <w:rsid w:val="00077181"/>
    <w:rsid w:val="000810D4"/>
    <w:rsid w:val="000810D5"/>
    <w:rsid w:val="0008641D"/>
    <w:rsid w:val="000867E6"/>
    <w:rsid w:val="0009066D"/>
    <w:rsid w:val="000926C4"/>
    <w:rsid w:val="00095264"/>
    <w:rsid w:val="000A0B5F"/>
    <w:rsid w:val="000A14D1"/>
    <w:rsid w:val="000A1623"/>
    <w:rsid w:val="000A2A66"/>
    <w:rsid w:val="000A4D93"/>
    <w:rsid w:val="000B2D47"/>
    <w:rsid w:val="000B2D97"/>
    <w:rsid w:val="000B3091"/>
    <w:rsid w:val="000B49B1"/>
    <w:rsid w:val="000B49EB"/>
    <w:rsid w:val="000B58BF"/>
    <w:rsid w:val="000B6683"/>
    <w:rsid w:val="000B79CA"/>
    <w:rsid w:val="000B7D58"/>
    <w:rsid w:val="000C07D2"/>
    <w:rsid w:val="000C0CB4"/>
    <w:rsid w:val="000C17B5"/>
    <w:rsid w:val="000C2F23"/>
    <w:rsid w:val="000C43F2"/>
    <w:rsid w:val="000D1A88"/>
    <w:rsid w:val="000D5CE6"/>
    <w:rsid w:val="000D7441"/>
    <w:rsid w:val="000E0C76"/>
    <w:rsid w:val="000E1358"/>
    <w:rsid w:val="000E17ED"/>
    <w:rsid w:val="000E1F6F"/>
    <w:rsid w:val="000E593E"/>
    <w:rsid w:val="000F47A0"/>
    <w:rsid w:val="000F51D6"/>
    <w:rsid w:val="000F635C"/>
    <w:rsid w:val="000F7639"/>
    <w:rsid w:val="001000E3"/>
    <w:rsid w:val="00103896"/>
    <w:rsid w:val="001039EA"/>
    <w:rsid w:val="0010555F"/>
    <w:rsid w:val="00106F9C"/>
    <w:rsid w:val="001104D9"/>
    <w:rsid w:val="00110D27"/>
    <w:rsid w:val="00110D4F"/>
    <w:rsid w:val="00112845"/>
    <w:rsid w:val="00112D7C"/>
    <w:rsid w:val="00113835"/>
    <w:rsid w:val="00113DAD"/>
    <w:rsid w:val="0011489A"/>
    <w:rsid w:val="00115B2E"/>
    <w:rsid w:val="00117792"/>
    <w:rsid w:val="001211F4"/>
    <w:rsid w:val="00126361"/>
    <w:rsid w:val="00130FFB"/>
    <w:rsid w:val="00132F25"/>
    <w:rsid w:val="001332E1"/>
    <w:rsid w:val="0013455C"/>
    <w:rsid w:val="001363CA"/>
    <w:rsid w:val="0013644D"/>
    <w:rsid w:val="00137284"/>
    <w:rsid w:val="00140705"/>
    <w:rsid w:val="00140B3B"/>
    <w:rsid w:val="00142412"/>
    <w:rsid w:val="00143C36"/>
    <w:rsid w:val="00144CB1"/>
    <w:rsid w:val="001452BB"/>
    <w:rsid w:val="001503A6"/>
    <w:rsid w:val="001520D8"/>
    <w:rsid w:val="00153617"/>
    <w:rsid w:val="001541CD"/>
    <w:rsid w:val="0015661D"/>
    <w:rsid w:val="0015666C"/>
    <w:rsid w:val="0016073A"/>
    <w:rsid w:val="00160783"/>
    <w:rsid w:val="0016085E"/>
    <w:rsid w:val="001644A2"/>
    <w:rsid w:val="0016779F"/>
    <w:rsid w:val="001704DC"/>
    <w:rsid w:val="001711D5"/>
    <w:rsid w:val="00172598"/>
    <w:rsid w:val="00177150"/>
    <w:rsid w:val="00180344"/>
    <w:rsid w:val="0018497E"/>
    <w:rsid w:val="00191273"/>
    <w:rsid w:val="001912FF"/>
    <w:rsid w:val="00191481"/>
    <w:rsid w:val="00192F97"/>
    <w:rsid w:val="001941A4"/>
    <w:rsid w:val="00195BC7"/>
    <w:rsid w:val="00195C31"/>
    <w:rsid w:val="001A371C"/>
    <w:rsid w:val="001A39CB"/>
    <w:rsid w:val="001A52E4"/>
    <w:rsid w:val="001B02CD"/>
    <w:rsid w:val="001B0748"/>
    <w:rsid w:val="001B0BD3"/>
    <w:rsid w:val="001B6E29"/>
    <w:rsid w:val="001B754E"/>
    <w:rsid w:val="001C16C1"/>
    <w:rsid w:val="001C2535"/>
    <w:rsid w:val="001C74F9"/>
    <w:rsid w:val="001D1DD8"/>
    <w:rsid w:val="001D2CE0"/>
    <w:rsid w:val="001D5CC2"/>
    <w:rsid w:val="001D619B"/>
    <w:rsid w:val="001D62DB"/>
    <w:rsid w:val="001D658E"/>
    <w:rsid w:val="001D6E1B"/>
    <w:rsid w:val="001E04BE"/>
    <w:rsid w:val="001E0939"/>
    <w:rsid w:val="001E434A"/>
    <w:rsid w:val="001F0937"/>
    <w:rsid w:val="001F26D3"/>
    <w:rsid w:val="001F31CB"/>
    <w:rsid w:val="001F4365"/>
    <w:rsid w:val="001F77E8"/>
    <w:rsid w:val="002007FC"/>
    <w:rsid w:val="002014E8"/>
    <w:rsid w:val="00201F2A"/>
    <w:rsid w:val="00202D42"/>
    <w:rsid w:val="00203DE5"/>
    <w:rsid w:val="002064A9"/>
    <w:rsid w:val="00207EE0"/>
    <w:rsid w:val="002107B2"/>
    <w:rsid w:val="00212600"/>
    <w:rsid w:val="00214A75"/>
    <w:rsid w:val="00214D2B"/>
    <w:rsid w:val="00215282"/>
    <w:rsid w:val="002163E7"/>
    <w:rsid w:val="0021697F"/>
    <w:rsid w:val="0022004C"/>
    <w:rsid w:val="002244DD"/>
    <w:rsid w:val="0022576D"/>
    <w:rsid w:val="0022743F"/>
    <w:rsid w:val="00231F71"/>
    <w:rsid w:val="00243E52"/>
    <w:rsid w:val="00250604"/>
    <w:rsid w:val="00250F12"/>
    <w:rsid w:val="002524A3"/>
    <w:rsid w:val="00253506"/>
    <w:rsid w:val="00254206"/>
    <w:rsid w:val="00254BD8"/>
    <w:rsid w:val="00257384"/>
    <w:rsid w:val="00260328"/>
    <w:rsid w:val="0026043C"/>
    <w:rsid w:val="00260AC8"/>
    <w:rsid w:val="0026260F"/>
    <w:rsid w:val="00262A94"/>
    <w:rsid w:val="00262FD4"/>
    <w:rsid w:val="002656A0"/>
    <w:rsid w:val="002659CE"/>
    <w:rsid w:val="0026738B"/>
    <w:rsid w:val="002679BF"/>
    <w:rsid w:val="00271700"/>
    <w:rsid w:val="002717E8"/>
    <w:rsid w:val="002721FD"/>
    <w:rsid w:val="002729FD"/>
    <w:rsid w:val="00273BEB"/>
    <w:rsid w:val="00274195"/>
    <w:rsid w:val="002741D6"/>
    <w:rsid w:val="00274F09"/>
    <w:rsid w:val="002758F0"/>
    <w:rsid w:val="00275FDE"/>
    <w:rsid w:val="00276685"/>
    <w:rsid w:val="00280B0E"/>
    <w:rsid w:val="00282464"/>
    <w:rsid w:val="00282F0B"/>
    <w:rsid w:val="002854AF"/>
    <w:rsid w:val="0028688C"/>
    <w:rsid w:val="002A0D03"/>
    <w:rsid w:val="002A1B7D"/>
    <w:rsid w:val="002A3B4A"/>
    <w:rsid w:val="002A5D60"/>
    <w:rsid w:val="002A6E87"/>
    <w:rsid w:val="002B1111"/>
    <w:rsid w:val="002B1115"/>
    <w:rsid w:val="002B30BC"/>
    <w:rsid w:val="002B3EE0"/>
    <w:rsid w:val="002B5226"/>
    <w:rsid w:val="002B5730"/>
    <w:rsid w:val="002B5C26"/>
    <w:rsid w:val="002B5F3D"/>
    <w:rsid w:val="002B6ED5"/>
    <w:rsid w:val="002C00DE"/>
    <w:rsid w:val="002C1239"/>
    <w:rsid w:val="002C3C4F"/>
    <w:rsid w:val="002C4802"/>
    <w:rsid w:val="002C67EF"/>
    <w:rsid w:val="002D2A76"/>
    <w:rsid w:val="002D3DFE"/>
    <w:rsid w:val="002D4881"/>
    <w:rsid w:val="002D61D2"/>
    <w:rsid w:val="002E02DE"/>
    <w:rsid w:val="002E2D35"/>
    <w:rsid w:val="002E58BF"/>
    <w:rsid w:val="002E63D5"/>
    <w:rsid w:val="002E71B5"/>
    <w:rsid w:val="002F031F"/>
    <w:rsid w:val="002F3659"/>
    <w:rsid w:val="002F41BC"/>
    <w:rsid w:val="002F55F5"/>
    <w:rsid w:val="00300302"/>
    <w:rsid w:val="003008F2"/>
    <w:rsid w:val="0030317B"/>
    <w:rsid w:val="00306C8D"/>
    <w:rsid w:val="003070F6"/>
    <w:rsid w:val="0031035C"/>
    <w:rsid w:val="003108A6"/>
    <w:rsid w:val="00310C85"/>
    <w:rsid w:val="003115EC"/>
    <w:rsid w:val="00320BDD"/>
    <w:rsid w:val="003221BA"/>
    <w:rsid w:val="00326B72"/>
    <w:rsid w:val="00327180"/>
    <w:rsid w:val="003348F6"/>
    <w:rsid w:val="003353D1"/>
    <w:rsid w:val="00335B5D"/>
    <w:rsid w:val="0033724A"/>
    <w:rsid w:val="00340D03"/>
    <w:rsid w:val="0034106F"/>
    <w:rsid w:val="00341154"/>
    <w:rsid w:val="00341873"/>
    <w:rsid w:val="00342D7F"/>
    <w:rsid w:val="003457B2"/>
    <w:rsid w:val="00345D9C"/>
    <w:rsid w:val="0034703B"/>
    <w:rsid w:val="00360EFB"/>
    <w:rsid w:val="0036107B"/>
    <w:rsid w:val="003633BE"/>
    <w:rsid w:val="003723C4"/>
    <w:rsid w:val="0037280E"/>
    <w:rsid w:val="00373149"/>
    <w:rsid w:val="003757E0"/>
    <w:rsid w:val="00376389"/>
    <w:rsid w:val="00380E89"/>
    <w:rsid w:val="003832D4"/>
    <w:rsid w:val="00385CB4"/>
    <w:rsid w:val="00386584"/>
    <w:rsid w:val="003868E2"/>
    <w:rsid w:val="00391905"/>
    <w:rsid w:val="00395063"/>
    <w:rsid w:val="00395309"/>
    <w:rsid w:val="00396CE7"/>
    <w:rsid w:val="003A073B"/>
    <w:rsid w:val="003A09DE"/>
    <w:rsid w:val="003A22C7"/>
    <w:rsid w:val="003A525D"/>
    <w:rsid w:val="003A572C"/>
    <w:rsid w:val="003A5802"/>
    <w:rsid w:val="003A664E"/>
    <w:rsid w:val="003B1BF5"/>
    <w:rsid w:val="003B264E"/>
    <w:rsid w:val="003B4B95"/>
    <w:rsid w:val="003B6E86"/>
    <w:rsid w:val="003C3DA7"/>
    <w:rsid w:val="003C4453"/>
    <w:rsid w:val="003C5EBA"/>
    <w:rsid w:val="003C5FBA"/>
    <w:rsid w:val="003C6DF1"/>
    <w:rsid w:val="003D084E"/>
    <w:rsid w:val="003D08D6"/>
    <w:rsid w:val="003D0E53"/>
    <w:rsid w:val="003D3AD1"/>
    <w:rsid w:val="003D4F29"/>
    <w:rsid w:val="003D57F0"/>
    <w:rsid w:val="003D6C91"/>
    <w:rsid w:val="003E0428"/>
    <w:rsid w:val="003E25D8"/>
    <w:rsid w:val="003E35D5"/>
    <w:rsid w:val="003E56A7"/>
    <w:rsid w:val="003E7320"/>
    <w:rsid w:val="003F1B4C"/>
    <w:rsid w:val="003F5DC8"/>
    <w:rsid w:val="003F6723"/>
    <w:rsid w:val="004001C6"/>
    <w:rsid w:val="00400E6B"/>
    <w:rsid w:val="004041BE"/>
    <w:rsid w:val="00404BB7"/>
    <w:rsid w:val="00404D50"/>
    <w:rsid w:val="004057FA"/>
    <w:rsid w:val="00406FAD"/>
    <w:rsid w:val="00410F69"/>
    <w:rsid w:val="00410F8C"/>
    <w:rsid w:val="00412782"/>
    <w:rsid w:val="00415705"/>
    <w:rsid w:val="00420375"/>
    <w:rsid w:val="004208B1"/>
    <w:rsid w:val="0042190E"/>
    <w:rsid w:val="00422A17"/>
    <w:rsid w:val="0042562F"/>
    <w:rsid w:val="00425BF5"/>
    <w:rsid w:val="00425C5B"/>
    <w:rsid w:val="00430014"/>
    <w:rsid w:val="00434420"/>
    <w:rsid w:val="004357B7"/>
    <w:rsid w:val="00436950"/>
    <w:rsid w:val="0044140B"/>
    <w:rsid w:val="0044631B"/>
    <w:rsid w:val="00447C32"/>
    <w:rsid w:val="00447DD2"/>
    <w:rsid w:val="00451AB0"/>
    <w:rsid w:val="00452F81"/>
    <w:rsid w:val="004532CD"/>
    <w:rsid w:val="00455D6D"/>
    <w:rsid w:val="004565D8"/>
    <w:rsid w:val="00457808"/>
    <w:rsid w:val="00460753"/>
    <w:rsid w:val="004644A7"/>
    <w:rsid w:val="0046512F"/>
    <w:rsid w:val="00467D8A"/>
    <w:rsid w:val="00471D9E"/>
    <w:rsid w:val="00472725"/>
    <w:rsid w:val="0047275D"/>
    <w:rsid w:val="00473435"/>
    <w:rsid w:val="00473C99"/>
    <w:rsid w:val="004742D1"/>
    <w:rsid w:val="00474607"/>
    <w:rsid w:val="0047652D"/>
    <w:rsid w:val="00477A6D"/>
    <w:rsid w:val="00477C5A"/>
    <w:rsid w:val="0048315B"/>
    <w:rsid w:val="004831A7"/>
    <w:rsid w:val="004835F4"/>
    <w:rsid w:val="00490F7E"/>
    <w:rsid w:val="00494982"/>
    <w:rsid w:val="0049760F"/>
    <w:rsid w:val="004A33EF"/>
    <w:rsid w:val="004A7989"/>
    <w:rsid w:val="004B0F37"/>
    <w:rsid w:val="004B3126"/>
    <w:rsid w:val="004B3EB4"/>
    <w:rsid w:val="004B55BB"/>
    <w:rsid w:val="004B573B"/>
    <w:rsid w:val="004B57A6"/>
    <w:rsid w:val="004B6025"/>
    <w:rsid w:val="004C0566"/>
    <w:rsid w:val="004C1492"/>
    <w:rsid w:val="004C1B69"/>
    <w:rsid w:val="004C3B4B"/>
    <w:rsid w:val="004C40D2"/>
    <w:rsid w:val="004C5239"/>
    <w:rsid w:val="004C5356"/>
    <w:rsid w:val="004C7FEF"/>
    <w:rsid w:val="004D1280"/>
    <w:rsid w:val="004D184B"/>
    <w:rsid w:val="004D4B16"/>
    <w:rsid w:val="004E04C6"/>
    <w:rsid w:val="004E288D"/>
    <w:rsid w:val="004E4AE3"/>
    <w:rsid w:val="004E793B"/>
    <w:rsid w:val="004E7D07"/>
    <w:rsid w:val="004F0E69"/>
    <w:rsid w:val="004F2F72"/>
    <w:rsid w:val="004F4F10"/>
    <w:rsid w:val="004F5800"/>
    <w:rsid w:val="004F6C61"/>
    <w:rsid w:val="005024CD"/>
    <w:rsid w:val="00504354"/>
    <w:rsid w:val="00506B9C"/>
    <w:rsid w:val="00516229"/>
    <w:rsid w:val="00517E12"/>
    <w:rsid w:val="00520FFA"/>
    <w:rsid w:val="005227FA"/>
    <w:rsid w:val="00522867"/>
    <w:rsid w:val="00523848"/>
    <w:rsid w:val="00524229"/>
    <w:rsid w:val="00524A3E"/>
    <w:rsid w:val="0053102A"/>
    <w:rsid w:val="00531524"/>
    <w:rsid w:val="0053262B"/>
    <w:rsid w:val="00532E31"/>
    <w:rsid w:val="00532F51"/>
    <w:rsid w:val="005360C4"/>
    <w:rsid w:val="0054043B"/>
    <w:rsid w:val="00540F53"/>
    <w:rsid w:val="00542947"/>
    <w:rsid w:val="0054390A"/>
    <w:rsid w:val="00545715"/>
    <w:rsid w:val="00547E79"/>
    <w:rsid w:val="00554D7E"/>
    <w:rsid w:val="00555BDB"/>
    <w:rsid w:val="00556419"/>
    <w:rsid w:val="00560A96"/>
    <w:rsid w:val="00561428"/>
    <w:rsid w:val="00566275"/>
    <w:rsid w:val="005664BA"/>
    <w:rsid w:val="00567621"/>
    <w:rsid w:val="00570FF1"/>
    <w:rsid w:val="00572AE1"/>
    <w:rsid w:val="005739CD"/>
    <w:rsid w:val="0057640A"/>
    <w:rsid w:val="00577755"/>
    <w:rsid w:val="005807B3"/>
    <w:rsid w:val="00583EFC"/>
    <w:rsid w:val="00585995"/>
    <w:rsid w:val="00587B7E"/>
    <w:rsid w:val="005922FB"/>
    <w:rsid w:val="005923B3"/>
    <w:rsid w:val="00597A96"/>
    <w:rsid w:val="005A2ABC"/>
    <w:rsid w:val="005A3002"/>
    <w:rsid w:val="005A421B"/>
    <w:rsid w:val="005A543F"/>
    <w:rsid w:val="005A65C8"/>
    <w:rsid w:val="005A6B39"/>
    <w:rsid w:val="005B086A"/>
    <w:rsid w:val="005B0E7E"/>
    <w:rsid w:val="005B2B5E"/>
    <w:rsid w:val="005B3A39"/>
    <w:rsid w:val="005B3E2E"/>
    <w:rsid w:val="005B4C86"/>
    <w:rsid w:val="005B4E93"/>
    <w:rsid w:val="005B76D3"/>
    <w:rsid w:val="005C125A"/>
    <w:rsid w:val="005C1BF1"/>
    <w:rsid w:val="005C51CA"/>
    <w:rsid w:val="005C62B5"/>
    <w:rsid w:val="005C7951"/>
    <w:rsid w:val="005C7CD6"/>
    <w:rsid w:val="005D037B"/>
    <w:rsid w:val="005D1814"/>
    <w:rsid w:val="005D2A6A"/>
    <w:rsid w:val="005D6C39"/>
    <w:rsid w:val="005D7DD5"/>
    <w:rsid w:val="005E0302"/>
    <w:rsid w:val="005E1EB5"/>
    <w:rsid w:val="005E36C5"/>
    <w:rsid w:val="005E717D"/>
    <w:rsid w:val="005F14DC"/>
    <w:rsid w:val="005F220B"/>
    <w:rsid w:val="005F2F9F"/>
    <w:rsid w:val="005F32CA"/>
    <w:rsid w:val="005F33B4"/>
    <w:rsid w:val="005F3916"/>
    <w:rsid w:val="005F5C58"/>
    <w:rsid w:val="005F6285"/>
    <w:rsid w:val="005F7076"/>
    <w:rsid w:val="00600A5E"/>
    <w:rsid w:val="0060224E"/>
    <w:rsid w:val="0060300B"/>
    <w:rsid w:val="006054B6"/>
    <w:rsid w:val="00607804"/>
    <w:rsid w:val="00610647"/>
    <w:rsid w:val="00611154"/>
    <w:rsid w:val="006111A4"/>
    <w:rsid w:val="00612500"/>
    <w:rsid w:val="00613AE6"/>
    <w:rsid w:val="00613F0D"/>
    <w:rsid w:val="0061645E"/>
    <w:rsid w:val="0062149D"/>
    <w:rsid w:val="006229D1"/>
    <w:rsid w:val="00623980"/>
    <w:rsid w:val="00624766"/>
    <w:rsid w:val="0062593B"/>
    <w:rsid w:val="0062641B"/>
    <w:rsid w:val="00630018"/>
    <w:rsid w:val="00630962"/>
    <w:rsid w:val="00633453"/>
    <w:rsid w:val="00633590"/>
    <w:rsid w:val="0063432B"/>
    <w:rsid w:val="00635D8F"/>
    <w:rsid w:val="006363BB"/>
    <w:rsid w:val="00636524"/>
    <w:rsid w:val="00636A27"/>
    <w:rsid w:val="00637D98"/>
    <w:rsid w:val="006439A1"/>
    <w:rsid w:val="00650D00"/>
    <w:rsid w:val="00653B9A"/>
    <w:rsid w:val="00654A4E"/>
    <w:rsid w:val="00654B40"/>
    <w:rsid w:val="00657CB7"/>
    <w:rsid w:val="006601A8"/>
    <w:rsid w:val="00661514"/>
    <w:rsid w:val="00671F78"/>
    <w:rsid w:val="006721C8"/>
    <w:rsid w:val="00672393"/>
    <w:rsid w:val="00672544"/>
    <w:rsid w:val="00673CFE"/>
    <w:rsid w:val="00674114"/>
    <w:rsid w:val="00676954"/>
    <w:rsid w:val="00676DE5"/>
    <w:rsid w:val="00676FC6"/>
    <w:rsid w:val="006771F8"/>
    <w:rsid w:val="006774BD"/>
    <w:rsid w:val="00680B61"/>
    <w:rsid w:val="00681F3A"/>
    <w:rsid w:val="006821B8"/>
    <w:rsid w:val="00682C42"/>
    <w:rsid w:val="00683029"/>
    <w:rsid w:val="0068383C"/>
    <w:rsid w:val="00684347"/>
    <w:rsid w:val="0068477D"/>
    <w:rsid w:val="00687E98"/>
    <w:rsid w:val="006903B5"/>
    <w:rsid w:val="00690962"/>
    <w:rsid w:val="0069198A"/>
    <w:rsid w:val="00693833"/>
    <w:rsid w:val="006951DB"/>
    <w:rsid w:val="0069572C"/>
    <w:rsid w:val="00695ED4"/>
    <w:rsid w:val="006A37C3"/>
    <w:rsid w:val="006A5316"/>
    <w:rsid w:val="006A5A76"/>
    <w:rsid w:val="006A5AAF"/>
    <w:rsid w:val="006B0F8E"/>
    <w:rsid w:val="006B261A"/>
    <w:rsid w:val="006B748E"/>
    <w:rsid w:val="006C46AD"/>
    <w:rsid w:val="006C5305"/>
    <w:rsid w:val="006C64FF"/>
    <w:rsid w:val="006D0D46"/>
    <w:rsid w:val="006D0FD0"/>
    <w:rsid w:val="006D1674"/>
    <w:rsid w:val="006D3F31"/>
    <w:rsid w:val="006D4425"/>
    <w:rsid w:val="006D6C42"/>
    <w:rsid w:val="006E24DF"/>
    <w:rsid w:val="006E64C2"/>
    <w:rsid w:val="006E66C6"/>
    <w:rsid w:val="006F0A18"/>
    <w:rsid w:val="006F1463"/>
    <w:rsid w:val="006F31E7"/>
    <w:rsid w:val="006F32F3"/>
    <w:rsid w:val="006F382A"/>
    <w:rsid w:val="006F5566"/>
    <w:rsid w:val="006F6D2F"/>
    <w:rsid w:val="007040EB"/>
    <w:rsid w:val="00705138"/>
    <w:rsid w:val="00705161"/>
    <w:rsid w:val="007127FF"/>
    <w:rsid w:val="007131CD"/>
    <w:rsid w:val="00714564"/>
    <w:rsid w:val="0072000B"/>
    <w:rsid w:val="00720768"/>
    <w:rsid w:val="0072688E"/>
    <w:rsid w:val="00726D91"/>
    <w:rsid w:val="00730CCA"/>
    <w:rsid w:val="0073325C"/>
    <w:rsid w:val="00734486"/>
    <w:rsid w:val="00737A75"/>
    <w:rsid w:val="00741D3D"/>
    <w:rsid w:val="0074313D"/>
    <w:rsid w:val="00745A65"/>
    <w:rsid w:val="00751D1F"/>
    <w:rsid w:val="00755D0C"/>
    <w:rsid w:val="00756FA1"/>
    <w:rsid w:val="00757242"/>
    <w:rsid w:val="00761A1F"/>
    <w:rsid w:val="00763FC8"/>
    <w:rsid w:val="007659F1"/>
    <w:rsid w:val="00767071"/>
    <w:rsid w:val="0077196C"/>
    <w:rsid w:val="00776190"/>
    <w:rsid w:val="00776D57"/>
    <w:rsid w:val="00777686"/>
    <w:rsid w:val="007878E5"/>
    <w:rsid w:val="007922EB"/>
    <w:rsid w:val="00792B2F"/>
    <w:rsid w:val="007937F6"/>
    <w:rsid w:val="00793CDD"/>
    <w:rsid w:val="00794B26"/>
    <w:rsid w:val="00795374"/>
    <w:rsid w:val="007A1707"/>
    <w:rsid w:val="007A223E"/>
    <w:rsid w:val="007A3424"/>
    <w:rsid w:val="007A359D"/>
    <w:rsid w:val="007A41B5"/>
    <w:rsid w:val="007A7901"/>
    <w:rsid w:val="007B1F49"/>
    <w:rsid w:val="007B275C"/>
    <w:rsid w:val="007B2784"/>
    <w:rsid w:val="007B2CA7"/>
    <w:rsid w:val="007B461A"/>
    <w:rsid w:val="007B6490"/>
    <w:rsid w:val="007B79AE"/>
    <w:rsid w:val="007C02DB"/>
    <w:rsid w:val="007C1ABD"/>
    <w:rsid w:val="007C1CD8"/>
    <w:rsid w:val="007C3E62"/>
    <w:rsid w:val="007C40BA"/>
    <w:rsid w:val="007C5B32"/>
    <w:rsid w:val="007C7DF2"/>
    <w:rsid w:val="007D14B0"/>
    <w:rsid w:val="007D30E7"/>
    <w:rsid w:val="007D3596"/>
    <w:rsid w:val="007D6637"/>
    <w:rsid w:val="007D6BEA"/>
    <w:rsid w:val="007E06F4"/>
    <w:rsid w:val="007E1CA0"/>
    <w:rsid w:val="007E23D4"/>
    <w:rsid w:val="007E26B0"/>
    <w:rsid w:val="007E5542"/>
    <w:rsid w:val="007E5877"/>
    <w:rsid w:val="007E5AAD"/>
    <w:rsid w:val="007E6AFF"/>
    <w:rsid w:val="007E7092"/>
    <w:rsid w:val="007F0449"/>
    <w:rsid w:val="007F2D45"/>
    <w:rsid w:val="007F31F5"/>
    <w:rsid w:val="007F3910"/>
    <w:rsid w:val="008008F9"/>
    <w:rsid w:val="00800F6A"/>
    <w:rsid w:val="0080147B"/>
    <w:rsid w:val="00802582"/>
    <w:rsid w:val="00806677"/>
    <w:rsid w:val="00812BE4"/>
    <w:rsid w:val="00812E3E"/>
    <w:rsid w:val="00813664"/>
    <w:rsid w:val="0081433A"/>
    <w:rsid w:val="008159BE"/>
    <w:rsid w:val="008178B0"/>
    <w:rsid w:val="00820CA1"/>
    <w:rsid w:val="008218A0"/>
    <w:rsid w:val="008304CE"/>
    <w:rsid w:val="00831834"/>
    <w:rsid w:val="00833605"/>
    <w:rsid w:val="008434C2"/>
    <w:rsid w:val="008441AB"/>
    <w:rsid w:val="008444C6"/>
    <w:rsid w:val="00845DA8"/>
    <w:rsid w:val="00846D5B"/>
    <w:rsid w:val="00846E30"/>
    <w:rsid w:val="00851D83"/>
    <w:rsid w:val="00851DFB"/>
    <w:rsid w:val="00852969"/>
    <w:rsid w:val="0085544B"/>
    <w:rsid w:val="008558BA"/>
    <w:rsid w:val="00855E27"/>
    <w:rsid w:val="00863CA8"/>
    <w:rsid w:val="008664DB"/>
    <w:rsid w:val="00870FD9"/>
    <w:rsid w:val="00871383"/>
    <w:rsid w:val="00873DB0"/>
    <w:rsid w:val="0087593C"/>
    <w:rsid w:val="008807FB"/>
    <w:rsid w:val="00881A72"/>
    <w:rsid w:val="00882C2E"/>
    <w:rsid w:val="00884E69"/>
    <w:rsid w:val="00887CB9"/>
    <w:rsid w:val="00891982"/>
    <w:rsid w:val="008954E5"/>
    <w:rsid w:val="00895648"/>
    <w:rsid w:val="008A09AD"/>
    <w:rsid w:val="008A26A6"/>
    <w:rsid w:val="008A2EA8"/>
    <w:rsid w:val="008A783A"/>
    <w:rsid w:val="008B0D63"/>
    <w:rsid w:val="008B1A2B"/>
    <w:rsid w:val="008B478A"/>
    <w:rsid w:val="008C5BBD"/>
    <w:rsid w:val="008C5DB0"/>
    <w:rsid w:val="008C76AE"/>
    <w:rsid w:val="008D05CC"/>
    <w:rsid w:val="008D064F"/>
    <w:rsid w:val="008D1421"/>
    <w:rsid w:val="008D2E5D"/>
    <w:rsid w:val="008D3909"/>
    <w:rsid w:val="008D4784"/>
    <w:rsid w:val="008D4A61"/>
    <w:rsid w:val="008D6034"/>
    <w:rsid w:val="008D6F84"/>
    <w:rsid w:val="008D6F90"/>
    <w:rsid w:val="008D7616"/>
    <w:rsid w:val="008E2D80"/>
    <w:rsid w:val="008E351C"/>
    <w:rsid w:val="008E3A24"/>
    <w:rsid w:val="008E5E5B"/>
    <w:rsid w:val="008F0CA7"/>
    <w:rsid w:val="008F19F8"/>
    <w:rsid w:val="008F1ADA"/>
    <w:rsid w:val="008F2C22"/>
    <w:rsid w:val="008F6745"/>
    <w:rsid w:val="008F79CD"/>
    <w:rsid w:val="009006A2"/>
    <w:rsid w:val="009011DB"/>
    <w:rsid w:val="009014E6"/>
    <w:rsid w:val="00902C17"/>
    <w:rsid w:val="00905DCB"/>
    <w:rsid w:val="0090657B"/>
    <w:rsid w:val="00910CB5"/>
    <w:rsid w:val="009121C6"/>
    <w:rsid w:val="00912B14"/>
    <w:rsid w:val="00913ABB"/>
    <w:rsid w:val="009154B9"/>
    <w:rsid w:val="009207A5"/>
    <w:rsid w:val="00920C8F"/>
    <w:rsid w:val="0092156D"/>
    <w:rsid w:val="00921D1A"/>
    <w:rsid w:val="00922187"/>
    <w:rsid w:val="00923038"/>
    <w:rsid w:val="009230A7"/>
    <w:rsid w:val="00924CE7"/>
    <w:rsid w:val="00925089"/>
    <w:rsid w:val="00926EBC"/>
    <w:rsid w:val="00927B06"/>
    <w:rsid w:val="00927B78"/>
    <w:rsid w:val="00927F9E"/>
    <w:rsid w:val="009306AD"/>
    <w:rsid w:val="00932517"/>
    <w:rsid w:val="0093326E"/>
    <w:rsid w:val="00934485"/>
    <w:rsid w:val="00934B72"/>
    <w:rsid w:val="00937D40"/>
    <w:rsid w:val="009417AD"/>
    <w:rsid w:val="00942B7D"/>
    <w:rsid w:val="00946CA0"/>
    <w:rsid w:val="009531BD"/>
    <w:rsid w:val="00954ADE"/>
    <w:rsid w:val="009574BA"/>
    <w:rsid w:val="00957CCA"/>
    <w:rsid w:val="00964856"/>
    <w:rsid w:val="00965A02"/>
    <w:rsid w:val="00967807"/>
    <w:rsid w:val="0097059C"/>
    <w:rsid w:val="00971028"/>
    <w:rsid w:val="00971210"/>
    <w:rsid w:val="00972406"/>
    <w:rsid w:val="00974A90"/>
    <w:rsid w:val="009755DF"/>
    <w:rsid w:val="009760D5"/>
    <w:rsid w:val="00976256"/>
    <w:rsid w:val="009779AC"/>
    <w:rsid w:val="00981C62"/>
    <w:rsid w:val="00981DF2"/>
    <w:rsid w:val="00984D26"/>
    <w:rsid w:val="0098764C"/>
    <w:rsid w:val="009878FF"/>
    <w:rsid w:val="00990C86"/>
    <w:rsid w:val="00991017"/>
    <w:rsid w:val="00991C7E"/>
    <w:rsid w:val="00991F87"/>
    <w:rsid w:val="0099214A"/>
    <w:rsid w:val="0099232B"/>
    <w:rsid w:val="009923D2"/>
    <w:rsid w:val="00993983"/>
    <w:rsid w:val="009A19E3"/>
    <w:rsid w:val="009A269E"/>
    <w:rsid w:val="009A433D"/>
    <w:rsid w:val="009A663C"/>
    <w:rsid w:val="009B289C"/>
    <w:rsid w:val="009B2A94"/>
    <w:rsid w:val="009B2E78"/>
    <w:rsid w:val="009B3664"/>
    <w:rsid w:val="009B431C"/>
    <w:rsid w:val="009B4D35"/>
    <w:rsid w:val="009B5E8F"/>
    <w:rsid w:val="009B6B01"/>
    <w:rsid w:val="009C12B0"/>
    <w:rsid w:val="009C13CA"/>
    <w:rsid w:val="009C41AE"/>
    <w:rsid w:val="009C4E6A"/>
    <w:rsid w:val="009C7781"/>
    <w:rsid w:val="009D1165"/>
    <w:rsid w:val="009D1168"/>
    <w:rsid w:val="009D1AF1"/>
    <w:rsid w:val="009D5865"/>
    <w:rsid w:val="009D7B5D"/>
    <w:rsid w:val="009E0698"/>
    <w:rsid w:val="009E10C0"/>
    <w:rsid w:val="009E126D"/>
    <w:rsid w:val="009E2A18"/>
    <w:rsid w:val="009E2ACE"/>
    <w:rsid w:val="009E39D2"/>
    <w:rsid w:val="009E4278"/>
    <w:rsid w:val="009E6FDD"/>
    <w:rsid w:val="009F2529"/>
    <w:rsid w:val="009F4C84"/>
    <w:rsid w:val="009F5B91"/>
    <w:rsid w:val="009F5EE3"/>
    <w:rsid w:val="00A03ADD"/>
    <w:rsid w:val="00A044AA"/>
    <w:rsid w:val="00A05810"/>
    <w:rsid w:val="00A05C8F"/>
    <w:rsid w:val="00A10B97"/>
    <w:rsid w:val="00A118A8"/>
    <w:rsid w:val="00A14586"/>
    <w:rsid w:val="00A212FD"/>
    <w:rsid w:val="00A234C7"/>
    <w:rsid w:val="00A2687E"/>
    <w:rsid w:val="00A27E11"/>
    <w:rsid w:val="00A33042"/>
    <w:rsid w:val="00A34501"/>
    <w:rsid w:val="00A34917"/>
    <w:rsid w:val="00A37795"/>
    <w:rsid w:val="00A41706"/>
    <w:rsid w:val="00A425CB"/>
    <w:rsid w:val="00A42B03"/>
    <w:rsid w:val="00A42F2F"/>
    <w:rsid w:val="00A46582"/>
    <w:rsid w:val="00A47E7A"/>
    <w:rsid w:val="00A52274"/>
    <w:rsid w:val="00A5253A"/>
    <w:rsid w:val="00A530E2"/>
    <w:rsid w:val="00A562D7"/>
    <w:rsid w:val="00A566E5"/>
    <w:rsid w:val="00A5682A"/>
    <w:rsid w:val="00A63DF1"/>
    <w:rsid w:val="00A67ACD"/>
    <w:rsid w:val="00A67E99"/>
    <w:rsid w:val="00A70070"/>
    <w:rsid w:val="00A72FE3"/>
    <w:rsid w:val="00A733BB"/>
    <w:rsid w:val="00A73525"/>
    <w:rsid w:val="00A73944"/>
    <w:rsid w:val="00A75AB8"/>
    <w:rsid w:val="00A812E2"/>
    <w:rsid w:val="00A82BAF"/>
    <w:rsid w:val="00A83FEB"/>
    <w:rsid w:val="00A85AA2"/>
    <w:rsid w:val="00A85FDA"/>
    <w:rsid w:val="00A869E3"/>
    <w:rsid w:val="00A93F5E"/>
    <w:rsid w:val="00AA4CCC"/>
    <w:rsid w:val="00AA5794"/>
    <w:rsid w:val="00AA7B1B"/>
    <w:rsid w:val="00AB03C0"/>
    <w:rsid w:val="00AB11CA"/>
    <w:rsid w:val="00AB2271"/>
    <w:rsid w:val="00AB3E23"/>
    <w:rsid w:val="00AB624B"/>
    <w:rsid w:val="00AB7B64"/>
    <w:rsid w:val="00AC0A8A"/>
    <w:rsid w:val="00AC32F1"/>
    <w:rsid w:val="00AC40D7"/>
    <w:rsid w:val="00AC430F"/>
    <w:rsid w:val="00AC531E"/>
    <w:rsid w:val="00AC64CB"/>
    <w:rsid w:val="00AD561E"/>
    <w:rsid w:val="00AD70CB"/>
    <w:rsid w:val="00AE05DC"/>
    <w:rsid w:val="00AE2605"/>
    <w:rsid w:val="00AE4C63"/>
    <w:rsid w:val="00AF0610"/>
    <w:rsid w:val="00AF0679"/>
    <w:rsid w:val="00AF13FC"/>
    <w:rsid w:val="00AF20A2"/>
    <w:rsid w:val="00AF5190"/>
    <w:rsid w:val="00AF644B"/>
    <w:rsid w:val="00AF70FD"/>
    <w:rsid w:val="00B0208F"/>
    <w:rsid w:val="00B02181"/>
    <w:rsid w:val="00B02DA9"/>
    <w:rsid w:val="00B02DE3"/>
    <w:rsid w:val="00B03E75"/>
    <w:rsid w:val="00B04B17"/>
    <w:rsid w:val="00B05718"/>
    <w:rsid w:val="00B058B8"/>
    <w:rsid w:val="00B074E7"/>
    <w:rsid w:val="00B07577"/>
    <w:rsid w:val="00B10C42"/>
    <w:rsid w:val="00B12947"/>
    <w:rsid w:val="00B13F8D"/>
    <w:rsid w:val="00B20C6E"/>
    <w:rsid w:val="00B20FFC"/>
    <w:rsid w:val="00B21209"/>
    <w:rsid w:val="00B304B2"/>
    <w:rsid w:val="00B3141C"/>
    <w:rsid w:val="00B332DE"/>
    <w:rsid w:val="00B338F6"/>
    <w:rsid w:val="00B34B47"/>
    <w:rsid w:val="00B360A2"/>
    <w:rsid w:val="00B36DA0"/>
    <w:rsid w:val="00B373C3"/>
    <w:rsid w:val="00B40595"/>
    <w:rsid w:val="00B40829"/>
    <w:rsid w:val="00B41941"/>
    <w:rsid w:val="00B42407"/>
    <w:rsid w:val="00B45009"/>
    <w:rsid w:val="00B45234"/>
    <w:rsid w:val="00B45899"/>
    <w:rsid w:val="00B46732"/>
    <w:rsid w:val="00B46B4C"/>
    <w:rsid w:val="00B52178"/>
    <w:rsid w:val="00B5218A"/>
    <w:rsid w:val="00B524C4"/>
    <w:rsid w:val="00B5444A"/>
    <w:rsid w:val="00B567F2"/>
    <w:rsid w:val="00B57048"/>
    <w:rsid w:val="00B57E9B"/>
    <w:rsid w:val="00B60EF0"/>
    <w:rsid w:val="00B62D18"/>
    <w:rsid w:val="00B64B86"/>
    <w:rsid w:val="00B64BC9"/>
    <w:rsid w:val="00B67897"/>
    <w:rsid w:val="00B75573"/>
    <w:rsid w:val="00B80BD6"/>
    <w:rsid w:val="00B8558D"/>
    <w:rsid w:val="00B912CD"/>
    <w:rsid w:val="00B91FFE"/>
    <w:rsid w:val="00B96BC7"/>
    <w:rsid w:val="00BA0EE1"/>
    <w:rsid w:val="00BA1709"/>
    <w:rsid w:val="00BA2998"/>
    <w:rsid w:val="00BA38F3"/>
    <w:rsid w:val="00BA50D4"/>
    <w:rsid w:val="00BB22ED"/>
    <w:rsid w:val="00BB2DD7"/>
    <w:rsid w:val="00BB31D2"/>
    <w:rsid w:val="00BB3259"/>
    <w:rsid w:val="00BB3C6A"/>
    <w:rsid w:val="00BB69B9"/>
    <w:rsid w:val="00BC0708"/>
    <w:rsid w:val="00BC081C"/>
    <w:rsid w:val="00BC25DF"/>
    <w:rsid w:val="00BC462E"/>
    <w:rsid w:val="00BC5C96"/>
    <w:rsid w:val="00BC6ABB"/>
    <w:rsid w:val="00BC7DE4"/>
    <w:rsid w:val="00BD1A4A"/>
    <w:rsid w:val="00BD21DA"/>
    <w:rsid w:val="00BD5150"/>
    <w:rsid w:val="00BE0DAB"/>
    <w:rsid w:val="00BE0EB2"/>
    <w:rsid w:val="00BE331C"/>
    <w:rsid w:val="00BE3577"/>
    <w:rsid w:val="00BE396A"/>
    <w:rsid w:val="00BE4C06"/>
    <w:rsid w:val="00BE5605"/>
    <w:rsid w:val="00BE67A7"/>
    <w:rsid w:val="00BE6BBA"/>
    <w:rsid w:val="00BE75FA"/>
    <w:rsid w:val="00BF1726"/>
    <w:rsid w:val="00BF5D32"/>
    <w:rsid w:val="00BF7CF2"/>
    <w:rsid w:val="00BF7D58"/>
    <w:rsid w:val="00C005DB"/>
    <w:rsid w:val="00C029D6"/>
    <w:rsid w:val="00C0308C"/>
    <w:rsid w:val="00C04F5A"/>
    <w:rsid w:val="00C07E16"/>
    <w:rsid w:val="00C12C88"/>
    <w:rsid w:val="00C12F00"/>
    <w:rsid w:val="00C14303"/>
    <w:rsid w:val="00C16E46"/>
    <w:rsid w:val="00C17449"/>
    <w:rsid w:val="00C1766E"/>
    <w:rsid w:val="00C221CF"/>
    <w:rsid w:val="00C22CE3"/>
    <w:rsid w:val="00C22FCF"/>
    <w:rsid w:val="00C25995"/>
    <w:rsid w:val="00C317E6"/>
    <w:rsid w:val="00C31ECD"/>
    <w:rsid w:val="00C34205"/>
    <w:rsid w:val="00C34663"/>
    <w:rsid w:val="00C34E60"/>
    <w:rsid w:val="00C363DD"/>
    <w:rsid w:val="00C36D81"/>
    <w:rsid w:val="00C427F6"/>
    <w:rsid w:val="00C4357C"/>
    <w:rsid w:val="00C45C7D"/>
    <w:rsid w:val="00C46EA7"/>
    <w:rsid w:val="00C52EDF"/>
    <w:rsid w:val="00C52F8D"/>
    <w:rsid w:val="00C538BF"/>
    <w:rsid w:val="00C556F0"/>
    <w:rsid w:val="00C55DE8"/>
    <w:rsid w:val="00C56711"/>
    <w:rsid w:val="00C57F9F"/>
    <w:rsid w:val="00C601EB"/>
    <w:rsid w:val="00C62BA4"/>
    <w:rsid w:val="00C63952"/>
    <w:rsid w:val="00C64C55"/>
    <w:rsid w:val="00C6654F"/>
    <w:rsid w:val="00C739E7"/>
    <w:rsid w:val="00C75366"/>
    <w:rsid w:val="00C75EB9"/>
    <w:rsid w:val="00C77616"/>
    <w:rsid w:val="00C81EDB"/>
    <w:rsid w:val="00C83772"/>
    <w:rsid w:val="00C84C5C"/>
    <w:rsid w:val="00C8794A"/>
    <w:rsid w:val="00C9427C"/>
    <w:rsid w:val="00C97403"/>
    <w:rsid w:val="00CA3653"/>
    <w:rsid w:val="00CA5DDE"/>
    <w:rsid w:val="00CB0FBC"/>
    <w:rsid w:val="00CB12E3"/>
    <w:rsid w:val="00CB1994"/>
    <w:rsid w:val="00CB1A69"/>
    <w:rsid w:val="00CB399B"/>
    <w:rsid w:val="00CB55FA"/>
    <w:rsid w:val="00CB5690"/>
    <w:rsid w:val="00CB66D6"/>
    <w:rsid w:val="00CB6C8F"/>
    <w:rsid w:val="00CB7FC4"/>
    <w:rsid w:val="00CC0286"/>
    <w:rsid w:val="00CC48BA"/>
    <w:rsid w:val="00CC6E76"/>
    <w:rsid w:val="00CC7F0F"/>
    <w:rsid w:val="00CD0007"/>
    <w:rsid w:val="00CD072A"/>
    <w:rsid w:val="00CD321F"/>
    <w:rsid w:val="00CD5A67"/>
    <w:rsid w:val="00CD6836"/>
    <w:rsid w:val="00CD684E"/>
    <w:rsid w:val="00CE0E1C"/>
    <w:rsid w:val="00CE21BE"/>
    <w:rsid w:val="00CE35EB"/>
    <w:rsid w:val="00CE49FE"/>
    <w:rsid w:val="00CE5DDF"/>
    <w:rsid w:val="00CE6237"/>
    <w:rsid w:val="00CE6E4D"/>
    <w:rsid w:val="00CF274D"/>
    <w:rsid w:val="00CF60F6"/>
    <w:rsid w:val="00CF7EA4"/>
    <w:rsid w:val="00D01A04"/>
    <w:rsid w:val="00D020B8"/>
    <w:rsid w:val="00D023D4"/>
    <w:rsid w:val="00D02841"/>
    <w:rsid w:val="00D03E35"/>
    <w:rsid w:val="00D0516D"/>
    <w:rsid w:val="00D05FD1"/>
    <w:rsid w:val="00D11984"/>
    <w:rsid w:val="00D16404"/>
    <w:rsid w:val="00D16AB7"/>
    <w:rsid w:val="00D179B7"/>
    <w:rsid w:val="00D17F3B"/>
    <w:rsid w:val="00D2017D"/>
    <w:rsid w:val="00D21B54"/>
    <w:rsid w:val="00D229AA"/>
    <w:rsid w:val="00D22F7A"/>
    <w:rsid w:val="00D2413C"/>
    <w:rsid w:val="00D301C6"/>
    <w:rsid w:val="00D30B6C"/>
    <w:rsid w:val="00D339E5"/>
    <w:rsid w:val="00D33AA9"/>
    <w:rsid w:val="00D34477"/>
    <w:rsid w:val="00D34863"/>
    <w:rsid w:val="00D35B4E"/>
    <w:rsid w:val="00D36E76"/>
    <w:rsid w:val="00D36FE7"/>
    <w:rsid w:val="00D439E8"/>
    <w:rsid w:val="00D4440C"/>
    <w:rsid w:val="00D47A79"/>
    <w:rsid w:val="00D5063A"/>
    <w:rsid w:val="00D507AE"/>
    <w:rsid w:val="00D50BB5"/>
    <w:rsid w:val="00D51608"/>
    <w:rsid w:val="00D532F5"/>
    <w:rsid w:val="00D53C24"/>
    <w:rsid w:val="00D5446C"/>
    <w:rsid w:val="00D55339"/>
    <w:rsid w:val="00D5774F"/>
    <w:rsid w:val="00D612DA"/>
    <w:rsid w:val="00D61BEB"/>
    <w:rsid w:val="00D64931"/>
    <w:rsid w:val="00D722C9"/>
    <w:rsid w:val="00D73C02"/>
    <w:rsid w:val="00D8123B"/>
    <w:rsid w:val="00D81746"/>
    <w:rsid w:val="00D81B09"/>
    <w:rsid w:val="00D820E2"/>
    <w:rsid w:val="00D829B7"/>
    <w:rsid w:val="00D8329D"/>
    <w:rsid w:val="00D86732"/>
    <w:rsid w:val="00D86735"/>
    <w:rsid w:val="00D87BF7"/>
    <w:rsid w:val="00D907FC"/>
    <w:rsid w:val="00D916CF"/>
    <w:rsid w:val="00D925E4"/>
    <w:rsid w:val="00D92F63"/>
    <w:rsid w:val="00D9326E"/>
    <w:rsid w:val="00D941A9"/>
    <w:rsid w:val="00DA27D1"/>
    <w:rsid w:val="00DA5DFB"/>
    <w:rsid w:val="00DA79BC"/>
    <w:rsid w:val="00DB016C"/>
    <w:rsid w:val="00DB283B"/>
    <w:rsid w:val="00DB326C"/>
    <w:rsid w:val="00DB41C2"/>
    <w:rsid w:val="00DB5307"/>
    <w:rsid w:val="00DC18DC"/>
    <w:rsid w:val="00DC29DC"/>
    <w:rsid w:val="00DC2CBD"/>
    <w:rsid w:val="00DD017A"/>
    <w:rsid w:val="00DD3E3D"/>
    <w:rsid w:val="00DD60F0"/>
    <w:rsid w:val="00DD678C"/>
    <w:rsid w:val="00DD708E"/>
    <w:rsid w:val="00DD75C7"/>
    <w:rsid w:val="00DE1E8C"/>
    <w:rsid w:val="00DE31A8"/>
    <w:rsid w:val="00DE5285"/>
    <w:rsid w:val="00DE5FFC"/>
    <w:rsid w:val="00DE6FBA"/>
    <w:rsid w:val="00DF0C76"/>
    <w:rsid w:val="00DF0E95"/>
    <w:rsid w:val="00DF1D63"/>
    <w:rsid w:val="00DF49E0"/>
    <w:rsid w:val="00DF53D3"/>
    <w:rsid w:val="00DF53F2"/>
    <w:rsid w:val="00DF6A2C"/>
    <w:rsid w:val="00DF72B5"/>
    <w:rsid w:val="00DF7A10"/>
    <w:rsid w:val="00E011AE"/>
    <w:rsid w:val="00E03735"/>
    <w:rsid w:val="00E03D54"/>
    <w:rsid w:val="00E04951"/>
    <w:rsid w:val="00E04E77"/>
    <w:rsid w:val="00E05556"/>
    <w:rsid w:val="00E062C4"/>
    <w:rsid w:val="00E07721"/>
    <w:rsid w:val="00E077DA"/>
    <w:rsid w:val="00E1022E"/>
    <w:rsid w:val="00E17330"/>
    <w:rsid w:val="00E20B48"/>
    <w:rsid w:val="00E23A37"/>
    <w:rsid w:val="00E23B7C"/>
    <w:rsid w:val="00E248D4"/>
    <w:rsid w:val="00E24CB8"/>
    <w:rsid w:val="00E2530D"/>
    <w:rsid w:val="00E25B32"/>
    <w:rsid w:val="00E25F8F"/>
    <w:rsid w:val="00E2790D"/>
    <w:rsid w:val="00E30398"/>
    <w:rsid w:val="00E3120D"/>
    <w:rsid w:val="00E32EDF"/>
    <w:rsid w:val="00E33B0C"/>
    <w:rsid w:val="00E40A88"/>
    <w:rsid w:val="00E42DA9"/>
    <w:rsid w:val="00E433FC"/>
    <w:rsid w:val="00E45E28"/>
    <w:rsid w:val="00E45E92"/>
    <w:rsid w:val="00E46286"/>
    <w:rsid w:val="00E46A4A"/>
    <w:rsid w:val="00E5040D"/>
    <w:rsid w:val="00E544BF"/>
    <w:rsid w:val="00E561A5"/>
    <w:rsid w:val="00E56BA1"/>
    <w:rsid w:val="00E6073A"/>
    <w:rsid w:val="00E623F8"/>
    <w:rsid w:val="00E66BA4"/>
    <w:rsid w:val="00E72579"/>
    <w:rsid w:val="00E76080"/>
    <w:rsid w:val="00E772FA"/>
    <w:rsid w:val="00E77961"/>
    <w:rsid w:val="00E83C61"/>
    <w:rsid w:val="00E84733"/>
    <w:rsid w:val="00E860C0"/>
    <w:rsid w:val="00E90FAE"/>
    <w:rsid w:val="00E913AE"/>
    <w:rsid w:val="00E92D9E"/>
    <w:rsid w:val="00E946DB"/>
    <w:rsid w:val="00E9548B"/>
    <w:rsid w:val="00E9582F"/>
    <w:rsid w:val="00E97C7D"/>
    <w:rsid w:val="00EA1388"/>
    <w:rsid w:val="00EA5994"/>
    <w:rsid w:val="00EA61E7"/>
    <w:rsid w:val="00EA7D69"/>
    <w:rsid w:val="00EB1967"/>
    <w:rsid w:val="00EB1E2D"/>
    <w:rsid w:val="00EB2651"/>
    <w:rsid w:val="00EB2CC0"/>
    <w:rsid w:val="00EB2D44"/>
    <w:rsid w:val="00EB381E"/>
    <w:rsid w:val="00EB6A78"/>
    <w:rsid w:val="00EC0757"/>
    <w:rsid w:val="00EC330F"/>
    <w:rsid w:val="00EC338D"/>
    <w:rsid w:val="00EC6B81"/>
    <w:rsid w:val="00ED3745"/>
    <w:rsid w:val="00ED6669"/>
    <w:rsid w:val="00ED7D30"/>
    <w:rsid w:val="00ED7DD8"/>
    <w:rsid w:val="00EE0950"/>
    <w:rsid w:val="00EE267B"/>
    <w:rsid w:val="00EE26FC"/>
    <w:rsid w:val="00EE280F"/>
    <w:rsid w:val="00EE2C3D"/>
    <w:rsid w:val="00EE32EE"/>
    <w:rsid w:val="00EE4063"/>
    <w:rsid w:val="00EE74F9"/>
    <w:rsid w:val="00EF0061"/>
    <w:rsid w:val="00EF09E0"/>
    <w:rsid w:val="00EF635A"/>
    <w:rsid w:val="00F00943"/>
    <w:rsid w:val="00F067DA"/>
    <w:rsid w:val="00F07638"/>
    <w:rsid w:val="00F07DE6"/>
    <w:rsid w:val="00F112AA"/>
    <w:rsid w:val="00F14E20"/>
    <w:rsid w:val="00F15D68"/>
    <w:rsid w:val="00F15E2C"/>
    <w:rsid w:val="00F16695"/>
    <w:rsid w:val="00F16CBC"/>
    <w:rsid w:val="00F21B11"/>
    <w:rsid w:val="00F24D83"/>
    <w:rsid w:val="00F25B3D"/>
    <w:rsid w:val="00F266E3"/>
    <w:rsid w:val="00F27D0D"/>
    <w:rsid w:val="00F310FA"/>
    <w:rsid w:val="00F32CBC"/>
    <w:rsid w:val="00F33054"/>
    <w:rsid w:val="00F3599D"/>
    <w:rsid w:val="00F379AF"/>
    <w:rsid w:val="00F40C84"/>
    <w:rsid w:val="00F42DBE"/>
    <w:rsid w:val="00F513DA"/>
    <w:rsid w:val="00F51AA5"/>
    <w:rsid w:val="00F523EC"/>
    <w:rsid w:val="00F56807"/>
    <w:rsid w:val="00F56843"/>
    <w:rsid w:val="00F6018B"/>
    <w:rsid w:val="00F62FF5"/>
    <w:rsid w:val="00F6403D"/>
    <w:rsid w:val="00F651EB"/>
    <w:rsid w:val="00F65635"/>
    <w:rsid w:val="00F70BDA"/>
    <w:rsid w:val="00F710B8"/>
    <w:rsid w:val="00F722F7"/>
    <w:rsid w:val="00F72716"/>
    <w:rsid w:val="00F7544A"/>
    <w:rsid w:val="00F76285"/>
    <w:rsid w:val="00F76DA0"/>
    <w:rsid w:val="00F806CE"/>
    <w:rsid w:val="00F81BEE"/>
    <w:rsid w:val="00F81E3C"/>
    <w:rsid w:val="00F867EA"/>
    <w:rsid w:val="00F87930"/>
    <w:rsid w:val="00F9062E"/>
    <w:rsid w:val="00F91C91"/>
    <w:rsid w:val="00F942B9"/>
    <w:rsid w:val="00F96927"/>
    <w:rsid w:val="00FA304B"/>
    <w:rsid w:val="00FB10D8"/>
    <w:rsid w:val="00FB4AAE"/>
    <w:rsid w:val="00FB55CD"/>
    <w:rsid w:val="00FB7540"/>
    <w:rsid w:val="00FB7C5A"/>
    <w:rsid w:val="00FC0117"/>
    <w:rsid w:val="00FC24ED"/>
    <w:rsid w:val="00FC68EF"/>
    <w:rsid w:val="00FD0C1D"/>
    <w:rsid w:val="00FD25B6"/>
    <w:rsid w:val="00FD46C6"/>
    <w:rsid w:val="00FD4CCD"/>
    <w:rsid w:val="00FD7DD8"/>
    <w:rsid w:val="00FE5E83"/>
    <w:rsid w:val="00FE7172"/>
    <w:rsid w:val="00FF01E4"/>
    <w:rsid w:val="00FF2061"/>
    <w:rsid w:val="00FF25DD"/>
    <w:rsid w:val="00FF28D8"/>
    <w:rsid w:val="00FF3249"/>
    <w:rsid w:val="00FF55A8"/>
    <w:rsid w:val="00FF56B1"/>
    <w:rsid w:val="00FF5BD6"/>
    <w:rsid w:val="00FF65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69B162"/>
  <w15:chartTrackingRefBased/>
  <w15:docId w15:val="{290A2DC2-93FC-4CBC-B761-F39FE7D9C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27B7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9121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05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05CC"/>
  </w:style>
  <w:style w:type="paragraph" w:styleId="Footer">
    <w:name w:val="footer"/>
    <w:basedOn w:val="Normal"/>
    <w:link w:val="FooterChar"/>
    <w:uiPriority w:val="99"/>
    <w:unhideWhenUsed/>
    <w:rsid w:val="008D05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05CC"/>
  </w:style>
  <w:style w:type="paragraph" w:styleId="BodyText">
    <w:name w:val="Body Text"/>
    <w:basedOn w:val="Normal"/>
    <w:link w:val="BodyTextChar"/>
    <w:uiPriority w:val="1"/>
    <w:qFormat/>
    <w:rsid w:val="0068477D"/>
    <w:pPr>
      <w:widowControl w:val="0"/>
      <w:autoSpaceDE w:val="0"/>
      <w:autoSpaceDN w:val="0"/>
      <w:spacing w:after="0" w:line="240" w:lineRule="auto"/>
    </w:pPr>
    <w:rPr>
      <w:rFonts w:ascii="Arial" w:eastAsia="Arial" w:hAnsi="Arial" w:cs="Arial"/>
      <w:sz w:val="24"/>
      <w:szCs w:val="24"/>
      <w:lang w:val="en-US"/>
    </w:rPr>
  </w:style>
  <w:style w:type="character" w:customStyle="1" w:styleId="BodyTextChar">
    <w:name w:val="Body Text Char"/>
    <w:basedOn w:val="DefaultParagraphFont"/>
    <w:link w:val="BodyText"/>
    <w:uiPriority w:val="1"/>
    <w:rsid w:val="0068477D"/>
    <w:rPr>
      <w:rFonts w:ascii="Arial" w:eastAsia="Arial" w:hAnsi="Arial" w:cs="Arial"/>
      <w:sz w:val="24"/>
      <w:szCs w:val="24"/>
      <w:lang w:val="en-US"/>
    </w:rPr>
  </w:style>
  <w:style w:type="paragraph" w:styleId="ListParagraph">
    <w:name w:val="List Paragraph"/>
    <w:basedOn w:val="Normal"/>
    <w:uiPriority w:val="34"/>
    <w:qFormat/>
    <w:rsid w:val="00A14586"/>
    <w:pPr>
      <w:widowControl w:val="0"/>
      <w:autoSpaceDE w:val="0"/>
      <w:autoSpaceDN w:val="0"/>
      <w:spacing w:after="0" w:line="240" w:lineRule="auto"/>
      <w:ind w:left="2080" w:hanging="361"/>
    </w:pPr>
    <w:rPr>
      <w:rFonts w:ascii="Arial" w:eastAsia="Arial" w:hAnsi="Arial" w:cs="Arial"/>
      <w:lang w:val="en-US"/>
    </w:rPr>
  </w:style>
  <w:style w:type="paragraph" w:styleId="NoSpacing">
    <w:name w:val="No Spacing"/>
    <w:uiPriority w:val="1"/>
    <w:qFormat/>
    <w:rsid w:val="00812BE4"/>
    <w:pPr>
      <w:spacing w:after="0" w:line="240" w:lineRule="auto"/>
    </w:pPr>
  </w:style>
  <w:style w:type="character" w:styleId="CommentReference">
    <w:name w:val="annotation reference"/>
    <w:basedOn w:val="DefaultParagraphFont"/>
    <w:uiPriority w:val="99"/>
    <w:semiHidden/>
    <w:unhideWhenUsed/>
    <w:rsid w:val="00991C7E"/>
    <w:rPr>
      <w:sz w:val="16"/>
      <w:szCs w:val="16"/>
    </w:rPr>
  </w:style>
  <w:style w:type="paragraph" w:styleId="CommentText">
    <w:name w:val="annotation text"/>
    <w:basedOn w:val="Normal"/>
    <w:link w:val="CommentTextChar"/>
    <w:uiPriority w:val="99"/>
    <w:semiHidden/>
    <w:unhideWhenUsed/>
    <w:rsid w:val="00991C7E"/>
    <w:pPr>
      <w:spacing w:line="240" w:lineRule="auto"/>
    </w:pPr>
    <w:rPr>
      <w:sz w:val="20"/>
      <w:szCs w:val="20"/>
    </w:rPr>
  </w:style>
  <w:style w:type="character" w:customStyle="1" w:styleId="CommentTextChar">
    <w:name w:val="Comment Text Char"/>
    <w:basedOn w:val="DefaultParagraphFont"/>
    <w:link w:val="CommentText"/>
    <w:uiPriority w:val="99"/>
    <w:semiHidden/>
    <w:rsid w:val="00991C7E"/>
    <w:rPr>
      <w:sz w:val="20"/>
      <w:szCs w:val="20"/>
    </w:rPr>
  </w:style>
  <w:style w:type="paragraph" w:styleId="CommentSubject">
    <w:name w:val="annotation subject"/>
    <w:basedOn w:val="CommentText"/>
    <w:next w:val="CommentText"/>
    <w:link w:val="CommentSubjectChar"/>
    <w:uiPriority w:val="99"/>
    <w:semiHidden/>
    <w:unhideWhenUsed/>
    <w:rsid w:val="00991C7E"/>
    <w:rPr>
      <w:b/>
      <w:bCs/>
    </w:rPr>
  </w:style>
  <w:style w:type="character" w:customStyle="1" w:styleId="CommentSubjectChar">
    <w:name w:val="Comment Subject Char"/>
    <w:basedOn w:val="CommentTextChar"/>
    <w:link w:val="CommentSubject"/>
    <w:uiPriority w:val="99"/>
    <w:semiHidden/>
    <w:rsid w:val="00991C7E"/>
    <w:rPr>
      <w:b/>
      <w:bCs/>
      <w:sz w:val="20"/>
      <w:szCs w:val="20"/>
    </w:rPr>
  </w:style>
  <w:style w:type="paragraph" w:styleId="Revision">
    <w:name w:val="Revision"/>
    <w:hidden/>
    <w:uiPriority w:val="99"/>
    <w:semiHidden/>
    <w:rsid w:val="00050359"/>
    <w:pPr>
      <w:spacing w:after="0" w:line="240" w:lineRule="auto"/>
    </w:pPr>
  </w:style>
  <w:style w:type="table" w:styleId="TableGrid">
    <w:name w:val="Table Grid"/>
    <w:basedOn w:val="TableNormal"/>
    <w:uiPriority w:val="39"/>
    <w:rsid w:val="00984D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84D2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CF60F6"/>
    <w:pPr>
      <w:widowControl w:val="0"/>
      <w:autoSpaceDE w:val="0"/>
      <w:autoSpaceDN w:val="0"/>
      <w:spacing w:after="0" w:line="240" w:lineRule="auto"/>
      <w:jc w:val="center"/>
    </w:pPr>
    <w:rPr>
      <w:rFonts w:ascii="Arial" w:eastAsia="Arial" w:hAnsi="Arial" w:cs="Arial"/>
      <w:lang w:val="en-US"/>
    </w:rPr>
  </w:style>
  <w:style w:type="character" w:customStyle="1" w:styleId="Heading1Char">
    <w:name w:val="Heading 1 Char"/>
    <w:basedOn w:val="DefaultParagraphFont"/>
    <w:link w:val="Heading1"/>
    <w:uiPriority w:val="9"/>
    <w:rsid w:val="00927B78"/>
    <w:rPr>
      <w:rFonts w:ascii="Times New Roman" w:eastAsia="Times New Roman" w:hAnsi="Times New Roman" w:cs="Times New Roman"/>
      <w:b/>
      <w:bCs/>
      <w:kern w:val="36"/>
      <w:sz w:val="48"/>
      <w:szCs w:val="48"/>
      <w:lang w:eastAsia="en-IN"/>
    </w:rPr>
  </w:style>
  <w:style w:type="paragraph" w:customStyle="1" w:styleId="Default">
    <w:name w:val="Default"/>
    <w:rsid w:val="00B03E75"/>
    <w:pPr>
      <w:autoSpaceDE w:val="0"/>
      <w:autoSpaceDN w:val="0"/>
      <w:adjustRightInd w:val="0"/>
      <w:spacing w:after="0" w:line="240" w:lineRule="auto"/>
    </w:pPr>
    <w:rPr>
      <w:rFonts w:ascii="CNDBJG+TimesNewRoman" w:eastAsia="Times New Roman" w:hAnsi="CNDBJG+TimesNewRoman" w:cs="CNDBJG+TimesNewRoman"/>
      <w:color w:val="000000"/>
      <w:sz w:val="24"/>
      <w:szCs w:val="24"/>
      <w:lang w:val="en-US"/>
    </w:rPr>
  </w:style>
  <w:style w:type="paragraph" w:styleId="PlainText">
    <w:name w:val="Plain Text"/>
    <w:basedOn w:val="Normal"/>
    <w:link w:val="PlainTextChar"/>
    <w:uiPriority w:val="99"/>
    <w:unhideWhenUsed/>
    <w:rsid w:val="00425BF5"/>
    <w:pPr>
      <w:spacing w:after="120" w:line="360" w:lineRule="auto"/>
    </w:pPr>
    <w:rPr>
      <w:rFonts w:ascii="Consolas" w:hAnsi="Consolas" w:cs="Consolas"/>
      <w:color w:val="5A5A5A"/>
      <w:sz w:val="21"/>
      <w:szCs w:val="21"/>
      <w:lang w:val="en-US"/>
    </w:rPr>
  </w:style>
  <w:style w:type="character" w:customStyle="1" w:styleId="PlainTextChar">
    <w:name w:val="Plain Text Char"/>
    <w:basedOn w:val="DefaultParagraphFont"/>
    <w:link w:val="PlainText"/>
    <w:uiPriority w:val="99"/>
    <w:rsid w:val="00425BF5"/>
    <w:rPr>
      <w:rFonts w:ascii="Consolas" w:hAnsi="Consolas" w:cs="Consolas"/>
      <w:color w:val="5A5A5A"/>
      <w:sz w:val="21"/>
      <w:szCs w:val="21"/>
      <w:lang w:val="en-US"/>
    </w:rPr>
  </w:style>
  <w:style w:type="character" w:customStyle="1" w:styleId="Heading2Char">
    <w:name w:val="Heading 2 Char"/>
    <w:basedOn w:val="DefaultParagraphFont"/>
    <w:link w:val="Heading2"/>
    <w:uiPriority w:val="9"/>
    <w:semiHidden/>
    <w:rsid w:val="009121C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841">
      <w:bodyDiv w:val="1"/>
      <w:marLeft w:val="0"/>
      <w:marRight w:val="0"/>
      <w:marTop w:val="0"/>
      <w:marBottom w:val="0"/>
      <w:divBdr>
        <w:top w:val="none" w:sz="0" w:space="0" w:color="auto"/>
        <w:left w:val="none" w:sz="0" w:space="0" w:color="auto"/>
        <w:bottom w:val="none" w:sz="0" w:space="0" w:color="auto"/>
        <w:right w:val="none" w:sz="0" w:space="0" w:color="auto"/>
      </w:divBdr>
    </w:div>
    <w:div w:id="2560808">
      <w:bodyDiv w:val="1"/>
      <w:marLeft w:val="0"/>
      <w:marRight w:val="0"/>
      <w:marTop w:val="0"/>
      <w:marBottom w:val="0"/>
      <w:divBdr>
        <w:top w:val="none" w:sz="0" w:space="0" w:color="auto"/>
        <w:left w:val="none" w:sz="0" w:space="0" w:color="auto"/>
        <w:bottom w:val="none" w:sz="0" w:space="0" w:color="auto"/>
        <w:right w:val="none" w:sz="0" w:space="0" w:color="auto"/>
      </w:divBdr>
    </w:div>
    <w:div w:id="8679975">
      <w:bodyDiv w:val="1"/>
      <w:marLeft w:val="0"/>
      <w:marRight w:val="0"/>
      <w:marTop w:val="0"/>
      <w:marBottom w:val="0"/>
      <w:divBdr>
        <w:top w:val="none" w:sz="0" w:space="0" w:color="auto"/>
        <w:left w:val="none" w:sz="0" w:space="0" w:color="auto"/>
        <w:bottom w:val="none" w:sz="0" w:space="0" w:color="auto"/>
        <w:right w:val="none" w:sz="0" w:space="0" w:color="auto"/>
      </w:divBdr>
    </w:div>
    <w:div w:id="20397553">
      <w:bodyDiv w:val="1"/>
      <w:marLeft w:val="0"/>
      <w:marRight w:val="0"/>
      <w:marTop w:val="0"/>
      <w:marBottom w:val="0"/>
      <w:divBdr>
        <w:top w:val="none" w:sz="0" w:space="0" w:color="auto"/>
        <w:left w:val="none" w:sz="0" w:space="0" w:color="auto"/>
        <w:bottom w:val="none" w:sz="0" w:space="0" w:color="auto"/>
        <w:right w:val="none" w:sz="0" w:space="0" w:color="auto"/>
      </w:divBdr>
    </w:div>
    <w:div w:id="38632793">
      <w:bodyDiv w:val="1"/>
      <w:marLeft w:val="0"/>
      <w:marRight w:val="0"/>
      <w:marTop w:val="0"/>
      <w:marBottom w:val="0"/>
      <w:divBdr>
        <w:top w:val="none" w:sz="0" w:space="0" w:color="auto"/>
        <w:left w:val="none" w:sz="0" w:space="0" w:color="auto"/>
        <w:bottom w:val="none" w:sz="0" w:space="0" w:color="auto"/>
        <w:right w:val="none" w:sz="0" w:space="0" w:color="auto"/>
      </w:divBdr>
    </w:div>
    <w:div w:id="75829525">
      <w:bodyDiv w:val="1"/>
      <w:marLeft w:val="0"/>
      <w:marRight w:val="0"/>
      <w:marTop w:val="0"/>
      <w:marBottom w:val="0"/>
      <w:divBdr>
        <w:top w:val="none" w:sz="0" w:space="0" w:color="auto"/>
        <w:left w:val="none" w:sz="0" w:space="0" w:color="auto"/>
        <w:bottom w:val="none" w:sz="0" w:space="0" w:color="auto"/>
        <w:right w:val="none" w:sz="0" w:space="0" w:color="auto"/>
      </w:divBdr>
    </w:div>
    <w:div w:id="78798350">
      <w:bodyDiv w:val="1"/>
      <w:marLeft w:val="0"/>
      <w:marRight w:val="0"/>
      <w:marTop w:val="0"/>
      <w:marBottom w:val="0"/>
      <w:divBdr>
        <w:top w:val="none" w:sz="0" w:space="0" w:color="auto"/>
        <w:left w:val="none" w:sz="0" w:space="0" w:color="auto"/>
        <w:bottom w:val="none" w:sz="0" w:space="0" w:color="auto"/>
        <w:right w:val="none" w:sz="0" w:space="0" w:color="auto"/>
      </w:divBdr>
    </w:div>
    <w:div w:id="79913231">
      <w:bodyDiv w:val="1"/>
      <w:marLeft w:val="0"/>
      <w:marRight w:val="0"/>
      <w:marTop w:val="0"/>
      <w:marBottom w:val="0"/>
      <w:divBdr>
        <w:top w:val="none" w:sz="0" w:space="0" w:color="auto"/>
        <w:left w:val="none" w:sz="0" w:space="0" w:color="auto"/>
        <w:bottom w:val="none" w:sz="0" w:space="0" w:color="auto"/>
        <w:right w:val="none" w:sz="0" w:space="0" w:color="auto"/>
      </w:divBdr>
    </w:div>
    <w:div w:id="80807285">
      <w:bodyDiv w:val="1"/>
      <w:marLeft w:val="0"/>
      <w:marRight w:val="0"/>
      <w:marTop w:val="0"/>
      <w:marBottom w:val="0"/>
      <w:divBdr>
        <w:top w:val="none" w:sz="0" w:space="0" w:color="auto"/>
        <w:left w:val="none" w:sz="0" w:space="0" w:color="auto"/>
        <w:bottom w:val="none" w:sz="0" w:space="0" w:color="auto"/>
        <w:right w:val="none" w:sz="0" w:space="0" w:color="auto"/>
      </w:divBdr>
    </w:div>
    <w:div w:id="84113029">
      <w:bodyDiv w:val="1"/>
      <w:marLeft w:val="0"/>
      <w:marRight w:val="0"/>
      <w:marTop w:val="0"/>
      <w:marBottom w:val="0"/>
      <w:divBdr>
        <w:top w:val="none" w:sz="0" w:space="0" w:color="auto"/>
        <w:left w:val="none" w:sz="0" w:space="0" w:color="auto"/>
        <w:bottom w:val="none" w:sz="0" w:space="0" w:color="auto"/>
        <w:right w:val="none" w:sz="0" w:space="0" w:color="auto"/>
      </w:divBdr>
    </w:div>
    <w:div w:id="90708492">
      <w:bodyDiv w:val="1"/>
      <w:marLeft w:val="0"/>
      <w:marRight w:val="0"/>
      <w:marTop w:val="0"/>
      <w:marBottom w:val="0"/>
      <w:divBdr>
        <w:top w:val="none" w:sz="0" w:space="0" w:color="auto"/>
        <w:left w:val="none" w:sz="0" w:space="0" w:color="auto"/>
        <w:bottom w:val="none" w:sz="0" w:space="0" w:color="auto"/>
        <w:right w:val="none" w:sz="0" w:space="0" w:color="auto"/>
      </w:divBdr>
    </w:div>
    <w:div w:id="90975077">
      <w:bodyDiv w:val="1"/>
      <w:marLeft w:val="0"/>
      <w:marRight w:val="0"/>
      <w:marTop w:val="0"/>
      <w:marBottom w:val="0"/>
      <w:divBdr>
        <w:top w:val="none" w:sz="0" w:space="0" w:color="auto"/>
        <w:left w:val="none" w:sz="0" w:space="0" w:color="auto"/>
        <w:bottom w:val="none" w:sz="0" w:space="0" w:color="auto"/>
        <w:right w:val="none" w:sz="0" w:space="0" w:color="auto"/>
      </w:divBdr>
    </w:div>
    <w:div w:id="125898946">
      <w:bodyDiv w:val="1"/>
      <w:marLeft w:val="0"/>
      <w:marRight w:val="0"/>
      <w:marTop w:val="0"/>
      <w:marBottom w:val="0"/>
      <w:divBdr>
        <w:top w:val="none" w:sz="0" w:space="0" w:color="auto"/>
        <w:left w:val="none" w:sz="0" w:space="0" w:color="auto"/>
        <w:bottom w:val="none" w:sz="0" w:space="0" w:color="auto"/>
        <w:right w:val="none" w:sz="0" w:space="0" w:color="auto"/>
      </w:divBdr>
    </w:div>
    <w:div w:id="128327523">
      <w:bodyDiv w:val="1"/>
      <w:marLeft w:val="0"/>
      <w:marRight w:val="0"/>
      <w:marTop w:val="0"/>
      <w:marBottom w:val="0"/>
      <w:divBdr>
        <w:top w:val="none" w:sz="0" w:space="0" w:color="auto"/>
        <w:left w:val="none" w:sz="0" w:space="0" w:color="auto"/>
        <w:bottom w:val="none" w:sz="0" w:space="0" w:color="auto"/>
        <w:right w:val="none" w:sz="0" w:space="0" w:color="auto"/>
      </w:divBdr>
    </w:div>
    <w:div w:id="161359106">
      <w:bodyDiv w:val="1"/>
      <w:marLeft w:val="0"/>
      <w:marRight w:val="0"/>
      <w:marTop w:val="0"/>
      <w:marBottom w:val="0"/>
      <w:divBdr>
        <w:top w:val="none" w:sz="0" w:space="0" w:color="auto"/>
        <w:left w:val="none" w:sz="0" w:space="0" w:color="auto"/>
        <w:bottom w:val="none" w:sz="0" w:space="0" w:color="auto"/>
        <w:right w:val="none" w:sz="0" w:space="0" w:color="auto"/>
      </w:divBdr>
      <w:divsChild>
        <w:div w:id="1557814969">
          <w:marLeft w:val="274"/>
          <w:marRight w:val="0"/>
          <w:marTop w:val="0"/>
          <w:marBottom w:val="0"/>
          <w:divBdr>
            <w:top w:val="none" w:sz="0" w:space="0" w:color="auto"/>
            <w:left w:val="none" w:sz="0" w:space="0" w:color="auto"/>
            <w:bottom w:val="none" w:sz="0" w:space="0" w:color="auto"/>
            <w:right w:val="none" w:sz="0" w:space="0" w:color="auto"/>
          </w:divBdr>
        </w:div>
      </w:divsChild>
    </w:div>
    <w:div w:id="168181821">
      <w:bodyDiv w:val="1"/>
      <w:marLeft w:val="0"/>
      <w:marRight w:val="0"/>
      <w:marTop w:val="0"/>
      <w:marBottom w:val="0"/>
      <w:divBdr>
        <w:top w:val="none" w:sz="0" w:space="0" w:color="auto"/>
        <w:left w:val="none" w:sz="0" w:space="0" w:color="auto"/>
        <w:bottom w:val="none" w:sz="0" w:space="0" w:color="auto"/>
        <w:right w:val="none" w:sz="0" w:space="0" w:color="auto"/>
      </w:divBdr>
    </w:div>
    <w:div w:id="188883601">
      <w:bodyDiv w:val="1"/>
      <w:marLeft w:val="0"/>
      <w:marRight w:val="0"/>
      <w:marTop w:val="0"/>
      <w:marBottom w:val="0"/>
      <w:divBdr>
        <w:top w:val="none" w:sz="0" w:space="0" w:color="auto"/>
        <w:left w:val="none" w:sz="0" w:space="0" w:color="auto"/>
        <w:bottom w:val="none" w:sz="0" w:space="0" w:color="auto"/>
        <w:right w:val="none" w:sz="0" w:space="0" w:color="auto"/>
      </w:divBdr>
    </w:div>
    <w:div w:id="192236114">
      <w:bodyDiv w:val="1"/>
      <w:marLeft w:val="0"/>
      <w:marRight w:val="0"/>
      <w:marTop w:val="0"/>
      <w:marBottom w:val="0"/>
      <w:divBdr>
        <w:top w:val="none" w:sz="0" w:space="0" w:color="auto"/>
        <w:left w:val="none" w:sz="0" w:space="0" w:color="auto"/>
        <w:bottom w:val="none" w:sz="0" w:space="0" w:color="auto"/>
        <w:right w:val="none" w:sz="0" w:space="0" w:color="auto"/>
      </w:divBdr>
    </w:div>
    <w:div w:id="192966000">
      <w:bodyDiv w:val="1"/>
      <w:marLeft w:val="0"/>
      <w:marRight w:val="0"/>
      <w:marTop w:val="0"/>
      <w:marBottom w:val="0"/>
      <w:divBdr>
        <w:top w:val="none" w:sz="0" w:space="0" w:color="auto"/>
        <w:left w:val="none" w:sz="0" w:space="0" w:color="auto"/>
        <w:bottom w:val="none" w:sz="0" w:space="0" w:color="auto"/>
        <w:right w:val="none" w:sz="0" w:space="0" w:color="auto"/>
      </w:divBdr>
    </w:div>
    <w:div w:id="196898501">
      <w:bodyDiv w:val="1"/>
      <w:marLeft w:val="0"/>
      <w:marRight w:val="0"/>
      <w:marTop w:val="0"/>
      <w:marBottom w:val="0"/>
      <w:divBdr>
        <w:top w:val="none" w:sz="0" w:space="0" w:color="auto"/>
        <w:left w:val="none" w:sz="0" w:space="0" w:color="auto"/>
        <w:bottom w:val="none" w:sz="0" w:space="0" w:color="auto"/>
        <w:right w:val="none" w:sz="0" w:space="0" w:color="auto"/>
      </w:divBdr>
    </w:div>
    <w:div w:id="206919243">
      <w:bodyDiv w:val="1"/>
      <w:marLeft w:val="0"/>
      <w:marRight w:val="0"/>
      <w:marTop w:val="0"/>
      <w:marBottom w:val="0"/>
      <w:divBdr>
        <w:top w:val="none" w:sz="0" w:space="0" w:color="auto"/>
        <w:left w:val="none" w:sz="0" w:space="0" w:color="auto"/>
        <w:bottom w:val="none" w:sz="0" w:space="0" w:color="auto"/>
        <w:right w:val="none" w:sz="0" w:space="0" w:color="auto"/>
      </w:divBdr>
    </w:div>
    <w:div w:id="211118665">
      <w:bodyDiv w:val="1"/>
      <w:marLeft w:val="0"/>
      <w:marRight w:val="0"/>
      <w:marTop w:val="0"/>
      <w:marBottom w:val="0"/>
      <w:divBdr>
        <w:top w:val="none" w:sz="0" w:space="0" w:color="auto"/>
        <w:left w:val="none" w:sz="0" w:space="0" w:color="auto"/>
        <w:bottom w:val="none" w:sz="0" w:space="0" w:color="auto"/>
        <w:right w:val="none" w:sz="0" w:space="0" w:color="auto"/>
      </w:divBdr>
    </w:div>
    <w:div w:id="238102811">
      <w:bodyDiv w:val="1"/>
      <w:marLeft w:val="0"/>
      <w:marRight w:val="0"/>
      <w:marTop w:val="0"/>
      <w:marBottom w:val="0"/>
      <w:divBdr>
        <w:top w:val="none" w:sz="0" w:space="0" w:color="auto"/>
        <w:left w:val="none" w:sz="0" w:space="0" w:color="auto"/>
        <w:bottom w:val="none" w:sz="0" w:space="0" w:color="auto"/>
        <w:right w:val="none" w:sz="0" w:space="0" w:color="auto"/>
      </w:divBdr>
    </w:div>
    <w:div w:id="238249404">
      <w:bodyDiv w:val="1"/>
      <w:marLeft w:val="0"/>
      <w:marRight w:val="0"/>
      <w:marTop w:val="0"/>
      <w:marBottom w:val="0"/>
      <w:divBdr>
        <w:top w:val="none" w:sz="0" w:space="0" w:color="auto"/>
        <w:left w:val="none" w:sz="0" w:space="0" w:color="auto"/>
        <w:bottom w:val="none" w:sz="0" w:space="0" w:color="auto"/>
        <w:right w:val="none" w:sz="0" w:space="0" w:color="auto"/>
      </w:divBdr>
    </w:div>
    <w:div w:id="242692051">
      <w:bodyDiv w:val="1"/>
      <w:marLeft w:val="0"/>
      <w:marRight w:val="0"/>
      <w:marTop w:val="0"/>
      <w:marBottom w:val="0"/>
      <w:divBdr>
        <w:top w:val="none" w:sz="0" w:space="0" w:color="auto"/>
        <w:left w:val="none" w:sz="0" w:space="0" w:color="auto"/>
        <w:bottom w:val="none" w:sz="0" w:space="0" w:color="auto"/>
        <w:right w:val="none" w:sz="0" w:space="0" w:color="auto"/>
      </w:divBdr>
    </w:div>
    <w:div w:id="245695355">
      <w:bodyDiv w:val="1"/>
      <w:marLeft w:val="0"/>
      <w:marRight w:val="0"/>
      <w:marTop w:val="0"/>
      <w:marBottom w:val="0"/>
      <w:divBdr>
        <w:top w:val="none" w:sz="0" w:space="0" w:color="auto"/>
        <w:left w:val="none" w:sz="0" w:space="0" w:color="auto"/>
        <w:bottom w:val="none" w:sz="0" w:space="0" w:color="auto"/>
        <w:right w:val="none" w:sz="0" w:space="0" w:color="auto"/>
      </w:divBdr>
    </w:div>
    <w:div w:id="273636322">
      <w:bodyDiv w:val="1"/>
      <w:marLeft w:val="0"/>
      <w:marRight w:val="0"/>
      <w:marTop w:val="0"/>
      <w:marBottom w:val="0"/>
      <w:divBdr>
        <w:top w:val="none" w:sz="0" w:space="0" w:color="auto"/>
        <w:left w:val="none" w:sz="0" w:space="0" w:color="auto"/>
        <w:bottom w:val="none" w:sz="0" w:space="0" w:color="auto"/>
        <w:right w:val="none" w:sz="0" w:space="0" w:color="auto"/>
      </w:divBdr>
    </w:div>
    <w:div w:id="289358362">
      <w:bodyDiv w:val="1"/>
      <w:marLeft w:val="0"/>
      <w:marRight w:val="0"/>
      <w:marTop w:val="0"/>
      <w:marBottom w:val="0"/>
      <w:divBdr>
        <w:top w:val="none" w:sz="0" w:space="0" w:color="auto"/>
        <w:left w:val="none" w:sz="0" w:space="0" w:color="auto"/>
        <w:bottom w:val="none" w:sz="0" w:space="0" w:color="auto"/>
        <w:right w:val="none" w:sz="0" w:space="0" w:color="auto"/>
      </w:divBdr>
    </w:div>
    <w:div w:id="314070392">
      <w:bodyDiv w:val="1"/>
      <w:marLeft w:val="0"/>
      <w:marRight w:val="0"/>
      <w:marTop w:val="0"/>
      <w:marBottom w:val="0"/>
      <w:divBdr>
        <w:top w:val="none" w:sz="0" w:space="0" w:color="auto"/>
        <w:left w:val="none" w:sz="0" w:space="0" w:color="auto"/>
        <w:bottom w:val="none" w:sz="0" w:space="0" w:color="auto"/>
        <w:right w:val="none" w:sz="0" w:space="0" w:color="auto"/>
      </w:divBdr>
    </w:div>
    <w:div w:id="336083912">
      <w:bodyDiv w:val="1"/>
      <w:marLeft w:val="0"/>
      <w:marRight w:val="0"/>
      <w:marTop w:val="0"/>
      <w:marBottom w:val="0"/>
      <w:divBdr>
        <w:top w:val="none" w:sz="0" w:space="0" w:color="auto"/>
        <w:left w:val="none" w:sz="0" w:space="0" w:color="auto"/>
        <w:bottom w:val="none" w:sz="0" w:space="0" w:color="auto"/>
        <w:right w:val="none" w:sz="0" w:space="0" w:color="auto"/>
      </w:divBdr>
    </w:div>
    <w:div w:id="358824197">
      <w:bodyDiv w:val="1"/>
      <w:marLeft w:val="0"/>
      <w:marRight w:val="0"/>
      <w:marTop w:val="0"/>
      <w:marBottom w:val="0"/>
      <w:divBdr>
        <w:top w:val="none" w:sz="0" w:space="0" w:color="auto"/>
        <w:left w:val="none" w:sz="0" w:space="0" w:color="auto"/>
        <w:bottom w:val="none" w:sz="0" w:space="0" w:color="auto"/>
        <w:right w:val="none" w:sz="0" w:space="0" w:color="auto"/>
      </w:divBdr>
    </w:div>
    <w:div w:id="386299716">
      <w:bodyDiv w:val="1"/>
      <w:marLeft w:val="0"/>
      <w:marRight w:val="0"/>
      <w:marTop w:val="0"/>
      <w:marBottom w:val="0"/>
      <w:divBdr>
        <w:top w:val="none" w:sz="0" w:space="0" w:color="auto"/>
        <w:left w:val="none" w:sz="0" w:space="0" w:color="auto"/>
        <w:bottom w:val="none" w:sz="0" w:space="0" w:color="auto"/>
        <w:right w:val="none" w:sz="0" w:space="0" w:color="auto"/>
      </w:divBdr>
    </w:div>
    <w:div w:id="397560006">
      <w:bodyDiv w:val="1"/>
      <w:marLeft w:val="0"/>
      <w:marRight w:val="0"/>
      <w:marTop w:val="0"/>
      <w:marBottom w:val="0"/>
      <w:divBdr>
        <w:top w:val="none" w:sz="0" w:space="0" w:color="auto"/>
        <w:left w:val="none" w:sz="0" w:space="0" w:color="auto"/>
        <w:bottom w:val="none" w:sz="0" w:space="0" w:color="auto"/>
        <w:right w:val="none" w:sz="0" w:space="0" w:color="auto"/>
      </w:divBdr>
    </w:div>
    <w:div w:id="402988645">
      <w:bodyDiv w:val="1"/>
      <w:marLeft w:val="0"/>
      <w:marRight w:val="0"/>
      <w:marTop w:val="0"/>
      <w:marBottom w:val="0"/>
      <w:divBdr>
        <w:top w:val="none" w:sz="0" w:space="0" w:color="auto"/>
        <w:left w:val="none" w:sz="0" w:space="0" w:color="auto"/>
        <w:bottom w:val="none" w:sz="0" w:space="0" w:color="auto"/>
        <w:right w:val="none" w:sz="0" w:space="0" w:color="auto"/>
      </w:divBdr>
    </w:div>
    <w:div w:id="405152765">
      <w:bodyDiv w:val="1"/>
      <w:marLeft w:val="0"/>
      <w:marRight w:val="0"/>
      <w:marTop w:val="0"/>
      <w:marBottom w:val="0"/>
      <w:divBdr>
        <w:top w:val="none" w:sz="0" w:space="0" w:color="auto"/>
        <w:left w:val="none" w:sz="0" w:space="0" w:color="auto"/>
        <w:bottom w:val="none" w:sz="0" w:space="0" w:color="auto"/>
        <w:right w:val="none" w:sz="0" w:space="0" w:color="auto"/>
      </w:divBdr>
    </w:div>
    <w:div w:id="417406790">
      <w:bodyDiv w:val="1"/>
      <w:marLeft w:val="0"/>
      <w:marRight w:val="0"/>
      <w:marTop w:val="0"/>
      <w:marBottom w:val="0"/>
      <w:divBdr>
        <w:top w:val="none" w:sz="0" w:space="0" w:color="auto"/>
        <w:left w:val="none" w:sz="0" w:space="0" w:color="auto"/>
        <w:bottom w:val="none" w:sz="0" w:space="0" w:color="auto"/>
        <w:right w:val="none" w:sz="0" w:space="0" w:color="auto"/>
      </w:divBdr>
    </w:div>
    <w:div w:id="417798274">
      <w:bodyDiv w:val="1"/>
      <w:marLeft w:val="0"/>
      <w:marRight w:val="0"/>
      <w:marTop w:val="0"/>
      <w:marBottom w:val="0"/>
      <w:divBdr>
        <w:top w:val="none" w:sz="0" w:space="0" w:color="auto"/>
        <w:left w:val="none" w:sz="0" w:space="0" w:color="auto"/>
        <w:bottom w:val="none" w:sz="0" w:space="0" w:color="auto"/>
        <w:right w:val="none" w:sz="0" w:space="0" w:color="auto"/>
      </w:divBdr>
    </w:div>
    <w:div w:id="420806918">
      <w:bodyDiv w:val="1"/>
      <w:marLeft w:val="0"/>
      <w:marRight w:val="0"/>
      <w:marTop w:val="0"/>
      <w:marBottom w:val="0"/>
      <w:divBdr>
        <w:top w:val="none" w:sz="0" w:space="0" w:color="auto"/>
        <w:left w:val="none" w:sz="0" w:space="0" w:color="auto"/>
        <w:bottom w:val="none" w:sz="0" w:space="0" w:color="auto"/>
        <w:right w:val="none" w:sz="0" w:space="0" w:color="auto"/>
      </w:divBdr>
    </w:div>
    <w:div w:id="440759425">
      <w:bodyDiv w:val="1"/>
      <w:marLeft w:val="0"/>
      <w:marRight w:val="0"/>
      <w:marTop w:val="0"/>
      <w:marBottom w:val="0"/>
      <w:divBdr>
        <w:top w:val="none" w:sz="0" w:space="0" w:color="auto"/>
        <w:left w:val="none" w:sz="0" w:space="0" w:color="auto"/>
        <w:bottom w:val="none" w:sz="0" w:space="0" w:color="auto"/>
        <w:right w:val="none" w:sz="0" w:space="0" w:color="auto"/>
      </w:divBdr>
    </w:div>
    <w:div w:id="489030414">
      <w:bodyDiv w:val="1"/>
      <w:marLeft w:val="0"/>
      <w:marRight w:val="0"/>
      <w:marTop w:val="0"/>
      <w:marBottom w:val="0"/>
      <w:divBdr>
        <w:top w:val="none" w:sz="0" w:space="0" w:color="auto"/>
        <w:left w:val="none" w:sz="0" w:space="0" w:color="auto"/>
        <w:bottom w:val="none" w:sz="0" w:space="0" w:color="auto"/>
        <w:right w:val="none" w:sz="0" w:space="0" w:color="auto"/>
      </w:divBdr>
    </w:div>
    <w:div w:id="495148451">
      <w:bodyDiv w:val="1"/>
      <w:marLeft w:val="0"/>
      <w:marRight w:val="0"/>
      <w:marTop w:val="0"/>
      <w:marBottom w:val="0"/>
      <w:divBdr>
        <w:top w:val="none" w:sz="0" w:space="0" w:color="auto"/>
        <w:left w:val="none" w:sz="0" w:space="0" w:color="auto"/>
        <w:bottom w:val="none" w:sz="0" w:space="0" w:color="auto"/>
        <w:right w:val="none" w:sz="0" w:space="0" w:color="auto"/>
      </w:divBdr>
    </w:div>
    <w:div w:id="496726134">
      <w:bodyDiv w:val="1"/>
      <w:marLeft w:val="0"/>
      <w:marRight w:val="0"/>
      <w:marTop w:val="0"/>
      <w:marBottom w:val="0"/>
      <w:divBdr>
        <w:top w:val="none" w:sz="0" w:space="0" w:color="auto"/>
        <w:left w:val="none" w:sz="0" w:space="0" w:color="auto"/>
        <w:bottom w:val="none" w:sz="0" w:space="0" w:color="auto"/>
        <w:right w:val="none" w:sz="0" w:space="0" w:color="auto"/>
      </w:divBdr>
    </w:div>
    <w:div w:id="505023588">
      <w:bodyDiv w:val="1"/>
      <w:marLeft w:val="0"/>
      <w:marRight w:val="0"/>
      <w:marTop w:val="0"/>
      <w:marBottom w:val="0"/>
      <w:divBdr>
        <w:top w:val="none" w:sz="0" w:space="0" w:color="auto"/>
        <w:left w:val="none" w:sz="0" w:space="0" w:color="auto"/>
        <w:bottom w:val="none" w:sz="0" w:space="0" w:color="auto"/>
        <w:right w:val="none" w:sz="0" w:space="0" w:color="auto"/>
      </w:divBdr>
    </w:div>
    <w:div w:id="525682157">
      <w:bodyDiv w:val="1"/>
      <w:marLeft w:val="0"/>
      <w:marRight w:val="0"/>
      <w:marTop w:val="0"/>
      <w:marBottom w:val="0"/>
      <w:divBdr>
        <w:top w:val="none" w:sz="0" w:space="0" w:color="auto"/>
        <w:left w:val="none" w:sz="0" w:space="0" w:color="auto"/>
        <w:bottom w:val="none" w:sz="0" w:space="0" w:color="auto"/>
        <w:right w:val="none" w:sz="0" w:space="0" w:color="auto"/>
      </w:divBdr>
    </w:div>
    <w:div w:id="540946566">
      <w:bodyDiv w:val="1"/>
      <w:marLeft w:val="0"/>
      <w:marRight w:val="0"/>
      <w:marTop w:val="0"/>
      <w:marBottom w:val="0"/>
      <w:divBdr>
        <w:top w:val="none" w:sz="0" w:space="0" w:color="auto"/>
        <w:left w:val="none" w:sz="0" w:space="0" w:color="auto"/>
        <w:bottom w:val="none" w:sz="0" w:space="0" w:color="auto"/>
        <w:right w:val="none" w:sz="0" w:space="0" w:color="auto"/>
      </w:divBdr>
    </w:div>
    <w:div w:id="546183238">
      <w:bodyDiv w:val="1"/>
      <w:marLeft w:val="0"/>
      <w:marRight w:val="0"/>
      <w:marTop w:val="0"/>
      <w:marBottom w:val="0"/>
      <w:divBdr>
        <w:top w:val="none" w:sz="0" w:space="0" w:color="auto"/>
        <w:left w:val="none" w:sz="0" w:space="0" w:color="auto"/>
        <w:bottom w:val="none" w:sz="0" w:space="0" w:color="auto"/>
        <w:right w:val="none" w:sz="0" w:space="0" w:color="auto"/>
      </w:divBdr>
    </w:div>
    <w:div w:id="575021362">
      <w:bodyDiv w:val="1"/>
      <w:marLeft w:val="0"/>
      <w:marRight w:val="0"/>
      <w:marTop w:val="0"/>
      <w:marBottom w:val="0"/>
      <w:divBdr>
        <w:top w:val="none" w:sz="0" w:space="0" w:color="auto"/>
        <w:left w:val="none" w:sz="0" w:space="0" w:color="auto"/>
        <w:bottom w:val="none" w:sz="0" w:space="0" w:color="auto"/>
        <w:right w:val="none" w:sz="0" w:space="0" w:color="auto"/>
      </w:divBdr>
    </w:div>
    <w:div w:id="617833556">
      <w:bodyDiv w:val="1"/>
      <w:marLeft w:val="0"/>
      <w:marRight w:val="0"/>
      <w:marTop w:val="0"/>
      <w:marBottom w:val="0"/>
      <w:divBdr>
        <w:top w:val="none" w:sz="0" w:space="0" w:color="auto"/>
        <w:left w:val="none" w:sz="0" w:space="0" w:color="auto"/>
        <w:bottom w:val="none" w:sz="0" w:space="0" w:color="auto"/>
        <w:right w:val="none" w:sz="0" w:space="0" w:color="auto"/>
      </w:divBdr>
    </w:div>
    <w:div w:id="623390544">
      <w:bodyDiv w:val="1"/>
      <w:marLeft w:val="0"/>
      <w:marRight w:val="0"/>
      <w:marTop w:val="0"/>
      <w:marBottom w:val="0"/>
      <w:divBdr>
        <w:top w:val="none" w:sz="0" w:space="0" w:color="auto"/>
        <w:left w:val="none" w:sz="0" w:space="0" w:color="auto"/>
        <w:bottom w:val="none" w:sz="0" w:space="0" w:color="auto"/>
        <w:right w:val="none" w:sz="0" w:space="0" w:color="auto"/>
      </w:divBdr>
    </w:div>
    <w:div w:id="625934373">
      <w:bodyDiv w:val="1"/>
      <w:marLeft w:val="0"/>
      <w:marRight w:val="0"/>
      <w:marTop w:val="0"/>
      <w:marBottom w:val="0"/>
      <w:divBdr>
        <w:top w:val="none" w:sz="0" w:space="0" w:color="auto"/>
        <w:left w:val="none" w:sz="0" w:space="0" w:color="auto"/>
        <w:bottom w:val="none" w:sz="0" w:space="0" w:color="auto"/>
        <w:right w:val="none" w:sz="0" w:space="0" w:color="auto"/>
      </w:divBdr>
    </w:div>
    <w:div w:id="635331829">
      <w:bodyDiv w:val="1"/>
      <w:marLeft w:val="0"/>
      <w:marRight w:val="0"/>
      <w:marTop w:val="0"/>
      <w:marBottom w:val="0"/>
      <w:divBdr>
        <w:top w:val="none" w:sz="0" w:space="0" w:color="auto"/>
        <w:left w:val="none" w:sz="0" w:space="0" w:color="auto"/>
        <w:bottom w:val="none" w:sz="0" w:space="0" w:color="auto"/>
        <w:right w:val="none" w:sz="0" w:space="0" w:color="auto"/>
      </w:divBdr>
    </w:div>
    <w:div w:id="687173826">
      <w:bodyDiv w:val="1"/>
      <w:marLeft w:val="0"/>
      <w:marRight w:val="0"/>
      <w:marTop w:val="0"/>
      <w:marBottom w:val="0"/>
      <w:divBdr>
        <w:top w:val="none" w:sz="0" w:space="0" w:color="auto"/>
        <w:left w:val="none" w:sz="0" w:space="0" w:color="auto"/>
        <w:bottom w:val="none" w:sz="0" w:space="0" w:color="auto"/>
        <w:right w:val="none" w:sz="0" w:space="0" w:color="auto"/>
      </w:divBdr>
    </w:div>
    <w:div w:id="699478018">
      <w:bodyDiv w:val="1"/>
      <w:marLeft w:val="0"/>
      <w:marRight w:val="0"/>
      <w:marTop w:val="0"/>
      <w:marBottom w:val="0"/>
      <w:divBdr>
        <w:top w:val="none" w:sz="0" w:space="0" w:color="auto"/>
        <w:left w:val="none" w:sz="0" w:space="0" w:color="auto"/>
        <w:bottom w:val="none" w:sz="0" w:space="0" w:color="auto"/>
        <w:right w:val="none" w:sz="0" w:space="0" w:color="auto"/>
      </w:divBdr>
    </w:div>
    <w:div w:id="723215162">
      <w:bodyDiv w:val="1"/>
      <w:marLeft w:val="0"/>
      <w:marRight w:val="0"/>
      <w:marTop w:val="0"/>
      <w:marBottom w:val="0"/>
      <w:divBdr>
        <w:top w:val="none" w:sz="0" w:space="0" w:color="auto"/>
        <w:left w:val="none" w:sz="0" w:space="0" w:color="auto"/>
        <w:bottom w:val="none" w:sz="0" w:space="0" w:color="auto"/>
        <w:right w:val="none" w:sz="0" w:space="0" w:color="auto"/>
      </w:divBdr>
    </w:div>
    <w:div w:id="745615903">
      <w:bodyDiv w:val="1"/>
      <w:marLeft w:val="0"/>
      <w:marRight w:val="0"/>
      <w:marTop w:val="0"/>
      <w:marBottom w:val="0"/>
      <w:divBdr>
        <w:top w:val="none" w:sz="0" w:space="0" w:color="auto"/>
        <w:left w:val="none" w:sz="0" w:space="0" w:color="auto"/>
        <w:bottom w:val="none" w:sz="0" w:space="0" w:color="auto"/>
        <w:right w:val="none" w:sz="0" w:space="0" w:color="auto"/>
      </w:divBdr>
    </w:div>
    <w:div w:id="748622334">
      <w:bodyDiv w:val="1"/>
      <w:marLeft w:val="0"/>
      <w:marRight w:val="0"/>
      <w:marTop w:val="0"/>
      <w:marBottom w:val="0"/>
      <w:divBdr>
        <w:top w:val="none" w:sz="0" w:space="0" w:color="auto"/>
        <w:left w:val="none" w:sz="0" w:space="0" w:color="auto"/>
        <w:bottom w:val="none" w:sz="0" w:space="0" w:color="auto"/>
        <w:right w:val="none" w:sz="0" w:space="0" w:color="auto"/>
      </w:divBdr>
    </w:div>
    <w:div w:id="793788373">
      <w:bodyDiv w:val="1"/>
      <w:marLeft w:val="0"/>
      <w:marRight w:val="0"/>
      <w:marTop w:val="0"/>
      <w:marBottom w:val="0"/>
      <w:divBdr>
        <w:top w:val="none" w:sz="0" w:space="0" w:color="auto"/>
        <w:left w:val="none" w:sz="0" w:space="0" w:color="auto"/>
        <w:bottom w:val="none" w:sz="0" w:space="0" w:color="auto"/>
        <w:right w:val="none" w:sz="0" w:space="0" w:color="auto"/>
      </w:divBdr>
    </w:div>
    <w:div w:id="797726447">
      <w:bodyDiv w:val="1"/>
      <w:marLeft w:val="0"/>
      <w:marRight w:val="0"/>
      <w:marTop w:val="0"/>
      <w:marBottom w:val="0"/>
      <w:divBdr>
        <w:top w:val="none" w:sz="0" w:space="0" w:color="auto"/>
        <w:left w:val="none" w:sz="0" w:space="0" w:color="auto"/>
        <w:bottom w:val="none" w:sz="0" w:space="0" w:color="auto"/>
        <w:right w:val="none" w:sz="0" w:space="0" w:color="auto"/>
      </w:divBdr>
    </w:div>
    <w:div w:id="805123184">
      <w:bodyDiv w:val="1"/>
      <w:marLeft w:val="0"/>
      <w:marRight w:val="0"/>
      <w:marTop w:val="0"/>
      <w:marBottom w:val="0"/>
      <w:divBdr>
        <w:top w:val="none" w:sz="0" w:space="0" w:color="auto"/>
        <w:left w:val="none" w:sz="0" w:space="0" w:color="auto"/>
        <w:bottom w:val="none" w:sz="0" w:space="0" w:color="auto"/>
        <w:right w:val="none" w:sz="0" w:space="0" w:color="auto"/>
      </w:divBdr>
    </w:div>
    <w:div w:id="828448633">
      <w:bodyDiv w:val="1"/>
      <w:marLeft w:val="0"/>
      <w:marRight w:val="0"/>
      <w:marTop w:val="0"/>
      <w:marBottom w:val="0"/>
      <w:divBdr>
        <w:top w:val="none" w:sz="0" w:space="0" w:color="auto"/>
        <w:left w:val="none" w:sz="0" w:space="0" w:color="auto"/>
        <w:bottom w:val="none" w:sz="0" w:space="0" w:color="auto"/>
        <w:right w:val="none" w:sz="0" w:space="0" w:color="auto"/>
      </w:divBdr>
    </w:div>
    <w:div w:id="837773093">
      <w:bodyDiv w:val="1"/>
      <w:marLeft w:val="0"/>
      <w:marRight w:val="0"/>
      <w:marTop w:val="0"/>
      <w:marBottom w:val="0"/>
      <w:divBdr>
        <w:top w:val="none" w:sz="0" w:space="0" w:color="auto"/>
        <w:left w:val="none" w:sz="0" w:space="0" w:color="auto"/>
        <w:bottom w:val="none" w:sz="0" w:space="0" w:color="auto"/>
        <w:right w:val="none" w:sz="0" w:space="0" w:color="auto"/>
      </w:divBdr>
    </w:div>
    <w:div w:id="849560743">
      <w:bodyDiv w:val="1"/>
      <w:marLeft w:val="0"/>
      <w:marRight w:val="0"/>
      <w:marTop w:val="0"/>
      <w:marBottom w:val="0"/>
      <w:divBdr>
        <w:top w:val="none" w:sz="0" w:space="0" w:color="auto"/>
        <w:left w:val="none" w:sz="0" w:space="0" w:color="auto"/>
        <w:bottom w:val="none" w:sz="0" w:space="0" w:color="auto"/>
        <w:right w:val="none" w:sz="0" w:space="0" w:color="auto"/>
      </w:divBdr>
    </w:div>
    <w:div w:id="862981839">
      <w:bodyDiv w:val="1"/>
      <w:marLeft w:val="0"/>
      <w:marRight w:val="0"/>
      <w:marTop w:val="0"/>
      <w:marBottom w:val="0"/>
      <w:divBdr>
        <w:top w:val="none" w:sz="0" w:space="0" w:color="auto"/>
        <w:left w:val="none" w:sz="0" w:space="0" w:color="auto"/>
        <w:bottom w:val="none" w:sz="0" w:space="0" w:color="auto"/>
        <w:right w:val="none" w:sz="0" w:space="0" w:color="auto"/>
      </w:divBdr>
    </w:div>
    <w:div w:id="866716570">
      <w:bodyDiv w:val="1"/>
      <w:marLeft w:val="0"/>
      <w:marRight w:val="0"/>
      <w:marTop w:val="0"/>
      <w:marBottom w:val="0"/>
      <w:divBdr>
        <w:top w:val="none" w:sz="0" w:space="0" w:color="auto"/>
        <w:left w:val="none" w:sz="0" w:space="0" w:color="auto"/>
        <w:bottom w:val="none" w:sz="0" w:space="0" w:color="auto"/>
        <w:right w:val="none" w:sz="0" w:space="0" w:color="auto"/>
      </w:divBdr>
    </w:div>
    <w:div w:id="867762662">
      <w:bodyDiv w:val="1"/>
      <w:marLeft w:val="0"/>
      <w:marRight w:val="0"/>
      <w:marTop w:val="0"/>
      <w:marBottom w:val="0"/>
      <w:divBdr>
        <w:top w:val="none" w:sz="0" w:space="0" w:color="auto"/>
        <w:left w:val="none" w:sz="0" w:space="0" w:color="auto"/>
        <w:bottom w:val="none" w:sz="0" w:space="0" w:color="auto"/>
        <w:right w:val="none" w:sz="0" w:space="0" w:color="auto"/>
      </w:divBdr>
    </w:div>
    <w:div w:id="877009355">
      <w:bodyDiv w:val="1"/>
      <w:marLeft w:val="0"/>
      <w:marRight w:val="0"/>
      <w:marTop w:val="0"/>
      <w:marBottom w:val="0"/>
      <w:divBdr>
        <w:top w:val="none" w:sz="0" w:space="0" w:color="auto"/>
        <w:left w:val="none" w:sz="0" w:space="0" w:color="auto"/>
        <w:bottom w:val="none" w:sz="0" w:space="0" w:color="auto"/>
        <w:right w:val="none" w:sz="0" w:space="0" w:color="auto"/>
      </w:divBdr>
    </w:div>
    <w:div w:id="882330406">
      <w:bodyDiv w:val="1"/>
      <w:marLeft w:val="0"/>
      <w:marRight w:val="0"/>
      <w:marTop w:val="0"/>
      <w:marBottom w:val="0"/>
      <w:divBdr>
        <w:top w:val="none" w:sz="0" w:space="0" w:color="auto"/>
        <w:left w:val="none" w:sz="0" w:space="0" w:color="auto"/>
        <w:bottom w:val="none" w:sz="0" w:space="0" w:color="auto"/>
        <w:right w:val="none" w:sz="0" w:space="0" w:color="auto"/>
      </w:divBdr>
    </w:div>
    <w:div w:id="895896097">
      <w:bodyDiv w:val="1"/>
      <w:marLeft w:val="0"/>
      <w:marRight w:val="0"/>
      <w:marTop w:val="0"/>
      <w:marBottom w:val="0"/>
      <w:divBdr>
        <w:top w:val="none" w:sz="0" w:space="0" w:color="auto"/>
        <w:left w:val="none" w:sz="0" w:space="0" w:color="auto"/>
        <w:bottom w:val="none" w:sz="0" w:space="0" w:color="auto"/>
        <w:right w:val="none" w:sz="0" w:space="0" w:color="auto"/>
      </w:divBdr>
    </w:div>
    <w:div w:id="907346114">
      <w:bodyDiv w:val="1"/>
      <w:marLeft w:val="0"/>
      <w:marRight w:val="0"/>
      <w:marTop w:val="0"/>
      <w:marBottom w:val="0"/>
      <w:divBdr>
        <w:top w:val="none" w:sz="0" w:space="0" w:color="auto"/>
        <w:left w:val="none" w:sz="0" w:space="0" w:color="auto"/>
        <w:bottom w:val="none" w:sz="0" w:space="0" w:color="auto"/>
        <w:right w:val="none" w:sz="0" w:space="0" w:color="auto"/>
      </w:divBdr>
    </w:div>
    <w:div w:id="925656115">
      <w:bodyDiv w:val="1"/>
      <w:marLeft w:val="0"/>
      <w:marRight w:val="0"/>
      <w:marTop w:val="0"/>
      <w:marBottom w:val="0"/>
      <w:divBdr>
        <w:top w:val="none" w:sz="0" w:space="0" w:color="auto"/>
        <w:left w:val="none" w:sz="0" w:space="0" w:color="auto"/>
        <w:bottom w:val="none" w:sz="0" w:space="0" w:color="auto"/>
        <w:right w:val="none" w:sz="0" w:space="0" w:color="auto"/>
      </w:divBdr>
    </w:div>
    <w:div w:id="945042915">
      <w:bodyDiv w:val="1"/>
      <w:marLeft w:val="0"/>
      <w:marRight w:val="0"/>
      <w:marTop w:val="0"/>
      <w:marBottom w:val="0"/>
      <w:divBdr>
        <w:top w:val="none" w:sz="0" w:space="0" w:color="auto"/>
        <w:left w:val="none" w:sz="0" w:space="0" w:color="auto"/>
        <w:bottom w:val="none" w:sz="0" w:space="0" w:color="auto"/>
        <w:right w:val="none" w:sz="0" w:space="0" w:color="auto"/>
      </w:divBdr>
    </w:div>
    <w:div w:id="949167211">
      <w:bodyDiv w:val="1"/>
      <w:marLeft w:val="0"/>
      <w:marRight w:val="0"/>
      <w:marTop w:val="0"/>
      <w:marBottom w:val="0"/>
      <w:divBdr>
        <w:top w:val="none" w:sz="0" w:space="0" w:color="auto"/>
        <w:left w:val="none" w:sz="0" w:space="0" w:color="auto"/>
        <w:bottom w:val="none" w:sz="0" w:space="0" w:color="auto"/>
        <w:right w:val="none" w:sz="0" w:space="0" w:color="auto"/>
      </w:divBdr>
    </w:div>
    <w:div w:id="962997384">
      <w:bodyDiv w:val="1"/>
      <w:marLeft w:val="0"/>
      <w:marRight w:val="0"/>
      <w:marTop w:val="0"/>
      <w:marBottom w:val="0"/>
      <w:divBdr>
        <w:top w:val="none" w:sz="0" w:space="0" w:color="auto"/>
        <w:left w:val="none" w:sz="0" w:space="0" w:color="auto"/>
        <w:bottom w:val="none" w:sz="0" w:space="0" w:color="auto"/>
        <w:right w:val="none" w:sz="0" w:space="0" w:color="auto"/>
      </w:divBdr>
    </w:div>
    <w:div w:id="990014960">
      <w:bodyDiv w:val="1"/>
      <w:marLeft w:val="0"/>
      <w:marRight w:val="0"/>
      <w:marTop w:val="0"/>
      <w:marBottom w:val="0"/>
      <w:divBdr>
        <w:top w:val="none" w:sz="0" w:space="0" w:color="auto"/>
        <w:left w:val="none" w:sz="0" w:space="0" w:color="auto"/>
        <w:bottom w:val="none" w:sz="0" w:space="0" w:color="auto"/>
        <w:right w:val="none" w:sz="0" w:space="0" w:color="auto"/>
      </w:divBdr>
    </w:div>
    <w:div w:id="994987439">
      <w:bodyDiv w:val="1"/>
      <w:marLeft w:val="0"/>
      <w:marRight w:val="0"/>
      <w:marTop w:val="0"/>
      <w:marBottom w:val="0"/>
      <w:divBdr>
        <w:top w:val="none" w:sz="0" w:space="0" w:color="auto"/>
        <w:left w:val="none" w:sz="0" w:space="0" w:color="auto"/>
        <w:bottom w:val="none" w:sz="0" w:space="0" w:color="auto"/>
        <w:right w:val="none" w:sz="0" w:space="0" w:color="auto"/>
      </w:divBdr>
    </w:div>
    <w:div w:id="998844634">
      <w:bodyDiv w:val="1"/>
      <w:marLeft w:val="0"/>
      <w:marRight w:val="0"/>
      <w:marTop w:val="0"/>
      <w:marBottom w:val="0"/>
      <w:divBdr>
        <w:top w:val="none" w:sz="0" w:space="0" w:color="auto"/>
        <w:left w:val="none" w:sz="0" w:space="0" w:color="auto"/>
        <w:bottom w:val="none" w:sz="0" w:space="0" w:color="auto"/>
        <w:right w:val="none" w:sz="0" w:space="0" w:color="auto"/>
      </w:divBdr>
    </w:div>
    <w:div w:id="1033843214">
      <w:bodyDiv w:val="1"/>
      <w:marLeft w:val="0"/>
      <w:marRight w:val="0"/>
      <w:marTop w:val="0"/>
      <w:marBottom w:val="0"/>
      <w:divBdr>
        <w:top w:val="none" w:sz="0" w:space="0" w:color="auto"/>
        <w:left w:val="none" w:sz="0" w:space="0" w:color="auto"/>
        <w:bottom w:val="none" w:sz="0" w:space="0" w:color="auto"/>
        <w:right w:val="none" w:sz="0" w:space="0" w:color="auto"/>
      </w:divBdr>
    </w:div>
    <w:div w:id="1064718516">
      <w:bodyDiv w:val="1"/>
      <w:marLeft w:val="0"/>
      <w:marRight w:val="0"/>
      <w:marTop w:val="0"/>
      <w:marBottom w:val="0"/>
      <w:divBdr>
        <w:top w:val="none" w:sz="0" w:space="0" w:color="auto"/>
        <w:left w:val="none" w:sz="0" w:space="0" w:color="auto"/>
        <w:bottom w:val="none" w:sz="0" w:space="0" w:color="auto"/>
        <w:right w:val="none" w:sz="0" w:space="0" w:color="auto"/>
      </w:divBdr>
    </w:div>
    <w:div w:id="1071390701">
      <w:bodyDiv w:val="1"/>
      <w:marLeft w:val="0"/>
      <w:marRight w:val="0"/>
      <w:marTop w:val="0"/>
      <w:marBottom w:val="0"/>
      <w:divBdr>
        <w:top w:val="none" w:sz="0" w:space="0" w:color="auto"/>
        <w:left w:val="none" w:sz="0" w:space="0" w:color="auto"/>
        <w:bottom w:val="none" w:sz="0" w:space="0" w:color="auto"/>
        <w:right w:val="none" w:sz="0" w:space="0" w:color="auto"/>
      </w:divBdr>
    </w:div>
    <w:div w:id="1078213180">
      <w:bodyDiv w:val="1"/>
      <w:marLeft w:val="0"/>
      <w:marRight w:val="0"/>
      <w:marTop w:val="0"/>
      <w:marBottom w:val="0"/>
      <w:divBdr>
        <w:top w:val="none" w:sz="0" w:space="0" w:color="auto"/>
        <w:left w:val="none" w:sz="0" w:space="0" w:color="auto"/>
        <w:bottom w:val="none" w:sz="0" w:space="0" w:color="auto"/>
        <w:right w:val="none" w:sz="0" w:space="0" w:color="auto"/>
      </w:divBdr>
    </w:div>
    <w:div w:id="1091924952">
      <w:bodyDiv w:val="1"/>
      <w:marLeft w:val="0"/>
      <w:marRight w:val="0"/>
      <w:marTop w:val="0"/>
      <w:marBottom w:val="0"/>
      <w:divBdr>
        <w:top w:val="none" w:sz="0" w:space="0" w:color="auto"/>
        <w:left w:val="none" w:sz="0" w:space="0" w:color="auto"/>
        <w:bottom w:val="none" w:sz="0" w:space="0" w:color="auto"/>
        <w:right w:val="none" w:sz="0" w:space="0" w:color="auto"/>
      </w:divBdr>
    </w:div>
    <w:div w:id="1095204657">
      <w:bodyDiv w:val="1"/>
      <w:marLeft w:val="0"/>
      <w:marRight w:val="0"/>
      <w:marTop w:val="0"/>
      <w:marBottom w:val="0"/>
      <w:divBdr>
        <w:top w:val="none" w:sz="0" w:space="0" w:color="auto"/>
        <w:left w:val="none" w:sz="0" w:space="0" w:color="auto"/>
        <w:bottom w:val="none" w:sz="0" w:space="0" w:color="auto"/>
        <w:right w:val="none" w:sz="0" w:space="0" w:color="auto"/>
      </w:divBdr>
    </w:div>
    <w:div w:id="1115439571">
      <w:bodyDiv w:val="1"/>
      <w:marLeft w:val="0"/>
      <w:marRight w:val="0"/>
      <w:marTop w:val="0"/>
      <w:marBottom w:val="0"/>
      <w:divBdr>
        <w:top w:val="none" w:sz="0" w:space="0" w:color="auto"/>
        <w:left w:val="none" w:sz="0" w:space="0" w:color="auto"/>
        <w:bottom w:val="none" w:sz="0" w:space="0" w:color="auto"/>
        <w:right w:val="none" w:sz="0" w:space="0" w:color="auto"/>
      </w:divBdr>
    </w:div>
    <w:div w:id="1122843822">
      <w:bodyDiv w:val="1"/>
      <w:marLeft w:val="0"/>
      <w:marRight w:val="0"/>
      <w:marTop w:val="0"/>
      <w:marBottom w:val="0"/>
      <w:divBdr>
        <w:top w:val="none" w:sz="0" w:space="0" w:color="auto"/>
        <w:left w:val="none" w:sz="0" w:space="0" w:color="auto"/>
        <w:bottom w:val="none" w:sz="0" w:space="0" w:color="auto"/>
        <w:right w:val="none" w:sz="0" w:space="0" w:color="auto"/>
      </w:divBdr>
    </w:div>
    <w:div w:id="1142499176">
      <w:bodyDiv w:val="1"/>
      <w:marLeft w:val="0"/>
      <w:marRight w:val="0"/>
      <w:marTop w:val="0"/>
      <w:marBottom w:val="0"/>
      <w:divBdr>
        <w:top w:val="none" w:sz="0" w:space="0" w:color="auto"/>
        <w:left w:val="none" w:sz="0" w:space="0" w:color="auto"/>
        <w:bottom w:val="none" w:sz="0" w:space="0" w:color="auto"/>
        <w:right w:val="none" w:sz="0" w:space="0" w:color="auto"/>
      </w:divBdr>
    </w:div>
    <w:div w:id="1147625398">
      <w:bodyDiv w:val="1"/>
      <w:marLeft w:val="0"/>
      <w:marRight w:val="0"/>
      <w:marTop w:val="0"/>
      <w:marBottom w:val="0"/>
      <w:divBdr>
        <w:top w:val="none" w:sz="0" w:space="0" w:color="auto"/>
        <w:left w:val="none" w:sz="0" w:space="0" w:color="auto"/>
        <w:bottom w:val="none" w:sz="0" w:space="0" w:color="auto"/>
        <w:right w:val="none" w:sz="0" w:space="0" w:color="auto"/>
      </w:divBdr>
    </w:div>
    <w:div w:id="1156921006">
      <w:bodyDiv w:val="1"/>
      <w:marLeft w:val="0"/>
      <w:marRight w:val="0"/>
      <w:marTop w:val="0"/>
      <w:marBottom w:val="0"/>
      <w:divBdr>
        <w:top w:val="none" w:sz="0" w:space="0" w:color="auto"/>
        <w:left w:val="none" w:sz="0" w:space="0" w:color="auto"/>
        <w:bottom w:val="none" w:sz="0" w:space="0" w:color="auto"/>
        <w:right w:val="none" w:sz="0" w:space="0" w:color="auto"/>
      </w:divBdr>
    </w:div>
    <w:div w:id="1160199771">
      <w:bodyDiv w:val="1"/>
      <w:marLeft w:val="0"/>
      <w:marRight w:val="0"/>
      <w:marTop w:val="0"/>
      <w:marBottom w:val="0"/>
      <w:divBdr>
        <w:top w:val="none" w:sz="0" w:space="0" w:color="auto"/>
        <w:left w:val="none" w:sz="0" w:space="0" w:color="auto"/>
        <w:bottom w:val="none" w:sz="0" w:space="0" w:color="auto"/>
        <w:right w:val="none" w:sz="0" w:space="0" w:color="auto"/>
      </w:divBdr>
    </w:div>
    <w:div w:id="1175270859">
      <w:bodyDiv w:val="1"/>
      <w:marLeft w:val="0"/>
      <w:marRight w:val="0"/>
      <w:marTop w:val="0"/>
      <w:marBottom w:val="0"/>
      <w:divBdr>
        <w:top w:val="none" w:sz="0" w:space="0" w:color="auto"/>
        <w:left w:val="none" w:sz="0" w:space="0" w:color="auto"/>
        <w:bottom w:val="none" w:sz="0" w:space="0" w:color="auto"/>
        <w:right w:val="none" w:sz="0" w:space="0" w:color="auto"/>
      </w:divBdr>
    </w:div>
    <w:div w:id="1182010362">
      <w:bodyDiv w:val="1"/>
      <w:marLeft w:val="0"/>
      <w:marRight w:val="0"/>
      <w:marTop w:val="0"/>
      <w:marBottom w:val="0"/>
      <w:divBdr>
        <w:top w:val="none" w:sz="0" w:space="0" w:color="auto"/>
        <w:left w:val="none" w:sz="0" w:space="0" w:color="auto"/>
        <w:bottom w:val="none" w:sz="0" w:space="0" w:color="auto"/>
        <w:right w:val="none" w:sz="0" w:space="0" w:color="auto"/>
      </w:divBdr>
    </w:div>
    <w:div w:id="1183863125">
      <w:bodyDiv w:val="1"/>
      <w:marLeft w:val="0"/>
      <w:marRight w:val="0"/>
      <w:marTop w:val="0"/>
      <w:marBottom w:val="0"/>
      <w:divBdr>
        <w:top w:val="none" w:sz="0" w:space="0" w:color="auto"/>
        <w:left w:val="none" w:sz="0" w:space="0" w:color="auto"/>
        <w:bottom w:val="none" w:sz="0" w:space="0" w:color="auto"/>
        <w:right w:val="none" w:sz="0" w:space="0" w:color="auto"/>
      </w:divBdr>
    </w:div>
    <w:div w:id="1196044143">
      <w:bodyDiv w:val="1"/>
      <w:marLeft w:val="0"/>
      <w:marRight w:val="0"/>
      <w:marTop w:val="0"/>
      <w:marBottom w:val="0"/>
      <w:divBdr>
        <w:top w:val="none" w:sz="0" w:space="0" w:color="auto"/>
        <w:left w:val="none" w:sz="0" w:space="0" w:color="auto"/>
        <w:bottom w:val="none" w:sz="0" w:space="0" w:color="auto"/>
        <w:right w:val="none" w:sz="0" w:space="0" w:color="auto"/>
      </w:divBdr>
    </w:div>
    <w:div w:id="1198005206">
      <w:bodyDiv w:val="1"/>
      <w:marLeft w:val="0"/>
      <w:marRight w:val="0"/>
      <w:marTop w:val="0"/>
      <w:marBottom w:val="0"/>
      <w:divBdr>
        <w:top w:val="none" w:sz="0" w:space="0" w:color="auto"/>
        <w:left w:val="none" w:sz="0" w:space="0" w:color="auto"/>
        <w:bottom w:val="none" w:sz="0" w:space="0" w:color="auto"/>
        <w:right w:val="none" w:sz="0" w:space="0" w:color="auto"/>
      </w:divBdr>
    </w:div>
    <w:div w:id="1201631848">
      <w:bodyDiv w:val="1"/>
      <w:marLeft w:val="0"/>
      <w:marRight w:val="0"/>
      <w:marTop w:val="0"/>
      <w:marBottom w:val="0"/>
      <w:divBdr>
        <w:top w:val="none" w:sz="0" w:space="0" w:color="auto"/>
        <w:left w:val="none" w:sz="0" w:space="0" w:color="auto"/>
        <w:bottom w:val="none" w:sz="0" w:space="0" w:color="auto"/>
        <w:right w:val="none" w:sz="0" w:space="0" w:color="auto"/>
      </w:divBdr>
    </w:div>
    <w:div w:id="1210920642">
      <w:bodyDiv w:val="1"/>
      <w:marLeft w:val="0"/>
      <w:marRight w:val="0"/>
      <w:marTop w:val="0"/>
      <w:marBottom w:val="0"/>
      <w:divBdr>
        <w:top w:val="none" w:sz="0" w:space="0" w:color="auto"/>
        <w:left w:val="none" w:sz="0" w:space="0" w:color="auto"/>
        <w:bottom w:val="none" w:sz="0" w:space="0" w:color="auto"/>
        <w:right w:val="none" w:sz="0" w:space="0" w:color="auto"/>
      </w:divBdr>
    </w:div>
    <w:div w:id="1224294784">
      <w:bodyDiv w:val="1"/>
      <w:marLeft w:val="0"/>
      <w:marRight w:val="0"/>
      <w:marTop w:val="0"/>
      <w:marBottom w:val="0"/>
      <w:divBdr>
        <w:top w:val="none" w:sz="0" w:space="0" w:color="auto"/>
        <w:left w:val="none" w:sz="0" w:space="0" w:color="auto"/>
        <w:bottom w:val="none" w:sz="0" w:space="0" w:color="auto"/>
        <w:right w:val="none" w:sz="0" w:space="0" w:color="auto"/>
      </w:divBdr>
    </w:div>
    <w:div w:id="1232275297">
      <w:bodyDiv w:val="1"/>
      <w:marLeft w:val="0"/>
      <w:marRight w:val="0"/>
      <w:marTop w:val="0"/>
      <w:marBottom w:val="0"/>
      <w:divBdr>
        <w:top w:val="none" w:sz="0" w:space="0" w:color="auto"/>
        <w:left w:val="none" w:sz="0" w:space="0" w:color="auto"/>
        <w:bottom w:val="none" w:sz="0" w:space="0" w:color="auto"/>
        <w:right w:val="none" w:sz="0" w:space="0" w:color="auto"/>
      </w:divBdr>
    </w:div>
    <w:div w:id="1247881903">
      <w:bodyDiv w:val="1"/>
      <w:marLeft w:val="0"/>
      <w:marRight w:val="0"/>
      <w:marTop w:val="0"/>
      <w:marBottom w:val="0"/>
      <w:divBdr>
        <w:top w:val="none" w:sz="0" w:space="0" w:color="auto"/>
        <w:left w:val="none" w:sz="0" w:space="0" w:color="auto"/>
        <w:bottom w:val="none" w:sz="0" w:space="0" w:color="auto"/>
        <w:right w:val="none" w:sz="0" w:space="0" w:color="auto"/>
      </w:divBdr>
    </w:div>
    <w:div w:id="1259630736">
      <w:bodyDiv w:val="1"/>
      <w:marLeft w:val="0"/>
      <w:marRight w:val="0"/>
      <w:marTop w:val="0"/>
      <w:marBottom w:val="0"/>
      <w:divBdr>
        <w:top w:val="none" w:sz="0" w:space="0" w:color="auto"/>
        <w:left w:val="none" w:sz="0" w:space="0" w:color="auto"/>
        <w:bottom w:val="none" w:sz="0" w:space="0" w:color="auto"/>
        <w:right w:val="none" w:sz="0" w:space="0" w:color="auto"/>
      </w:divBdr>
    </w:div>
    <w:div w:id="1264024392">
      <w:bodyDiv w:val="1"/>
      <w:marLeft w:val="0"/>
      <w:marRight w:val="0"/>
      <w:marTop w:val="0"/>
      <w:marBottom w:val="0"/>
      <w:divBdr>
        <w:top w:val="none" w:sz="0" w:space="0" w:color="auto"/>
        <w:left w:val="none" w:sz="0" w:space="0" w:color="auto"/>
        <w:bottom w:val="none" w:sz="0" w:space="0" w:color="auto"/>
        <w:right w:val="none" w:sz="0" w:space="0" w:color="auto"/>
      </w:divBdr>
    </w:div>
    <w:div w:id="1264803593">
      <w:bodyDiv w:val="1"/>
      <w:marLeft w:val="0"/>
      <w:marRight w:val="0"/>
      <w:marTop w:val="0"/>
      <w:marBottom w:val="0"/>
      <w:divBdr>
        <w:top w:val="none" w:sz="0" w:space="0" w:color="auto"/>
        <w:left w:val="none" w:sz="0" w:space="0" w:color="auto"/>
        <w:bottom w:val="none" w:sz="0" w:space="0" w:color="auto"/>
        <w:right w:val="none" w:sz="0" w:space="0" w:color="auto"/>
      </w:divBdr>
    </w:div>
    <w:div w:id="1271746104">
      <w:bodyDiv w:val="1"/>
      <w:marLeft w:val="0"/>
      <w:marRight w:val="0"/>
      <w:marTop w:val="0"/>
      <w:marBottom w:val="0"/>
      <w:divBdr>
        <w:top w:val="none" w:sz="0" w:space="0" w:color="auto"/>
        <w:left w:val="none" w:sz="0" w:space="0" w:color="auto"/>
        <w:bottom w:val="none" w:sz="0" w:space="0" w:color="auto"/>
        <w:right w:val="none" w:sz="0" w:space="0" w:color="auto"/>
      </w:divBdr>
    </w:div>
    <w:div w:id="1283070383">
      <w:bodyDiv w:val="1"/>
      <w:marLeft w:val="0"/>
      <w:marRight w:val="0"/>
      <w:marTop w:val="0"/>
      <w:marBottom w:val="0"/>
      <w:divBdr>
        <w:top w:val="none" w:sz="0" w:space="0" w:color="auto"/>
        <w:left w:val="none" w:sz="0" w:space="0" w:color="auto"/>
        <w:bottom w:val="none" w:sz="0" w:space="0" w:color="auto"/>
        <w:right w:val="none" w:sz="0" w:space="0" w:color="auto"/>
      </w:divBdr>
    </w:div>
    <w:div w:id="1284574213">
      <w:bodyDiv w:val="1"/>
      <w:marLeft w:val="0"/>
      <w:marRight w:val="0"/>
      <w:marTop w:val="0"/>
      <w:marBottom w:val="0"/>
      <w:divBdr>
        <w:top w:val="none" w:sz="0" w:space="0" w:color="auto"/>
        <w:left w:val="none" w:sz="0" w:space="0" w:color="auto"/>
        <w:bottom w:val="none" w:sz="0" w:space="0" w:color="auto"/>
        <w:right w:val="none" w:sz="0" w:space="0" w:color="auto"/>
      </w:divBdr>
    </w:div>
    <w:div w:id="1286692612">
      <w:bodyDiv w:val="1"/>
      <w:marLeft w:val="0"/>
      <w:marRight w:val="0"/>
      <w:marTop w:val="0"/>
      <w:marBottom w:val="0"/>
      <w:divBdr>
        <w:top w:val="none" w:sz="0" w:space="0" w:color="auto"/>
        <w:left w:val="none" w:sz="0" w:space="0" w:color="auto"/>
        <w:bottom w:val="none" w:sz="0" w:space="0" w:color="auto"/>
        <w:right w:val="none" w:sz="0" w:space="0" w:color="auto"/>
      </w:divBdr>
    </w:div>
    <w:div w:id="1300955524">
      <w:bodyDiv w:val="1"/>
      <w:marLeft w:val="0"/>
      <w:marRight w:val="0"/>
      <w:marTop w:val="0"/>
      <w:marBottom w:val="0"/>
      <w:divBdr>
        <w:top w:val="none" w:sz="0" w:space="0" w:color="auto"/>
        <w:left w:val="none" w:sz="0" w:space="0" w:color="auto"/>
        <w:bottom w:val="none" w:sz="0" w:space="0" w:color="auto"/>
        <w:right w:val="none" w:sz="0" w:space="0" w:color="auto"/>
      </w:divBdr>
    </w:div>
    <w:div w:id="1303923360">
      <w:bodyDiv w:val="1"/>
      <w:marLeft w:val="0"/>
      <w:marRight w:val="0"/>
      <w:marTop w:val="0"/>
      <w:marBottom w:val="0"/>
      <w:divBdr>
        <w:top w:val="none" w:sz="0" w:space="0" w:color="auto"/>
        <w:left w:val="none" w:sz="0" w:space="0" w:color="auto"/>
        <w:bottom w:val="none" w:sz="0" w:space="0" w:color="auto"/>
        <w:right w:val="none" w:sz="0" w:space="0" w:color="auto"/>
      </w:divBdr>
    </w:div>
    <w:div w:id="1306275269">
      <w:bodyDiv w:val="1"/>
      <w:marLeft w:val="0"/>
      <w:marRight w:val="0"/>
      <w:marTop w:val="0"/>
      <w:marBottom w:val="0"/>
      <w:divBdr>
        <w:top w:val="none" w:sz="0" w:space="0" w:color="auto"/>
        <w:left w:val="none" w:sz="0" w:space="0" w:color="auto"/>
        <w:bottom w:val="none" w:sz="0" w:space="0" w:color="auto"/>
        <w:right w:val="none" w:sz="0" w:space="0" w:color="auto"/>
      </w:divBdr>
    </w:div>
    <w:div w:id="1309632643">
      <w:bodyDiv w:val="1"/>
      <w:marLeft w:val="0"/>
      <w:marRight w:val="0"/>
      <w:marTop w:val="0"/>
      <w:marBottom w:val="0"/>
      <w:divBdr>
        <w:top w:val="none" w:sz="0" w:space="0" w:color="auto"/>
        <w:left w:val="none" w:sz="0" w:space="0" w:color="auto"/>
        <w:bottom w:val="none" w:sz="0" w:space="0" w:color="auto"/>
        <w:right w:val="none" w:sz="0" w:space="0" w:color="auto"/>
      </w:divBdr>
    </w:div>
    <w:div w:id="1333293424">
      <w:bodyDiv w:val="1"/>
      <w:marLeft w:val="0"/>
      <w:marRight w:val="0"/>
      <w:marTop w:val="0"/>
      <w:marBottom w:val="0"/>
      <w:divBdr>
        <w:top w:val="none" w:sz="0" w:space="0" w:color="auto"/>
        <w:left w:val="none" w:sz="0" w:space="0" w:color="auto"/>
        <w:bottom w:val="none" w:sz="0" w:space="0" w:color="auto"/>
        <w:right w:val="none" w:sz="0" w:space="0" w:color="auto"/>
      </w:divBdr>
    </w:div>
    <w:div w:id="1337000575">
      <w:bodyDiv w:val="1"/>
      <w:marLeft w:val="0"/>
      <w:marRight w:val="0"/>
      <w:marTop w:val="0"/>
      <w:marBottom w:val="0"/>
      <w:divBdr>
        <w:top w:val="none" w:sz="0" w:space="0" w:color="auto"/>
        <w:left w:val="none" w:sz="0" w:space="0" w:color="auto"/>
        <w:bottom w:val="none" w:sz="0" w:space="0" w:color="auto"/>
        <w:right w:val="none" w:sz="0" w:space="0" w:color="auto"/>
      </w:divBdr>
    </w:div>
    <w:div w:id="1342925221">
      <w:bodyDiv w:val="1"/>
      <w:marLeft w:val="0"/>
      <w:marRight w:val="0"/>
      <w:marTop w:val="0"/>
      <w:marBottom w:val="0"/>
      <w:divBdr>
        <w:top w:val="none" w:sz="0" w:space="0" w:color="auto"/>
        <w:left w:val="none" w:sz="0" w:space="0" w:color="auto"/>
        <w:bottom w:val="none" w:sz="0" w:space="0" w:color="auto"/>
        <w:right w:val="none" w:sz="0" w:space="0" w:color="auto"/>
      </w:divBdr>
    </w:div>
    <w:div w:id="1360428098">
      <w:bodyDiv w:val="1"/>
      <w:marLeft w:val="0"/>
      <w:marRight w:val="0"/>
      <w:marTop w:val="0"/>
      <w:marBottom w:val="0"/>
      <w:divBdr>
        <w:top w:val="none" w:sz="0" w:space="0" w:color="auto"/>
        <w:left w:val="none" w:sz="0" w:space="0" w:color="auto"/>
        <w:bottom w:val="none" w:sz="0" w:space="0" w:color="auto"/>
        <w:right w:val="none" w:sz="0" w:space="0" w:color="auto"/>
      </w:divBdr>
    </w:div>
    <w:div w:id="1366103184">
      <w:bodyDiv w:val="1"/>
      <w:marLeft w:val="0"/>
      <w:marRight w:val="0"/>
      <w:marTop w:val="0"/>
      <w:marBottom w:val="0"/>
      <w:divBdr>
        <w:top w:val="none" w:sz="0" w:space="0" w:color="auto"/>
        <w:left w:val="none" w:sz="0" w:space="0" w:color="auto"/>
        <w:bottom w:val="none" w:sz="0" w:space="0" w:color="auto"/>
        <w:right w:val="none" w:sz="0" w:space="0" w:color="auto"/>
      </w:divBdr>
    </w:div>
    <w:div w:id="1372344067">
      <w:bodyDiv w:val="1"/>
      <w:marLeft w:val="0"/>
      <w:marRight w:val="0"/>
      <w:marTop w:val="0"/>
      <w:marBottom w:val="0"/>
      <w:divBdr>
        <w:top w:val="none" w:sz="0" w:space="0" w:color="auto"/>
        <w:left w:val="none" w:sz="0" w:space="0" w:color="auto"/>
        <w:bottom w:val="none" w:sz="0" w:space="0" w:color="auto"/>
        <w:right w:val="none" w:sz="0" w:space="0" w:color="auto"/>
      </w:divBdr>
    </w:div>
    <w:div w:id="1384057618">
      <w:bodyDiv w:val="1"/>
      <w:marLeft w:val="0"/>
      <w:marRight w:val="0"/>
      <w:marTop w:val="0"/>
      <w:marBottom w:val="0"/>
      <w:divBdr>
        <w:top w:val="none" w:sz="0" w:space="0" w:color="auto"/>
        <w:left w:val="none" w:sz="0" w:space="0" w:color="auto"/>
        <w:bottom w:val="none" w:sz="0" w:space="0" w:color="auto"/>
        <w:right w:val="none" w:sz="0" w:space="0" w:color="auto"/>
      </w:divBdr>
    </w:div>
    <w:div w:id="1404570697">
      <w:bodyDiv w:val="1"/>
      <w:marLeft w:val="0"/>
      <w:marRight w:val="0"/>
      <w:marTop w:val="0"/>
      <w:marBottom w:val="0"/>
      <w:divBdr>
        <w:top w:val="none" w:sz="0" w:space="0" w:color="auto"/>
        <w:left w:val="none" w:sz="0" w:space="0" w:color="auto"/>
        <w:bottom w:val="none" w:sz="0" w:space="0" w:color="auto"/>
        <w:right w:val="none" w:sz="0" w:space="0" w:color="auto"/>
      </w:divBdr>
    </w:div>
    <w:div w:id="1418597014">
      <w:bodyDiv w:val="1"/>
      <w:marLeft w:val="0"/>
      <w:marRight w:val="0"/>
      <w:marTop w:val="0"/>
      <w:marBottom w:val="0"/>
      <w:divBdr>
        <w:top w:val="none" w:sz="0" w:space="0" w:color="auto"/>
        <w:left w:val="none" w:sz="0" w:space="0" w:color="auto"/>
        <w:bottom w:val="none" w:sz="0" w:space="0" w:color="auto"/>
        <w:right w:val="none" w:sz="0" w:space="0" w:color="auto"/>
      </w:divBdr>
    </w:div>
    <w:div w:id="1431658651">
      <w:bodyDiv w:val="1"/>
      <w:marLeft w:val="0"/>
      <w:marRight w:val="0"/>
      <w:marTop w:val="0"/>
      <w:marBottom w:val="0"/>
      <w:divBdr>
        <w:top w:val="none" w:sz="0" w:space="0" w:color="auto"/>
        <w:left w:val="none" w:sz="0" w:space="0" w:color="auto"/>
        <w:bottom w:val="none" w:sz="0" w:space="0" w:color="auto"/>
        <w:right w:val="none" w:sz="0" w:space="0" w:color="auto"/>
      </w:divBdr>
    </w:div>
    <w:div w:id="1445881479">
      <w:bodyDiv w:val="1"/>
      <w:marLeft w:val="0"/>
      <w:marRight w:val="0"/>
      <w:marTop w:val="0"/>
      <w:marBottom w:val="0"/>
      <w:divBdr>
        <w:top w:val="none" w:sz="0" w:space="0" w:color="auto"/>
        <w:left w:val="none" w:sz="0" w:space="0" w:color="auto"/>
        <w:bottom w:val="none" w:sz="0" w:space="0" w:color="auto"/>
        <w:right w:val="none" w:sz="0" w:space="0" w:color="auto"/>
      </w:divBdr>
    </w:div>
    <w:div w:id="1447503272">
      <w:bodyDiv w:val="1"/>
      <w:marLeft w:val="0"/>
      <w:marRight w:val="0"/>
      <w:marTop w:val="0"/>
      <w:marBottom w:val="0"/>
      <w:divBdr>
        <w:top w:val="none" w:sz="0" w:space="0" w:color="auto"/>
        <w:left w:val="none" w:sz="0" w:space="0" w:color="auto"/>
        <w:bottom w:val="none" w:sz="0" w:space="0" w:color="auto"/>
        <w:right w:val="none" w:sz="0" w:space="0" w:color="auto"/>
      </w:divBdr>
    </w:div>
    <w:div w:id="1465736078">
      <w:bodyDiv w:val="1"/>
      <w:marLeft w:val="0"/>
      <w:marRight w:val="0"/>
      <w:marTop w:val="0"/>
      <w:marBottom w:val="0"/>
      <w:divBdr>
        <w:top w:val="none" w:sz="0" w:space="0" w:color="auto"/>
        <w:left w:val="none" w:sz="0" w:space="0" w:color="auto"/>
        <w:bottom w:val="none" w:sz="0" w:space="0" w:color="auto"/>
        <w:right w:val="none" w:sz="0" w:space="0" w:color="auto"/>
      </w:divBdr>
    </w:div>
    <w:div w:id="1477719542">
      <w:bodyDiv w:val="1"/>
      <w:marLeft w:val="0"/>
      <w:marRight w:val="0"/>
      <w:marTop w:val="0"/>
      <w:marBottom w:val="0"/>
      <w:divBdr>
        <w:top w:val="none" w:sz="0" w:space="0" w:color="auto"/>
        <w:left w:val="none" w:sz="0" w:space="0" w:color="auto"/>
        <w:bottom w:val="none" w:sz="0" w:space="0" w:color="auto"/>
        <w:right w:val="none" w:sz="0" w:space="0" w:color="auto"/>
      </w:divBdr>
    </w:div>
    <w:div w:id="1524782862">
      <w:bodyDiv w:val="1"/>
      <w:marLeft w:val="0"/>
      <w:marRight w:val="0"/>
      <w:marTop w:val="0"/>
      <w:marBottom w:val="0"/>
      <w:divBdr>
        <w:top w:val="none" w:sz="0" w:space="0" w:color="auto"/>
        <w:left w:val="none" w:sz="0" w:space="0" w:color="auto"/>
        <w:bottom w:val="none" w:sz="0" w:space="0" w:color="auto"/>
        <w:right w:val="none" w:sz="0" w:space="0" w:color="auto"/>
      </w:divBdr>
    </w:div>
    <w:div w:id="1526090933">
      <w:bodyDiv w:val="1"/>
      <w:marLeft w:val="0"/>
      <w:marRight w:val="0"/>
      <w:marTop w:val="0"/>
      <w:marBottom w:val="0"/>
      <w:divBdr>
        <w:top w:val="none" w:sz="0" w:space="0" w:color="auto"/>
        <w:left w:val="none" w:sz="0" w:space="0" w:color="auto"/>
        <w:bottom w:val="none" w:sz="0" w:space="0" w:color="auto"/>
        <w:right w:val="none" w:sz="0" w:space="0" w:color="auto"/>
      </w:divBdr>
    </w:div>
    <w:div w:id="1531722248">
      <w:bodyDiv w:val="1"/>
      <w:marLeft w:val="0"/>
      <w:marRight w:val="0"/>
      <w:marTop w:val="0"/>
      <w:marBottom w:val="0"/>
      <w:divBdr>
        <w:top w:val="none" w:sz="0" w:space="0" w:color="auto"/>
        <w:left w:val="none" w:sz="0" w:space="0" w:color="auto"/>
        <w:bottom w:val="none" w:sz="0" w:space="0" w:color="auto"/>
        <w:right w:val="none" w:sz="0" w:space="0" w:color="auto"/>
      </w:divBdr>
    </w:div>
    <w:div w:id="1534153255">
      <w:bodyDiv w:val="1"/>
      <w:marLeft w:val="0"/>
      <w:marRight w:val="0"/>
      <w:marTop w:val="0"/>
      <w:marBottom w:val="0"/>
      <w:divBdr>
        <w:top w:val="none" w:sz="0" w:space="0" w:color="auto"/>
        <w:left w:val="none" w:sz="0" w:space="0" w:color="auto"/>
        <w:bottom w:val="none" w:sz="0" w:space="0" w:color="auto"/>
        <w:right w:val="none" w:sz="0" w:space="0" w:color="auto"/>
      </w:divBdr>
    </w:div>
    <w:div w:id="1534999678">
      <w:bodyDiv w:val="1"/>
      <w:marLeft w:val="0"/>
      <w:marRight w:val="0"/>
      <w:marTop w:val="0"/>
      <w:marBottom w:val="0"/>
      <w:divBdr>
        <w:top w:val="none" w:sz="0" w:space="0" w:color="auto"/>
        <w:left w:val="none" w:sz="0" w:space="0" w:color="auto"/>
        <w:bottom w:val="none" w:sz="0" w:space="0" w:color="auto"/>
        <w:right w:val="none" w:sz="0" w:space="0" w:color="auto"/>
      </w:divBdr>
    </w:div>
    <w:div w:id="1565019979">
      <w:bodyDiv w:val="1"/>
      <w:marLeft w:val="0"/>
      <w:marRight w:val="0"/>
      <w:marTop w:val="0"/>
      <w:marBottom w:val="0"/>
      <w:divBdr>
        <w:top w:val="none" w:sz="0" w:space="0" w:color="auto"/>
        <w:left w:val="none" w:sz="0" w:space="0" w:color="auto"/>
        <w:bottom w:val="none" w:sz="0" w:space="0" w:color="auto"/>
        <w:right w:val="none" w:sz="0" w:space="0" w:color="auto"/>
      </w:divBdr>
    </w:div>
    <w:div w:id="1589734891">
      <w:bodyDiv w:val="1"/>
      <w:marLeft w:val="0"/>
      <w:marRight w:val="0"/>
      <w:marTop w:val="0"/>
      <w:marBottom w:val="0"/>
      <w:divBdr>
        <w:top w:val="none" w:sz="0" w:space="0" w:color="auto"/>
        <w:left w:val="none" w:sz="0" w:space="0" w:color="auto"/>
        <w:bottom w:val="none" w:sz="0" w:space="0" w:color="auto"/>
        <w:right w:val="none" w:sz="0" w:space="0" w:color="auto"/>
      </w:divBdr>
    </w:div>
    <w:div w:id="1606034340">
      <w:bodyDiv w:val="1"/>
      <w:marLeft w:val="0"/>
      <w:marRight w:val="0"/>
      <w:marTop w:val="0"/>
      <w:marBottom w:val="0"/>
      <w:divBdr>
        <w:top w:val="none" w:sz="0" w:space="0" w:color="auto"/>
        <w:left w:val="none" w:sz="0" w:space="0" w:color="auto"/>
        <w:bottom w:val="none" w:sz="0" w:space="0" w:color="auto"/>
        <w:right w:val="none" w:sz="0" w:space="0" w:color="auto"/>
      </w:divBdr>
    </w:div>
    <w:div w:id="1606770589">
      <w:bodyDiv w:val="1"/>
      <w:marLeft w:val="0"/>
      <w:marRight w:val="0"/>
      <w:marTop w:val="0"/>
      <w:marBottom w:val="0"/>
      <w:divBdr>
        <w:top w:val="none" w:sz="0" w:space="0" w:color="auto"/>
        <w:left w:val="none" w:sz="0" w:space="0" w:color="auto"/>
        <w:bottom w:val="none" w:sz="0" w:space="0" w:color="auto"/>
        <w:right w:val="none" w:sz="0" w:space="0" w:color="auto"/>
      </w:divBdr>
    </w:div>
    <w:div w:id="1608661496">
      <w:bodyDiv w:val="1"/>
      <w:marLeft w:val="0"/>
      <w:marRight w:val="0"/>
      <w:marTop w:val="0"/>
      <w:marBottom w:val="0"/>
      <w:divBdr>
        <w:top w:val="none" w:sz="0" w:space="0" w:color="auto"/>
        <w:left w:val="none" w:sz="0" w:space="0" w:color="auto"/>
        <w:bottom w:val="none" w:sz="0" w:space="0" w:color="auto"/>
        <w:right w:val="none" w:sz="0" w:space="0" w:color="auto"/>
      </w:divBdr>
    </w:div>
    <w:div w:id="1632174523">
      <w:bodyDiv w:val="1"/>
      <w:marLeft w:val="0"/>
      <w:marRight w:val="0"/>
      <w:marTop w:val="0"/>
      <w:marBottom w:val="0"/>
      <w:divBdr>
        <w:top w:val="none" w:sz="0" w:space="0" w:color="auto"/>
        <w:left w:val="none" w:sz="0" w:space="0" w:color="auto"/>
        <w:bottom w:val="none" w:sz="0" w:space="0" w:color="auto"/>
        <w:right w:val="none" w:sz="0" w:space="0" w:color="auto"/>
      </w:divBdr>
    </w:div>
    <w:div w:id="1634287098">
      <w:bodyDiv w:val="1"/>
      <w:marLeft w:val="0"/>
      <w:marRight w:val="0"/>
      <w:marTop w:val="0"/>
      <w:marBottom w:val="0"/>
      <w:divBdr>
        <w:top w:val="none" w:sz="0" w:space="0" w:color="auto"/>
        <w:left w:val="none" w:sz="0" w:space="0" w:color="auto"/>
        <w:bottom w:val="none" w:sz="0" w:space="0" w:color="auto"/>
        <w:right w:val="none" w:sz="0" w:space="0" w:color="auto"/>
      </w:divBdr>
    </w:div>
    <w:div w:id="1643344175">
      <w:bodyDiv w:val="1"/>
      <w:marLeft w:val="0"/>
      <w:marRight w:val="0"/>
      <w:marTop w:val="0"/>
      <w:marBottom w:val="0"/>
      <w:divBdr>
        <w:top w:val="none" w:sz="0" w:space="0" w:color="auto"/>
        <w:left w:val="none" w:sz="0" w:space="0" w:color="auto"/>
        <w:bottom w:val="none" w:sz="0" w:space="0" w:color="auto"/>
        <w:right w:val="none" w:sz="0" w:space="0" w:color="auto"/>
      </w:divBdr>
    </w:div>
    <w:div w:id="1658148293">
      <w:bodyDiv w:val="1"/>
      <w:marLeft w:val="0"/>
      <w:marRight w:val="0"/>
      <w:marTop w:val="0"/>
      <w:marBottom w:val="0"/>
      <w:divBdr>
        <w:top w:val="none" w:sz="0" w:space="0" w:color="auto"/>
        <w:left w:val="none" w:sz="0" w:space="0" w:color="auto"/>
        <w:bottom w:val="none" w:sz="0" w:space="0" w:color="auto"/>
        <w:right w:val="none" w:sz="0" w:space="0" w:color="auto"/>
      </w:divBdr>
    </w:div>
    <w:div w:id="1664049427">
      <w:bodyDiv w:val="1"/>
      <w:marLeft w:val="0"/>
      <w:marRight w:val="0"/>
      <w:marTop w:val="0"/>
      <w:marBottom w:val="0"/>
      <w:divBdr>
        <w:top w:val="none" w:sz="0" w:space="0" w:color="auto"/>
        <w:left w:val="none" w:sz="0" w:space="0" w:color="auto"/>
        <w:bottom w:val="none" w:sz="0" w:space="0" w:color="auto"/>
        <w:right w:val="none" w:sz="0" w:space="0" w:color="auto"/>
      </w:divBdr>
    </w:div>
    <w:div w:id="1683043441">
      <w:bodyDiv w:val="1"/>
      <w:marLeft w:val="0"/>
      <w:marRight w:val="0"/>
      <w:marTop w:val="0"/>
      <w:marBottom w:val="0"/>
      <w:divBdr>
        <w:top w:val="none" w:sz="0" w:space="0" w:color="auto"/>
        <w:left w:val="none" w:sz="0" w:space="0" w:color="auto"/>
        <w:bottom w:val="none" w:sz="0" w:space="0" w:color="auto"/>
        <w:right w:val="none" w:sz="0" w:space="0" w:color="auto"/>
      </w:divBdr>
    </w:div>
    <w:div w:id="1686593633">
      <w:bodyDiv w:val="1"/>
      <w:marLeft w:val="0"/>
      <w:marRight w:val="0"/>
      <w:marTop w:val="0"/>
      <w:marBottom w:val="0"/>
      <w:divBdr>
        <w:top w:val="none" w:sz="0" w:space="0" w:color="auto"/>
        <w:left w:val="none" w:sz="0" w:space="0" w:color="auto"/>
        <w:bottom w:val="none" w:sz="0" w:space="0" w:color="auto"/>
        <w:right w:val="none" w:sz="0" w:space="0" w:color="auto"/>
      </w:divBdr>
    </w:div>
    <w:div w:id="1689021686">
      <w:bodyDiv w:val="1"/>
      <w:marLeft w:val="0"/>
      <w:marRight w:val="0"/>
      <w:marTop w:val="0"/>
      <w:marBottom w:val="0"/>
      <w:divBdr>
        <w:top w:val="none" w:sz="0" w:space="0" w:color="auto"/>
        <w:left w:val="none" w:sz="0" w:space="0" w:color="auto"/>
        <w:bottom w:val="none" w:sz="0" w:space="0" w:color="auto"/>
        <w:right w:val="none" w:sz="0" w:space="0" w:color="auto"/>
      </w:divBdr>
    </w:div>
    <w:div w:id="1704287270">
      <w:bodyDiv w:val="1"/>
      <w:marLeft w:val="0"/>
      <w:marRight w:val="0"/>
      <w:marTop w:val="0"/>
      <w:marBottom w:val="0"/>
      <w:divBdr>
        <w:top w:val="none" w:sz="0" w:space="0" w:color="auto"/>
        <w:left w:val="none" w:sz="0" w:space="0" w:color="auto"/>
        <w:bottom w:val="none" w:sz="0" w:space="0" w:color="auto"/>
        <w:right w:val="none" w:sz="0" w:space="0" w:color="auto"/>
      </w:divBdr>
    </w:div>
    <w:div w:id="1709335992">
      <w:bodyDiv w:val="1"/>
      <w:marLeft w:val="0"/>
      <w:marRight w:val="0"/>
      <w:marTop w:val="0"/>
      <w:marBottom w:val="0"/>
      <w:divBdr>
        <w:top w:val="none" w:sz="0" w:space="0" w:color="auto"/>
        <w:left w:val="none" w:sz="0" w:space="0" w:color="auto"/>
        <w:bottom w:val="none" w:sz="0" w:space="0" w:color="auto"/>
        <w:right w:val="none" w:sz="0" w:space="0" w:color="auto"/>
      </w:divBdr>
    </w:div>
    <w:div w:id="1741706287">
      <w:bodyDiv w:val="1"/>
      <w:marLeft w:val="0"/>
      <w:marRight w:val="0"/>
      <w:marTop w:val="0"/>
      <w:marBottom w:val="0"/>
      <w:divBdr>
        <w:top w:val="none" w:sz="0" w:space="0" w:color="auto"/>
        <w:left w:val="none" w:sz="0" w:space="0" w:color="auto"/>
        <w:bottom w:val="none" w:sz="0" w:space="0" w:color="auto"/>
        <w:right w:val="none" w:sz="0" w:space="0" w:color="auto"/>
      </w:divBdr>
    </w:div>
    <w:div w:id="1745444668">
      <w:bodyDiv w:val="1"/>
      <w:marLeft w:val="0"/>
      <w:marRight w:val="0"/>
      <w:marTop w:val="0"/>
      <w:marBottom w:val="0"/>
      <w:divBdr>
        <w:top w:val="none" w:sz="0" w:space="0" w:color="auto"/>
        <w:left w:val="none" w:sz="0" w:space="0" w:color="auto"/>
        <w:bottom w:val="none" w:sz="0" w:space="0" w:color="auto"/>
        <w:right w:val="none" w:sz="0" w:space="0" w:color="auto"/>
      </w:divBdr>
    </w:div>
    <w:div w:id="1784643313">
      <w:bodyDiv w:val="1"/>
      <w:marLeft w:val="0"/>
      <w:marRight w:val="0"/>
      <w:marTop w:val="0"/>
      <w:marBottom w:val="0"/>
      <w:divBdr>
        <w:top w:val="none" w:sz="0" w:space="0" w:color="auto"/>
        <w:left w:val="none" w:sz="0" w:space="0" w:color="auto"/>
        <w:bottom w:val="none" w:sz="0" w:space="0" w:color="auto"/>
        <w:right w:val="none" w:sz="0" w:space="0" w:color="auto"/>
      </w:divBdr>
    </w:div>
    <w:div w:id="1795364706">
      <w:bodyDiv w:val="1"/>
      <w:marLeft w:val="0"/>
      <w:marRight w:val="0"/>
      <w:marTop w:val="0"/>
      <w:marBottom w:val="0"/>
      <w:divBdr>
        <w:top w:val="none" w:sz="0" w:space="0" w:color="auto"/>
        <w:left w:val="none" w:sz="0" w:space="0" w:color="auto"/>
        <w:bottom w:val="none" w:sz="0" w:space="0" w:color="auto"/>
        <w:right w:val="none" w:sz="0" w:space="0" w:color="auto"/>
      </w:divBdr>
    </w:div>
    <w:div w:id="1795444898">
      <w:bodyDiv w:val="1"/>
      <w:marLeft w:val="0"/>
      <w:marRight w:val="0"/>
      <w:marTop w:val="0"/>
      <w:marBottom w:val="0"/>
      <w:divBdr>
        <w:top w:val="none" w:sz="0" w:space="0" w:color="auto"/>
        <w:left w:val="none" w:sz="0" w:space="0" w:color="auto"/>
        <w:bottom w:val="none" w:sz="0" w:space="0" w:color="auto"/>
        <w:right w:val="none" w:sz="0" w:space="0" w:color="auto"/>
      </w:divBdr>
    </w:div>
    <w:div w:id="1795635541">
      <w:bodyDiv w:val="1"/>
      <w:marLeft w:val="0"/>
      <w:marRight w:val="0"/>
      <w:marTop w:val="0"/>
      <w:marBottom w:val="0"/>
      <w:divBdr>
        <w:top w:val="none" w:sz="0" w:space="0" w:color="auto"/>
        <w:left w:val="none" w:sz="0" w:space="0" w:color="auto"/>
        <w:bottom w:val="none" w:sz="0" w:space="0" w:color="auto"/>
        <w:right w:val="none" w:sz="0" w:space="0" w:color="auto"/>
      </w:divBdr>
    </w:div>
    <w:div w:id="1804811894">
      <w:bodyDiv w:val="1"/>
      <w:marLeft w:val="0"/>
      <w:marRight w:val="0"/>
      <w:marTop w:val="0"/>
      <w:marBottom w:val="0"/>
      <w:divBdr>
        <w:top w:val="none" w:sz="0" w:space="0" w:color="auto"/>
        <w:left w:val="none" w:sz="0" w:space="0" w:color="auto"/>
        <w:bottom w:val="none" w:sz="0" w:space="0" w:color="auto"/>
        <w:right w:val="none" w:sz="0" w:space="0" w:color="auto"/>
      </w:divBdr>
    </w:div>
    <w:div w:id="1809198989">
      <w:bodyDiv w:val="1"/>
      <w:marLeft w:val="0"/>
      <w:marRight w:val="0"/>
      <w:marTop w:val="0"/>
      <w:marBottom w:val="0"/>
      <w:divBdr>
        <w:top w:val="none" w:sz="0" w:space="0" w:color="auto"/>
        <w:left w:val="none" w:sz="0" w:space="0" w:color="auto"/>
        <w:bottom w:val="none" w:sz="0" w:space="0" w:color="auto"/>
        <w:right w:val="none" w:sz="0" w:space="0" w:color="auto"/>
      </w:divBdr>
    </w:div>
    <w:div w:id="1811631100">
      <w:bodyDiv w:val="1"/>
      <w:marLeft w:val="0"/>
      <w:marRight w:val="0"/>
      <w:marTop w:val="0"/>
      <w:marBottom w:val="0"/>
      <w:divBdr>
        <w:top w:val="none" w:sz="0" w:space="0" w:color="auto"/>
        <w:left w:val="none" w:sz="0" w:space="0" w:color="auto"/>
        <w:bottom w:val="none" w:sz="0" w:space="0" w:color="auto"/>
        <w:right w:val="none" w:sz="0" w:space="0" w:color="auto"/>
      </w:divBdr>
    </w:div>
    <w:div w:id="1823349154">
      <w:bodyDiv w:val="1"/>
      <w:marLeft w:val="0"/>
      <w:marRight w:val="0"/>
      <w:marTop w:val="0"/>
      <w:marBottom w:val="0"/>
      <w:divBdr>
        <w:top w:val="none" w:sz="0" w:space="0" w:color="auto"/>
        <w:left w:val="none" w:sz="0" w:space="0" w:color="auto"/>
        <w:bottom w:val="none" w:sz="0" w:space="0" w:color="auto"/>
        <w:right w:val="none" w:sz="0" w:space="0" w:color="auto"/>
      </w:divBdr>
    </w:div>
    <w:div w:id="1830168711">
      <w:bodyDiv w:val="1"/>
      <w:marLeft w:val="0"/>
      <w:marRight w:val="0"/>
      <w:marTop w:val="0"/>
      <w:marBottom w:val="0"/>
      <w:divBdr>
        <w:top w:val="none" w:sz="0" w:space="0" w:color="auto"/>
        <w:left w:val="none" w:sz="0" w:space="0" w:color="auto"/>
        <w:bottom w:val="none" w:sz="0" w:space="0" w:color="auto"/>
        <w:right w:val="none" w:sz="0" w:space="0" w:color="auto"/>
      </w:divBdr>
    </w:div>
    <w:div w:id="1832597202">
      <w:bodyDiv w:val="1"/>
      <w:marLeft w:val="0"/>
      <w:marRight w:val="0"/>
      <w:marTop w:val="0"/>
      <w:marBottom w:val="0"/>
      <w:divBdr>
        <w:top w:val="none" w:sz="0" w:space="0" w:color="auto"/>
        <w:left w:val="none" w:sz="0" w:space="0" w:color="auto"/>
        <w:bottom w:val="none" w:sz="0" w:space="0" w:color="auto"/>
        <w:right w:val="none" w:sz="0" w:space="0" w:color="auto"/>
      </w:divBdr>
    </w:div>
    <w:div w:id="1840849137">
      <w:bodyDiv w:val="1"/>
      <w:marLeft w:val="0"/>
      <w:marRight w:val="0"/>
      <w:marTop w:val="0"/>
      <w:marBottom w:val="0"/>
      <w:divBdr>
        <w:top w:val="none" w:sz="0" w:space="0" w:color="auto"/>
        <w:left w:val="none" w:sz="0" w:space="0" w:color="auto"/>
        <w:bottom w:val="none" w:sz="0" w:space="0" w:color="auto"/>
        <w:right w:val="none" w:sz="0" w:space="0" w:color="auto"/>
      </w:divBdr>
    </w:div>
    <w:div w:id="1855486670">
      <w:bodyDiv w:val="1"/>
      <w:marLeft w:val="0"/>
      <w:marRight w:val="0"/>
      <w:marTop w:val="0"/>
      <w:marBottom w:val="0"/>
      <w:divBdr>
        <w:top w:val="none" w:sz="0" w:space="0" w:color="auto"/>
        <w:left w:val="none" w:sz="0" w:space="0" w:color="auto"/>
        <w:bottom w:val="none" w:sz="0" w:space="0" w:color="auto"/>
        <w:right w:val="none" w:sz="0" w:space="0" w:color="auto"/>
      </w:divBdr>
    </w:div>
    <w:div w:id="1867979329">
      <w:bodyDiv w:val="1"/>
      <w:marLeft w:val="0"/>
      <w:marRight w:val="0"/>
      <w:marTop w:val="0"/>
      <w:marBottom w:val="0"/>
      <w:divBdr>
        <w:top w:val="none" w:sz="0" w:space="0" w:color="auto"/>
        <w:left w:val="none" w:sz="0" w:space="0" w:color="auto"/>
        <w:bottom w:val="none" w:sz="0" w:space="0" w:color="auto"/>
        <w:right w:val="none" w:sz="0" w:space="0" w:color="auto"/>
      </w:divBdr>
    </w:div>
    <w:div w:id="1883245970">
      <w:bodyDiv w:val="1"/>
      <w:marLeft w:val="0"/>
      <w:marRight w:val="0"/>
      <w:marTop w:val="0"/>
      <w:marBottom w:val="0"/>
      <w:divBdr>
        <w:top w:val="none" w:sz="0" w:space="0" w:color="auto"/>
        <w:left w:val="none" w:sz="0" w:space="0" w:color="auto"/>
        <w:bottom w:val="none" w:sz="0" w:space="0" w:color="auto"/>
        <w:right w:val="none" w:sz="0" w:space="0" w:color="auto"/>
      </w:divBdr>
    </w:div>
    <w:div w:id="1884782425">
      <w:bodyDiv w:val="1"/>
      <w:marLeft w:val="0"/>
      <w:marRight w:val="0"/>
      <w:marTop w:val="0"/>
      <w:marBottom w:val="0"/>
      <w:divBdr>
        <w:top w:val="none" w:sz="0" w:space="0" w:color="auto"/>
        <w:left w:val="none" w:sz="0" w:space="0" w:color="auto"/>
        <w:bottom w:val="none" w:sz="0" w:space="0" w:color="auto"/>
        <w:right w:val="none" w:sz="0" w:space="0" w:color="auto"/>
      </w:divBdr>
    </w:div>
    <w:div w:id="1886018256">
      <w:bodyDiv w:val="1"/>
      <w:marLeft w:val="0"/>
      <w:marRight w:val="0"/>
      <w:marTop w:val="0"/>
      <w:marBottom w:val="0"/>
      <w:divBdr>
        <w:top w:val="none" w:sz="0" w:space="0" w:color="auto"/>
        <w:left w:val="none" w:sz="0" w:space="0" w:color="auto"/>
        <w:bottom w:val="none" w:sz="0" w:space="0" w:color="auto"/>
        <w:right w:val="none" w:sz="0" w:space="0" w:color="auto"/>
      </w:divBdr>
    </w:div>
    <w:div w:id="1908497452">
      <w:bodyDiv w:val="1"/>
      <w:marLeft w:val="0"/>
      <w:marRight w:val="0"/>
      <w:marTop w:val="0"/>
      <w:marBottom w:val="0"/>
      <w:divBdr>
        <w:top w:val="none" w:sz="0" w:space="0" w:color="auto"/>
        <w:left w:val="none" w:sz="0" w:space="0" w:color="auto"/>
        <w:bottom w:val="none" w:sz="0" w:space="0" w:color="auto"/>
        <w:right w:val="none" w:sz="0" w:space="0" w:color="auto"/>
      </w:divBdr>
    </w:div>
    <w:div w:id="1911495506">
      <w:bodyDiv w:val="1"/>
      <w:marLeft w:val="0"/>
      <w:marRight w:val="0"/>
      <w:marTop w:val="0"/>
      <w:marBottom w:val="0"/>
      <w:divBdr>
        <w:top w:val="none" w:sz="0" w:space="0" w:color="auto"/>
        <w:left w:val="none" w:sz="0" w:space="0" w:color="auto"/>
        <w:bottom w:val="none" w:sz="0" w:space="0" w:color="auto"/>
        <w:right w:val="none" w:sz="0" w:space="0" w:color="auto"/>
      </w:divBdr>
    </w:div>
    <w:div w:id="1913194574">
      <w:bodyDiv w:val="1"/>
      <w:marLeft w:val="0"/>
      <w:marRight w:val="0"/>
      <w:marTop w:val="0"/>
      <w:marBottom w:val="0"/>
      <w:divBdr>
        <w:top w:val="none" w:sz="0" w:space="0" w:color="auto"/>
        <w:left w:val="none" w:sz="0" w:space="0" w:color="auto"/>
        <w:bottom w:val="none" w:sz="0" w:space="0" w:color="auto"/>
        <w:right w:val="none" w:sz="0" w:space="0" w:color="auto"/>
      </w:divBdr>
    </w:div>
    <w:div w:id="1918250167">
      <w:bodyDiv w:val="1"/>
      <w:marLeft w:val="0"/>
      <w:marRight w:val="0"/>
      <w:marTop w:val="0"/>
      <w:marBottom w:val="0"/>
      <w:divBdr>
        <w:top w:val="none" w:sz="0" w:space="0" w:color="auto"/>
        <w:left w:val="none" w:sz="0" w:space="0" w:color="auto"/>
        <w:bottom w:val="none" w:sz="0" w:space="0" w:color="auto"/>
        <w:right w:val="none" w:sz="0" w:space="0" w:color="auto"/>
      </w:divBdr>
    </w:div>
    <w:div w:id="1931113197">
      <w:bodyDiv w:val="1"/>
      <w:marLeft w:val="0"/>
      <w:marRight w:val="0"/>
      <w:marTop w:val="0"/>
      <w:marBottom w:val="0"/>
      <w:divBdr>
        <w:top w:val="none" w:sz="0" w:space="0" w:color="auto"/>
        <w:left w:val="none" w:sz="0" w:space="0" w:color="auto"/>
        <w:bottom w:val="none" w:sz="0" w:space="0" w:color="auto"/>
        <w:right w:val="none" w:sz="0" w:space="0" w:color="auto"/>
      </w:divBdr>
    </w:div>
    <w:div w:id="1968318417">
      <w:bodyDiv w:val="1"/>
      <w:marLeft w:val="0"/>
      <w:marRight w:val="0"/>
      <w:marTop w:val="0"/>
      <w:marBottom w:val="0"/>
      <w:divBdr>
        <w:top w:val="none" w:sz="0" w:space="0" w:color="auto"/>
        <w:left w:val="none" w:sz="0" w:space="0" w:color="auto"/>
        <w:bottom w:val="none" w:sz="0" w:space="0" w:color="auto"/>
        <w:right w:val="none" w:sz="0" w:space="0" w:color="auto"/>
      </w:divBdr>
    </w:div>
    <w:div w:id="1968925466">
      <w:bodyDiv w:val="1"/>
      <w:marLeft w:val="0"/>
      <w:marRight w:val="0"/>
      <w:marTop w:val="0"/>
      <w:marBottom w:val="0"/>
      <w:divBdr>
        <w:top w:val="none" w:sz="0" w:space="0" w:color="auto"/>
        <w:left w:val="none" w:sz="0" w:space="0" w:color="auto"/>
        <w:bottom w:val="none" w:sz="0" w:space="0" w:color="auto"/>
        <w:right w:val="none" w:sz="0" w:space="0" w:color="auto"/>
      </w:divBdr>
    </w:div>
    <w:div w:id="1982533512">
      <w:bodyDiv w:val="1"/>
      <w:marLeft w:val="0"/>
      <w:marRight w:val="0"/>
      <w:marTop w:val="0"/>
      <w:marBottom w:val="0"/>
      <w:divBdr>
        <w:top w:val="none" w:sz="0" w:space="0" w:color="auto"/>
        <w:left w:val="none" w:sz="0" w:space="0" w:color="auto"/>
        <w:bottom w:val="none" w:sz="0" w:space="0" w:color="auto"/>
        <w:right w:val="none" w:sz="0" w:space="0" w:color="auto"/>
      </w:divBdr>
    </w:div>
    <w:div w:id="1985155256">
      <w:bodyDiv w:val="1"/>
      <w:marLeft w:val="0"/>
      <w:marRight w:val="0"/>
      <w:marTop w:val="0"/>
      <w:marBottom w:val="0"/>
      <w:divBdr>
        <w:top w:val="none" w:sz="0" w:space="0" w:color="auto"/>
        <w:left w:val="none" w:sz="0" w:space="0" w:color="auto"/>
        <w:bottom w:val="none" w:sz="0" w:space="0" w:color="auto"/>
        <w:right w:val="none" w:sz="0" w:space="0" w:color="auto"/>
      </w:divBdr>
    </w:div>
    <w:div w:id="2004700655">
      <w:bodyDiv w:val="1"/>
      <w:marLeft w:val="0"/>
      <w:marRight w:val="0"/>
      <w:marTop w:val="0"/>
      <w:marBottom w:val="0"/>
      <w:divBdr>
        <w:top w:val="none" w:sz="0" w:space="0" w:color="auto"/>
        <w:left w:val="none" w:sz="0" w:space="0" w:color="auto"/>
        <w:bottom w:val="none" w:sz="0" w:space="0" w:color="auto"/>
        <w:right w:val="none" w:sz="0" w:space="0" w:color="auto"/>
      </w:divBdr>
    </w:div>
    <w:div w:id="2027369536">
      <w:bodyDiv w:val="1"/>
      <w:marLeft w:val="0"/>
      <w:marRight w:val="0"/>
      <w:marTop w:val="0"/>
      <w:marBottom w:val="0"/>
      <w:divBdr>
        <w:top w:val="none" w:sz="0" w:space="0" w:color="auto"/>
        <w:left w:val="none" w:sz="0" w:space="0" w:color="auto"/>
        <w:bottom w:val="none" w:sz="0" w:space="0" w:color="auto"/>
        <w:right w:val="none" w:sz="0" w:space="0" w:color="auto"/>
      </w:divBdr>
    </w:div>
    <w:div w:id="2042393049">
      <w:bodyDiv w:val="1"/>
      <w:marLeft w:val="0"/>
      <w:marRight w:val="0"/>
      <w:marTop w:val="0"/>
      <w:marBottom w:val="0"/>
      <w:divBdr>
        <w:top w:val="none" w:sz="0" w:space="0" w:color="auto"/>
        <w:left w:val="none" w:sz="0" w:space="0" w:color="auto"/>
        <w:bottom w:val="none" w:sz="0" w:space="0" w:color="auto"/>
        <w:right w:val="none" w:sz="0" w:space="0" w:color="auto"/>
      </w:divBdr>
    </w:div>
    <w:div w:id="2046903204">
      <w:bodyDiv w:val="1"/>
      <w:marLeft w:val="0"/>
      <w:marRight w:val="0"/>
      <w:marTop w:val="0"/>
      <w:marBottom w:val="0"/>
      <w:divBdr>
        <w:top w:val="none" w:sz="0" w:space="0" w:color="auto"/>
        <w:left w:val="none" w:sz="0" w:space="0" w:color="auto"/>
        <w:bottom w:val="none" w:sz="0" w:space="0" w:color="auto"/>
        <w:right w:val="none" w:sz="0" w:space="0" w:color="auto"/>
      </w:divBdr>
    </w:div>
    <w:div w:id="2079786418">
      <w:bodyDiv w:val="1"/>
      <w:marLeft w:val="0"/>
      <w:marRight w:val="0"/>
      <w:marTop w:val="0"/>
      <w:marBottom w:val="0"/>
      <w:divBdr>
        <w:top w:val="none" w:sz="0" w:space="0" w:color="auto"/>
        <w:left w:val="none" w:sz="0" w:space="0" w:color="auto"/>
        <w:bottom w:val="none" w:sz="0" w:space="0" w:color="auto"/>
        <w:right w:val="none" w:sz="0" w:space="0" w:color="auto"/>
      </w:divBdr>
    </w:div>
    <w:div w:id="2081294230">
      <w:bodyDiv w:val="1"/>
      <w:marLeft w:val="0"/>
      <w:marRight w:val="0"/>
      <w:marTop w:val="0"/>
      <w:marBottom w:val="0"/>
      <w:divBdr>
        <w:top w:val="none" w:sz="0" w:space="0" w:color="auto"/>
        <w:left w:val="none" w:sz="0" w:space="0" w:color="auto"/>
        <w:bottom w:val="none" w:sz="0" w:space="0" w:color="auto"/>
        <w:right w:val="none" w:sz="0" w:space="0" w:color="auto"/>
      </w:divBdr>
    </w:div>
    <w:div w:id="2094859045">
      <w:bodyDiv w:val="1"/>
      <w:marLeft w:val="0"/>
      <w:marRight w:val="0"/>
      <w:marTop w:val="0"/>
      <w:marBottom w:val="0"/>
      <w:divBdr>
        <w:top w:val="none" w:sz="0" w:space="0" w:color="auto"/>
        <w:left w:val="none" w:sz="0" w:space="0" w:color="auto"/>
        <w:bottom w:val="none" w:sz="0" w:space="0" w:color="auto"/>
        <w:right w:val="none" w:sz="0" w:space="0" w:color="auto"/>
      </w:divBdr>
    </w:div>
    <w:div w:id="2096856661">
      <w:bodyDiv w:val="1"/>
      <w:marLeft w:val="0"/>
      <w:marRight w:val="0"/>
      <w:marTop w:val="0"/>
      <w:marBottom w:val="0"/>
      <w:divBdr>
        <w:top w:val="none" w:sz="0" w:space="0" w:color="auto"/>
        <w:left w:val="none" w:sz="0" w:space="0" w:color="auto"/>
        <w:bottom w:val="none" w:sz="0" w:space="0" w:color="auto"/>
        <w:right w:val="none" w:sz="0" w:space="0" w:color="auto"/>
      </w:divBdr>
    </w:div>
    <w:div w:id="2106654744">
      <w:bodyDiv w:val="1"/>
      <w:marLeft w:val="0"/>
      <w:marRight w:val="0"/>
      <w:marTop w:val="0"/>
      <w:marBottom w:val="0"/>
      <w:divBdr>
        <w:top w:val="none" w:sz="0" w:space="0" w:color="auto"/>
        <w:left w:val="none" w:sz="0" w:space="0" w:color="auto"/>
        <w:bottom w:val="none" w:sz="0" w:space="0" w:color="auto"/>
        <w:right w:val="none" w:sz="0" w:space="0" w:color="auto"/>
      </w:divBdr>
    </w:div>
    <w:div w:id="2115199245">
      <w:bodyDiv w:val="1"/>
      <w:marLeft w:val="0"/>
      <w:marRight w:val="0"/>
      <w:marTop w:val="0"/>
      <w:marBottom w:val="0"/>
      <w:divBdr>
        <w:top w:val="none" w:sz="0" w:space="0" w:color="auto"/>
        <w:left w:val="none" w:sz="0" w:space="0" w:color="auto"/>
        <w:bottom w:val="none" w:sz="0" w:space="0" w:color="auto"/>
        <w:right w:val="none" w:sz="0" w:space="0" w:color="auto"/>
      </w:divBdr>
    </w:div>
    <w:div w:id="2121100609">
      <w:bodyDiv w:val="1"/>
      <w:marLeft w:val="0"/>
      <w:marRight w:val="0"/>
      <w:marTop w:val="0"/>
      <w:marBottom w:val="0"/>
      <w:divBdr>
        <w:top w:val="none" w:sz="0" w:space="0" w:color="auto"/>
        <w:left w:val="none" w:sz="0" w:space="0" w:color="auto"/>
        <w:bottom w:val="none" w:sz="0" w:space="0" w:color="auto"/>
        <w:right w:val="none" w:sz="0" w:space="0" w:color="auto"/>
      </w:divBdr>
    </w:div>
    <w:div w:id="2128348484">
      <w:bodyDiv w:val="1"/>
      <w:marLeft w:val="0"/>
      <w:marRight w:val="0"/>
      <w:marTop w:val="0"/>
      <w:marBottom w:val="0"/>
      <w:divBdr>
        <w:top w:val="none" w:sz="0" w:space="0" w:color="auto"/>
        <w:left w:val="none" w:sz="0" w:space="0" w:color="auto"/>
        <w:bottom w:val="none" w:sz="0" w:space="0" w:color="auto"/>
        <w:right w:val="none" w:sz="0" w:space="0" w:color="auto"/>
      </w:divBdr>
    </w:div>
    <w:div w:id="2138329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7.xml"/><Relationship Id="rId21" Type="http://schemas.openxmlformats.org/officeDocument/2006/relationships/chart" Target="charts/chart2.xml"/><Relationship Id="rId42" Type="http://schemas.openxmlformats.org/officeDocument/2006/relationships/chart" Target="charts/chart20.xml"/><Relationship Id="rId47" Type="http://schemas.openxmlformats.org/officeDocument/2006/relationships/image" Target="media/image16.png"/><Relationship Id="rId63" Type="http://schemas.openxmlformats.org/officeDocument/2006/relationships/image" Target="media/image18.png"/><Relationship Id="rId68" Type="http://schemas.openxmlformats.org/officeDocument/2006/relationships/chart" Target="charts/chart43.xml"/><Relationship Id="rId84" Type="http://schemas.openxmlformats.org/officeDocument/2006/relationships/image" Target="media/image23.png"/><Relationship Id="rId89" Type="http://schemas.openxmlformats.org/officeDocument/2006/relationships/image" Target="media/image2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chart" Target="charts/chart11.xml"/><Relationship Id="rId37" Type="http://schemas.openxmlformats.org/officeDocument/2006/relationships/chart" Target="charts/chart16.xml"/><Relationship Id="rId53" Type="http://schemas.openxmlformats.org/officeDocument/2006/relationships/chart" Target="charts/chart30.xml"/><Relationship Id="rId58" Type="http://schemas.openxmlformats.org/officeDocument/2006/relationships/chart" Target="charts/chart34.xml"/><Relationship Id="rId74" Type="http://schemas.openxmlformats.org/officeDocument/2006/relationships/chart" Target="charts/chart49.xml"/><Relationship Id="rId79" Type="http://schemas.openxmlformats.org/officeDocument/2006/relationships/image" Target="media/image20.jpe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29.emf"/><Relationship Id="rId95" Type="http://schemas.openxmlformats.org/officeDocument/2006/relationships/diagramQuickStyle" Target="diagrams/quickStyle1.xml"/><Relationship Id="rId22" Type="http://schemas.openxmlformats.org/officeDocument/2006/relationships/chart" Target="charts/chart3.xml"/><Relationship Id="rId27" Type="http://schemas.openxmlformats.org/officeDocument/2006/relationships/chart" Target="charts/chart8.xml"/><Relationship Id="rId43" Type="http://schemas.openxmlformats.org/officeDocument/2006/relationships/chart" Target="charts/chart21.xml"/><Relationship Id="rId48" Type="http://schemas.openxmlformats.org/officeDocument/2006/relationships/chart" Target="charts/chart25.xml"/><Relationship Id="rId64" Type="http://schemas.openxmlformats.org/officeDocument/2006/relationships/chart" Target="charts/chart39.xml"/><Relationship Id="rId69" Type="http://schemas.openxmlformats.org/officeDocument/2006/relationships/chart" Target="charts/chart44.xml"/><Relationship Id="rId80" Type="http://schemas.openxmlformats.org/officeDocument/2006/relationships/image" Target="media/image21.jpeg"/><Relationship Id="rId85" Type="http://schemas.openxmlformats.org/officeDocument/2006/relationships/image" Target="media/image24.png"/><Relationship Id="rId12" Type="http://schemas.openxmlformats.org/officeDocument/2006/relationships/header" Target="header1.xml"/><Relationship Id="rId17" Type="http://schemas.openxmlformats.org/officeDocument/2006/relationships/image" Target="media/image10.png"/><Relationship Id="rId25" Type="http://schemas.openxmlformats.org/officeDocument/2006/relationships/chart" Target="charts/chart6.xml"/><Relationship Id="rId33" Type="http://schemas.openxmlformats.org/officeDocument/2006/relationships/chart" Target="charts/chart12.xml"/><Relationship Id="rId38" Type="http://schemas.openxmlformats.org/officeDocument/2006/relationships/chart" Target="charts/chart17.xml"/><Relationship Id="rId46" Type="http://schemas.openxmlformats.org/officeDocument/2006/relationships/chart" Target="charts/chart24.xml"/><Relationship Id="rId59" Type="http://schemas.openxmlformats.org/officeDocument/2006/relationships/chart" Target="charts/chart35.xml"/><Relationship Id="rId67" Type="http://schemas.openxmlformats.org/officeDocument/2006/relationships/chart" Target="charts/chart42.xml"/><Relationship Id="rId103" Type="http://schemas.microsoft.com/office/2011/relationships/people" Target="people.xml"/><Relationship Id="rId20" Type="http://schemas.openxmlformats.org/officeDocument/2006/relationships/chart" Target="charts/chart1.xml"/><Relationship Id="rId41" Type="http://schemas.openxmlformats.org/officeDocument/2006/relationships/chart" Target="charts/chart19.xml"/><Relationship Id="rId54" Type="http://schemas.openxmlformats.org/officeDocument/2006/relationships/chart" Target="charts/chart31.xml"/><Relationship Id="rId62" Type="http://schemas.openxmlformats.org/officeDocument/2006/relationships/chart" Target="charts/chart38.xml"/><Relationship Id="rId70" Type="http://schemas.openxmlformats.org/officeDocument/2006/relationships/chart" Target="charts/chart45.xml"/><Relationship Id="rId75" Type="http://schemas.openxmlformats.org/officeDocument/2006/relationships/chart" Target="charts/chart50.xml"/><Relationship Id="rId83" Type="http://schemas.openxmlformats.org/officeDocument/2006/relationships/image" Target="media/image22.png"/><Relationship Id="rId88" Type="http://schemas.openxmlformats.org/officeDocument/2006/relationships/image" Target="media/image27.png"/><Relationship Id="rId91" Type="http://schemas.openxmlformats.org/officeDocument/2006/relationships/image" Target="media/image30.emf"/><Relationship Id="rId96"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chart" Target="charts/chart4.xml"/><Relationship Id="rId28" Type="http://schemas.openxmlformats.org/officeDocument/2006/relationships/image" Target="media/image13.jpeg"/><Relationship Id="rId36" Type="http://schemas.openxmlformats.org/officeDocument/2006/relationships/chart" Target="charts/chart15.xml"/><Relationship Id="rId49" Type="http://schemas.openxmlformats.org/officeDocument/2006/relationships/chart" Target="charts/chart26.xml"/><Relationship Id="rId57" Type="http://schemas.openxmlformats.org/officeDocument/2006/relationships/chart" Target="charts/chart33.xml"/><Relationship Id="rId10" Type="http://schemas.openxmlformats.org/officeDocument/2006/relationships/image" Target="media/image3.png"/><Relationship Id="rId31" Type="http://schemas.openxmlformats.org/officeDocument/2006/relationships/chart" Target="charts/chart10.xml"/><Relationship Id="rId44" Type="http://schemas.openxmlformats.org/officeDocument/2006/relationships/chart" Target="charts/chart22.xml"/><Relationship Id="rId52" Type="http://schemas.openxmlformats.org/officeDocument/2006/relationships/chart" Target="charts/chart29.xml"/><Relationship Id="rId60" Type="http://schemas.openxmlformats.org/officeDocument/2006/relationships/chart" Target="charts/chart36.xml"/><Relationship Id="rId65" Type="http://schemas.openxmlformats.org/officeDocument/2006/relationships/chart" Target="charts/chart40.xml"/><Relationship Id="rId73" Type="http://schemas.openxmlformats.org/officeDocument/2006/relationships/chart" Target="charts/chart48.xml"/><Relationship Id="rId78" Type="http://schemas.openxmlformats.org/officeDocument/2006/relationships/chart" Target="charts/chart52.xml"/><Relationship Id="rId81" Type="http://schemas.openxmlformats.org/officeDocument/2006/relationships/chart" Target="charts/chart53.xml"/><Relationship Id="rId86" Type="http://schemas.openxmlformats.org/officeDocument/2006/relationships/image" Target="media/image25.png"/><Relationship Id="rId94" Type="http://schemas.openxmlformats.org/officeDocument/2006/relationships/diagramLayout" Target="diagrams/layout1.xml"/><Relationship Id="rId99" Type="http://schemas.microsoft.com/office/2011/relationships/commentsExtended" Target="commentsExtended.xml"/><Relationship Id="rId10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15.png"/><Relationship Id="rId34" Type="http://schemas.openxmlformats.org/officeDocument/2006/relationships/chart" Target="charts/chart13.xml"/><Relationship Id="rId50" Type="http://schemas.openxmlformats.org/officeDocument/2006/relationships/chart" Target="charts/chart27.xml"/><Relationship Id="rId55" Type="http://schemas.openxmlformats.org/officeDocument/2006/relationships/image" Target="media/image17.png"/><Relationship Id="rId76" Type="http://schemas.openxmlformats.org/officeDocument/2006/relationships/image" Target="media/image19.png"/><Relationship Id="rId97" Type="http://schemas.microsoft.com/office/2007/relationships/diagramDrawing" Target="diagrams/drawing1.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chart" Target="charts/chart46.xml"/><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chart" Target="charts/chart5.xml"/><Relationship Id="rId40" Type="http://schemas.openxmlformats.org/officeDocument/2006/relationships/chart" Target="charts/chart18.xml"/><Relationship Id="rId45" Type="http://schemas.openxmlformats.org/officeDocument/2006/relationships/chart" Target="charts/chart23.xml"/><Relationship Id="rId66" Type="http://schemas.openxmlformats.org/officeDocument/2006/relationships/chart" Target="charts/chart41.xml"/><Relationship Id="rId87" Type="http://schemas.openxmlformats.org/officeDocument/2006/relationships/image" Target="media/image26.png"/><Relationship Id="rId61" Type="http://schemas.openxmlformats.org/officeDocument/2006/relationships/chart" Target="charts/chart37.xml"/><Relationship Id="rId82" Type="http://schemas.openxmlformats.org/officeDocument/2006/relationships/chart" Target="charts/chart54.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chart" Target="charts/chart9.xml"/><Relationship Id="rId35" Type="http://schemas.openxmlformats.org/officeDocument/2006/relationships/chart" Target="charts/chart14.xml"/><Relationship Id="rId56" Type="http://schemas.openxmlformats.org/officeDocument/2006/relationships/chart" Target="charts/chart32.xml"/><Relationship Id="rId77" Type="http://schemas.openxmlformats.org/officeDocument/2006/relationships/chart" Target="charts/chart51.xml"/><Relationship Id="rId100" Type="http://schemas.microsoft.com/office/2016/09/relationships/commentsIds" Target="commentsIds.xml"/><Relationship Id="rId8" Type="http://schemas.openxmlformats.org/officeDocument/2006/relationships/image" Target="media/image1.jpeg"/><Relationship Id="rId51" Type="http://schemas.openxmlformats.org/officeDocument/2006/relationships/chart" Target="charts/chart28.xml"/><Relationship Id="rId72" Type="http://schemas.openxmlformats.org/officeDocument/2006/relationships/chart" Target="charts/chart47.xml"/><Relationship Id="rId93" Type="http://schemas.openxmlformats.org/officeDocument/2006/relationships/diagramData" Target="diagrams/data1.xml"/><Relationship Id="rId98" Type="http://schemas.openxmlformats.org/officeDocument/2006/relationships/comments" Target="comments.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chartUserShapes" Target="../drawings/drawing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chartUserShapes" Target="../drawings/drawing4.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Worksheet29.xlsx"/><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Worksheet30.xlsx"/><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package" Target="../embeddings/Microsoft_Excel_Worksheet31.xlsx"/><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package" Target="../embeddings/Microsoft_Excel_Worksheet32.xlsx"/><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package" Target="../embeddings/Microsoft_Excel_Worksheet33.xlsx"/><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package" Target="../embeddings/Microsoft_Excel_Worksheet34.xlsx"/><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package" Target="../embeddings/Microsoft_Excel_Worksheet35.xlsx"/><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package" Target="../embeddings/Microsoft_Excel_Worksheet36.xlsx"/><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package" Target="../embeddings/Microsoft_Excel_Worksheet37.xlsx"/><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package" Target="../embeddings/Microsoft_Excel_Worksheet38.xlsx"/><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package" Target="../embeddings/Microsoft_Excel_Worksheet39.xlsx"/><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package" Target="../embeddings/Microsoft_Excel_Worksheet40.xlsx"/><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package" Target="../embeddings/Microsoft_Excel_Worksheet41.xlsx"/><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package" Target="../embeddings/Microsoft_Excel_Worksheet42.xlsx"/><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package" Target="../embeddings/Microsoft_Excel_Worksheet43.xlsx"/><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package" Target="../embeddings/Microsoft_Excel_Worksheet44.xlsx"/><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package" Target="../embeddings/Microsoft_Excel_Worksheet45.xlsx"/><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package" Target="../embeddings/Microsoft_Excel_Worksheet46.xlsx"/><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package" Target="../embeddings/Microsoft_Excel_Worksheet47.xlsx"/><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package" Target="../embeddings/Microsoft_Excel_Worksheet48.xlsx"/><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Microsoft_Excel_Worksheet49.xlsx"/><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package" Target="../embeddings/Microsoft_Excel_Worksheet50.xlsx"/><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package" Target="../embeddings/Microsoft_Excel_Worksheet51.xlsx"/><Relationship Id="rId2" Type="http://schemas.microsoft.com/office/2011/relationships/chartColorStyle" Target="colors52.xml"/><Relationship Id="rId1" Type="http://schemas.microsoft.com/office/2011/relationships/chartStyle" Target="style52.xml"/><Relationship Id="rId4" Type="http://schemas.openxmlformats.org/officeDocument/2006/relationships/chartUserShapes" Target="../drawings/drawing5.xml"/></Relationships>
</file>

<file path=word/charts/_rels/chart53.xml.rels><?xml version="1.0" encoding="UTF-8" standalone="yes"?>
<Relationships xmlns="http://schemas.openxmlformats.org/package/2006/relationships"><Relationship Id="rId3" Type="http://schemas.openxmlformats.org/officeDocument/2006/relationships/package" Target="../embeddings/Microsoft_Excel_Worksheet52.xlsx"/><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package" Target="../embeddings/Microsoft_Excel_Worksheet53.xlsx"/><Relationship Id="rId2" Type="http://schemas.microsoft.com/office/2011/relationships/chartColorStyle" Target="colors54.xml"/><Relationship Id="rId1" Type="http://schemas.microsoft.com/office/2011/relationships/chartStyle" Target="style54.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1.8670319682426519E-2"/>
          <c:w val="1"/>
          <c:h val="0.63138259056797796"/>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E0E-4D7B-B34B-DF5E31CEE08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E0E-4D7B-B34B-DF5E31CEE08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E0E-4D7B-B34B-DF5E31CEE08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E0E-4D7B-B34B-DF5E31CEE08E}"/>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8E0E-4D7B-B34B-DF5E31CEE08E}"/>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E0E-4D7B-B34B-DF5E31CEE08E}"/>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8E0E-4D7B-B34B-DF5E31CEE08E}"/>
                </c:ext>
              </c:extLst>
            </c:dLbl>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677.49456105411764</c:v>
                </c:pt>
                <c:pt idx="1">
                  <c:v>707.78517724705875</c:v>
                </c:pt>
                <c:pt idx="2">
                  <c:v>734.68758624000009</c:v>
                </c:pt>
                <c:pt idx="3">
                  <c:v>767.43537523294117</c:v>
                </c:pt>
                <c:pt idx="4">
                  <c:v>796.32484146803279</c:v>
                </c:pt>
                <c:pt idx="5">
                  <c:v>739.48918205065149</c:v>
                </c:pt>
                <c:pt idx="6">
                  <c:v>789.09417055501353</c:v>
                </c:pt>
                <c:pt idx="7">
                  <c:v>845.25995640062752</c:v>
                </c:pt>
                <c:pt idx="8">
                  <c:v>903.65583837973259</c:v>
                </c:pt>
                <c:pt idx="9">
                  <c:v>964.30619292522942</c:v>
                </c:pt>
                <c:pt idx="10">
                  <c:v>1026.2451519544643</c:v>
                </c:pt>
                <c:pt idx="11">
                  <c:v>1090.0765587755718</c:v>
                </c:pt>
                <c:pt idx="12">
                  <c:v>1156.5391819147492</c:v>
                </c:pt>
                <c:pt idx="13">
                  <c:v>1224.5714728671014</c:v>
                </c:pt>
                <c:pt idx="14">
                  <c:v>1295.0841415514938</c:v>
                </c:pt>
                <c:pt idx="15">
                  <c:v>1367.3349493354222</c:v>
                </c:pt>
              </c:numCache>
            </c:numRef>
          </c:val>
          <c:extLst>
            <c:ext xmlns:c16="http://schemas.microsoft.com/office/drawing/2014/chart" uri="{C3380CC4-5D6E-409C-BE32-E72D297353CC}">
              <c16:uniqueId val="{0000000C-8E0E-4D7B-B34B-DF5E31CEE08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2000"/>
          <c:min val="20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E001-4E0D-9DFD-E10A6E021072}"/>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E001-4E0D-9DFD-E10A6E021072}"/>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E001-4E0D-9DFD-E10A6E021072}"/>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E001-4E0D-9DFD-E10A6E021072}"/>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E001-4E0D-9DFD-E10A6E021072}"/>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E001-4E0D-9DFD-E10A6E021072}"/>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E001-4E0D-9DFD-E10A6E021072}"/>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001-4E0D-9DFD-E10A6E021072}"/>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283.31138175999996</c:v>
                </c:pt>
                <c:pt idx="1">
                  <c:v>301.03404447999998</c:v>
                </c:pt>
                <c:pt idx="2">
                  <c:v>317.06640200000004</c:v>
                </c:pt>
                <c:pt idx="3">
                  <c:v>332.52570352000004</c:v>
                </c:pt>
                <c:pt idx="4">
                  <c:v>348.58438028215051</c:v>
                </c:pt>
                <c:pt idx="5">
                  <c:v>322.28512739182793</c:v>
                </c:pt>
                <c:pt idx="6">
                  <c:v>349.48599214369818</c:v>
                </c:pt>
                <c:pt idx="7">
                  <c:v>381.67365202013281</c:v>
                </c:pt>
                <c:pt idx="8">
                  <c:v>414.49758609386424</c:v>
                </c:pt>
                <c:pt idx="9">
                  <c:v>448.65218718799866</c:v>
                </c:pt>
                <c:pt idx="10">
                  <c:v>484.81355347535134</c:v>
                </c:pt>
                <c:pt idx="11">
                  <c:v>521.90179031621574</c:v>
                </c:pt>
                <c:pt idx="12">
                  <c:v>561.14880494799513</c:v>
                </c:pt>
                <c:pt idx="13">
                  <c:v>601.60763378474553</c:v>
                </c:pt>
                <c:pt idx="14">
                  <c:v>644.141293493327</c:v>
                </c:pt>
                <c:pt idx="15">
                  <c:v>688.20055796827057</c:v>
                </c:pt>
              </c:numCache>
            </c:numRef>
          </c:val>
          <c:extLst>
            <c:ext xmlns:c16="http://schemas.microsoft.com/office/drawing/2014/chart" uri="{C3380CC4-5D6E-409C-BE32-E72D297353CC}">
              <c16:uniqueId val="{0000000E-E001-4E0D-9DFD-E10A6E021072}"/>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1100"/>
          <c:min val="20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2.3219163305677543E-2"/>
          <c:y val="9.749779423578564E-2"/>
          <c:w val="0.96351274337679238"/>
          <c:h val="0.74679581560085351"/>
        </c:manualLayout>
      </c:layout>
      <c:barChart>
        <c:barDir val="col"/>
        <c:grouping val="clustered"/>
        <c:varyColors val="0"/>
        <c:ser>
          <c:idx val="0"/>
          <c:order val="0"/>
          <c:tx>
            <c:strRef>
              <c:f>Sheet1!$B$1</c:f>
              <c:strCache>
                <c:ptCount val="1"/>
                <c:pt idx="0">
                  <c:v>LCD Smartphone</c:v>
                </c:pt>
              </c:strCache>
            </c:strRef>
          </c:tx>
          <c:spPr>
            <a:solidFill>
              <a:srgbClr val="00B050"/>
            </a:solidFill>
            <a:ln>
              <a:noFill/>
            </a:ln>
            <a:effectLst/>
            <a:scene3d>
              <a:camera prst="orthographicFront"/>
              <a:lightRig rig="threePt" dir="t"/>
            </a:scene3d>
            <a:sp3d>
              <a:bevelT prst="angle"/>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Sheet1!$A$2:$A$10</c:f>
              <c:strCache>
                <c:ptCount val="9"/>
                <c:pt idx="0">
                  <c:v>Novatek</c:v>
                </c:pt>
                <c:pt idx="1">
                  <c:v>llitek</c:v>
                </c:pt>
                <c:pt idx="2">
                  <c:v>FocalTech</c:v>
                </c:pt>
                <c:pt idx="3">
                  <c:v>Himax</c:v>
                </c:pt>
                <c:pt idx="4">
                  <c:v>WillSemi</c:v>
                </c:pt>
                <c:pt idx="5">
                  <c:v>JADARD</c:v>
                </c:pt>
                <c:pt idx="6">
                  <c:v>Chipone</c:v>
                </c:pt>
                <c:pt idx="7">
                  <c:v>LSI</c:v>
                </c:pt>
                <c:pt idx="8">
                  <c:v>Others</c:v>
                </c:pt>
              </c:strCache>
            </c:strRef>
          </c:cat>
          <c:val>
            <c:numRef>
              <c:f>Sheet1!$B$2:$B$10</c:f>
              <c:numCache>
                <c:formatCode>0%</c:formatCode>
                <c:ptCount val="9"/>
                <c:pt idx="0">
                  <c:v>0.31</c:v>
                </c:pt>
                <c:pt idx="1">
                  <c:v>0.22</c:v>
                </c:pt>
                <c:pt idx="2">
                  <c:v>0.18</c:v>
                </c:pt>
                <c:pt idx="3">
                  <c:v>0.11</c:v>
                </c:pt>
                <c:pt idx="4">
                  <c:v>0.06</c:v>
                </c:pt>
                <c:pt idx="5">
                  <c:v>0.04</c:v>
                </c:pt>
                <c:pt idx="6">
                  <c:v>0.02</c:v>
                </c:pt>
                <c:pt idx="7">
                  <c:v>0.01</c:v>
                </c:pt>
                <c:pt idx="8">
                  <c:v>0.06</c:v>
                </c:pt>
              </c:numCache>
            </c:numRef>
          </c:val>
          <c:extLst>
            <c:ext xmlns:c16="http://schemas.microsoft.com/office/drawing/2014/chart" uri="{C3380CC4-5D6E-409C-BE32-E72D297353CC}">
              <c16:uniqueId val="{00000000-E7D8-48D2-B6CD-04E3E3F2E1A6}"/>
            </c:ext>
          </c:extLst>
        </c:ser>
        <c:ser>
          <c:idx val="1"/>
          <c:order val="1"/>
          <c:tx>
            <c:strRef>
              <c:f>Sheet1!$C$1</c:f>
              <c:strCache>
                <c:ptCount val="1"/>
                <c:pt idx="0">
                  <c:v>Chip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Sheet1!$A$2:$A$10</c:f>
              <c:strCache>
                <c:ptCount val="9"/>
                <c:pt idx="0">
                  <c:v>Novatek</c:v>
                </c:pt>
                <c:pt idx="1">
                  <c:v>llitek</c:v>
                </c:pt>
                <c:pt idx="2">
                  <c:v>FocalTech</c:v>
                </c:pt>
                <c:pt idx="3">
                  <c:v>Himax</c:v>
                </c:pt>
                <c:pt idx="4">
                  <c:v>WillSemi</c:v>
                </c:pt>
                <c:pt idx="5">
                  <c:v>JADARD</c:v>
                </c:pt>
                <c:pt idx="6">
                  <c:v>Chipone</c:v>
                </c:pt>
                <c:pt idx="7">
                  <c:v>LSI</c:v>
                </c:pt>
                <c:pt idx="8">
                  <c:v>Others</c:v>
                </c:pt>
              </c:strCache>
            </c:strRef>
          </c:cat>
          <c:val>
            <c:numRef>
              <c:f>Sheet1!$C$2:$C$10</c:f>
              <c:numCache>
                <c:formatCode>General</c:formatCode>
                <c:ptCount val="9"/>
              </c:numCache>
            </c:numRef>
          </c:val>
          <c:extLst>
            <c:ext xmlns:c16="http://schemas.microsoft.com/office/drawing/2014/chart" uri="{C3380CC4-5D6E-409C-BE32-E72D297353CC}">
              <c16:uniqueId val="{00000001-E7D8-48D2-B6CD-04E3E3F2E1A6}"/>
            </c:ext>
          </c:extLst>
        </c:ser>
        <c:dLbls>
          <c:dLblPos val="outEnd"/>
          <c:showLegendKey val="0"/>
          <c:showVal val="1"/>
          <c:showCatName val="0"/>
          <c:showSerName val="0"/>
          <c:showPercent val="0"/>
          <c:showBubbleSize val="0"/>
        </c:dLbls>
        <c:gapWidth val="219"/>
        <c:overlap val="-27"/>
        <c:axId val="650306112"/>
        <c:axId val="650306768"/>
      </c:barChart>
      <c:catAx>
        <c:axId val="65030611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50306768"/>
        <c:crosses val="autoZero"/>
        <c:auto val="0"/>
        <c:lblAlgn val="ctr"/>
        <c:lblOffset val="100"/>
        <c:noMultiLvlLbl val="0"/>
      </c:catAx>
      <c:valAx>
        <c:axId val="650306768"/>
        <c:scaling>
          <c:orientation val="minMax"/>
        </c:scaling>
        <c:delete val="1"/>
        <c:axPos val="l"/>
        <c:numFmt formatCode="0%" sourceLinked="1"/>
        <c:majorTickMark val="out"/>
        <c:minorTickMark val="none"/>
        <c:tickLblPos val="nextTo"/>
        <c:crossAx val="650306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3219163305677543E-2"/>
          <c:y val="9.749779423578564E-2"/>
          <c:w val="0.96351274337679238"/>
          <c:h val="0.74679581560085351"/>
        </c:manualLayout>
      </c:layout>
      <c:barChart>
        <c:barDir val="col"/>
        <c:grouping val="clustered"/>
        <c:varyColors val="0"/>
        <c:ser>
          <c:idx val="0"/>
          <c:order val="0"/>
          <c:tx>
            <c:strRef>
              <c:f>Sheet1!$B$1</c:f>
              <c:strCache>
                <c:ptCount val="1"/>
                <c:pt idx="0">
                  <c:v>Energy(In Exajoules)</c:v>
                </c:pt>
              </c:strCache>
            </c:strRef>
          </c:tx>
          <c:spPr>
            <a:solidFill>
              <a:srgbClr val="00B050"/>
            </a:solidFill>
            <a:ln>
              <a:noFill/>
            </a:ln>
            <a:effectLst/>
            <a:scene3d>
              <a:camera prst="orthographicFront"/>
              <a:lightRig rig="threePt" dir="t"/>
            </a:scene3d>
            <a:sp3d>
              <a:bevelT prst="angle"/>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Sheet1!$A$2:$A$10</c:f>
              <c:strCache>
                <c:ptCount val="9"/>
                <c:pt idx="0">
                  <c:v>China</c:v>
                </c:pt>
                <c:pt idx="1">
                  <c:v>India</c:v>
                </c:pt>
                <c:pt idx="2">
                  <c:v>Japan</c:v>
                </c:pt>
                <c:pt idx="3">
                  <c:v>Austraila</c:v>
                </c:pt>
                <c:pt idx="4">
                  <c:v>Indonesia</c:v>
                </c:pt>
                <c:pt idx="5">
                  <c:v>South Korea</c:v>
                </c:pt>
                <c:pt idx="6">
                  <c:v>Thailand</c:v>
                </c:pt>
                <c:pt idx="7">
                  <c:v>Vietnam </c:v>
                </c:pt>
                <c:pt idx="8">
                  <c:v>Malayisa</c:v>
                </c:pt>
              </c:strCache>
            </c:strRef>
          </c:cat>
          <c:val>
            <c:numRef>
              <c:f>Sheet1!$B$2:$B$10</c:f>
              <c:numCache>
                <c:formatCode>0.00</c:formatCode>
                <c:ptCount val="9"/>
                <c:pt idx="0">
                  <c:v>7.79</c:v>
                </c:pt>
                <c:pt idx="1">
                  <c:v>1.43</c:v>
                </c:pt>
                <c:pt idx="2">
                  <c:v>1.1299999999999999</c:v>
                </c:pt>
                <c:pt idx="3">
                  <c:v>0.45</c:v>
                </c:pt>
                <c:pt idx="4">
                  <c:v>0.36</c:v>
                </c:pt>
                <c:pt idx="5">
                  <c:v>0.36</c:v>
                </c:pt>
                <c:pt idx="6">
                  <c:v>0.28000000000000003</c:v>
                </c:pt>
                <c:pt idx="7">
                  <c:v>0.08</c:v>
                </c:pt>
                <c:pt idx="8">
                  <c:v>0.04</c:v>
                </c:pt>
              </c:numCache>
            </c:numRef>
          </c:val>
          <c:extLst>
            <c:ext xmlns:c16="http://schemas.microsoft.com/office/drawing/2014/chart" uri="{C3380CC4-5D6E-409C-BE32-E72D297353CC}">
              <c16:uniqueId val="{00000000-0F4B-4EC1-B63D-1D3E987AE685}"/>
            </c:ext>
          </c:extLst>
        </c:ser>
        <c:dLbls>
          <c:dLblPos val="outEnd"/>
          <c:showLegendKey val="0"/>
          <c:showVal val="1"/>
          <c:showCatName val="0"/>
          <c:showSerName val="0"/>
          <c:showPercent val="0"/>
          <c:showBubbleSize val="0"/>
        </c:dLbls>
        <c:gapWidth val="219"/>
        <c:overlap val="-27"/>
        <c:axId val="650306112"/>
        <c:axId val="650306768"/>
      </c:barChart>
      <c:catAx>
        <c:axId val="65030611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50306768"/>
        <c:crosses val="autoZero"/>
        <c:auto val="0"/>
        <c:lblAlgn val="ctr"/>
        <c:lblOffset val="100"/>
        <c:noMultiLvlLbl val="0"/>
      </c:catAx>
      <c:valAx>
        <c:axId val="650306768"/>
        <c:scaling>
          <c:orientation val="minMax"/>
        </c:scaling>
        <c:delete val="1"/>
        <c:axPos val="l"/>
        <c:numFmt formatCode="0.00" sourceLinked="1"/>
        <c:majorTickMark val="out"/>
        <c:minorTickMark val="none"/>
        <c:tickLblPos val="nextTo"/>
        <c:crossAx val="650306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73.692758943622394</c:v>
                </c:pt>
                <c:pt idx="1">
                  <c:v>76.354789286383223</c:v>
                </c:pt>
                <c:pt idx="2">
                  <c:v>78.857599737778614</c:v>
                </c:pt>
                <c:pt idx="3">
                  <c:v>79.606673534369733</c:v>
                </c:pt>
                <c:pt idx="4">
                  <c:v>80.702159604408479</c:v>
                </c:pt>
                <c:pt idx="5">
                  <c:v>74.025319423812334</c:v>
                </c:pt>
                <c:pt idx="6">
                  <c:v>77.401342093781309</c:v>
                </c:pt>
                <c:pt idx="7">
                  <c:v>79.073904817795665</c:v>
                </c:pt>
                <c:pt idx="8">
                  <c:v>80.344286667576625</c:v>
                </c:pt>
                <c:pt idx="9">
                  <c:v>80.204602575185405</c:v>
                </c:pt>
                <c:pt idx="10">
                  <c:v>82.771017174147516</c:v>
                </c:pt>
                <c:pt idx="11">
                  <c:v>85.547862585409078</c:v>
                </c:pt>
                <c:pt idx="12">
                  <c:v>86.564503643976366</c:v>
                </c:pt>
                <c:pt idx="13">
                  <c:v>88.337856217010398</c:v>
                </c:pt>
                <c:pt idx="14">
                  <c:v>89.313384845225926</c:v>
                </c:pt>
                <c:pt idx="15">
                  <c:v>90.576945169943329</c:v>
                </c:pt>
              </c:numCache>
            </c:numRef>
          </c:val>
          <c:extLst>
            <c:ext xmlns:c16="http://schemas.microsoft.com/office/drawing/2014/chart" uri="{C3380CC4-5D6E-409C-BE32-E72D297353CC}">
              <c16:uniqueId val="{00000000-9114-49A9-8C81-2AAA6711EB1D}"/>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14.473138227296289</c:v>
                </c:pt>
                <c:pt idx="1">
                  <c:v>14.032499418255284</c:v>
                </c:pt>
                <c:pt idx="2">
                  <c:v>13.922796246669</c:v>
                </c:pt>
                <c:pt idx="3">
                  <c:v>13.831920595444469</c:v>
                </c:pt>
                <c:pt idx="4">
                  <c:v>13.713452808562376</c:v>
                </c:pt>
                <c:pt idx="5">
                  <c:v>13.108199499295491</c:v>
                </c:pt>
                <c:pt idx="6">
                  <c:v>12.786213703530169</c:v>
                </c:pt>
                <c:pt idx="7">
                  <c:v>12.673871781413126</c:v>
                </c:pt>
                <c:pt idx="8">
                  <c:v>12.580158689656207</c:v>
                </c:pt>
                <c:pt idx="9">
                  <c:v>12.487085281968636</c:v>
                </c:pt>
                <c:pt idx="10">
                  <c:v>13.413590301039669</c:v>
                </c:pt>
                <c:pt idx="11">
                  <c:v>13.256803051231714</c:v>
                </c:pt>
                <c:pt idx="12">
                  <c:v>13.09230006531199</c:v>
                </c:pt>
                <c:pt idx="13">
                  <c:v>12.943961079791212</c:v>
                </c:pt>
                <c:pt idx="14">
                  <c:v>12.796183754931235</c:v>
                </c:pt>
                <c:pt idx="15">
                  <c:v>11.905690036860728</c:v>
                </c:pt>
              </c:numCache>
            </c:numRef>
          </c:val>
          <c:extLst>
            <c:ext xmlns:c16="http://schemas.microsoft.com/office/drawing/2014/chart" uri="{C3380CC4-5D6E-409C-BE32-E72D297353CC}">
              <c16:uniqueId val="{00000000-0421-417E-9DC3-D68AC547DCFD}"/>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6.5603659612414722</c:v>
                </c:pt>
                <c:pt idx="1">
                  <c:v>6.6686175338956293</c:v>
                </c:pt>
                <c:pt idx="2">
                  <c:v>6.7462618195892361</c:v>
                </c:pt>
                <c:pt idx="3">
                  <c:v>6.8207464640488853</c:v>
                </c:pt>
                <c:pt idx="4">
                  <c:v>6.730657621341261</c:v>
                </c:pt>
                <c:pt idx="5">
                  <c:v>6.8996071031040618</c:v>
                </c:pt>
                <c:pt idx="6">
                  <c:v>6.7399198370832778</c:v>
                </c:pt>
                <c:pt idx="7">
                  <c:v>6.7570569088756276</c:v>
                </c:pt>
                <c:pt idx="8">
                  <c:v>6.7734129288169065</c:v>
                </c:pt>
                <c:pt idx="9">
                  <c:v>6.7881072351637979</c:v>
                </c:pt>
                <c:pt idx="10">
                  <c:v>6.8044432326744717</c:v>
                </c:pt>
                <c:pt idx="11">
                  <c:v>6.8176051280265364</c:v>
                </c:pt>
                <c:pt idx="12">
                  <c:v>6.8321153266253516</c:v>
                </c:pt>
                <c:pt idx="13">
                  <c:v>6.8440113214197016</c:v>
                </c:pt>
                <c:pt idx="14">
                  <c:v>6.8555763647877797</c:v>
                </c:pt>
                <c:pt idx="15">
                  <c:v>6.8651955247484295</c:v>
                </c:pt>
              </c:numCache>
            </c:numRef>
          </c:val>
          <c:extLst>
            <c:ext xmlns:c16="http://schemas.microsoft.com/office/drawing/2014/chart" uri="{C3380CC4-5D6E-409C-BE32-E72D297353CC}">
              <c16:uniqueId val="{00000001-0421-417E-9DC3-D68AC547DCFD}"/>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19.946495811462242</c:v>
                </c:pt>
                <c:pt idx="1">
                  <c:v>20.230726227972699</c:v>
                </c:pt>
                <c:pt idx="2">
                  <c:v>20.271026221398678</c:v>
                </c:pt>
                <c:pt idx="3">
                  <c:v>20.30510248355721</c:v>
                </c:pt>
                <c:pt idx="4">
                  <c:v>20.565556364778846</c:v>
                </c:pt>
                <c:pt idx="5">
                  <c:v>20.542284082835511</c:v>
                </c:pt>
                <c:pt idx="6">
                  <c:v>21.182358943051959</c:v>
                </c:pt>
                <c:pt idx="7">
                  <c:v>21.176183914371407</c:v>
                </c:pt>
                <c:pt idx="8">
                  <c:v>21.163536938077272</c:v>
                </c:pt>
                <c:pt idx="9">
                  <c:v>21.148047831706577</c:v>
                </c:pt>
                <c:pt idx="10">
                  <c:v>20.106654439207862</c:v>
                </c:pt>
                <c:pt idx="11">
                  <c:v>20.149615838383578</c:v>
                </c:pt>
                <c:pt idx="12">
                  <c:v>20.197835159350955</c:v>
                </c:pt>
                <c:pt idx="13">
                  <c:v>20.233234791089885</c:v>
                </c:pt>
                <c:pt idx="14">
                  <c:v>20.263802688029234</c:v>
                </c:pt>
                <c:pt idx="15">
                  <c:v>21.035858745353259</c:v>
                </c:pt>
              </c:numCache>
            </c:numRef>
          </c:val>
          <c:extLst>
            <c:ext xmlns:c16="http://schemas.microsoft.com/office/drawing/2014/chart" uri="{C3380CC4-5D6E-409C-BE32-E72D297353CC}">
              <c16:uniqueId val="{00000002-0421-417E-9DC3-D68AC547DCFD}"/>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59.019999999999996</c:v>
                </c:pt>
                <c:pt idx="1">
                  <c:v>59.068156819876393</c:v>
                </c:pt>
                <c:pt idx="2">
                  <c:v>59.059915712343084</c:v>
                </c:pt>
                <c:pt idx="3">
                  <c:v>59.042230456949426</c:v>
                </c:pt>
                <c:pt idx="4">
                  <c:v>58.990333205317512</c:v>
                </c:pt>
                <c:pt idx="5">
                  <c:v>59.449909314764938</c:v>
                </c:pt>
                <c:pt idx="6">
                  <c:v>59.291507516334597</c:v>
                </c:pt>
                <c:pt idx="7">
                  <c:v>59.392887395339841</c:v>
                </c:pt>
                <c:pt idx="8">
                  <c:v>59.482891443449617</c:v>
                </c:pt>
                <c:pt idx="9">
                  <c:v>59.576759651160984</c:v>
                </c:pt>
                <c:pt idx="10">
                  <c:v>59.675312027078</c:v>
                </c:pt>
                <c:pt idx="11">
                  <c:v>59.775975982358162</c:v>
                </c:pt>
                <c:pt idx="12">
                  <c:v>59.877749448711704</c:v>
                </c:pt>
                <c:pt idx="13">
                  <c:v>59.978792807699207</c:v>
                </c:pt>
                <c:pt idx="14">
                  <c:v>60.084437192251762</c:v>
                </c:pt>
                <c:pt idx="15">
                  <c:v>60.193255693037592</c:v>
                </c:pt>
              </c:numCache>
            </c:numRef>
          </c:val>
          <c:extLst>
            <c:ext xmlns:c16="http://schemas.microsoft.com/office/drawing/2014/chart" uri="{C3380CC4-5D6E-409C-BE32-E72D297353CC}">
              <c16:uniqueId val="{00000003-0421-417E-9DC3-D68AC547DCF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4166026121734782"/>
          <c:y val="0"/>
          <c:w val="0.76583541619183637"/>
          <c:h val="0.67386089855305031"/>
        </c:manualLayout>
      </c:layout>
      <c:barChart>
        <c:barDir val="col"/>
        <c:grouping val="stacked"/>
        <c:varyColors val="0"/>
        <c:ser>
          <c:idx val="3"/>
          <c:order val="0"/>
          <c:tx>
            <c:strRef>
              <c:f>Sheet1!$E$1</c:f>
              <c:strCache>
                <c:ptCount val="1"/>
                <c:pt idx="0">
                  <c:v>Other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12.430781622310974</c:v>
                </c:pt>
                <c:pt idx="1">
                  <c:v>12.120111393631191</c:v>
                </c:pt>
                <c:pt idx="2">
                  <c:v>12.223686136729613</c:v>
                </c:pt>
                <c:pt idx="3">
                  <c:v>11.97081137429779</c:v>
                </c:pt>
                <c:pt idx="4">
                  <c:v>12.24721277007774</c:v>
                </c:pt>
                <c:pt idx="5">
                  <c:v>11.927384334084305</c:v>
                </c:pt>
                <c:pt idx="6">
                  <c:v>12.133138080419792</c:v>
                </c:pt>
                <c:pt idx="7">
                  <c:v>12.059740107014758</c:v>
                </c:pt>
                <c:pt idx="8">
                  <c:v>11.985773894536393</c:v>
                </c:pt>
                <c:pt idx="9">
                  <c:v>11.923107474779568</c:v>
                </c:pt>
                <c:pt idx="10">
                  <c:v>11.855747183730434</c:v>
                </c:pt>
                <c:pt idx="11">
                  <c:v>11.803438888759631</c:v>
                </c:pt>
                <c:pt idx="12">
                  <c:v>11.7445739288654</c:v>
                </c:pt>
                <c:pt idx="13">
                  <c:v>11.69600064440775</c:v>
                </c:pt>
                <c:pt idx="14">
                  <c:v>11.649413130159679</c:v>
                </c:pt>
                <c:pt idx="15">
                  <c:v>11.611950668751089</c:v>
                </c:pt>
              </c:numCache>
            </c:numRef>
          </c:val>
          <c:extLst>
            <c:ext xmlns:c16="http://schemas.microsoft.com/office/drawing/2014/chart" uri="{C3380CC4-5D6E-409C-BE32-E72D297353CC}">
              <c16:uniqueId val="{00000000-FF37-4520-8D8D-AC7BDE127DE3}"/>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7.9773131523307743</c:v>
                </c:pt>
                <c:pt idx="1">
                  <c:v>7.8671752028090554</c:v>
                </c:pt>
                <c:pt idx="2">
                  <c:v>7.9109939979505191</c:v>
                </c:pt>
                <c:pt idx="3">
                  <c:v>7.9602710372386625</c:v>
                </c:pt>
                <c:pt idx="4">
                  <c:v>7.9287354413920941</c:v>
                </c:pt>
                <c:pt idx="5">
                  <c:v>8.1137558363535458</c:v>
                </c:pt>
                <c:pt idx="6">
                  <c:v>8.0328268960888369</c:v>
                </c:pt>
                <c:pt idx="7">
                  <c:v>8.0231669312635976</c:v>
                </c:pt>
                <c:pt idx="8">
                  <c:v>8.0091853594331948</c:v>
                </c:pt>
                <c:pt idx="9">
                  <c:v>7.9963989726480795</c:v>
                </c:pt>
                <c:pt idx="10">
                  <c:v>7.9827534642607914</c:v>
                </c:pt>
                <c:pt idx="11">
                  <c:v>7.9806417087414792</c:v>
                </c:pt>
                <c:pt idx="12">
                  <c:v>7.9712342416496984</c:v>
                </c:pt>
                <c:pt idx="13">
                  <c:v>7.9624632486205655</c:v>
                </c:pt>
                <c:pt idx="14">
                  <c:v>7.9597147082498738</c:v>
                </c:pt>
                <c:pt idx="15">
                  <c:v>7.9537953795379552</c:v>
                </c:pt>
              </c:numCache>
            </c:numRef>
          </c:val>
          <c:extLst>
            <c:ext xmlns:c16="http://schemas.microsoft.com/office/drawing/2014/chart" uri="{C3380CC4-5D6E-409C-BE32-E72D297353CC}">
              <c16:uniqueId val="{00000001-FF37-4520-8D8D-AC7BDE127DE3}"/>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27.932342182098878</c:v>
                </c:pt>
                <c:pt idx="1">
                  <c:v>28.163215885700449</c:v>
                </c:pt>
                <c:pt idx="2">
                  <c:v>28.186209925340361</c:v>
                </c:pt>
                <c:pt idx="3">
                  <c:v>28.175131754213233</c:v>
                </c:pt>
                <c:pt idx="4">
                  <c:v>28.171079204359973</c:v>
                </c:pt>
                <c:pt idx="5">
                  <c:v>28.226728050413037</c:v>
                </c:pt>
                <c:pt idx="6">
                  <c:v>28.128622856794184</c:v>
                </c:pt>
                <c:pt idx="7">
                  <c:v>28.147233492091495</c:v>
                </c:pt>
                <c:pt idx="8">
                  <c:v>28.174969895544542</c:v>
                </c:pt>
                <c:pt idx="9">
                  <c:v>28.180686843011095</c:v>
                </c:pt>
                <c:pt idx="10">
                  <c:v>28.197587478815667</c:v>
                </c:pt>
                <c:pt idx="11">
                  <c:v>28.197491798320112</c:v>
                </c:pt>
                <c:pt idx="12">
                  <c:v>28.202573322358443</c:v>
                </c:pt>
                <c:pt idx="13">
                  <c:v>28.200894115751751</c:v>
                </c:pt>
                <c:pt idx="14">
                  <c:v>28.19970422508845</c:v>
                </c:pt>
                <c:pt idx="15">
                  <c:v>28.193503560882405</c:v>
                </c:pt>
              </c:numCache>
            </c:numRef>
          </c:val>
          <c:extLst>
            <c:ext xmlns:c16="http://schemas.microsoft.com/office/drawing/2014/chart" uri="{C3380CC4-5D6E-409C-BE32-E72D297353CC}">
              <c16:uniqueId val="{00000002-FF37-4520-8D8D-AC7BDE127DE3}"/>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51.659563043259404</c:v>
                </c:pt>
                <c:pt idx="1">
                  <c:v>51.849497517859312</c:v>
                </c:pt>
                <c:pt idx="2">
                  <c:v>51.679109939979504</c:v>
                </c:pt>
                <c:pt idx="3">
                  <c:v>51.893785834250295</c:v>
                </c:pt>
                <c:pt idx="4">
                  <c:v>51.652972584170186</c:v>
                </c:pt>
                <c:pt idx="5">
                  <c:v>51.732131779149114</c:v>
                </c:pt>
                <c:pt idx="6">
                  <c:v>51.705412166697172</c:v>
                </c:pt>
                <c:pt idx="7">
                  <c:v>51.769859469630156</c:v>
                </c:pt>
                <c:pt idx="8">
                  <c:v>51.830070850485875</c:v>
                </c:pt>
                <c:pt idx="9">
                  <c:v>51.899806709561261</c:v>
                </c:pt>
                <c:pt idx="10">
                  <c:v>51.963911873193091</c:v>
                </c:pt>
                <c:pt idx="11">
                  <c:v>52.018427604178783</c:v>
                </c:pt>
                <c:pt idx="12">
                  <c:v>52.08161850712645</c:v>
                </c:pt>
                <c:pt idx="13">
                  <c:v>52.140641991219951</c:v>
                </c:pt>
                <c:pt idx="14">
                  <c:v>52.191167936501991</c:v>
                </c:pt>
                <c:pt idx="15">
                  <c:v>52.240750390828559</c:v>
                </c:pt>
              </c:numCache>
            </c:numRef>
          </c:val>
          <c:extLst>
            <c:ext xmlns:c16="http://schemas.microsoft.com/office/drawing/2014/chart" uri="{C3380CC4-5D6E-409C-BE32-E72D297353CC}">
              <c16:uniqueId val="{00000003-FF37-4520-8D8D-AC7BDE127DE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75420048758099978"/>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18.054463406041069</c:v>
                </c:pt>
                <c:pt idx="1">
                  <c:v>17.92588512612372</c:v>
                </c:pt>
                <c:pt idx="2">
                  <c:v>17.6208574651831</c:v>
                </c:pt>
                <c:pt idx="3">
                  <c:v>15.038248189847378</c:v>
                </c:pt>
                <c:pt idx="4">
                  <c:v>13.391653872209442</c:v>
                </c:pt>
                <c:pt idx="5">
                  <c:v>13.72770151851077</c:v>
                </c:pt>
              </c:numCache>
            </c:numRef>
          </c:val>
          <c:extLst>
            <c:ext xmlns:c16="http://schemas.microsoft.com/office/drawing/2014/chart" uri="{C3380CC4-5D6E-409C-BE32-E72D297353CC}">
              <c16:uniqueId val="{00000000-53E7-42C4-90D6-E31CBEF76566}"/>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81.945536593958934</c:v>
                </c:pt>
                <c:pt idx="1">
                  <c:v>82.074114873876283</c:v>
                </c:pt>
                <c:pt idx="2">
                  <c:v>82.379142534816907</c:v>
                </c:pt>
                <c:pt idx="3">
                  <c:v>84.961751810152634</c:v>
                </c:pt>
                <c:pt idx="4">
                  <c:v>86.608346127790568</c:v>
                </c:pt>
                <c:pt idx="5">
                  <c:v>86.27229848148923</c:v>
                </c:pt>
              </c:numCache>
            </c:numRef>
          </c:val>
          <c:extLst>
            <c:ext xmlns:c16="http://schemas.microsoft.com/office/drawing/2014/chart" uri="{C3380CC4-5D6E-409C-BE32-E72D297353CC}">
              <c16:uniqueId val="{00000001-53E7-42C4-90D6-E31CBEF7656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9E0-4C53-A3EB-369EA2CEA64D}"/>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9E0-4C53-A3EB-369EA2CEA64D}"/>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9E0-4C53-A3EB-369EA2CEA64D}"/>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9E0-4C53-A3EB-369EA2CEA64D}"/>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9E0-4C53-A3EB-369EA2CEA64D}"/>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9E0-4C53-A3EB-369EA2CEA64D}"/>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9E0-4C53-A3EB-369EA2CEA64D}"/>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9E0-4C53-A3EB-369EA2CEA64D}"/>
                </c:ext>
              </c:extLst>
            </c:dLbl>
            <c:dLbl>
              <c:idx val="3"/>
              <c:layout>
                <c:manualLayout>
                  <c:x val="-3.5543012875602936E-2"/>
                  <c:y val="-4.3761390682091244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9E0-4C53-A3EB-369EA2CEA64D}"/>
                </c:ext>
              </c:extLst>
            </c:dLbl>
            <c:dLbl>
              <c:idx val="4"/>
              <c:layout>
                <c:manualLayout>
                  <c:x val="-1.7023668501614291E-2"/>
                  <c:y val="-8.9484669222531371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9E0-4C53-A3EB-369EA2CEA64D}"/>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Swancor Holding Co., Ltd.</c:v>
                </c:pt>
                <c:pt idx="1">
                  <c:v>Jinling AOC Resins Co., Ltd.</c:v>
                </c:pt>
                <c:pt idx="2">
                  <c:v>Showa Denko K.K.</c:v>
                </c:pt>
                <c:pt idx="3">
                  <c:v>Eternal Materials Co.,Ltd. </c:v>
                </c:pt>
                <c:pt idx="4">
                  <c:v>INEOS Composites</c:v>
                </c:pt>
                <c:pt idx="5">
                  <c:v>Others</c:v>
                </c:pt>
              </c:strCache>
            </c:strRef>
          </c:cat>
          <c:val>
            <c:numRef>
              <c:f>Sheet1!$B$2:$B$7</c:f>
              <c:numCache>
                <c:formatCode>0.00%</c:formatCode>
                <c:ptCount val="6"/>
                <c:pt idx="0">
                  <c:v>0.172846945966184</c:v>
                </c:pt>
                <c:pt idx="1">
                  <c:v>0.16289923281557928</c:v>
                </c:pt>
                <c:pt idx="2">
                  <c:v>0.13985131850407218</c:v>
                </c:pt>
                <c:pt idx="3">
                  <c:v>0.1062149540595524</c:v>
                </c:pt>
                <c:pt idx="4">
                  <c:v>8.8694586895429722E-2</c:v>
                </c:pt>
                <c:pt idx="5">
                  <c:v>0.32949296175918241</c:v>
                </c:pt>
              </c:numCache>
            </c:numRef>
          </c:val>
          <c:extLst>
            <c:ext xmlns:c16="http://schemas.microsoft.com/office/drawing/2014/chart" uri="{C3380CC4-5D6E-409C-BE32-E72D297353CC}">
              <c16:uniqueId val="{00000012-D9E0-4C53-A3EB-369EA2CEA64D}"/>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1B90-4061-A868-88416A3D590D}"/>
              </c:ext>
            </c:extLst>
          </c:dPt>
          <c:dPt>
            <c:idx val="5"/>
            <c:invertIfNegative val="0"/>
            <c:bubble3D val="0"/>
            <c:extLst>
              <c:ext xmlns:c16="http://schemas.microsoft.com/office/drawing/2014/chart" uri="{C3380CC4-5D6E-409C-BE32-E72D297353CC}">
                <c16:uniqueId val="{00000001-1B90-4061-A868-88416A3D590D}"/>
              </c:ext>
            </c:extLst>
          </c:dPt>
          <c:dPt>
            <c:idx val="6"/>
            <c:invertIfNegative val="0"/>
            <c:bubble3D val="0"/>
            <c:extLst>
              <c:ext xmlns:c16="http://schemas.microsoft.com/office/drawing/2014/chart" uri="{C3380CC4-5D6E-409C-BE32-E72D297353CC}">
                <c16:uniqueId val="{00000002-1B90-4061-A868-88416A3D590D}"/>
              </c:ext>
            </c:extLst>
          </c:dPt>
          <c:dPt>
            <c:idx val="7"/>
            <c:invertIfNegative val="0"/>
            <c:bubble3D val="0"/>
            <c:extLst>
              <c:ext xmlns:c16="http://schemas.microsoft.com/office/drawing/2014/chart" uri="{C3380CC4-5D6E-409C-BE32-E72D297353CC}">
                <c16:uniqueId val="{00000003-1B90-4061-A868-88416A3D590D}"/>
              </c:ext>
            </c:extLst>
          </c:dPt>
          <c:dPt>
            <c:idx val="8"/>
            <c:invertIfNegative val="0"/>
            <c:bubble3D val="0"/>
            <c:extLst>
              <c:ext xmlns:c16="http://schemas.microsoft.com/office/drawing/2014/chart" uri="{C3380CC4-5D6E-409C-BE32-E72D297353CC}">
                <c16:uniqueId val="{00000004-1B90-4061-A868-88416A3D590D}"/>
              </c:ext>
            </c:extLst>
          </c:dPt>
          <c:dPt>
            <c:idx val="9"/>
            <c:invertIfNegative val="0"/>
            <c:bubble3D val="0"/>
            <c:extLst>
              <c:ext xmlns:c16="http://schemas.microsoft.com/office/drawing/2014/chart" uri="{C3380CC4-5D6E-409C-BE32-E72D297353CC}">
                <c16:uniqueId val="{00000005-1B90-4061-A868-88416A3D590D}"/>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208</c:v>
                </c:pt>
                <c:pt idx="1">
                  <c:v>208</c:v>
                </c:pt>
                <c:pt idx="2">
                  <c:v>208</c:v>
                </c:pt>
                <c:pt idx="3">
                  <c:v>208</c:v>
                </c:pt>
                <c:pt idx="4">
                  <c:v>208</c:v>
                </c:pt>
                <c:pt idx="5">
                  <c:v>213</c:v>
                </c:pt>
                <c:pt idx="6">
                  <c:v>213</c:v>
                </c:pt>
                <c:pt idx="7">
                  <c:v>213</c:v>
                </c:pt>
                <c:pt idx="8">
                  <c:v>213</c:v>
                </c:pt>
                <c:pt idx="9">
                  <c:v>213</c:v>
                </c:pt>
                <c:pt idx="10">
                  <c:v>213</c:v>
                </c:pt>
                <c:pt idx="11">
                  <c:v>213</c:v>
                </c:pt>
                <c:pt idx="12">
                  <c:v>213</c:v>
                </c:pt>
                <c:pt idx="13">
                  <c:v>213</c:v>
                </c:pt>
                <c:pt idx="14">
                  <c:v>213</c:v>
                </c:pt>
                <c:pt idx="15">
                  <c:v>213</c:v>
                </c:pt>
              </c:numCache>
            </c:numRef>
          </c:val>
          <c:extLst>
            <c:ext xmlns:c16="http://schemas.microsoft.com/office/drawing/2014/chart" uri="{C3380CC4-5D6E-409C-BE32-E72D297353CC}">
              <c16:uniqueId val="{00000006-1B90-4061-A868-88416A3D590D}"/>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169.6</c:v>
                </c:pt>
                <c:pt idx="1">
                  <c:v>172.07</c:v>
                </c:pt>
                <c:pt idx="2">
                  <c:v>172.4</c:v>
                </c:pt>
                <c:pt idx="3">
                  <c:v>172.5</c:v>
                </c:pt>
                <c:pt idx="4">
                  <c:v>174.49</c:v>
                </c:pt>
                <c:pt idx="5">
                  <c:v>169.95</c:v>
                </c:pt>
                <c:pt idx="6">
                  <c:v>176.39</c:v>
                </c:pt>
                <c:pt idx="7">
                  <c:v>177.67</c:v>
                </c:pt>
                <c:pt idx="8">
                  <c:v>178.61</c:v>
                </c:pt>
                <c:pt idx="9">
                  <c:v>180.15</c:v>
                </c:pt>
                <c:pt idx="10">
                  <c:v>181.09</c:v>
                </c:pt>
                <c:pt idx="11">
                  <c:v>183.14</c:v>
                </c:pt>
                <c:pt idx="12">
                  <c:v>183.9</c:v>
                </c:pt>
                <c:pt idx="13">
                  <c:v>186.62</c:v>
                </c:pt>
                <c:pt idx="14">
                  <c:v>188.46</c:v>
                </c:pt>
                <c:pt idx="15">
                  <c:v>189.61</c:v>
                </c:pt>
              </c:numCache>
            </c:numRef>
          </c:val>
          <c:extLst>
            <c:ext xmlns:c16="http://schemas.microsoft.com/office/drawing/2014/chart" uri="{C3380CC4-5D6E-409C-BE32-E72D297353CC}">
              <c16:uniqueId val="{00000007-1B90-4061-A868-88416A3D590D}"/>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out"/>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27-401B-A907-D9F11A303FFA}"/>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27-401B-A907-D9F11A303FFA}"/>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27-401B-A907-D9F11A303FFA}"/>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27-401B-A907-D9F11A303FFA}"/>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27-401B-A907-D9F11A303FFA}"/>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E27-401B-A907-D9F11A303FFA}"/>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E27-401B-A907-D9F11A303FFA}"/>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171.09030799999999</c:v>
                </c:pt>
                <c:pt idx="1">
                  <c:v>175.87741200000002</c:v>
                </c:pt>
                <c:pt idx="2">
                  <c:v>179.65761600000002</c:v>
                </c:pt>
                <c:pt idx="3">
                  <c:v>185.57750000000001</c:v>
                </c:pt>
                <c:pt idx="4">
                  <c:v>189.84914599999999</c:v>
                </c:pt>
                <c:pt idx="5">
                  <c:v>177.595924</c:v>
                </c:pt>
                <c:pt idx="6">
                  <c:v>187.09730593399999</c:v>
                </c:pt>
                <c:pt idx="7">
                  <c:v>196.545719883667</c:v>
                </c:pt>
                <c:pt idx="8">
                  <c:v>206.86437017755952</c:v>
                </c:pt>
                <c:pt idx="9">
                  <c:v>218.24191053732528</c:v>
                </c:pt>
                <c:pt idx="10">
                  <c:v>228.54292871468704</c:v>
                </c:pt>
                <c:pt idx="11">
                  <c:v>239.4444264143776</c:v>
                </c:pt>
                <c:pt idx="12">
                  <c:v>250.26731448830748</c:v>
                </c:pt>
                <c:pt idx="13">
                  <c:v>260.90367535406057</c:v>
                </c:pt>
                <c:pt idx="14">
                  <c:v>271.47027420590001</c:v>
                </c:pt>
                <c:pt idx="15">
                  <c:v>281.94902679024773</c:v>
                </c:pt>
              </c:numCache>
            </c:numRef>
          </c:val>
          <c:extLst>
            <c:ext xmlns:c16="http://schemas.microsoft.com/office/drawing/2014/chart" uri="{C3380CC4-5D6E-409C-BE32-E72D297353CC}">
              <c16:uniqueId val="{0000000C-1E27-401B-A907-D9F11A303FFA}"/>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A59-4096-8271-7F1C15A8B6A1}"/>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A59-4096-8271-7F1C15A8B6A1}"/>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Sheet1!$A$2:$A$7</c:f>
              <c:strCache>
                <c:ptCount val="6"/>
                <c:pt idx="0">
                  <c:v>Wind  energy</c:v>
                </c:pt>
                <c:pt idx="1">
                  <c:v>Solar energy </c:v>
                </c:pt>
                <c:pt idx="2">
                  <c:v>Biomass &amp; waste  </c:v>
                </c:pt>
                <c:pt idx="3">
                  <c:v>Small  hydro</c:v>
                </c:pt>
                <c:pt idx="4">
                  <c:v>Geothermal</c:v>
                </c:pt>
                <c:pt idx="5">
                  <c:v>Biofuels</c:v>
                </c:pt>
              </c:strCache>
            </c:strRef>
          </c:cat>
          <c:val>
            <c:numRef>
              <c:f>Sheet1!$B$2:$B$7</c:f>
              <c:numCache>
                <c:formatCode>0.00</c:formatCode>
                <c:ptCount val="6"/>
                <c:pt idx="0">
                  <c:v>138.19999999999999</c:v>
                </c:pt>
                <c:pt idx="1">
                  <c:v>131.1</c:v>
                </c:pt>
                <c:pt idx="2">
                  <c:v>9.6999999999999993</c:v>
                </c:pt>
                <c:pt idx="3">
                  <c:v>1.7</c:v>
                </c:pt>
                <c:pt idx="4">
                  <c:v>1</c:v>
                </c:pt>
                <c:pt idx="5">
                  <c:v>0.5</c:v>
                </c:pt>
              </c:numCache>
            </c:numRef>
          </c:val>
          <c:extLst>
            <c:ext xmlns:c16="http://schemas.microsoft.com/office/drawing/2014/chart" uri="{C3380CC4-5D6E-409C-BE32-E72D297353CC}">
              <c16:uniqueId val="{00000002-0A59-4096-8271-7F1C15A8B6A1}"/>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81.540000000000006</c:v>
                </c:pt>
                <c:pt idx="1">
                  <c:v>82.73</c:v>
                </c:pt>
                <c:pt idx="2">
                  <c:v>82.89</c:v>
                </c:pt>
                <c:pt idx="3">
                  <c:v>82.93</c:v>
                </c:pt>
                <c:pt idx="4">
                  <c:v>83.89</c:v>
                </c:pt>
                <c:pt idx="5">
                  <c:v>79.790000000000006</c:v>
                </c:pt>
                <c:pt idx="6">
                  <c:v>82.809999999999988</c:v>
                </c:pt>
                <c:pt idx="7">
                  <c:v>83.41</c:v>
                </c:pt>
                <c:pt idx="8">
                  <c:v>83.850000000000009</c:v>
                </c:pt>
                <c:pt idx="9">
                  <c:v>84.58</c:v>
                </c:pt>
                <c:pt idx="10">
                  <c:v>85.02</c:v>
                </c:pt>
                <c:pt idx="11">
                  <c:v>85.98</c:v>
                </c:pt>
                <c:pt idx="12">
                  <c:v>86.339999999999989</c:v>
                </c:pt>
                <c:pt idx="13">
                  <c:v>87.62</c:v>
                </c:pt>
                <c:pt idx="14">
                  <c:v>88.48</c:v>
                </c:pt>
                <c:pt idx="15">
                  <c:v>89.02</c:v>
                </c:pt>
              </c:numCache>
            </c:numRef>
          </c:val>
          <c:extLst>
            <c:ext xmlns:c16="http://schemas.microsoft.com/office/drawing/2014/chart" uri="{C3380CC4-5D6E-409C-BE32-E72D297353CC}">
              <c16:uniqueId val="{00000000-3BB7-476D-9D25-0AA291A504C9}"/>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18.759999999999998</c:v>
                </c:pt>
                <c:pt idx="1">
                  <c:v>18.7</c:v>
                </c:pt>
                <c:pt idx="2">
                  <c:v>18.809999999999999</c:v>
                </c:pt>
                <c:pt idx="3">
                  <c:v>18.829999999999998</c:v>
                </c:pt>
                <c:pt idx="4">
                  <c:v>18.75</c:v>
                </c:pt>
                <c:pt idx="5">
                  <c:v>18.82</c:v>
                </c:pt>
                <c:pt idx="6">
                  <c:v>18.75</c:v>
                </c:pt>
                <c:pt idx="7">
                  <c:v>18.740000000000002</c:v>
                </c:pt>
                <c:pt idx="8">
                  <c:v>18.63</c:v>
                </c:pt>
                <c:pt idx="9">
                  <c:v>18.62</c:v>
                </c:pt>
                <c:pt idx="10">
                  <c:v>18.579999999999998</c:v>
                </c:pt>
                <c:pt idx="11">
                  <c:v>18.579999999999998</c:v>
                </c:pt>
                <c:pt idx="12">
                  <c:v>18.329999999999998</c:v>
                </c:pt>
                <c:pt idx="13">
                  <c:v>18.45</c:v>
                </c:pt>
                <c:pt idx="14">
                  <c:v>18.459999999999997</c:v>
                </c:pt>
                <c:pt idx="15">
                  <c:v>18.34</c:v>
                </c:pt>
              </c:numCache>
            </c:numRef>
          </c:val>
          <c:extLst>
            <c:ext xmlns:c16="http://schemas.microsoft.com/office/drawing/2014/chart" uri="{C3380CC4-5D6E-409C-BE32-E72D297353CC}">
              <c16:uniqueId val="{00000000-CDF0-47A8-8E33-24E6797A96D3}"/>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5.79</c:v>
                </c:pt>
                <c:pt idx="1">
                  <c:v>5.79</c:v>
                </c:pt>
                <c:pt idx="2">
                  <c:v>5.79</c:v>
                </c:pt>
                <c:pt idx="3">
                  <c:v>5.8000000000000007</c:v>
                </c:pt>
                <c:pt idx="4">
                  <c:v>5.8000000000000007</c:v>
                </c:pt>
                <c:pt idx="5">
                  <c:v>5.81</c:v>
                </c:pt>
                <c:pt idx="6">
                  <c:v>5.81</c:v>
                </c:pt>
                <c:pt idx="7">
                  <c:v>5.81</c:v>
                </c:pt>
                <c:pt idx="8">
                  <c:v>5.81</c:v>
                </c:pt>
                <c:pt idx="9">
                  <c:v>5.81</c:v>
                </c:pt>
                <c:pt idx="10">
                  <c:v>5.81</c:v>
                </c:pt>
                <c:pt idx="11">
                  <c:v>5.82</c:v>
                </c:pt>
                <c:pt idx="12">
                  <c:v>5.82</c:v>
                </c:pt>
                <c:pt idx="13">
                  <c:v>5.82</c:v>
                </c:pt>
                <c:pt idx="14">
                  <c:v>5.82</c:v>
                </c:pt>
                <c:pt idx="15">
                  <c:v>5.82</c:v>
                </c:pt>
              </c:numCache>
            </c:numRef>
          </c:val>
          <c:extLst>
            <c:ext xmlns:c16="http://schemas.microsoft.com/office/drawing/2014/chart" uri="{C3380CC4-5D6E-409C-BE32-E72D297353CC}">
              <c16:uniqueId val="{00000001-CDF0-47A8-8E33-24E6797A96D3}"/>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16.75</c:v>
                </c:pt>
                <c:pt idx="1">
                  <c:v>16.79</c:v>
                </c:pt>
                <c:pt idx="2">
                  <c:v>16.739999999999998</c:v>
                </c:pt>
                <c:pt idx="3">
                  <c:v>16.739999999999998</c:v>
                </c:pt>
                <c:pt idx="4">
                  <c:v>16.82</c:v>
                </c:pt>
                <c:pt idx="5">
                  <c:v>16.77</c:v>
                </c:pt>
                <c:pt idx="6">
                  <c:v>16.86</c:v>
                </c:pt>
                <c:pt idx="7">
                  <c:v>16.830000000000002</c:v>
                </c:pt>
                <c:pt idx="8">
                  <c:v>16.850000000000001</c:v>
                </c:pt>
                <c:pt idx="9">
                  <c:v>16.84</c:v>
                </c:pt>
                <c:pt idx="10">
                  <c:v>16.900000000000002</c:v>
                </c:pt>
                <c:pt idx="11">
                  <c:v>16.900000000000002</c:v>
                </c:pt>
                <c:pt idx="12">
                  <c:v>17.07</c:v>
                </c:pt>
                <c:pt idx="13">
                  <c:v>16.89</c:v>
                </c:pt>
                <c:pt idx="14">
                  <c:v>16.900000000000002</c:v>
                </c:pt>
                <c:pt idx="15">
                  <c:v>16.939999999999998</c:v>
                </c:pt>
              </c:numCache>
            </c:numRef>
          </c:val>
          <c:extLst>
            <c:ext xmlns:c16="http://schemas.microsoft.com/office/drawing/2014/chart" uri="{C3380CC4-5D6E-409C-BE32-E72D297353CC}">
              <c16:uniqueId val="{00000002-CDF0-47A8-8E33-24E6797A96D3}"/>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58.699999999999996</c:v>
                </c:pt>
                <c:pt idx="1">
                  <c:v>58.730000000000004</c:v>
                </c:pt>
                <c:pt idx="2">
                  <c:v>58.650000000000006</c:v>
                </c:pt>
                <c:pt idx="3">
                  <c:v>58.64</c:v>
                </c:pt>
                <c:pt idx="4">
                  <c:v>58.620000000000005</c:v>
                </c:pt>
                <c:pt idx="5">
                  <c:v>58.599999999999994</c:v>
                </c:pt>
                <c:pt idx="6">
                  <c:v>58.57</c:v>
                </c:pt>
                <c:pt idx="7">
                  <c:v>58.620000000000005</c:v>
                </c:pt>
                <c:pt idx="8">
                  <c:v>58.709999999999994</c:v>
                </c:pt>
                <c:pt idx="9">
                  <c:v>58.720000000000006</c:v>
                </c:pt>
                <c:pt idx="10">
                  <c:v>58.709999999999994</c:v>
                </c:pt>
                <c:pt idx="11">
                  <c:v>58.709999999999994</c:v>
                </c:pt>
                <c:pt idx="12">
                  <c:v>58.79</c:v>
                </c:pt>
                <c:pt idx="13">
                  <c:v>58.830000000000005</c:v>
                </c:pt>
                <c:pt idx="14">
                  <c:v>58.819999999999993</c:v>
                </c:pt>
                <c:pt idx="15">
                  <c:v>58.89</c:v>
                </c:pt>
              </c:numCache>
            </c:numRef>
          </c:val>
          <c:extLst>
            <c:ext xmlns:c16="http://schemas.microsoft.com/office/drawing/2014/chart" uri="{C3380CC4-5D6E-409C-BE32-E72D297353CC}">
              <c16:uniqueId val="{00000003-CDF0-47A8-8E33-24E6797A96D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1526374859708193"/>
          <c:w val="0.76583541619183637"/>
          <c:h val="0.52386542591267005"/>
        </c:manualLayout>
      </c:layout>
      <c:barChart>
        <c:barDir val="col"/>
        <c:grouping val="stacked"/>
        <c:varyColors val="0"/>
        <c:ser>
          <c:idx val="3"/>
          <c:order val="0"/>
          <c:tx>
            <c:strRef>
              <c:f>Sheet1!$E$1</c:f>
              <c:strCache>
                <c:ptCount val="1"/>
                <c:pt idx="0">
                  <c:v>Other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9.6552354181480773</c:v>
                </c:pt>
                <c:pt idx="1">
                  <c:v>10.485654560914293</c:v>
                </c:pt>
                <c:pt idx="2">
                  <c:v>9.8440771377562246</c:v>
                </c:pt>
                <c:pt idx="3">
                  <c:v>10.016005545177098</c:v>
                </c:pt>
                <c:pt idx="4">
                  <c:v>11.01571272637174</c:v>
                </c:pt>
                <c:pt idx="5">
                  <c:v>10.222387198331194</c:v>
                </c:pt>
                <c:pt idx="6">
                  <c:v>10.711934154222879</c:v>
                </c:pt>
                <c:pt idx="7">
                  <c:v>10.660347773976575</c:v>
                </c:pt>
                <c:pt idx="8">
                  <c:v>10.626147807683706</c:v>
                </c:pt>
                <c:pt idx="9">
                  <c:v>10.574436780183504</c:v>
                </c:pt>
                <c:pt idx="10">
                  <c:v>10.546802664308197</c:v>
                </c:pt>
                <c:pt idx="11">
                  <c:v>10.525666276403756</c:v>
                </c:pt>
                <c:pt idx="12">
                  <c:v>10.485236792109099</c:v>
                </c:pt>
                <c:pt idx="13">
                  <c:v>10.449245142542619</c:v>
                </c:pt>
                <c:pt idx="14">
                  <c:v>10.418875544207552</c:v>
                </c:pt>
                <c:pt idx="15">
                  <c:v>10.386148365041748</c:v>
                </c:pt>
              </c:numCache>
            </c:numRef>
          </c:val>
          <c:extLst>
            <c:ext xmlns:c16="http://schemas.microsoft.com/office/drawing/2014/chart" uri="{C3380CC4-5D6E-409C-BE32-E72D297353CC}">
              <c16:uniqueId val="{00000000-704A-46C4-AF16-1C044F637AFF}"/>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9.4712083541244958</c:v>
                </c:pt>
                <c:pt idx="1">
                  <c:v>9.2679040929292267</c:v>
                </c:pt>
                <c:pt idx="2">
                  <c:v>9.1791306411424269</c:v>
                </c:pt>
                <c:pt idx="3">
                  <c:v>8.6327444681602028</c:v>
                </c:pt>
                <c:pt idx="4">
                  <c:v>8.6197488172040568</c:v>
                </c:pt>
                <c:pt idx="5">
                  <c:v>9.0444265917253617</c:v>
                </c:pt>
                <c:pt idx="6">
                  <c:v>8.8259552991721897</c:v>
                </c:pt>
                <c:pt idx="7">
                  <c:v>8.8188557734057049</c:v>
                </c:pt>
                <c:pt idx="8">
                  <c:v>8.7893642836477959</c:v>
                </c:pt>
                <c:pt idx="9">
                  <c:v>8.7791629438616905</c:v>
                </c:pt>
                <c:pt idx="10">
                  <c:v>8.755717380428587</c:v>
                </c:pt>
                <c:pt idx="11">
                  <c:v>8.7336478780329383</c:v>
                </c:pt>
                <c:pt idx="12">
                  <c:v>8.7134310237017747</c:v>
                </c:pt>
                <c:pt idx="13">
                  <c:v>8.7007023075228833</c:v>
                </c:pt>
                <c:pt idx="14">
                  <c:v>8.6810166719191209</c:v>
                </c:pt>
                <c:pt idx="15">
                  <c:v>8.6649552893469295</c:v>
                </c:pt>
              </c:numCache>
            </c:numRef>
          </c:val>
          <c:extLst>
            <c:ext xmlns:c16="http://schemas.microsoft.com/office/drawing/2014/chart" uri="{C3380CC4-5D6E-409C-BE32-E72D297353CC}">
              <c16:uniqueId val="{00000001-704A-46C4-AF16-1C044F637AFF}"/>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27.698990882447898</c:v>
                </c:pt>
                <c:pt idx="1">
                  <c:v>27.6030620757086</c:v>
                </c:pt>
                <c:pt idx="2">
                  <c:v>27.729780564551167</c:v>
                </c:pt>
                <c:pt idx="3">
                  <c:v>27.7190282016408</c:v>
                </c:pt>
                <c:pt idx="4">
                  <c:v>27.227827324953104</c:v>
                </c:pt>
                <c:pt idx="5">
                  <c:v>27.611783898375151</c:v>
                </c:pt>
                <c:pt idx="6">
                  <c:v>26.996681438374132</c:v>
                </c:pt>
                <c:pt idx="7">
                  <c:v>27.083831424220755</c:v>
                </c:pt>
                <c:pt idx="8">
                  <c:v>27.168206054755107</c:v>
                </c:pt>
                <c:pt idx="9">
                  <c:v>27.250751136610507</c:v>
                </c:pt>
                <c:pt idx="10">
                  <c:v>27.325525487593911</c:v>
                </c:pt>
                <c:pt idx="11">
                  <c:v>27.398601863845684</c:v>
                </c:pt>
                <c:pt idx="12">
                  <c:v>27.485005863738195</c:v>
                </c:pt>
                <c:pt idx="13">
                  <c:v>27.558525255339873</c:v>
                </c:pt>
                <c:pt idx="14">
                  <c:v>27.641963815815167</c:v>
                </c:pt>
                <c:pt idx="15">
                  <c:v>27.716607085307409</c:v>
                </c:pt>
              </c:numCache>
            </c:numRef>
          </c:val>
          <c:extLst>
            <c:ext xmlns:c16="http://schemas.microsoft.com/office/drawing/2014/chart" uri="{C3380CC4-5D6E-409C-BE32-E72D297353CC}">
              <c16:uniqueId val="{00000002-704A-46C4-AF16-1C044F637AFF}"/>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53.174565345279525</c:v>
                </c:pt>
                <c:pt idx="1">
                  <c:v>52.643379270447888</c:v>
                </c:pt>
                <c:pt idx="2">
                  <c:v>53.247011656550178</c:v>
                </c:pt>
                <c:pt idx="3">
                  <c:v>53.632221785021905</c:v>
                </c:pt>
                <c:pt idx="4">
                  <c:v>53.136711131471102</c:v>
                </c:pt>
                <c:pt idx="5">
                  <c:v>53.121402311568289</c:v>
                </c:pt>
                <c:pt idx="6">
                  <c:v>53.465429108230786</c:v>
                </c:pt>
                <c:pt idx="7">
                  <c:v>53.436965028396969</c:v>
                </c:pt>
                <c:pt idx="8">
                  <c:v>53.416281853913397</c:v>
                </c:pt>
                <c:pt idx="9">
                  <c:v>53.395649139344293</c:v>
                </c:pt>
                <c:pt idx="10">
                  <c:v>53.371954467669312</c:v>
                </c:pt>
                <c:pt idx="11">
                  <c:v>53.342083981717622</c:v>
                </c:pt>
                <c:pt idx="12">
                  <c:v>53.316326320450926</c:v>
                </c:pt>
                <c:pt idx="13">
                  <c:v>53.291527294594623</c:v>
                </c:pt>
                <c:pt idx="14">
                  <c:v>53.258143968058171</c:v>
                </c:pt>
                <c:pt idx="15">
                  <c:v>53.232289260303908</c:v>
                </c:pt>
              </c:numCache>
            </c:numRef>
          </c:val>
          <c:extLst>
            <c:ext xmlns:c16="http://schemas.microsoft.com/office/drawing/2014/chart" uri="{C3380CC4-5D6E-409C-BE32-E72D297353CC}">
              <c16:uniqueId val="{00000003-704A-46C4-AF16-1C044F637AF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70588235294118"/>
          <c:y val="0.21890547263681592"/>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17.97</c:v>
                </c:pt>
                <c:pt idx="1">
                  <c:v>18.060000000000002</c:v>
                </c:pt>
                <c:pt idx="2">
                  <c:v>17.849999999999998</c:v>
                </c:pt>
                <c:pt idx="3">
                  <c:v>18.05</c:v>
                </c:pt>
                <c:pt idx="4">
                  <c:v>17.87</c:v>
                </c:pt>
                <c:pt idx="5">
                  <c:v>17.760000000000002</c:v>
                </c:pt>
              </c:numCache>
            </c:numRef>
          </c:val>
          <c:extLst>
            <c:ext xmlns:c16="http://schemas.microsoft.com/office/drawing/2014/chart" uri="{C3380CC4-5D6E-409C-BE32-E72D297353CC}">
              <c16:uniqueId val="{00000000-950B-4345-98D3-6662A6729101}"/>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82.03</c:v>
                </c:pt>
                <c:pt idx="1">
                  <c:v>81.94</c:v>
                </c:pt>
                <c:pt idx="2">
                  <c:v>82.15</c:v>
                </c:pt>
                <c:pt idx="3">
                  <c:v>81.95</c:v>
                </c:pt>
                <c:pt idx="4">
                  <c:v>82.13000000000001</c:v>
                </c:pt>
                <c:pt idx="5">
                  <c:v>82.240000000000009</c:v>
                </c:pt>
              </c:numCache>
            </c:numRef>
          </c:val>
          <c:extLst>
            <c:ext xmlns:c16="http://schemas.microsoft.com/office/drawing/2014/chart" uri="{C3380CC4-5D6E-409C-BE32-E72D297353CC}">
              <c16:uniqueId val="{00000001-950B-4345-98D3-6662A672910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38A-49D0-B85E-FB0A11096D9E}"/>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38A-49D0-B85E-FB0A11096D9E}"/>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38A-49D0-B85E-FB0A11096D9E}"/>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38A-49D0-B85E-FB0A11096D9E}"/>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38A-49D0-B85E-FB0A11096D9E}"/>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38A-49D0-B85E-FB0A11096D9E}"/>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38A-49D0-B85E-FB0A11096D9E}"/>
                </c:ext>
              </c:extLst>
            </c:dLbl>
            <c:dLbl>
              <c:idx val="2"/>
              <c:layout>
                <c:manualLayout>
                  <c:x val="9.4757159779806283E-2"/>
                  <c:y val="-4.9246190642551931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38A-49D0-B85E-FB0A11096D9E}"/>
                </c:ext>
              </c:extLst>
            </c:dLbl>
            <c:dLbl>
              <c:idx val="3"/>
              <c:layout>
                <c:manualLayout>
                  <c:x val="2.3454037271889685E-2"/>
                  <c:y val="1.8030313990271718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38A-49D0-B85E-FB0A11096D9E}"/>
                </c:ext>
              </c:extLst>
            </c:dLbl>
            <c:dLbl>
              <c:idx val="4"/>
              <c:layout>
                <c:manualLayout>
                  <c:x val="1.6407993248631497E-2"/>
                  <c:y val="-8.9484669222533002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38A-49D0-B85E-FB0A11096D9E}"/>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AOC - Aliancys</c:v>
                </c:pt>
                <c:pt idx="1">
                  <c:v>Poliya</c:v>
                </c:pt>
                <c:pt idx="2">
                  <c:v>Sino Polymer</c:v>
                </c:pt>
                <c:pt idx="3">
                  <c:v>Hexion Inc.</c:v>
                </c:pt>
                <c:pt idx="4">
                  <c:v>Scott Bader Company Ltd.</c:v>
                </c:pt>
                <c:pt idx="5">
                  <c:v>Others</c:v>
                </c:pt>
              </c:strCache>
            </c:strRef>
          </c:cat>
          <c:val>
            <c:numRef>
              <c:f>Sheet1!$B$2:$B$7</c:f>
              <c:numCache>
                <c:formatCode>0.00</c:formatCode>
                <c:ptCount val="6"/>
                <c:pt idx="0">
                  <c:v>23.649191408244256</c:v>
                </c:pt>
                <c:pt idx="1">
                  <c:v>21.600495741107213</c:v>
                </c:pt>
                <c:pt idx="2">
                  <c:v>12.876376599724216</c:v>
                </c:pt>
                <c:pt idx="3">
                  <c:v>10.667812398667438</c:v>
                </c:pt>
                <c:pt idx="4">
                  <c:v>8.6336215689274489</c:v>
                </c:pt>
                <c:pt idx="5">
                  <c:v>22.786065743265581</c:v>
                </c:pt>
              </c:numCache>
            </c:numRef>
          </c:val>
          <c:extLst>
            <c:ext xmlns:c16="http://schemas.microsoft.com/office/drawing/2014/chart" uri="{C3380CC4-5D6E-409C-BE32-E72D297353CC}">
              <c16:uniqueId val="{00000012-B38A-49D0-B85E-FB0A11096D9E}"/>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80D8-4C4E-B880-CCBE84EE0DA4}"/>
              </c:ext>
            </c:extLst>
          </c:dPt>
          <c:dPt>
            <c:idx val="5"/>
            <c:invertIfNegative val="0"/>
            <c:bubble3D val="0"/>
            <c:extLst>
              <c:ext xmlns:c16="http://schemas.microsoft.com/office/drawing/2014/chart" uri="{C3380CC4-5D6E-409C-BE32-E72D297353CC}">
                <c16:uniqueId val="{00000001-80D8-4C4E-B880-CCBE84EE0DA4}"/>
              </c:ext>
            </c:extLst>
          </c:dPt>
          <c:dPt>
            <c:idx val="6"/>
            <c:invertIfNegative val="0"/>
            <c:bubble3D val="0"/>
            <c:extLst>
              <c:ext xmlns:c16="http://schemas.microsoft.com/office/drawing/2014/chart" uri="{C3380CC4-5D6E-409C-BE32-E72D297353CC}">
                <c16:uniqueId val="{00000002-80D8-4C4E-B880-CCBE84EE0DA4}"/>
              </c:ext>
            </c:extLst>
          </c:dPt>
          <c:dPt>
            <c:idx val="7"/>
            <c:invertIfNegative val="0"/>
            <c:bubble3D val="0"/>
            <c:extLst>
              <c:ext xmlns:c16="http://schemas.microsoft.com/office/drawing/2014/chart" uri="{C3380CC4-5D6E-409C-BE32-E72D297353CC}">
                <c16:uniqueId val="{00000003-80D8-4C4E-B880-CCBE84EE0DA4}"/>
              </c:ext>
            </c:extLst>
          </c:dPt>
          <c:dPt>
            <c:idx val="8"/>
            <c:invertIfNegative val="0"/>
            <c:bubble3D val="0"/>
            <c:extLst>
              <c:ext xmlns:c16="http://schemas.microsoft.com/office/drawing/2014/chart" uri="{C3380CC4-5D6E-409C-BE32-E72D297353CC}">
                <c16:uniqueId val="{00000004-80D8-4C4E-B880-CCBE84EE0DA4}"/>
              </c:ext>
            </c:extLst>
          </c:dPt>
          <c:dPt>
            <c:idx val="9"/>
            <c:invertIfNegative val="0"/>
            <c:bubble3D val="0"/>
            <c:extLst>
              <c:ext xmlns:c16="http://schemas.microsoft.com/office/drawing/2014/chart" uri="{C3380CC4-5D6E-409C-BE32-E72D297353CC}">
                <c16:uniqueId val="{00000005-80D8-4C4E-B880-CCBE84EE0DA4}"/>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200</c:v>
                </c:pt>
                <c:pt idx="1">
                  <c:v>200</c:v>
                </c:pt>
                <c:pt idx="2">
                  <c:v>215</c:v>
                </c:pt>
                <c:pt idx="3">
                  <c:v>225</c:v>
                </c:pt>
                <c:pt idx="4">
                  <c:v>225</c:v>
                </c:pt>
                <c:pt idx="5">
                  <c:v>225</c:v>
                </c:pt>
                <c:pt idx="6">
                  <c:v>225</c:v>
                </c:pt>
                <c:pt idx="7">
                  <c:v>225</c:v>
                </c:pt>
                <c:pt idx="8">
                  <c:v>225</c:v>
                </c:pt>
                <c:pt idx="9">
                  <c:v>225</c:v>
                </c:pt>
                <c:pt idx="10">
                  <c:v>225</c:v>
                </c:pt>
                <c:pt idx="11">
                  <c:v>225</c:v>
                </c:pt>
                <c:pt idx="12">
                  <c:v>225</c:v>
                </c:pt>
                <c:pt idx="13">
                  <c:v>225</c:v>
                </c:pt>
                <c:pt idx="14">
                  <c:v>225</c:v>
                </c:pt>
                <c:pt idx="15">
                  <c:v>225</c:v>
                </c:pt>
              </c:numCache>
            </c:numRef>
          </c:val>
          <c:extLst>
            <c:ext xmlns:c16="http://schemas.microsoft.com/office/drawing/2014/chart" uri="{C3380CC4-5D6E-409C-BE32-E72D297353CC}">
              <c16:uniqueId val="{00000006-80D8-4C4E-B880-CCBE84EE0DA4}"/>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169.77</c:v>
                </c:pt>
                <c:pt idx="1">
                  <c:v>170.43</c:v>
                </c:pt>
                <c:pt idx="2">
                  <c:v>182.88</c:v>
                </c:pt>
                <c:pt idx="3">
                  <c:v>192.65</c:v>
                </c:pt>
                <c:pt idx="4">
                  <c:v>194.34</c:v>
                </c:pt>
                <c:pt idx="5">
                  <c:v>181.28</c:v>
                </c:pt>
                <c:pt idx="6">
                  <c:v>179.12</c:v>
                </c:pt>
                <c:pt idx="7">
                  <c:v>195.47</c:v>
                </c:pt>
                <c:pt idx="8">
                  <c:v>195.81</c:v>
                </c:pt>
                <c:pt idx="9">
                  <c:v>196.75</c:v>
                </c:pt>
                <c:pt idx="10">
                  <c:v>197.09</c:v>
                </c:pt>
                <c:pt idx="11">
                  <c:v>197.64</c:v>
                </c:pt>
                <c:pt idx="12">
                  <c:v>198.27</c:v>
                </c:pt>
                <c:pt idx="13">
                  <c:v>198.82</c:v>
                </c:pt>
                <c:pt idx="14">
                  <c:v>199.58</c:v>
                </c:pt>
                <c:pt idx="15">
                  <c:v>200.24</c:v>
                </c:pt>
              </c:numCache>
            </c:numRef>
          </c:val>
          <c:extLst>
            <c:ext xmlns:c16="http://schemas.microsoft.com/office/drawing/2014/chart" uri="{C3380CC4-5D6E-409C-BE32-E72D297353CC}">
              <c16:uniqueId val="{00000007-80D8-4C4E-B880-CCBE84EE0DA4}"/>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331237667413435E-2"/>
          <c:y val="0.12303596360699107"/>
          <c:w val="1"/>
          <c:h val="0.52311400040719502"/>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248-4C22-9B38-D4806E31E6C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248-4C22-9B38-D4806E31E6C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248-4C22-9B38-D4806E31E6C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248-4C22-9B38-D4806E31E6CE}"/>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248-4C22-9B38-D4806E31E6CE}"/>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248-4C22-9B38-D4806E31E6CE}"/>
              </c:ext>
            </c:extLst>
          </c:dPt>
          <c:dLbls>
            <c:dLbl>
              <c:idx val="0"/>
              <c:layout>
                <c:manualLayout>
                  <c:x val="-2.6726730852762955E-3"/>
                  <c:y val="-1.63275591199059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D248-4C22-9B38-D4806E31E6CE}"/>
                </c:ext>
              </c:extLst>
            </c:dLbl>
            <c:dLbl>
              <c:idx val="1"/>
              <c:layout>
                <c:manualLayout>
                  <c:x val="-4.5919525850162124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D248-4C22-9B38-D4806E31E6CE}"/>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152.58687129411766</c:v>
                </c:pt>
                <c:pt idx="1">
                  <c:v>157.31316676705882</c:v>
                </c:pt>
                <c:pt idx="2">
                  <c:v>162.11042824</c:v>
                </c:pt>
                <c:pt idx="3">
                  <c:v>169.13854171294119</c:v>
                </c:pt>
                <c:pt idx="4">
                  <c:v>174.44394318588235</c:v>
                </c:pt>
                <c:pt idx="5">
                  <c:v>163.53389265882356</c:v>
                </c:pt>
                <c:pt idx="6">
                  <c:v>172.74085081551533</c:v>
                </c:pt>
                <c:pt idx="7">
                  <c:v>182.62162748216281</c:v>
                </c:pt>
                <c:pt idx="8">
                  <c:v>193.23194403887646</c:v>
                </c:pt>
                <c:pt idx="9">
                  <c:v>203.85970096101468</c:v>
                </c:pt>
                <c:pt idx="10">
                  <c:v>214.78658093252506</c:v>
                </c:pt>
                <c:pt idx="11">
                  <c:v>226.01991911529612</c:v>
                </c:pt>
                <c:pt idx="12">
                  <c:v>237.70514893355693</c:v>
                </c:pt>
                <c:pt idx="13">
                  <c:v>249.80434101427497</c:v>
                </c:pt>
                <c:pt idx="14">
                  <c:v>262.24459719678589</c:v>
                </c:pt>
                <c:pt idx="15">
                  <c:v>274.88478678167098</c:v>
                </c:pt>
              </c:numCache>
            </c:numRef>
          </c:val>
          <c:extLst>
            <c:ext xmlns:c16="http://schemas.microsoft.com/office/drawing/2014/chart" uri="{C3380CC4-5D6E-409C-BE32-E72D297353CC}">
              <c16:uniqueId val="{0000000E-D248-4C22-9B38-D4806E31E6C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84.89</c:v>
                </c:pt>
                <c:pt idx="1">
                  <c:v>85.22</c:v>
                </c:pt>
                <c:pt idx="2">
                  <c:v>85.06</c:v>
                </c:pt>
                <c:pt idx="3">
                  <c:v>85.61999999999999</c:v>
                </c:pt>
                <c:pt idx="4">
                  <c:v>86.37</c:v>
                </c:pt>
                <c:pt idx="5">
                  <c:v>80.569999999999993</c:v>
                </c:pt>
                <c:pt idx="6">
                  <c:v>79.61</c:v>
                </c:pt>
                <c:pt idx="7">
                  <c:v>86.88</c:v>
                </c:pt>
                <c:pt idx="8">
                  <c:v>87.03</c:v>
                </c:pt>
                <c:pt idx="9">
                  <c:v>87.44</c:v>
                </c:pt>
                <c:pt idx="10">
                  <c:v>87.6</c:v>
                </c:pt>
                <c:pt idx="11">
                  <c:v>87.839999999999989</c:v>
                </c:pt>
                <c:pt idx="12">
                  <c:v>88.12</c:v>
                </c:pt>
                <c:pt idx="13">
                  <c:v>88.36</c:v>
                </c:pt>
                <c:pt idx="14">
                  <c:v>88.7</c:v>
                </c:pt>
                <c:pt idx="15">
                  <c:v>88.990000000000009</c:v>
                </c:pt>
              </c:numCache>
            </c:numRef>
          </c:val>
          <c:extLst>
            <c:ext xmlns:c16="http://schemas.microsoft.com/office/drawing/2014/chart" uri="{C3380CC4-5D6E-409C-BE32-E72D297353CC}">
              <c16:uniqueId val="{00000000-4B54-4829-B279-F400D0BC4B11}"/>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min val="2.0000000000000004E-2"/>
        </c:scaling>
        <c:delete val="1"/>
        <c:axPos val="l"/>
        <c:numFmt formatCode="0.00" sourceLinked="1"/>
        <c:majorTickMark val="out"/>
        <c:minorTickMark val="none"/>
        <c:tickLblPos val="nextTo"/>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14.17</c:v>
                </c:pt>
                <c:pt idx="1">
                  <c:v>14.09</c:v>
                </c:pt>
                <c:pt idx="2">
                  <c:v>14.02</c:v>
                </c:pt>
                <c:pt idx="3">
                  <c:v>13.950000000000001</c:v>
                </c:pt>
                <c:pt idx="4">
                  <c:v>13.88</c:v>
                </c:pt>
                <c:pt idx="5">
                  <c:v>13.819999999999999</c:v>
                </c:pt>
                <c:pt idx="6">
                  <c:v>13.74</c:v>
                </c:pt>
                <c:pt idx="7">
                  <c:v>13.59</c:v>
                </c:pt>
                <c:pt idx="8">
                  <c:v>13.459999999999999</c:v>
                </c:pt>
                <c:pt idx="9">
                  <c:v>13.320000000000002</c:v>
                </c:pt>
                <c:pt idx="10">
                  <c:v>13.18</c:v>
                </c:pt>
                <c:pt idx="11">
                  <c:v>13.03</c:v>
                </c:pt>
                <c:pt idx="12">
                  <c:v>12.889999999999999</c:v>
                </c:pt>
                <c:pt idx="13">
                  <c:v>12.75</c:v>
                </c:pt>
                <c:pt idx="14">
                  <c:v>12.6</c:v>
                </c:pt>
                <c:pt idx="15">
                  <c:v>12.46</c:v>
                </c:pt>
              </c:numCache>
            </c:numRef>
          </c:val>
          <c:extLst>
            <c:ext xmlns:c16="http://schemas.microsoft.com/office/drawing/2014/chart" uri="{C3380CC4-5D6E-409C-BE32-E72D297353CC}">
              <c16:uniqueId val="{00000000-FA6A-4996-8FD5-F46CEC763D95}"/>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6.3100000000000005</c:v>
                </c:pt>
                <c:pt idx="1">
                  <c:v>6.3299999999999992</c:v>
                </c:pt>
                <c:pt idx="2">
                  <c:v>6.35</c:v>
                </c:pt>
                <c:pt idx="3">
                  <c:v>6.36</c:v>
                </c:pt>
                <c:pt idx="4">
                  <c:v>6.370000000000001</c:v>
                </c:pt>
                <c:pt idx="5">
                  <c:v>6.39</c:v>
                </c:pt>
                <c:pt idx="6">
                  <c:v>6.41</c:v>
                </c:pt>
                <c:pt idx="7">
                  <c:v>6.419999999999999</c:v>
                </c:pt>
                <c:pt idx="8">
                  <c:v>6.43</c:v>
                </c:pt>
                <c:pt idx="9">
                  <c:v>6.4399999999999995</c:v>
                </c:pt>
                <c:pt idx="10">
                  <c:v>6.45</c:v>
                </c:pt>
                <c:pt idx="11">
                  <c:v>6.4600000000000009</c:v>
                </c:pt>
                <c:pt idx="12">
                  <c:v>6.47</c:v>
                </c:pt>
                <c:pt idx="13">
                  <c:v>6.4799999999999995</c:v>
                </c:pt>
                <c:pt idx="14">
                  <c:v>6.49</c:v>
                </c:pt>
                <c:pt idx="15">
                  <c:v>6.5</c:v>
                </c:pt>
              </c:numCache>
            </c:numRef>
          </c:val>
          <c:extLst>
            <c:ext xmlns:c16="http://schemas.microsoft.com/office/drawing/2014/chart" uri="{C3380CC4-5D6E-409C-BE32-E72D297353CC}">
              <c16:uniqueId val="{00000001-FA6A-4996-8FD5-F46CEC763D95}"/>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20.190000000000001</c:v>
                </c:pt>
                <c:pt idx="1">
                  <c:v>20.200000000000003</c:v>
                </c:pt>
                <c:pt idx="2">
                  <c:v>20.23</c:v>
                </c:pt>
                <c:pt idx="3">
                  <c:v>20.239999999999998</c:v>
                </c:pt>
                <c:pt idx="4">
                  <c:v>20.25</c:v>
                </c:pt>
                <c:pt idx="5">
                  <c:v>20.25</c:v>
                </c:pt>
                <c:pt idx="6">
                  <c:v>20.260000000000002</c:v>
                </c:pt>
                <c:pt idx="7">
                  <c:v>20.28</c:v>
                </c:pt>
                <c:pt idx="8">
                  <c:v>20.29</c:v>
                </c:pt>
                <c:pt idx="9">
                  <c:v>20.3</c:v>
                </c:pt>
                <c:pt idx="10">
                  <c:v>20.309999999999999</c:v>
                </c:pt>
                <c:pt idx="11">
                  <c:v>20.330000000000002</c:v>
                </c:pt>
                <c:pt idx="12">
                  <c:v>20.34</c:v>
                </c:pt>
                <c:pt idx="13">
                  <c:v>20.349999999999998</c:v>
                </c:pt>
                <c:pt idx="14">
                  <c:v>20.369999999999997</c:v>
                </c:pt>
                <c:pt idx="15">
                  <c:v>20.380000000000003</c:v>
                </c:pt>
              </c:numCache>
            </c:numRef>
          </c:val>
          <c:extLst>
            <c:ext xmlns:c16="http://schemas.microsoft.com/office/drawing/2014/chart" uri="{C3380CC4-5D6E-409C-BE32-E72D297353CC}">
              <c16:uniqueId val="{00000002-FA6A-4996-8FD5-F46CEC763D95}"/>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59.319999999999993</c:v>
                </c:pt>
                <c:pt idx="1">
                  <c:v>59.37</c:v>
                </c:pt>
                <c:pt idx="2">
                  <c:v>59.41</c:v>
                </c:pt>
                <c:pt idx="3">
                  <c:v>59.45</c:v>
                </c:pt>
                <c:pt idx="4">
                  <c:v>59.5</c:v>
                </c:pt>
                <c:pt idx="5">
                  <c:v>59.540000000000006</c:v>
                </c:pt>
                <c:pt idx="6">
                  <c:v>59.589999999999996</c:v>
                </c:pt>
                <c:pt idx="7">
                  <c:v>59.709999999999994</c:v>
                </c:pt>
                <c:pt idx="8">
                  <c:v>59.830000000000005</c:v>
                </c:pt>
                <c:pt idx="9">
                  <c:v>59.940000000000005</c:v>
                </c:pt>
                <c:pt idx="10">
                  <c:v>60.06</c:v>
                </c:pt>
                <c:pt idx="11">
                  <c:v>60.18</c:v>
                </c:pt>
                <c:pt idx="12">
                  <c:v>60.3</c:v>
                </c:pt>
                <c:pt idx="13">
                  <c:v>60.419999999999995</c:v>
                </c:pt>
                <c:pt idx="14">
                  <c:v>60.540000000000006</c:v>
                </c:pt>
                <c:pt idx="15">
                  <c:v>60.660000000000004</c:v>
                </c:pt>
              </c:numCache>
            </c:numRef>
          </c:val>
          <c:extLst>
            <c:ext xmlns:c16="http://schemas.microsoft.com/office/drawing/2014/chart" uri="{C3380CC4-5D6E-409C-BE32-E72D297353CC}">
              <c16:uniqueId val="{00000003-FA6A-4996-8FD5-F46CEC763D9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316316592501409"/>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14.540000000000001</c:v>
                </c:pt>
                <c:pt idx="1">
                  <c:v>14.96</c:v>
                </c:pt>
                <c:pt idx="2">
                  <c:v>15.75</c:v>
                </c:pt>
                <c:pt idx="3">
                  <c:v>14.93</c:v>
                </c:pt>
                <c:pt idx="4">
                  <c:v>14.69</c:v>
                </c:pt>
                <c:pt idx="5">
                  <c:v>14.6</c:v>
                </c:pt>
                <c:pt idx="6">
                  <c:v>14.49</c:v>
                </c:pt>
                <c:pt idx="7">
                  <c:v>14.39</c:v>
                </c:pt>
                <c:pt idx="8">
                  <c:v>14.299999999999999</c:v>
                </c:pt>
                <c:pt idx="9">
                  <c:v>14.2</c:v>
                </c:pt>
                <c:pt idx="10">
                  <c:v>14.05</c:v>
                </c:pt>
                <c:pt idx="11">
                  <c:v>13.94</c:v>
                </c:pt>
                <c:pt idx="12">
                  <c:v>13.819999999999999</c:v>
                </c:pt>
                <c:pt idx="13">
                  <c:v>13.71</c:v>
                </c:pt>
                <c:pt idx="14">
                  <c:v>13.600000000000001</c:v>
                </c:pt>
                <c:pt idx="15">
                  <c:v>13.48</c:v>
                </c:pt>
              </c:numCache>
            </c:numRef>
          </c:val>
          <c:extLst>
            <c:ext xmlns:c16="http://schemas.microsoft.com/office/drawing/2014/chart" uri="{C3380CC4-5D6E-409C-BE32-E72D297353CC}">
              <c16:uniqueId val="{00000000-F682-40B1-94CD-DFF037489D3D}"/>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9.69</c:v>
                </c:pt>
                <c:pt idx="1">
                  <c:v>9.6100000000000012</c:v>
                </c:pt>
                <c:pt idx="2">
                  <c:v>9.08</c:v>
                </c:pt>
                <c:pt idx="3">
                  <c:v>9.2200000000000006</c:v>
                </c:pt>
                <c:pt idx="4">
                  <c:v>9.11</c:v>
                </c:pt>
                <c:pt idx="5">
                  <c:v>9.08</c:v>
                </c:pt>
                <c:pt idx="6">
                  <c:v>9.0499999999999989</c:v>
                </c:pt>
                <c:pt idx="7">
                  <c:v>9.02</c:v>
                </c:pt>
                <c:pt idx="8">
                  <c:v>8.99</c:v>
                </c:pt>
                <c:pt idx="9">
                  <c:v>8.9599999999999991</c:v>
                </c:pt>
                <c:pt idx="10">
                  <c:v>8.91</c:v>
                </c:pt>
                <c:pt idx="11">
                  <c:v>8.870000000000001</c:v>
                </c:pt>
                <c:pt idx="12">
                  <c:v>8.83</c:v>
                </c:pt>
                <c:pt idx="13">
                  <c:v>8.7800000000000011</c:v>
                </c:pt>
                <c:pt idx="14">
                  <c:v>8.75</c:v>
                </c:pt>
                <c:pt idx="15">
                  <c:v>8.7099999999999991</c:v>
                </c:pt>
              </c:numCache>
            </c:numRef>
          </c:val>
          <c:extLst>
            <c:ext xmlns:c16="http://schemas.microsoft.com/office/drawing/2014/chart" uri="{C3380CC4-5D6E-409C-BE32-E72D297353CC}">
              <c16:uniqueId val="{00000001-F682-40B1-94CD-DFF037489D3D}"/>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25.05</c:v>
                </c:pt>
                <c:pt idx="1">
                  <c:v>25.34</c:v>
                </c:pt>
                <c:pt idx="2">
                  <c:v>25.28</c:v>
                </c:pt>
                <c:pt idx="3">
                  <c:v>25.650000000000002</c:v>
                </c:pt>
                <c:pt idx="4">
                  <c:v>25.740000000000002</c:v>
                </c:pt>
                <c:pt idx="5">
                  <c:v>25.8</c:v>
                </c:pt>
                <c:pt idx="6">
                  <c:v>25.86</c:v>
                </c:pt>
                <c:pt idx="7">
                  <c:v>25.919999999999998</c:v>
                </c:pt>
                <c:pt idx="8">
                  <c:v>25.979999999999997</c:v>
                </c:pt>
                <c:pt idx="9">
                  <c:v>26.040000000000003</c:v>
                </c:pt>
                <c:pt idx="10">
                  <c:v>26.11</c:v>
                </c:pt>
                <c:pt idx="11">
                  <c:v>26.179999999999996</c:v>
                </c:pt>
                <c:pt idx="12">
                  <c:v>26.25</c:v>
                </c:pt>
                <c:pt idx="13">
                  <c:v>26.31</c:v>
                </c:pt>
                <c:pt idx="14">
                  <c:v>26.38</c:v>
                </c:pt>
                <c:pt idx="15">
                  <c:v>26.450000000000003</c:v>
                </c:pt>
              </c:numCache>
            </c:numRef>
          </c:val>
          <c:extLst>
            <c:ext xmlns:c16="http://schemas.microsoft.com/office/drawing/2014/chart" uri="{C3380CC4-5D6E-409C-BE32-E72D297353CC}">
              <c16:uniqueId val="{00000002-F682-40B1-94CD-DFF037489D3D}"/>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50.73</c:v>
                </c:pt>
                <c:pt idx="1">
                  <c:v>50.09</c:v>
                </c:pt>
                <c:pt idx="2">
                  <c:v>49.89</c:v>
                </c:pt>
                <c:pt idx="3">
                  <c:v>50.19</c:v>
                </c:pt>
                <c:pt idx="4">
                  <c:v>50.460000000000008</c:v>
                </c:pt>
                <c:pt idx="5">
                  <c:v>50.529999999999994</c:v>
                </c:pt>
                <c:pt idx="6">
                  <c:v>50.6</c:v>
                </c:pt>
                <c:pt idx="7">
                  <c:v>50.660000000000004</c:v>
                </c:pt>
                <c:pt idx="8">
                  <c:v>50.73</c:v>
                </c:pt>
                <c:pt idx="9">
                  <c:v>50.8</c:v>
                </c:pt>
                <c:pt idx="10">
                  <c:v>50.92</c:v>
                </c:pt>
                <c:pt idx="11">
                  <c:v>51.01</c:v>
                </c:pt>
                <c:pt idx="12">
                  <c:v>51.1</c:v>
                </c:pt>
                <c:pt idx="13">
                  <c:v>51.190000000000005</c:v>
                </c:pt>
                <c:pt idx="14">
                  <c:v>51.27</c:v>
                </c:pt>
                <c:pt idx="15">
                  <c:v>51.359999999999992</c:v>
                </c:pt>
              </c:numCache>
            </c:numRef>
          </c:val>
          <c:extLst>
            <c:ext xmlns:c16="http://schemas.microsoft.com/office/drawing/2014/chart" uri="{C3380CC4-5D6E-409C-BE32-E72D297353CC}">
              <c16:uniqueId val="{00000003-F682-40B1-94CD-DFF037489D3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5313944728076"/>
          <c:y val="0.19805677343440123"/>
          <c:w val="0.47657186511771471"/>
          <c:h val="0.6743761279522088"/>
        </c:manualLayout>
      </c:layout>
      <c:doughnutChart>
        <c:varyColors val="1"/>
        <c:ser>
          <c:idx val="0"/>
          <c:order val="0"/>
          <c:tx>
            <c:strRef>
              <c:f>Sheet1!$B$1</c:f>
              <c:strCache>
                <c:ptCount val="1"/>
                <c:pt idx="0">
                  <c:v>2016</c:v>
                </c:pt>
              </c:strCache>
            </c:strRef>
          </c:tx>
          <c:spPr>
            <a:ln>
              <a:noFill/>
            </a:ln>
          </c:spPr>
          <c:dPt>
            <c:idx val="0"/>
            <c:bubble3D val="0"/>
            <c:spPr>
              <a:solidFill>
                <a:schemeClr val="accent2"/>
              </a:solidFill>
              <a:ln w="19050">
                <a:noFill/>
              </a:ln>
              <a:effectLst/>
            </c:spPr>
            <c:extLst>
              <c:ext xmlns:c16="http://schemas.microsoft.com/office/drawing/2014/chart" uri="{C3380CC4-5D6E-409C-BE32-E72D297353CC}">
                <c16:uniqueId val="{00000001-0669-48FF-AAE9-36860084D105}"/>
              </c:ext>
            </c:extLst>
          </c:dPt>
          <c:dPt>
            <c:idx val="1"/>
            <c:bubble3D val="0"/>
            <c:spPr>
              <a:solidFill>
                <a:schemeClr val="accent4"/>
              </a:solidFill>
              <a:ln w="19050">
                <a:noFill/>
              </a:ln>
              <a:effectLst/>
            </c:spPr>
            <c:extLst>
              <c:ext xmlns:c16="http://schemas.microsoft.com/office/drawing/2014/chart" uri="{C3380CC4-5D6E-409C-BE32-E72D297353CC}">
                <c16:uniqueId val="{00000003-0669-48FF-AAE9-36860084D105}"/>
              </c:ext>
            </c:extLst>
          </c:dPt>
          <c:dPt>
            <c:idx val="2"/>
            <c:bubble3D val="0"/>
            <c:spPr>
              <a:solidFill>
                <a:schemeClr val="accent6"/>
              </a:solidFill>
              <a:ln w="19050">
                <a:noFill/>
              </a:ln>
              <a:effectLst/>
            </c:spPr>
            <c:extLst>
              <c:ext xmlns:c16="http://schemas.microsoft.com/office/drawing/2014/chart" uri="{C3380CC4-5D6E-409C-BE32-E72D297353CC}">
                <c16:uniqueId val="{00000005-0669-48FF-AAE9-36860084D105}"/>
              </c:ext>
            </c:extLst>
          </c:dPt>
          <c:dPt>
            <c:idx val="3"/>
            <c:bubble3D val="0"/>
            <c:spPr>
              <a:solidFill>
                <a:schemeClr val="accent2">
                  <a:lumMod val="60000"/>
                </a:schemeClr>
              </a:solidFill>
              <a:ln w="19050">
                <a:noFill/>
              </a:ln>
              <a:effectLst/>
            </c:spPr>
            <c:extLst>
              <c:ext xmlns:c16="http://schemas.microsoft.com/office/drawing/2014/chart" uri="{C3380CC4-5D6E-409C-BE32-E72D297353CC}">
                <c16:uniqueId val="{00000007-0669-48FF-AAE9-36860084D105}"/>
              </c:ext>
            </c:extLst>
          </c:dPt>
          <c:dPt>
            <c:idx val="4"/>
            <c:bubble3D val="0"/>
            <c:spPr>
              <a:solidFill>
                <a:schemeClr val="accent4">
                  <a:lumMod val="60000"/>
                </a:schemeClr>
              </a:solidFill>
              <a:ln w="19050">
                <a:noFill/>
              </a:ln>
              <a:effectLst/>
            </c:spPr>
            <c:extLst>
              <c:ext xmlns:c16="http://schemas.microsoft.com/office/drawing/2014/chart" uri="{C3380CC4-5D6E-409C-BE32-E72D297353CC}">
                <c16:uniqueId val="{00000009-0669-48FF-AAE9-36860084D105}"/>
              </c:ext>
            </c:extLst>
          </c:dPt>
          <c:dLbls>
            <c:dLbl>
              <c:idx val="0"/>
              <c:layout>
                <c:manualLayout>
                  <c:x val="0.26149936616725428"/>
                  <c:y val="5.6937599030962682E-2"/>
                </c:manualLayout>
              </c:layout>
              <c:showLegendKey val="0"/>
              <c:showVal val="1"/>
              <c:showCatName val="1"/>
              <c:showSerName val="0"/>
              <c:showPercent val="0"/>
              <c:showBubbleSize val="0"/>
              <c:extLst>
                <c:ext xmlns:c15="http://schemas.microsoft.com/office/drawing/2012/chart" uri="{CE6537A1-D6FC-4f65-9D91-7224C49458BB}">
                  <c15:layout>
                    <c:manualLayout>
                      <c:w val="0.3170209588904026"/>
                      <c:h val="0.27364339761217482"/>
                    </c:manualLayout>
                  </c15:layout>
                </c:ext>
                <c:ext xmlns:c16="http://schemas.microsoft.com/office/drawing/2014/chart" uri="{C3380CC4-5D6E-409C-BE32-E72D297353CC}">
                  <c16:uniqueId val="{00000001-0669-48FF-AAE9-36860084D105}"/>
                </c:ext>
              </c:extLst>
            </c:dLbl>
            <c:dLbl>
              <c:idx val="1"/>
              <c:layout>
                <c:manualLayout>
                  <c:x val="0.10844685265369622"/>
                  <c:y val="0.14770298016341138"/>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69-48FF-AAE9-36860084D105}"/>
                </c:ext>
              </c:extLst>
            </c:dLbl>
            <c:dLbl>
              <c:idx val="2"/>
              <c:layout>
                <c:manualLayout>
                  <c:x val="-0.10465273175409849"/>
                  <c:y val="1.0844351881382707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0200529001457305"/>
                      <c:h val="0.21399059938425066"/>
                    </c:manualLayout>
                  </c15:layout>
                </c:ext>
                <c:ext xmlns:c16="http://schemas.microsoft.com/office/drawing/2014/chart" uri="{C3380CC4-5D6E-409C-BE32-E72D297353CC}">
                  <c16:uniqueId val="{00000005-0669-48FF-AAE9-36860084D105}"/>
                </c:ext>
              </c:extLst>
            </c:dLbl>
            <c:dLbl>
              <c:idx val="3"/>
              <c:layout>
                <c:manualLayout>
                  <c:x val="-0.10386762066146159"/>
                  <c:y val="-0.1084456535707866"/>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268874715538051"/>
                      <c:h val="0.17061233795593606"/>
                    </c:manualLayout>
                  </c15:layout>
                </c:ext>
                <c:ext xmlns:c16="http://schemas.microsoft.com/office/drawing/2014/chart" uri="{C3380CC4-5D6E-409C-BE32-E72D297353CC}">
                  <c16:uniqueId val="{00000007-0669-48FF-AAE9-36860084D105}"/>
                </c:ext>
              </c:extLst>
            </c:dLbl>
            <c:dLbl>
              <c:idx val="4"/>
              <c:layout>
                <c:manualLayout>
                  <c:x val="5.4774363139967419E-2"/>
                  <c:y val="-0.19675115607763172"/>
                </c:manualLayout>
              </c:layout>
              <c:showLegendKey val="0"/>
              <c:showVal val="1"/>
              <c:showCatName val="1"/>
              <c:showSerName val="0"/>
              <c:showPercent val="0"/>
              <c:showBubbleSize val="0"/>
              <c:extLst>
                <c:ext xmlns:c15="http://schemas.microsoft.com/office/drawing/2012/chart" uri="{CE6537A1-D6FC-4f65-9D91-7224C49458BB}">
                  <c15:layout>
                    <c:manualLayout>
                      <c:w val="0.30510559180904978"/>
                      <c:h val="0.1751939533436058"/>
                    </c:manualLayout>
                  </c15:layout>
                </c:ext>
                <c:ext xmlns:c16="http://schemas.microsoft.com/office/drawing/2014/chart" uri="{C3380CC4-5D6E-409C-BE32-E72D297353CC}">
                  <c16:uniqueId val="{00000009-0669-48FF-AAE9-36860084D105}"/>
                </c:ext>
              </c:extLst>
            </c:dLbl>
            <c:spPr>
              <a:noFill/>
              <a:ln>
                <a:noFill/>
              </a:ln>
              <a:effectLst/>
            </c:spPr>
            <c:txPr>
              <a:bodyPr rot="0" spcFirstLastPara="1" vertOverflow="ellipsis" vert="horz" wrap="square" anchor="ctr" anchorCtr="1"/>
              <a:lstStyle/>
              <a:p>
                <a:pPr>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North America</c:v>
                </c:pt>
                <c:pt idx="1">
                  <c:v>Europe</c:v>
                </c:pt>
                <c:pt idx="2">
                  <c:v>Asia Pacific</c:v>
                </c:pt>
                <c:pt idx="3">
                  <c:v>South America</c:v>
                </c:pt>
                <c:pt idx="4">
                  <c:v>Middle East &amp; Africa</c:v>
                </c:pt>
              </c:strCache>
            </c:strRef>
          </c:cat>
          <c:val>
            <c:numRef>
              <c:f>Sheet1!$B$2:$B$6</c:f>
              <c:numCache>
                <c:formatCode>0.00%</c:formatCode>
                <c:ptCount val="5"/>
                <c:pt idx="0">
                  <c:v>0.3</c:v>
                </c:pt>
                <c:pt idx="1">
                  <c:v>0.28000000000000003</c:v>
                </c:pt>
                <c:pt idx="2">
                  <c:v>0.23</c:v>
                </c:pt>
                <c:pt idx="3">
                  <c:v>0.11</c:v>
                </c:pt>
                <c:pt idx="4">
                  <c:v>7.9999999999999918E-2</c:v>
                </c:pt>
              </c:numCache>
            </c:numRef>
          </c:val>
          <c:extLst>
            <c:ext xmlns:c16="http://schemas.microsoft.com/office/drawing/2014/chart" uri="{C3380CC4-5D6E-409C-BE32-E72D297353CC}">
              <c16:uniqueId val="{0000000A-0669-48FF-AAE9-36860084D105}"/>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20.169999999999998</c:v>
                </c:pt>
                <c:pt idx="1">
                  <c:v>20.49</c:v>
                </c:pt>
                <c:pt idx="2">
                  <c:v>20.150000000000002</c:v>
                </c:pt>
                <c:pt idx="3">
                  <c:v>20.43</c:v>
                </c:pt>
                <c:pt idx="4">
                  <c:v>19.96</c:v>
                </c:pt>
                <c:pt idx="5">
                  <c:v>20.21</c:v>
                </c:pt>
              </c:numCache>
            </c:numRef>
          </c:val>
          <c:extLst>
            <c:ext xmlns:c16="http://schemas.microsoft.com/office/drawing/2014/chart" uri="{C3380CC4-5D6E-409C-BE32-E72D297353CC}">
              <c16:uniqueId val="{00000000-5126-48C0-8172-6270946139DB}"/>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79.83</c:v>
                </c:pt>
                <c:pt idx="1">
                  <c:v>79.510000000000005</c:v>
                </c:pt>
                <c:pt idx="2">
                  <c:v>79.849999999999994</c:v>
                </c:pt>
                <c:pt idx="3">
                  <c:v>79.569999999999993</c:v>
                </c:pt>
                <c:pt idx="4">
                  <c:v>80.040000000000006</c:v>
                </c:pt>
                <c:pt idx="5">
                  <c:v>79.790000000000006</c:v>
                </c:pt>
              </c:numCache>
            </c:numRef>
          </c:val>
          <c:extLst>
            <c:ext xmlns:c16="http://schemas.microsoft.com/office/drawing/2014/chart" uri="{C3380CC4-5D6E-409C-BE32-E72D297353CC}">
              <c16:uniqueId val="{00000001-5126-48C0-8172-6270946139D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FDC-4EEB-A460-4CEC9811A070}"/>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FDC-4EEB-A460-4CEC9811A070}"/>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FDC-4EEB-A460-4CEC9811A070}"/>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FDC-4EEB-A460-4CEC9811A070}"/>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FDC-4EEB-A460-4CEC9811A070}"/>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FDC-4EEB-A460-4CEC9811A070}"/>
                </c:ext>
              </c:extLst>
            </c:dLbl>
            <c:dLbl>
              <c:idx val="2"/>
              <c:layout>
                <c:manualLayout>
                  <c:x val="1.0194721235066855E-2"/>
                  <c:y val="1.2740642104810238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FDC-4EEB-A460-4CEC9811A070}"/>
                </c:ext>
              </c:extLst>
            </c:dLbl>
            <c:dLbl>
              <c:idx val="3"/>
              <c:layout>
                <c:manualLayout>
                  <c:x val="-8.0110561401064168E-3"/>
                  <c:y val="-1.7352274451457261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FDC-4EEB-A460-4CEC9811A070}"/>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Sheet1!$A$2:$A$6</c:f>
              <c:strCache>
                <c:ptCount val="5"/>
                <c:pt idx="0">
                  <c:v>AOC, LLC</c:v>
                </c:pt>
                <c:pt idx="1">
                  <c:v>Polynt-Reichhold</c:v>
                </c:pt>
                <c:pt idx="2">
                  <c:v>INEOS Composites</c:v>
                </c:pt>
                <c:pt idx="3">
                  <c:v>Interplastic Corporation</c:v>
                </c:pt>
                <c:pt idx="4">
                  <c:v>Others</c:v>
                </c:pt>
              </c:strCache>
            </c:strRef>
          </c:cat>
          <c:val>
            <c:numRef>
              <c:f>Sheet1!$B$2:$B$6</c:f>
              <c:numCache>
                <c:formatCode>0.00</c:formatCode>
                <c:ptCount val="5"/>
                <c:pt idx="0">
                  <c:v>29.450628990088685</c:v>
                </c:pt>
                <c:pt idx="1">
                  <c:v>17.262525548080525</c:v>
                </c:pt>
                <c:pt idx="2">
                  <c:v>14.253925972783538</c:v>
                </c:pt>
                <c:pt idx="3">
                  <c:v>7.0702897191606411</c:v>
                </c:pt>
                <c:pt idx="4">
                  <c:v>31.962629769886618</c:v>
                </c:pt>
              </c:numCache>
            </c:numRef>
          </c:val>
          <c:extLst>
            <c:ext xmlns:c16="http://schemas.microsoft.com/office/drawing/2014/chart" uri="{C3380CC4-5D6E-409C-BE32-E72D297353CC}">
              <c16:uniqueId val="{00000012-AFDC-4EEB-A460-4CEC9811A070}"/>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CCB4-4508-A11D-218CFB96212A}"/>
              </c:ext>
            </c:extLst>
          </c:dPt>
          <c:dPt>
            <c:idx val="5"/>
            <c:invertIfNegative val="0"/>
            <c:bubble3D val="0"/>
            <c:extLst>
              <c:ext xmlns:c16="http://schemas.microsoft.com/office/drawing/2014/chart" uri="{C3380CC4-5D6E-409C-BE32-E72D297353CC}">
                <c16:uniqueId val="{00000001-CCB4-4508-A11D-218CFB96212A}"/>
              </c:ext>
            </c:extLst>
          </c:dPt>
          <c:dPt>
            <c:idx val="6"/>
            <c:invertIfNegative val="0"/>
            <c:bubble3D val="0"/>
            <c:extLst>
              <c:ext xmlns:c16="http://schemas.microsoft.com/office/drawing/2014/chart" uri="{C3380CC4-5D6E-409C-BE32-E72D297353CC}">
                <c16:uniqueId val="{00000002-CCB4-4508-A11D-218CFB96212A}"/>
              </c:ext>
            </c:extLst>
          </c:dPt>
          <c:dPt>
            <c:idx val="7"/>
            <c:invertIfNegative val="0"/>
            <c:bubble3D val="0"/>
            <c:extLst>
              <c:ext xmlns:c16="http://schemas.microsoft.com/office/drawing/2014/chart" uri="{C3380CC4-5D6E-409C-BE32-E72D297353CC}">
                <c16:uniqueId val="{00000003-CCB4-4508-A11D-218CFB96212A}"/>
              </c:ext>
            </c:extLst>
          </c:dPt>
          <c:dPt>
            <c:idx val="8"/>
            <c:invertIfNegative val="0"/>
            <c:bubble3D val="0"/>
            <c:extLst>
              <c:ext xmlns:c16="http://schemas.microsoft.com/office/drawing/2014/chart" uri="{C3380CC4-5D6E-409C-BE32-E72D297353CC}">
                <c16:uniqueId val="{00000004-CCB4-4508-A11D-218CFB96212A}"/>
              </c:ext>
            </c:extLst>
          </c:dPt>
          <c:dPt>
            <c:idx val="9"/>
            <c:invertIfNegative val="0"/>
            <c:bubble3D val="0"/>
            <c:extLst>
              <c:ext xmlns:c16="http://schemas.microsoft.com/office/drawing/2014/chart" uri="{C3380CC4-5D6E-409C-BE32-E72D297353CC}">
                <c16:uniqueId val="{00000005-CCB4-4508-A11D-218CFB96212A}"/>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20</c:v>
                </c:pt>
                <c:pt idx="1">
                  <c:v>20</c:v>
                </c:pt>
                <c:pt idx="2">
                  <c:v>20</c:v>
                </c:pt>
                <c:pt idx="3">
                  <c:v>22</c:v>
                </c:pt>
                <c:pt idx="4">
                  <c:v>22</c:v>
                </c:pt>
                <c:pt idx="5">
                  <c:v>22</c:v>
                </c:pt>
                <c:pt idx="6">
                  <c:v>22</c:v>
                </c:pt>
                <c:pt idx="7">
                  <c:v>22</c:v>
                </c:pt>
                <c:pt idx="8">
                  <c:v>22</c:v>
                </c:pt>
                <c:pt idx="9">
                  <c:v>22</c:v>
                </c:pt>
                <c:pt idx="10">
                  <c:v>22</c:v>
                </c:pt>
                <c:pt idx="11">
                  <c:v>22</c:v>
                </c:pt>
                <c:pt idx="12">
                  <c:v>22</c:v>
                </c:pt>
                <c:pt idx="13">
                  <c:v>22</c:v>
                </c:pt>
                <c:pt idx="14">
                  <c:v>22</c:v>
                </c:pt>
                <c:pt idx="15">
                  <c:v>22</c:v>
                </c:pt>
              </c:numCache>
            </c:numRef>
          </c:val>
          <c:extLst>
            <c:ext xmlns:c16="http://schemas.microsoft.com/office/drawing/2014/chart" uri="{C3380CC4-5D6E-409C-BE32-E72D297353CC}">
              <c16:uniqueId val="{00000006-CCB4-4508-A11D-218CFB96212A}"/>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16.045500000000001</c:v>
                </c:pt>
                <c:pt idx="1">
                  <c:v>16.810500000000001</c:v>
                </c:pt>
                <c:pt idx="2">
                  <c:v>17.055999999999997</c:v>
                </c:pt>
                <c:pt idx="3">
                  <c:v>18.323</c:v>
                </c:pt>
                <c:pt idx="4">
                  <c:v>18.594899999999999</c:v>
                </c:pt>
                <c:pt idx="5">
                  <c:v>16.430700000000002</c:v>
                </c:pt>
                <c:pt idx="6">
                  <c:v>17.443200000000001</c:v>
                </c:pt>
                <c:pt idx="7">
                  <c:v>17.758900000000001</c:v>
                </c:pt>
                <c:pt idx="8">
                  <c:v>17.796399999999998</c:v>
                </c:pt>
                <c:pt idx="9">
                  <c:v>18.038399999999999</c:v>
                </c:pt>
                <c:pt idx="10">
                  <c:v>18.04</c:v>
                </c:pt>
                <c:pt idx="11">
                  <c:v>18.267400000000002</c:v>
                </c:pt>
                <c:pt idx="12">
                  <c:v>18.4604</c:v>
                </c:pt>
                <c:pt idx="13">
                  <c:v>19.0534</c:v>
                </c:pt>
                <c:pt idx="14">
                  <c:v>19.196400000000001</c:v>
                </c:pt>
                <c:pt idx="15">
                  <c:v>19.789400000000001</c:v>
                </c:pt>
              </c:numCache>
            </c:numRef>
          </c:val>
          <c:extLst>
            <c:ext xmlns:c16="http://schemas.microsoft.com/office/drawing/2014/chart" uri="{C3380CC4-5D6E-409C-BE32-E72D297353CC}">
              <c16:uniqueId val="{00000007-CCB4-4508-A11D-218CFB96212A}"/>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AD-4793-8145-7613CDB30785}"/>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AD-4793-8145-7613CDB30785}"/>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AD-4793-8145-7613CDB30785}"/>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AD-4793-8145-7613CDB30785}"/>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AD-4793-8145-7613CDB30785}"/>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1EAD-4793-8145-7613CDB30785}"/>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EAD-4793-8145-7613CDB30785}"/>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EAD-4793-8145-7613CDB30785}"/>
                </c:ext>
              </c:extLst>
            </c:dLbl>
            <c:spPr>
              <a:noFill/>
              <a:ln>
                <a:noFill/>
              </a:ln>
              <a:effectLst/>
            </c:spPr>
            <c:txPr>
              <a:bodyPr rot="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19.61459</c:v>
                </c:pt>
                <c:pt idx="1">
                  <c:v>20.464290000000002</c:v>
                </c:pt>
                <c:pt idx="2">
                  <c:v>20.904879999999999</c:v>
                </c:pt>
                <c:pt idx="3">
                  <c:v>21.666540000000001</c:v>
                </c:pt>
                <c:pt idx="4">
                  <c:v>22.463001999999996</c:v>
                </c:pt>
                <c:pt idx="5">
                  <c:v>20.282086</c:v>
                </c:pt>
                <c:pt idx="6">
                  <c:v>20.9371973778</c:v>
                </c:pt>
                <c:pt idx="7">
                  <c:v>21.914964495343259</c:v>
                </c:pt>
                <c:pt idx="8">
                  <c:v>22.907712386982308</c:v>
                </c:pt>
                <c:pt idx="9">
                  <c:v>23.931687130680416</c:v>
                </c:pt>
                <c:pt idx="10">
                  <c:v>24.96553601472581</c:v>
                </c:pt>
                <c:pt idx="11">
                  <c:v>26.034060956156075</c:v>
                </c:pt>
                <c:pt idx="12">
                  <c:v>27.130094922410247</c:v>
                </c:pt>
                <c:pt idx="13">
                  <c:v>28.258706871182515</c:v>
                </c:pt>
                <c:pt idx="14">
                  <c:v>29.425791464962352</c:v>
                </c:pt>
                <c:pt idx="15">
                  <c:v>30.617536019293325</c:v>
                </c:pt>
              </c:numCache>
            </c:numRef>
          </c:val>
          <c:extLst>
            <c:ext xmlns:c16="http://schemas.microsoft.com/office/drawing/2014/chart" uri="{C3380CC4-5D6E-409C-BE32-E72D297353CC}">
              <c16:uniqueId val="{0000000E-1EAD-4793-8145-7613CDB30785}"/>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5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703312530004802"/>
          <c:y val="0.15440837793467418"/>
          <c:w val="0.42912133672931341"/>
          <c:h val="0.67741797908464818"/>
        </c:manualLayout>
      </c:layout>
      <c:doughnutChart>
        <c:varyColors val="1"/>
        <c:ser>
          <c:idx val="0"/>
          <c:order val="0"/>
          <c:tx>
            <c:strRef>
              <c:f>Sheet1!$B$1</c:f>
              <c:strCache>
                <c:ptCount val="1"/>
                <c:pt idx="0">
                  <c:v>2020</c:v>
                </c:pt>
              </c:strCache>
            </c:strRef>
          </c:tx>
          <c:dPt>
            <c:idx val="0"/>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0A78-4288-9DFB-4218A14AB85B}"/>
              </c:ext>
            </c:extLst>
          </c:dPt>
          <c:dPt>
            <c:idx val="1"/>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0A78-4288-9DFB-4218A14AB85B}"/>
              </c:ext>
            </c:extLst>
          </c:dPt>
          <c:dPt>
            <c:idx val="2"/>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0A78-4288-9DFB-4218A14AB85B}"/>
              </c:ext>
            </c:extLst>
          </c:dPt>
          <c:dPt>
            <c:idx val="3"/>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0A78-4288-9DFB-4218A14AB85B}"/>
              </c:ext>
            </c:extLst>
          </c:dPt>
          <c:dPt>
            <c:idx val="4"/>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0A78-4288-9DFB-4218A14AB85B}"/>
              </c:ext>
            </c:extLst>
          </c:dPt>
          <c:dPt>
            <c:idx val="5"/>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0A78-4288-9DFB-4218A14AB85B}"/>
              </c:ext>
            </c:extLst>
          </c:dPt>
          <c:dPt>
            <c:idx val="6"/>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0A78-4288-9DFB-4218A14AB85B}"/>
              </c:ext>
            </c:extLst>
          </c:dPt>
          <c:dPt>
            <c:idx val="7"/>
            <c:bubble3D val="0"/>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F-0A78-4288-9DFB-4218A14AB85B}"/>
              </c:ext>
            </c:extLst>
          </c:dPt>
          <c:dPt>
            <c:idx val="8"/>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0A78-4288-9DFB-4218A14AB85B}"/>
              </c:ext>
            </c:extLst>
          </c:dPt>
          <c:dPt>
            <c:idx val="9"/>
            <c:bubble3D val="0"/>
            <c:spPr>
              <a:gradFill rotWithShape="1">
                <a:gsLst>
                  <a:gs pos="0">
                    <a:schemeClr val="accent6">
                      <a:lumMod val="80000"/>
                      <a:satMod val="103000"/>
                      <a:lumMod val="102000"/>
                      <a:tint val="94000"/>
                    </a:schemeClr>
                  </a:gs>
                  <a:gs pos="50000">
                    <a:schemeClr val="accent6">
                      <a:lumMod val="80000"/>
                      <a:satMod val="110000"/>
                      <a:lumMod val="100000"/>
                      <a:shade val="100000"/>
                    </a:schemeClr>
                  </a:gs>
                  <a:gs pos="100000">
                    <a:schemeClr val="accent6">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3-0A78-4288-9DFB-4218A14AB85B}"/>
              </c:ext>
            </c:extLst>
          </c:dPt>
          <c:dLbls>
            <c:dLbl>
              <c:idx val="0"/>
              <c:layout>
                <c:manualLayout>
                  <c:x val="0.23652233036741452"/>
                  <c:y val="-6.490932836211026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A78-4288-9DFB-4218A14AB85B}"/>
                </c:ext>
              </c:extLst>
            </c:dLbl>
            <c:dLbl>
              <c:idx val="1"/>
              <c:layout>
                <c:manualLayout>
                  <c:x val="-9.0597836210975308E-2"/>
                  <c:y val="0.30341212467514994"/>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A78-4288-9DFB-4218A14AB85B}"/>
                </c:ext>
              </c:extLst>
            </c:dLbl>
            <c:dLbl>
              <c:idx val="2"/>
              <c:layout>
                <c:manualLayout>
                  <c:x val="-0.22197984973606991"/>
                  <c:y val="-5.0411594187087329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A78-4288-9DFB-4218A14AB85B}"/>
                </c:ext>
              </c:extLst>
            </c:dLbl>
            <c:dLbl>
              <c:idx val="3"/>
              <c:layout>
                <c:manualLayout>
                  <c:x val="-0.14665134869048529"/>
                  <c:y val="-0.1866242912620388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A78-4288-9DFB-4218A14AB85B}"/>
                </c:ext>
              </c:extLst>
            </c:dLbl>
            <c:dLbl>
              <c:idx val="4"/>
              <c:layout>
                <c:manualLayout>
                  <c:x val="-0.21966689289303737"/>
                  <c:y val="-0.13715021756489271"/>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A78-4288-9DFB-4218A14AB85B}"/>
                </c:ext>
              </c:extLst>
            </c:dLbl>
            <c:dLbl>
              <c:idx val="5"/>
              <c:layout>
                <c:manualLayout>
                  <c:x val="-0.22239465268344788"/>
                  <c:y val="-0.1782863634834799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0A78-4288-9DFB-4218A14AB85B}"/>
                </c:ext>
              </c:extLst>
            </c:dLbl>
            <c:dLbl>
              <c:idx val="6"/>
              <c:layout>
                <c:manualLayout>
                  <c:x val="-0.21429119289444093"/>
                  <c:y val="-0.16705944199245346"/>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0A78-4288-9DFB-4218A14AB85B}"/>
                </c:ext>
              </c:extLst>
            </c:dLbl>
            <c:dLbl>
              <c:idx val="7"/>
              <c:layout>
                <c:manualLayout>
                  <c:x val="-0.17285263703058679"/>
                  <c:y val="-0.19934001786361616"/>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F-0A78-4288-9DFB-4218A14AB85B}"/>
                </c:ext>
              </c:extLst>
            </c:dLbl>
            <c:dLbl>
              <c:idx val="8"/>
              <c:layout>
                <c:manualLayout>
                  <c:x val="-1.8349430282415292E-2"/>
                  <c:y val="-0.1766871089219669"/>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1-0A78-4288-9DFB-4218A14AB85B}"/>
                </c:ext>
              </c:extLst>
            </c:dLbl>
            <c:dLbl>
              <c:idx val="9"/>
              <c:layout>
                <c:manualLayout>
                  <c:x val="0.14885388011779266"/>
                  <c:y val="-0.17633332461329759"/>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3-0A78-4288-9DFB-4218A14AB85B}"/>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Hydro / Marine</c:v>
                </c:pt>
                <c:pt idx="1">
                  <c:v>Wind</c:v>
                </c:pt>
                <c:pt idx="2">
                  <c:v>Bioenergy</c:v>
                </c:pt>
                <c:pt idx="3">
                  <c:v>Solar</c:v>
                </c:pt>
              </c:strCache>
            </c:strRef>
          </c:cat>
          <c:val>
            <c:numRef>
              <c:f>Sheet1!$B$2:$B$5</c:f>
              <c:numCache>
                <c:formatCode>0.00</c:formatCode>
                <c:ptCount val="4"/>
                <c:pt idx="0">
                  <c:v>72.86</c:v>
                </c:pt>
                <c:pt idx="1">
                  <c:v>11.459999999999999</c:v>
                </c:pt>
                <c:pt idx="2">
                  <c:v>10.43</c:v>
                </c:pt>
                <c:pt idx="3">
                  <c:v>5.25</c:v>
                </c:pt>
              </c:numCache>
            </c:numRef>
          </c:val>
          <c:extLst>
            <c:ext xmlns:c16="http://schemas.microsoft.com/office/drawing/2014/chart" uri="{C3380CC4-5D6E-409C-BE32-E72D297353CC}">
              <c16:uniqueId val="{00000014-0A78-4288-9DFB-4218A14AB85B}"/>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80.23</c:v>
                </c:pt>
                <c:pt idx="1">
                  <c:v>84.05</c:v>
                </c:pt>
                <c:pt idx="2">
                  <c:v>85.28</c:v>
                </c:pt>
                <c:pt idx="3">
                  <c:v>83.289999999999992</c:v>
                </c:pt>
                <c:pt idx="4">
                  <c:v>84.52</c:v>
                </c:pt>
                <c:pt idx="5">
                  <c:v>74.69</c:v>
                </c:pt>
                <c:pt idx="6">
                  <c:v>79.290000000000006</c:v>
                </c:pt>
                <c:pt idx="7">
                  <c:v>80.72</c:v>
                </c:pt>
                <c:pt idx="8">
                  <c:v>80.89</c:v>
                </c:pt>
                <c:pt idx="9">
                  <c:v>81.99</c:v>
                </c:pt>
                <c:pt idx="10">
                  <c:v>82</c:v>
                </c:pt>
                <c:pt idx="11">
                  <c:v>83.03</c:v>
                </c:pt>
                <c:pt idx="12">
                  <c:v>83.91</c:v>
                </c:pt>
                <c:pt idx="13">
                  <c:v>86.61</c:v>
                </c:pt>
                <c:pt idx="14">
                  <c:v>87.26</c:v>
                </c:pt>
                <c:pt idx="15">
                  <c:v>89.95</c:v>
                </c:pt>
              </c:numCache>
            </c:numRef>
          </c:val>
          <c:extLst>
            <c:ext xmlns:c16="http://schemas.microsoft.com/office/drawing/2014/chart" uri="{C3380CC4-5D6E-409C-BE32-E72D297353CC}">
              <c16:uniqueId val="{00000000-2CAA-4532-B988-FBBEFB6F991A}"/>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9427222341624184"/>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14.879999999999999</c:v>
                </c:pt>
                <c:pt idx="1">
                  <c:v>14.89</c:v>
                </c:pt>
                <c:pt idx="2">
                  <c:v>14.879999999999999</c:v>
                </c:pt>
                <c:pt idx="3">
                  <c:v>15.040000000000001</c:v>
                </c:pt>
                <c:pt idx="4">
                  <c:v>15.06</c:v>
                </c:pt>
                <c:pt idx="5">
                  <c:v>15.049999999999999</c:v>
                </c:pt>
                <c:pt idx="6">
                  <c:v>15.06</c:v>
                </c:pt>
                <c:pt idx="7">
                  <c:v>15.040000000000001</c:v>
                </c:pt>
                <c:pt idx="8">
                  <c:v>15.02</c:v>
                </c:pt>
                <c:pt idx="9">
                  <c:v>14.99</c:v>
                </c:pt>
                <c:pt idx="10">
                  <c:v>14.97</c:v>
                </c:pt>
                <c:pt idx="11">
                  <c:v>14.940000000000001</c:v>
                </c:pt>
                <c:pt idx="12">
                  <c:v>14.92</c:v>
                </c:pt>
                <c:pt idx="13">
                  <c:v>14.89</c:v>
                </c:pt>
                <c:pt idx="14">
                  <c:v>14.860000000000001</c:v>
                </c:pt>
                <c:pt idx="15">
                  <c:v>14.84</c:v>
                </c:pt>
              </c:numCache>
            </c:numRef>
          </c:val>
          <c:extLst>
            <c:ext xmlns:c16="http://schemas.microsoft.com/office/drawing/2014/chart" uri="{C3380CC4-5D6E-409C-BE32-E72D297353CC}">
              <c16:uniqueId val="{00000000-AF0A-44E3-AD28-568E0E09A3C1}"/>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7.22</c:v>
                </c:pt>
                <c:pt idx="1">
                  <c:v>7.22</c:v>
                </c:pt>
                <c:pt idx="2">
                  <c:v>7.23</c:v>
                </c:pt>
                <c:pt idx="3">
                  <c:v>7.1499999999999995</c:v>
                </c:pt>
                <c:pt idx="4">
                  <c:v>7.1400000000000006</c:v>
                </c:pt>
                <c:pt idx="5">
                  <c:v>7.1499999999999995</c:v>
                </c:pt>
                <c:pt idx="6">
                  <c:v>7.1499999999999995</c:v>
                </c:pt>
                <c:pt idx="7">
                  <c:v>7.1499999999999995</c:v>
                </c:pt>
                <c:pt idx="8">
                  <c:v>7.1400000000000006</c:v>
                </c:pt>
                <c:pt idx="9">
                  <c:v>7.1400000000000006</c:v>
                </c:pt>
                <c:pt idx="10">
                  <c:v>7.1400000000000006</c:v>
                </c:pt>
                <c:pt idx="11">
                  <c:v>7.1400000000000006</c:v>
                </c:pt>
                <c:pt idx="12">
                  <c:v>7.13</c:v>
                </c:pt>
                <c:pt idx="13">
                  <c:v>7.13</c:v>
                </c:pt>
                <c:pt idx="14">
                  <c:v>7.13</c:v>
                </c:pt>
                <c:pt idx="15">
                  <c:v>7.1400000000000006</c:v>
                </c:pt>
              </c:numCache>
            </c:numRef>
          </c:val>
          <c:extLst>
            <c:ext xmlns:c16="http://schemas.microsoft.com/office/drawing/2014/chart" uri="{C3380CC4-5D6E-409C-BE32-E72D297353CC}">
              <c16:uniqueId val="{00000001-AF0A-44E3-AD28-568E0E09A3C1}"/>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16.850000000000001</c:v>
                </c:pt>
                <c:pt idx="1">
                  <c:v>16.84</c:v>
                </c:pt>
                <c:pt idx="2">
                  <c:v>16.82</c:v>
                </c:pt>
                <c:pt idx="3">
                  <c:v>17.07</c:v>
                </c:pt>
                <c:pt idx="4">
                  <c:v>17.07</c:v>
                </c:pt>
                <c:pt idx="5">
                  <c:v>17.07</c:v>
                </c:pt>
                <c:pt idx="6">
                  <c:v>17.07</c:v>
                </c:pt>
                <c:pt idx="7">
                  <c:v>17.05</c:v>
                </c:pt>
                <c:pt idx="8">
                  <c:v>17.03</c:v>
                </c:pt>
                <c:pt idx="9">
                  <c:v>17.02</c:v>
                </c:pt>
                <c:pt idx="10">
                  <c:v>17</c:v>
                </c:pt>
                <c:pt idx="11">
                  <c:v>16.98</c:v>
                </c:pt>
                <c:pt idx="12">
                  <c:v>16.97</c:v>
                </c:pt>
                <c:pt idx="13">
                  <c:v>16.950000000000003</c:v>
                </c:pt>
                <c:pt idx="14">
                  <c:v>16.93</c:v>
                </c:pt>
                <c:pt idx="15">
                  <c:v>16.919999999999998</c:v>
                </c:pt>
              </c:numCache>
            </c:numRef>
          </c:val>
          <c:extLst>
            <c:ext xmlns:c16="http://schemas.microsoft.com/office/drawing/2014/chart" uri="{C3380CC4-5D6E-409C-BE32-E72D297353CC}">
              <c16:uniqueId val="{00000002-AF0A-44E3-AD28-568E0E09A3C1}"/>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61.050000000000004</c:v>
                </c:pt>
                <c:pt idx="1">
                  <c:v>61.050000000000004</c:v>
                </c:pt>
                <c:pt idx="2">
                  <c:v>61.07</c:v>
                </c:pt>
                <c:pt idx="3">
                  <c:v>60.74</c:v>
                </c:pt>
                <c:pt idx="4">
                  <c:v>60.73</c:v>
                </c:pt>
                <c:pt idx="5">
                  <c:v>60.73</c:v>
                </c:pt>
                <c:pt idx="6">
                  <c:v>60.72</c:v>
                </c:pt>
                <c:pt idx="7">
                  <c:v>60.760000000000005</c:v>
                </c:pt>
                <c:pt idx="8">
                  <c:v>60.809999999999995</c:v>
                </c:pt>
                <c:pt idx="9">
                  <c:v>60.85</c:v>
                </c:pt>
                <c:pt idx="10">
                  <c:v>60.89</c:v>
                </c:pt>
                <c:pt idx="11">
                  <c:v>60.940000000000005</c:v>
                </c:pt>
                <c:pt idx="12">
                  <c:v>60.980000000000004</c:v>
                </c:pt>
                <c:pt idx="13">
                  <c:v>61.019999999999996</c:v>
                </c:pt>
                <c:pt idx="14">
                  <c:v>61.07</c:v>
                </c:pt>
                <c:pt idx="15">
                  <c:v>61.11</c:v>
                </c:pt>
              </c:numCache>
            </c:numRef>
          </c:val>
          <c:extLst>
            <c:ext xmlns:c16="http://schemas.microsoft.com/office/drawing/2014/chart" uri="{C3380CC4-5D6E-409C-BE32-E72D297353CC}">
              <c16:uniqueId val="{00000003-AF0A-44E3-AD28-568E0E09A3C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16.25</c:v>
                </c:pt>
                <c:pt idx="1">
                  <c:v>16.5</c:v>
                </c:pt>
                <c:pt idx="2">
                  <c:v>15.86</c:v>
                </c:pt>
                <c:pt idx="3">
                  <c:v>16.079999999999998</c:v>
                </c:pt>
                <c:pt idx="4">
                  <c:v>15.989999999999998</c:v>
                </c:pt>
                <c:pt idx="5">
                  <c:v>15.590000000000002</c:v>
                </c:pt>
                <c:pt idx="6">
                  <c:v>15.39</c:v>
                </c:pt>
                <c:pt idx="7">
                  <c:v>15.2</c:v>
                </c:pt>
                <c:pt idx="8">
                  <c:v>15.040000000000001</c:v>
                </c:pt>
                <c:pt idx="9">
                  <c:v>14.91</c:v>
                </c:pt>
                <c:pt idx="10">
                  <c:v>14.719999999999999</c:v>
                </c:pt>
                <c:pt idx="11">
                  <c:v>14.56</c:v>
                </c:pt>
                <c:pt idx="12">
                  <c:v>14.38</c:v>
                </c:pt>
                <c:pt idx="13">
                  <c:v>14.24</c:v>
                </c:pt>
                <c:pt idx="14">
                  <c:v>14.06</c:v>
                </c:pt>
                <c:pt idx="15">
                  <c:v>13.889999999999999</c:v>
                </c:pt>
              </c:numCache>
            </c:numRef>
          </c:val>
          <c:extLst>
            <c:ext xmlns:c16="http://schemas.microsoft.com/office/drawing/2014/chart" uri="{C3380CC4-5D6E-409C-BE32-E72D297353CC}">
              <c16:uniqueId val="{00000000-3576-4F63-BF6E-A710E5A32232}"/>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9.2299999999999986</c:v>
                </c:pt>
                <c:pt idx="1">
                  <c:v>9.0300000000000011</c:v>
                </c:pt>
                <c:pt idx="2">
                  <c:v>9.36</c:v>
                </c:pt>
                <c:pt idx="3">
                  <c:v>9.0300000000000011</c:v>
                </c:pt>
                <c:pt idx="4">
                  <c:v>9.2100000000000009</c:v>
                </c:pt>
                <c:pt idx="5">
                  <c:v>9.16</c:v>
                </c:pt>
                <c:pt idx="6">
                  <c:v>9.1999999999999993</c:v>
                </c:pt>
                <c:pt idx="7">
                  <c:v>9.19</c:v>
                </c:pt>
                <c:pt idx="8">
                  <c:v>9.1800000000000015</c:v>
                </c:pt>
                <c:pt idx="9">
                  <c:v>9.1399999999999988</c:v>
                </c:pt>
                <c:pt idx="10">
                  <c:v>9.17</c:v>
                </c:pt>
                <c:pt idx="11">
                  <c:v>9.1399999999999988</c:v>
                </c:pt>
                <c:pt idx="12">
                  <c:v>9.1300000000000008</c:v>
                </c:pt>
                <c:pt idx="13">
                  <c:v>9.15</c:v>
                </c:pt>
                <c:pt idx="14">
                  <c:v>9.11</c:v>
                </c:pt>
                <c:pt idx="15">
                  <c:v>9.09</c:v>
                </c:pt>
              </c:numCache>
            </c:numRef>
          </c:val>
          <c:extLst>
            <c:ext xmlns:c16="http://schemas.microsoft.com/office/drawing/2014/chart" uri="{C3380CC4-5D6E-409C-BE32-E72D297353CC}">
              <c16:uniqueId val="{00000001-3576-4F63-BF6E-A710E5A32232}"/>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24.88</c:v>
                </c:pt>
                <c:pt idx="1">
                  <c:v>24.779999999999998</c:v>
                </c:pt>
                <c:pt idx="2">
                  <c:v>24.64</c:v>
                </c:pt>
                <c:pt idx="3">
                  <c:v>25.05</c:v>
                </c:pt>
                <c:pt idx="4">
                  <c:v>25.09</c:v>
                </c:pt>
                <c:pt idx="5">
                  <c:v>25.34</c:v>
                </c:pt>
                <c:pt idx="6">
                  <c:v>25.290000000000003</c:v>
                </c:pt>
                <c:pt idx="7">
                  <c:v>25.430000000000003</c:v>
                </c:pt>
                <c:pt idx="8">
                  <c:v>25.46</c:v>
                </c:pt>
                <c:pt idx="9">
                  <c:v>25.629999999999995</c:v>
                </c:pt>
                <c:pt idx="10">
                  <c:v>25.72</c:v>
                </c:pt>
                <c:pt idx="11">
                  <c:v>25.85</c:v>
                </c:pt>
                <c:pt idx="12">
                  <c:v>25.91</c:v>
                </c:pt>
                <c:pt idx="13">
                  <c:v>26.029999999999998</c:v>
                </c:pt>
                <c:pt idx="14">
                  <c:v>26.13</c:v>
                </c:pt>
                <c:pt idx="15">
                  <c:v>26.26</c:v>
                </c:pt>
              </c:numCache>
            </c:numRef>
          </c:val>
          <c:extLst>
            <c:ext xmlns:c16="http://schemas.microsoft.com/office/drawing/2014/chart" uri="{C3380CC4-5D6E-409C-BE32-E72D297353CC}">
              <c16:uniqueId val="{00000002-3576-4F63-BF6E-A710E5A32232}"/>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49.7</c:v>
                </c:pt>
                <c:pt idx="1">
                  <c:v>49.74</c:v>
                </c:pt>
                <c:pt idx="2">
                  <c:v>50.09</c:v>
                </c:pt>
                <c:pt idx="3">
                  <c:v>49.79</c:v>
                </c:pt>
                <c:pt idx="4">
                  <c:v>49.71</c:v>
                </c:pt>
                <c:pt idx="5">
                  <c:v>49.91</c:v>
                </c:pt>
                <c:pt idx="6">
                  <c:v>50.06</c:v>
                </c:pt>
                <c:pt idx="7">
                  <c:v>50.17</c:v>
                </c:pt>
                <c:pt idx="8">
                  <c:v>50.249999999999993</c:v>
                </c:pt>
                <c:pt idx="9">
                  <c:v>50.33</c:v>
                </c:pt>
                <c:pt idx="10">
                  <c:v>50.39</c:v>
                </c:pt>
                <c:pt idx="11">
                  <c:v>50.449999999999996</c:v>
                </c:pt>
                <c:pt idx="12">
                  <c:v>50.529999999999994</c:v>
                </c:pt>
                <c:pt idx="13">
                  <c:v>50.62</c:v>
                </c:pt>
                <c:pt idx="14">
                  <c:v>50.71</c:v>
                </c:pt>
                <c:pt idx="15">
                  <c:v>50.72</c:v>
                </c:pt>
              </c:numCache>
            </c:numRef>
          </c:val>
          <c:extLst>
            <c:ext xmlns:c16="http://schemas.microsoft.com/office/drawing/2014/chart" uri="{C3380CC4-5D6E-409C-BE32-E72D297353CC}">
              <c16:uniqueId val="{00000003-3576-4F63-BF6E-A710E5A3223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80963000192351842"/>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0.187</c:v>
                </c:pt>
                <c:pt idx="1">
                  <c:v>0.18920000000000001</c:v>
                </c:pt>
                <c:pt idx="2">
                  <c:v>0.18709999999999999</c:v>
                </c:pt>
                <c:pt idx="3">
                  <c:v>0.19009999999999999</c:v>
                </c:pt>
                <c:pt idx="4">
                  <c:v>0.18770000000000001</c:v>
                </c:pt>
                <c:pt idx="5">
                  <c:v>0.1875</c:v>
                </c:pt>
              </c:numCache>
            </c:numRef>
          </c:val>
          <c:extLst>
            <c:ext xmlns:c16="http://schemas.microsoft.com/office/drawing/2014/chart" uri="{C3380CC4-5D6E-409C-BE32-E72D297353CC}">
              <c16:uniqueId val="{00000000-441C-41B0-9774-B7DB6124861A}"/>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0.81299999999999994</c:v>
                </c:pt>
                <c:pt idx="1">
                  <c:v>0.81079999999999997</c:v>
                </c:pt>
                <c:pt idx="2">
                  <c:v>0.81289999999999996</c:v>
                </c:pt>
                <c:pt idx="3">
                  <c:v>0.80989999999999995</c:v>
                </c:pt>
                <c:pt idx="4">
                  <c:v>0.81230000000000002</c:v>
                </c:pt>
                <c:pt idx="5">
                  <c:v>0.8125</c:v>
                </c:pt>
              </c:numCache>
            </c:numRef>
          </c:val>
          <c:extLst>
            <c:ext xmlns:c16="http://schemas.microsoft.com/office/drawing/2014/chart" uri="{C3380CC4-5D6E-409C-BE32-E72D297353CC}">
              <c16:uniqueId val="{00000001-441C-41B0-9774-B7DB6124861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8436-4712-A122-5386A0404A84}"/>
              </c:ext>
            </c:extLst>
          </c:dPt>
          <c:dPt>
            <c:idx val="5"/>
            <c:invertIfNegative val="0"/>
            <c:bubble3D val="0"/>
            <c:extLst>
              <c:ext xmlns:c16="http://schemas.microsoft.com/office/drawing/2014/chart" uri="{C3380CC4-5D6E-409C-BE32-E72D297353CC}">
                <c16:uniqueId val="{00000001-8436-4712-A122-5386A0404A84}"/>
              </c:ext>
            </c:extLst>
          </c:dPt>
          <c:dPt>
            <c:idx val="6"/>
            <c:invertIfNegative val="0"/>
            <c:bubble3D val="0"/>
            <c:extLst>
              <c:ext xmlns:c16="http://schemas.microsoft.com/office/drawing/2014/chart" uri="{C3380CC4-5D6E-409C-BE32-E72D297353CC}">
                <c16:uniqueId val="{00000002-8436-4712-A122-5386A0404A84}"/>
              </c:ext>
            </c:extLst>
          </c:dPt>
          <c:dPt>
            <c:idx val="7"/>
            <c:invertIfNegative val="0"/>
            <c:bubble3D val="0"/>
            <c:extLst>
              <c:ext xmlns:c16="http://schemas.microsoft.com/office/drawing/2014/chart" uri="{C3380CC4-5D6E-409C-BE32-E72D297353CC}">
                <c16:uniqueId val="{00000003-8436-4712-A122-5386A0404A84}"/>
              </c:ext>
            </c:extLst>
          </c:dPt>
          <c:dPt>
            <c:idx val="8"/>
            <c:invertIfNegative val="0"/>
            <c:bubble3D val="0"/>
            <c:extLst>
              <c:ext xmlns:c16="http://schemas.microsoft.com/office/drawing/2014/chart" uri="{C3380CC4-5D6E-409C-BE32-E72D297353CC}">
                <c16:uniqueId val="{00000004-8436-4712-A122-5386A0404A84}"/>
              </c:ext>
            </c:extLst>
          </c:dPt>
          <c:dPt>
            <c:idx val="9"/>
            <c:invertIfNegative val="0"/>
            <c:bubble3D val="0"/>
            <c:extLst>
              <c:ext xmlns:c16="http://schemas.microsoft.com/office/drawing/2014/chart" uri="{C3380CC4-5D6E-409C-BE32-E72D297353CC}">
                <c16:uniqueId val="{00000005-8436-4712-A122-5386A0404A84}"/>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83</c:v>
                </c:pt>
                <c:pt idx="1">
                  <c:v>83</c:v>
                </c:pt>
                <c:pt idx="2">
                  <c:v>83</c:v>
                </c:pt>
                <c:pt idx="3">
                  <c:v>83</c:v>
                </c:pt>
                <c:pt idx="4">
                  <c:v>83</c:v>
                </c:pt>
                <c:pt idx="5">
                  <c:v>83</c:v>
                </c:pt>
                <c:pt idx="6">
                  <c:v>83</c:v>
                </c:pt>
                <c:pt idx="7">
                  <c:v>83</c:v>
                </c:pt>
                <c:pt idx="8">
                  <c:v>83</c:v>
                </c:pt>
                <c:pt idx="9">
                  <c:v>83</c:v>
                </c:pt>
                <c:pt idx="10">
                  <c:v>83</c:v>
                </c:pt>
                <c:pt idx="11">
                  <c:v>83</c:v>
                </c:pt>
                <c:pt idx="12">
                  <c:v>83</c:v>
                </c:pt>
                <c:pt idx="13">
                  <c:v>83</c:v>
                </c:pt>
                <c:pt idx="14">
                  <c:v>83</c:v>
                </c:pt>
                <c:pt idx="15">
                  <c:v>83</c:v>
                </c:pt>
              </c:numCache>
            </c:numRef>
          </c:val>
          <c:extLst>
            <c:ext xmlns:c16="http://schemas.microsoft.com/office/drawing/2014/chart" uri="{C3380CC4-5D6E-409C-BE32-E72D297353CC}">
              <c16:uniqueId val="{00000006-8436-4712-A122-5386A0404A84}"/>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6"/>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extLst>
                <c:ext xmlns:c16="http://schemas.microsoft.com/office/drawing/2014/chart" uri="{C3380CC4-5D6E-409C-BE32-E72D297353CC}">
                  <c16:uniqueId val="{00000008-8436-4712-A122-5386A0404A84}"/>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63</c:v>
                </c:pt>
                <c:pt idx="1">
                  <c:v>65</c:v>
                </c:pt>
                <c:pt idx="2">
                  <c:v>66</c:v>
                </c:pt>
                <c:pt idx="3">
                  <c:v>67</c:v>
                </c:pt>
                <c:pt idx="4">
                  <c:v>68</c:v>
                </c:pt>
                <c:pt idx="5">
                  <c:v>64</c:v>
                </c:pt>
                <c:pt idx="6">
                  <c:v>66</c:v>
                </c:pt>
                <c:pt idx="7">
                  <c:v>67</c:v>
                </c:pt>
                <c:pt idx="8">
                  <c:v>68</c:v>
                </c:pt>
                <c:pt idx="9">
                  <c:v>71</c:v>
                </c:pt>
                <c:pt idx="10">
                  <c:v>71</c:v>
                </c:pt>
                <c:pt idx="11">
                  <c:v>73</c:v>
                </c:pt>
                <c:pt idx="12">
                  <c:v>73</c:v>
                </c:pt>
                <c:pt idx="13">
                  <c:v>75</c:v>
                </c:pt>
                <c:pt idx="14">
                  <c:v>76</c:v>
                </c:pt>
                <c:pt idx="15">
                  <c:v>78</c:v>
                </c:pt>
              </c:numCache>
            </c:numRef>
          </c:val>
          <c:extLst>
            <c:ext xmlns:c16="http://schemas.microsoft.com/office/drawing/2014/chart" uri="{C3380CC4-5D6E-409C-BE32-E72D297353CC}">
              <c16:uniqueId val="{00000007-8436-4712-A122-5386A0404A84}"/>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5313944728076"/>
          <c:y val="0.19805677343440123"/>
          <c:w val="0.47657186511771471"/>
          <c:h val="0.6743761279522088"/>
        </c:manualLayout>
      </c:layout>
      <c:doughnutChart>
        <c:varyColors val="1"/>
        <c:ser>
          <c:idx val="0"/>
          <c:order val="0"/>
          <c:tx>
            <c:strRef>
              <c:f>Sheet1!$B$1</c:f>
              <c:strCache>
                <c:ptCount val="1"/>
                <c:pt idx="0">
                  <c:v>2016</c:v>
                </c:pt>
              </c:strCache>
            </c:strRef>
          </c:tx>
          <c:spPr>
            <a:ln>
              <a:noFill/>
            </a:ln>
          </c:spPr>
          <c:dPt>
            <c:idx val="0"/>
            <c:bubble3D val="0"/>
            <c:spPr>
              <a:solidFill>
                <a:schemeClr val="accent2"/>
              </a:solidFill>
              <a:ln w="19050">
                <a:noFill/>
              </a:ln>
              <a:effectLst/>
            </c:spPr>
            <c:extLst>
              <c:ext xmlns:c16="http://schemas.microsoft.com/office/drawing/2014/chart" uri="{C3380CC4-5D6E-409C-BE32-E72D297353CC}">
                <c16:uniqueId val="{00000001-0367-4D4F-8D07-F97F117EAEC1}"/>
              </c:ext>
            </c:extLst>
          </c:dPt>
          <c:dPt>
            <c:idx val="1"/>
            <c:bubble3D val="0"/>
            <c:spPr>
              <a:solidFill>
                <a:schemeClr val="accent4"/>
              </a:solidFill>
              <a:ln w="19050">
                <a:noFill/>
              </a:ln>
              <a:effectLst/>
            </c:spPr>
            <c:extLst>
              <c:ext xmlns:c16="http://schemas.microsoft.com/office/drawing/2014/chart" uri="{C3380CC4-5D6E-409C-BE32-E72D297353CC}">
                <c16:uniqueId val="{00000003-0367-4D4F-8D07-F97F117EAEC1}"/>
              </c:ext>
            </c:extLst>
          </c:dPt>
          <c:dPt>
            <c:idx val="2"/>
            <c:bubble3D val="0"/>
            <c:spPr>
              <a:solidFill>
                <a:schemeClr val="accent6"/>
              </a:solidFill>
              <a:ln w="19050">
                <a:noFill/>
              </a:ln>
              <a:effectLst/>
            </c:spPr>
            <c:extLst>
              <c:ext xmlns:c16="http://schemas.microsoft.com/office/drawing/2014/chart" uri="{C3380CC4-5D6E-409C-BE32-E72D297353CC}">
                <c16:uniqueId val="{00000005-0367-4D4F-8D07-F97F117EAEC1}"/>
              </c:ext>
            </c:extLst>
          </c:dPt>
          <c:dPt>
            <c:idx val="3"/>
            <c:bubble3D val="0"/>
            <c:spPr>
              <a:solidFill>
                <a:schemeClr val="accent2">
                  <a:lumMod val="60000"/>
                </a:schemeClr>
              </a:solidFill>
              <a:ln w="19050">
                <a:noFill/>
              </a:ln>
              <a:effectLst/>
            </c:spPr>
            <c:extLst>
              <c:ext xmlns:c16="http://schemas.microsoft.com/office/drawing/2014/chart" uri="{C3380CC4-5D6E-409C-BE32-E72D297353CC}">
                <c16:uniqueId val="{00000007-0367-4D4F-8D07-F97F117EAEC1}"/>
              </c:ext>
            </c:extLst>
          </c:dPt>
          <c:dPt>
            <c:idx val="4"/>
            <c:bubble3D val="0"/>
            <c:spPr>
              <a:solidFill>
                <a:schemeClr val="accent4">
                  <a:lumMod val="60000"/>
                </a:schemeClr>
              </a:solidFill>
              <a:ln w="19050">
                <a:noFill/>
              </a:ln>
              <a:effectLst/>
            </c:spPr>
            <c:extLst>
              <c:ext xmlns:c16="http://schemas.microsoft.com/office/drawing/2014/chart" uri="{C3380CC4-5D6E-409C-BE32-E72D297353CC}">
                <c16:uniqueId val="{00000009-0367-4D4F-8D07-F97F117EAEC1}"/>
              </c:ext>
            </c:extLst>
          </c:dPt>
          <c:dLbls>
            <c:dLbl>
              <c:idx val="0"/>
              <c:layout>
                <c:manualLayout>
                  <c:x val="0.25554923141885022"/>
                  <c:y val="5.422610228475877E-2"/>
                </c:manualLayout>
              </c:layout>
              <c:showLegendKey val="0"/>
              <c:showVal val="1"/>
              <c:showCatName val="1"/>
              <c:showSerName val="0"/>
              <c:showPercent val="0"/>
              <c:showBubbleSize val="0"/>
              <c:extLst>
                <c:ext xmlns:c15="http://schemas.microsoft.com/office/drawing/2012/chart" uri="{CE6537A1-D6FC-4f65-9D91-7224C49458BB}">
                  <c15:layout>
                    <c:manualLayout>
                      <c:w val="0.3051206893935946"/>
                      <c:h val="0.268220404119767"/>
                    </c:manualLayout>
                  </c15:layout>
                </c:ext>
                <c:ext xmlns:c16="http://schemas.microsoft.com/office/drawing/2014/chart" uri="{C3380CC4-5D6E-409C-BE32-E72D297353CC}">
                  <c16:uniqueId val="{00000001-0367-4D4F-8D07-F97F117EAEC1}"/>
                </c:ext>
              </c:extLst>
            </c:dLbl>
            <c:dLbl>
              <c:idx val="1"/>
              <c:layout>
                <c:manualLayout>
                  <c:x val="0.22780968852881836"/>
                  <c:y val="6.0946333714793147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367-4D4F-8D07-F97F117EAEC1}"/>
                </c:ext>
              </c:extLst>
            </c:dLbl>
            <c:dLbl>
              <c:idx val="2"/>
              <c:layout>
                <c:manualLayout>
                  <c:x val="-0.10465273175409849"/>
                  <c:y val="1.0844351881382707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0200529001457305"/>
                      <c:h val="0.21399059938425066"/>
                    </c:manualLayout>
                  </c15:layout>
                </c:ext>
                <c:ext xmlns:c16="http://schemas.microsoft.com/office/drawing/2014/chart" uri="{C3380CC4-5D6E-409C-BE32-E72D297353CC}">
                  <c16:uniqueId val="{00000005-0367-4D4F-8D07-F97F117EAEC1}"/>
                </c:ext>
              </c:extLst>
            </c:dLbl>
            <c:dLbl>
              <c:idx val="3"/>
              <c:layout>
                <c:manualLayout>
                  <c:x val="-0.10386756145261468"/>
                  <c:y val="-6.5061624929747694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2688758997149892"/>
                      <c:h val="0.25738039523801387"/>
                    </c:manualLayout>
                  </c15:layout>
                </c:ext>
                <c:ext xmlns:c16="http://schemas.microsoft.com/office/drawing/2014/chart" uri="{C3380CC4-5D6E-409C-BE32-E72D297353CC}">
                  <c16:uniqueId val="{00000007-0367-4D4F-8D07-F97F117EAEC1}"/>
                </c:ext>
              </c:extLst>
            </c:dLbl>
            <c:dLbl>
              <c:idx val="4"/>
              <c:layout>
                <c:manualLayout>
                  <c:x val="0.22103323435156921"/>
                  <c:y val="-0.20217436748602052"/>
                </c:manualLayout>
              </c:layout>
              <c:showLegendKey val="0"/>
              <c:showVal val="1"/>
              <c:showCatName val="1"/>
              <c:showSerName val="0"/>
              <c:showPercent val="0"/>
              <c:showBubbleSize val="0"/>
              <c:extLst>
                <c:ext xmlns:c15="http://schemas.microsoft.com/office/drawing/2012/chart" uri="{CE6537A1-D6FC-4f65-9D91-7224C49458BB}">
                  <c15:layout>
                    <c:manualLayout>
                      <c:w val="0.39099528203146378"/>
                      <c:h val="0.17519386134216952"/>
                    </c:manualLayout>
                  </c15:layout>
                </c:ext>
                <c:ext xmlns:c16="http://schemas.microsoft.com/office/drawing/2014/chart" uri="{C3380CC4-5D6E-409C-BE32-E72D297353CC}">
                  <c16:uniqueId val="{00000009-0367-4D4F-8D07-F97F117EAEC1}"/>
                </c:ext>
              </c:extLst>
            </c:dLbl>
            <c:spPr>
              <a:noFill/>
              <a:ln>
                <a:noFill/>
              </a:ln>
              <a:effectLst/>
            </c:spPr>
            <c:txPr>
              <a:bodyPr rot="0" spcFirstLastPara="1" vertOverflow="ellipsis" vert="horz" wrap="square" anchor="ctr" anchorCtr="1"/>
              <a:lstStyle/>
              <a:p>
                <a:pPr>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North America</c:v>
                </c:pt>
                <c:pt idx="1">
                  <c:v>Europe</c:v>
                </c:pt>
                <c:pt idx="2">
                  <c:v>Asia Pacific</c:v>
                </c:pt>
                <c:pt idx="3">
                  <c:v>South America</c:v>
                </c:pt>
                <c:pt idx="4">
                  <c:v>Middle East &amp; Africa</c:v>
                </c:pt>
              </c:strCache>
            </c:strRef>
          </c:cat>
          <c:val>
            <c:numRef>
              <c:f>Sheet1!$B$2:$B$6</c:f>
              <c:numCache>
                <c:formatCode>0.00%</c:formatCode>
                <c:ptCount val="5"/>
                <c:pt idx="0">
                  <c:v>0.29082632061999503</c:v>
                </c:pt>
                <c:pt idx="1">
                  <c:v>0.30154423458186902</c:v>
                </c:pt>
                <c:pt idx="2">
                  <c:v>0.27135110342116597</c:v>
                </c:pt>
                <c:pt idx="3">
                  <c:v>6.0337354964058003E-2</c:v>
                </c:pt>
                <c:pt idx="4">
                  <c:v>7.5940986412911915E-2</c:v>
                </c:pt>
              </c:numCache>
            </c:numRef>
          </c:val>
          <c:extLst>
            <c:ext xmlns:c16="http://schemas.microsoft.com/office/drawing/2014/chart" uri="{C3380CC4-5D6E-409C-BE32-E72D297353CC}">
              <c16:uniqueId val="{0000000A-0367-4D4F-8D07-F97F117EAEC1}"/>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7465992225"/>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96F-4352-BA36-D73279386810}"/>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96F-4352-BA36-D73279386810}"/>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96F-4352-BA36-D73279386810}"/>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96F-4352-BA36-D73279386810}"/>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96F-4352-BA36-D73279386810}"/>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A96F-4352-BA36-D73279386810}"/>
              </c:ext>
            </c:extLst>
          </c:dPt>
          <c:dLbls>
            <c:dLbl>
              <c:idx val="0"/>
              <c:layout>
                <c:manualLayout>
                  <c:x val="-1.5034125077556994E-3"/>
                  <c:y val="-9.317269961641902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96F-4352-BA36-D73279386810}"/>
                </c:ext>
              </c:extLst>
            </c:dLbl>
            <c:dLbl>
              <c:idx val="1"/>
              <c:layout>
                <c:manualLayout>
                  <c:x val="-1.5306508616720685E-3"/>
                  <c:y val="-9.31984186470320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96F-4352-BA36-D73279386810}"/>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50.89141</c:v>
                </c:pt>
                <c:pt idx="1">
                  <c:v>53.096263999999998</c:v>
                </c:pt>
                <c:pt idx="2">
                  <c:v>54.948259999999991</c:v>
                </c:pt>
                <c:pt idx="3">
                  <c:v>58.527090000000001</c:v>
                </c:pt>
                <c:pt idx="4">
                  <c:v>60.984369999999991</c:v>
                </c:pt>
                <c:pt idx="5">
                  <c:v>55.792152000000002</c:v>
                </c:pt>
                <c:pt idx="6">
                  <c:v>58.832824284000004</c:v>
                </c:pt>
                <c:pt idx="7">
                  <c:v>62.503992519321606</c:v>
                </c:pt>
                <c:pt idx="8">
                  <c:v>66.15422568244999</c:v>
                </c:pt>
                <c:pt idx="9">
                  <c:v>69.620707108210368</c:v>
                </c:pt>
                <c:pt idx="10">
                  <c:v>73.136552817174987</c:v>
                </c:pt>
                <c:pt idx="11">
                  <c:v>76.676361973526255</c:v>
                </c:pt>
                <c:pt idx="12">
                  <c:v>80.287818622479335</c:v>
                </c:pt>
                <c:pt idx="13">
                  <c:v>83.997115842837886</c:v>
                </c:pt>
                <c:pt idx="14">
                  <c:v>87.802185190518443</c:v>
                </c:pt>
                <c:pt idx="15">
                  <c:v>91.683041775939358</c:v>
                </c:pt>
              </c:numCache>
            </c:numRef>
          </c:val>
          <c:extLst>
            <c:ext xmlns:c16="http://schemas.microsoft.com/office/drawing/2014/chart" uri="{C3380CC4-5D6E-409C-BE32-E72D297353CC}">
              <c16:uniqueId val="{0000000E-A96F-4352-BA36-D73279386810}"/>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14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76.09</c:v>
                </c:pt>
                <c:pt idx="1">
                  <c:v>78.349999999999994</c:v>
                </c:pt>
                <c:pt idx="2">
                  <c:v>80.040000000000006</c:v>
                </c:pt>
                <c:pt idx="3">
                  <c:v>80.33</c:v>
                </c:pt>
                <c:pt idx="4">
                  <c:v>82.06</c:v>
                </c:pt>
                <c:pt idx="5">
                  <c:v>76.94</c:v>
                </c:pt>
                <c:pt idx="6">
                  <c:v>79.59</c:v>
                </c:pt>
                <c:pt idx="7">
                  <c:v>81.2</c:v>
                </c:pt>
                <c:pt idx="8">
                  <c:v>82.14</c:v>
                </c:pt>
                <c:pt idx="9">
                  <c:v>85.13</c:v>
                </c:pt>
                <c:pt idx="10">
                  <c:v>85.72</c:v>
                </c:pt>
                <c:pt idx="11">
                  <c:v>87.44</c:v>
                </c:pt>
                <c:pt idx="12">
                  <c:v>88.32</c:v>
                </c:pt>
                <c:pt idx="13">
                  <c:v>90.28</c:v>
                </c:pt>
                <c:pt idx="14">
                  <c:v>91.56</c:v>
                </c:pt>
                <c:pt idx="15">
                  <c:v>93.64</c:v>
                </c:pt>
              </c:numCache>
            </c:numRef>
          </c:val>
          <c:extLst>
            <c:ext xmlns:c16="http://schemas.microsoft.com/office/drawing/2014/chart" uri="{C3380CC4-5D6E-409C-BE32-E72D297353CC}">
              <c16:uniqueId val="{00000000-EB2F-40A6-8204-40F7C1A57F49}"/>
            </c:ext>
          </c:extLst>
        </c:ser>
        <c:dLbls>
          <c:dLblPos val="outEnd"/>
          <c:showLegendKey val="0"/>
          <c:showVal val="1"/>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19.600000000000001</c:v>
                </c:pt>
                <c:pt idx="1">
                  <c:v>19.52</c:v>
                </c:pt>
                <c:pt idx="2">
                  <c:v>19.89</c:v>
                </c:pt>
                <c:pt idx="3">
                  <c:v>19.41</c:v>
                </c:pt>
                <c:pt idx="4">
                  <c:v>19.98</c:v>
                </c:pt>
                <c:pt idx="5">
                  <c:v>20.010000000000002</c:v>
                </c:pt>
                <c:pt idx="6">
                  <c:v>19.5</c:v>
                </c:pt>
                <c:pt idx="7">
                  <c:v>20.03</c:v>
                </c:pt>
                <c:pt idx="8">
                  <c:v>19.46</c:v>
                </c:pt>
                <c:pt idx="9">
                  <c:v>19.52</c:v>
                </c:pt>
                <c:pt idx="10">
                  <c:v>19.61</c:v>
                </c:pt>
                <c:pt idx="11">
                  <c:v>19.170000000000002</c:v>
                </c:pt>
                <c:pt idx="12">
                  <c:v>19.350000000000001</c:v>
                </c:pt>
                <c:pt idx="13">
                  <c:v>19.41</c:v>
                </c:pt>
                <c:pt idx="14">
                  <c:v>19.7</c:v>
                </c:pt>
                <c:pt idx="15">
                  <c:v>19.420000000000002</c:v>
                </c:pt>
              </c:numCache>
            </c:numRef>
          </c:val>
          <c:extLst>
            <c:ext xmlns:c16="http://schemas.microsoft.com/office/drawing/2014/chart" uri="{C3380CC4-5D6E-409C-BE32-E72D297353CC}">
              <c16:uniqueId val="{00000000-8091-4D3B-AEB9-7DAD6B75B5DA}"/>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6.0699999999999994</c:v>
                </c:pt>
                <c:pt idx="1">
                  <c:v>6.08</c:v>
                </c:pt>
                <c:pt idx="2">
                  <c:v>6.08</c:v>
                </c:pt>
                <c:pt idx="3">
                  <c:v>6.09</c:v>
                </c:pt>
                <c:pt idx="4">
                  <c:v>6.09</c:v>
                </c:pt>
                <c:pt idx="5">
                  <c:v>6.09</c:v>
                </c:pt>
                <c:pt idx="6">
                  <c:v>6.09</c:v>
                </c:pt>
                <c:pt idx="7">
                  <c:v>6.1</c:v>
                </c:pt>
                <c:pt idx="8">
                  <c:v>6.1</c:v>
                </c:pt>
                <c:pt idx="9">
                  <c:v>6.11</c:v>
                </c:pt>
                <c:pt idx="10">
                  <c:v>6.11</c:v>
                </c:pt>
                <c:pt idx="11">
                  <c:v>6.11</c:v>
                </c:pt>
                <c:pt idx="12">
                  <c:v>6.11</c:v>
                </c:pt>
                <c:pt idx="13">
                  <c:v>6.11</c:v>
                </c:pt>
                <c:pt idx="14">
                  <c:v>6.12</c:v>
                </c:pt>
                <c:pt idx="15">
                  <c:v>6.12</c:v>
                </c:pt>
              </c:numCache>
            </c:numRef>
          </c:val>
          <c:extLst>
            <c:ext xmlns:c16="http://schemas.microsoft.com/office/drawing/2014/chart" uri="{C3380CC4-5D6E-409C-BE32-E72D297353CC}">
              <c16:uniqueId val="{00000001-8091-4D3B-AEB9-7DAD6B75B5DA}"/>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17.37</c:v>
                </c:pt>
                <c:pt idx="1">
                  <c:v>17.299999999999997</c:v>
                </c:pt>
                <c:pt idx="2">
                  <c:v>17.25</c:v>
                </c:pt>
                <c:pt idx="3">
                  <c:v>17.399999999999999</c:v>
                </c:pt>
                <c:pt idx="4">
                  <c:v>17.18</c:v>
                </c:pt>
                <c:pt idx="5">
                  <c:v>17.14</c:v>
                </c:pt>
                <c:pt idx="6">
                  <c:v>17.61</c:v>
                </c:pt>
                <c:pt idx="7">
                  <c:v>17.119999999999997</c:v>
                </c:pt>
                <c:pt idx="8">
                  <c:v>17.7</c:v>
                </c:pt>
                <c:pt idx="9">
                  <c:v>17.66</c:v>
                </c:pt>
                <c:pt idx="10">
                  <c:v>17.43</c:v>
                </c:pt>
                <c:pt idx="11">
                  <c:v>17.47</c:v>
                </c:pt>
                <c:pt idx="12">
                  <c:v>17.380000000000003</c:v>
                </c:pt>
                <c:pt idx="13">
                  <c:v>17.61</c:v>
                </c:pt>
                <c:pt idx="14">
                  <c:v>17.489999999999998</c:v>
                </c:pt>
                <c:pt idx="15">
                  <c:v>17.309999999999999</c:v>
                </c:pt>
              </c:numCache>
            </c:numRef>
          </c:val>
          <c:extLst>
            <c:ext xmlns:c16="http://schemas.microsoft.com/office/drawing/2014/chart" uri="{C3380CC4-5D6E-409C-BE32-E72D297353CC}">
              <c16:uniqueId val="{00000002-8091-4D3B-AEB9-7DAD6B75B5DA}"/>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56.96</c:v>
                </c:pt>
                <c:pt idx="1">
                  <c:v>57.110000000000007</c:v>
                </c:pt>
                <c:pt idx="2">
                  <c:v>56.779999999999994</c:v>
                </c:pt>
                <c:pt idx="3">
                  <c:v>57.110000000000007</c:v>
                </c:pt>
                <c:pt idx="4">
                  <c:v>56.74</c:v>
                </c:pt>
                <c:pt idx="5">
                  <c:v>56.76</c:v>
                </c:pt>
                <c:pt idx="6">
                  <c:v>56.79</c:v>
                </c:pt>
                <c:pt idx="7">
                  <c:v>56.75</c:v>
                </c:pt>
                <c:pt idx="8">
                  <c:v>56.730000000000004</c:v>
                </c:pt>
                <c:pt idx="9">
                  <c:v>56.710000000000008</c:v>
                </c:pt>
                <c:pt idx="10">
                  <c:v>56.85</c:v>
                </c:pt>
                <c:pt idx="11">
                  <c:v>57.24</c:v>
                </c:pt>
                <c:pt idx="12">
                  <c:v>57.16</c:v>
                </c:pt>
                <c:pt idx="13">
                  <c:v>56.86</c:v>
                </c:pt>
                <c:pt idx="14">
                  <c:v>56.69</c:v>
                </c:pt>
                <c:pt idx="15">
                  <c:v>57.15</c:v>
                </c:pt>
              </c:numCache>
            </c:numRef>
          </c:val>
          <c:extLst>
            <c:ext xmlns:c16="http://schemas.microsoft.com/office/drawing/2014/chart" uri="{C3380CC4-5D6E-409C-BE32-E72D297353CC}">
              <c16:uniqueId val="{00000003-8091-4D3B-AEB9-7DAD6B75B5D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11</c:v>
                </c:pt>
                <c:pt idx="1">
                  <c:v>10.27</c:v>
                </c:pt>
                <c:pt idx="2">
                  <c:v>10.77</c:v>
                </c:pt>
                <c:pt idx="3">
                  <c:v>10.99</c:v>
                </c:pt>
                <c:pt idx="4">
                  <c:v>10.74</c:v>
                </c:pt>
                <c:pt idx="5">
                  <c:v>10.47</c:v>
                </c:pt>
                <c:pt idx="6">
                  <c:v>10.549999999999999</c:v>
                </c:pt>
                <c:pt idx="7">
                  <c:v>10.489999999999998</c:v>
                </c:pt>
                <c:pt idx="8">
                  <c:v>10.220000000000001</c:v>
                </c:pt>
                <c:pt idx="9">
                  <c:v>10.08</c:v>
                </c:pt>
                <c:pt idx="10">
                  <c:v>9.9500000000000011</c:v>
                </c:pt>
                <c:pt idx="11">
                  <c:v>9.81</c:v>
                </c:pt>
                <c:pt idx="12">
                  <c:v>9.67</c:v>
                </c:pt>
                <c:pt idx="13">
                  <c:v>9.5299999999999994</c:v>
                </c:pt>
                <c:pt idx="14">
                  <c:v>9.4</c:v>
                </c:pt>
                <c:pt idx="15">
                  <c:v>9.2799999999999994</c:v>
                </c:pt>
              </c:numCache>
            </c:numRef>
          </c:val>
          <c:extLst>
            <c:ext xmlns:c16="http://schemas.microsoft.com/office/drawing/2014/chart" uri="{C3380CC4-5D6E-409C-BE32-E72D297353CC}">
              <c16:uniqueId val="{00000000-6A2F-4724-9CB2-4AD9765223A7}"/>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9.02</c:v>
                </c:pt>
                <c:pt idx="1">
                  <c:v>9.11</c:v>
                </c:pt>
                <c:pt idx="2">
                  <c:v>9.15</c:v>
                </c:pt>
                <c:pt idx="3">
                  <c:v>8.92</c:v>
                </c:pt>
                <c:pt idx="4">
                  <c:v>8.9599999999999991</c:v>
                </c:pt>
                <c:pt idx="5">
                  <c:v>9</c:v>
                </c:pt>
                <c:pt idx="6">
                  <c:v>8.92</c:v>
                </c:pt>
                <c:pt idx="7">
                  <c:v>8.9</c:v>
                </c:pt>
                <c:pt idx="8">
                  <c:v>8.870000000000001</c:v>
                </c:pt>
                <c:pt idx="9">
                  <c:v>8.84</c:v>
                </c:pt>
                <c:pt idx="10">
                  <c:v>8.7999999999999989</c:v>
                </c:pt>
                <c:pt idx="11">
                  <c:v>8.77</c:v>
                </c:pt>
                <c:pt idx="12">
                  <c:v>8.75</c:v>
                </c:pt>
                <c:pt idx="13">
                  <c:v>8.73</c:v>
                </c:pt>
                <c:pt idx="14">
                  <c:v>8.6900000000000013</c:v>
                </c:pt>
                <c:pt idx="15">
                  <c:v>8.6499999999999986</c:v>
                </c:pt>
              </c:numCache>
            </c:numRef>
          </c:val>
          <c:extLst>
            <c:ext xmlns:c16="http://schemas.microsoft.com/office/drawing/2014/chart" uri="{C3380CC4-5D6E-409C-BE32-E72D297353CC}">
              <c16:uniqueId val="{00000001-6A2F-4724-9CB2-4AD9765223A7}"/>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28.050000000000004</c:v>
                </c:pt>
                <c:pt idx="1">
                  <c:v>28.62</c:v>
                </c:pt>
                <c:pt idx="2">
                  <c:v>28.24</c:v>
                </c:pt>
                <c:pt idx="3">
                  <c:v>28.21</c:v>
                </c:pt>
                <c:pt idx="4">
                  <c:v>28.310000000000002</c:v>
                </c:pt>
                <c:pt idx="5">
                  <c:v>28.42</c:v>
                </c:pt>
                <c:pt idx="6">
                  <c:v>28.33</c:v>
                </c:pt>
                <c:pt idx="7">
                  <c:v>28.32</c:v>
                </c:pt>
                <c:pt idx="8">
                  <c:v>28.54</c:v>
                </c:pt>
                <c:pt idx="9">
                  <c:v>28.610000000000003</c:v>
                </c:pt>
                <c:pt idx="10">
                  <c:v>28.68</c:v>
                </c:pt>
                <c:pt idx="11">
                  <c:v>28.76</c:v>
                </c:pt>
                <c:pt idx="12">
                  <c:v>28.83</c:v>
                </c:pt>
                <c:pt idx="13">
                  <c:v>28.910000000000004</c:v>
                </c:pt>
                <c:pt idx="14">
                  <c:v>28.98</c:v>
                </c:pt>
                <c:pt idx="15">
                  <c:v>29.049999999999997</c:v>
                </c:pt>
              </c:numCache>
            </c:numRef>
          </c:val>
          <c:extLst>
            <c:ext xmlns:c16="http://schemas.microsoft.com/office/drawing/2014/chart" uri="{C3380CC4-5D6E-409C-BE32-E72D297353CC}">
              <c16:uniqueId val="{00000002-6A2F-4724-9CB2-4AD9765223A7}"/>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51.94</c:v>
                </c:pt>
                <c:pt idx="1">
                  <c:v>52.01</c:v>
                </c:pt>
                <c:pt idx="2">
                  <c:v>51.849999999999994</c:v>
                </c:pt>
                <c:pt idx="3">
                  <c:v>51.870000000000005</c:v>
                </c:pt>
                <c:pt idx="4">
                  <c:v>52.01</c:v>
                </c:pt>
                <c:pt idx="5">
                  <c:v>52.11</c:v>
                </c:pt>
                <c:pt idx="6">
                  <c:v>52.180000000000007</c:v>
                </c:pt>
                <c:pt idx="7">
                  <c:v>52.290000000000006</c:v>
                </c:pt>
                <c:pt idx="8">
                  <c:v>52.370000000000005</c:v>
                </c:pt>
                <c:pt idx="9">
                  <c:v>52.470000000000006</c:v>
                </c:pt>
                <c:pt idx="10">
                  <c:v>52.55</c:v>
                </c:pt>
                <c:pt idx="11">
                  <c:v>52.65</c:v>
                </c:pt>
                <c:pt idx="12">
                  <c:v>52.73</c:v>
                </c:pt>
                <c:pt idx="13">
                  <c:v>52.849999999999994</c:v>
                </c:pt>
                <c:pt idx="14">
                  <c:v>52.93</c:v>
                </c:pt>
                <c:pt idx="15">
                  <c:v>53.02</c:v>
                </c:pt>
              </c:numCache>
            </c:numRef>
          </c:val>
          <c:extLst>
            <c:ext xmlns:c16="http://schemas.microsoft.com/office/drawing/2014/chart" uri="{C3380CC4-5D6E-409C-BE32-E72D297353CC}">
              <c16:uniqueId val="{00000003-6A2F-4724-9CB2-4AD9765223A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19.900000000000002</c:v>
                </c:pt>
                <c:pt idx="1">
                  <c:v>19.830000000000002</c:v>
                </c:pt>
                <c:pt idx="2">
                  <c:v>19.830000000000002</c:v>
                </c:pt>
                <c:pt idx="3">
                  <c:v>19.939999999999998</c:v>
                </c:pt>
                <c:pt idx="4">
                  <c:v>20.03</c:v>
                </c:pt>
                <c:pt idx="5">
                  <c:v>19.64</c:v>
                </c:pt>
              </c:numCache>
            </c:numRef>
          </c:val>
          <c:extLst>
            <c:ext xmlns:c16="http://schemas.microsoft.com/office/drawing/2014/chart" uri="{C3380CC4-5D6E-409C-BE32-E72D297353CC}">
              <c16:uniqueId val="{00000000-0304-443D-A016-ACC485F317B8}"/>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80.100000000000009</c:v>
                </c:pt>
                <c:pt idx="1">
                  <c:v>80.17</c:v>
                </c:pt>
                <c:pt idx="2">
                  <c:v>80.17</c:v>
                </c:pt>
                <c:pt idx="3">
                  <c:v>80.06</c:v>
                </c:pt>
                <c:pt idx="4">
                  <c:v>79.97</c:v>
                </c:pt>
                <c:pt idx="5">
                  <c:v>80.36</c:v>
                </c:pt>
              </c:numCache>
            </c:numRef>
          </c:val>
          <c:extLst>
            <c:ext xmlns:c16="http://schemas.microsoft.com/office/drawing/2014/chart" uri="{C3380CC4-5D6E-409C-BE32-E72D297353CC}">
              <c16:uniqueId val="{00000001-0304-443D-A016-ACC485F317B8}"/>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3C5-45DE-BCDF-43ACD9426D6D}"/>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3C5-45DE-BCDF-43ACD9426D6D}"/>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3C5-45DE-BCDF-43ACD9426D6D}"/>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3C5-45DE-BCDF-43ACD9426D6D}"/>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3C5-45DE-BCDF-43ACD9426D6D}"/>
                </c:ext>
              </c:extLst>
            </c:dLbl>
            <c:dLbl>
              <c:idx val="2"/>
              <c:layout>
                <c:manualLayout>
                  <c:x val="-3.5036350544677491E-2"/>
                  <c:y val="-3.578010624540182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3C5-45DE-BCDF-43ACD9426D6D}"/>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Sheet1!$A$2:$A$5</c:f>
              <c:strCache>
                <c:ptCount val="4"/>
                <c:pt idx="0">
                  <c:v>Saudi Arabia Industrial Resins Ltd.</c:v>
                </c:pt>
                <c:pt idx="1">
                  <c:v>Scott Bader Company Ltd.</c:v>
                </c:pt>
                <c:pt idx="2">
                  <c:v>Poliya</c:v>
                </c:pt>
                <c:pt idx="3">
                  <c:v>Others</c:v>
                </c:pt>
              </c:strCache>
            </c:strRef>
          </c:cat>
          <c:val>
            <c:numRef>
              <c:f>Sheet1!$B$2:$B$5</c:f>
              <c:numCache>
                <c:formatCode>0.00</c:formatCode>
                <c:ptCount val="4"/>
                <c:pt idx="0">
                  <c:v>22.509259008327913</c:v>
                </c:pt>
                <c:pt idx="1">
                  <c:v>22.167992372834089</c:v>
                </c:pt>
                <c:pt idx="2">
                  <c:v>17.97242020705708</c:v>
                </c:pt>
                <c:pt idx="3">
                  <c:v>37.350328411780922</c:v>
                </c:pt>
              </c:numCache>
            </c:numRef>
          </c:val>
          <c:extLst>
            <c:ext xmlns:c16="http://schemas.microsoft.com/office/drawing/2014/chart" uri="{C3380CC4-5D6E-409C-BE32-E72D297353CC}">
              <c16:uniqueId val="{00000012-83C5-45DE-BCDF-43ACD9426D6D}"/>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Capacity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4.84</c:v>
                </c:pt>
                <c:pt idx="1">
                  <c:v>4.84</c:v>
                </c:pt>
                <c:pt idx="2">
                  <c:v>4.84</c:v>
                </c:pt>
                <c:pt idx="3">
                  <c:v>4.84</c:v>
                </c:pt>
                <c:pt idx="4">
                  <c:v>4.84</c:v>
                </c:pt>
                <c:pt idx="5">
                  <c:v>4.84</c:v>
                </c:pt>
                <c:pt idx="6">
                  <c:v>4.84</c:v>
                </c:pt>
                <c:pt idx="7">
                  <c:v>4.84</c:v>
                </c:pt>
                <c:pt idx="8">
                  <c:v>4.84</c:v>
                </c:pt>
                <c:pt idx="9">
                  <c:v>4.84</c:v>
                </c:pt>
                <c:pt idx="10">
                  <c:v>4.84</c:v>
                </c:pt>
                <c:pt idx="11">
                  <c:v>4.84</c:v>
                </c:pt>
                <c:pt idx="12">
                  <c:v>4.84</c:v>
                </c:pt>
                <c:pt idx="13">
                  <c:v>4.84</c:v>
                </c:pt>
                <c:pt idx="14">
                  <c:v>4.84</c:v>
                </c:pt>
                <c:pt idx="15">
                  <c:v>4.84</c:v>
                </c:pt>
              </c:numCache>
            </c:numRef>
          </c:val>
          <c:extLst>
            <c:ext xmlns:c16="http://schemas.microsoft.com/office/drawing/2014/chart" uri="{C3380CC4-5D6E-409C-BE32-E72D297353CC}">
              <c16:uniqueId val="{00000000-6699-4985-89CD-793F24C493D5}"/>
            </c:ext>
          </c:extLst>
        </c:ser>
        <c:ser>
          <c:idx val="1"/>
          <c:order val="1"/>
          <c:tx>
            <c:strRef>
              <c:f>Sheet1!$C$1</c:f>
              <c:strCache>
                <c:ptCount val="1"/>
                <c:pt idx="0">
                  <c:v>Production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3.7396079999999996</c:v>
                </c:pt>
                <c:pt idx="1">
                  <c:v>3.7724880000000005</c:v>
                </c:pt>
                <c:pt idx="2">
                  <c:v>3.904992</c:v>
                </c:pt>
                <c:pt idx="3">
                  <c:v>4.0173759999999996</c:v>
                </c:pt>
                <c:pt idx="4">
                  <c:v>4.1268440000000002</c:v>
                </c:pt>
                <c:pt idx="5">
                  <c:v>3.8650160000000002</c:v>
                </c:pt>
                <c:pt idx="6">
                  <c:v>3.6154919999999997</c:v>
                </c:pt>
                <c:pt idx="7">
                  <c:v>3.7826199999999996</c:v>
                </c:pt>
                <c:pt idx="8">
                  <c:v>3.9475399999999996</c:v>
                </c:pt>
                <c:pt idx="9">
                  <c:v>3.9952800000000002</c:v>
                </c:pt>
                <c:pt idx="10">
                  <c:v>4.057188</c:v>
                </c:pt>
                <c:pt idx="11">
                  <c:v>4.1079280000000002</c:v>
                </c:pt>
                <c:pt idx="12">
                  <c:v>4.1566600000000005</c:v>
                </c:pt>
                <c:pt idx="13">
                  <c:v>4.1954560000000001</c:v>
                </c:pt>
                <c:pt idx="14">
                  <c:v>4.3001240000000003</c:v>
                </c:pt>
                <c:pt idx="15">
                  <c:v>4.4466199999999994</c:v>
                </c:pt>
              </c:numCache>
            </c:numRef>
          </c:val>
          <c:extLst>
            <c:ext xmlns:c16="http://schemas.microsoft.com/office/drawing/2014/chart" uri="{C3380CC4-5D6E-409C-BE32-E72D297353CC}">
              <c16:uniqueId val="{00000001-6699-4985-89CD-793F24C493D5}"/>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77.148349514563108</c:v>
                </c:pt>
                <c:pt idx="1">
                  <c:v>77.77</c:v>
                </c:pt>
                <c:pt idx="2">
                  <c:v>80.28</c:v>
                </c:pt>
                <c:pt idx="3">
                  <c:v>82.54</c:v>
                </c:pt>
                <c:pt idx="4">
                  <c:v>84.92</c:v>
                </c:pt>
                <c:pt idx="5">
                  <c:v>79.459999999999994</c:v>
                </c:pt>
                <c:pt idx="6">
                  <c:v>74.47</c:v>
                </c:pt>
                <c:pt idx="7">
                  <c:v>77.83</c:v>
                </c:pt>
                <c:pt idx="8">
                  <c:v>81.03</c:v>
                </c:pt>
                <c:pt idx="9">
                  <c:v>82.06</c:v>
                </c:pt>
                <c:pt idx="10">
                  <c:v>83.44</c:v>
                </c:pt>
                <c:pt idx="11">
                  <c:v>84.54</c:v>
                </c:pt>
                <c:pt idx="12">
                  <c:v>85.7</c:v>
                </c:pt>
                <c:pt idx="13">
                  <c:v>86.6</c:v>
                </c:pt>
                <c:pt idx="14">
                  <c:v>88.83</c:v>
                </c:pt>
                <c:pt idx="15">
                  <c:v>91.69</c:v>
                </c:pt>
              </c:numCache>
            </c:numRef>
          </c:val>
          <c:extLst>
            <c:ext xmlns:c16="http://schemas.microsoft.com/office/drawing/2014/chart" uri="{C3380CC4-5D6E-409C-BE32-E72D297353CC}">
              <c16:uniqueId val="{00000000-9E72-4B84-A982-DBDE2D2072D5}"/>
            </c:ext>
          </c:extLst>
        </c:ser>
        <c:dLbls>
          <c:dLblPos val="outEnd"/>
          <c:showLegendKey val="0"/>
          <c:showVal val="1"/>
          <c:showCatName val="0"/>
          <c:showSerName val="0"/>
          <c:showPercent val="0"/>
          <c:showBubbleSize val="0"/>
        </c:dLbls>
        <c:gapWidth val="100"/>
        <c:overlap val="-24"/>
        <c:axId val="463948608"/>
        <c:axId val="463946968"/>
      </c:barChart>
      <c:valAx>
        <c:axId val="463946968"/>
        <c:scaling>
          <c:orientation val="minMax"/>
        </c:scaling>
        <c:delete val="0"/>
        <c:axPos val="l"/>
        <c:numFmt formatCode="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8885-41AD-B109-7936430F0865}"/>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3-8885-41AD-B109-7936430F0865}"/>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5-8885-41AD-B109-7936430F0865}"/>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7-8885-41AD-B109-7936430F0865}"/>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9-8885-41AD-B109-7936430F0865}"/>
              </c:ext>
            </c:extLst>
          </c:dPt>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885-41AD-B109-7936430F0865}"/>
                </c:ext>
              </c:extLst>
            </c:dLbl>
            <c:dLbl>
              <c:idx val="1"/>
              <c:layout>
                <c:manualLayout>
                  <c:x val="3.061301723344137E-3"/>
                  <c:y val="4.66501689140166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8885-41AD-B109-7936430F0865}"/>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8885-41AD-B109-7936430F0865}"/>
                </c:ext>
              </c:extLst>
            </c:dLbl>
            <c:spPr>
              <a:noFill/>
              <a:ln>
                <a:noFill/>
              </a:ln>
              <a:effectLst/>
            </c:spPr>
            <c:txPr>
              <a:bodyPr rot="0" spcFirstLastPara="1" vertOverflow="ellipsis" vert="horz" wrap="square" lIns="38100" tIns="19050" rIns="38100" bIns="19050" anchor="ctr" anchorCtr="1">
                <a:spAutoFit/>
              </a:bodyPr>
              <a:lstStyle/>
              <a:p>
                <a:pPr>
                  <a:defRPr sz="600" b="1"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c:v>
                </c:pt>
                <c:pt idx="7">
                  <c:v>2022E</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8.6803395599999984</c:v>
                </c:pt>
                <c:pt idx="1">
                  <c:v>9.2897018200000012</c:v>
                </c:pt>
                <c:pt idx="2">
                  <c:v>10.033237160000001</c:v>
                </c:pt>
                <c:pt idx="3">
                  <c:v>10.570856599999999</c:v>
                </c:pt>
                <c:pt idx="4">
                  <c:v>11.325868160000002</c:v>
                </c:pt>
                <c:pt idx="5">
                  <c:v>10.113055679999999</c:v>
                </c:pt>
                <c:pt idx="6">
                  <c:v>11.078852497439998</c:v>
                </c:pt>
                <c:pt idx="7">
                  <c:v>12.236592583422478</c:v>
                </c:pt>
                <c:pt idx="8">
                  <c:v>13.637682434224352</c:v>
                </c:pt>
                <c:pt idx="9">
                  <c:v>15.166466635100903</c:v>
                </c:pt>
                <c:pt idx="10">
                  <c:v>16.81354491167286</c:v>
                </c:pt>
                <c:pt idx="11">
                  <c:v>18.923644798087803</c:v>
                </c:pt>
                <c:pt idx="12">
                  <c:v>21.521861228865259</c:v>
                </c:pt>
                <c:pt idx="13">
                  <c:v>24.212093882473415</c:v>
                </c:pt>
                <c:pt idx="14">
                  <c:v>26.972272585075384</c:v>
                </c:pt>
                <c:pt idx="15">
                  <c:v>29.995864341862333</c:v>
                </c:pt>
              </c:numCache>
            </c:numRef>
          </c:val>
          <c:extLst>
            <c:ext xmlns:c16="http://schemas.microsoft.com/office/drawing/2014/chart" uri="{C3380CC4-5D6E-409C-BE32-E72D297353CC}">
              <c16:uniqueId val="{0000000D-8885-41AD-B109-7936430F0865}"/>
            </c:ext>
          </c:extLst>
        </c:ser>
        <c:dLbls>
          <c:showLegendKey val="0"/>
          <c:showVal val="1"/>
          <c:showCatName val="0"/>
          <c:showSerName val="0"/>
          <c:showPercent val="0"/>
          <c:showBubbleSize val="0"/>
        </c:dLbls>
        <c:gapWidth val="181"/>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lang="en-US" sz="800" b="1"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0"/>
        <c:axPos val="l"/>
        <c:numFmt formatCode="0.0" sourceLinked="1"/>
        <c:majorTickMark val="out"/>
        <c:minorTickMark val="none"/>
        <c:tickLblPos val="none"/>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10.839999999999982</c:v>
                </c:pt>
                <c:pt idx="1">
                  <c:v>10.789999999999988</c:v>
                </c:pt>
                <c:pt idx="2">
                  <c:v>10.839999999999982</c:v>
                </c:pt>
                <c:pt idx="3">
                  <c:v>10.770000000000001</c:v>
                </c:pt>
                <c:pt idx="4">
                  <c:v>10.719999999999985</c:v>
                </c:pt>
                <c:pt idx="5">
                  <c:v>11.664545454545438</c:v>
                </c:pt>
                <c:pt idx="6">
                  <c:v>11.531090909090903</c:v>
                </c:pt>
                <c:pt idx="7">
                  <c:v>11.560969696969693</c:v>
                </c:pt>
                <c:pt idx="8">
                  <c:v>11.570848484848483</c:v>
                </c:pt>
                <c:pt idx="9">
                  <c:v>11.540727272727269</c:v>
                </c:pt>
                <c:pt idx="10">
                  <c:v>11.360606060606059</c:v>
                </c:pt>
                <c:pt idx="11">
                  <c:v>11.240484848484854</c:v>
                </c:pt>
                <c:pt idx="12">
                  <c:v>11.199363636363625</c:v>
                </c:pt>
                <c:pt idx="13">
                  <c:v>11.114242424242416</c:v>
                </c:pt>
                <c:pt idx="14">
                  <c:v>10.99498787878791</c:v>
                </c:pt>
                <c:pt idx="15">
                  <c:v>10.897066666666699</c:v>
                </c:pt>
              </c:numCache>
            </c:numRef>
          </c:val>
          <c:extLst>
            <c:ext xmlns:c16="http://schemas.microsoft.com/office/drawing/2014/chart" uri="{C3380CC4-5D6E-409C-BE32-E72D297353CC}">
              <c16:uniqueId val="{00000000-2ED6-433C-80F9-1FA2C677CD4C}"/>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7.41</c:v>
                </c:pt>
                <c:pt idx="1">
                  <c:v>7.46</c:v>
                </c:pt>
                <c:pt idx="2">
                  <c:v>7.41</c:v>
                </c:pt>
                <c:pt idx="3">
                  <c:v>7.48</c:v>
                </c:pt>
                <c:pt idx="4">
                  <c:v>7.53</c:v>
                </c:pt>
                <c:pt idx="5">
                  <c:v>7.5600000000000005</c:v>
                </c:pt>
                <c:pt idx="6">
                  <c:v>7.5780000000000012</c:v>
                </c:pt>
                <c:pt idx="7">
                  <c:v>7.5882222222222229</c:v>
                </c:pt>
                <c:pt idx="8">
                  <c:v>7.5984444444444454</c:v>
                </c:pt>
                <c:pt idx="9">
                  <c:v>7.608666666666668</c:v>
                </c:pt>
                <c:pt idx="10">
                  <c:v>7.6188888888888888</c:v>
                </c:pt>
                <c:pt idx="11">
                  <c:v>7.6291111111111114</c:v>
                </c:pt>
                <c:pt idx="12">
                  <c:v>7.639333333333334</c:v>
                </c:pt>
                <c:pt idx="13">
                  <c:v>7.6495555555555557</c:v>
                </c:pt>
                <c:pt idx="14">
                  <c:v>7.6597777777777782</c:v>
                </c:pt>
                <c:pt idx="15">
                  <c:v>7.6700000000000008</c:v>
                </c:pt>
              </c:numCache>
            </c:numRef>
          </c:val>
          <c:extLst>
            <c:ext xmlns:c16="http://schemas.microsoft.com/office/drawing/2014/chart" uri="{C3380CC4-5D6E-409C-BE32-E72D297353CC}">
              <c16:uniqueId val="{00000001-2ED6-433C-80F9-1FA2C677CD4C}"/>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29.99</c:v>
                </c:pt>
                <c:pt idx="1">
                  <c:v>29.79</c:v>
                </c:pt>
                <c:pt idx="2">
                  <c:v>29.910000000000004</c:v>
                </c:pt>
                <c:pt idx="3">
                  <c:v>29.95</c:v>
                </c:pt>
                <c:pt idx="4">
                  <c:v>30.210000000000004</c:v>
                </c:pt>
                <c:pt idx="5">
                  <c:v>29.650000000000006</c:v>
                </c:pt>
                <c:pt idx="6">
                  <c:v>30.18</c:v>
                </c:pt>
                <c:pt idx="7">
                  <c:v>30.070000000000004</c:v>
                </c:pt>
                <c:pt idx="8">
                  <c:v>29.98</c:v>
                </c:pt>
                <c:pt idx="9">
                  <c:v>29.93</c:v>
                </c:pt>
                <c:pt idx="10">
                  <c:v>30.03</c:v>
                </c:pt>
                <c:pt idx="11">
                  <c:v>30.070000000000004</c:v>
                </c:pt>
                <c:pt idx="12">
                  <c:v>30.031000000000002</c:v>
                </c:pt>
                <c:pt idx="13">
                  <c:v>30.036000000000001</c:v>
                </c:pt>
                <c:pt idx="14">
                  <c:v>30.075133333333305</c:v>
                </c:pt>
                <c:pt idx="15">
                  <c:v>30.092933333333299</c:v>
                </c:pt>
              </c:numCache>
            </c:numRef>
          </c:val>
          <c:extLst>
            <c:ext xmlns:c16="http://schemas.microsoft.com/office/drawing/2014/chart" uri="{C3380CC4-5D6E-409C-BE32-E72D297353CC}">
              <c16:uniqueId val="{00000002-2ED6-433C-80F9-1FA2C677CD4C}"/>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51.760000000000005</c:v>
                </c:pt>
                <c:pt idx="1">
                  <c:v>51.960000000000008</c:v>
                </c:pt>
                <c:pt idx="2">
                  <c:v>51.840000000000011</c:v>
                </c:pt>
                <c:pt idx="3">
                  <c:v>51.800000000000004</c:v>
                </c:pt>
                <c:pt idx="4">
                  <c:v>51.540000000000006</c:v>
                </c:pt>
                <c:pt idx="5">
                  <c:v>51.125454545454552</c:v>
                </c:pt>
                <c:pt idx="6">
                  <c:v>50.710909090909098</c:v>
                </c:pt>
                <c:pt idx="7">
                  <c:v>50.780808080808079</c:v>
                </c:pt>
                <c:pt idx="8">
                  <c:v>50.850707070707081</c:v>
                </c:pt>
                <c:pt idx="9">
                  <c:v>50.920606060606069</c:v>
                </c:pt>
                <c:pt idx="10">
                  <c:v>50.99050505050505</c:v>
                </c:pt>
                <c:pt idx="11">
                  <c:v>51.060404040404038</c:v>
                </c:pt>
                <c:pt idx="12">
                  <c:v>51.13030303030304</c:v>
                </c:pt>
                <c:pt idx="13">
                  <c:v>51.20020202020202</c:v>
                </c:pt>
                <c:pt idx="14">
                  <c:v>51.270101010101008</c:v>
                </c:pt>
                <c:pt idx="15">
                  <c:v>51.339999999999996</c:v>
                </c:pt>
              </c:numCache>
            </c:numRef>
          </c:val>
          <c:extLst>
            <c:ext xmlns:c16="http://schemas.microsoft.com/office/drawing/2014/chart" uri="{C3380CC4-5D6E-409C-BE32-E72D297353CC}">
              <c16:uniqueId val="{00000003-2ED6-433C-80F9-1FA2C677CD4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15.884474710274279</c:v>
                </c:pt>
                <c:pt idx="1">
                  <c:v>15.641375595939856</c:v>
                </c:pt>
                <c:pt idx="2">
                  <c:v>15.613165679258637</c:v>
                </c:pt>
                <c:pt idx="3">
                  <c:v>15.525428553927172</c:v>
                </c:pt>
                <c:pt idx="4">
                  <c:v>15.468857244680029</c:v>
                </c:pt>
                <c:pt idx="5">
                  <c:v>15.210903230816752</c:v>
                </c:pt>
                <c:pt idx="6">
                  <c:v>14.971309245583816</c:v>
                </c:pt>
                <c:pt idx="7">
                  <c:v>14.887691602605679</c:v>
                </c:pt>
                <c:pt idx="8">
                  <c:v>14.718664879485019</c:v>
                </c:pt>
                <c:pt idx="9">
                  <c:v>14.620458641939079</c:v>
                </c:pt>
                <c:pt idx="10">
                  <c:v>14.994485166440583</c:v>
                </c:pt>
                <c:pt idx="11">
                  <c:v>14.83488632364458</c:v>
                </c:pt>
                <c:pt idx="12">
                  <c:v>14.659901077437294</c:v>
                </c:pt>
                <c:pt idx="13">
                  <c:v>14.566268373579474</c:v>
                </c:pt>
                <c:pt idx="14">
                  <c:v>14.457443617554627</c:v>
                </c:pt>
                <c:pt idx="15">
                  <c:v>13.913418701343922</c:v>
                </c:pt>
              </c:numCache>
            </c:numRef>
          </c:val>
          <c:extLst>
            <c:ext xmlns:c16="http://schemas.microsoft.com/office/drawing/2014/chart" uri="{C3380CC4-5D6E-409C-BE32-E72D297353CC}">
              <c16:uniqueId val="{00000000-F512-4DCF-8274-E70BEE2FC38B}"/>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6.2919318527762638</c:v>
                </c:pt>
                <c:pt idx="1">
                  <c:v>6.347332976142221</c:v>
                </c:pt>
                <c:pt idx="2">
                  <c:v>6.3891915980839613</c:v>
                </c:pt>
                <c:pt idx="3">
                  <c:v>6.4248987974236433</c:v>
                </c:pt>
                <c:pt idx="4">
                  <c:v>6.3934124099940259</c:v>
                </c:pt>
                <c:pt idx="5">
                  <c:v>6.470555836182676</c:v>
                </c:pt>
                <c:pt idx="6">
                  <c:v>6.4096766356091486</c:v>
                </c:pt>
                <c:pt idx="7">
                  <c:v>6.4261975342749729</c:v>
                </c:pt>
                <c:pt idx="8">
                  <c:v>6.4401509831631136</c:v>
                </c:pt>
                <c:pt idx="9">
                  <c:v>6.4538850111601151</c:v>
                </c:pt>
                <c:pt idx="10">
                  <c:v>6.4684904891770731</c:v>
                </c:pt>
                <c:pt idx="11">
                  <c:v>6.4818704221207293</c:v>
                </c:pt>
                <c:pt idx="12">
                  <c:v>6.4947601962571477</c:v>
                </c:pt>
                <c:pt idx="13">
                  <c:v>6.5081826414874335</c:v>
                </c:pt>
                <c:pt idx="14">
                  <c:v>6.5213488570504072</c:v>
                </c:pt>
                <c:pt idx="15">
                  <c:v>6.81</c:v>
                </c:pt>
              </c:numCache>
            </c:numRef>
          </c:val>
          <c:extLst>
            <c:ext xmlns:c16="http://schemas.microsoft.com/office/drawing/2014/chart" uri="{C3380CC4-5D6E-409C-BE32-E72D297353CC}">
              <c16:uniqueId val="{00000001-F512-4DCF-8274-E70BEE2FC38B}"/>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18.910863393305043</c:v>
                </c:pt>
                <c:pt idx="1">
                  <c:v>19.05005264341764</c:v>
                </c:pt>
                <c:pt idx="2">
                  <c:v>19.074639721633719</c:v>
                </c:pt>
                <c:pt idx="3">
                  <c:v>19.115212546061098</c:v>
                </c:pt>
                <c:pt idx="4">
                  <c:v>19.247209410185363</c:v>
                </c:pt>
                <c:pt idx="5">
                  <c:v>19.218675333308603</c:v>
                </c:pt>
                <c:pt idx="6">
                  <c:v>19.58061495739182</c:v>
                </c:pt>
                <c:pt idx="7">
                  <c:v>19.564603637139381</c:v>
                </c:pt>
                <c:pt idx="8">
                  <c:v>19.629862693072216</c:v>
                </c:pt>
                <c:pt idx="9">
                  <c:v>19.639970614948655</c:v>
                </c:pt>
                <c:pt idx="10">
                  <c:v>19.168202955061677</c:v>
                </c:pt>
                <c:pt idx="11">
                  <c:v>19.207876159033642</c:v>
                </c:pt>
                <c:pt idx="12">
                  <c:v>19.277989326456936</c:v>
                </c:pt>
                <c:pt idx="13">
                  <c:v>19.290140675203364</c:v>
                </c:pt>
                <c:pt idx="14">
                  <c:v>19.317509835915899</c:v>
                </c:pt>
                <c:pt idx="15">
                  <c:v>20.100000000000001</c:v>
                </c:pt>
              </c:numCache>
            </c:numRef>
          </c:val>
          <c:extLst>
            <c:ext xmlns:c16="http://schemas.microsoft.com/office/drawing/2014/chart" uri="{C3380CC4-5D6E-409C-BE32-E72D297353CC}">
              <c16:uniqueId val="{00000002-F512-4DCF-8274-E70BEE2FC38B}"/>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58.912730043644402</c:v>
                </c:pt>
                <c:pt idx="1">
                  <c:v>58.961238784500303</c:v>
                </c:pt>
                <c:pt idx="2">
                  <c:v>58.92300300102368</c:v>
                </c:pt>
                <c:pt idx="3">
                  <c:v>58.934460102588091</c:v>
                </c:pt>
                <c:pt idx="4">
                  <c:v>58.890520935140586</c:v>
                </c:pt>
                <c:pt idx="5">
                  <c:v>59.099865599691967</c:v>
                </c:pt>
                <c:pt idx="6">
                  <c:v>59.038399161415221</c:v>
                </c:pt>
                <c:pt idx="7">
                  <c:v>59.121507225979975</c:v>
                </c:pt>
                <c:pt idx="8">
                  <c:v>59.211321444279655</c:v>
                </c:pt>
                <c:pt idx="9">
                  <c:v>59.285685731952142</c:v>
                </c:pt>
                <c:pt idx="10">
                  <c:v>59.368821389320672</c:v>
                </c:pt>
                <c:pt idx="11">
                  <c:v>59.475367095201037</c:v>
                </c:pt>
                <c:pt idx="12">
                  <c:v>59.567349399848624</c:v>
                </c:pt>
                <c:pt idx="13">
                  <c:v>59.63540830972974</c:v>
                </c:pt>
                <c:pt idx="14">
                  <c:v>59.703697689479064</c:v>
                </c:pt>
                <c:pt idx="15">
                  <c:v>59.83550237141403</c:v>
                </c:pt>
              </c:numCache>
            </c:numRef>
          </c:val>
          <c:extLst>
            <c:ext xmlns:c16="http://schemas.microsoft.com/office/drawing/2014/chart" uri="{C3380CC4-5D6E-409C-BE32-E72D297353CC}">
              <c16:uniqueId val="{00000003-F512-4DCF-8274-E70BEE2FC38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11.570000000000002</c:v>
                </c:pt>
                <c:pt idx="1">
                  <c:v>11.504666666666674</c:v>
                </c:pt>
                <c:pt idx="2">
                  <c:v>11.439333333333334</c:v>
                </c:pt>
                <c:pt idx="3">
                  <c:v>11.383999999999993</c:v>
                </c:pt>
                <c:pt idx="4">
                  <c:v>11.318666666666676</c:v>
                </c:pt>
                <c:pt idx="5">
                  <c:v>11.343333333333327</c:v>
                </c:pt>
                <c:pt idx="6">
                  <c:v>11.138000000000003</c:v>
                </c:pt>
                <c:pt idx="7">
                  <c:v>11.049333333333323</c:v>
                </c:pt>
                <c:pt idx="8">
                  <c:v>10.920666666666667</c:v>
                </c:pt>
                <c:pt idx="9">
                  <c:v>10.791999999999991</c:v>
                </c:pt>
                <c:pt idx="10">
                  <c:v>10.70000000000001</c:v>
                </c:pt>
                <c:pt idx="11">
                  <c:v>10.608000000000006</c:v>
                </c:pt>
                <c:pt idx="12">
                  <c:v>10.515999999999991</c:v>
                </c:pt>
                <c:pt idx="13">
                  <c:v>10.423999999999999</c:v>
                </c:pt>
                <c:pt idx="14">
                  <c:v>10.331999999999997</c:v>
                </c:pt>
                <c:pt idx="15">
                  <c:v>10.130000000000006</c:v>
                </c:pt>
              </c:numCache>
            </c:numRef>
          </c:val>
          <c:extLst>
            <c:ext xmlns:c16="http://schemas.microsoft.com/office/drawing/2014/chart" uri="{C3380CC4-5D6E-409C-BE32-E72D297353CC}">
              <c16:uniqueId val="{00000000-BCF2-44ED-8AEA-3BA3F5B3ADDF}"/>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7.3499999999999979</c:v>
                </c:pt>
                <c:pt idx="1">
                  <c:v>7.3253333333333321</c:v>
                </c:pt>
                <c:pt idx="2">
                  <c:v>7.3006666666666646</c:v>
                </c:pt>
                <c:pt idx="3">
                  <c:v>7.2759999999999989</c:v>
                </c:pt>
                <c:pt idx="4">
                  <c:v>7.2513333333333314</c:v>
                </c:pt>
                <c:pt idx="5">
                  <c:v>7.2266666666666657</c:v>
                </c:pt>
                <c:pt idx="6">
                  <c:v>7.2019999999999991</c:v>
                </c:pt>
                <c:pt idx="7">
                  <c:v>7.1773333333333325</c:v>
                </c:pt>
                <c:pt idx="8">
                  <c:v>7.1526666666666658</c:v>
                </c:pt>
                <c:pt idx="9">
                  <c:v>7.1279999999999992</c:v>
                </c:pt>
                <c:pt idx="10">
                  <c:v>7.1033333333333326</c:v>
                </c:pt>
                <c:pt idx="11">
                  <c:v>7.0786666666666669</c:v>
                </c:pt>
                <c:pt idx="12">
                  <c:v>7.0539999999999994</c:v>
                </c:pt>
                <c:pt idx="13">
                  <c:v>7.0293333333333319</c:v>
                </c:pt>
                <c:pt idx="14">
                  <c:v>7.0046666666666662</c:v>
                </c:pt>
                <c:pt idx="15">
                  <c:v>6.9799999999999986</c:v>
                </c:pt>
              </c:numCache>
            </c:numRef>
          </c:val>
          <c:extLst>
            <c:ext xmlns:c16="http://schemas.microsoft.com/office/drawing/2014/chart" uri="{C3380CC4-5D6E-409C-BE32-E72D297353CC}">
              <c16:uniqueId val="{00000001-BCF2-44ED-8AEA-3BA3F5B3ADDF}"/>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20.399999999999999</c:v>
                </c:pt>
                <c:pt idx="1">
                  <c:v>20.399999999999999</c:v>
                </c:pt>
                <c:pt idx="2">
                  <c:v>20.399999999999999</c:v>
                </c:pt>
                <c:pt idx="3">
                  <c:v>20.399999999999999</c:v>
                </c:pt>
                <c:pt idx="4">
                  <c:v>20.399999999999999</c:v>
                </c:pt>
                <c:pt idx="5">
                  <c:v>20.34</c:v>
                </c:pt>
                <c:pt idx="6">
                  <c:v>20.5</c:v>
                </c:pt>
                <c:pt idx="7">
                  <c:v>20.52</c:v>
                </c:pt>
                <c:pt idx="8">
                  <c:v>20.580000000000002</c:v>
                </c:pt>
                <c:pt idx="9">
                  <c:v>20.64</c:v>
                </c:pt>
                <c:pt idx="10">
                  <c:v>20.663333333333334</c:v>
                </c:pt>
                <c:pt idx="11">
                  <c:v>20.686666666666667</c:v>
                </c:pt>
                <c:pt idx="12">
                  <c:v>20.71</c:v>
                </c:pt>
                <c:pt idx="13">
                  <c:v>20.733333333333334</c:v>
                </c:pt>
                <c:pt idx="14">
                  <c:v>20.756666666666668</c:v>
                </c:pt>
                <c:pt idx="15">
                  <c:v>20.78</c:v>
                </c:pt>
              </c:numCache>
            </c:numRef>
          </c:val>
          <c:extLst>
            <c:ext xmlns:c16="http://schemas.microsoft.com/office/drawing/2014/chart" uri="{C3380CC4-5D6E-409C-BE32-E72D297353CC}">
              <c16:uniqueId val="{00000002-BCF2-44ED-8AEA-3BA3F5B3ADDF}"/>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60.68</c:v>
                </c:pt>
                <c:pt idx="1">
                  <c:v>60.77</c:v>
                </c:pt>
                <c:pt idx="2">
                  <c:v>60.86</c:v>
                </c:pt>
                <c:pt idx="3">
                  <c:v>60.940000000000005</c:v>
                </c:pt>
                <c:pt idx="4">
                  <c:v>61.029999999999994</c:v>
                </c:pt>
                <c:pt idx="5">
                  <c:v>61.09</c:v>
                </c:pt>
                <c:pt idx="6">
                  <c:v>61.160000000000004</c:v>
                </c:pt>
                <c:pt idx="7">
                  <c:v>61.253333333333337</c:v>
                </c:pt>
                <c:pt idx="8">
                  <c:v>61.346666666666671</c:v>
                </c:pt>
                <c:pt idx="9">
                  <c:v>61.440000000000005</c:v>
                </c:pt>
                <c:pt idx="10">
                  <c:v>61.533333333333331</c:v>
                </c:pt>
                <c:pt idx="11">
                  <c:v>61.626666666666665</c:v>
                </c:pt>
                <c:pt idx="12">
                  <c:v>61.72</c:v>
                </c:pt>
                <c:pt idx="13">
                  <c:v>61.813333333333333</c:v>
                </c:pt>
                <c:pt idx="14">
                  <c:v>61.906666666666666</c:v>
                </c:pt>
                <c:pt idx="15">
                  <c:v>62.11</c:v>
                </c:pt>
              </c:numCache>
            </c:numRef>
          </c:val>
          <c:extLst>
            <c:ext xmlns:c16="http://schemas.microsoft.com/office/drawing/2014/chart" uri="{C3380CC4-5D6E-409C-BE32-E72D297353CC}">
              <c16:uniqueId val="{00000003-BCF2-44ED-8AEA-3BA3F5B3ADD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3994875383047395E-2"/>
          <c:y val="0.16796002821514097"/>
          <c:w val="0.97600512461695255"/>
          <c:h val="0.49276641171977126"/>
        </c:manualLayout>
      </c:layout>
      <c:lineChart>
        <c:grouping val="standard"/>
        <c:varyColors val="0"/>
        <c:ser>
          <c:idx val="0"/>
          <c:order val="0"/>
          <c:tx>
            <c:strRef>
              <c:f>Sheet1!$B$1</c:f>
              <c:strCache>
                <c:ptCount val="1"/>
                <c:pt idx="0">
                  <c:v>Epoxy Resin</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dLbl>
              <c:idx val="2"/>
              <c:layout>
                <c:manualLayout>
                  <c:x val="-3.7886284924443688E-2"/>
                  <c:y val="-8.975275350855119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F81-4AA6-97F6-DFDEDB7A1637}"/>
                </c:ext>
              </c:extLst>
            </c:dLbl>
            <c:dLbl>
              <c:idx val="4"/>
              <c:layout>
                <c:manualLayout>
                  <c:x val="-3.9698301165687691E-3"/>
                  <c:y val="-4.664339376779660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F81-4AA6-97F6-DFDEDB7A1637}"/>
                </c:ext>
              </c:extLst>
            </c:dLbl>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Sheet1!$B$2:$B$6</c:f>
              <c:numCache>
                <c:formatCode>0</c:formatCode>
                <c:ptCount val="5"/>
                <c:pt idx="0">
                  <c:v>3498</c:v>
                </c:pt>
                <c:pt idx="1">
                  <c:v>3868</c:v>
                </c:pt>
                <c:pt idx="2">
                  <c:v>4526</c:v>
                </c:pt>
                <c:pt idx="3">
                  <c:v>4638</c:v>
                </c:pt>
                <c:pt idx="4">
                  <c:v>5008</c:v>
                </c:pt>
              </c:numCache>
            </c:numRef>
          </c:val>
          <c:smooth val="0"/>
          <c:extLst>
            <c:ext xmlns:c16="http://schemas.microsoft.com/office/drawing/2014/chart" uri="{C3380CC4-5D6E-409C-BE32-E72D297353CC}">
              <c16:uniqueId val="{00000002-2F81-4AA6-97F6-DFDEDB7A1637}"/>
            </c:ext>
          </c:extLst>
        </c:ser>
        <c:ser>
          <c:idx val="1"/>
          <c:order val="1"/>
          <c:tx>
            <c:strRef>
              <c:f>Sheet1!$C$1</c:f>
              <c:strCache>
                <c:ptCount val="1"/>
                <c:pt idx="0">
                  <c:v>Styrene</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dLbls>
            <c:dLbl>
              <c:idx val="0"/>
              <c:layout>
                <c:manualLayout>
                  <c:x val="-3.2879684418145955E-2"/>
                  <c:y val="2.519013890386989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4E9-4DC7-BA2A-0499390F0F33}"/>
                </c:ext>
              </c:extLst>
            </c:dLbl>
            <c:dLbl>
              <c:idx val="2"/>
              <c:layout>
                <c:manualLayout>
                  <c:x val="-1.9072978303747608E-2"/>
                  <c:y val="5.563153920828389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44E9-4DC7-BA2A-0499390F0F33}"/>
                </c:ext>
              </c:extLst>
            </c:dLbl>
            <c:dLbl>
              <c:idx val="3"/>
              <c:layout>
                <c:manualLayout>
                  <c:x val="-4.1961359859603352E-3"/>
                  <c:y val="-1.1339541461427021E-2"/>
                </c:manualLayout>
              </c:layout>
              <c:dLblPos val="r"/>
              <c:showLegendKey val="0"/>
              <c:showVal val="1"/>
              <c:showCatName val="0"/>
              <c:showSerName val="0"/>
              <c:showPercent val="0"/>
              <c:showBubbleSize val="0"/>
              <c:extLst>
                <c:ext xmlns:c15="http://schemas.microsoft.com/office/drawing/2012/chart" uri="{CE6537A1-D6FC-4f65-9D91-7224C49458BB}">
                  <c15:layout>
                    <c:manualLayout>
                      <c:w val="4.9812700927176996E-2"/>
                      <c:h val="8.9650163592564627E-2"/>
                    </c:manualLayout>
                  </c15:layout>
                </c:ext>
                <c:ext xmlns:c16="http://schemas.microsoft.com/office/drawing/2014/chart" uri="{C3380CC4-5D6E-409C-BE32-E72D297353CC}">
                  <c16:uniqueId val="{00000007-44E9-4DC7-BA2A-0499390F0F33}"/>
                </c:ext>
              </c:extLst>
            </c:dLbl>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Sheet1!$C$2:$C$6</c:f>
              <c:numCache>
                <c:formatCode>General</c:formatCode>
                <c:ptCount val="5"/>
                <c:pt idx="0">
                  <c:v>1270</c:v>
                </c:pt>
                <c:pt idx="1">
                  <c:v>1245</c:v>
                </c:pt>
                <c:pt idx="2">
                  <c:v>1155</c:v>
                </c:pt>
                <c:pt idx="3">
                  <c:v>815</c:v>
                </c:pt>
                <c:pt idx="4">
                  <c:v>1330</c:v>
                </c:pt>
              </c:numCache>
            </c:numRef>
          </c:val>
          <c:smooth val="0"/>
          <c:extLst>
            <c:ext xmlns:c16="http://schemas.microsoft.com/office/drawing/2014/chart" uri="{C3380CC4-5D6E-409C-BE32-E72D297353CC}">
              <c16:uniqueId val="{00000003-2F81-4AA6-97F6-DFDEDB7A1637}"/>
            </c:ext>
          </c:extLst>
        </c:ser>
        <c:ser>
          <c:idx val="2"/>
          <c:order val="2"/>
          <c:tx>
            <c:strRef>
              <c:f>Sheet1!$D$1</c:f>
              <c:strCache>
                <c:ptCount val="1"/>
                <c:pt idx="0">
                  <c:v>Methacrylic Acid</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Sheet1!$D$2:$D$6</c:f>
              <c:numCache>
                <c:formatCode>0</c:formatCode>
                <c:ptCount val="5"/>
                <c:pt idx="0">
                  <c:v>3120.92</c:v>
                </c:pt>
                <c:pt idx="1">
                  <c:v>3220.5</c:v>
                </c:pt>
                <c:pt idx="2">
                  <c:v>1967.44</c:v>
                </c:pt>
                <c:pt idx="3">
                  <c:v>1985.21</c:v>
                </c:pt>
                <c:pt idx="4">
                  <c:v>3050.2</c:v>
                </c:pt>
              </c:numCache>
            </c:numRef>
          </c:val>
          <c:smooth val="0"/>
          <c:extLst>
            <c:ext xmlns:c16="http://schemas.microsoft.com/office/drawing/2014/chart" uri="{C3380CC4-5D6E-409C-BE32-E72D297353CC}">
              <c16:uniqueId val="{00000008-4B20-441F-990C-8CB46E7C04C9}"/>
            </c:ext>
          </c:extLst>
        </c:ser>
        <c:ser>
          <c:idx val="3"/>
          <c:order val="3"/>
          <c:tx>
            <c:strRef>
              <c:f>Sheet1!$E$1</c:f>
              <c:strCache>
                <c:ptCount val="1"/>
                <c:pt idx="0">
                  <c:v>Bisphenol A</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dLbls>
            <c:dLbl>
              <c:idx val="1"/>
              <c:layout>
                <c:manualLayout>
                  <c:x val="-6.97830374753452E-2"/>
                  <c:y val="4.345497908651829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4E9-4DC7-BA2A-0499390F0F33}"/>
                </c:ext>
              </c:extLst>
            </c:dLbl>
            <c:dLbl>
              <c:idx val="2"/>
              <c:layout>
                <c:manualLayout>
                  <c:x val="-8.639053254437869E-3"/>
                  <c:y val="2.519013890386989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4E9-4DC7-BA2A-0499390F0F33}"/>
                </c:ext>
              </c:extLst>
            </c:dLbl>
            <c:dLbl>
              <c:idx val="3"/>
              <c:layout>
                <c:manualLayout>
                  <c:x val="6.5680473372781061E-3"/>
                  <c:y val="-3.569266170495816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4E9-4DC7-BA2A-0499390F0F33}"/>
                </c:ext>
              </c:extLst>
            </c:dLbl>
            <c:dLbl>
              <c:idx val="4"/>
              <c:layout>
                <c:manualLayout>
                  <c:x val="-3.6693223997887839E-2"/>
                  <c:y val="5.563153920828389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44E9-4DC7-BA2A-0499390F0F33}"/>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Sheet1!$E$2:$E$6</c:f>
              <c:numCache>
                <c:formatCode>0</c:formatCode>
                <c:ptCount val="5"/>
                <c:pt idx="0">
                  <c:v>1250.4000000000001</c:v>
                </c:pt>
                <c:pt idx="1">
                  <c:v>1392.9333333333334</c:v>
                </c:pt>
                <c:pt idx="2">
                  <c:v>1801.3333333333333</c:v>
                </c:pt>
                <c:pt idx="3">
                  <c:v>1444</c:v>
                </c:pt>
                <c:pt idx="4">
                  <c:v>1493.3333333333333</c:v>
                </c:pt>
              </c:numCache>
            </c:numRef>
          </c:val>
          <c:smooth val="0"/>
          <c:extLst>
            <c:ext xmlns:c16="http://schemas.microsoft.com/office/drawing/2014/chart" uri="{C3380CC4-5D6E-409C-BE32-E72D297353CC}">
              <c16:uniqueId val="{00000001-44E9-4DC7-BA2A-0499390F0F33}"/>
            </c:ext>
          </c:extLst>
        </c:ser>
        <c:dLbls>
          <c:dLblPos val="t"/>
          <c:showLegendKey val="0"/>
          <c:showVal val="1"/>
          <c:showCatName val="0"/>
          <c:showSerName val="0"/>
          <c:showPercent val="0"/>
          <c:showBubbleSize val="0"/>
        </c:dLbls>
        <c:marker val="1"/>
        <c:smooth val="0"/>
        <c:axId val="540857216"/>
        <c:axId val="540860168"/>
      </c:lineChart>
      <c:catAx>
        <c:axId val="54085721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540860168"/>
        <c:crosses val="autoZero"/>
        <c:auto val="1"/>
        <c:lblAlgn val="ctr"/>
        <c:lblOffset val="100"/>
        <c:noMultiLvlLbl val="0"/>
      </c:catAx>
      <c:valAx>
        <c:axId val="540860168"/>
        <c:scaling>
          <c:orientation val="minMax"/>
          <c:max val="5500"/>
          <c:min val="500"/>
        </c:scaling>
        <c:delete val="1"/>
        <c:axPos val="l"/>
        <c:numFmt formatCode="0" sourceLinked="1"/>
        <c:majorTickMark val="out"/>
        <c:minorTickMark val="none"/>
        <c:tickLblPos val="nextTo"/>
        <c:crossAx val="540857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2020</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Sheet1!$B$2</c:f>
              <c:numCache>
                <c:formatCode>0.00%</c:formatCode>
                <c:ptCount val="1"/>
                <c:pt idx="0">
                  <c:v>1.4999999999999999E-2</c:v>
                </c:pt>
              </c:numCache>
            </c:numRef>
          </c:val>
          <c:extLst>
            <c:ext xmlns:c16="http://schemas.microsoft.com/office/drawing/2014/chart" uri="{C3380CC4-5D6E-409C-BE32-E72D297353CC}">
              <c16:uniqueId val="{00000000-F1DD-4B6D-A4CB-5DE3F2FBF577}"/>
            </c:ext>
          </c:extLst>
        </c:ser>
        <c:ser>
          <c:idx val="1"/>
          <c:order val="1"/>
          <c:tx>
            <c:strRef>
              <c:f>Sheet1!$C$1</c:f>
              <c:strCache>
                <c:ptCount val="1"/>
                <c:pt idx="0">
                  <c:v>2025F</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Sheet1!$C$2</c:f>
              <c:numCache>
                <c:formatCode>0.00%</c:formatCode>
                <c:ptCount val="1"/>
                <c:pt idx="0">
                  <c:v>4.2000000000000003E-2</c:v>
                </c:pt>
              </c:numCache>
            </c:numRef>
          </c:val>
          <c:extLst>
            <c:ext xmlns:c16="http://schemas.microsoft.com/office/drawing/2014/chart" uri="{C3380CC4-5D6E-409C-BE32-E72D297353CC}">
              <c16:uniqueId val="{00000001-F1DD-4B6D-A4CB-5DE3F2FBF577}"/>
            </c:ext>
          </c:extLst>
        </c:ser>
        <c:ser>
          <c:idx val="2"/>
          <c:order val="2"/>
          <c:tx>
            <c:strRef>
              <c:f>Sheet1!$D$1</c:f>
              <c:strCache>
                <c:ptCount val="1"/>
                <c:pt idx="0">
                  <c:v>2030F</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Sheet1!$D$2</c:f>
              <c:numCache>
                <c:formatCode>0.00%</c:formatCode>
                <c:ptCount val="1"/>
                <c:pt idx="0">
                  <c:v>7.3999999999999996E-2</c:v>
                </c:pt>
              </c:numCache>
            </c:numRef>
          </c:val>
          <c:extLst>
            <c:ext xmlns:c16="http://schemas.microsoft.com/office/drawing/2014/chart" uri="{C3380CC4-5D6E-409C-BE32-E72D297353CC}">
              <c16:uniqueId val="{00000002-F1DD-4B6D-A4CB-5DE3F2FBF577}"/>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max val="0.1"/>
        </c:scaling>
        <c:delete val="1"/>
        <c:axPos val="l"/>
        <c:numFmt formatCode="0.00%" sourceLinked="1"/>
        <c:majorTickMark val="out"/>
        <c:minorTickMark val="none"/>
        <c:tickLblPos val="nextTo"/>
        <c:crossAx val="1083682296"/>
        <c:crosses val="autoZero"/>
        <c:crossBetween val="between"/>
      </c:valAx>
      <c:spPr>
        <a:noFill/>
        <a:ln>
          <a:noFill/>
        </a:ln>
        <a:effectLst/>
      </c:spPr>
    </c:plotArea>
    <c:legend>
      <c:legendPos val="b"/>
      <c:layout>
        <c:manualLayout>
          <c:xMode val="edge"/>
          <c:yMode val="edge"/>
          <c:x val="0.11563914308008794"/>
          <c:y val="0.91299338381424366"/>
          <c:w val="0.75520802298361356"/>
          <c:h val="6.1447510754446426E-2"/>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7187500000000001E-2"/>
          <c:y val="4.6793695378569901E-2"/>
          <c:w val="0.96562499999999996"/>
          <c:h val="0.74196900132612842"/>
        </c:manualLayout>
      </c:layout>
      <c:barChart>
        <c:barDir val="col"/>
        <c:grouping val="stacked"/>
        <c:varyColors val="0"/>
        <c:ser>
          <c:idx val="0"/>
          <c:order val="0"/>
          <c:tx>
            <c:strRef>
              <c:f>Sheet1!$B$1</c:f>
              <c:strCache>
                <c:ptCount val="1"/>
                <c:pt idx="0">
                  <c:v>Vinyl Ester Resin-Novalac Based Ex Mumbai</c:v>
                </c:pt>
              </c:strCache>
            </c:strRef>
          </c:tx>
          <c:spPr>
            <a:solidFill>
              <a:schemeClr val="accent1"/>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General</c:formatCode>
                <c:ptCount val="16"/>
                <c:pt idx="0">
                  <c:v>3802</c:v>
                </c:pt>
                <c:pt idx="1">
                  <c:v>3869</c:v>
                </c:pt>
                <c:pt idx="2">
                  <c:v>3633</c:v>
                </c:pt>
                <c:pt idx="3">
                  <c:v>3531</c:v>
                </c:pt>
                <c:pt idx="4">
                  <c:v>3375</c:v>
                </c:pt>
                <c:pt idx="5">
                  <c:v>2705</c:v>
                </c:pt>
                <c:pt idx="6">
                  <c:v>3990</c:v>
                </c:pt>
                <c:pt idx="7">
                  <c:v>4070</c:v>
                </c:pt>
                <c:pt idx="8">
                  <c:v>4131</c:v>
                </c:pt>
                <c:pt idx="9">
                  <c:v>4181</c:v>
                </c:pt>
                <c:pt idx="10">
                  <c:v>4269</c:v>
                </c:pt>
                <c:pt idx="11">
                  <c:v>4333</c:v>
                </c:pt>
                <c:pt idx="12">
                  <c:v>4385</c:v>
                </c:pt>
                <c:pt idx="13">
                  <c:v>4477</c:v>
                </c:pt>
                <c:pt idx="14">
                  <c:v>4544</c:v>
                </c:pt>
                <c:pt idx="15">
                  <c:v>4599</c:v>
                </c:pt>
              </c:numCache>
            </c:numRef>
          </c:val>
          <c:extLst>
            <c:ext xmlns:c16="http://schemas.microsoft.com/office/drawing/2014/chart" uri="{C3380CC4-5D6E-409C-BE32-E72D297353CC}">
              <c16:uniqueId val="{00000000-BA59-48DC-9E14-98DD1A414430}"/>
            </c:ext>
          </c:extLst>
        </c:ser>
        <c:ser>
          <c:idx val="1"/>
          <c:order val="1"/>
          <c:tx>
            <c:strRef>
              <c:f>Sheet1!$C$1</c:f>
              <c:strCache>
                <c:ptCount val="1"/>
                <c:pt idx="0">
                  <c:v>Vinyl Ester Resin-Novalac Based FOB Texas</c:v>
                </c:pt>
              </c:strCache>
            </c:strRef>
          </c:tx>
          <c:spPr>
            <a:solidFill>
              <a:schemeClr val="accent2"/>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General</c:formatCode>
                <c:ptCount val="16"/>
                <c:pt idx="0">
                  <c:v>2543</c:v>
                </c:pt>
                <c:pt idx="1">
                  <c:v>2354</c:v>
                </c:pt>
                <c:pt idx="2">
                  <c:v>2970</c:v>
                </c:pt>
                <c:pt idx="3">
                  <c:v>2883</c:v>
                </c:pt>
                <c:pt idx="4">
                  <c:v>2746</c:v>
                </c:pt>
                <c:pt idx="5">
                  <c:v>3110</c:v>
                </c:pt>
                <c:pt idx="6">
                  <c:v>4085</c:v>
                </c:pt>
                <c:pt idx="7">
                  <c:v>4142</c:v>
                </c:pt>
                <c:pt idx="8">
                  <c:v>4208</c:v>
                </c:pt>
                <c:pt idx="9">
                  <c:v>4261</c:v>
                </c:pt>
                <c:pt idx="10">
                  <c:v>4338</c:v>
                </c:pt>
                <c:pt idx="11">
                  <c:v>4403</c:v>
                </c:pt>
                <c:pt idx="12">
                  <c:v>4495</c:v>
                </c:pt>
                <c:pt idx="13">
                  <c:v>4590</c:v>
                </c:pt>
                <c:pt idx="14">
                  <c:v>4695</c:v>
                </c:pt>
                <c:pt idx="15">
                  <c:v>4771</c:v>
                </c:pt>
              </c:numCache>
            </c:numRef>
          </c:val>
          <c:extLst>
            <c:ext xmlns:c16="http://schemas.microsoft.com/office/drawing/2014/chart" uri="{C3380CC4-5D6E-409C-BE32-E72D297353CC}">
              <c16:uniqueId val="{00000001-BA59-48DC-9E14-98DD1A414430}"/>
            </c:ext>
          </c:extLst>
        </c:ser>
        <c:ser>
          <c:idx val="2"/>
          <c:order val="2"/>
          <c:tx>
            <c:strRef>
              <c:f>Sheet1!$D$1</c:f>
              <c:strCache>
                <c:ptCount val="1"/>
                <c:pt idx="0">
                  <c:v>Vinyl Ester Resin-Novalac Based FOB Seoul</c:v>
                </c:pt>
              </c:strCache>
            </c:strRef>
          </c:tx>
          <c:spPr>
            <a:solidFill>
              <a:schemeClr val="accent3"/>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General</c:formatCode>
                <c:ptCount val="16"/>
                <c:pt idx="0">
                  <c:v>2540</c:v>
                </c:pt>
                <c:pt idx="1">
                  <c:v>2091</c:v>
                </c:pt>
                <c:pt idx="2">
                  <c:v>2546</c:v>
                </c:pt>
                <c:pt idx="3">
                  <c:v>2730</c:v>
                </c:pt>
                <c:pt idx="4">
                  <c:v>2559</c:v>
                </c:pt>
                <c:pt idx="5">
                  <c:v>2473</c:v>
                </c:pt>
                <c:pt idx="6">
                  <c:v>3877</c:v>
                </c:pt>
                <c:pt idx="7">
                  <c:v>3955</c:v>
                </c:pt>
                <c:pt idx="8">
                  <c:v>4014</c:v>
                </c:pt>
                <c:pt idx="9">
                  <c:v>4062</c:v>
                </c:pt>
                <c:pt idx="10">
                  <c:v>4148</c:v>
                </c:pt>
                <c:pt idx="11">
                  <c:v>4210</c:v>
                </c:pt>
                <c:pt idx="12">
                  <c:v>4261</c:v>
                </c:pt>
                <c:pt idx="13">
                  <c:v>4350</c:v>
                </c:pt>
                <c:pt idx="14">
                  <c:v>4416</c:v>
                </c:pt>
                <c:pt idx="15">
                  <c:v>4469</c:v>
                </c:pt>
              </c:numCache>
            </c:numRef>
          </c:val>
          <c:extLst>
            <c:ext xmlns:c16="http://schemas.microsoft.com/office/drawing/2014/chart" uri="{C3380CC4-5D6E-409C-BE32-E72D297353CC}">
              <c16:uniqueId val="{00000002-BA59-48DC-9E14-98DD1A414430}"/>
            </c:ext>
          </c:extLst>
        </c:ser>
        <c:ser>
          <c:idx val="3"/>
          <c:order val="3"/>
          <c:tx>
            <c:strRef>
              <c:f>Sheet1!$E$1</c:f>
              <c:strCache>
                <c:ptCount val="1"/>
                <c:pt idx="0">
                  <c:v>Vinyl Ester Resin-Novalac Based FOB Qingdao</c:v>
                </c:pt>
              </c:strCache>
            </c:strRef>
          </c:tx>
          <c:spPr>
            <a:solidFill>
              <a:schemeClr val="accent4"/>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Sheet1!$E$2:$E$17</c:f>
              <c:numCache>
                <c:formatCode>General</c:formatCode>
                <c:ptCount val="16"/>
                <c:pt idx="0">
                  <c:v>2400</c:v>
                </c:pt>
                <c:pt idx="1">
                  <c:v>1950</c:v>
                </c:pt>
                <c:pt idx="2">
                  <c:v>2220</c:v>
                </c:pt>
                <c:pt idx="3">
                  <c:v>2921</c:v>
                </c:pt>
                <c:pt idx="4">
                  <c:v>2749</c:v>
                </c:pt>
                <c:pt idx="5">
                  <c:v>2474</c:v>
                </c:pt>
                <c:pt idx="6">
                  <c:v>4000</c:v>
                </c:pt>
                <c:pt idx="7">
                  <c:v>4056</c:v>
                </c:pt>
                <c:pt idx="8">
                  <c:v>4121</c:v>
                </c:pt>
                <c:pt idx="9">
                  <c:v>4172</c:v>
                </c:pt>
                <c:pt idx="10">
                  <c:v>4248</c:v>
                </c:pt>
                <c:pt idx="11">
                  <c:v>4311</c:v>
                </c:pt>
                <c:pt idx="12">
                  <c:v>4402</c:v>
                </c:pt>
                <c:pt idx="13">
                  <c:v>4494</c:v>
                </c:pt>
                <c:pt idx="14">
                  <c:v>4598</c:v>
                </c:pt>
                <c:pt idx="15">
                  <c:v>4672</c:v>
                </c:pt>
              </c:numCache>
            </c:numRef>
          </c:val>
          <c:extLst>
            <c:ext xmlns:c16="http://schemas.microsoft.com/office/drawing/2014/chart" uri="{C3380CC4-5D6E-409C-BE32-E72D297353CC}">
              <c16:uniqueId val="{00000003-BA59-48DC-9E14-98DD1A414430}"/>
            </c:ext>
          </c:extLst>
        </c:ser>
        <c:ser>
          <c:idx val="4"/>
          <c:order val="4"/>
          <c:tx>
            <c:strRef>
              <c:f>Sheet1!$F$1</c:f>
              <c:strCache>
                <c:ptCount val="1"/>
                <c:pt idx="0">
                  <c:v>Vinyl Ester Resin-Novalac Based FOB Hamburg</c:v>
                </c:pt>
              </c:strCache>
            </c:strRef>
          </c:tx>
          <c:spPr>
            <a:solidFill>
              <a:schemeClr val="accent5"/>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Sheet1!$F$2:$F$17</c:f>
              <c:numCache>
                <c:formatCode>General</c:formatCode>
                <c:ptCount val="16"/>
                <c:pt idx="0">
                  <c:v>2625</c:v>
                </c:pt>
                <c:pt idx="1">
                  <c:v>2580</c:v>
                </c:pt>
                <c:pt idx="2">
                  <c:v>2783</c:v>
                </c:pt>
                <c:pt idx="3">
                  <c:v>2774</c:v>
                </c:pt>
                <c:pt idx="4">
                  <c:v>2745</c:v>
                </c:pt>
                <c:pt idx="5">
                  <c:v>2959</c:v>
                </c:pt>
                <c:pt idx="6">
                  <c:v>4319</c:v>
                </c:pt>
                <c:pt idx="7">
                  <c:v>4379</c:v>
                </c:pt>
                <c:pt idx="8">
                  <c:v>4450</c:v>
                </c:pt>
                <c:pt idx="9">
                  <c:v>4505</c:v>
                </c:pt>
                <c:pt idx="10">
                  <c:v>4586</c:v>
                </c:pt>
                <c:pt idx="11">
                  <c:v>4655</c:v>
                </c:pt>
                <c:pt idx="12">
                  <c:v>4753</c:v>
                </c:pt>
                <c:pt idx="13">
                  <c:v>4853</c:v>
                </c:pt>
                <c:pt idx="14">
                  <c:v>4964</c:v>
                </c:pt>
                <c:pt idx="15">
                  <c:v>5044</c:v>
                </c:pt>
              </c:numCache>
            </c:numRef>
          </c:val>
          <c:extLst>
            <c:ext xmlns:c16="http://schemas.microsoft.com/office/drawing/2014/chart" uri="{C3380CC4-5D6E-409C-BE32-E72D297353CC}">
              <c16:uniqueId val="{00000004-BA59-48DC-9E14-98DD1A414430}"/>
            </c:ext>
          </c:extLst>
        </c:ser>
        <c:dLbls>
          <c:showLegendKey val="0"/>
          <c:showVal val="0"/>
          <c:showCatName val="0"/>
          <c:showSerName val="0"/>
          <c:showPercent val="0"/>
          <c:showBubbleSize val="0"/>
        </c:dLbls>
        <c:gapWidth val="150"/>
        <c:overlap val="100"/>
        <c:axId val="567335776"/>
        <c:axId val="339206304"/>
      </c:barChart>
      <c:catAx>
        <c:axId val="567335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General" sourceLinked="1"/>
        <c:majorTickMark val="none"/>
        <c:minorTickMark val="none"/>
        <c:tickLblPos val="nextTo"/>
        <c:crossAx val="56733577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7187500000000001E-2"/>
          <c:y val="4.6793695378569901E-2"/>
          <c:w val="0.96562499999999996"/>
          <c:h val="0.74196900132612842"/>
        </c:manualLayout>
      </c:layout>
      <c:barChart>
        <c:barDir val="col"/>
        <c:grouping val="stacked"/>
        <c:varyColors val="0"/>
        <c:ser>
          <c:idx val="0"/>
          <c:order val="0"/>
          <c:tx>
            <c:strRef>
              <c:f>Sheet1!$B$1</c:f>
              <c:strCache>
                <c:ptCount val="1"/>
                <c:pt idx="0">
                  <c:v>Vinyl Ester Resin-Epoxy Based Ex Mumbai</c:v>
                </c:pt>
              </c:strCache>
            </c:strRef>
          </c:tx>
          <c:spPr>
            <a:solidFill>
              <a:schemeClr val="accent1"/>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General</c:formatCode>
                <c:ptCount val="16"/>
                <c:pt idx="0">
                  <c:v>4863</c:v>
                </c:pt>
                <c:pt idx="1">
                  <c:v>4938</c:v>
                </c:pt>
                <c:pt idx="2">
                  <c:v>4602</c:v>
                </c:pt>
                <c:pt idx="3">
                  <c:v>4243</c:v>
                </c:pt>
                <c:pt idx="4">
                  <c:v>4139</c:v>
                </c:pt>
                <c:pt idx="5">
                  <c:v>3311</c:v>
                </c:pt>
                <c:pt idx="6">
                  <c:v>4792</c:v>
                </c:pt>
                <c:pt idx="7">
                  <c:v>4888</c:v>
                </c:pt>
                <c:pt idx="8">
                  <c:v>4961</c:v>
                </c:pt>
                <c:pt idx="9">
                  <c:v>5021</c:v>
                </c:pt>
                <c:pt idx="10">
                  <c:v>5127</c:v>
                </c:pt>
                <c:pt idx="11">
                  <c:v>5204</c:v>
                </c:pt>
                <c:pt idx="12">
                  <c:v>5266</c:v>
                </c:pt>
                <c:pt idx="13">
                  <c:v>5377</c:v>
                </c:pt>
                <c:pt idx="14">
                  <c:v>5458</c:v>
                </c:pt>
                <c:pt idx="15">
                  <c:v>5524</c:v>
                </c:pt>
              </c:numCache>
            </c:numRef>
          </c:val>
          <c:extLst>
            <c:ext xmlns:c16="http://schemas.microsoft.com/office/drawing/2014/chart" uri="{C3380CC4-5D6E-409C-BE32-E72D297353CC}">
              <c16:uniqueId val="{00000000-F87A-4764-9471-EC6FADD2ECAA}"/>
            </c:ext>
          </c:extLst>
        </c:ser>
        <c:ser>
          <c:idx val="1"/>
          <c:order val="1"/>
          <c:tx>
            <c:strRef>
              <c:f>Sheet1!$C$1</c:f>
              <c:strCache>
                <c:ptCount val="1"/>
                <c:pt idx="0">
                  <c:v>Vinyl Ester Resin-Epoxy Based FOB Texas</c:v>
                </c:pt>
              </c:strCache>
            </c:strRef>
          </c:tx>
          <c:spPr>
            <a:solidFill>
              <a:schemeClr val="accent2"/>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General</c:formatCode>
                <c:ptCount val="16"/>
                <c:pt idx="0">
                  <c:v>3604</c:v>
                </c:pt>
                <c:pt idx="1">
                  <c:v>3423</c:v>
                </c:pt>
                <c:pt idx="2">
                  <c:v>5265</c:v>
                </c:pt>
                <c:pt idx="3">
                  <c:v>3737</c:v>
                </c:pt>
                <c:pt idx="4">
                  <c:v>3384</c:v>
                </c:pt>
                <c:pt idx="5">
                  <c:v>3088</c:v>
                </c:pt>
                <c:pt idx="6">
                  <c:v>3477</c:v>
                </c:pt>
                <c:pt idx="7">
                  <c:v>3526</c:v>
                </c:pt>
                <c:pt idx="8">
                  <c:v>3582</c:v>
                </c:pt>
                <c:pt idx="9">
                  <c:v>3627</c:v>
                </c:pt>
                <c:pt idx="10">
                  <c:v>3692</c:v>
                </c:pt>
                <c:pt idx="11">
                  <c:v>3748</c:v>
                </c:pt>
                <c:pt idx="12">
                  <c:v>3826</c:v>
                </c:pt>
                <c:pt idx="13">
                  <c:v>3907</c:v>
                </c:pt>
                <c:pt idx="14">
                  <c:v>3996</c:v>
                </c:pt>
                <c:pt idx="15">
                  <c:v>4061</c:v>
                </c:pt>
              </c:numCache>
            </c:numRef>
          </c:val>
          <c:extLst>
            <c:ext xmlns:c16="http://schemas.microsoft.com/office/drawing/2014/chart" uri="{C3380CC4-5D6E-409C-BE32-E72D297353CC}">
              <c16:uniqueId val="{00000001-F87A-4764-9471-EC6FADD2ECAA}"/>
            </c:ext>
          </c:extLst>
        </c:ser>
        <c:ser>
          <c:idx val="2"/>
          <c:order val="2"/>
          <c:tx>
            <c:strRef>
              <c:f>Sheet1!$D$1</c:f>
              <c:strCache>
                <c:ptCount val="1"/>
                <c:pt idx="0">
                  <c:v>Vinyl Ester Resin-Epoxy Based FOB Seoul</c:v>
                </c:pt>
              </c:strCache>
            </c:strRef>
          </c:tx>
          <c:spPr>
            <a:solidFill>
              <a:schemeClr val="accent3"/>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General</c:formatCode>
                <c:ptCount val="16"/>
                <c:pt idx="0">
                  <c:v>3613</c:v>
                </c:pt>
                <c:pt idx="1">
                  <c:v>3160</c:v>
                </c:pt>
                <c:pt idx="2">
                  <c:v>3515</c:v>
                </c:pt>
                <c:pt idx="3">
                  <c:v>4902</c:v>
                </c:pt>
                <c:pt idx="4">
                  <c:v>3197</c:v>
                </c:pt>
                <c:pt idx="5">
                  <c:v>2451</c:v>
                </c:pt>
                <c:pt idx="6">
                  <c:v>3685</c:v>
                </c:pt>
                <c:pt idx="7">
                  <c:v>3759</c:v>
                </c:pt>
                <c:pt idx="8">
                  <c:v>3815</c:v>
                </c:pt>
                <c:pt idx="9">
                  <c:v>3861</c:v>
                </c:pt>
                <c:pt idx="10">
                  <c:v>3942</c:v>
                </c:pt>
                <c:pt idx="11">
                  <c:v>4001</c:v>
                </c:pt>
                <c:pt idx="12">
                  <c:v>4050</c:v>
                </c:pt>
                <c:pt idx="13">
                  <c:v>4135</c:v>
                </c:pt>
                <c:pt idx="14">
                  <c:v>4197</c:v>
                </c:pt>
                <c:pt idx="15">
                  <c:v>4248</c:v>
                </c:pt>
              </c:numCache>
            </c:numRef>
          </c:val>
          <c:extLst>
            <c:ext xmlns:c16="http://schemas.microsoft.com/office/drawing/2014/chart" uri="{C3380CC4-5D6E-409C-BE32-E72D297353CC}">
              <c16:uniqueId val="{00000002-F87A-4764-9471-EC6FADD2ECAA}"/>
            </c:ext>
          </c:extLst>
        </c:ser>
        <c:ser>
          <c:idx val="3"/>
          <c:order val="3"/>
          <c:tx>
            <c:strRef>
              <c:f>Sheet1!$E$1</c:f>
              <c:strCache>
                <c:ptCount val="1"/>
                <c:pt idx="0">
                  <c:v>Vinyl Ester Resin-Epoxy Based FOB Qingdao</c:v>
                </c:pt>
              </c:strCache>
            </c:strRef>
          </c:tx>
          <c:spPr>
            <a:solidFill>
              <a:schemeClr val="accent4"/>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Sheet1!$E$2:$E$17</c:f>
              <c:numCache>
                <c:formatCode>General</c:formatCode>
                <c:ptCount val="16"/>
                <c:pt idx="0">
                  <c:v>3461</c:v>
                </c:pt>
                <c:pt idx="1">
                  <c:v>3019</c:v>
                </c:pt>
                <c:pt idx="2">
                  <c:v>3189</c:v>
                </c:pt>
                <c:pt idx="3">
                  <c:v>4711</c:v>
                </c:pt>
                <c:pt idx="4">
                  <c:v>3387</c:v>
                </c:pt>
                <c:pt idx="5">
                  <c:v>2452</c:v>
                </c:pt>
                <c:pt idx="6">
                  <c:v>3562</c:v>
                </c:pt>
                <c:pt idx="7">
                  <c:v>3612</c:v>
                </c:pt>
                <c:pt idx="8">
                  <c:v>3670</c:v>
                </c:pt>
                <c:pt idx="9">
                  <c:v>3716</c:v>
                </c:pt>
                <c:pt idx="10">
                  <c:v>3782</c:v>
                </c:pt>
                <c:pt idx="11">
                  <c:v>3881</c:v>
                </c:pt>
                <c:pt idx="12">
                  <c:v>3962</c:v>
                </c:pt>
                <c:pt idx="13">
                  <c:v>4045</c:v>
                </c:pt>
                <c:pt idx="14">
                  <c:v>4138</c:v>
                </c:pt>
                <c:pt idx="15">
                  <c:v>4205</c:v>
                </c:pt>
              </c:numCache>
            </c:numRef>
          </c:val>
          <c:extLst>
            <c:ext xmlns:c16="http://schemas.microsoft.com/office/drawing/2014/chart" uri="{C3380CC4-5D6E-409C-BE32-E72D297353CC}">
              <c16:uniqueId val="{00000003-F87A-4764-9471-EC6FADD2ECAA}"/>
            </c:ext>
          </c:extLst>
        </c:ser>
        <c:ser>
          <c:idx val="4"/>
          <c:order val="4"/>
          <c:tx>
            <c:strRef>
              <c:f>Sheet1!$F$1</c:f>
              <c:strCache>
                <c:ptCount val="1"/>
                <c:pt idx="0">
                  <c:v>Vinyl Ester Resin-Epoxy Based FOB Hamburg</c:v>
                </c:pt>
              </c:strCache>
            </c:strRef>
          </c:tx>
          <c:spPr>
            <a:solidFill>
              <a:schemeClr val="accent5"/>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Sheet1!$F$2:$F$17</c:f>
              <c:numCache>
                <c:formatCode>General</c:formatCode>
                <c:ptCount val="16"/>
                <c:pt idx="0">
                  <c:v>3686</c:v>
                </c:pt>
                <c:pt idx="1">
                  <c:v>3649</c:v>
                </c:pt>
                <c:pt idx="2">
                  <c:v>5452</c:v>
                </c:pt>
                <c:pt idx="3">
                  <c:v>3628</c:v>
                </c:pt>
                <c:pt idx="4">
                  <c:v>3383</c:v>
                </c:pt>
                <c:pt idx="5">
                  <c:v>2937</c:v>
                </c:pt>
                <c:pt idx="6">
                  <c:v>3243</c:v>
                </c:pt>
                <c:pt idx="7">
                  <c:v>3288</c:v>
                </c:pt>
                <c:pt idx="8">
                  <c:v>3341</c:v>
                </c:pt>
                <c:pt idx="9">
                  <c:v>3415</c:v>
                </c:pt>
                <c:pt idx="10">
                  <c:v>3476</c:v>
                </c:pt>
                <c:pt idx="11">
                  <c:v>3563</c:v>
                </c:pt>
                <c:pt idx="12">
                  <c:v>3638</c:v>
                </c:pt>
                <c:pt idx="13">
                  <c:v>3732</c:v>
                </c:pt>
                <c:pt idx="14">
                  <c:v>3818</c:v>
                </c:pt>
                <c:pt idx="15">
                  <c:v>3880</c:v>
                </c:pt>
              </c:numCache>
            </c:numRef>
          </c:val>
          <c:extLst>
            <c:ext xmlns:c16="http://schemas.microsoft.com/office/drawing/2014/chart" uri="{C3380CC4-5D6E-409C-BE32-E72D297353CC}">
              <c16:uniqueId val="{00000004-F87A-4764-9471-EC6FADD2ECAA}"/>
            </c:ext>
          </c:extLst>
        </c:ser>
        <c:dLbls>
          <c:showLegendKey val="0"/>
          <c:showVal val="0"/>
          <c:showCatName val="0"/>
          <c:showSerName val="0"/>
          <c:showPercent val="0"/>
          <c:showBubbleSize val="0"/>
        </c:dLbls>
        <c:gapWidth val="150"/>
        <c:overlap val="100"/>
        <c:axId val="567335776"/>
        <c:axId val="339206304"/>
      </c:barChart>
      <c:catAx>
        <c:axId val="567335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General" sourceLinked="1"/>
        <c:majorTickMark val="none"/>
        <c:minorTickMark val="none"/>
        <c:tickLblPos val="nextTo"/>
        <c:crossAx val="56733577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12.204218724555894</c:v>
                </c:pt>
                <c:pt idx="1">
                  <c:v>12.330951439996385</c:v>
                </c:pt>
                <c:pt idx="2">
                  <c:v>12.414540663362573</c:v>
                </c:pt>
                <c:pt idx="3">
                  <c:v>12.195783625748858</c:v>
                </c:pt>
                <c:pt idx="4">
                  <c:v>12.476496696455385</c:v>
                </c:pt>
                <c:pt idx="5">
                  <c:v>12.098330484310083</c:v>
                </c:pt>
                <c:pt idx="6">
                  <c:v>12.285781307020628</c:v>
                </c:pt>
                <c:pt idx="7">
                  <c:v>12.205236667684371</c:v>
                </c:pt>
                <c:pt idx="8">
                  <c:v>12.117791930701859</c:v>
                </c:pt>
                <c:pt idx="9">
                  <c:v>12.040694694754862</c:v>
                </c:pt>
                <c:pt idx="10">
                  <c:v>11.959868304051913</c:v>
                </c:pt>
                <c:pt idx="11">
                  <c:v>11.890755699436994</c:v>
                </c:pt>
                <c:pt idx="12">
                  <c:v>11.819004716944626</c:v>
                </c:pt>
                <c:pt idx="13">
                  <c:v>11.749485642487612</c:v>
                </c:pt>
                <c:pt idx="14">
                  <c:v>11.688040680095547</c:v>
                </c:pt>
                <c:pt idx="15">
                  <c:v>11.629962583047504</c:v>
                </c:pt>
              </c:numCache>
            </c:numRef>
          </c:val>
          <c:extLst>
            <c:ext xmlns:c16="http://schemas.microsoft.com/office/drawing/2014/chart" uri="{C3380CC4-5D6E-409C-BE32-E72D297353CC}">
              <c16:uniqueId val="{00000000-6D05-40AE-BA03-5569631CF695}"/>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8.8538472355545501</c:v>
                </c:pt>
                <c:pt idx="1">
                  <c:v>8.7308416250063434</c:v>
                </c:pt>
                <c:pt idx="2">
                  <c:v>8.6125419199632365</c:v>
                </c:pt>
                <c:pt idx="3">
                  <c:v>8.5035007125352493</c:v>
                </c:pt>
                <c:pt idx="4">
                  <c:v>8.4685268591520195</c:v>
                </c:pt>
                <c:pt idx="5">
                  <c:v>8.6471892486215314</c:v>
                </c:pt>
                <c:pt idx="6">
                  <c:v>8.5399411704180466</c:v>
                </c:pt>
                <c:pt idx="7">
                  <c:v>8.5190760707879321</c:v>
                </c:pt>
                <c:pt idx="8">
                  <c:v>8.4911525592608434</c:v>
                </c:pt>
                <c:pt idx="9">
                  <c:v>8.4657152247182879</c:v>
                </c:pt>
                <c:pt idx="10">
                  <c:v>8.4360574939526067</c:v>
                </c:pt>
                <c:pt idx="11">
                  <c:v>8.4135336454607934</c:v>
                </c:pt>
                <c:pt idx="12">
                  <c:v>8.3897392121154653</c:v>
                </c:pt>
                <c:pt idx="13">
                  <c:v>8.3676557102700091</c:v>
                </c:pt>
                <c:pt idx="14">
                  <c:v>8.3456769371254484</c:v>
                </c:pt>
                <c:pt idx="15">
                  <c:v>8.3243925335978179</c:v>
                </c:pt>
              </c:numCache>
            </c:numRef>
          </c:val>
          <c:extLst>
            <c:ext xmlns:c16="http://schemas.microsoft.com/office/drawing/2014/chart" uri="{C3380CC4-5D6E-409C-BE32-E72D297353CC}">
              <c16:uniqueId val="{00000001-6D05-40AE-BA03-5569631CF695}"/>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27.144923316708674</c:v>
                </c:pt>
                <c:pt idx="1">
                  <c:v>27.33219021888636</c:v>
                </c:pt>
                <c:pt idx="2">
                  <c:v>27.337728960456577</c:v>
                </c:pt>
                <c:pt idx="3">
                  <c:v>27.422700562171197</c:v>
                </c:pt>
                <c:pt idx="4">
                  <c:v>27.33698805962025</c:v>
                </c:pt>
                <c:pt idx="5">
                  <c:v>27.476560881304639</c:v>
                </c:pt>
                <c:pt idx="6">
                  <c:v>27.302790863787578</c:v>
                </c:pt>
                <c:pt idx="7">
                  <c:v>27.360958696273496</c:v>
                </c:pt>
                <c:pt idx="8">
                  <c:v>27.433536912265755</c:v>
                </c:pt>
                <c:pt idx="9">
                  <c:v>27.485820079135191</c:v>
                </c:pt>
                <c:pt idx="10">
                  <c:v>27.541670147465634</c:v>
                </c:pt>
                <c:pt idx="11">
                  <c:v>27.58809099321261</c:v>
                </c:pt>
                <c:pt idx="12">
                  <c:v>27.635996795481489</c:v>
                </c:pt>
                <c:pt idx="13">
                  <c:v>27.677752733336764</c:v>
                </c:pt>
                <c:pt idx="14">
                  <c:v>27.720999914707544</c:v>
                </c:pt>
                <c:pt idx="15">
                  <c:v>27.758921400986448</c:v>
                </c:pt>
              </c:numCache>
            </c:numRef>
          </c:val>
          <c:extLst>
            <c:ext xmlns:c16="http://schemas.microsoft.com/office/drawing/2014/chart" uri="{C3380CC4-5D6E-409C-BE32-E72D297353CC}">
              <c16:uniqueId val="{00000002-6D05-40AE-BA03-5569631CF695}"/>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51.79701072318089</c:v>
                </c:pt>
                <c:pt idx="1">
                  <c:v>51.606016716110901</c:v>
                </c:pt>
                <c:pt idx="2">
                  <c:v>51.63518845621762</c:v>
                </c:pt>
                <c:pt idx="3">
                  <c:v>51.878015099544697</c:v>
                </c:pt>
                <c:pt idx="4">
                  <c:v>51.71798838477234</c:v>
                </c:pt>
                <c:pt idx="5">
                  <c:v>51.777919385763752</c:v>
                </c:pt>
                <c:pt idx="6">
                  <c:v>51.871486658773733</c:v>
                </c:pt>
                <c:pt idx="7">
                  <c:v>51.914728565254201</c:v>
                </c:pt>
                <c:pt idx="8">
                  <c:v>51.957518597771546</c:v>
                </c:pt>
                <c:pt idx="9">
                  <c:v>52.007770001391663</c:v>
                </c:pt>
                <c:pt idx="10">
                  <c:v>52.062404054529843</c:v>
                </c:pt>
                <c:pt idx="11">
                  <c:v>52.107619661889601</c:v>
                </c:pt>
                <c:pt idx="12">
                  <c:v>52.15525927545842</c:v>
                </c:pt>
                <c:pt idx="13">
                  <c:v>52.205105913905626</c:v>
                </c:pt>
                <c:pt idx="14">
                  <c:v>52.245282468071466</c:v>
                </c:pt>
                <c:pt idx="15">
                  <c:v>52.286723482368238</c:v>
                </c:pt>
              </c:numCache>
            </c:numRef>
          </c:val>
          <c:extLst>
            <c:ext xmlns:c16="http://schemas.microsoft.com/office/drawing/2014/chart" uri="{C3380CC4-5D6E-409C-BE32-E72D297353CC}">
              <c16:uniqueId val="{00000003-6D05-40AE-BA03-5569631CF69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18.668521692880287</c:v>
                </c:pt>
                <c:pt idx="1">
                  <c:v>18.702286622101237</c:v>
                </c:pt>
                <c:pt idx="2">
                  <c:v>18.429144704556794</c:v>
                </c:pt>
                <c:pt idx="3">
                  <c:v>17.440358455564269</c:v>
                </c:pt>
                <c:pt idx="4">
                  <c:v>16.559826288560412</c:v>
                </c:pt>
                <c:pt idx="5">
                  <c:v>16.713737743866101</c:v>
                </c:pt>
              </c:numCache>
            </c:numRef>
          </c:val>
          <c:extLst>
            <c:ext xmlns:c16="http://schemas.microsoft.com/office/drawing/2014/chart" uri="{C3380CC4-5D6E-409C-BE32-E72D297353CC}">
              <c16:uniqueId val="{00000000-6D23-42C7-B489-85140C23EA33}"/>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81.331478307119738</c:v>
                </c:pt>
                <c:pt idx="1">
                  <c:v>81.297713377898774</c:v>
                </c:pt>
                <c:pt idx="2">
                  <c:v>81.570855295443224</c:v>
                </c:pt>
                <c:pt idx="3">
                  <c:v>82.559641544435721</c:v>
                </c:pt>
                <c:pt idx="4">
                  <c:v>83.440173711439598</c:v>
                </c:pt>
                <c:pt idx="5">
                  <c:v>83.286262256133909</c:v>
                </c:pt>
              </c:numCache>
            </c:numRef>
          </c:val>
          <c:extLst>
            <c:ext xmlns:c16="http://schemas.microsoft.com/office/drawing/2014/chart" uri="{C3380CC4-5D6E-409C-BE32-E72D297353CC}">
              <c16:uniqueId val="{00000001-6D23-42C7-B489-85140C23EA3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CDC-47F2-AD35-06C9FA67FE56}"/>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CDC-47F2-AD35-06C9FA67FE56}"/>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CDC-47F2-AD35-06C9FA67FE56}"/>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CDC-47F2-AD35-06C9FA67FE56}"/>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CDC-47F2-AD35-06C9FA67FE56}"/>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CDC-47F2-AD35-06C9FA67FE56}"/>
              </c:ext>
            </c:extLst>
          </c:dPt>
          <c:dPt>
            <c:idx val="6"/>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BCDC-47F2-AD35-06C9FA67FE56}"/>
              </c:ext>
            </c:extLst>
          </c:dPt>
          <c:dPt>
            <c:idx val="7"/>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2A65-4FD8-9C49-835C30AA4CAC}"/>
              </c:ext>
            </c:extLst>
          </c:dPt>
          <c:dPt>
            <c:idx val="8"/>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0-2A65-4FD8-9C49-835C30AA4CAC}"/>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DC-47F2-AD35-06C9FA67FE56}"/>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DC-47F2-AD35-06C9FA67FE56}"/>
                </c:ext>
              </c:extLst>
            </c:dLbl>
            <c:dLbl>
              <c:idx val="3"/>
              <c:layout>
                <c:manualLayout>
                  <c:x val="3.9186541449902031E-2"/>
                  <c:y val="-6.711409395973171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CDC-47F2-AD35-06C9FA67FE56}"/>
                </c:ext>
              </c:extLst>
            </c:dLbl>
            <c:dLbl>
              <c:idx val="4"/>
              <c:layout>
                <c:manualLayout>
                  <c:x val="0.11080332409972299"/>
                  <c:y val="-8.948545861297539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DC-47F2-AD35-06C9FA67FE56}"/>
                </c:ext>
              </c:extLst>
            </c:dLbl>
            <c:dLbl>
              <c:idx val="5"/>
              <c:layout>
                <c:manualLayout>
                  <c:x val="-0.13107222484967232"/>
                  <c:y val="-8.948545861297539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DC-47F2-AD35-06C9FA67FE56}"/>
                </c:ext>
              </c:extLst>
            </c:dLbl>
            <c:dLbl>
              <c:idx val="6"/>
              <c:layout>
                <c:manualLayout>
                  <c:x val="-9.7290723599756768E-2"/>
                  <c:y val="-9.395973154362416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CDC-47F2-AD35-06C9FA67FE56}"/>
                </c:ext>
              </c:extLst>
            </c:dLbl>
            <c:dLbl>
              <c:idx val="7"/>
              <c:layout>
                <c:manualLayout>
                  <c:x val="-7.8373082899804117E-2"/>
                  <c:y val="-0.2281879194630874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1-2A65-4FD8-9C49-835C30AA4CAC}"/>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Sheet1!$A$2:$A$10</c:f>
              <c:strCache>
                <c:ptCount val="9"/>
                <c:pt idx="0">
                  <c:v>AOC</c:v>
                </c:pt>
                <c:pt idx="1">
                  <c:v>INEOS Composites</c:v>
                </c:pt>
                <c:pt idx="2">
                  <c:v>Swancor Holding Co., LTD.</c:v>
                </c:pt>
                <c:pt idx="3">
                  <c:v>Showa Denko K.K.</c:v>
                </c:pt>
                <c:pt idx="4">
                  <c:v>Scott Bader Company Ltd.</c:v>
                </c:pt>
                <c:pt idx="5">
                  <c:v>Polynt-Reichhold</c:v>
                </c:pt>
                <c:pt idx="6">
                  <c:v>Eternal Chemical (China) Co., Ltd.</c:v>
                </c:pt>
                <c:pt idx="7">
                  <c:v>Sino Polymer</c:v>
                </c:pt>
                <c:pt idx="8">
                  <c:v>Others</c:v>
                </c:pt>
              </c:strCache>
            </c:strRef>
          </c:cat>
          <c:val>
            <c:numRef>
              <c:f>Sheet1!$B$2:$B$10</c:f>
              <c:numCache>
                <c:formatCode>0.00</c:formatCode>
                <c:ptCount val="9"/>
                <c:pt idx="0">
                  <c:v>15.133067895553728</c:v>
                </c:pt>
                <c:pt idx="1">
                  <c:v>10.96600845622711</c:v>
                </c:pt>
                <c:pt idx="2">
                  <c:v>7.5330378526327664</c:v>
                </c:pt>
                <c:pt idx="3">
                  <c:v>6.0950181684892835</c:v>
                </c:pt>
                <c:pt idx="4">
                  <c:v>6.0637398204600945</c:v>
                </c:pt>
                <c:pt idx="5">
                  <c:v>5.3867606135273416</c:v>
                </c:pt>
                <c:pt idx="6">
                  <c:v>4.6290738026855003</c:v>
                </c:pt>
                <c:pt idx="7">
                  <c:v>3.9358114637039345</c:v>
                </c:pt>
                <c:pt idx="8">
                  <c:v>40.257481926720239</c:v>
                </c:pt>
              </c:numCache>
            </c:numRef>
          </c:val>
          <c:extLst>
            <c:ext xmlns:c16="http://schemas.microsoft.com/office/drawing/2014/chart" uri="{C3380CC4-5D6E-409C-BE32-E72D297353CC}">
              <c16:uniqueId val="{0000000E-BCDC-47F2-AD35-06C9FA67FE56}"/>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241C-4966-9070-F125AC2EBC07}"/>
              </c:ext>
            </c:extLst>
          </c:dPt>
          <c:dPt>
            <c:idx val="5"/>
            <c:invertIfNegative val="0"/>
            <c:bubble3D val="0"/>
            <c:extLst>
              <c:ext xmlns:c16="http://schemas.microsoft.com/office/drawing/2014/chart" uri="{C3380CC4-5D6E-409C-BE32-E72D297353CC}">
                <c16:uniqueId val="{00000001-241C-4966-9070-F125AC2EBC07}"/>
              </c:ext>
            </c:extLst>
          </c:dPt>
          <c:dPt>
            <c:idx val="6"/>
            <c:invertIfNegative val="0"/>
            <c:bubble3D val="0"/>
            <c:extLst>
              <c:ext xmlns:c16="http://schemas.microsoft.com/office/drawing/2014/chart" uri="{C3380CC4-5D6E-409C-BE32-E72D297353CC}">
                <c16:uniqueId val="{00000002-241C-4966-9070-F125AC2EBC07}"/>
              </c:ext>
            </c:extLst>
          </c:dPt>
          <c:dPt>
            <c:idx val="7"/>
            <c:invertIfNegative val="0"/>
            <c:bubble3D val="0"/>
            <c:extLst>
              <c:ext xmlns:c16="http://schemas.microsoft.com/office/drawing/2014/chart" uri="{C3380CC4-5D6E-409C-BE32-E72D297353CC}">
                <c16:uniqueId val="{00000003-241C-4966-9070-F125AC2EBC07}"/>
              </c:ext>
            </c:extLst>
          </c:dPt>
          <c:dPt>
            <c:idx val="8"/>
            <c:invertIfNegative val="0"/>
            <c:bubble3D val="0"/>
            <c:extLst>
              <c:ext xmlns:c16="http://schemas.microsoft.com/office/drawing/2014/chart" uri="{C3380CC4-5D6E-409C-BE32-E72D297353CC}">
                <c16:uniqueId val="{00000004-241C-4966-9070-F125AC2EBC07}"/>
              </c:ext>
            </c:extLst>
          </c:dPt>
          <c:dPt>
            <c:idx val="9"/>
            <c:invertIfNegative val="0"/>
            <c:bubble3D val="0"/>
            <c:extLst>
              <c:ext xmlns:c16="http://schemas.microsoft.com/office/drawing/2014/chart" uri="{C3380CC4-5D6E-409C-BE32-E72D297353CC}">
                <c16:uniqueId val="{00000005-241C-4966-9070-F125AC2EBC07}"/>
              </c:ext>
            </c:extLst>
          </c:dPt>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427</c:v>
                </c:pt>
                <c:pt idx="1">
                  <c:v>427</c:v>
                </c:pt>
                <c:pt idx="2">
                  <c:v>427</c:v>
                </c:pt>
                <c:pt idx="3">
                  <c:v>427</c:v>
                </c:pt>
                <c:pt idx="4">
                  <c:v>442</c:v>
                </c:pt>
                <c:pt idx="5">
                  <c:v>442</c:v>
                </c:pt>
                <c:pt idx="6">
                  <c:v>477</c:v>
                </c:pt>
                <c:pt idx="7">
                  <c:v>477</c:v>
                </c:pt>
                <c:pt idx="8">
                  <c:v>482</c:v>
                </c:pt>
                <c:pt idx="9">
                  <c:v>482</c:v>
                </c:pt>
                <c:pt idx="10">
                  <c:v>482</c:v>
                </c:pt>
                <c:pt idx="11">
                  <c:v>482</c:v>
                </c:pt>
                <c:pt idx="12">
                  <c:v>487</c:v>
                </c:pt>
                <c:pt idx="13">
                  <c:v>487</c:v>
                </c:pt>
                <c:pt idx="14">
                  <c:v>487</c:v>
                </c:pt>
                <c:pt idx="15">
                  <c:v>487</c:v>
                </c:pt>
              </c:numCache>
            </c:numRef>
          </c:val>
          <c:extLst>
            <c:ext xmlns:c16="http://schemas.microsoft.com/office/drawing/2014/chart" uri="{C3380CC4-5D6E-409C-BE32-E72D297353CC}">
              <c16:uniqueId val="{00000006-241C-4966-9070-F125AC2EBC07}"/>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314.75651199999999</c:v>
                </c:pt>
                <c:pt idx="1">
                  <c:v>326.126576</c:v>
                </c:pt>
                <c:pt idx="2">
                  <c:v>336.81658000000004</c:v>
                </c:pt>
                <c:pt idx="3">
                  <c:v>340.01602400000002</c:v>
                </c:pt>
                <c:pt idx="4">
                  <c:v>356.80038804301074</c:v>
                </c:pt>
                <c:pt idx="5">
                  <c:v>327.28074223655909</c:v>
                </c:pt>
                <c:pt idx="6">
                  <c:v>369.29728339784941</c:v>
                </c:pt>
                <c:pt idx="7">
                  <c:v>377.27741466666669</c:v>
                </c:pt>
                <c:pt idx="8">
                  <c:v>387.35587488172041</c:v>
                </c:pt>
                <c:pt idx="9">
                  <c:v>386.68242993548387</c:v>
                </c:pt>
                <c:pt idx="10">
                  <c:v>399.05562800000001</c:v>
                </c:pt>
                <c:pt idx="11">
                  <c:v>412.44335509677421</c:v>
                </c:pt>
                <c:pt idx="12">
                  <c:v>421.67301015053766</c:v>
                </c:pt>
                <c:pt idx="13">
                  <c:v>430.31136520430107</c:v>
                </c:pt>
                <c:pt idx="14">
                  <c:v>435.06336025806456</c:v>
                </c:pt>
                <c:pt idx="15">
                  <c:v>441.21841531182798</c:v>
                </c:pt>
              </c:numCache>
            </c:numRef>
          </c:val>
          <c:extLst>
            <c:ext xmlns:c16="http://schemas.microsoft.com/office/drawing/2014/chart" uri="{C3380CC4-5D6E-409C-BE32-E72D297353CC}">
              <c16:uniqueId val="{00000007-241C-4966-9070-F125AC2EBC07}"/>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5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3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5.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8.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4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F1A62D-1C77-4F5F-89E4-3D4B1247408D}" type="doc">
      <dgm:prSet loTypeId="urn:microsoft.com/office/officeart/2005/8/layout/process2" loCatId="process" qsTypeId="urn:microsoft.com/office/officeart/2005/8/quickstyle/simple1" qsCatId="simple" csTypeId="urn:microsoft.com/office/officeart/2005/8/colors/accent1_2" csCatId="accent1" phldr="1"/>
      <dgm:spPr/>
    </dgm:pt>
    <dgm:pt modelId="{7B430881-09B4-41FF-BB95-9A32F557ECF6}">
      <dgm:prSet phldrT="[Text]" custT="1"/>
      <dgm:spPr/>
      <dgm:t>
        <a:bodyPr/>
        <a:lstStyle/>
        <a:p>
          <a:pPr algn="ctr"/>
          <a:r>
            <a:rPr lang="en-US" sz="1200">
              <a:latin typeface="Arial" panose="020B0604020202020204" pitchFamily="34" charset="0"/>
              <a:cs typeface="Arial" panose="020B0604020202020204" pitchFamily="34" charset="0"/>
            </a:rPr>
            <a:t>Reactor Charged Epoxy</a:t>
          </a:r>
        </a:p>
      </dgm:t>
    </dgm:pt>
    <dgm:pt modelId="{4D07A954-FDA8-47D2-AE8B-3B93814DEF89}" type="parTrans" cxnId="{F409A935-12A0-4D99-B1D1-EFCDE8015ACB}">
      <dgm:prSet/>
      <dgm:spPr/>
      <dgm:t>
        <a:bodyPr/>
        <a:lstStyle/>
        <a:p>
          <a:pPr algn="ctr"/>
          <a:endParaRPr lang="en-US"/>
        </a:p>
      </dgm:t>
    </dgm:pt>
    <dgm:pt modelId="{4346684F-5B3A-4298-864B-CB686C5DD363}" type="sibTrans" cxnId="{F409A935-12A0-4D99-B1D1-EFCDE8015ACB}">
      <dgm:prSet/>
      <dgm:spPr/>
      <dgm:t>
        <a:bodyPr/>
        <a:lstStyle/>
        <a:p>
          <a:pPr algn="ctr"/>
          <a:endParaRPr lang="en-US"/>
        </a:p>
      </dgm:t>
    </dgm:pt>
    <dgm:pt modelId="{0F20D737-EA8F-48FA-A4BC-F45D9BCDFF8D}">
      <dgm:prSet phldrT="[Text]" custT="1"/>
      <dgm:spPr/>
      <dgm:t>
        <a:bodyPr/>
        <a:lstStyle/>
        <a:p>
          <a:pPr algn="ctr"/>
          <a:r>
            <a:rPr lang="en-US" sz="1200">
              <a:latin typeface="Arial" panose="020B0604020202020204" pitchFamily="34" charset="0"/>
              <a:cs typeface="Arial" panose="020B0604020202020204" pitchFamily="34" charset="0"/>
            </a:rPr>
            <a:t>Reactor Add Metha Acrylic Acid</a:t>
          </a:r>
        </a:p>
      </dgm:t>
    </dgm:pt>
    <dgm:pt modelId="{1B5B0122-A17F-4234-A73E-751C6E2B5E49}" type="parTrans" cxnId="{7365472E-79C1-48AA-BAF2-E71E86397451}">
      <dgm:prSet/>
      <dgm:spPr/>
      <dgm:t>
        <a:bodyPr/>
        <a:lstStyle/>
        <a:p>
          <a:pPr algn="ctr"/>
          <a:endParaRPr lang="en-US"/>
        </a:p>
      </dgm:t>
    </dgm:pt>
    <dgm:pt modelId="{D7907FAA-CDE6-4206-8F4F-33CA4AA2A9D8}" type="sibTrans" cxnId="{7365472E-79C1-48AA-BAF2-E71E86397451}">
      <dgm:prSet/>
      <dgm:spPr/>
      <dgm:t>
        <a:bodyPr/>
        <a:lstStyle/>
        <a:p>
          <a:pPr algn="ctr"/>
          <a:endParaRPr lang="en-US"/>
        </a:p>
      </dgm:t>
    </dgm:pt>
    <dgm:pt modelId="{F8DD82D6-0388-4D98-B982-7E70C9DE962D}">
      <dgm:prSet phldrT="[Text]" custT="1"/>
      <dgm:spPr/>
      <dgm:t>
        <a:bodyPr/>
        <a:lstStyle/>
        <a:p>
          <a:pPr algn="ctr"/>
          <a:r>
            <a:rPr lang="en-US" sz="1200">
              <a:latin typeface="Arial" panose="020B0604020202020204" pitchFamily="34" charset="0"/>
              <a:cs typeface="Arial" panose="020B0604020202020204" pitchFamily="34" charset="0"/>
            </a:rPr>
            <a:t>Drop Tank Charge Styrene (Blend up to the uniform materials)</a:t>
          </a:r>
        </a:p>
      </dgm:t>
    </dgm:pt>
    <dgm:pt modelId="{927B979B-5737-4E2E-AEFC-1C872F894091}" type="parTrans" cxnId="{2B525418-E3FA-410A-ACD0-DF59E43A5308}">
      <dgm:prSet/>
      <dgm:spPr/>
      <dgm:t>
        <a:bodyPr/>
        <a:lstStyle/>
        <a:p>
          <a:pPr algn="ctr"/>
          <a:endParaRPr lang="en-US"/>
        </a:p>
      </dgm:t>
    </dgm:pt>
    <dgm:pt modelId="{07295610-344A-4491-9517-57A917AAD07D}" type="sibTrans" cxnId="{2B525418-E3FA-410A-ACD0-DF59E43A5308}">
      <dgm:prSet/>
      <dgm:spPr/>
      <dgm:t>
        <a:bodyPr/>
        <a:lstStyle/>
        <a:p>
          <a:pPr algn="ctr"/>
          <a:endParaRPr lang="en-US"/>
        </a:p>
      </dgm:t>
    </dgm:pt>
    <dgm:pt modelId="{C41E1870-2294-401A-BE68-F84858741234}">
      <dgm:prSet custT="1"/>
      <dgm:spPr/>
      <dgm:t>
        <a:bodyPr/>
        <a:lstStyle/>
        <a:p>
          <a:pPr algn="ctr"/>
          <a:r>
            <a:rPr lang="en-US" sz="1200">
              <a:latin typeface="Arial" panose="020B0604020202020204" pitchFamily="34" charset="0"/>
              <a:cs typeface="Arial" panose="020B0604020202020204" pitchFamily="34" charset="0"/>
            </a:rPr>
            <a:t>Packing Vinly Ester Resin</a:t>
          </a:r>
        </a:p>
      </dgm:t>
    </dgm:pt>
    <dgm:pt modelId="{3C1AE0EB-BFA5-40A6-BDD9-0EE3C892081F}" type="parTrans" cxnId="{EE693547-AFCE-4642-9AE8-55B0C227836C}">
      <dgm:prSet/>
      <dgm:spPr/>
      <dgm:t>
        <a:bodyPr/>
        <a:lstStyle/>
        <a:p>
          <a:pPr algn="ctr"/>
          <a:endParaRPr lang="en-US"/>
        </a:p>
      </dgm:t>
    </dgm:pt>
    <dgm:pt modelId="{6C93C0F2-1366-4078-B2CE-ECF545004C19}" type="sibTrans" cxnId="{EE693547-AFCE-4642-9AE8-55B0C227836C}">
      <dgm:prSet/>
      <dgm:spPr/>
      <dgm:t>
        <a:bodyPr/>
        <a:lstStyle/>
        <a:p>
          <a:pPr algn="ctr"/>
          <a:endParaRPr lang="en-US"/>
        </a:p>
      </dgm:t>
    </dgm:pt>
    <dgm:pt modelId="{0C20CF32-3E00-4194-B226-D9C31142E94B}" type="pres">
      <dgm:prSet presAssocID="{5BF1A62D-1C77-4F5F-89E4-3D4B1247408D}" presName="linearFlow" presStyleCnt="0">
        <dgm:presLayoutVars>
          <dgm:resizeHandles val="exact"/>
        </dgm:presLayoutVars>
      </dgm:prSet>
      <dgm:spPr/>
    </dgm:pt>
    <dgm:pt modelId="{9F32015A-7A8D-48AA-A894-320A37196575}" type="pres">
      <dgm:prSet presAssocID="{7B430881-09B4-41FF-BB95-9A32F557ECF6}" presName="node" presStyleLbl="node1" presStyleIdx="0" presStyleCnt="4" custScaleX="173942" custScaleY="54381">
        <dgm:presLayoutVars>
          <dgm:bulletEnabled val="1"/>
        </dgm:presLayoutVars>
      </dgm:prSet>
      <dgm:spPr/>
    </dgm:pt>
    <dgm:pt modelId="{F8D3000E-DBB2-46C6-9A70-A52AA8E3A890}" type="pres">
      <dgm:prSet presAssocID="{4346684F-5B3A-4298-864B-CB686C5DD363}" presName="sibTrans" presStyleLbl="sibTrans2D1" presStyleIdx="0" presStyleCnt="3"/>
      <dgm:spPr/>
    </dgm:pt>
    <dgm:pt modelId="{05791DA3-0C5A-4312-9499-EEC2E12F1CE2}" type="pres">
      <dgm:prSet presAssocID="{4346684F-5B3A-4298-864B-CB686C5DD363}" presName="connectorText" presStyleLbl="sibTrans2D1" presStyleIdx="0" presStyleCnt="3"/>
      <dgm:spPr/>
    </dgm:pt>
    <dgm:pt modelId="{A51E7E5D-9C9D-4A0D-AA83-249E946D51B2}" type="pres">
      <dgm:prSet presAssocID="{0F20D737-EA8F-48FA-A4BC-F45D9BCDFF8D}" presName="node" presStyleLbl="node1" presStyleIdx="1" presStyleCnt="4" custScaleX="175964" custScaleY="53994">
        <dgm:presLayoutVars>
          <dgm:bulletEnabled val="1"/>
        </dgm:presLayoutVars>
      </dgm:prSet>
      <dgm:spPr/>
    </dgm:pt>
    <dgm:pt modelId="{19E2037C-5322-4D1A-AFA8-22E3CCC7742D}" type="pres">
      <dgm:prSet presAssocID="{D7907FAA-CDE6-4206-8F4F-33CA4AA2A9D8}" presName="sibTrans" presStyleLbl="sibTrans2D1" presStyleIdx="1" presStyleCnt="3"/>
      <dgm:spPr/>
    </dgm:pt>
    <dgm:pt modelId="{A61BBFED-EB86-4EFA-BD2E-83B5C0A87739}" type="pres">
      <dgm:prSet presAssocID="{D7907FAA-CDE6-4206-8F4F-33CA4AA2A9D8}" presName="connectorText" presStyleLbl="sibTrans2D1" presStyleIdx="1" presStyleCnt="3"/>
      <dgm:spPr/>
    </dgm:pt>
    <dgm:pt modelId="{57F8677B-4B2F-4D96-B669-650E0F570902}" type="pres">
      <dgm:prSet presAssocID="{F8DD82D6-0388-4D98-B982-7E70C9DE962D}" presName="node" presStyleLbl="node1" presStyleIdx="2" presStyleCnt="4" custScaleX="179483" custScaleY="54972">
        <dgm:presLayoutVars>
          <dgm:bulletEnabled val="1"/>
        </dgm:presLayoutVars>
      </dgm:prSet>
      <dgm:spPr/>
    </dgm:pt>
    <dgm:pt modelId="{5EF301FB-12DB-4448-A623-7F504C05AC11}" type="pres">
      <dgm:prSet presAssocID="{07295610-344A-4491-9517-57A917AAD07D}" presName="sibTrans" presStyleLbl="sibTrans2D1" presStyleIdx="2" presStyleCnt="3"/>
      <dgm:spPr/>
    </dgm:pt>
    <dgm:pt modelId="{DCAC2576-C688-4860-AB28-F1D6D0966337}" type="pres">
      <dgm:prSet presAssocID="{07295610-344A-4491-9517-57A917AAD07D}" presName="connectorText" presStyleLbl="sibTrans2D1" presStyleIdx="2" presStyleCnt="3"/>
      <dgm:spPr/>
    </dgm:pt>
    <dgm:pt modelId="{892777FC-C98C-4391-BB68-E1E56DA87461}" type="pres">
      <dgm:prSet presAssocID="{C41E1870-2294-401A-BE68-F84858741234}" presName="node" presStyleLbl="node1" presStyleIdx="3" presStyleCnt="4" custScaleX="182079" custScaleY="56043">
        <dgm:presLayoutVars>
          <dgm:bulletEnabled val="1"/>
        </dgm:presLayoutVars>
      </dgm:prSet>
      <dgm:spPr/>
    </dgm:pt>
  </dgm:ptLst>
  <dgm:cxnLst>
    <dgm:cxn modelId="{2B525418-E3FA-410A-ACD0-DF59E43A5308}" srcId="{5BF1A62D-1C77-4F5F-89E4-3D4B1247408D}" destId="{F8DD82D6-0388-4D98-B982-7E70C9DE962D}" srcOrd="2" destOrd="0" parTransId="{927B979B-5737-4E2E-AEFC-1C872F894091}" sibTransId="{07295610-344A-4491-9517-57A917AAD07D}"/>
    <dgm:cxn modelId="{2658122D-F104-4A80-9FB3-3E9D3822EFFB}" type="presOf" srcId="{07295610-344A-4491-9517-57A917AAD07D}" destId="{5EF301FB-12DB-4448-A623-7F504C05AC11}" srcOrd="0" destOrd="0" presId="urn:microsoft.com/office/officeart/2005/8/layout/process2"/>
    <dgm:cxn modelId="{7365472E-79C1-48AA-BAF2-E71E86397451}" srcId="{5BF1A62D-1C77-4F5F-89E4-3D4B1247408D}" destId="{0F20D737-EA8F-48FA-A4BC-F45D9BCDFF8D}" srcOrd="1" destOrd="0" parTransId="{1B5B0122-A17F-4234-A73E-751C6E2B5E49}" sibTransId="{D7907FAA-CDE6-4206-8F4F-33CA4AA2A9D8}"/>
    <dgm:cxn modelId="{F409A935-12A0-4D99-B1D1-EFCDE8015ACB}" srcId="{5BF1A62D-1C77-4F5F-89E4-3D4B1247408D}" destId="{7B430881-09B4-41FF-BB95-9A32F557ECF6}" srcOrd="0" destOrd="0" parTransId="{4D07A954-FDA8-47D2-AE8B-3B93814DEF89}" sibTransId="{4346684F-5B3A-4298-864B-CB686C5DD363}"/>
    <dgm:cxn modelId="{462DE863-408F-4E26-B8B5-F51EB16FB25B}" type="presOf" srcId="{7B430881-09B4-41FF-BB95-9A32F557ECF6}" destId="{9F32015A-7A8D-48AA-A894-320A37196575}" srcOrd="0" destOrd="0" presId="urn:microsoft.com/office/officeart/2005/8/layout/process2"/>
    <dgm:cxn modelId="{EE693547-AFCE-4642-9AE8-55B0C227836C}" srcId="{5BF1A62D-1C77-4F5F-89E4-3D4B1247408D}" destId="{C41E1870-2294-401A-BE68-F84858741234}" srcOrd="3" destOrd="0" parTransId="{3C1AE0EB-BFA5-40A6-BDD9-0EE3C892081F}" sibTransId="{6C93C0F2-1366-4078-B2CE-ECF545004C19}"/>
    <dgm:cxn modelId="{674BD568-8625-45DE-87F8-F2E3897BA3E6}" type="presOf" srcId="{4346684F-5B3A-4298-864B-CB686C5DD363}" destId="{05791DA3-0C5A-4312-9499-EEC2E12F1CE2}" srcOrd="1" destOrd="0" presId="urn:microsoft.com/office/officeart/2005/8/layout/process2"/>
    <dgm:cxn modelId="{4C1C3D54-C205-44EF-B751-C0CCB0297061}" type="presOf" srcId="{4346684F-5B3A-4298-864B-CB686C5DD363}" destId="{F8D3000E-DBB2-46C6-9A70-A52AA8E3A890}" srcOrd="0" destOrd="0" presId="urn:microsoft.com/office/officeart/2005/8/layout/process2"/>
    <dgm:cxn modelId="{66FCDE8B-1785-45F4-A3EC-CDCA027741BB}" type="presOf" srcId="{F8DD82D6-0388-4D98-B982-7E70C9DE962D}" destId="{57F8677B-4B2F-4D96-B669-650E0F570902}" srcOrd="0" destOrd="0" presId="urn:microsoft.com/office/officeart/2005/8/layout/process2"/>
    <dgm:cxn modelId="{7E09BAA1-E0BD-4A79-AE37-A9FD0DBFF5EE}" type="presOf" srcId="{5BF1A62D-1C77-4F5F-89E4-3D4B1247408D}" destId="{0C20CF32-3E00-4194-B226-D9C31142E94B}" srcOrd="0" destOrd="0" presId="urn:microsoft.com/office/officeart/2005/8/layout/process2"/>
    <dgm:cxn modelId="{71887AAE-9FF8-434F-B118-CFF548E8CAEC}" type="presOf" srcId="{0F20D737-EA8F-48FA-A4BC-F45D9BCDFF8D}" destId="{A51E7E5D-9C9D-4A0D-AA83-249E946D51B2}" srcOrd="0" destOrd="0" presId="urn:microsoft.com/office/officeart/2005/8/layout/process2"/>
    <dgm:cxn modelId="{35D7EEBC-C533-440C-A425-A1C4F90F9901}" type="presOf" srcId="{D7907FAA-CDE6-4206-8F4F-33CA4AA2A9D8}" destId="{19E2037C-5322-4D1A-AFA8-22E3CCC7742D}" srcOrd="0" destOrd="0" presId="urn:microsoft.com/office/officeart/2005/8/layout/process2"/>
    <dgm:cxn modelId="{9E73BEC3-D1B9-43D9-8B85-ED1B13EE8442}" type="presOf" srcId="{C41E1870-2294-401A-BE68-F84858741234}" destId="{892777FC-C98C-4391-BB68-E1E56DA87461}" srcOrd="0" destOrd="0" presId="urn:microsoft.com/office/officeart/2005/8/layout/process2"/>
    <dgm:cxn modelId="{C9A7ABE9-FDF5-4507-B872-42631011E784}" type="presOf" srcId="{07295610-344A-4491-9517-57A917AAD07D}" destId="{DCAC2576-C688-4860-AB28-F1D6D0966337}" srcOrd="1" destOrd="0" presId="urn:microsoft.com/office/officeart/2005/8/layout/process2"/>
    <dgm:cxn modelId="{55EBACF8-3210-4B6C-A10F-71AC3A2F1F72}" type="presOf" srcId="{D7907FAA-CDE6-4206-8F4F-33CA4AA2A9D8}" destId="{A61BBFED-EB86-4EFA-BD2E-83B5C0A87739}" srcOrd="1" destOrd="0" presId="urn:microsoft.com/office/officeart/2005/8/layout/process2"/>
    <dgm:cxn modelId="{F4FE0BD7-7F00-44CB-8B56-3599C9ADB4FA}" type="presParOf" srcId="{0C20CF32-3E00-4194-B226-D9C31142E94B}" destId="{9F32015A-7A8D-48AA-A894-320A37196575}" srcOrd="0" destOrd="0" presId="urn:microsoft.com/office/officeart/2005/8/layout/process2"/>
    <dgm:cxn modelId="{DCE9EFD8-0166-4E46-8447-936E10C71DBF}" type="presParOf" srcId="{0C20CF32-3E00-4194-B226-D9C31142E94B}" destId="{F8D3000E-DBB2-46C6-9A70-A52AA8E3A890}" srcOrd="1" destOrd="0" presId="urn:microsoft.com/office/officeart/2005/8/layout/process2"/>
    <dgm:cxn modelId="{261BDB6D-2088-4E52-8340-7C55551ED778}" type="presParOf" srcId="{F8D3000E-DBB2-46C6-9A70-A52AA8E3A890}" destId="{05791DA3-0C5A-4312-9499-EEC2E12F1CE2}" srcOrd="0" destOrd="0" presId="urn:microsoft.com/office/officeart/2005/8/layout/process2"/>
    <dgm:cxn modelId="{6C03BB05-680A-4D69-BB38-E58A7D780D83}" type="presParOf" srcId="{0C20CF32-3E00-4194-B226-D9C31142E94B}" destId="{A51E7E5D-9C9D-4A0D-AA83-249E946D51B2}" srcOrd="2" destOrd="0" presId="urn:microsoft.com/office/officeart/2005/8/layout/process2"/>
    <dgm:cxn modelId="{A84260E5-BFCA-4A17-BC13-118AC2EE8013}" type="presParOf" srcId="{0C20CF32-3E00-4194-B226-D9C31142E94B}" destId="{19E2037C-5322-4D1A-AFA8-22E3CCC7742D}" srcOrd="3" destOrd="0" presId="urn:microsoft.com/office/officeart/2005/8/layout/process2"/>
    <dgm:cxn modelId="{FFF6EBC8-97FD-4D46-B285-53AA4952A966}" type="presParOf" srcId="{19E2037C-5322-4D1A-AFA8-22E3CCC7742D}" destId="{A61BBFED-EB86-4EFA-BD2E-83B5C0A87739}" srcOrd="0" destOrd="0" presId="urn:microsoft.com/office/officeart/2005/8/layout/process2"/>
    <dgm:cxn modelId="{1D68E11D-59C7-47DA-A965-2797D5FA57B0}" type="presParOf" srcId="{0C20CF32-3E00-4194-B226-D9C31142E94B}" destId="{57F8677B-4B2F-4D96-B669-650E0F570902}" srcOrd="4" destOrd="0" presId="urn:microsoft.com/office/officeart/2005/8/layout/process2"/>
    <dgm:cxn modelId="{A920050E-C058-46B5-811D-D1AB576180EF}" type="presParOf" srcId="{0C20CF32-3E00-4194-B226-D9C31142E94B}" destId="{5EF301FB-12DB-4448-A623-7F504C05AC11}" srcOrd="5" destOrd="0" presId="urn:microsoft.com/office/officeart/2005/8/layout/process2"/>
    <dgm:cxn modelId="{8F1A2636-CE0E-4250-950B-1ABC3B353D71}" type="presParOf" srcId="{5EF301FB-12DB-4448-A623-7F504C05AC11}" destId="{DCAC2576-C688-4860-AB28-F1D6D0966337}" srcOrd="0" destOrd="0" presId="urn:microsoft.com/office/officeart/2005/8/layout/process2"/>
    <dgm:cxn modelId="{1B35472B-64EC-40C2-BB5C-BA57FF0B4F49}" type="presParOf" srcId="{0C20CF32-3E00-4194-B226-D9C31142E94B}" destId="{892777FC-C98C-4391-BB68-E1E56DA87461}" srcOrd="6" destOrd="0" presId="urn:microsoft.com/office/officeart/2005/8/layout/process2"/>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32015A-7A8D-48AA-A894-320A37196575}">
      <dsp:nvSpPr>
        <dsp:cNvPr id="0" name=""/>
        <dsp:cNvSpPr/>
      </dsp:nvSpPr>
      <dsp:spPr>
        <a:xfrm>
          <a:off x="1851772" y="1171"/>
          <a:ext cx="2573430" cy="44697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Reactor Charged Epoxy</a:t>
          </a:r>
        </a:p>
      </dsp:txBody>
      <dsp:txXfrm>
        <a:off x="1864863" y="14262"/>
        <a:ext cx="2547248" cy="420792"/>
      </dsp:txXfrm>
    </dsp:sp>
    <dsp:sp modelId="{F8D3000E-DBB2-46C6-9A70-A52AA8E3A890}">
      <dsp:nvSpPr>
        <dsp:cNvPr id="0" name=""/>
        <dsp:cNvSpPr/>
      </dsp:nvSpPr>
      <dsp:spPr>
        <a:xfrm rot="5400000">
          <a:off x="2984375" y="468694"/>
          <a:ext cx="308224" cy="369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5400000">
        <a:off x="3027527" y="499517"/>
        <a:ext cx="221921" cy="215757"/>
      </dsp:txXfrm>
    </dsp:sp>
    <dsp:sp modelId="{A51E7E5D-9C9D-4A0D-AA83-249E946D51B2}">
      <dsp:nvSpPr>
        <dsp:cNvPr id="0" name=""/>
        <dsp:cNvSpPr/>
      </dsp:nvSpPr>
      <dsp:spPr>
        <a:xfrm>
          <a:off x="1836814" y="859111"/>
          <a:ext cx="2603345" cy="4437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Reactor Add Metha Acrylic Acid</a:t>
          </a:r>
        </a:p>
      </dsp:txBody>
      <dsp:txXfrm>
        <a:off x="1849812" y="872109"/>
        <a:ext cx="2577349" cy="417797"/>
      </dsp:txXfrm>
    </dsp:sp>
    <dsp:sp modelId="{19E2037C-5322-4D1A-AFA8-22E3CCC7742D}">
      <dsp:nvSpPr>
        <dsp:cNvPr id="0" name=""/>
        <dsp:cNvSpPr/>
      </dsp:nvSpPr>
      <dsp:spPr>
        <a:xfrm rot="5400000">
          <a:off x="2984375" y="1323453"/>
          <a:ext cx="308224" cy="369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5400000">
        <a:off x="3027527" y="1354276"/>
        <a:ext cx="221921" cy="215757"/>
      </dsp:txXfrm>
    </dsp:sp>
    <dsp:sp modelId="{57F8677B-4B2F-4D96-B669-650E0F570902}">
      <dsp:nvSpPr>
        <dsp:cNvPr id="0" name=""/>
        <dsp:cNvSpPr/>
      </dsp:nvSpPr>
      <dsp:spPr>
        <a:xfrm>
          <a:off x="1810783" y="1713870"/>
          <a:ext cx="2655408" cy="45183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Drop Tank Charge Styrene (Blend up to the uniform materials)</a:t>
          </a:r>
        </a:p>
      </dsp:txBody>
      <dsp:txXfrm>
        <a:off x="1824017" y="1727104"/>
        <a:ext cx="2628940" cy="425364"/>
      </dsp:txXfrm>
    </dsp:sp>
    <dsp:sp modelId="{5EF301FB-12DB-4448-A623-7F504C05AC11}">
      <dsp:nvSpPr>
        <dsp:cNvPr id="0" name=""/>
        <dsp:cNvSpPr/>
      </dsp:nvSpPr>
      <dsp:spPr>
        <a:xfrm rot="5400000">
          <a:off x="2984375" y="2186251"/>
          <a:ext cx="308224" cy="369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5400000">
        <a:off x="3027527" y="2217074"/>
        <a:ext cx="221921" cy="215757"/>
      </dsp:txXfrm>
    </dsp:sp>
    <dsp:sp modelId="{892777FC-C98C-4391-BB68-E1E56DA87461}">
      <dsp:nvSpPr>
        <dsp:cNvPr id="0" name=""/>
        <dsp:cNvSpPr/>
      </dsp:nvSpPr>
      <dsp:spPr>
        <a:xfrm>
          <a:off x="1791579" y="2576668"/>
          <a:ext cx="2693815" cy="4606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Packing Vinly Ester Resin</a:t>
          </a:r>
        </a:p>
      </dsp:txBody>
      <dsp:txXfrm>
        <a:off x="1805071" y="2590160"/>
        <a:ext cx="2666831" cy="43365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0.6761</cdr:x>
      <cdr:y>0.72388</cdr:y>
    </cdr:from>
    <cdr:to>
      <cdr:x>0.93239</cdr:x>
      <cdr:y>0.99129</cdr:y>
    </cdr:to>
    <cdr:sp macro="" textlink="">
      <cdr:nvSpPr>
        <cdr:cNvPr id="2" name="Rectangle 1">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4095751" y="1847850"/>
          <a:ext cx="1552574" cy="682616"/>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6.30% By Volume</a:t>
          </a:r>
        </a:p>
      </cdr:txBody>
    </cdr:sp>
  </cdr:relSizeAnchor>
</c:userShapes>
</file>

<file path=word/drawings/drawing2.xml><?xml version="1.0" encoding="utf-8"?>
<c:userShapes xmlns:c="http://schemas.openxmlformats.org/drawingml/2006/chart">
  <cdr:relSizeAnchor xmlns:cdr="http://schemas.openxmlformats.org/drawingml/2006/chartDrawing">
    <cdr:from>
      <cdr:x>0.70388</cdr:x>
      <cdr:y>0.89445</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0.70737</cdr:x>
      <cdr:y>0.90389</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0.10359</cdr:x>
      <cdr:y>0.70925</cdr:y>
    </cdr:from>
    <cdr:to>
      <cdr:x>0.34175</cdr:x>
      <cdr:y>1</cdr:y>
    </cdr:to>
    <cdr:sp macro="" textlink="">
      <cdr:nvSpPr>
        <cdr:cNvPr id="4" name="Rectangle 3">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664061" y="1587567"/>
          <a:ext cx="1526683" cy="650808"/>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2015-2020</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 1.40% By Volume</a:t>
          </a:r>
        </a:p>
      </cdr:txBody>
    </cdr:sp>
  </cdr:relSizeAnchor>
  <cdr:relSizeAnchor xmlns:cdr="http://schemas.openxmlformats.org/drawingml/2006/chartDrawing">
    <cdr:from>
      <cdr:x>0.72868</cdr:x>
      <cdr:y>0.73627</cdr:y>
    </cdr:from>
    <cdr:to>
      <cdr:x>0.97325</cdr:x>
      <cdr:y>0.96596</cdr:y>
    </cdr:to>
    <cdr:sp macro="" textlink="">
      <cdr:nvSpPr>
        <cdr:cNvPr id="5" name="Rectangle 4">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671083" y="1648043"/>
          <a:ext cx="1567773" cy="514132"/>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5.30% By Volume</a:t>
          </a:r>
        </a:p>
      </cdr:txBody>
    </cdr:sp>
  </cdr:relSizeAnchor>
</c:userShapes>
</file>

<file path=word/drawings/drawing5.xml><?xml version="1.0" encoding="utf-8"?>
<c:userShapes xmlns:c="http://schemas.openxmlformats.org/drawingml/2006/chart">
  <cdr:relSizeAnchor xmlns:cdr="http://schemas.openxmlformats.org/drawingml/2006/chartDrawing">
    <cdr:from>
      <cdr:x>0.25766</cdr:x>
      <cdr:y>0.41534</cdr:y>
    </cdr:from>
    <cdr:to>
      <cdr:x>0.40729</cdr:x>
      <cdr:y>0.5914</cdr:y>
    </cdr:to>
    <cdr:cxnSp macro="">
      <cdr:nvCxnSpPr>
        <cdr:cNvPr id="2" name="Straight Arrow Connector 1"/>
        <cdr:cNvCxnSpPr/>
      </cdr:nvCxnSpPr>
      <cdr:spPr>
        <a:xfrm xmlns:a="http://schemas.openxmlformats.org/drawingml/2006/main" flipV="1">
          <a:off x="1452880" y="1238250"/>
          <a:ext cx="843749" cy="524913"/>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41CC6-4C13-43EE-B717-CEE0B72C3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122</Pages>
  <Words>18033</Words>
  <Characters>102789</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Neeshu Bhadauriya</dc:creator>
  <cp:keywords/>
  <dc:description/>
  <cp:lastModifiedBy>Hardik Malhotra</cp:lastModifiedBy>
  <cp:revision>3</cp:revision>
  <cp:lastPrinted>2021-09-27T17:25:00Z</cp:lastPrinted>
  <dcterms:created xsi:type="dcterms:W3CDTF">2021-11-25T06:22:00Z</dcterms:created>
  <dcterms:modified xsi:type="dcterms:W3CDTF">2021-11-25T07:13:00Z</dcterms:modified>
</cp:coreProperties>
</file>