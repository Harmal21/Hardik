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AD6E" w14:textId="77777777"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lang w:val="en-US"/>
        </w:rPr>
        <w:drawing>
          <wp:anchor distT="0" distB="0" distL="114300" distR="114300" simplePos="0" relativeHeight="251662335" behindDoc="0" locked="0" layoutInCell="1" allowOverlap="1" wp14:anchorId="3A8BD350" wp14:editId="21367C55">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24D30298" w14:textId="77777777" w:rsidR="00FF7B8A" w:rsidRPr="00731FA6" w:rsidRDefault="00FF7B8A" w:rsidP="00FF7B8A">
      <w:pPr>
        <w:rPr>
          <w:rFonts w:ascii="Arial" w:hAnsi="Arial" w:cs="Arial"/>
          <w:b/>
          <w:bCs/>
          <w:sz w:val="48"/>
          <w:szCs w:val="48"/>
          <w:lang w:val="en-US"/>
        </w:rPr>
      </w:pPr>
    </w:p>
    <w:p w14:paraId="4E174C73" w14:textId="77777777" w:rsidR="00FF7B8A" w:rsidRPr="00731FA6" w:rsidRDefault="00FF7B8A" w:rsidP="00FF7B8A">
      <w:pPr>
        <w:jc w:val="center"/>
        <w:rPr>
          <w:rFonts w:ascii="Arial" w:hAnsi="Arial" w:cs="Arial"/>
          <w:b/>
          <w:bCs/>
          <w:sz w:val="48"/>
          <w:szCs w:val="48"/>
          <w:lang w:val="en-US"/>
        </w:rPr>
      </w:pPr>
    </w:p>
    <w:p w14:paraId="6EDCA7B9" w14:textId="77777777" w:rsidR="00FF7B8A" w:rsidRPr="00731FA6" w:rsidRDefault="00FF7B8A" w:rsidP="00FF7B8A">
      <w:pPr>
        <w:ind w:left="720"/>
        <w:rPr>
          <w:rFonts w:ascii="Arial" w:hAnsi="Arial" w:cs="Arial"/>
          <w:b/>
          <w:bCs/>
          <w:sz w:val="36"/>
          <w:szCs w:val="36"/>
          <w:lang w:val="en-US"/>
        </w:rPr>
      </w:pPr>
    </w:p>
    <w:p w14:paraId="221B5D25" w14:textId="77777777" w:rsidR="00FF7B8A" w:rsidRPr="00731FA6" w:rsidRDefault="00FF7B8A" w:rsidP="00FF7B8A">
      <w:pPr>
        <w:ind w:left="720"/>
        <w:rPr>
          <w:rFonts w:ascii="Arial" w:hAnsi="Arial" w:cs="Arial"/>
          <w:b/>
          <w:bCs/>
          <w:sz w:val="36"/>
          <w:szCs w:val="36"/>
          <w:lang w:val="en-US"/>
        </w:rPr>
      </w:pPr>
    </w:p>
    <w:p w14:paraId="0ED10E84"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052688AB" w14:textId="77777777" w:rsidR="00FF7B8A" w:rsidRPr="00731FA6" w:rsidRDefault="00FF7B8A" w:rsidP="00FF7B8A">
      <w:pPr>
        <w:ind w:left="720"/>
        <w:rPr>
          <w:rFonts w:ascii="Arial" w:hAnsi="Arial" w:cs="Arial"/>
          <w:b/>
          <w:bCs/>
          <w:sz w:val="36"/>
          <w:szCs w:val="36"/>
          <w:lang w:val="en-US"/>
        </w:rPr>
      </w:pPr>
    </w:p>
    <w:p w14:paraId="3255A9C4" w14:textId="77777777" w:rsidR="00FF7B8A" w:rsidRPr="00731FA6" w:rsidRDefault="00FF7B8A" w:rsidP="00FF7B8A">
      <w:pPr>
        <w:ind w:left="720"/>
        <w:rPr>
          <w:rFonts w:ascii="Arial" w:hAnsi="Arial" w:cs="Arial"/>
          <w:b/>
          <w:bCs/>
          <w:sz w:val="36"/>
          <w:szCs w:val="36"/>
          <w:lang w:val="en-US"/>
        </w:rPr>
      </w:pPr>
    </w:p>
    <w:p w14:paraId="1B5E8D09" w14:textId="77777777" w:rsidR="00FF7B8A" w:rsidRPr="00731FA6" w:rsidRDefault="00FF7B8A" w:rsidP="00FF7B8A">
      <w:pPr>
        <w:ind w:left="720"/>
        <w:rPr>
          <w:rFonts w:ascii="Arial" w:hAnsi="Arial" w:cs="Arial"/>
          <w:b/>
          <w:bCs/>
          <w:sz w:val="36"/>
          <w:szCs w:val="36"/>
          <w:lang w:val="en-US"/>
        </w:rPr>
      </w:pPr>
    </w:p>
    <w:p w14:paraId="15555B07" w14:textId="77777777" w:rsidR="00FF7B8A" w:rsidRPr="00731FA6" w:rsidRDefault="00FF7B8A" w:rsidP="00FF7B8A">
      <w:pPr>
        <w:ind w:left="720"/>
        <w:rPr>
          <w:rFonts w:ascii="Arial" w:hAnsi="Arial" w:cs="Arial"/>
          <w:b/>
          <w:bCs/>
          <w:sz w:val="36"/>
          <w:szCs w:val="36"/>
          <w:lang w:val="en-US"/>
        </w:rPr>
      </w:pPr>
    </w:p>
    <w:p w14:paraId="0691DD55" w14:textId="175396A4" w:rsidR="00FF7B8A" w:rsidRPr="00731FA6" w:rsidRDefault="004727BB" w:rsidP="00FF7B8A">
      <w:pPr>
        <w:ind w:left="720"/>
        <w:rPr>
          <w:rFonts w:ascii="Arial" w:hAnsi="Arial" w:cs="Arial"/>
          <w:b/>
          <w:bCs/>
          <w:sz w:val="28"/>
          <w:szCs w:val="28"/>
          <w:lang w:val="en-US"/>
        </w:rPr>
      </w:pPr>
      <w:r>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424C7B4E" wp14:editId="763CD8BC">
                <wp:simplePos x="0" y="0"/>
                <wp:positionH relativeFrom="page">
                  <wp:align>right</wp:align>
                </wp:positionH>
                <wp:positionV relativeFrom="paragraph">
                  <wp:posOffset>423545</wp:posOffset>
                </wp:positionV>
                <wp:extent cx="7535545" cy="1655445"/>
                <wp:effectExtent l="0" t="0" r="8255" b="190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5545" cy="1655445"/>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DFBF8" id="Rectangle 93"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" fillcolor="#5a5a5a [2109]" strokecolor="black [1600]" strokeweight="1pt">
                <v:path arrowok="t"/>
                <w10:wrap anchorx="page"/>
              </v:rect>
            </w:pict>
          </mc:Fallback>
        </mc:AlternateContent>
      </w:r>
      <w:r>
        <w:rPr>
          <w:rFonts w:ascii="Arial" w:hAnsi="Arial" w:cs="Arial"/>
          <w:noProof/>
        </w:rPr>
        <mc:AlternateContent>
          <mc:Choice Requires="wps">
            <w:drawing>
              <wp:anchor distT="4294967295" distB="4294967295" distL="114300" distR="114300" simplePos="0" relativeHeight="251724800" behindDoc="0" locked="0" layoutInCell="1" allowOverlap="1" wp14:anchorId="0B23428B" wp14:editId="5003652F">
                <wp:simplePos x="0" y="0"/>
                <wp:positionH relativeFrom="margin">
                  <wp:posOffset>4702175</wp:posOffset>
                </wp:positionH>
                <wp:positionV relativeFrom="paragraph">
                  <wp:posOffset>1735454</wp:posOffset>
                </wp:positionV>
                <wp:extent cx="1267460" cy="0"/>
                <wp:effectExtent l="19050" t="1905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C195D" id="Straight Connector 78" o:spid="_x0000_s1026" style="position:absolute;flip:x y;z-index:2517248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" strokecolor="#7ac9e7" strokeweight="3pt">
                <v:stroke joinstyle="miter"/>
                <o:lock v:ext="edit" shapetype="f"/>
                <w10:wrap anchorx="margin"/>
              </v:line>
            </w:pict>
          </mc:Fallback>
        </mc:AlternateContent>
      </w:r>
      <w:r>
        <w:rPr>
          <w:rFonts w:ascii="Arial" w:hAnsi="Arial" w:cs="Arial"/>
          <w:noProof/>
        </w:rPr>
        <mc:AlternateContent>
          <mc:Choice Requires="wps">
            <w:drawing>
              <wp:anchor distT="45720" distB="45720" distL="114300" distR="114300" simplePos="0" relativeHeight="251718656" behindDoc="0" locked="0" layoutInCell="1" allowOverlap="1" wp14:anchorId="62BC94DA" wp14:editId="66639D19">
                <wp:simplePos x="0" y="0"/>
                <wp:positionH relativeFrom="margin">
                  <wp:posOffset>-774700</wp:posOffset>
                </wp:positionH>
                <wp:positionV relativeFrom="paragraph">
                  <wp:posOffset>460375</wp:posOffset>
                </wp:positionV>
                <wp:extent cx="6857365" cy="1560195"/>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3B886A0E" w14:textId="77777777" w:rsidR="00490867" w:rsidRPr="00B34DFC" w:rsidRDefault="00490867" w:rsidP="00FF7B8A">
                            <w:pPr>
                              <w:spacing w:line="240" w:lineRule="auto"/>
                              <w:ind w:left="720"/>
                              <w:jc w:val="center"/>
                              <w:rPr>
                                <w:rFonts w:ascii="Arial" w:hAnsi="Arial" w:cs="Arial"/>
                                <w:b/>
                                <w:bCs/>
                                <w:color w:val="FFFFFF" w:themeColor="background1"/>
                                <w:sz w:val="48"/>
                                <w:szCs w:val="48"/>
                                <w:lang w:val="en-US"/>
                              </w:rPr>
                            </w:pPr>
                            <w:bookmarkStart w:id="2" w:name="_Hlk115203351"/>
                            <w:r w:rsidRPr="00B34DFC">
                              <w:rPr>
                                <w:rFonts w:ascii="Arial" w:hAnsi="Arial" w:cs="Arial"/>
                                <w:b/>
                                <w:bCs/>
                                <w:color w:val="FFFFFF" w:themeColor="background1"/>
                                <w:sz w:val="48"/>
                                <w:szCs w:val="48"/>
                                <w:lang w:val="en-US"/>
                              </w:rPr>
                              <w:t xml:space="preserve">DETAILED </w:t>
                            </w:r>
                            <w:r w:rsidRPr="00973DC6">
                              <w:rPr>
                                <w:rFonts w:ascii="Arial" w:hAnsi="Arial" w:cs="Arial"/>
                                <w:b/>
                                <w:bCs/>
                                <w:color w:val="FFFFFF" w:themeColor="background1"/>
                                <w:sz w:val="48"/>
                                <w:szCs w:val="48"/>
                                <w:lang w:val="en-US"/>
                              </w:rPr>
                              <w:t>TECHNO-ECONOMIC FEASIBILITY REPORT (TEFR) FOR AN INTEGRATED WNA &amp; AN PLANT</w:t>
                            </w:r>
                            <w:bookmarkEnd w:id="2"/>
                            <w:r w:rsidRPr="00973DC6">
                              <w:rPr>
                                <w:rFonts w:ascii="Arial" w:hAnsi="Arial" w:cs="Arial"/>
                                <w:b/>
                                <w:bCs/>
                                <w:color w:val="FFFFFF" w:themeColor="background1"/>
                                <w:sz w:val="48"/>
                                <w:szCs w:val="48"/>
                                <w:lang w:val="en-US"/>
                              </w:rPr>
                              <w:t>:</w:t>
                            </w:r>
                          </w:p>
                          <w:p w14:paraId="7B59755F" w14:textId="77777777" w:rsidR="00490867" w:rsidRPr="00B34DFC" w:rsidRDefault="00490867"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BC94DA" id="_x0000_t202" coordsize="21600,21600" o:spt="202" path="m,l,21600r21600,l21600,xe">
                <v:stroke joinstyle="miter"/>
                <v:path gradientshapeok="t" o:connecttype="rect"/>
              </v:shapetype>
              <v:shape id="Text Box 76"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3B886A0E" w14:textId="77777777" w:rsidR="00490867" w:rsidRPr="00B34DFC" w:rsidRDefault="00490867" w:rsidP="00FF7B8A">
                      <w:pPr>
                        <w:spacing w:line="240" w:lineRule="auto"/>
                        <w:ind w:left="720"/>
                        <w:jc w:val="center"/>
                        <w:rPr>
                          <w:rFonts w:ascii="Arial" w:hAnsi="Arial" w:cs="Arial"/>
                          <w:b/>
                          <w:bCs/>
                          <w:color w:val="FFFFFF" w:themeColor="background1"/>
                          <w:sz w:val="48"/>
                          <w:szCs w:val="48"/>
                          <w:lang w:val="en-US"/>
                        </w:rPr>
                      </w:pPr>
                      <w:bookmarkStart w:id="3" w:name="_Hlk115203351"/>
                      <w:r w:rsidRPr="00B34DFC">
                        <w:rPr>
                          <w:rFonts w:ascii="Arial" w:hAnsi="Arial" w:cs="Arial"/>
                          <w:b/>
                          <w:bCs/>
                          <w:color w:val="FFFFFF" w:themeColor="background1"/>
                          <w:sz w:val="48"/>
                          <w:szCs w:val="48"/>
                          <w:lang w:val="en-US"/>
                        </w:rPr>
                        <w:t xml:space="preserve">DETAILED </w:t>
                      </w:r>
                      <w:r w:rsidRPr="00973DC6">
                        <w:rPr>
                          <w:rFonts w:ascii="Arial" w:hAnsi="Arial" w:cs="Arial"/>
                          <w:b/>
                          <w:bCs/>
                          <w:color w:val="FFFFFF" w:themeColor="background1"/>
                          <w:sz w:val="48"/>
                          <w:szCs w:val="48"/>
                          <w:lang w:val="en-US"/>
                        </w:rPr>
                        <w:t>TECHNO-ECONOMIC FEASIBILITY REPORT (TEFR) FOR AN INTEGRATED WNA &amp; AN PLANT</w:t>
                      </w:r>
                      <w:bookmarkEnd w:id="3"/>
                      <w:r w:rsidRPr="00973DC6">
                        <w:rPr>
                          <w:rFonts w:ascii="Arial" w:hAnsi="Arial" w:cs="Arial"/>
                          <w:b/>
                          <w:bCs/>
                          <w:color w:val="FFFFFF" w:themeColor="background1"/>
                          <w:sz w:val="48"/>
                          <w:szCs w:val="48"/>
                          <w:lang w:val="en-US"/>
                        </w:rPr>
                        <w:t>:</w:t>
                      </w:r>
                    </w:p>
                    <w:p w14:paraId="7B59755F" w14:textId="77777777" w:rsidR="00490867" w:rsidRPr="00B34DFC" w:rsidRDefault="00490867"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Pr>
          <w:rFonts w:ascii="Arial" w:hAnsi="Arial" w:cs="Arial"/>
          <w:noProof/>
        </w:rPr>
        <mc:AlternateContent>
          <mc:Choice Requires="wps">
            <w:drawing>
              <wp:anchor distT="4294967295" distB="4294967295" distL="114300" distR="114300" simplePos="0" relativeHeight="251719680" behindDoc="0" locked="0" layoutInCell="1" allowOverlap="1" wp14:anchorId="77A75E89" wp14:editId="2012FA9D">
                <wp:simplePos x="0" y="0"/>
                <wp:positionH relativeFrom="margin">
                  <wp:posOffset>-195580</wp:posOffset>
                </wp:positionH>
                <wp:positionV relativeFrom="paragraph">
                  <wp:posOffset>1711324</wp:posOffset>
                </wp:positionV>
                <wp:extent cx="1252855" cy="0"/>
                <wp:effectExtent l="19050" t="1905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DDD53" id="Straight Connector 74" o:spid="_x0000_s1026" style="position:absolute;flip:x y;z-index:2517196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" strokecolor="#7ac9e7" strokeweight="3pt">
                <v:stroke joinstyle="miter"/>
                <o:lock v:ext="edit" shapetype="f"/>
                <w10:wrap anchorx="margin"/>
              </v:line>
            </w:pict>
          </mc:Fallback>
        </mc:AlternateContent>
      </w:r>
    </w:p>
    <w:p w14:paraId="24E4CBCA" w14:textId="77777777" w:rsidR="00FF7B8A" w:rsidRPr="00731FA6" w:rsidRDefault="00FF7B8A" w:rsidP="00FF7B8A">
      <w:pPr>
        <w:ind w:left="720"/>
        <w:rPr>
          <w:rFonts w:ascii="Arial" w:hAnsi="Arial" w:cs="Arial"/>
          <w:b/>
          <w:bCs/>
          <w:sz w:val="16"/>
          <w:szCs w:val="16"/>
          <w:lang w:val="en-US"/>
        </w:rPr>
      </w:pPr>
    </w:p>
    <w:p w14:paraId="786AC9EA" w14:textId="77777777" w:rsidR="00FF7B8A" w:rsidRPr="00731FA6" w:rsidRDefault="00FF7B8A" w:rsidP="00FF7B8A">
      <w:pPr>
        <w:rPr>
          <w:rFonts w:ascii="Arial" w:hAnsi="Arial" w:cs="Arial"/>
          <w:b/>
          <w:bCs/>
          <w:sz w:val="28"/>
          <w:szCs w:val="28"/>
          <w:lang w:val="en-US"/>
        </w:rPr>
      </w:pPr>
    </w:p>
    <w:p w14:paraId="33D1056D"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4CA0454" w14:textId="77777777" w:rsidR="00FF7B8A" w:rsidRPr="00731FA6" w:rsidRDefault="00FF7B8A" w:rsidP="00FF7B8A">
      <w:pPr>
        <w:ind w:left="720"/>
        <w:rPr>
          <w:rFonts w:ascii="Arial" w:hAnsi="Arial" w:cs="Arial"/>
          <w:noProof/>
        </w:rPr>
      </w:pPr>
    </w:p>
    <w:p w14:paraId="051513A3" w14:textId="77777777" w:rsidR="00FF7B8A" w:rsidRPr="00731FA6" w:rsidRDefault="00FF7B8A" w:rsidP="00FF7B8A">
      <w:pPr>
        <w:ind w:left="720"/>
        <w:rPr>
          <w:rFonts w:ascii="Arial" w:hAnsi="Arial" w:cs="Arial"/>
          <w:noProof/>
          <w:sz w:val="18"/>
          <w:szCs w:val="18"/>
        </w:rPr>
      </w:pPr>
    </w:p>
    <w:p w14:paraId="149F1747" w14:textId="77777777" w:rsidR="00FF7B8A" w:rsidRPr="00731FA6" w:rsidRDefault="00FF7B8A" w:rsidP="00FF7B8A">
      <w:pPr>
        <w:rPr>
          <w:rFonts w:ascii="Arial" w:hAnsi="Arial" w:cs="Arial"/>
          <w:b/>
          <w:bCs/>
          <w:noProof/>
          <w:sz w:val="20"/>
          <w:szCs w:val="20"/>
          <w:lang w:val="en-US"/>
        </w:rPr>
      </w:pPr>
    </w:p>
    <w:p w14:paraId="364CC813" w14:textId="77777777" w:rsidR="00FF7B8A" w:rsidRPr="00731FA6" w:rsidRDefault="00FF7B8A" w:rsidP="00FF7B8A">
      <w:pPr>
        <w:rPr>
          <w:rFonts w:ascii="Arial" w:hAnsi="Arial" w:cs="Arial"/>
          <w:b/>
          <w:bCs/>
          <w:noProof/>
          <w:sz w:val="20"/>
          <w:szCs w:val="20"/>
          <w:lang w:val="en-US"/>
        </w:rPr>
      </w:pPr>
    </w:p>
    <w:p w14:paraId="3AA44D1B" w14:textId="77777777" w:rsidR="00FF7B8A" w:rsidRPr="00731FA6" w:rsidRDefault="00FF7B8A" w:rsidP="00FF7B8A">
      <w:pPr>
        <w:rPr>
          <w:rFonts w:ascii="Arial" w:hAnsi="Arial" w:cs="Arial"/>
          <w:b/>
          <w:bCs/>
          <w:noProof/>
          <w:sz w:val="20"/>
          <w:szCs w:val="20"/>
          <w:lang w:val="en-US"/>
        </w:rPr>
      </w:pPr>
    </w:p>
    <w:p w14:paraId="4C2ED43B" w14:textId="77777777" w:rsidR="00FF7B8A" w:rsidRPr="00731FA6" w:rsidRDefault="00FF7B8A" w:rsidP="00FF7B8A">
      <w:pPr>
        <w:rPr>
          <w:rFonts w:ascii="Arial" w:hAnsi="Arial" w:cs="Arial"/>
          <w:b/>
          <w:bCs/>
          <w:noProof/>
          <w:sz w:val="20"/>
          <w:szCs w:val="20"/>
          <w:lang w:val="en-US"/>
        </w:rPr>
      </w:pPr>
    </w:p>
    <w:bookmarkEnd w:id="0"/>
    <w:p w14:paraId="3B90C9F4" w14:textId="6D4A6B95" w:rsidR="000A0569" w:rsidRPr="00731FA6" w:rsidRDefault="004727BB" w:rsidP="00C157AD">
      <w:pPr>
        <w:jc w:val="center"/>
        <w:rPr>
          <w:rFonts w:ascii="Arial" w:hAnsi="Arial" w:cs="Arial"/>
          <w:b/>
          <w:bCs/>
          <w:sz w:val="48"/>
          <w:szCs w:val="48"/>
          <w:lang w:val="en-US"/>
        </w:rPr>
      </w:pPr>
      <w:r>
        <w:rPr>
          <w:rFonts w:ascii="Arial" w:hAnsi="Arial" w:cs="Arial"/>
          <w:noProof/>
        </w:rPr>
        <mc:AlternateContent>
          <mc:Choice Requires="wps">
            <w:drawing>
              <wp:anchor distT="45720" distB="45720" distL="114300" distR="114300" simplePos="0" relativeHeight="251723776" behindDoc="0" locked="0" layoutInCell="1" allowOverlap="1" wp14:anchorId="6AE2AAD3" wp14:editId="7CA55212">
                <wp:simplePos x="0" y="0"/>
                <wp:positionH relativeFrom="margin">
                  <wp:posOffset>-314960</wp:posOffset>
                </wp:positionH>
                <wp:positionV relativeFrom="paragraph">
                  <wp:posOffset>539750</wp:posOffset>
                </wp:positionV>
                <wp:extent cx="2017395" cy="3467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2DDDCF4D" w14:textId="77777777" w:rsidR="00490867" w:rsidRPr="008D6887" w:rsidRDefault="00490867"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Pr>
                                <w:rFonts w:ascii="Arial" w:hAnsi="Arial" w:cs="Arial"/>
                                <w:b/>
                                <w:bCs/>
                                <w:sz w:val="28"/>
                                <w:szCs w:val="28"/>
                                <w:lang w:val="en-US"/>
                              </w:rPr>
                              <w:t>To</w:t>
                            </w:r>
                            <w:r w:rsidRPr="008D6887">
                              <w:rPr>
                                <w:rFonts w:ascii="Arial" w:hAnsi="Arial" w:cs="Arial"/>
                                <w:b/>
                                <w:bCs/>
                                <w:sz w:val="28"/>
                                <w:szCs w:val="28"/>
                                <w:lang w:val="en-US"/>
                              </w:rPr>
                              <w:t>:</w:t>
                            </w:r>
                          </w:p>
                          <w:p w14:paraId="31668D72" w14:textId="77777777" w:rsidR="00490867" w:rsidRPr="00A61840" w:rsidRDefault="00490867"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2AAD3" id="Text Box 72" o:sp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2DDDCF4D" w14:textId="77777777" w:rsidR="00490867" w:rsidRPr="008D6887" w:rsidRDefault="00490867"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Pr>
                          <w:rFonts w:ascii="Arial" w:hAnsi="Arial" w:cs="Arial"/>
                          <w:b/>
                          <w:bCs/>
                          <w:sz w:val="28"/>
                          <w:szCs w:val="28"/>
                          <w:lang w:val="en-US"/>
                        </w:rPr>
                        <w:t>To</w:t>
                      </w:r>
                      <w:r w:rsidRPr="008D6887">
                        <w:rPr>
                          <w:rFonts w:ascii="Arial" w:hAnsi="Arial" w:cs="Arial"/>
                          <w:b/>
                          <w:bCs/>
                          <w:sz w:val="28"/>
                          <w:szCs w:val="28"/>
                          <w:lang w:val="en-US"/>
                        </w:rPr>
                        <w:t>:</w:t>
                      </w:r>
                    </w:p>
                    <w:p w14:paraId="31668D72" w14:textId="77777777" w:rsidR="00490867" w:rsidRPr="00A61840" w:rsidRDefault="00490867"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3CA06C68" w14:textId="119CBC66" w:rsidR="000A0569" w:rsidRPr="00731FA6" w:rsidRDefault="00FE7A30" w:rsidP="00C157AD">
      <w:pPr>
        <w:rPr>
          <w:rFonts w:ascii="Arial" w:hAnsi="Arial" w:cs="Arial"/>
          <w:b/>
          <w:bCs/>
          <w:sz w:val="48"/>
          <w:szCs w:val="48"/>
          <w:lang w:val="en-US"/>
        </w:rPr>
      </w:pPr>
      <w:r w:rsidRPr="00731FA6">
        <w:rPr>
          <w:rFonts w:ascii="Arial" w:hAnsi="Arial" w:cs="Arial"/>
          <w:noProof/>
          <w:lang w:val="en-US"/>
        </w:rPr>
        <w:drawing>
          <wp:anchor distT="0" distB="0" distL="114300" distR="114300" simplePos="0" relativeHeight="251720704" behindDoc="0" locked="0" layoutInCell="1" allowOverlap="1" wp14:anchorId="14C040A3" wp14:editId="2E7C7AEB">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anchor>
        </w:drawing>
      </w:r>
      <w:r w:rsidR="004727BB">
        <w:rPr>
          <w:rFonts w:ascii="Arial" w:hAnsi="Arial" w:cs="Arial"/>
          <w:noProof/>
        </w:rPr>
        <mc:AlternateContent>
          <mc:Choice Requires="wps">
            <w:drawing>
              <wp:anchor distT="45720" distB="45720" distL="114300" distR="114300" simplePos="0" relativeHeight="251721728" behindDoc="0" locked="0" layoutInCell="1" allowOverlap="1" wp14:anchorId="78844AB5" wp14:editId="5546A109">
                <wp:simplePos x="0" y="0"/>
                <wp:positionH relativeFrom="margin">
                  <wp:align>right</wp:align>
                </wp:positionH>
                <wp:positionV relativeFrom="paragraph">
                  <wp:posOffset>22225</wp:posOffset>
                </wp:positionV>
                <wp:extent cx="1686560" cy="29908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1986D1DB" w14:textId="77777777" w:rsidR="00490867" w:rsidRPr="00A61840" w:rsidRDefault="00490867"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44AB5" id="Text Box 70" o:sp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1986D1DB" w14:textId="77777777" w:rsidR="00490867" w:rsidRPr="00A61840" w:rsidRDefault="00490867"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lang w:val="en-US"/>
        </w:rPr>
        <w:drawing>
          <wp:anchor distT="0" distB="0" distL="114300" distR="114300" simplePos="0" relativeHeight="251722752" behindDoc="0" locked="0" layoutInCell="1" allowOverlap="1" wp14:anchorId="0632EA95" wp14:editId="6A5E0E19">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716BB8A8" w14:textId="06A1BB4F" w:rsidR="00FF7B8A" w:rsidRPr="00731FA6" w:rsidRDefault="004727BB">
      <w:pPr>
        <w:rPr>
          <w:rFonts w:ascii="Arial" w:hAnsi="Arial" w:cs="Arial"/>
          <w:b/>
          <w:bCs/>
          <w:sz w:val="48"/>
          <w:szCs w:val="48"/>
          <w:lang w:val="en-US"/>
        </w:rPr>
      </w:pPr>
      <w:r>
        <w:rPr>
          <w:rFonts w:ascii="Arial" w:hAnsi="Arial" w:cs="Arial"/>
          <w:noProof/>
        </w:rPr>
        <mc:AlternateContent>
          <mc:Choice Requires="wps">
            <w:drawing>
              <wp:anchor distT="45720" distB="45720" distL="114300" distR="114300" simplePos="0" relativeHeight="251726848" behindDoc="0" locked="0" layoutInCell="1" allowOverlap="1" wp14:anchorId="354FC939" wp14:editId="7307A068">
                <wp:simplePos x="0" y="0"/>
                <wp:positionH relativeFrom="margin">
                  <wp:align>center</wp:align>
                </wp:positionH>
                <wp:positionV relativeFrom="paragraph">
                  <wp:posOffset>835025</wp:posOffset>
                </wp:positionV>
                <wp:extent cx="2633980" cy="346710"/>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346710"/>
                        </a:xfrm>
                        <a:prstGeom prst="rect">
                          <a:avLst/>
                        </a:prstGeom>
                        <a:noFill/>
                        <a:ln w="9525">
                          <a:noFill/>
                          <a:miter lim="800000"/>
                          <a:headEnd/>
                          <a:tailEnd/>
                        </a:ln>
                      </wps:spPr>
                      <wps:txbx>
                        <w:txbxContent>
                          <w:p w14:paraId="4139F563" w14:textId="729EB8B1" w:rsidR="00490867" w:rsidRPr="00944713" w:rsidRDefault="00490867" w:rsidP="00FF7B8A">
                            <w:pPr>
                              <w:spacing w:line="240" w:lineRule="auto"/>
                              <w:ind w:left="359"/>
                              <w:rPr>
                                <w:rFonts w:ascii="Arial" w:hAnsi="Arial" w:cs="Arial"/>
                                <w:sz w:val="40"/>
                                <w:szCs w:val="40"/>
                              </w:rPr>
                            </w:pPr>
                            <w:r w:rsidRPr="00AF484D">
                              <w:rPr>
                                <w:rFonts w:ascii="Arial" w:hAnsi="Arial" w:cs="Arial"/>
                                <w:b/>
                                <w:bCs/>
                                <w:sz w:val="28"/>
                                <w:szCs w:val="28"/>
                                <w:lang w:val="en-US"/>
                              </w:rPr>
                              <w:t xml:space="preserve">Date:  </w:t>
                            </w:r>
                            <w:ins w:id="4" w:author="Hardik Malhotra" w:date="2023-02-24T17:48:00Z">
                              <w:r w:rsidR="00AF484D" w:rsidRPr="00AF484D">
                                <w:rPr>
                                  <w:rFonts w:ascii="Arial" w:hAnsi="Arial" w:cs="Arial"/>
                                  <w:b/>
                                  <w:bCs/>
                                  <w:sz w:val="28"/>
                                  <w:szCs w:val="28"/>
                                  <w:lang w:val="en-US"/>
                                  <w:rPrChange w:id="5" w:author="Hardik Malhotra" w:date="2023-02-24T17:49:00Z">
                                    <w:rPr>
                                      <w:rFonts w:ascii="Arial" w:hAnsi="Arial" w:cs="Arial"/>
                                      <w:b/>
                                      <w:bCs/>
                                      <w:sz w:val="28"/>
                                      <w:szCs w:val="28"/>
                                      <w:highlight w:val="yellow"/>
                                      <w:lang w:val="en-US"/>
                                    </w:rPr>
                                  </w:rPrChange>
                                </w:rPr>
                                <w:t>February 2</w:t>
                              </w:r>
                            </w:ins>
                            <w:ins w:id="6" w:author="Hardik Malhotra" w:date="2023-02-27T14:40:00Z">
                              <w:r w:rsidR="002104FE">
                                <w:rPr>
                                  <w:rFonts w:ascii="Arial" w:hAnsi="Arial" w:cs="Arial"/>
                                  <w:b/>
                                  <w:bCs/>
                                  <w:sz w:val="28"/>
                                  <w:szCs w:val="28"/>
                                  <w:lang w:val="en-US"/>
                                </w:rPr>
                                <w:t>7</w:t>
                              </w:r>
                            </w:ins>
                            <w:del w:id="7" w:author="Hardik Malhotra" w:date="2023-02-24T17:48:00Z">
                              <w:r w:rsidR="00E319BE" w:rsidRPr="00AF484D" w:rsidDel="00AF484D">
                                <w:rPr>
                                  <w:rFonts w:ascii="Arial" w:hAnsi="Arial" w:cs="Arial"/>
                                  <w:b/>
                                  <w:bCs/>
                                  <w:sz w:val="28"/>
                                  <w:szCs w:val="28"/>
                                  <w:lang w:val="en-US"/>
                                </w:rPr>
                                <w:delText>October 30</w:delText>
                              </w:r>
                            </w:del>
                            <w:r w:rsidR="00E319BE" w:rsidRPr="00AF484D">
                              <w:rPr>
                                <w:rFonts w:ascii="Arial" w:hAnsi="Arial" w:cs="Arial"/>
                                <w:b/>
                                <w:bCs/>
                                <w:sz w:val="28"/>
                                <w:szCs w:val="28"/>
                                <w:lang w:val="en-US"/>
                              </w:rPr>
                              <w:t>,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C939" id="Text Box 68" o:sp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" filled="f" stroked="f">
                <v:textbox>
                  <w:txbxContent>
                    <w:p w14:paraId="4139F563" w14:textId="729EB8B1" w:rsidR="00490867" w:rsidRPr="00944713" w:rsidRDefault="00490867" w:rsidP="00FF7B8A">
                      <w:pPr>
                        <w:spacing w:line="240" w:lineRule="auto"/>
                        <w:ind w:left="359"/>
                        <w:rPr>
                          <w:rFonts w:ascii="Arial" w:hAnsi="Arial" w:cs="Arial"/>
                          <w:sz w:val="40"/>
                          <w:szCs w:val="40"/>
                        </w:rPr>
                      </w:pPr>
                      <w:r w:rsidRPr="00AF484D">
                        <w:rPr>
                          <w:rFonts w:ascii="Arial" w:hAnsi="Arial" w:cs="Arial"/>
                          <w:b/>
                          <w:bCs/>
                          <w:sz w:val="28"/>
                          <w:szCs w:val="28"/>
                          <w:lang w:val="en-US"/>
                        </w:rPr>
                        <w:t xml:space="preserve">Date:  </w:t>
                      </w:r>
                      <w:ins w:id="8" w:author="Hardik Malhotra" w:date="2023-02-24T17:48:00Z">
                        <w:r w:rsidR="00AF484D" w:rsidRPr="00AF484D">
                          <w:rPr>
                            <w:rFonts w:ascii="Arial" w:hAnsi="Arial" w:cs="Arial"/>
                            <w:b/>
                            <w:bCs/>
                            <w:sz w:val="28"/>
                            <w:szCs w:val="28"/>
                            <w:lang w:val="en-US"/>
                            <w:rPrChange w:id="9" w:author="Hardik Malhotra" w:date="2023-02-24T17:49:00Z">
                              <w:rPr>
                                <w:rFonts w:ascii="Arial" w:hAnsi="Arial" w:cs="Arial"/>
                                <w:b/>
                                <w:bCs/>
                                <w:sz w:val="28"/>
                                <w:szCs w:val="28"/>
                                <w:highlight w:val="yellow"/>
                                <w:lang w:val="en-US"/>
                              </w:rPr>
                            </w:rPrChange>
                          </w:rPr>
                          <w:t>February 2</w:t>
                        </w:r>
                      </w:ins>
                      <w:ins w:id="10" w:author="Hardik Malhotra" w:date="2023-02-27T14:40:00Z">
                        <w:r w:rsidR="002104FE">
                          <w:rPr>
                            <w:rFonts w:ascii="Arial" w:hAnsi="Arial" w:cs="Arial"/>
                            <w:b/>
                            <w:bCs/>
                            <w:sz w:val="28"/>
                            <w:szCs w:val="28"/>
                            <w:lang w:val="en-US"/>
                          </w:rPr>
                          <w:t>7</w:t>
                        </w:r>
                      </w:ins>
                      <w:del w:id="11" w:author="Hardik Malhotra" w:date="2023-02-24T17:48:00Z">
                        <w:r w:rsidR="00E319BE" w:rsidRPr="00AF484D" w:rsidDel="00AF484D">
                          <w:rPr>
                            <w:rFonts w:ascii="Arial" w:hAnsi="Arial" w:cs="Arial"/>
                            <w:b/>
                            <w:bCs/>
                            <w:sz w:val="28"/>
                            <w:szCs w:val="28"/>
                            <w:lang w:val="en-US"/>
                          </w:rPr>
                          <w:delText>October 30</w:delText>
                        </w:r>
                      </w:del>
                      <w:r w:rsidR="00E319BE" w:rsidRPr="00AF484D">
                        <w:rPr>
                          <w:rFonts w:ascii="Arial" w:hAnsi="Arial" w:cs="Arial"/>
                          <w:b/>
                          <w:bCs/>
                          <w:sz w:val="28"/>
                          <w:szCs w:val="28"/>
                          <w:lang w:val="en-US"/>
                        </w:rPr>
                        <w:t>, 2022</w:t>
                      </w:r>
                    </w:p>
                  </w:txbxContent>
                </v:textbox>
                <w10:wrap anchorx="margin"/>
              </v:shape>
            </w:pict>
          </mc:Fallback>
        </mc:AlternateContent>
      </w:r>
      <w:r w:rsidR="00FF7B8A" w:rsidRPr="00731FA6">
        <w:rPr>
          <w:rFonts w:ascii="Arial" w:hAnsi="Arial" w:cs="Arial"/>
          <w:b/>
          <w:bCs/>
          <w:sz w:val="48"/>
          <w:szCs w:val="48"/>
          <w:lang w:val="en-US"/>
        </w:rPr>
        <w:br w:type="page"/>
      </w:r>
    </w:p>
    <w:p w14:paraId="4C97EDEE" w14:textId="77777777" w:rsidR="006C066A" w:rsidRDefault="006C066A" w:rsidP="006C066A">
      <w:pPr>
        <w:jc w:val="center"/>
        <w:rPr>
          <w:rFonts w:ascii="Arial" w:hAnsi="Arial" w:cs="Arial"/>
          <w:b/>
          <w:bCs/>
          <w:noProof/>
          <w:sz w:val="20"/>
          <w:szCs w:val="20"/>
          <w:lang w:val="en-US"/>
        </w:rPr>
      </w:pPr>
      <w:r w:rsidRPr="00731FA6">
        <w:rPr>
          <w:rFonts w:ascii="Arial" w:hAnsi="Arial" w:cs="Arial"/>
          <w:b/>
          <w:bCs/>
          <w:noProof/>
          <w:sz w:val="20"/>
          <w:szCs w:val="20"/>
          <w:lang w:val="en-US"/>
        </w:rPr>
        <w:lastRenderedPageBreak/>
        <w:t>TABLE OF CONTENTS</w:t>
      </w:r>
    </w:p>
    <w:tbl>
      <w:tblPr>
        <w:tblStyle w:val="TableGrid"/>
        <w:tblW w:w="9400" w:type="dxa"/>
        <w:tblLook w:val="04A0" w:firstRow="1" w:lastRow="0" w:firstColumn="1" w:lastColumn="0" w:noHBand="0" w:noVBand="1"/>
      </w:tblPr>
      <w:tblGrid>
        <w:gridCol w:w="759"/>
        <w:gridCol w:w="967"/>
        <w:gridCol w:w="6661"/>
        <w:gridCol w:w="1013"/>
      </w:tblGrid>
      <w:tr w:rsidR="004E0DDA" w:rsidRPr="001820F8" w14:paraId="2AABD4AB" w14:textId="77777777" w:rsidTr="004E0DDA">
        <w:trPr>
          <w:trHeight w:val="236"/>
        </w:trPr>
        <w:tc>
          <w:tcPr>
            <w:tcW w:w="759" w:type="dxa"/>
          </w:tcPr>
          <w:p w14:paraId="7B8FA8B0" w14:textId="77777777" w:rsidR="004E0DDA" w:rsidRPr="001820F8" w:rsidRDefault="004E0DDA" w:rsidP="008A475E">
            <w:pPr>
              <w:spacing w:line="360" w:lineRule="auto"/>
              <w:rPr>
                <w:rFonts w:ascii="Arial" w:hAnsi="Arial" w:cs="Arial"/>
                <w:b/>
                <w:bCs/>
                <w:sz w:val="20"/>
                <w:szCs w:val="20"/>
              </w:rPr>
            </w:pPr>
            <w:bookmarkStart w:id="12" w:name="_Hlk90997785"/>
            <w:proofErr w:type="spellStart"/>
            <w:r w:rsidRPr="001820F8">
              <w:rPr>
                <w:rFonts w:ascii="Arial" w:hAnsi="Arial" w:cs="Arial"/>
                <w:b/>
                <w:bCs/>
                <w:sz w:val="20"/>
                <w:szCs w:val="20"/>
              </w:rPr>
              <w:t>S.No</w:t>
            </w:r>
            <w:proofErr w:type="spellEnd"/>
            <w:r w:rsidRPr="001820F8">
              <w:rPr>
                <w:rFonts w:ascii="Arial" w:hAnsi="Arial" w:cs="Arial"/>
                <w:b/>
                <w:bCs/>
                <w:sz w:val="20"/>
                <w:szCs w:val="20"/>
              </w:rPr>
              <w:t>.</w:t>
            </w:r>
          </w:p>
        </w:tc>
        <w:tc>
          <w:tcPr>
            <w:tcW w:w="7628" w:type="dxa"/>
            <w:gridSpan w:val="2"/>
          </w:tcPr>
          <w:p w14:paraId="514750FC" w14:textId="77777777" w:rsidR="004E0DDA" w:rsidRPr="001820F8" w:rsidRDefault="004E0DDA" w:rsidP="008A475E">
            <w:pPr>
              <w:spacing w:line="360" w:lineRule="auto"/>
              <w:rPr>
                <w:rFonts w:ascii="Arial" w:hAnsi="Arial" w:cs="Arial"/>
                <w:b/>
                <w:bCs/>
                <w:sz w:val="20"/>
                <w:szCs w:val="20"/>
              </w:rPr>
            </w:pPr>
            <w:r w:rsidRPr="001820F8">
              <w:rPr>
                <w:rFonts w:ascii="Arial" w:hAnsi="Arial" w:cs="Arial"/>
                <w:b/>
                <w:bCs/>
                <w:sz w:val="20"/>
                <w:szCs w:val="20"/>
              </w:rPr>
              <w:t>Contents</w:t>
            </w:r>
          </w:p>
        </w:tc>
        <w:tc>
          <w:tcPr>
            <w:tcW w:w="1013" w:type="dxa"/>
          </w:tcPr>
          <w:p w14:paraId="37FAC6DD" w14:textId="77777777" w:rsidR="004E0DDA" w:rsidRPr="001820F8" w:rsidRDefault="004E0DDA" w:rsidP="008A475E">
            <w:pPr>
              <w:spacing w:line="360" w:lineRule="auto"/>
              <w:jc w:val="center"/>
              <w:rPr>
                <w:rFonts w:ascii="Arial" w:hAnsi="Arial" w:cs="Arial"/>
                <w:b/>
                <w:bCs/>
                <w:sz w:val="20"/>
                <w:szCs w:val="20"/>
              </w:rPr>
            </w:pPr>
            <w:r w:rsidRPr="001820F8">
              <w:rPr>
                <w:rFonts w:ascii="Arial" w:hAnsi="Arial" w:cs="Arial"/>
                <w:b/>
                <w:bCs/>
                <w:sz w:val="20"/>
                <w:szCs w:val="20"/>
              </w:rPr>
              <w:t>Page</w:t>
            </w:r>
          </w:p>
        </w:tc>
      </w:tr>
      <w:tr w:rsidR="004E0DDA" w:rsidRPr="001820F8" w14:paraId="6BDE09D8" w14:textId="77777777" w:rsidTr="004E0DDA">
        <w:trPr>
          <w:trHeight w:val="168"/>
        </w:trPr>
        <w:tc>
          <w:tcPr>
            <w:tcW w:w="759" w:type="dxa"/>
          </w:tcPr>
          <w:p w14:paraId="1D0A696F" w14:textId="77777777" w:rsidR="004E0DDA" w:rsidRPr="00243939" w:rsidRDefault="004E0DDA" w:rsidP="008A475E">
            <w:pPr>
              <w:spacing w:line="360" w:lineRule="auto"/>
              <w:rPr>
                <w:rFonts w:ascii="Arial" w:hAnsi="Arial" w:cs="Arial"/>
                <w:b/>
                <w:bCs/>
                <w:sz w:val="20"/>
                <w:szCs w:val="20"/>
              </w:rPr>
            </w:pPr>
            <w:r w:rsidRPr="00243939">
              <w:rPr>
                <w:rFonts w:ascii="Arial" w:hAnsi="Arial" w:cs="Arial"/>
                <w:b/>
                <w:bCs/>
                <w:sz w:val="20"/>
                <w:szCs w:val="20"/>
              </w:rPr>
              <w:t>1.</w:t>
            </w:r>
          </w:p>
        </w:tc>
        <w:tc>
          <w:tcPr>
            <w:tcW w:w="7628" w:type="dxa"/>
            <w:gridSpan w:val="2"/>
          </w:tcPr>
          <w:p w14:paraId="337B7B7A" w14:textId="77777777" w:rsidR="004E0DDA" w:rsidRPr="00243939" w:rsidRDefault="004E0DDA" w:rsidP="008A475E">
            <w:pPr>
              <w:tabs>
                <w:tab w:val="left" w:pos="2483"/>
              </w:tabs>
              <w:spacing w:line="360" w:lineRule="auto"/>
              <w:rPr>
                <w:rFonts w:ascii="Arial" w:hAnsi="Arial" w:cs="Arial"/>
                <w:sz w:val="20"/>
                <w:szCs w:val="20"/>
              </w:rPr>
            </w:pPr>
            <w:r w:rsidRPr="00243939">
              <w:rPr>
                <w:rFonts w:ascii="Arial" w:hAnsi="Arial" w:cs="Arial"/>
                <w:sz w:val="20"/>
                <w:szCs w:val="20"/>
              </w:rPr>
              <w:t xml:space="preserve">Executive Summary </w:t>
            </w:r>
          </w:p>
        </w:tc>
        <w:tc>
          <w:tcPr>
            <w:tcW w:w="1013" w:type="dxa"/>
          </w:tcPr>
          <w:p w14:paraId="233CBAFC" w14:textId="4EA7CAE5"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3-1</w:t>
            </w:r>
            <w:ins w:id="13" w:author="Hardik Malhotra" w:date="2023-02-27T14:37:00Z">
              <w:r w:rsidR="002104FE">
                <w:rPr>
                  <w:rFonts w:ascii="Arial" w:hAnsi="Arial" w:cs="Arial"/>
                  <w:sz w:val="20"/>
                  <w:szCs w:val="20"/>
                </w:rPr>
                <w:t>5</w:t>
              </w:r>
            </w:ins>
            <w:del w:id="14" w:author="Hardik Malhotra" w:date="2023-02-27T14:37:00Z">
              <w:r w:rsidRPr="00A8779D" w:rsidDel="002104FE">
                <w:rPr>
                  <w:rFonts w:ascii="Arial" w:hAnsi="Arial" w:cs="Arial"/>
                  <w:sz w:val="20"/>
                  <w:szCs w:val="20"/>
                </w:rPr>
                <w:delText>4</w:delText>
              </w:r>
            </w:del>
          </w:p>
        </w:tc>
      </w:tr>
      <w:tr w:rsidR="004E0DDA" w:rsidRPr="001820F8" w14:paraId="712AC18B" w14:textId="77777777" w:rsidTr="004E0DDA">
        <w:trPr>
          <w:trHeight w:val="177"/>
        </w:trPr>
        <w:tc>
          <w:tcPr>
            <w:tcW w:w="759" w:type="dxa"/>
          </w:tcPr>
          <w:p w14:paraId="402C9B6E"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w:t>
            </w:r>
          </w:p>
        </w:tc>
        <w:tc>
          <w:tcPr>
            <w:tcW w:w="7628" w:type="dxa"/>
            <w:gridSpan w:val="2"/>
          </w:tcPr>
          <w:p w14:paraId="0A539D76"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Weak Nitric Acid &amp; Ammonium Nitrate Manufacturing Process &amp; Financial Analysis</w:t>
            </w:r>
          </w:p>
        </w:tc>
        <w:tc>
          <w:tcPr>
            <w:tcW w:w="1013" w:type="dxa"/>
          </w:tcPr>
          <w:p w14:paraId="44CC6AD2" w14:textId="394699B3"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15" w:author="Hardik Malhotra" w:date="2023-02-27T14:37:00Z">
              <w:r w:rsidR="002104FE">
                <w:rPr>
                  <w:rFonts w:ascii="Arial" w:hAnsi="Arial" w:cs="Arial"/>
                  <w:sz w:val="20"/>
                  <w:szCs w:val="20"/>
                </w:rPr>
                <w:t>6</w:t>
              </w:r>
            </w:ins>
            <w:del w:id="16" w:author="Hardik Malhotra" w:date="2023-02-27T14:37:00Z">
              <w:r w:rsidRPr="00A8779D" w:rsidDel="002104FE">
                <w:rPr>
                  <w:rFonts w:ascii="Arial" w:hAnsi="Arial" w:cs="Arial"/>
                  <w:sz w:val="20"/>
                  <w:szCs w:val="20"/>
                </w:rPr>
                <w:delText>5</w:delText>
              </w:r>
            </w:del>
            <w:r w:rsidRPr="00A8779D">
              <w:rPr>
                <w:rFonts w:ascii="Arial" w:hAnsi="Arial" w:cs="Arial"/>
                <w:sz w:val="20"/>
                <w:szCs w:val="20"/>
              </w:rPr>
              <w:t>-3</w:t>
            </w:r>
            <w:ins w:id="17" w:author="Hardik Malhotra" w:date="2023-02-27T14:37:00Z">
              <w:r w:rsidR="002104FE">
                <w:rPr>
                  <w:rFonts w:ascii="Arial" w:hAnsi="Arial" w:cs="Arial"/>
                  <w:sz w:val="20"/>
                  <w:szCs w:val="20"/>
                </w:rPr>
                <w:t>6</w:t>
              </w:r>
            </w:ins>
            <w:del w:id="18" w:author="Hardik Malhotra" w:date="2023-02-27T14:37:00Z">
              <w:r w:rsidRPr="00A8779D" w:rsidDel="002104FE">
                <w:rPr>
                  <w:rFonts w:ascii="Arial" w:hAnsi="Arial" w:cs="Arial"/>
                  <w:sz w:val="20"/>
                  <w:szCs w:val="20"/>
                </w:rPr>
                <w:delText>5</w:delText>
              </w:r>
            </w:del>
          </w:p>
        </w:tc>
      </w:tr>
      <w:tr w:rsidR="004E0DDA" w:rsidRPr="001820F8" w14:paraId="08C0632B" w14:textId="77777777" w:rsidTr="003312D0">
        <w:trPr>
          <w:trHeight w:val="168"/>
        </w:trPr>
        <w:tc>
          <w:tcPr>
            <w:tcW w:w="759" w:type="dxa"/>
          </w:tcPr>
          <w:p w14:paraId="104FE7BC" w14:textId="77777777" w:rsidR="004E0DDA" w:rsidRPr="001820F8" w:rsidRDefault="004E0DDA" w:rsidP="008A475E">
            <w:pPr>
              <w:spacing w:line="360" w:lineRule="auto"/>
              <w:rPr>
                <w:rFonts w:ascii="Arial" w:hAnsi="Arial" w:cs="Arial"/>
                <w:sz w:val="20"/>
                <w:szCs w:val="20"/>
              </w:rPr>
            </w:pPr>
          </w:p>
        </w:tc>
        <w:tc>
          <w:tcPr>
            <w:tcW w:w="967" w:type="dxa"/>
          </w:tcPr>
          <w:p w14:paraId="6479E30C"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2.1</w:t>
            </w:r>
          </w:p>
        </w:tc>
        <w:tc>
          <w:tcPr>
            <w:tcW w:w="6661" w:type="dxa"/>
          </w:tcPr>
          <w:p w14:paraId="330835B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Fixation of plant capacity &amp; Project </w:t>
            </w:r>
            <w:r>
              <w:rPr>
                <w:rFonts w:ascii="Arial" w:hAnsi="Arial" w:cs="Arial"/>
                <w:sz w:val="20"/>
                <w:szCs w:val="20"/>
              </w:rPr>
              <w:t>C</w:t>
            </w:r>
            <w:r w:rsidRPr="001820F8">
              <w:rPr>
                <w:rFonts w:ascii="Arial" w:hAnsi="Arial" w:cs="Arial"/>
                <w:sz w:val="20"/>
                <w:szCs w:val="20"/>
              </w:rPr>
              <w:t>onfiguration</w:t>
            </w:r>
          </w:p>
        </w:tc>
        <w:tc>
          <w:tcPr>
            <w:tcW w:w="1013" w:type="dxa"/>
          </w:tcPr>
          <w:p w14:paraId="5D00F4E8" w14:textId="7B0767F6"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19" w:author="Hardik Malhotra" w:date="2023-02-27T14:37:00Z">
              <w:r w:rsidR="002104FE">
                <w:rPr>
                  <w:rFonts w:ascii="Arial" w:hAnsi="Arial" w:cs="Arial"/>
                  <w:sz w:val="20"/>
                  <w:szCs w:val="20"/>
                </w:rPr>
                <w:t>7</w:t>
              </w:r>
            </w:ins>
            <w:del w:id="20" w:author="Hardik Malhotra" w:date="2023-02-27T14:37:00Z">
              <w:r w:rsidRPr="00A8779D" w:rsidDel="002104FE">
                <w:rPr>
                  <w:rFonts w:ascii="Arial" w:hAnsi="Arial" w:cs="Arial"/>
                  <w:sz w:val="20"/>
                  <w:szCs w:val="20"/>
                </w:rPr>
                <w:delText>6</w:delText>
              </w:r>
            </w:del>
          </w:p>
        </w:tc>
      </w:tr>
      <w:tr w:rsidR="004E0DDA" w:rsidRPr="001820F8" w14:paraId="30233172" w14:textId="77777777" w:rsidTr="003312D0">
        <w:trPr>
          <w:trHeight w:val="177"/>
        </w:trPr>
        <w:tc>
          <w:tcPr>
            <w:tcW w:w="759" w:type="dxa"/>
          </w:tcPr>
          <w:p w14:paraId="57A917E6" w14:textId="77777777" w:rsidR="004E0DDA" w:rsidRPr="001820F8" w:rsidRDefault="004E0DDA" w:rsidP="008A475E">
            <w:pPr>
              <w:spacing w:line="360" w:lineRule="auto"/>
              <w:rPr>
                <w:rFonts w:ascii="Arial" w:hAnsi="Arial" w:cs="Arial"/>
                <w:sz w:val="20"/>
                <w:szCs w:val="20"/>
              </w:rPr>
            </w:pPr>
          </w:p>
        </w:tc>
        <w:tc>
          <w:tcPr>
            <w:tcW w:w="967" w:type="dxa"/>
          </w:tcPr>
          <w:p w14:paraId="0D06C40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2.2</w:t>
            </w:r>
          </w:p>
        </w:tc>
        <w:tc>
          <w:tcPr>
            <w:tcW w:w="6661" w:type="dxa"/>
          </w:tcPr>
          <w:p w14:paraId="5799E7A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Manufacturing Process: Nitric Acid Plant– Mono Pressure Technology</w:t>
            </w:r>
          </w:p>
        </w:tc>
        <w:tc>
          <w:tcPr>
            <w:tcW w:w="1013" w:type="dxa"/>
          </w:tcPr>
          <w:p w14:paraId="4657C4BC" w14:textId="35A4F9B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1</w:t>
            </w:r>
            <w:ins w:id="21" w:author="Hardik Malhotra" w:date="2023-02-27T14:37:00Z">
              <w:r w:rsidR="002104FE">
                <w:rPr>
                  <w:rFonts w:ascii="Arial" w:hAnsi="Arial" w:cs="Arial"/>
                  <w:sz w:val="20"/>
                  <w:szCs w:val="20"/>
                </w:rPr>
                <w:t>8</w:t>
              </w:r>
            </w:ins>
            <w:del w:id="22" w:author="Hardik Malhotra" w:date="2023-02-27T14:37:00Z">
              <w:r w:rsidR="001E2435" w:rsidDel="002104FE">
                <w:rPr>
                  <w:rFonts w:ascii="Arial" w:hAnsi="Arial" w:cs="Arial"/>
                  <w:sz w:val="20"/>
                  <w:szCs w:val="20"/>
                </w:rPr>
                <w:delText>7</w:delText>
              </w:r>
            </w:del>
          </w:p>
        </w:tc>
      </w:tr>
      <w:tr w:rsidR="004E0DDA" w:rsidRPr="001820F8" w14:paraId="651E2A42" w14:textId="77777777" w:rsidTr="003312D0">
        <w:trPr>
          <w:trHeight w:val="177"/>
        </w:trPr>
        <w:tc>
          <w:tcPr>
            <w:tcW w:w="759" w:type="dxa"/>
          </w:tcPr>
          <w:p w14:paraId="512CB163" w14:textId="77777777" w:rsidR="004E0DDA" w:rsidRPr="001820F8" w:rsidRDefault="004E0DDA" w:rsidP="008A475E">
            <w:pPr>
              <w:spacing w:line="360" w:lineRule="auto"/>
              <w:rPr>
                <w:rFonts w:ascii="Arial" w:hAnsi="Arial" w:cs="Arial"/>
                <w:sz w:val="20"/>
                <w:szCs w:val="20"/>
              </w:rPr>
            </w:pPr>
          </w:p>
        </w:tc>
        <w:tc>
          <w:tcPr>
            <w:tcW w:w="967" w:type="dxa"/>
          </w:tcPr>
          <w:p w14:paraId="3A9E0E0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2.3</w:t>
            </w:r>
          </w:p>
        </w:tc>
        <w:tc>
          <w:tcPr>
            <w:tcW w:w="6661" w:type="dxa"/>
          </w:tcPr>
          <w:p w14:paraId="5C8D5EC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Unit Consumption of Raw Materials and Utilities: Nitric Acid Plant– Mono Pressure Technology</w:t>
            </w:r>
          </w:p>
        </w:tc>
        <w:tc>
          <w:tcPr>
            <w:tcW w:w="1013" w:type="dxa"/>
          </w:tcPr>
          <w:p w14:paraId="36794378" w14:textId="120F9195" w:rsidR="004E0DDA" w:rsidRPr="00A8779D" w:rsidRDefault="002104FE" w:rsidP="008A475E">
            <w:pPr>
              <w:spacing w:line="360" w:lineRule="auto"/>
              <w:jc w:val="center"/>
              <w:rPr>
                <w:rFonts w:ascii="Arial" w:hAnsi="Arial" w:cs="Arial"/>
                <w:sz w:val="20"/>
                <w:szCs w:val="20"/>
              </w:rPr>
            </w:pPr>
            <w:ins w:id="23" w:author="Hardik Malhotra" w:date="2023-02-27T14:37:00Z">
              <w:r>
                <w:rPr>
                  <w:rFonts w:ascii="Arial" w:hAnsi="Arial" w:cs="Arial"/>
                  <w:sz w:val="20"/>
                  <w:szCs w:val="20"/>
                </w:rPr>
                <w:t>21</w:t>
              </w:r>
            </w:ins>
            <w:del w:id="24" w:author="Hardik Malhotra" w:date="2023-02-27T14:37:00Z">
              <w:r w:rsidR="004E0DDA" w:rsidRPr="00A8779D" w:rsidDel="002104FE">
                <w:rPr>
                  <w:rFonts w:ascii="Arial" w:hAnsi="Arial" w:cs="Arial"/>
                  <w:sz w:val="20"/>
                  <w:szCs w:val="20"/>
                </w:rPr>
                <w:delText>19</w:delText>
              </w:r>
            </w:del>
          </w:p>
        </w:tc>
      </w:tr>
      <w:tr w:rsidR="004E0DDA" w:rsidRPr="001820F8" w14:paraId="51C9077B" w14:textId="77777777" w:rsidTr="003312D0">
        <w:trPr>
          <w:trHeight w:val="168"/>
        </w:trPr>
        <w:tc>
          <w:tcPr>
            <w:tcW w:w="759" w:type="dxa"/>
          </w:tcPr>
          <w:p w14:paraId="514813BF" w14:textId="77777777" w:rsidR="004E0DDA" w:rsidRPr="001820F8" w:rsidRDefault="004E0DDA" w:rsidP="008A475E">
            <w:pPr>
              <w:spacing w:line="360" w:lineRule="auto"/>
              <w:rPr>
                <w:rFonts w:ascii="Arial" w:hAnsi="Arial" w:cs="Arial"/>
                <w:sz w:val="20"/>
                <w:szCs w:val="20"/>
              </w:rPr>
            </w:pPr>
          </w:p>
        </w:tc>
        <w:tc>
          <w:tcPr>
            <w:tcW w:w="967" w:type="dxa"/>
          </w:tcPr>
          <w:p w14:paraId="552A6432"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2.4</w:t>
            </w:r>
          </w:p>
        </w:tc>
        <w:tc>
          <w:tcPr>
            <w:tcW w:w="6661" w:type="dxa"/>
          </w:tcPr>
          <w:p w14:paraId="5652BBE3"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Process Design Features- Nitric Acid Plant– Mono Pressure Technology</w:t>
            </w:r>
          </w:p>
        </w:tc>
        <w:tc>
          <w:tcPr>
            <w:tcW w:w="1013" w:type="dxa"/>
          </w:tcPr>
          <w:p w14:paraId="3EFED89E" w14:textId="6487FB09" w:rsidR="004E0DDA" w:rsidRPr="00A8779D" w:rsidRDefault="001E2435" w:rsidP="008A475E">
            <w:pPr>
              <w:spacing w:line="360" w:lineRule="auto"/>
              <w:jc w:val="center"/>
              <w:rPr>
                <w:rFonts w:ascii="Arial" w:hAnsi="Arial" w:cs="Arial"/>
                <w:sz w:val="20"/>
                <w:szCs w:val="20"/>
              </w:rPr>
            </w:pPr>
            <w:r>
              <w:rPr>
                <w:rFonts w:ascii="Arial" w:hAnsi="Arial" w:cs="Arial"/>
                <w:sz w:val="20"/>
                <w:szCs w:val="20"/>
              </w:rPr>
              <w:t>2</w:t>
            </w:r>
            <w:ins w:id="25" w:author="Hardik Malhotra" w:date="2023-02-27T14:37:00Z">
              <w:r w:rsidR="002104FE">
                <w:rPr>
                  <w:rFonts w:ascii="Arial" w:hAnsi="Arial" w:cs="Arial"/>
                  <w:sz w:val="20"/>
                  <w:szCs w:val="20"/>
                </w:rPr>
                <w:t>2</w:t>
              </w:r>
            </w:ins>
            <w:del w:id="26" w:author="Hardik Malhotra" w:date="2023-02-27T14:37:00Z">
              <w:r w:rsidDel="002104FE">
                <w:rPr>
                  <w:rFonts w:ascii="Arial" w:hAnsi="Arial" w:cs="Arial"/>
                  <w:sz w:val="20"/>
                  <w:szCs w:val="20"/>
                </w:rPr>
                <w:delText>0</w:delText>
              </w:r>
            </w:del>
          </w:p>
        </w:tc>
      </w:tr>
      <w:tr w:rsidR="004E0DDA" w:rsidRPr="001820F8" w14:paraId="444D8BED" w14:textId="77777777" w:rsidTr="003312D0">
        <w:trPr>
          <w:trHeight w:val="177"/>
        </w:trPr>
        <w:tc>
          <w:tcPr>
            <w:tcW w:w="759" w:type="dxa"/>
          </w:tcPr>
          <w:p w14:paraId="2830CA9C" w14:textId="77777777" w:rsidR="004E0DDA" w:rsidRPr="001820F8" w:rsidRDefault="004E0DDA" w:rsidP="008A475E">
            <w:pPr>
              <w:spacing w:line="360" w:lineRule="auto"/>
              <w:rPr>
                <w:rFonts w:ascii="Arial" w:hAnsi="Arial" w:cs="Arial"/>
                <w:sz w:val="20"/>
                <w:szCs w:val="20"/>
              </w:rPr>
            </w:pPr>
          </w:p>
        </w:tc>
        <w:tc>
          <w:tcPr>
            <w:tcW w:w="967" w:type="dxa"/>
          </w:tcPr>
          <w:p w14:paraId="72D97CB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2.5</w:t>
            </w:r>
          </w:p>
        </w:tc>
        <w:tc>
          <w:tcPr>
            <w:tcW w:w="6661" w:type="dxa"/>
          </w:tcPr>
          <w:p w14:paraId="1C935619"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Energy Conservation Features for Nitric Acid Plant– Mono Pressure Technology</w:t>
            </w:r>
          </w:p>
        </w:tc>
        <w:tc>
          <w:tcPr>
            <w:tcW w:w="1013" w:type="dxa"/>
          </w:tcPr>
          <w:p w14:paraId="5B5AC53D" w14:textId="38AE1BC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27" w:author="Hardik Malhotra" w:date="2023-02-27T14:37:00Z">
              <w:r w:rsidR="002104FE">
                <w:rPr>
                  <w:rFonts w:ascii="Arial" w:hAnsi="Arial" w:cs="Arial"/>
                  <w:sz w:val="20"/>
                  <w:szCs w:val="20"/>
                </w:rPr>
                <w:t>4</w:t>
              </w:r>
            </w:ins>
            <w:del w:id="28" w:author="Hardik Malhotra" w:date="2023-02-27T14:37:00Z">
              <w:r w:rsidR="001E2435" w:rsidDel="002104FE">
                <w:rPr>
                  <w:rFonts w:ascii="Arial" w:hAnsi="Arial" w:cs="Arial"/>
                  <w:sz w:val="20"/>
                  <w:szCs w:val="20"/>
                </w:rPr>
                <w:delText>2</w:delText>
              </w:r>
            </w:del>
          </w:p>
        </w:tc>
      </w:tr>
      <w:tr w:rsidR="004E0DDA" w:rsidRPr="001820F8" w14:paraId="27CCA0D8" w14:textId="77777777" w:rsidTr="003312D0">
        <w:trPr>
          <w:trHeight w:val="200"/>
        </w:trPr>
        <w:tc>
          <w:tcPr>
            <w:tcW w:w="759" w:type="dxa"/>
          </w:tcPr>
          <w:p w14:paraId="6DFDE9F9" w14:textId="77777777" w:rsidR="004E0DDA" w:rsidRPr="001820F8" w:rsidRDefault="004E0DDA" w:rsidP="008A475E">
            <w:pPr>
              <w:spacing w:line="360" w:lineRule="auto"/>
              <w:rPr>
                <w:rFonts w:ascii="Arial" w:hAnsi="Arial" w:cs="Arial"/>
                <w:sz w:val="20"/>
                <w:szCs w:val="20"/>
              </w:rPr>
            </w:pPr>
          </w:p>
        </w:tc>
        <w:tc>
          <w:tcPr>
            <w:tcW w:w="967" w:type="dxa"/>
          </w:tcPr>
          <w:p w14:paraId="4105DE5B"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2.6</w:t>
            </w:r>
          </w:p>
        </w:tc>
        <w:tc>
          <w:tcPr>
            <w:tcW w:w="6661" w:type="dxa"/>
          </w:tcPr>
          <w:p w14:paraId="19302E4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Process Chemistry- Nitric Acid Plant– Mono Pressure Technology</w:t>
            </w:r>
          </w:p>
        </w:tc>
        <w:tc>
          <w:tcPr>
            <w:tcW w:w="1013" w:type="dxa"/>
          </w:tcPr>
          <w:p w14:paraId="686C8F91" w14:textId="4CC3B8B6"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29" w:author="Hardik Malhotra" w:date="2023-02-27T14:37:00Z">
              <w:r w:rsidR="002104FE">
                <w:rPr>
                  <w:rFonts w:ascii="Arial" w:hAnsi="Arial" w:cs="Arial"/>
                  <w:sz w:val="20"/>
                  <w:szCs w:val="20"/>
                </w:rPr>
                <w:t>4</w:t>
              </w:r>
            </w:ins>
            <w:del w:id="30" w:author="Hardik Malhotra" w:date="2023-02-27T14:37:00Z">
              <w:r w:rsidRPr="00A8779D" w:rsidDel="002104FE">
                <w:rPr>
                  <w:rFonts w:ascii="Arial" w:hAnsi="Arial" w:cs="Arial"/>
                  <w:sz w:val="20"/>
                  <w:szCs w:val="20"/>
                </w:rPr>
                <w:delText>2</w:delText>
              </w:r>
            </w:del>
          </w:p>
        </w:tc>
      </w:tr>
      <w:tr w:rsidR="004E0DDA" w:rsidRPr="001820F8" w14:paraId="0E3D1A7B" w14:textId="77777777" w:rsidTr="003312D0">
        <w:trPr>
          <w:trHeight w:val="177"/>
        </w:trPr>
        <w:tc>
          <w:tcPr>
            <w:tcW w:w="759" w:type="dxa"/>
          </w:tcPr>
          <w:p w14:paraId="704338E9" w14:textId="77777777" w:rsidR="004E0DDA" w:rsidRPr="001820F8" w:rsidRDefault="004E0DDA" w:rsidP="008A475E">
            <w:pPr>
              <w:spacing w:line="360" w:lineRule="auto"/>
              <w:rPr>
                <w:rFonts w:ascii="Arial" w:hAnsi="Arial" w:cs="Arial"/>
                <w:sz w:val="20"/>
                <w:szCs w:val="20"/>
              </w:rPr>
            </w:pPr>
          </w:p>
        </w:tc>
        <w:tc>
          <w:tcPr>
            <w:tcW w:w="967" w:type="dxa"/>
          </w:tcPr>
          <w:p w14:paraId="5DEB368F"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2.7</w:t>
            </w:r>
          </w:p>
        </w:tc>
        <w:tc>
          <w:tcPr>
            <w:tcW w:w="6661" w:type="dxa"/>
          </w:tcPr>
          <w:p w14:paraId="2398E5C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Consumables and Catalyst-Nitric Acid Plant– Mono Pressure Technology</w:t>
            </w:r>
          </w:p>
        </w:tc>
        <w:tc>
          <w:tcPr>
            <w:tcW w:w="1013" w:type="dxa"/>
          </w:tcPr>
          <w:p w14:paraId="3BB4480E" w14:textId="0D97D8FF"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31" w:author="Hardik Malhotra" w:date="2023-02-27T14:38:00Z">
              <w:r w:rsidR="002104FE">
                <w:rPr>
                  <w:rFonts w:ascii="Arial" w:hAnsi="Arial" w:cs="Arial"/>
                  <w:sz w:val="20"/>
                  <w:szCs w:val="20"/>
                </w:rPr>
                <w:t>5</w:t>
              </w:r>
            </w:ins>
            <w:del w:id="32" w:author="Hardik Malhotra" w:date="2023-02-27T14:38:00Z">
              <w:r w:rsidRPr="00A8779D" w:rsidDel="002104FE">
                <w:rPr>
                  <w:rFonts w:ascii="Arial" w:hAnsi="Arial" w:cs="Arial"/>
                  <w:sz w:val="20"/>
                  <w:szCs w:val="20"/>
                </w:rPr>
                <w:delText>3</w:delText>
              </w:r>
            </w:del>
          </w:p>
        </w:tc>
      </w:tr>
      <w:tr w:rsidR="004E0DDA" w:rsidRPr="001820F8" w14:paraId="33645CFA" w14:textId="77777777" w:rsidTr="003312D0">
        <w:trPr>
          <w:trHeight w:val="177"/>
        </w:trPr>
        <w:tc>
          <w:tcPr>
            <w:tcW w:w="759" w:type="dxa"/>
          </w:tcPr>
          <w:p w14:paraId="592D888B" w14:textId="77777777" w:rsidR="004E0DDA" w:rsidRPr="001820F8" w:rsidRDefault="004E0DDA" w:rsidP="008A475E">
            <w:pPr>
              <w:rPr>
                <w:rFonts w:ascii="Arial" w:hAnsi="Arial" w:cs="Arial"/>
                <w:sz w:val="20"/>
                <w:szCs w:val="20"/>
              </w:rPr>
            </w:pPr>
          </w:p>
        </w:tc>
        <w:tc>
          <w:tcPr>
            <w:tcW w:w="967" w:type="dxa"/>
          </w:tcPr>
          <w:p w14:paraId="42DC2E9D" w14:textId="77777777" w:rsidR="004E0DDA" w:rsidRPr="001820F8" w:rsidRDefault="004E0DDA" w:rsidP="008A475E">
            <w:pPr>
              <w:rPr>
                <w:rFonts w:ascii="Arial" w:hAnsi="Arial" w:cs="Arial"/>
                <w:sz w:val="20"/>
                <w:szCs w:val="20"/>
              </w:rPr>
            </w:pPr>
            <w:r w:rsidRPr="001820F8">
              <w:rPr>
                <w:rFonts w:ascii="Arial" w:hAnsi="Arial" w:cs="Arial"/>
                <w:sz w:val="20"/>
                <w:szCs w:val="20"/>
              </w:rPr>
              <w:t>2.8</w:t>
            </w:r>
          </w:p>
        </w:tc>
        <w:tc>
          <w:tcPr>
            <w:tcW w:w="6661" w:type="dxa"/>
          </w:tcPr>
          <w:p w14:paraId="13F50904" w14:textId="77777777" w:rsidR="004E0DDA" w:rsidRPr="001820F8" w:rsidRDefault="004E0DDA" w:rsidP="008A475E">
            <w:pPr>
              <w:rPr>
                <w:rFonts w:ascii="Arial" w:hAnsi="Arial" w:cs="Arial"/>
                <w:sz w:val="20"/>
                <w:szCs w:val="20"/>
              </w:rPr>
            </w:pPr>
            <w:r w:rsidRPr="001820F8">
              <w:rPr>
                <w:rFonts w:ascii="Arial" w:hAnsi="Arial" w:cs="Arial"/>
                <w:sz w:val="20"/>
                <w:szCs w:val="20"/>
              </w:rPr>
              <w:t>Manufacturing Process: Ammonium Nitrate Solutions Plant</w:t>
            </w:r>
          </w:p>
        </w:tc>
        <w:tc>
          <w:tcPr>
            <w:tcW w:w="1013" w:type="dxa"/>
          </w:tcPr>
          <w:p w14:paraId="3A6798F9" w14:textId="08982F41"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3" w:author="Hardik Malhotra" w:date="2023-02-27T14:38:00Z">
              <w:r w:rsidR="002104FE">
                <w:rPr>
                  <w:rFonts w:ascii="Arial" w:hAnsi="Arial" w:cs="Arial"/>
                  <w:sz w:val="20"/>
                  <w:szCs w:val="20"/>
                </w:rPr>
                <w:t>6</w:t>
              </w:r>
            </w:ins>
            <w:del w:id="34" w:author="Hardik Malhotra" w:date="2023-02-27T14:38:00Z">
              <w:r w:rsidRPr="00A8779D" w:rsidDel="002104FE">
                <w:rPr>
                  <w:rFonts w:ascii="Arial" w:hAnsi="Arial" w:cs="Arial"/>
                  <w:sz w:val="20"/>
                  <w:szCs w:val="20"/>
                </w:rPr>
                <w:delText>4</w:delText>
              </w:r>
            </w:del>
          </w:p>
        </w:tc>
      </w:tr>
      <w:tr w:rsidR="004E0DDA" w:rsidRPr="001820F8" w14:paraId="30C63702" w14:textId="77777777" w:rsidTr="003312D0">
        <w:trPr>
          <w:trHeight w:val="177"/>
        </w:trPr>
        <w:tc>
          <w:tcPr>
            <w:tcW w:w="759" w:type="dxa"/>
          </w:tcPr>
          <w:p w14:paraId="2C4FB877" w14:textId="77777777" w:rsidR="004E0DDA" w:rsidRPr="001820F8" w:rsidRDefault="004E0DDA" w:rsidP="008A475E">
            <w:pPr>
              <w:spacing w:line="360" w:lineRule="auto"/>
              <w:rPr>
                <w:rFonts w:ascii="Arial" w:hAnsi="Arial" w:cs="Arial"/>
                <w:sz w:val="20"/>
                <w:szCs w:val="20"/>
              </w:rPr>
            </w:pPr>
          </w:p>
        </w:tc>
        <w:tc>
          <w:tcPr>
            <w:tcW w:w="967" w:type="dxa"/>
          </w:tcPr>
          <w:p w14:paraId="0964785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2.9</w:t>
            </w:r>
          </w:p>
        </w:tc>
        <w:tc>
          <w:tcPr>
            <w:tcW w:w="6661" w:type="dxa"/>
          </w:tcPr>
          <w:p w14:paraId="6E6848B0"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Unit Consumption of Raw Materials and Utilities: Ammonium Nitrate Solutions Plant</w:t>
            </w:r>
          </w:p>
        </w:tc>
        <w:tc>
          <w:tcPr>
            <w:tcW w:w="1013" w:type="dxa"/>
          </w:tcPr>
          <w:p w14:paraId="31B9678C" w14:textId="65A45DD7"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2</w:t>
            </w:r>
            <w:ins w:id="35" w:author="Hardik Malhotra" w:date="2023-02-27T14:38:00Z">
              <w:r w:rsidR="002104FE">
                <w:rPr>
                  <w:rFonts w:ascii="Arial" w:hAnsi="Arial" w:cs="Arial"/>
                  <w:sz w:val="20"/>
                  <w:szCs w:val="20"/>
                </w:rPr>
                <w:t>7</w:t>
              </w:r>
            </w:ins>
            <w:del w:id="36" w:author="Hardik Malhotra" w:date="2023-02-27T14:38:00Z">
              <w:r w:rsidRPr="00A8779D" w:rsidDel="002104FE">
                <w:rPr>
                  <w:rFonts w:ascii="Arial" w:hAnsi="Arial" w:cs="Arial"/>
                  <w:sz w:val="20"/>
                  <w:szCs w:val="20"/>
                </w:rPr>
                <w:delText>4</w:delText>
              </w:r>
            </w:del>
          </w:p>
        </w:tc>
      </w:tr>
      <w:tr w:rsidR="004E0DDA" w:rsidRPr="001820F8" w14:paraId="0C001093" w14:textId="77777777" w:rsidTr="003312D0">
        <w:trPr>
          <w:trHeight w:val="177"/>
        </w:trPr>
        <w:tc>
          <w:tcPr>
            <w:tcW w:w="759" w:type="dxa"/>
          </w:tcPr>
          <w:p w14:paraId="3F3916B4" w14:textId="77777777" w:rsidR="004E0DDA" w:rsidRPr="001820F8" w:rsidRDefault="004E0DDA" w:rsidP="008A475E">
            <w:pPr>
              <w:rPr>
                <w:rFonts w:ascii="Arial" w:hAnsi="Arial" w:cs="Arial"/>
                <w:sz w:val="20"/>
                <w:szCs w:val="20"/>
              </w:rPr>
            </w:pPr>
          </w:p>
        </w:tc>
        <w:tc>
          <w:tcPr>
            <w:tcW w:w="967" w:type="dxa"/>
          </w:tcPr>
          <w:p w14:paraId="0C28BC1A" w14:textId="77777777" w:rsidR="004E0DDA" w:rsidRPr="001820F8" w:rsidRDefault="004E0DDA" w:rsidP="008A475E">
            <w:pPr>
              <w:rPr>
                <w:rFonts w:ascii="Arial" w:hAnsi="Arial" w:cs="Arial"/>
                <w:sz w:val="20"/>
                <w:szCs w:val="20"/>
              </w:rPr>
            </w:pPr>
            <w:r w:rsidRPr="001820F8">
              <w:rPr>
                <w:rFonts w:ascii="Arial" w:hAnsi="Arial" w:cs="Arial"/>
                <w:sz w:val="20"/>
                <w:szCs w:val="20"/>
              </w:rPr>
              <w:t>2.10</w:t>
            </w:r>
          </w:p>
        </w:tc>
        <w:tc>
          <w:tcPr>
            <w:tcW w:w="6661" w:type="dxa"/>
          </w:tcPr>
          <w:p w14:paraId="11C4FA94" w14:textId="77777777" w:rsidR="004E0DDA" w:rsidRPr="001820F8" w:rsidRDefault="004E0DDA" w:rsidP="008A475E">
            <w:pPr>
              <w:rPr>
                <w:rFonts w:ascii="Arial" w:hAnsi="Arial" w:cs="Arial"/>
                <w:sz w:val="20"/>
                <w:szCs w:val="20"/>
              </w:rPr>
            </w:pPr>
            <w:r w:rsidRPr="001820F8">
              <w:rPr>
                <w:rFonts w:ascii="Arial" w:hAnsi="Arial" w:cs="Arial"/>
                <w:sz w:val="20"/>
                <w:szCs w:val="20"/>
              </w:rPr>
              <w:t>Process Design Features: Ammonium Nitrate Solutions Plant</w:t>
            </w:r>
          </w:p>
        </w:tc>
        <w:tc>
          <w:tcPr>
            <w:tcW w:w="1013" w:type="dxa"/>
          </w:tcPr>
          <w:p w14:paraId="4CCDBE08" w14:textId="56776FCA"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7" w:author="Hardik Malhotra" w:date="2023-02-27T14:38:00Z">
              <w:r w:rsidR="002104FE">
                <w:rPr>
                  <w:rFonts w:ascii="Arial" w:hAnsi="Arial" w:cs="Arial"/>
                  <w:sz w:val="20"/>
                  <w:szCs w:val="20"/>
                </w:rPr>
                <w:t>7</w:t>
              </w:r>
            </w:ins>
            <w:del w:id="38" w:author="Hardik Malhotra" w:date="2023-02-27T14:38:00Z">
              <w:r w:rsidRPr="00A8779D" w:rsidDel="002104FE">
                <w:rPr>
                  <w:rFonts w:ascii="Arial" w:hAnsi="Arial" w:cs="Arial"/>
                  <w:sz w:val="20"/>
                  <w:szCs w:val="20"/>
                </w:rPr>
                <w:delText>5</w:delText>
              </w:r>
            </w:del>
          </w:p>
        </w:tc>
      </w:tr>
      <w:tr w:rsidR="004E0DDA" w:rsidRPr="001820F8" w14:paraId="106DFF8C" w14:textId="77777777" w:rsidTr="003312D0">
        <w:trPr>
          <w:trHeight w:val="177"/>
        </w:trPr>
        <w:tc>
          <w:tcPr>
            <w:tcW w:w="759" w:type="dxa"/>
          </w:tcPr>
          <w:p w14:paraId="79889ECE" w14:textId="77777777" w:rsidR="004E0DDA" w:rsidRPr="001820F8" w:rsidRDefault="004E0DDA" w:rsidP="008A475E">
            <w:pPr>
              <w:rPr>
                <w:rFonts w:ascii="Arial" w:hAnsi="Arial" w:cs="Arial"/>
                <w:sz w:val="20"/>
                <w:szCs w:val="20"/>
              </w:rPr>
            </w:pPr>
          </w:p>
        </w:tc>
        <w:tc>
          <w:tcPr>
            <w:tcW w:w="967" w:type="dxa"/>
          </w:tcPr>
          <w:p w14:paraId="09414903" w14:textId="77777777" w:rsidR="004E0DDA" w:rsidRPr="001820F8" w:rsidRDefault="004E0DDA" w:rsidP="008A475E">
            <w:pPr>
              <w:rPr>
                <w:rFonts w:ascii="Arial" w:hAnsi="Arial" w:cs="Arial"/>
                <w:sz w:val="20"/>
                <w:szCs w:val="20"/>
              </w:rPr>
            </w:pPr>
            <w:r w:rsidRPr="001820F8">
              <w:rPr>
                <w:rFonts w:ascii="Arial" w:hAnsi="Arial" w:cs="Arial"/>
                <w:sz w:val="20"/>
                <w:szCs w:val="20"/>
              </w:rPr>
              <w:t>2.11</w:t>
            </w:r>
          </w:p>
        </w:tc>
        <w:tc>
          <w:tcPr>
            <w:tcW w:w="6661" w:type="dxa"/>
          </w:tcPr>
          <w:p w14:paraId="289ABB74" w14:textId="77777777" w:rsidR="004E0DDA" w:rsidRPr="001820F8" w:rsidRDefault="004E0DDA" w:rsidP="008A475E">
            <w:pPr>
              <w:rPr>
                <w:rFonts w:ascii="Arial" w:hAnsi="Arial" w:cs="Arial"/>
                <w:sz w:val="20"/>
                <w:szCs w:val="20"/>
              </w:rPr>
            </w:pPr>
            <w:r w:rsidRPr="001820F8">
              <w:rPr>
                <w:rFonts w:ascii="Arial" w:hAnsi="Arial" w:cs="Arial"/>
                <w:sz w:val="20"/>
                <w:szCs w:val="20"/>
              </w:rPr>
              <w:t>Process Chemistry: Ammonium Nitrate Solutions Plant</w:t>
            </w:r>
          </w:p>
        </w:tc>
        <w:tc>
          <w:tcPr>
            <w:tcW w:w="1013" w:type="dxa"/>
          </w:tcPr>
          <w:p w14:paraId="53160FEE" w14:textId="313ABB2E"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39" w:author="Hardik Malhotra" w:date="2023-02-27T14:38:00Z">
              <w:r w:rsidR="002104FE">
                <w:rPr>
                  <w:rFonts w:ascii="Arial" w:hAnsi="Arial" w:cs="Arial"/>
                  <w:sz w:val="20"/>
                  <w:szCs w:val="20"/>
                </w:rPr>
                <w:t>7</w:t>
              </w:r>
            </w:ins>
            <w:del w:id="40" w:author="Hardik Malhotra" w:date="2023-02-27T14:38:00Z">
              <w:r w:rsidRPr="00A8779D" w:rsidDel="002104FE">
                <w:rPr>
                  <w:rFonts w:ascii="Arial" w:hAnsi="Arial" w:cs="Arial"/>
                  <w:sz w:val="20"/>
                  <w:szCs w:val="20"/>
                </w:rPr>
                <w:delText>5</w:delText>
              </w:r>
            </w:del>
          </w:p>
        </w:tc>
      </w:tr>
      <w:tr w:rsidR="004E0DDA" w:rsidRPr="001820F8" w14:paraId="140D3314" w14:textId="77777777" w:rsidTr="003312D0">
        <w:trPr>
          <w:trHeight w:val="177"/>
        </w:trPr>
        <w:tc>
          <w:tcPr>
            <w:tcW w:w="759" w:type="dxa"/>
          </w:tcPr>
          <w:p w14:paraId="66F1486B" w14:textId="77777777" w:rsidR="004E0DDA" w:rsidRPr="001820F8" w:rsidRDefault="004E0DDA" w:rsidP="008A475E">
            <w:pPr>
              <w:rPr>
                <w:rFonts w:ascii="Arial" w:hAnsi="Arial" w:cs="Arial"/>
                <w:sz w:val="20"/>
                <w:szCs w:val="20"/>
              </w:rPr>
            </w:pPr>
          </w:p>
        </w:tc>
        <w:tc>
          <w:tcPr>
            <w:tcW w:w="967" w:type="dxa"/>
          </w:tcPr>
          <w:p w14:paraId="5174114E" w14:textId="77777777" w:rsidR="004E0DDA" w:rsidRPr="001820F8" w:rsidRDefault="004E0DDA" w:rsidP="008A475E">
            <w:pPr>
              <w:rPr>
                <w:rFonts w:ascii="Arial" w:hAnsi="Arial" w:cs="Arial"/>
                <w:sz w:val="20"/>
                <w:szCs w:val="20"/>
              </w:rPr>
            </w:pPr>
            <w:r w:rsidRPr="001820F8">
              <w:rPr>
                <w:rFonts w:ascii="Arial" w:hAnsi="Arial" w:cs="Arial"/>
                <w:sz w:val="20"/>
                <w:szCs w:val="20"/>
              </w:rPr>
              <w:t>2.12</w:t>
            </w:r>
          </w:p>
        </w:tc>
        <w:tc>
          <w:tcPr>
            <w:tcW w:w="6661" w:type="dxa"/>
          </w:tcPr>
          <w:p w14:paraId="6CC8AE68" w14:textId="77777777" w:rsidR="004E0DDA" w:rsidRPr="001820F8" w:rsidRDefault="004E0DDA" w:rsidP="008A475E">
            <w:pPr>
              <w:rPr>
                <w:rFonts w:ascii="Arial" w:hAnsi="Arial" w:cs="Arial"/>
                <w:sz w:val="20"/>
                <w:szCs w:val="20"/>
              </w:rPr>
            </w:pPr>
            <w:r w:rsidRPr="001820F8">
              <w:rPr>
                <w:rFonts w:ascii="Arial" w:hAnsi="Arial" w:cs="Arial"/>
                <w:sz w:val="20"/>
                <w:szCs w:val="20"/>
              </w:rPr>
              <w:t>Product Specifications- Nitric Acid Plant– Mono Pressure Technology &amp; Ammonium Nitrate Solutions Plant</w:t>
            </w:r>
          </w:p>
        </w:tc>
        <w:tc>
          <w:tcPr>
            <w:tcW w:w="1013" w:type="dxa"/>
          </w:tcPr>
          <w:p w14:paraId="69D7BA26" w14:textId="0A1D4123"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41" w:author="Hardik Malhotra" w:date="2023-02-27T14:38:00Z">
              <w:r w:rsidR="002104FE">
                <w:rPr>
                  <w:rFonts w:ascii="Arial" w:hAnsi="Arial" w:cs="Arial"/>
                  <w:sz w:val="20"/>
                  <w:szCs w:val="20"/>
                </w:rPr>
                <w:t>8</w:t>
              </w:r>
            </w:ins>
            <w:del w:id="42" w:author="Hardik Malhotra" w:date="2023-02-27T14:38:00Z">
              <w:r w:rsidRPr="00A8779D" w:rsidDel="002104FE">
                <w:rPr>
                  <w:rFonts w:ascii="Arial" w:hAnsi="Arial" w:cs="Arial"/>
                  <w:sz w:val="20"/>
                  <w:szCs w:val="20"/>
                </w:rPr>
                <w:delText>5</w:delText>
              </w:r>
            </w:del>
          </w:p>
        </w:tc>
      </w:tr>
      <w:tr w:rsidR="004E0DDA" w:rsidRPr="001820F8" w14:paraId="7CAA51FF" w14:textId="77777777" w:rsidTr="003312D0">
        <w:trPr>
          <w:trHeight w:val="177"/>
        </w:trPr>
        <w:tc>
          <w:tcPr>
            <w:tcW w:w="759" w:type="dxa"/>
          </w:tcPr>
          <w:p w14:paraId="596D2FA0" w14:textId="77777777" w:rsidR="004E0DDA" w:rsidRPr="001820F8" w:rsidRDefault="004E0DDA" w:rsidP="008A475E">
            <w:pPr>
              <w:rPr>
                <w:rFonts w:ascii="Arial" w:hAnsi="Arial" w:cs="Arial"/>
                <w:sz w:val="20"/>
                <w:szCs w:val="20"/>
              </w:rPr>
            </w:pPr>
          </w:p>
        </w:tc>
        <w:tc>
          <w:tcPr>
            <w:tcW w:w="967" w:type="dxa"/>
          </w:tcPr>
          <w:p w14:paraId="4CC8F127" w14:textId="77777777" w:rsidR="004E0DDA" w:rsidRPr="001820F8" w:rsidRDefault="004E0DDA" w:rsidP="008A475E">
            <w:pPr>
              <w:rPr>
                <w:rFonts w:ascii="Arial" w:hAnsi="Arial" w:cs="Arial"/>
                <w:sz w:val="20"/>
                <w:szCs w:val="20"/>
              </w:rPr>
            </w:pPr>
            <w:r w:rsidRPr="001820F8">
              <w:rPr>
                <w:rFonts w:ascii="Arial" w:hAnsi="Arial" w:cs="Arial"/>
                <w:sz w:val="20"/>
                <w:szCs w:val="20"/>
              </w:rPr>
              <w:t>2.13</w:t>
            </w:r>
          </w:p>
        </w:tc>
        <w:tc>
          <w:tcPr>
            <w:tcW w:w="6661" w:type="dxa"/>
          </w:tcPr>
          <w:p w14:paraId="53D851D0" w14:textId="77777777" w:rsidR="004E0DDA" w:rsidRPr="001820F8" w:rsidRDefault="004E0DDA" w:rsidP="008A475E">
            <w:pPr>
              <w:rPr>
                <w:rFonts w:ascii="Arial" w:hAnsi="Arial" w:cs="Arial"/>
                <w:sz w:val="20"/>
                <w:szCs w:val="20"/>
              </w:rPr>
            </w:pPr>
            <w:r w:rsidRPr="001820F8">
              <w:rPr>
                <w:rFonts w:ascii="Arial" w:hAnsi="Arial" w:cs="Arial"/>
                <w:sz w:val="20"/>
                <w:szCs w:val="20"/>
              </w:rPr>
              <w:t>Effluent &amp; Emissions and Technologies Available</w:t>
            </w:r>
          </w:p>
        </w:tc>
        <w:tc>
          <w:tcPr>
            <w:tcW w:w="1013" w:type="dxa"/>
          </w:tcPr>
          <w:p w14:paraId="2CC780F0" w14:textId="1100BF2B" w:rsidR="004E0DDA" w:rsidRPr="00A8779D" w:rsidRDefault="004E0DDA" w:rsidP="008A475E">
            <w:pPr>
              <w:jc w:val="center"/>
              <w:rPr>
                <w:rFonts w:ascii="Arial" w:hAnsi="Arial" w:cs="Arial"/>
                <w:sz w:val="20"/>
                <w:szCs w:val="20"/>
              </w:rPr>
            </w:pPr>
            <w:r w:rsidRPr="00A8779D">
              <w:rPr>
                <w:rFonts w:ascii="Arial" w:hAnsi="Arial" w:cs="Arial"/>
                <w:sz w:val="20"/>
                <w:szCs w:val="20"/>
              </w:rPr>
              <w:t>2</w:t>
            </w:r>
            <w:ins w:id="43" w:author="Hardik Malhotra" w:date="2023-02-27T14:38:00Z">
              <w:r w:rsidR="002104FE">
                <w:rPr>
                  <w:rFonts w:ascii="Arial" w:hAnsi="Arial" w:cs="Arial"/>
                  <w:sz w:val="20"/>
                  <w:szCs w:val="20"/>
                </w:rPr>
                <w:t>8</w:t>
              </w:r>
            </w:ins>
            <w:del w:id="44" w:author="Hardik Malhotra" w:date="2023-02-27T14:38:00Z">
              <w:r w:rsidR="001E2435" w:rsidDel="002104FE">
                <w:rPr>
                  <w:rFonts w:ascii="Arial" w:hAnsi="Arial" w:cs="Arial"/>
                  <w:sz w:val="20"/>
                  <w:szCs w:val="20"/>
                </w:rPr>
                <w:delText>6</w:delText>
              </w:r>
            </w:del>
          </w:p>
        </w:tc>
      </w:tr>
      <w:tr w:rsidR="004E0DDA" w:rsidRPr="001820F8" w14:paraId="64C9D278" w14:textId="77777777" w:rsidTr="003312D0">
        <w:trPr>
          <w:trHeight w:val="177"/>
        </w:trPr>
        <w:tc>
          <w:tcPr>
            <w:tcW w:w="759" w:type="dxa"/>
          </w:tcPr>
          <w:p w14:paraId="2D18A989" w14:textId="77777777" w:rsidR="004E0DDA" w:rsidRPr="001820F8" w:rsidRDefault="004E0DDA" w:rsidP="008A475E">
            <w:pPr>
              <w:rPr>
                <w:rFonts w:ascii="Arial" w:hAnsi="Arial" w:cs="Arial"/>
                <w:sz w:val="20"/>
                <w:szCs w:val="20"/>
              </w:rPr>
            </w:pPr>
          </w:p>
        </w:tc>
        <w:tc>
          <w:tcPr>
            <w:tcW w:w="967" w:type="dxa"/>
          </w:tcPr>
          <w:p w14:paraId="262CB706" w14:textId="77777777" w:rsidR="004E0DDA" w:rsidRPr="001820F8" w:rsidRDefault="004E0DDA" w:rsidP="008A475E">
            <w:pPr>
              <w:rPr>
                <w:rFonts w:ascii="Arial" w:hAnsi="Arial" w:cs="Arial"/>
                <w:sz w:val="20"/>
                <w:szCs w:val="20"/>
              </w:rPr>
            </w:pPr>
            <w:r>
              <w:rPr>
                <w:rFonts w:ascii="Arial" w:hAnsi="Arial" w:cs="Arial"/>
                <w:sz w:val="20"/>
                <w:szCs w:val="20"/>
              </w:rPr>
              <w:t>2.14</w:t>
            </w:r>
          </w:p>
        </w:tc>
        <w:tc>
          <w:tcPr>
            <w:tcW w:w="6661" w:type="dxa"/>
          </w:tcPr>
          <w:p w14:paraId="1C763B3F" w14:textId="77777777" w:rsidR="004E0DDA" w:rsidRPr="001820F8" w:rsidRDefault="004E0DDA" w:rsidP="008A475E">
            <w:pPr>
              <w:rPr>
                <w:rFonts w:ascii="Arial" w:hAnsi="Arial" w:cs="Arial"/>
                <w:sz w:val="20"/>
                <w:szCs w:val="20"/>
              </w:rPr>
            </w:pPr>
            <w:r w:rsidRPr="00F56D2B">
              <w:rPr>
                <w:rFonts w:ascii="Arial" w:hAnsi="Arial" w:cs="Arial"/>
                <w:sz w:val="20"/>
                <w:szCs w:val="20"/>
              </w:rPr>
              <w:t>Process Technology Comparison of Nitric Acid</w:t>
            </w:r>
          </w:p>
        </w:tc>
        <w:tc>
          <w:tcPr>
            <w:tcW w:w="1013" w:type="dxa"/>
          </w:tcPr>
          <w:p w14:paraId="7ECBA019" w14:textId="553EB0DC"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5" w:author="Hardik Malhotra" w:date="2023-02-27T14:38:00Z">
              <w:r w:rsidR="002104FE">
                <w:rPr>
                  <w:rFonts w:ascii="Arial" w:hAnsi="Arial" w:cs="Arial"/>
                  <w:sz w:val="20"/>
                  <w:szCs w:val="20"/>
                </w:rPr>
                <w:t>2</w:t>
              </w:r>
            </w:ins>
            <w:del w:id="46" w:author="Hardik Malhotra" w:date="2023-02-27T14:38:00Z">
              <w:r w:rsidRPr="00A8779D" w:rsidDel="002104FE">
                <w:rPr>
                  <w:rFonts w:ascii="Arial" w:hAnsi="Arial" w:cs="Arial"/>
                  <w:sz w:val="20"/>
                  <w:szCs w:val="20"/>
                </w:rPr>
                <w:delText>0</w:delText>
              </w:r>
            </w:del>
          </w:p>
        </w:tc>
      </w:tr>
      <w:tr w:rsidR="004E0DDA" w:rsidRPr="001820F8" w14:paraId="5C889695" w14:textId="77777777" w:rsidTr="003312D0">
        <w:trPr>
          <w:trHeight w:val="177"/>
        </w:trPr>
        <w:tc>
          <w:tcPr>
            <w:tcW w:w="759" w:type="dxa"/>
          </w:tcPr>
          <w:p w14:paraId="2D9C3B4F" w14:textId="77777777" w:rsidR="004E0DDA" w:rsidRPr="001820F8" w:rsidRDefault="004E0DDA" w:rsidP="008A475E">
            <w:pPr>
              <w:rPr>
                <w:rFonts w:ascii="Arial" w:hAnsi="Arial" w:cs="Arial"/>
                <w:sz w:val="20"/>
                <w:szCs w:val="20"/>
              </w:rPr>
            </w:pPr>
          </w:p>
        </w:tc>
        <w:tc>
          <w:tcPr>
            <w:tcW w:w="967" w:type="dxa"/>
          </w:tcPr>
          <w:p w14:paraId="5D9C06E3" w14:textId="77777777" w:rsidR="004E0DDA" w:rsidRDefault="004E0DDA" w:rsidP="008A475E">
            <w:pPr>
              <w:rPr>
                <w:rFonts w:ascii="Arial" w:hAnsi="Arial" w:cs="Arial"/>
                <w:sz w:val="20"/>
                <w:szCs w:val="20"/>
              </w:rPr>
            </w:pPr>
            <w:r>
              <w:rPr>
                <w:rFonts w:ascii="Arial" w:hAnsi="Arial" w:cs="Arial"/>
                <w:sz w:val="20"/>
                <w:szCs w:val="20"/>
              </w:rPr>
              <w:t>2.15</w:t>
            </w:r>
          </w:p>
        </w:tc>
        <w:tc>
          <w:tcPr>
            <w:tcW w:w="6661" w:type="dxa"/>
          </w:tcPr>
          <w:p w14:paraId="45C10D5A" w14:textId="77777777" w:rsidR="004E0DDA" w:rsidRPr="00F56D2B" w:rsidRDefault="004E0DDA" w:rsidP="008A475E">
            <w:pPr>
              <w:rPr>
                <w:rFonts w:ascii="Arial" w:hAnsi="Arial" w:cs="Arial"/>
                <w:sz w:val="20"/>
                <w:szCs w:val="20"/>
              </w:rPr>
            </w:pPr>
            <w:r w:rsidRPr="00F56D2B">
              <w:rPr>
                <w:rFonts w:ascii="Arial" w:hAnsi="Arial" w:cs="Arial"/>
                <w:sz w:val="20"/>
                <w:szCs w:val="20"/>
              </w:rPr>
              <w:t xml:space="preserve">Process Technology Comparison of </w:t>
            </w:r>
            <w:r>
              <w:rPr>
                <w:rFonts w:ascii="Arial" w:hAnsi="Arial" w:cs="Arial"/>
                <w:sz w:val="20"/>
                <w:szCs w:val="20"/>
              </w:rPr>
              <w:t>Ammonium Nitrate</w:t>
            </w:r>
          </w:p>
        </w:tc>
        <w:tc>
          <w:tcPr>
            <w:tcW w:w="1013" w:type="dxa"/>
          </w:tcPr>
          <w:p w14:paraId="1A2A1C33" w14:textId="6911AA6D"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7" w:author="Hardik Malhotra" w:date="2023-02-27T14:38:00Z">
              <w:r w:rsidR="002104FE">
                <w:rPr>
                  <w:rFonts w:ascii="Arial" w:hAnsi="Arial" w:cs="Arial"/>
                  <w:sz w:val="20"/>
                  <w:szCs w:val="20"/>
                </w:rPr>
                <w:t>6</w:t>
              </w:r>
            </w:ins>
            <w:del w:id="48" w:author="Hardik Malhotra" w:date="2023-02-27T14:38:00Z">
              <w:r w:rsidR="001E2435" w:rsidDel="002104FE">
                <w:rPr>
                  <w:rFonts w:ascii="Arial" w:hAnsi="Arial" w:cs="Arial"/>
                  <w:sz w:val="20"/>
                  <w:szCs w:val="20"/>
                </w:rPr>
                <w:delText>4</w:delText>
              </w:r>
            </w:del>
          </w:p>
        </w:tc>
      </w:tr>
      <w:tr w:rsidR="004E0DDA" w:rsidRPr="001820F8" w14:paraId="1D57FDE6" w14:textId="77777777" w:rsidTr="004E0DDA">
        <w:trPr>
          <w:trHeight w:val="177"/>
        </w:trPr>
        <w:tc>
          <w:tcPr>
            <w:tcW w:w="759" w:type="dxa"/>
          </w:tcPr>
          <w:p w14:paraId="7F05CBF5" w14:textId="77777777" w:rsidR="004E0DDA" w:rsidRPr="001820F8" w:rsidRDefault="004E0DDA" w:rsidP="008A475E">
            <w:pPr>
              <w:rPr>
                <w:rFonts w:ascii="Arial" w:hAnsi="Arial" w:cs="Arial"/>
                <w:sz w:val="20"/>
                <w:szCs w:val="20"/>
              </w:rPr>
            </w:pPr>
            <w:r>
              <w:rPr>
                <w:rFonts w:ascii="Arial" w:hAnsi="Arial" w:cs="Arial"/>
                <w:sz w:val="20"/>
                <w:szCs w:val="20"/>
              </w:rPr>
              <w:t xml:space="preserve">3. </w:t>
            </w:r>
          </w:p>
        </w:tc>
        <w:tc>
          <w:tcPr>
            <w:tcW w:w="7628" w:type="dxa"/>
            <w:gridSpan w:val="2"/>
          </w:tcPr>
          <w:p w14:paraId="1C6E838C" w14:textId="77777777" w:rsidR="004E0DDA" w:rsidRPr="001820F8" w:rsidRDefault="004E0DDA" w:rsidP="008A475E">
            <w:pPr>
              <w:rPr>
                <w:rFonts w:ascii="Arial" w:hAnsi="Arial" w:cs="Arial"/>
                <w:sz w:val="20"/>
                <w:szCs w:val="20"/>
              </w:rPr>
            </w:pPr>
            <w:r w:rsidRPr="001820F8">
              <w:rPr>
                <w:rFonts w:ascii="Arial" w:hAnsi="Arial" w:cs="Arial"/>
                <w:sz w:val="20"/>
                <w:szCs w:val="20"/>
              </w:rPr>
              <w:t>Financial Analysis</w:t>
            </w:r>
          </w:p>
        </w:tc>
        <w:tc>
          <w:tcPr>
            <w:tcW w:w="1013" w:type="dxa"/>
          </w:tcPr>
          <w:p w14:paraId="56B949FB" w14:textId="732595AE" w:rsidR="004E0DDA" w:rsidRPr="00A8779D" w:rsidRDefault="004E0DDA" w:rsidP="008A475E">
            <w:pPr>
              <w:jc w:val="center"/>
              <w:rPr>
                <w:rFonts w:ascii="Arial" w:hAnsi="Arial" w:cs="Arial"/>
                <w:sz w:val="20"/>
                <w:szCs w:val="20"/>
              </w:rPr>
            </w:pPr>
            <w:r w:rsidRPr="00A8779D">
              <w:rPr>
                <w:rFonts w:ascii="Arial" w:hAnsi="Arial" w:cs="Arial"/>
                <w:sz w:val="20"/>
                <w:szCs w:val="20"/>
              </w:rPr>
              <w:t>3</w:t>
            </w:r>
            <w:ins w:id="49" w:author="Hardik Malhotra" w:date="2023-02-27T14:38:00Z">
              <w:r w:rsidR="002104FE">
                <w:rPr>
                  <w:rFonts w:ascii="Arial" w:hAnsi="Arial" w:cs="Arial"/>
                  <w:sz w:val="20"/>
                  <w:szCs w:val="20"/>
                </w:rPr>
                <w:t>8</w:t>
              </w:r>
            </w:ins>
            <w:del w:id="50" w:author="Hardik Malhotra" w:date="2023-02-27T14:38:00Z">
              <w:r w:rsidRPr="00A8779D" w:rsidDel="002104FE">
                <w:rPr>
                  <w:rFonts w:ascii="Arial" w:hAnsi="Arial" w:cs="Arial"/>
                  <w:sz w:val="20"/>
                  <w:szCs w:val="20"/>
                </w:rPr>
                <w:delText>6</w:delText>
              </w:r>
            </w:del>
            <w:r w:rsidRPr="00A8779D">
              <w:rPr>
                <w:rFonts w:ascii="Arial" w:hAnsi="Arial" w:cs="Arial"/>
                <w:sz w:val="20"/>
                <w:szCs w:val="20"/>
              </w:rPr>
              <w:t>-4</w:t>
            </w:r>
            <w:ins w:id="51" w:author="Hardik Malhotra" w:date="2023-02-27T14:39:00Z">
              <w:r w:rsidR="002104FE">
                <w:rPr>
                  <w:rFonts w:ascii="Arial" w:hAnsi="Arial" w:cs="Arial"/>
                  <w:sz w:val="20"/>
                  <w:szCs w:val="20"/>
                </w:rPr>
                <w:t>4</w:t>
              </w:r>
            </w:ins>
            <w:del w:id="52" w:author="Hardik Malhotra" w:date="2023-02-27T14:38:00Z">
              <w:r w:rsidR="00991BE5" w:rsidDel="002104FE">
                <w:rPr>
                  <w:rFonts w:ascii="Arial" w:hAnsi="Arial" w:cs="Arial"/>
                  <w:sz w:val="20"/>
                  <w:szCs w:val="20"/>
                </w:rPr>
                <w:delText>2</w:delText>
              </w:r>
            </w:del>
          </w:p>
        </w:tc>
      </w:tr>
      <w:tr w:rsidR="004E0DDA" w:rsidRPr="001820F8" w14:paraId="350481D2" w14:textId="77777777" w:rsidTr="004E0DDA">
        <w:trPr>
          <w:trHeight w:val="168"/>
        </w:trPr>
        <w:tc>
          <w:tcPr>
            <w:tcW w:w="759" w:type="dxa"/>
          </w:tcPr>
          <w:p w14:paraId="53B4209E"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w:t>
            </w:r>
          </w:p>
        </w:tc>
        <w:tc>
          <w:tcPr>
            <w:tcW w:w="7628" w:type="dxa"/>
            <w:gridSpan w:val="2"/>
          </w:tcPr>
          <w:p w14:paraId="405432D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Regulatory</w:t>
            </w:r>
            <w:r>
              <w:rPr>
                <w:rFonts w:ascii="Arial" w:hAnsi="Arial" w:cs="Arial"/>
                <w:sz w:val="20"/>
                <w:szCs w:val="20"/>
              </w:rPr>
              <w:t xml:space="preserve"> Environment </w:t>
            </w:r>
            <w:r w:rsidRPr="001820F8">
              <w:rPr>
                <w:rFonts w:ascii="Arial" w:hAnsi="Arial" w:cs="Arial"/>
                <w:sz w:val="20"/>
                <w:szCs w:val="20"/>
              </w:rPr>
              <w:t>and Vendor Registration</w:t>
            </w:r>
          </w:p>
        </w:tc>
        <w:tc>
          <w:tcPr>
            <w:tcW w:w="1013" w:type="dxa"/>
          </w:tcPr>
          <w:p w14:paraId="792FACC9" w14:textId="6F45BEDE"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3" w:author="Hardik Malhotra" w:date="2023-02-27T14:39:00Z">
              <w:r w:rsidR="002104FE">
                <w:rPr>
                  <w:rFonts w:ascii="Arial" w:hAnsi="Arial" w:cs="Arial"/>
                  <w:sz w:val="20"/>
                  <w:szCs w:val="20"/>
                </w:rPr>
                <w:t>6</w:t>
              </w:r>
            </w:ins>
            <w:del w:id="54" w:author="Hardik Malhotra" w:date="2023-02-27T14:39:00Z">
              <w:r w:rsidR="00991BE5" w:rsidDel="002104FE">
                <w:rPr>
                  <w:rFonts w:ascii="Arial" w:hAnsi="Arial" w:cs="Arial"/>
                  <w:sz w:val="20"/>
                  <w:szCs w:val="20"/>
                </w:rPr>
                <w:delText>3</w:delText>
              </w:r>
            </w:del>
            <w:r w:rsidRPr="00A8779D">
              <w:rPr>
                <w:rFonts w:ascii="Arial" w:hAnsi="Arial" w:cs="Arial"/>
                <w:sz w:val="20"/>
                <w:szCs w:val="20"/>
              </w:rPr>
              <w:t>-54</w:t>
            </w:r>
          </w:p>
        </w:tc>
      </w:tr>
      <w:tr w:rsidR="004E0DDA" w:rsidRPr="001820F8" w14:paraId="6EF0EB7D" w14:textId="77777777" w:rsidTr="003312D0">
        <w:trPr>
          <w:trHeight w:val="177"/>
        </w:trPr>
        <w:tc>
          <w:tcPr>
            <w:tcW w:w="759" w:type="dxa"/>
          </w:tcPr>
          <w:p w14:paraId="08F53739" w14:textId="77777777" w:rsidR="004E0DDA" w:rsidRPr="001820F8" w:rsidRDefault="004E0DDA" w:rsidP="008A475E">
            <w:pPr>
              <w:spacing w:line="360" w:lineRule="auto"/>
              <w:rPr>
                <w:rFonts w:ascii="Arial" w:hAnsi="Arial" w:cs="Arial"/>
                <w:sz w:val="20"/>
                <w:szCs w:val="20"/>
              </w:rPr>
            </w:pPr>
          </w:p>
        </w:tc>
        <w:tc>
          <w:tcPr>
            <w:tcW w:w="967" w:type="dxa"/>
          </w:tcPr>
          <w:p w14:paraId="425448B1"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.1</w:t>
            </w:r>
          </w:p>
        </w:tc>
        <w:tc>
          <w:tcPr>
            <w:tcW w:w="6661" w:type="dxa"/>
          </w:tcPr>
          <w:p w14:paraId="367596FA"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Government Policies and Regulatory Issues</w:t>
            </w:r>
          </w:p>
        </w:tc>
        <w:tc>
          <w:tcPr>
            <w:tcW w:w="1013" w:type="dxa"/>
          </w:tcPr>
          <w:p w14:paraId="582DC524" w14:textId="7662C772"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5" w:author="Hardik Malhotra" w:date="2023-02-27T14:39:00Z">
              <w:r w:rsidR="002104FE">
                <w:rPr>
                  <w:rFonts w:ascii="Arial" w:hAnsi="Arial" w:cs="Arial"/>
                  <w:sz w:val="20"/>
                  <w:szCs w:val="20"/>
                </w:rPr>
                <w:t>6</w:t>
              </w:r>
            </w:ins>
            <w:del w:id="56" w:author="Hardik Malhotra" w:date="2023-02-27T14:39:00Z">
              <w:r w:rsidR="00991BE5" w:rsidDel="002104FE">
                <w:rPr>
                  <w:rFonts w:ascii="Arial" w:hAnsi="Arial" w:cs="Arial"/>
                  <w:sz w:val="20"/>
                  <w:szCs w:val="20"/>
                </w:rPr>
                <w:delText>4</w:delText>
              </w:r>
            </w:del>
          </w:p>
        </w:tc>
      </w:tr>
      <w:tr w:rsidR="004E0DDA" w:rsidRPr="001820F8" w14:paraId="01559349" w14:textId="77777777" w:rsidTr="003312D0">
        <w:trPr>
          <w:trHeight w:val="168"/>
        </w:trPr>
        <w:tc>
          <w:tcPr>
            <w:tcW w:w="759" w:type="dxa"/>
          </w:tcPr>
          <w:p w14:paraId="2B870C74" w14:textId="77777777" w:rsidR="004E0DDA" w:rsidRPr="001820F8" w:rsidRDefault="004E0DDA" w:rsidP="008A475E">
            <w:pPr>
              <w:spacing w:line="360" w:lineRule="auto"/>
              <w:rPr>
                <w:rFonts w:ascii="Arial" w:hAnsi="Arial" w:cs="Arial"/>
                <w:sz w:val="20"/>
                <w:szCs w:val="20"/>
              </w:rPr>
            </w:pPr>
          </w:p>
        </w:tc>
        <w:tc>
          <w:tcPr>
            <w:tcW w:w="967" w:type="dxa"/>
          </w:tcPr>
          <w:p w14:paraId="76F5834C"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.2</w:t>
            </w:r>
          </w:p>
        </w:tc>
        <w:tc>
          <w:tcPr>
            <w:tcW w:w="6661" w:type="dxa"/>
          </w:tcPr>
          <w:p w14:paraId="43BAED8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General Provisions</w:t>
            </w:r>
          </w:p>
        </w:tc>
        <w:tc>
          <w:tcPr>
            <w:tcW w:w="1013" w:type="dxa"/>
          </w:tcPr>
          <w:p w14:paraId="75380646" w14:textId="17C176F4"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7" w:author="Hardik Malhotra" w:date="2023-02-27T14:39:00Z">
              <w:r w:rsidR="002104FE">
                <w:rPr>
                  <w:rFonts w:ascii="Arial" w:hAnsi="Arial" w:cs="Arial"/>
                  <w:sz w:val="20"/>
                  <w:szCs w:val="20"/>
                </w:rPr>
                <w:t>6</w:t>
              </w:r>
            </w:ins>
            <w:del w:id="58" w:author="Hardik Malhotra" w:date="2023-02-27T14:39:00Z">
              <w:r w:rsidR="00991BE5" w:rsidDel="002104FE">
                <w:rPr>
                  <w:rFonts w:ascii="Arial" w:hAnsi="Arial" w:cs="Arial"/>
                  <w:sz w:val="20"/>
                  <w:szCs w:val="20"/>
                </w:rPr>
                <w:delText>4</w:delText>
              </w:r>
            </w:del>
          </w:p>
        </w:tc>
      </w:tr>
      <w:tr w:rsidR="004E0DDA" w:rsidRPr="001820F8" w14:paraId="5956D965" w14:textId="77777777" w:rsidTr="003312D0">
        <w:trPr>
          <w:trHeight w:val="177"/>
        </w:trPr>
        <w:tc>
          <w:tcPr>
            <w:tcW w:w="759" w:type="dxa"/>
          </w:tcPr>
          <w:p w14:paraId="4B0001B4" w14:textId="77777777" w:rsidR="004E0DDA" w:rsidRPr="001820F8" w:rsidRDefault="004E0DDA" w:rsidP="008A475E">
            <w:pPr>
              <w:spacing w:line="360" w:lineRule="auto"/>
              <w:rPr>
                <w:rFonts w:ascii="Arial" w:hAnsi="Arial" w:cs="Arial"/>
                <w:sz w:val="20"/>
                <w:szCs w:val="20"/>
              </w:rPr>
            </w:pPr>
          </w:p>
        </w:tc>
        <w:tc>
          <w:tcPr>
            <w:tcW w:w="967" w:type="dxa"/>
          </w:tcPr>
          <w:p w14:paraId="5A4E3A58"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.3</w:t>
            </w:r>
          </w:p>
        </w:tc>
        <w:tc>
          <w:tcPr>
            <w:tcW w:w="6661" w:type="dxa"/>
          </w:tcPr>
          <w:p w14:paraId="0621331D"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Restriction on </w:t>
            </w:r>
            <w:r>
              <w:rPr>
                <w:rFonts w:ascii="Arial" w:hAnsi="Arial" w:cs="Arial"/>
                <w:sz w:val="20"/>
                <w:szCs w:val="20"/>
              </w:rPr>
              <w:t>U</w:t>
            </w:r>
            <w:r w:rsidRPr="001820F8">
              <w:rPr>
                <w:rFonts w:ascii="Arial" w:hAnsi="Arial" w:cs="Arial"/>
                <w:sz w:val="20"/>
                <w:szCs w:val="20"/>
              </w:rPr>
              <w:t xml:space="preserve">nauthorized </w:t>
            </w:r>
            <w:r>
              <w:rPr>
                <w:rFonts w:ascii="Arial" w:hAnsi="Arial" w:cs="Arial"/>
                <w:sz w:val="20"/>
                <w:szCs w:val="20"/>
              </w:rPr>
              <w:t>P</w:t>
            </w:r>
            <w:r w:rsidRPr="001820F8">
              <w:rPr>
                <w:rFonts w:ascii="Arial" w:hAnsi="Arial" w:cs="Arial"/>
                <w:sz w:val="20"/>
                <w:szCs w:val="20"/>
              </w:rPr>
              <w:t xml:space="preserve">ersons, </w:t>
            </w:r>
            <w:r>
              <w:rPr>
                <w:rFonts w:ascii="Arial" w:hAnsi="Arial" w:cs="Arial"/>
                <w:sz w:val="20"/>
                <w:szCs w:val="20"/>
              </w:rPr>
              <w:t>P</w:t>
            </w:r>
            <w:r w:rsidRPr="001820F8">
              <w:rPr>
                <w:rFonts w:ascii="Arial" w:hAnsi="Arial" w:cs="Arial"/>
                <w:sz w:val="20"/>
                <w:szCs w:val="20"/>
              </w:rPr>
              <w:t xml:space="preserve">rovision of </w:t>
            </w:r>
            <w:r>
              <w:rPr>
                <w:rFonts w:ascii="Arial" w:hAnsi="Arial" w:cs="Arial"/>
                <w:sz w:val="20"/>
                <w:szCs w:val="20"/>
              </w:rPr>
              <w:t>G</w:t>
            </w:r>
            <w:r w:rsidRPr="001820F8">
              <w:rPr>
                <w:rFonts w:ascii="Arial" w:hAnsi="Arial" w:cs="Arial"/>
                <w:sz w:val="20"/>
                <w:szCs w:val="20"/>
              </w:rPr>
              <w:t xml:space="preserve">uards and </w:t>
            </w:r>
            <w:r>
              <w:rPr>
                <w:rFonts w:ascii="Arial" w:hAnsi="Arial" w:cs="Arial"/>
                <w:sz w:val="20"/>
                <w:szCs w:val="20"/>
              </w:rPr>
              <w:t>S</w:t>
            </w:r>
            <w:r w:rsidRPr="001820F8">
              <w:rPr>
                <w:rFonts w:ascii="Arial" w:hAnsi="Arial" w:cs="Arial"/>
                <w:sz w:val="20"/>
                <w:szCs w:val="20"/>
              </w:rPr>
              <w:t xml:space="preserve">afety </w:t>
            </w:r>
            <w:r>
              <w:rPr>
                <w:rFonts w:ascii="Arial" w:hAnsi="Arial" w:cs="Arial"/>
                <w:sz w:val="20"/>
                <w:szCs w:val="20"/>
              </w:rPr>
              <w:t>Di</w:t>
            </w:r>
            <w:r w:rsidRPr="001820F8">
              <w:rPr>
                <w:rFonts w:ascii="Arial" w:hAnsi="Arial" w:cs="Arial"/>
                <w:sz w:val="20"/>
                <w:szCs w:val="20"/>
              </w:rPr>
              <w:t xml:space="preserve">stance for </w:t>
            </w:r>
            <w:r>
              <w:rPr>
                <w:rFonts w:ascii="Arial" w:hAnsi="Arial" w:cs="Arial"/>
                <w:sz w:val="20"/>
                <w:szCs w:val="20"/>
              </w:rPr>
              <w:t>S</w:t>
            </w:r>
            <w:r w:rsidRPr="001820F8">
              <w:rPr>
                <w:rFonts w:ascii="Arial" w:hAnsi="Arial" w:cs="Arial"/>
                <w:sz w:val="20"/>
                <w:szCs w:val="20"/>
              </w:rPr>
              <w:t>torehouse</w:t>
            </w:r>
          </w:p>
        </w:tc>
        <w:tc>
          <w:tcPr>
            <w:tcW w:w="1013" w:type="dxa"/>
          </w:tcPr>
          <w:p w14:paraId="42B29DA7" w14:textId="2AFD4450" w:rsidR="004E0DDA" w:rsidRPr="00A8779D" w:rsidRDefault="004E0DDA" w:rsidP="008A475E">
            <w:pPr>
              <w:spacing w:line="360" w:lineRule="auto"/>
              <w:jc w:val="center"/>
              <w:rPr>
                <w:rFonts w:ascii="Arial" w:hAnsi="Arial" w:cs="Arial"/>
                <w:sz w:val="20"/>
                <w:szCs w:val="20"/>
              </w:rPr>
            </w:pPr>
            <w:r w:rsidRPr="00A8779D">
              <w:rPr>
                <w:rFonts w:ascii="Arial" w:hAnsi="Arial" w:cs="Arial"/>
                <w:sz w:val="20"/>
                <w:szCs w:val="20"/>
              </w:rPr>
              <w:t>4</w:t>
            </w:r>
            <w:ins w:id="59" w:author="Hardik Malhotra" w:date="2023-02-27T14:39:00Z">
              <w:r w:rsidR="002104FE">
                <w:rPr>
                  <w:rFonts w:ascii="Arial" w:hAnsi="Arial" w:cs="Arial"/>
                  <w:sz w:val="20"/>
                  <w:szCs w:val="20"/>
                </w:rPr>
                <w:t>9</w:t>
              </w:r>
            </w:ins>
            <w:del w:id="60" w:author="Hardik Malhotra" w:date="2023-02-27T14:39:00Z">
              <w:r w:rsidR="00991BE5" w:rsidDel="002104FE">
                <w:rPr>
                  <w:rFonts w:ascii="Arial" w:hAnsi="Arial" w:cs="Arial"/>
                  <w:sz w:val="20"/>
                  <w:szCs w:val="20"/>
                </w:rPr>
                <w:delText>7</w:delText>
              </w:r>
            </w:del>
          </w:p>
        </w:tc>
      </w:tr>
      <w:tr w:rsidR="004E0DDA" w:rsidRPr="001820F8" w14:paraId="2D543D41" w14:textId="77777777" w:rsidTr="003312D0">
        <w:trPr>
          <w:trHeight w:val="177"/>
        </w:trPr>
        <w:tc>
          <w:tcPr>
            <w:tcW w:w="759" w:type="dxa"/>
          </w:tcPr>
          <w:p w14:paraId="73DEEDB3" w14:textId="77777777" w:rsidR="004E0DDA" w:rsidRPr="001820F8" w:rsidRDefault="004E0DDA" w:rsidP="008A475E">
            <w:pPr>
              <w:spacing w:line="360" w:lineRule="auto"/>
              <w:rPr>
                <w:rFonts w:ascii="Arial" w:hAnsi="Arial" w:cs="Arial"/>
                <w:sz w:val="20"/>
                <w:szCs w:val="20"/>
              </w:rPr>
            </w:pPr>
          </w:p>
        </w:tc>
        <w:tc>
          <w:tcPr>
            <w:tcW w:w="967" w:type="dxa"/>
          </w:tcPr>
          <w:p w14:paraId="4A51EF74"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.4</w:t>
            </w:r>
          </w:p>
        </w:tc>
        <w:tc>
          <w:tcPr>
            <w:tcW w:w="6661" w:type="dxa"/>
          </w:tcPr>
          <w:p w14:paraId="445BFFB2"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Provisions for Manufacture, Conversion, Possession, Sale, and Use of </w:t>
            </w:r>
            <w:r>
              <w:rPr>
                <w:rFonts w:ascii="Arial" w:hAnsi="Arial" w:cs="Arial"/>
                <w:sz w:val="20"/>
                <w:szCs w:val="20"/>
              </w:rPr>
              <w:t>A</w:t>
            </w:r>
            <w:r w:rsidRPr="001820F8">
              <w:rPr>
                <w:rFonts w:ascii="Arial" w:hAnsi="Arial" w:cs="Arial"/>
                <w:sz w:val="20"/>
                <w:szCs w:val="20"/>
              </w:rPr>
              <w:t xml:space="preserve">mmonium </w:t>
            </w:r>
            <w:r>
              <w:rPr>
                <w:rFonts w:ascii="Arial" w:hAnsi="Arial" w:cs="Arial"/>
                <w:sz w:val="20"/>
                <w:szCs w:val="20"/>
              </w:rPr>
              <w:t>N</w:t>
            </w:r>
            <w:r w:rsidRPr="001820F8">
              <w:rPr>
                <w:rFonts w:ascii="Arial" w:hAnsi="Arial" w:cs="Arial"/>
                <w:sz w:val="20"/>
                <w:szCs w:val="20"/>
              </w:rPr>
              <w:t>itrate</w:t>
            </w:r>
          </w:p>
        </w:tc>
        <w:tc>
          <w:tcPr>
            <w:tcW w:w="1013" w:type="dxa"/>
          </w:tcPr>
          <w:p w14:paraId="186D1F3E" w14:textId="79698EE6" w:rsidR="004E0DDA" w:rsidRPr="00A8779D" w:rsidRDefault="002104FE" w:rsidP="008A475E">
            <w:pPr>
              <w:spacing w:line="360" w:lineRule="auto"/>
              <w:jc w:val="center"/>
              <w:rPr>
                <w:rFonts w:ascii="Arial" w:hAnsi="Arial" w:cs="Arial"/>
                <w:sz w:val="20"/>
                <w:szCs w:val="20"/>
              </w:rPr>
            </w:pPr>
            <w:ins w:id="61" w:author="Hardik Malhotra" w:date="2023-02-27T14:39:00Z">
              <w:r>
                <w:rPr>
                  <w:rFonts w:ascii="Arial" w:hAnsi="Arial" w:cs="Arial"/>
                  <w:sz w:val="20"/>
                  <w:szCs w:val="20"/>
                </w:rPr>
                <w:t>50</w:t>
              </w:r>
            </w:ins>
            <w:del w:id="62"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8</w:delText>
              </w:r>
            </w:del>
          </w:p>
        </w:tc>
      </w:tr>
      <w:tr w:rsidR="004E0DDA" w:rsidRPr="001820F8" w14:paraId="3E1F10C2" w14:textId="77777777" w:rsidTr="003312D0">
        <w:trPr>
          <w:trHeight w:val="168"/>
        </w:trPr>
        <w:tc>
          <w:tcPr>
            <w:tcW w:w="759" w:type="dxa"/>
          </w:tcPr>
          <w:p w14:paraId="13BEB524" w14:textId="77777777" w:rsidR="004E0DDA" w:rsidRPr="001820F8" w:rsidRDefault="004E0DDA" w:rsidP="008A475E">
            <w:pPr>
              <w:spacing w:line="360" w:lineRule="auto"/>
              <w:rPr>
                <w:rFonts w:ascii="Arial" w:hAnsi="Arial" w:cs="Arial"/>
                <w:sz w:val="20"/>
                <w:szCs w:val="20"/>
              </w:rPr>
            </w:pPr>
          </w:p>
        </w:tc>
        <w:tc>
          <w:tcPr>
            <w:tcW w:w="967" w:type="dxa"/>
          </w:tcPr>
          <w:p w14:paraId="1637E758"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.5</w:t>
            </w:r>
          </w:p>
        </w:tc>
        <w:tc>
          <w:tcPr>
            <w:tcW w:w="6661" w:type="dxa"/>
          </w:tcPr>
          <w:p w14:paraId="79B2D675"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Provisions for Import and Export of Ammonium Nitrate</w:t>
            </w:r>
          </w:p>
        </w:tc>
        <w:tc>
          <w:tcPr>
            <w:tcW w:w="1013" w:type="dxa"/>
          </w:tcPr>
          <w:p w14:paraId="5CDA4F3F" w14:textId="12CECB64" w:rsidR="004E0DDA" w:rsidRPr="00A8779D" w:rsidRDefault="002104FE" w:rsidP="008A475E">
            <w:pPr>
              <w:spacing w:line="360" w:lineRule="auto"/>
              <w:jc w:val="center"/>
              <w:rPr>
                <w:rFonts w:ascii="Arial" w:hAnsi="Arial" w:cs="Arial"/>
                <w:sz w:val="20"/>
                <w:szCs w:val="20"/>
              </w:rPr>
            </w:pPr>
            <w:ins w:id="63" w:author="Hardik Malhotra" w:date="2023-02-27T14:39:00Z">
              <w:r>
                <w:rPr>
                  <w:rFonts w:ascii="Arial" w:hAnsi="Arial" w:cs="Arial"/>
                  <w:sz w:val="20"/>
                  <w:szCs w:val="20"/>
                </w:rPr>
                <w:t>50</w:t>
              </w:r>
            </w:ins>
            <w:del w:id="64"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8</w:delText>
              </w:r>
            </w:del>
          </w:p>
        </w:tc>
      </w:tr>
      <w:tr w:rsidR="004E0DDA" w:rsidRPr="001820F8" w14:paraId="2643D470" w14:textId="77777777" w:rsidTr="003312D0">
        <w:trPr>
          <w:trHeight w:val="177"/>
        </w:trPr>
        <w:tc>
          <w:tcPr>
            <w:tcW w:w="759" w:type="dxa"/>
          </w:tcPr>
          <w:p w14:paraId="48D2B965" w14:textId="77777777" w:rsidR="004E0DDA" w:rsidRPr="001820F8" w:rsidRDefault="004E0DDA" w:rsidP="008A475E">
            <w:pPr>
              <w:spacing w:line="360" w:lineRule="auto"/>
              <w:rPr>
                <w:rFonts w:ascii="Arial" w:hAnsi="Arial" w:cs="Arial"/>
                <w:sz w:val="20"/>
                <w:szCs w:val="20"/>
              </w:rPr>
            </w:pPr>
          </w:p>
        </w:tc>
        <w:tc>
          <w:tcPr>
            <w:tcW w:w="967" w:type="dxa"/>
          </w:tcPr>
          <w:p w14:paraId="571F2624"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.6</w:t>
            </w:r>
          </w:p>
        </w:tc>
        <w:tc>
          <w:tcPr>
            <w:tcW w:w="6661" w:type="dxa"/>
          </w:tcPr>
          <w:p w14:paraId="610713BC"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 for Transport of Ammonium Nitrate: General</w:t>
            </w:r>
          </w:p>
        </w:tc>
        <w:tc>
          <w:tcPr>
            <w:tcW w:w="1013" w:type="dxa"/>
          </w:tcPr>
          <w:p w14:paraId="678CF946" w14:textId="354A0AB9" w:rsidR="004E0DDA" w:rsidRPr="00A8779D" w:rsidRDefault="002104FE" w:rsidP="008A475E">
            <w:pPr>
              <w:spacing w:line="360" w:lineRule="auto"/>
              <w:jc w:val="center"/>
              <w:rPr>
                <w:rFonts w:ascii="Arial" w:hAnsi="Arial" w:cs="Arial"/>
                <w:sz w:val="20"/>
                <w:szCs w:val="20"/>
              </w:rPr>
            </w:pPr>
            <w:ins w:id="65" w:author="Hardik Malhotra" w:date="2023-02-27T14:39:00Z">
              <w:r>
                <w:rPr>
                  <w:rFonts w:ascii="Arial" w:hAnsi="Arial" w:cs="Arial"/>
                  <w:sz w:val="20"/>
                  <w:szCs w:val="20"/>
                </w:rPr>
                <w:t>51</w:t>
              </w:r>
            </w:ins>
            <w:del w:id="66" w:author="Hardik Malhotra" w:date="2023-02-27T14:39:00Z">
              <w:r w:rsidR="004E0DDA" w:rsidRPr="00A8779D" w:rsidDel="002104FE">
                <w:rPr>
                  <w:rFonts w:ascii="Arial" w:hAnsi="Arial" w:cs="Arial"/>
                  <w:sz w:val="20"/>
                  <w:szCs w:val="20"/>
                </w:rPr>
                <w:delText>4</w:delText>
              </w:r>
              <w:r w:rsidR="00991BE5" w:rsidDel="002104FE">
                <w:rPr>
                  <w:rFonts w:ascii="Arial" w:hAnsi="Arial" w:cs="Arial"/>
                  <w:sz w:val="20"/>
                  <w:szCs w:val="20"/>
                </w:rPr>
                <w:delText>9</w:delText>
              </w:r>
            </w:del>
          </w:p>
        </w:tc>
      </w:tr>
      <w:tr w:rsidR="004E0DDA" w:rsidRPr="001820F8" w14:paraId="439339B0" w14:textId="77777777" w:rsidTr="003312D0">
        <w:trPr>
          <w:trHeight w:val="200"/>
        </w:trPr>
        <w:tc>
          <w:tcPr>
            <w:tcW w:w="759" w:type="dxa"/>
          </w:tcPr>
          <w:p w14:paraId="133996A5" w14:textId="77777777" w:rsidR="004E0DDA" w:rsidRPr="001820F8" w:rsidRDefault="004E0DDA" w:rsidP="008A475E">
            <w:pPr>
              <w:spacing w:line="360" w:lineRule="auto"/>
              <w:rPr>
                <w:rFonts w:ascii="Arial" w:hAnsi="Arial" w:cs="Arial"/>
                <w:sz w:val="20"/>
                <w:szCs w:val="20"/>
              </w:rPr>
            </w:pPr>
          </w:p>
        </w:tc>
        <w:tc>
          <w:tcPr>
            <w:tcW w:w="967" w:type="dxa"/>
          </w:tcPr>
          <w:p w14:paraId="2354F622"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.7</w:t>
            </w:r>
          </w:p>
        </w:tc>
        <w:tc>
          <w:tcPr>
            <w:tcW w:w="6661" w:type="dxa"/>
          </w:tcPr>
          <w:p w14:paraId="0D73470E"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Provision for Possession, Sale, or Use of Ammonium Nitrate</w:t>
            </w:r>
          </w:p>
        </w:tc>
        <w:tc>
          <w:tcPr>
            <w:tcW w:w="1013" w:type="dxa"/>
          </w:tcPr>
          <w:p w14:paraId="1A798941" w14:textId="66F48478"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5</w:t>
            </w:r>
            <w:ins w:id="67" w:author="Hardik Malhotra" w:date="2023-02-27T14:39:00Z">
              <w:r w:rsidR="002104FE">
                <w:rPr>
                  <w:rFonts w:ascii="Arial" w:hAnsi="Arial" w:cs="Arial"/>
                  <w:sz w:val="20"/>
                  <w:szCs w:val="20"/>
                </w:rPr>
                <w:t>2</w:t>
              </w:r>
            </w:ins>
            <w:del w:id="68" w:author="Hardik Malhotra" w:date="2023-02-27T14:39:00Z">
              <w:r w:rsidDel="002104FE">
                <w:rPr>
                  <w:rFonts w:ascii="Arial" w:hAnsi="Arial" w:cs="Arial"/>
                  <w:sz w:val="20"/>
                  <w:szCs w:val="20"/>
                </w:rPr>
                <w:delText>0</w:delText>
              </w:r>
            </w:del>
          </w:p>
        </w:tc>
      </w:tr>
      <w:tr w:rsidR="004E0DDA" w:rsidRPr="001820F8" w14:paraId="399EF041" w14:textId="77777777" w:rsidTr="003312D0">
        <w:trPr>
          <w:trHeight w:val="177"/>
        </w:trPr>
        <w:tc>
          <w:tcPr>
            <w:tcW w:w="759" w:type="dxa"/>
          </w:tcPr>
          <w:p w14:paraId="0218DBD3" w14:textId="77777777" w:rsidR="004E0DDA" w:rsidRPr="001820F8" w:rsidRDefault="004E0DDA" w:rsidP="008A475E">
            <w:pPr>
              <w:spacing w:line="360" w:lineRule="auto"/>
              <w:rPr>
                <w:rFonts w:ascii="Arial" w:hAnsi="Arial" w:cs="Arial"/>
                <w:sz w:val="20"/>
                <w:szCs w:val="20"/>
              </w:rPr>
            </w:pPr>
          </w:p>
        </w:tc>
        <w:tc>
          <w:tcPr>
            <w:tcW w:w="967" w:type="dxa"/>
          </w:tcPr>
          <w:p w14:paraId="0EB5DAB0"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.8</w:t>
            </w:r>
          </w:p>
        </w:tc>
        <w:tc>
          <w:tcPr>
            <w:tcW w:w="6661" w:type="dxa"/>
          </w:tcPr>
          <w:p w14:paraId="71934BC8"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Grant or Refusal of Approval, License, Amendment, Transfer, and Renewal</w:t>
            </w:r>
          </w:p>
        </w:tc>
        <w:tc>
          <w:tcPr>
            <w:tcW w:w="1013" w:type="dxa"/>
          </w:tcPr>
          <w:p w14:paraId="3ACF3131" w14:textId="38595F16" w:rsidR="004E0DDA" w:rsidRPr="00A8779D" w:rsidRDefault="002104FE" w:rsidP="008A475E">
            <w:pPr>
              <w:spacing w:line="360" w:lineRule="auto"/>
              <w:jc w:val="center"/>
              <w:rPr>
                <w:rFonts w:ascii="Arial" w:hAnsi="Arial" w:cs="Arial"/>
                <w:sz w:val="20"/>
                <w:szCs w:val="20"/>
              </w:rPr>
            </w:pPr>
            <w:ins w:id="69" w:author="Hardik Malhotra" w:date="2023-02-27T14:39:00Z">
              <w:r>
                <w:rPr>
                  <w:rFonts w:ascii="Arial" w:hAnsi="Arial" w:cs="Arial"/>
                  <w:sz w:val="20"/>
                  <w:szCs w:val="20"/>
                </w:rPr>
                <w:t>55</w:t>
              </w:r>
            </w:ins>
            <w:del w:id="70" w:author="Hardik Malhotra" w:date="2023-02-27T14:39:00Z">
              <w:r w:rsidR="00991BE5" w:rsidDel="002104FE">
                <w:rPr>
                  <w:rFonts w:ascii="Arial" w:hAnsi="Arial" w:cs="Arial"/>
                  <w:sz w:val="20"/>
                  <w:szCs w:val="20"/>
                </w:rPr>
                <w:delText>50</w:delText>
              </w:r>
            </w:del>
          </w:p>
        </w:tc>
      </w:tr>
      <w:tr w:rsidR="004E0DDA" w:rsidRPr="001820F8" w14:paraId="6353F4CB" w14:textId="77777777" w:rsidTr="003312D0">
        <w:trPr>
          <w:trHeight w:val="177"/>
        </w:trPr>
        <w:tc>
          <w:tcPr>
            <w:tcW w:w="759" w:type="dxa"/>
          </w:tcPr>
          <w:p w14:paraId="2173C415" w14:textId="77777777" w:rsidR="004E0DDA" w:rsidRPr="001820F8" w:rsidRDefault="004E0DDA" w:rsidP="008A475E">
            <w:pPr>
              <w:spacing w:line="360" w:lineRule="auto"/>
              <w:rPr>
                <w:rFonts w:ascii="Arial" w:hAnsi="Arial" w:cs="Arial"/>
                <w:sz w:val="20"/>
                <w:szCs w:val="20"/>
              </w:rPr>
            </w:pPr>
          </w:p>
        </w:tc>
        <w:tc>
          <w:tcPr>
            <w:tcW w:w="967" w:type="dxa"/>
          </w:tcPr>
          <w:p w14:paraId="713624A1" w14:textId="77777777" w:rsidR="004E0DDA" w:rsidRPr="001820F8" w:rsidRDefault="004E0DDA" w:rsidP="008A475E">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.9</w:t>
            </w:r>
          </w:p>
        </w:tc>
        <w:tc>
          <w:tcPr>
            <w:tcW w:w="6661" w:type="dxa"/>
          </w:tcPr>
          <w:p w14:paraId="45282DDF"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 xml:space="preserve">Rules for Explosives Supplier </w:t>
            </w:r>
          </w:p>
        </w:tc>
        <w:tc>
          <w:tcPr>
            <w:tcW w:w="1013" w:type="dxa"/>
          </w:tcPr>
          <w:p w14:paraId="3174A7BE" w14:textId="67830E1E"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5</w:t>
            </w:r>
            <w:ins w:id="71" w:author="Hardik Malhotra" w:date="2023-02-27T14:39:00Z">
              <w:r w:rsidR="002104FE">
                <w:rPr>
                  <w:rFonts w:ascii="Arial" w:hAnsi="Arial" w:cs="Arial"/>
                  <w:sz w:val="20"/>
                  <w:szCs w:val="20"/>
                </w:rPr>
                <w:t>7</w:t>
              </w:r>
            </w:ins>
            <w:del w:id="72" w:author="Hardik Malhotra" w:date="2023-02-27T14:39:00Z">
              <w:r w:rsidDel="002104FE">
                <w:rPr>
                  <w:rFonts w:ascii="Arial" w:hAnsi="Arial" w:cs="Arial"/>
                  <w:sz w:val="20"/>
                  <w:szCs w:val="20"/>
                </w:rPr>
                <w:delText>3</w:delText>
              </w:r>
            </w:del>
          </w:p>
        </w:tc>
      </w:tr>
      <w:tr w:rsidR="004E0DDA" w:rsidRPr="001820F8" w14:paraId="716F86DE" w14:textId="77777777" w:rsidTr="003312D0">
        <w:trPr>
          <w:trHeight w:val="177"/>
        </w:trPr>
        <w:tc>
          <w:tcPr>
            <w:tcW w:w="759" w:type="dxa"/>
          </w:tcPr>
          <w:p w14:paraId="26E3089B" w14:textId="77777777" w:rsidR="004E0DDA" w:rsidRPr="001820F8" w:rsidRDefault="004E0DDA" w:rsidP="008A475E">
            <w:pPr>
              <w:rPr>
                <w:rFonts w:ascii="Arial" w:hAnsi="Arial" w:cs="Arial"/>
                <w:sz w:val="20"/>
                <w:szCs w:val="20"/>
              </w:rPr>
            </w:pPr>
          </w:p>
        </w:tc>
        <w:tc>
          <w:tcPr>
            <w:tcW w:w="967" w:type="dxa"/>
          </w:tcPr>
          <w:p w14:paraId="6ECDFB9F" w14:textId="77777777" w:rsidR="004E0DDA" w:rsidRPr="001820F8" w:rsidRDefault="004E0DDA" w:rsidP="008A475E">
            <w:pPr>
              <w:rPr>
                <w:rFonts w:ascii="Arial" w:hAnsi="Arial" w:cs="Arial"/>
                <w:sz w:val="20"/>
                <w:szCs w:val="20"/>
              </w:rPr>
            </w:pPr>
            <w:r>
              <w:rPr>
                <w:rFonts w:ascii="Arial" w:hAnsi="Arial" w:cs="Arial"/>
                <w:sz w:val="20"/>
                <w:szCs w:val="20"/>
              </w:rPr>
              <w:t>4</w:t>
            </w:r>
            <w:r w:rsidRPr="001820F8">
              <w:rPr>
                <w:rFonts w:ascii="Arial" w:hAnsi="Arial" w:cs="Arial"/>
                <w:sz w:val="20"/>
                <w:szCs w:val="20"/>
              </w:rPr>
              <w:t>.10</w:t>
            </w:r>
          </w:p>
        </w:tc>
        <w:tc>
          <w:tcPr>
            <w:tcW w:w="6661" w:type="dxa"/>
          </w:tcPr>
          <w:p w14:paraId="6F3AF061" w14:textId="77777777" w:rsidR="004E0DDA" w:rsidRPr="001820F8" w:rsidRDefault="004E0DDA" w:rsidP="008A475E">
            <w:pPr>
              <w:rPr>
                <w:rFonts w:ascii="Arial" w:hAnsi="Arial" w:cs="Arial"/>
                <w:sz w:val="20"/>
                <w:szCs w:val="20"/>
              </w:rPr>
            </w:pPr>
            <w:r w:rsidRPr="001820F8">
              <w:rPr>
                <w:rFonts w:ascii="Arial" w:hAnsi="Arial" w:cs="Arial"/>
                <w:sz w:val="20"/>
                <w:szCs w:val="20"/>
              </w:rPr>
              <w:t>General Rules for Vendor Registration</w:t>
            </w:r>
          </w:p>
        </w:tc>
        <w:tc>
          <w:tcPr>
            <w:tcW w:w="1013" w:type="dxa"/>
          </w:tcPr>
          <w:p w14:paraId="4324AF8D" w14:textId="77777777" w:rsidR="004E0DDA" w:rsidRPr="00A8779D" w:rsidRDefault="004E0DDA" w:rsidP="008A475E">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5</w:t>
            </w:r>
          </w:p>
        </w:tc>
      </w:tr>
      <w:tr w:rsidR="004E0DDA" w:rsidRPr="001820F8" w14:paraId="4D15C334" w14:textId="77777777" w:rsidTr="003312D0">
        <w:trPr>
          <w:trHeight w:val="177"/>
        </w:trPr>
        <w:tc>
          <w:tcPr>
            <w:tcW w:w="759" w:type="dxa"/>
          </w:tcPr>
          <w:p w14:paraId="5E95D9E6" w14:textId="77777777" w:rsidR="004E0DDA" w:rsidRPr="001820F8" w:rsidRDefault="004E0DDA" w:rsidP="008A475E">
            <w:pPr>
              <w:rPr>
                <w:rFonts w:ascii="Arial" w:hAnsi="Arial" w:cs="Arial"/>
                <w:sz w:val="20"/>
                <w:szCs w:val="20"/>
              </w:rPr>
            </w:pPr>
          </w:p>
        </w:tc>
        <w:tc>
          <w:tcPr>
            <w:tcW w:w="967" w:type="dxa"/>
          </w:tcPr>
          <w:p w14:paraId="35D53215" w14:textId="77777777" w:rsidR="004E0DDA" w:rsidRPr="001820F8" w:rsidRDefault="004E0DDA" w:rsidP="008A475E">
            <w:pPr>
              <w:rPr>
                <w:rFonts w:ascii="Arial" w:hAnsi="Arial" w:cs="Arial"/>
                <w:sz w:val="20"/>
                <w:szCs w:val="20"/>
              </w:rPr>
            </w:pPr>
            <w:r>
              <w:rPr>
                <w:rFonts w:ascii="Arial" w:hAnsi="Arial" w:cs="Arial"/>
                <w:sz w:val="20"/>
                <w:szCs w:val="20"/>
              </w:rPr>
              <w:t>4</w:t>
            </w:r>
            <w:r w:rsidRPr="001820F8">
              <w:rPr>
                <w:rFonts w:ascii="Arial" w:hAnsi="Arial" w:cs="Arial"/>
                <w:sz w:val="20"/>
                <w:szCs w:val="20"/>
              </w:rPr>
              <w:t>.11</w:t>
            </w:r>
          </w:p>
        </w:tc>
        <w:tc>
          <w:tcPr>
            <w:tcW w:w="6661" w:type="dxa"/>
          </w:tcPr>
          <w:p w14:paraId="4EEF2E30" w14:textId="77777777" w:rsidR="004E0DDA" w:rsidRPr="001820F8" w:rsidRDefault="004E0DDA" w:rsidP="008A475E">
            <w:pPr>
              <w:rPr>
                <w:rFonts w:ascii="Arial" w:hAnsi="Arial" w:cs="Arial"/>
                <w:sz w:val="20"/>
                <w:szCs w:val="20"/>
              </w:rPr>
            </w:pPr>
            <w:r w:rsidRPr="001820F8">
              <w:rPr>
                <w:rFonts w:ascii="Arial" w:hAnsi="Arial" w:cs="Arial"/>
                <w:sz w:val="20"/>
                <w:szCs w:val="20"/>
              </w:rPr>
              <w:t>Time Schedule of Total Project</w:t>
            </w:r>
          </w:p>
        </w:tc>
        <w:tc>
          <w:tcPr>
            <w:tcW w:w="1013" w:type="dxa"/>
          </w:tcPr>
          <w:p w14:paraId="48CBCA1E" w14:textId="47C80F63" w:rsidR="004E0DDA" w:rsidRPr="00A8779D" w:rsidRDefault="004E0DDA" w:rsidP="008A475E">
            <w:pPr>
              <w:jc w:val="center"/>
              <w:rPr>
                <w:rFonts w:ascii="Arial" w:hAnsi="Arial" w:cs="Arial"/>
                <w:sz w:val="20"/>
                <w:szCs w:val="20"/>
              </w:rPr>
            </w:pPr>
            <w:r w:rsidRPr="00A8779D">
              <w:rPr>
                <w:rFonts w:ascii="Arial" w:hAnsi="Arial" w:cs="Arial"/>
                <w:sz w:val="20"/>
                <w:szCs w:val="20"/>
              </w:rPr>
              <w:t>5</w:t>
            </w:r>
            <w:ins w:id="73" w:author="Hardik Malhotra" w:date="2023-02-27T14:39:00Z">
              <w:r w:rsidR="002104FE">
                <w:rPr>
                  <w:rFonts w:ascii="Arial" w:hAnsi="Arial" w:cs="Arial"/>
                  <w:sz w:val="20"/>
                  <w:szCs w:val="20"/>
                </w:rPr>
                <w:t>8</w:t>
              </w:r>
            </w:ins>
            <w:del w:id="74" w:author="Hardik Malhotra" w:date="2023-02-27T14:39:00Z">
              <w:r w:rsidR="00991BE5" w:rsidDel="002104FE">
                <w:rPr>
                  <w:rFonts w:ascii="Arial" w:hAnsi="Arial" w:cs="Arial"/>
                  <w:sz w:val="20"/>
                  <w:szCs w:val="20"/>
                </w:rPr>
                <w:delText>6</w:delText>
              </w:r>
            </w:del>
          </w:p>
        </w:tc>
      </w:tr>
      <w:tr w:rsidR="004E0DDA" w:rsidRPr="001820F8" w14:paraId="2852DEB2" w14:textId="77777777" w:rsidTr="003312D0">
        <w:trPr>
          <w:trHeight w:val="168"/>
        </w:trPr>
        <w:tc>
          <w:tcPr>
            <w:tcW w:w="759" w:type="dxa"/>
          </w:tcPr>
          <w:p w14:paraId="56EE87B8" w14:textId="77777777" w:rsidR="004E0DDA" w:rsidRPr="001820F8" w:rsidRDefault="004E0DDA" w:rsidP="008A475E">
            <w:pPr>
              <w:rPr>
                <w:rFonts w:ascii="Arial" w:hAnsi="Arial" w:cs="Arial"/>
                <w:sz w:val="20"/>
                <w:szCs w:val="20"/>
              </w:rPr>
            </w:pPr>
            <w:r>
              <w:rPr>
                <w:rFonts w:ascii="Arial" w:hAnsi="Arial" w:cs="Arial"/>
                <w:sz w:val="20"/>
                <w:szCs w:val="20"/>
              </w:rPr>
              <w:t xml:space="preserve">5. </w:t>
            </w:r>
          </w:p>
        </w:tc>
        <w:tc>
          <w:tcPr>
            <w:tcW w:w="7628" w:type="dxa"/>
            <w:gridSpan w:val="2"/>
          </w:tcPr>
          <w:p w14:paraId="17D971EB" w14:textId="77777777" w:rsidR="004E0DDA" w:rsidRPr="001820F8" w:rsidRDefault="004E0DDA" w:rsidP="008A475E">
            <w:pPr>
              <w:rPr>
                <w:rFonts w:ascii="Arial" w:hAnsi="Arial" w:cs="Arial"/>
                <w:sz w:val="20"/>
                <w:szCs w:val="20"/>
              </w:rPr>
            </w:pPr>
            <w:r w:rsidRPr="00F56D2B">
              <w:rPr>
                <w:rFonts w:ascii="Arial" w:hAnsi="Arial" w:cs="Arial"/>
                <w:sz w:val="20"/>
                <w:szCs w:val="20"/>
              </w:rPr>
              <w:t>Key Findings from Part A</w:t>
            </w:r>
          </w:p>
        </w:tc>
        <w:tc>
          <w:tcPr>
            <w:tcW w:w="1013" w:type="dxa"/>
          </w:tcPr>
          <w:p w14:paraId="0BF3F035" w14:textId="15E03C10" w:rsidR="004E0DDA" w:rsidRPr="00A8779D" w:rsidRDefault="002104FE" w:rsidP="008A475E">
            <w:pPr>
              <w:jc w:val="center"/>
              <w:rPr>
                <w:rFonts w:ascii="Arial" w:hAnsi="Arial" w:cs="Arial"/>
                <w:sz w:val="20"/>
                <w:szCs w:val="20"/>
              </w:rPr>
            </w:pPr>
            <w:ins w:id="75" w:author="Hardik Malhotra" w:date="2023-02-27T14:40:00Z">
              <w:r>
                <w:rPr>
                  <w:rFonts w:ascii="Arial" w:hAnsi="Arial" w:cs="Arial"/>
                  <w:sz w:val="20"/>
                  <w:szCs w:val="20"/>
                </w:rPr>
                <w:t>60</w:t>
              </w:r>
            </w:ins>
            <w:del w:id="76" w:author="Hardik Malhotra" w:date="2023-02-27T14:39:00Z">
              <w:r w:rsidR="004E0DDA" w:rsidRPr="00A8779D" w:rsidDel="002104FE">
                <w:rPr>
                  <w:rFonts w:ascii="Arial" w:hAnsi="Arial" w:cs="Arial"/>
                  <w:sz w:val="20"/>
                  <w:szCs w:val="20"/>
                </w:rPr>
                <w:delText>5</w:delText>
              </w:r>
              <w:r w:rsidR="00991BE5" w:rsidDel="002104FE">
                <w:rPr>
                  <w:rFonts w:ascii="Arial" w:hAnsi="Arial" w:cs="Arial"/>
                  <w:sz w:val="20"/>
                  <w:szCs w:val="20"/>
                </w:rPr>
                <w:delText>7</w:delText>
              </w:r>
            </w:del>
            <w:r w:rsidR="004E0DDA" w:rsidRPr="00A8779D">
              <w:rPr>
                <w:rFonts w:ascii="Arial" w:hAnsi="Arial" w:cs="Arial"/>
                <w:sz w:val="20"/>
                <w:szCs w:val="20"/>
              </w:rPr>
              <w:t>-</w:t>
            </w:r>
            <w:ins w:id="77" w:author="Hardik Malhotra" w:date="2023-02-27T14:40:00Z">
              <w:r>
                <w:rPr>
                  <w:rFonts w:ascii="Arial" w:hAnsi="Arial" w:cs="Arial"/>
                  <w:sz w:val="20"/>
                  <w:szCs w:val="20"/>
                </w:rPr>
                <w:t>91</w:t>
              </w:r>
            </w:ins>
            <w:del w:id="78" w:author="Hardik Malhotra" w:date="2023-02-27T14:40:00Z">
              <w:r w:rsidR="004E0DDA" w:rsidRPr="00A8779D" w:rsidDel="002104FE">
                <w:rPr>
                  <w:rFonts w:ascii="Arial" w:hAnsi="Arial" w:cs="Arial"/>
                  <w:sz w:val="20"/>
                  <w:szCs w:val="20"/>
                </w:rPr>
                <w:delText>8</w:delText>
              </w:r>
              <w:r w:rsidR="00991BE5" w:rsidDel="002104FE">
                <w:rPr>
                  <w:rFonts w:ascii="Arial" w:hAnsi="Arial" w:cs="Arial"/>
                  <w:sz w:val="20"/>
                  <w:szCs w:val="20"/>
                </w:rPr>
                <w:delText>9</w:delText>
              </w:r>
            </w:del>
          </w:p>
        </w:tc>
      </w:tr>
      <w:tr w:rsidR="004E0DDA" w:rsidRPr="001820F8" w14:paraId="4DFB1C71" w14:textId="77777777" w:rsidTr="003312D0">
        <w:trPr>
          <w:trHeight w:val="168"/>
        </w:trPr>
        <w:tc>
          <w:tcPr>
            <w:tcW w:w="759" w:type="dxa"/>
          </w:tcPr>
          <w:p w14:paraId="0E362A69"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4.</w:t>
            </w:r>
          </w:p>
        </w:tc>
        <w:tc>
          <w:tcPr>
            <w:tcW w:w="7628" w:type="dxa"/>
            <w:gridSpan w:val="2"/>
          </w:tcPr>
          <w:p w14:paraId="4F05A628" w14:textId="77777777" w:rsidR="004E0DDA" w:rsidRPr="001820F8" w:rsidRDefault="004E0DDA" w:rsidP="008A475E">
            <w:pPr>
              <w:spacing w:line="360" w:lineRule="auto"/>
              <w:rPr>
                <w:rFonts w:ascii="Arial" w:hAnsi="Arial" w:cs="Arial"/>
                <w:sz w:val="20"/>
                <w:szCs w:val="20"/>
              </w:rPr>
            </w:pPr>
            <w:r w:rsidRPr="001820F8">
              <w:rPr>
                <w:rFonts w:ascii="Arial" w:hAnsi="Arial" w:cs="Arial"/>
                <w:sz w:val="20"/>
                <w:szCs w:val="20"/>
              </w:rPr>
              <w:t>Annexure</w:t>
            </w:r>
          </w:p>
        </w:tc>
        <w:tc>
          <w:tcPr>
            <w:tcW w:w="1013" w:type="dxa"/>
          </w:tcPr>
          <w:p w14:paraId="26C42639" w14:textId="49F0A022" w:rsidR="004E0DDA" w:rsidRPr="00A8779D" w:rsidRDefault="00991BE5" w:rsidP="008A475E">
            <w:pPr>
              <w:spacing w:line="360" w:lineRule="auto"/>
              <w:jc w:val="center"/>
              <w:rPr>
                <w:rFonts w:ascii="Arial" w:hAnsi="Arial" w:cs="Arial"/>
                <w:sz w:val="20"/>
                <w:szCs w:val="20"/>
              </w:rPr>
            </w:pPr>
            <w:r>
              <w:rPr>
                <w:rFonts w:ascii="Arial" w:hAnsi="Arial" w:cs="Arial"/>
                <w:sz w:val="20"/>
                <w:szCs w:val="20"/>
              </w:rPr>
              <w:t>9</w:t>
            </w:r>
            <w:ins w:id="79" w:author="Hardik Malhotra" w:date="2023-02-27T14:40:00Z">
              <w:r w:rsidR="002104FE">
                <w:rPr>
                  <w:rFonts w:ascii="Arial" w:hAnsi="Arial" w:cs="Arial"/>
                  <w:sz w:val="20"/>
                  <w:szCs w:val="20"/>
                </w:rPr>
                <w:t>3</w:t>
              </w:r>
            </w:ins>
            <w:del w:id="80" w:author="Hardik Malhotra" w:date="2023-02-27T14:40:00Z">
              <w:r w:rsidDel="002104FE">
                <w:rPr>
                  <w:rFonts w:ascii="Arial" w:hAnsi="Arial" w:cs="Arial"/>
                  <w:sz w:val="20"/>
                  <w:szCs w:val="20"/>
                </w:rPr>
                <w:delText>0</w:delText>
              </w:r>
            </w:del>
            <w:r w:rsidR="004E0DDA" w:rsidRPr="00A8779D">
              <w:rPr>
                <w:rFonts w:ascii="Arial" w:hAnsi="Arial" w:cs="Arial"/>
                <w:sz w:val="20"/>
                <w:szCs w:val="20"/>
              </w:rPr>
              <w:t>-10</w:t>
            </w:r>
            <w:ins w:id="81" w:author="Hardik Malhotra" w:date="2023-02-27T14:40:00Z">
              <w:r w:rsidR="002104FE">
                <w:rPr>
                  <w:rFonts w:ascii="Arial" w:hAnsi="Arial" w:cs="Arial"/>
                  <w:sz w:val="20"/>
                  <w:szCs w:val="20"/>
                </w:rPr>
                <w:t>8</w:t>
              </w:r>
            </w:ins>
            <w:del w:id="82" w:author="Hardik Malhotra" w:date="2023-02-27T14:40:00Z">
              <w:r w:rsidR="00D47FDD" w:rsidDel="002104FE">
                <w:rPr>
                  <w:rFonts w:ascii="Arial" w:hAnsi="Arial" w:cs="Arial"/>
                  <w:sz w:val="20"/>
                  <w:szCs w:val="20"/>
                </w:rPr>
                <w:delText>6</w:delText>
              </w:r>
            </w:del>
          </w:p>
        </w:tc>
      </w:tr>
    </w:tbl>
    <w:bookmarkEnd w:id="1"/>
    <w:bookmarkEnd w:id="12"/>
    <w:p w14:paraId="357EFCAF" w14:textId="77777777"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63B0930C" w14:textId="77777777" w:rsidR="00815E6F" w:rsidRDefault="00815E6F" w:rsidP="00545579">
      <w:pPr>
        <w:rPr>
          <w:rFonts w:ascii="Arial" w:hAnsi="Arial" w:cs="Arial"/>
          <w:noProof/>
        </w:rPr>
      </w:pPr>
    </w:p>
    <w:p w14:paraId="08062C86"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6FE6B923" w14:textId="77777777" w:rsidR="00545579" w:rsidRDefault="00545579" w:rsidP="007126BE">
      <w:pPr>
        <w:rPr>
          <w:rFonts w:ascii="Arial" w:hAnsi="Arial" w:cs="Arial"/>
          <w:sz w:val="20"/>
          <w:szCs w:val="20"/>
        </w:rPr>
      </w:pPr>
    </w:p>
    <w:p w14:paraId="01597738" w14:textId="77777777" w:rsidR="00545579" w:rsidRPr="00DC5E44" w:rsidRDefault="00545579" w:rsidP="00DC5E44">
      <w:pPr>
        <w:shd w:val="clear" w:color="auto" w:fill="DEEAF6" w:themeFill="accent5" w:themeFillTint="33"/>
        <w:rPr>
          <w:rFonts w:ascii="Arial" w:hAnsi="Arial" w:cs="Arial"/>
          <w:b/>
          <w:bCs/>
          <w:sz w:val="20"/>
          <w:szCs w:val="20"/>
        </w:rPr>
      </w:pPr>
      <w:r w:rsidRPr="00DC5E44">
        <w:rPr>
          <w:rFonts w:ascii="Arial" w:hAnsi="Arial" w:cs="Arial"/>
          <w:b/>
          <w:bCs/>
          <w:sz w:val="20"/>
          <w:szCs w:val="20"/>
        </w:rPr>
        <w:t>Ammonium Nitrate</w:t>
      </w:r>
    </w:p>
    <w:p w14:paraId="603F4A6D" w14:textId="77777777" w:rsidR="00DC5E44" w:rsidRDefault="00DC5E44" w:rsidP="007126BE">
      <w:pPr>
        <w:rPr>
          <w:rFonts w:ascii="Arial" w:hAnsi="Arial" w:cs="Arial"/>
          <w:sz w:val="20"/>
          <w:szCs w:val="20"/>
        </w:rPr>
      </w:pPr>
    </w:p>
    <w:p w14:paraId="77172272" w14:textId="77777777" w:rsidR="007126BE" w:rsidRPr="00731FA6" w:rsidRDefault="007126BE" w:rsidP="007126BE">
      <w:pPr>
        <w:rPr>
          <w:rFonts w:ascii="Arial" w:hAnsi="Arial" w:cs="Arial"/>
          <w:sz w:val="20"/>
          <w:szCs w:val="20"/>
        </w:rPr>
      </w:pPr>
      <w:r w:rsidRPr="00731FA6">
        <w:rPr>
          <w:rFonts w:ascii="Arial" w:hAnsi="Arial" w:cs="Arial"/>
          <w:sz w:val="20"/>
          <w:szCs w:val="20"/>
        </w:rPr>
        <w:t>The installed capacity of Ammonium Nitrate in India was</w:t>
      </w:r>
      <w:r w:rsidR="00545579">
        <w:rPr>
          <w:rFonts w:ascii="Arial" w:hAnsi="Arial" w:cs="Arial"/>
          <w:sz w:val="20"/>
          <w:szCs w:val="20"/>
        </w:rPr>
        <w:t xml:space="preserve"> </w:t>
      </w:r>
      <w:r w:rsidRPr="00731FA6">
        <w:rPr>
          <w:rFonts w:ascii="Arial" w:hAnsi="Arial" w:cs="Arial"/>
          <w:sz w:val="20"/>
          <w:szCs w:val="20"/>
        </w:rPr>
        <w:t xml:space="preserve">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4D915577"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5B889F5A" w14:textId="77777777"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r w:rsidR="00545579">
        <w:rPr>
          <w:rFonts w:ascii="Arial" w:hAnsi="Arial" w:cs="Arial"/>
          <w:sz w:val="20"/>
          <w:szCs w:val="20"/>
          <w:lang w:val="en-US"/>
        </w:rPr>
        <w:t xml:space="preserve"> in realistic scenario. </w:t>
      </w:r>
    </w:p>
    <w:p w14:paraId="235639D5"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3DF556B4"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080C0552"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1"/>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2D151510"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5034CAAB" w14:textId="77777777" w:rsidR="007126BE" w:rsidRPr="006B717C" w:rsidRDefault="007126BE" w:rsidP="008A475E">
            <w:pPr>
              <w:jc w:val="left"/>
              <w:rPr>
                <w:rFonts w:ascii="Arial" w:eastAsia="Times New Roman" w:hAnsi="Arial" w:cs="Arial"/>
                <w:sz w:val="20"/>
                <w:szCs w:val="20"/>
                <w:lang w:eastAsia="en-IN"/>
              </w:rPr>
            </w:pPr>
          </w:p>
        </w:tc>
        <w:tc>
          <w:tcPr>
            <w:tcW w:w="953" w:type="dxa"/>
            <w:noWrap/>
          </w:tcPr>
          <w:p w14:paraId="144FDE9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571AD98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3C175932"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66C5AE80"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48C44E7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2E02657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2CFBA8AD"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4D82C6E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5ECC9129"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D5C06F"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4F442FF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5F05E0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1535FA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68A275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1D1531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5128C60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441191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06B489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239D785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8E9B6AC"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6911CA1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A82938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2E6233E1"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086CFB0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57E82A6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00AF242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5A0AE69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6F3D742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731D947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B1EBE2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1570E2F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26C0C61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4C7B894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3A4EB32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783C904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4677BFD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7B07A96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6FFA5F0E"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0CFC00C2"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0D6A21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514C04B"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1821CDB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63DDE8D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5339F6D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1BE75A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32B5988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7BA99137"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334D5D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14C48B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AB5C4AE" w14:textId="77777777" w:rsidR="007126BE" w:rsidRPr="006B717C" w:rsidRDefault="007126BE" w:rsidP="008A475E">
            <w:pPr>
              <w:jc w:val="left"/>
              <w:rPr>
                <w:rFonts w:ascii="Arial" w:hAnsi="Arial" w:cs="Arial"/>
                <w:color w:val="000000"/>
                <w:sz w:val="20"/>
                <w:szCs w:val="20"/>
              </w:rPr>
            </w:pPr>
            <w:r w:rsidRPr="00F12850">
              <w:t>Export</w:t>
            </w:r>
          </w:p>
        </w:tc>
        <w:tc>
          <w:tcPr>
            <w:tcW w:w="953" w:type="dxa"/>
            <w:noWrap/>
            <w:vAlign w:val="center"/>
            <w:hideMark/>
          </w:tcPr>
          <w:p w14:paraId="6A47158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4411155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E6B65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931C9A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6610F67C"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33CCDA7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54E53AB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790AE05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D90265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68F2EE2" w14:textId="77777777" w:rsidR="007126BE" w:rsidRPr="006B717C" w:rsidRDefault="007126BE" w:rsidP="008A475E">
            <w:pPr>
              <w:jc w:val="left"/>
              <w:rPr>
                <w:rFonts w:ascii="Arial" w:hAnsi="Arial" w:cs="Arial"/>
                <w:color w:val="000000"/>
                <w:sz w:val="20"/>
                <w:szCs w:val="20"/>
              </w:rPr>
            </w:pPr>
            <w:r w:rsidRPr="00F12850">
              <w:t>Inventory</w:t>
            </w:r>
          </w:p>
        </w:tc>
        <w:tc>
          <w:tcPr>
            <w:tcW w:w="953" w:type="dxa"/>
            <w:noWrap/>
            <w:vAlign w:val="center"/>
          </w:tcPr>
          <w:p w14:paraId="4E06851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6B2CC04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2ED89C5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6F1781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899BC37"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CD64EF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44A124EA"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511F92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35EAB9D"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E1B6AB7" w14:textId="77777777" w:rsidR="007126BE" w:rsidRDefault="007126BE" w:rsidP="008A475E">
            <w:pPr>
              <w:jc w:val="left"/>
              <w:rPr>
                <w:rFonts w:ascii="Arial" w:hAnsi="Arial" w:cs="Arial"/>
                <w:color w:val="000000"/>
                <w:sz w:val="20"/>
                <w:szCs w:val="20"/>
              </w:rPr>
            </w:pPr>
            <w:r w:rsidRPr="00F12850">
              <w:t>Domestic Consumption</w:t>
            </w:r>
          </w:p>
        </w:tc>
        <w:tc>
          <w:tcPr>
            <w:tcW w:w="953" w:type="dxa"/>
            <w:noWrap/>
            <w:vAlign w:val="center"/>
          </w:tcPr>
          <w:p w14:paraId="6CD9AE2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75FB909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4EE7037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0F7DBE6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5FD859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49FC24A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91769E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4247463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402BC50D"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1EA7FE0" w14:textId="77777777" w:rsidR="007126BE" w:rsidRDefault="007126BE" w:rsidP="008A475E">
            <w:pPr>
              <w:jc w:val="left"/>
              <w:rPr>
                <w:rFonts w:ascii="Arial" w:hAnsi="Arial" w:cs="Arial"/>
                <w:color w:val="000000"/>
                <w:sz w:val="20"/>
                <w:szCs w:val="20"/>
              </w:rPr>
            </w:pPr>
            <w:r w:rsidRPr="00F12850">
              <w:t>Demand Supply Gap</w:t>
            </w:r>
          </w:p>
        </w:tc>
        <w:tc>
          <w:tcPr>
            <w:tcW w:w="953" w:type="dxa"/>
            <w:noWrap/>
            <w:vAlign w:val="center"/>
          </w:tcPr>
          <w:p w14:paraId="3C38860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F7B53B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948BAFA"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639D493"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39CD761"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2FF851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FA2CAC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334A304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1848F450"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A335DB6" w14:textId="77777777" w:rsidR="007126BE" w:rsidRPr="006B717C" w:rsidRDefault="007126BE" w:rsidP="008A475E">
            <w:pPr>
              <w:jc w:val="left"/>
              <w:rPr>
                <w:rFonts w:ascii="Arial" w:eastAsia="Times New Roman" w:hAnsi="Arial" w:cs="Arial"/>
                <w:sz w:val="20"/>
                <w:szCs w:val="20"/>
                <w:lang w:eastAsia="en-IN"/>
              </w:rPr>
            </w:pPr>
          </w:p>
        </w:tc>
        <w:tc>
          <w:tcPr>
            <w:tcW w:w="953" w:type="dxa"/>
            <w:shd w:val="clear" w:color="auto" w:fill="000000" w:themeFill="text1"/>
            <w:noWrap/>
          </w:tcPr>
          <w:p w14:paraId="4F9EEEBA"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1F3926B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E8F2FD1"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62A5001"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204BD93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18D88B7E"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466C0DF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3A6037C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0BDD3A1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1D14FD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15EFEBF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303BC01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F45F58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9E8D91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4DE19A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478B1FF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F57249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0D22D1F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391F519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10B0E0D"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6026E64E"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4F5E398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6CD16E7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87D28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2AA546DD"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19C456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031E83D1"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44B399C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2F95D2B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18B019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4CC842D0"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39B7FA4F"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620A785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46B7CB65"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1402AC1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590FCB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663BFD2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266C9B7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623D908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1C19B3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1B6B38B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B6B616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1848A9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C61C39"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F358E3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9E008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C879430"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684CB80C"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431FF1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EDF7C83" w14:textId="77777777" w:rsidR="007126BE" w:rsidRPr="006B717C" w:rsidRDefault="007126BE" w:rsidP="008A475E">
            <w:pPr>
              <w:jc w:val="left"/>
              <w:rPr>
                <w:rFonts w:ascii="Arial" w:hAnsi="Arial" w:cs="Arial"/>
                <w:color w:val="000000"/>
                <w:sz w:val="20"/>
                <w:szCs w:val="20"/>
              </w:rPr>
            </w:pPr>
            <w:r w:rsidRPr="00F12850">
              <w:t>Export</w:t>
            </w:r>
          </w:p>
        </w:tc>
        <w:tc>
          <w:tcPr>
            <w:tcW w:w="953" w:type="dxa"/>
            <w:noWrap/>
            <w:vAlign w:val="center"/>
          </w:tcPr>
          <w:p w14:paraId="0EB8A122"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C0A4C6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222B87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90C1A1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051517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AAF717E"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7A19CC8"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5E086C5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AC114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D14880D" w14:textId="77777777" w:rsidR="007126BE" w:rsidRPr="006B717C" w:rsidRDefault="007126BE" w:rsidP="008A475E">
            <w:pPr>
              <w:jc w:val="left"/>
              <w:rPr>
                <w:rFonts w:ascii="Arial" w:hAnsi="Arial" w:cs="Arial"/>
                <w:color w:val="000000"/>
                <w:sz w:val="20"/>
                <w:szCs w:val="20"/>
              </w:rPr>
            </w:pPr>
            <w:r w:rsidRPr="00F12850">
              <w:lastRenderedPageBreak/>
              <w:t>Inventory</w:t>
            </w:r>
          </w:p>
        </w:tc>
        <w:tc>
          <w:tcPr>
            <w:tcW w:w="953" w:type="dxa"/>
            <w:noWrap/>
            <w:vAlign w:val="center"/>
          </w:tcPr>
          <w:p w14:paraId="67B41B0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37D161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C5153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53CBED45"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515A4782"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F761F18"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1939F87"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575BE6A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1A74C1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32063C8" w14:textId="77777777" w:rsidR="007126BE" w:rsidRDefault="007126BE" w:rsidP="008A475E">
            <w:pPr>
              <w:jc w:val="left"/>
              <w:rPr>
                <w:rFonts w:ascii="Arial" w:hAnsi="Arial" w:cs="Arial"/>
                <w:color w:val="000000"/>
                <w:sz w:val="20"/>
                <w:szCs w:val="20"/>
              </w:rPr>
            </w:pPr>
            <w:r w:rsidRPr="00F12850">
              <w:t>Domestic Consumption</w:t>
            </w:r>
          </w:p>
        </w:tc>
        <w:tc>
          <w:tcPr>
            <w:tcW w:w="953" w:type="dxa"/>
            <w:noWrap/>
            <w:vAlign w:val="center"/>
          </w:tcPr>
          <w:p w14:paraId="5CA0BB1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1D36F7A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60C71994"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512D3C2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4F696189"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18CF958C"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6EA8C7FD"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C0D3496" w14:textId="77777777" w:rsidR="007126BE" w:rsidRPr="00D010C8"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668E852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A1FC46A" w14:textId="77777777" w:rsidR="007126BE" w:rsidRDefault="007126BE" w:rsidP="008A475E">
            <w:pPr>
              <w:jc w:val="left"/>
              <w:rPr>
                <w:rFonts w:ascii="Arial" w:hAnsi="Arial" w:cs="Arial"/>
                <w:color w:val="000000"/>
                <w:sz w:val="20"/>
                <w:szCs w:val="20"/>
              </w:rPr>
            </w:pPr>
            <w:r w:rsidRPr="00F12850">
              <w:t>Demand Supply Gap</w:t>
            </w:r>
          </w:p>
        </w:tc>
        <w:tc>
          <w:tcPr>
            <w:tcW w:w="953" w:type="dxa"/>
            <w:noWrap/>
            <w:vAlign w:val="center"/>
          </w:tcPr>
          <w:p w14:paraId="7FBEBBBF"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3357E4B"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463AD4B1"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59FE7526"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11E10D65"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01CBA653"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7CB86E54"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4A6D84DA" w14:textId="77777777" w:rsidR="007126BE" w:rsidRPr="00D010C8"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0497CAFF" w14:textId="77777777"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E533C3A"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6A3A619F"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5E16D35B"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5CC007D2" w14:textId="77777777" w:rsidR="007126BE" w:rsidRPr="006B717C" w:rsidRDefault="007126BE" w:rsidP="008A475E">
            <w:pPr>
              <w:jc w:val="left"/>
              <w:rPr>
                <w:rFonts w:ascii="Arial" w:eastAsia="Times New Roman" w:hAnsi="Arial" w:cs="Arial"/>
                <w:sz w:val="20"/>
                <w:szCs w:val="20"/>
                <w:lang w:eastAsia="en-IN"/>
              </w:rPr>
            </w:pPr>
          </w:p>
        </w:tc>
        <w:tc>
          <w:tcPr>
            <w:tcW w:w="955" w:type="dxa"/>
            <w:noWrap/>
          </w:tcPr>
          <w:p w14:paraId="4DF8F52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62E2C32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30654FB0"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39AEE65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05C72B17"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44CCCD8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7FF5620C"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03BF546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5638506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CB72A4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09DD553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B1BB32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0B5405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471A9D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178D4FFC"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34236D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E3E83B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7F50B4E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2E87B07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970E3C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0ADED5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21AEC72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491A4BF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10E0990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135A41C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089B6D8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4DC4B665"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0E9613F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575D503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89634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7FB26E6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7B42A74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4717653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6792F1E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0B562B1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03BFEFD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7560E6D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2183C65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3D94AEFD"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1DB794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4BC8086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53F679E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31AF9F1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3977C93E"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437021B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3FCA73A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54C37F0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6AEDBDB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23BD32C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C09E3B9" w14:textId="77777777" w:rsidR="007126BE" w:rsidRPr="006B717C" w:rsidRDefault="007126BE" w:rsidP="008A475E">
            <w:pPr>
              <w:jc w:val="left"/>
              <w:rPr>
                <w:rFonts w:ascii="Arial" w:hAnsi="Arial" w:cs="Arial"/>
                <w:color w:val="000000"/>
                <w:sz w:val="20"/>
                <w:szCs w:val="20"/>
              </w:rPr>
            </w:pPr>
            <w:r w:rsidRPr="00F12850">
              <w:t>Export</w:t>
            </w:r>
          </w:p>
        </w:tc>
        <w:tc>
          <w:tcPr>
            <w:tcW w:w="955" w:type="dxa"/>
            <w:noWrap/>
            <w:vAlign w:val="center"/>
            <w:hideMark/>
          </w:tcPr>
          <w:p w14:paraId="7271F27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186EC8C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D1900C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7340FDD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1F56BF4E"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5DF5CE9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3A03DDC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41603AD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C69052"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2C50CCE3" w14:textId="77777777" w:rsidR="007126BE" w:rsidRPr="006B717C" w:rsidRDefault="007126BE" w:rsidP="008A475E">
            <w:pPr>
              <w:jc w:val="left"/>
              <w:rPr>
                <w:rFonts w:ascii="Arial" w:hAnsi="Arial" w:cs="Arial"/>
                <w:color w:val="000000"/>
                <w:sz w:val="20"/>
                <w:szCs w:val="20"/>
              </w:rPr>
            </w:pPr>
            <w:r w:rsidRPr="00F12850">
              <w:t>Inventory</w:t>
            </w:r>
          </w:p>
        </w:tc>
        <w:tc>
          <w:tcPr>
            <w:tcW w:w="955" w:type="dxa"/>
            <w:noWrap/>
            <w:vAlign w:val="center"/>
          </w:tcPr>
          <w:p w14:paraId="32D0F1D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4DA82A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1DD1EC7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1969A83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566F9A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5A856EC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4BF8086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0567737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16B9AD10"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89B9B0B" w14:textId="77777777" w:rsidR="007126BE" w:rsidRDefault="007126BE" w:rsidP="008A475E">
            <w:pPr>
              <w:jc w:val="left"/>
              <w:rPr>
                <w:rFonts w:ascii="Arial" w:hAnsi="Arial" w:cs="Arial"/>
                <w:color w:val="000000"/>
                <w:sz w:val="20"/>
                <w:szCs w:val="20"/>
              </w:rPr>
            </w:pPr>
            <w:r w:rsidRPr="00F12850">
              <w:t>Domestic Consumption</w:t>
            </w:r>
          </w:p>
        </w:tc>
        <w:tc>
          <w:tcPr>
            <w:tcW w:w="955" w:type="dxa"/>
            <w:noWrap/>
            <w:vAlign w:val="center"/>
          </w:tcPr>
          <w:p w14:paraId="2497B53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6B0FA5A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52527A4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412A508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0F5F6D1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5AE8A10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975B68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3E802A1"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3F061B37"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30F8BB" w14:textId="77777777" w:rsidR="007126BE" w:rsidRDefault="007126BE" w:rsidP="008A475E">
            <w:pPr>
              <w:jc w:val="left"/>
              <w:rPr>
                <w:rFonts w:ascii="Arial" w:hAnsi="Arial" w:cs="Arial"/>
                <w:color w:val="000000"/>
                <w:sz w:val="20"/>
                <w:szCs w:val="20"/>
              </w:rPr>
            </w:pPr>
            <w:r w:rsidRPr="00F12850">
              <w:t>Demand Supply Gap</w:t>
            </w:r>
          </w:p>
        </w:tc>
        <w:tc>
          <w:tcPr>
            <w:tcW w:w="955" w:type="dxa"/>
            <w:noWrap/>
            <w:vAlign w:val="center"/>
          </w:tcPr>
          <w:p w14:paraId="2DC307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00FD9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70CB87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E0E3CD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341158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2E43EA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94364C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97D17C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2D58B4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684ED25D" w14:textId="77777777" w:rsidR="007126BE" w:rsidRPr="006B717C" w:rsidRDefault="007126BE" w:rsidP="008A475E">
            <w:pPr>
              <w:jc w:val="left"/>
              <w:rPr>
                <w:rFonts w:ascii="Arial" w:eastAsia="Times New Roman" w:hAnsi="Arial" w:cs="Arial"/>
                <w:sz w:val="20"/>
                <w:szCs w:val="20"/>
                <w:lang w:eastAsia="en-IN"/>
              </w:rPr>
            </w:pPr>
          </w:p>
        </w:tc>
        <w:tc>
          <w:tcPr>
            <w:tcW w:w="955" w:type="dxa"/>
            <w:shd w:val="clear" w:color="auto" w:fill="000000" w:themeFill="text1"/>
            <w:noWrap/>
          </w:tcPr>
          <w:p w14:paraId="32E91B4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33C7E59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16C0465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6957926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5F9883F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790B4895"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0EC82A0"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4C5C0FC3"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825025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4DCC2F"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249EFE4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028E5E3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AC104BA"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9DF1582"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0E49071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2A13E7E"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EE73268"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26856FF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0933B1D3"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ED79281"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5F1C42F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A41F158"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2ED4A13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2E39E2E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7DC24733"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213271D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2745A71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3626CA8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05A6537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F39A1E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0104E1E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335A28B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24D9B6C0"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F44ABCB"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187F6A3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6B1BA66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ECCEF5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37063EDC"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7CAFB5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8DDCCE2"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5009D83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4B86ED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28175D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B9382DD"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510417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BAD0CC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8D053A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B264FAA"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C7241F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119C0A7" w14:textId="77777777" w:rsidR="007126BE" w:rsidRPr="006B717C" w:rsidRDefault="007126BE" w:rsidP="008A475E">
            <w:pPr>
              <w:jc w:val="left"/>
              <w:rPr>
                <w:rFonts w:ascii="Arial" w:hAnsi="Arial" w:cs="Arial"/>
                <w:color w:val="000000"/>
                <w:sz w:val="20"/>
                <w:szCs w:val="20"/>
              </w:rPr>
            </w:pPr>
            <w:r w:rsidRPr="00F12850">
              <w:t>Export</w:t>
            </w:r>
          </w:p>
        </w:tc>
        <w:tc>
          <w:tcPr>
            <w:tcW w:w="955" w:type="dxa"/>
            <w:noWrap/>
            <w:vAlign w:val="center"/>
          </w:tcPr>
          <w:p w14:paraId="6400A467"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7AFE62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21E0F43"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63C38A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F576605"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6F1B37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17FD54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50259281"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70E856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65A9306" w14:textId="77777777" w:rsidR="007126BE" w:rsidRPr="006B717C" w:rsidRDefault="007126BE" w:rsidP="008A475E">
            <w:pPr>
              <w:jc w:val="left"/>
              <w:rPr>
                <w:rFonts w:ascii="Arial" w:hAnsi="Arial" w:cs="Arial"/>
                <w:color w:val="000000"/>
                <w:sz w:val="20"/>
                <w:szCs w:val="20"/>
              </w:rPr>
            </w:pPr>
            <w:r w:rsidRPr="00F12850">
              <w:t>Inventory</w:t>
            </w:r>
          </w:p>
        </w:tc>
        <w:tc>
          <w:tcPr>
            <w:tcW w:w="955" w:type="dxa"/>
            <w:noWrap/>
            <w:vAlign w:val="center"/>
          </w:tcPr>
          <w:p w14:paraId="6BC740A4"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607D04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4CD576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49F0C0B"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749DE4F9"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86622A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314B9C8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3CC1EF8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D3E8C2C"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32184B6" w14:textId="77777777" w:rsidR="007126BE" w:rsidRDefault="007126BE" w:rsidP="008A475E">
            <w:pPr>
              <w:jc w:val="left"/>
              <w:rPr>
                <w:rFonts w:ascii="Arial" w:hAnsi="Arial" w:cs="Arial"/>
                <w:color w:val="000000"/>
                <w:sz w:val="20"/>
                <w:szCs w:val="20"/>
              </w:rPr>
            </w:pPr>
            <w:r w:rsidRPr="00F12850">
              <w:t>Domestic Consumption</w:t>
            </w:r>
          </w:p>
        </w:tc>
        <w:tc>
          <w:tcPr>
            <w:tcW w:w="955" w:type="dxa"/>
            <w:noWrap/>
            <w:vAlign w:val="center"/>
          </w:tcPr>
          <w:p w14:paraId="37ECF2FD"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1832A89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6A7A3059"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6C9DA676"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7707FECA"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08C68A6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43B7CD4F"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7D4C2544" w14:textId="77777777" w:rsidR="007126BE" w:rsidRPr="00AD21FC"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3BCFACC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3947889" w14:textId="77777777" w:rsidR="007126BE" w:rsidRDefault="007126BE" w:rsidP="008A475E">
            <w:pPr>
              <w:jc w:val="left"/>
              <w:rPr>
                <w:rFonts w:ascii="Arial" w:hAnsi="Arial" w:cs="Arial"/>
                <w:color w:val="000000"/>
                <w:sz w:val="20"/>
                <w:szCs w:val="20"/>
              </w:rPr>
            </w:pPr>
            <w:r w:rsidRPr="00F12850">
              <w:t>Demand Supply Gap</w:t>
            </w:r>
          </w:p>
        </w:tc>
        <w:tc>
          <w:tcPr>
            <w:tcW w:w="955" w:type="dxa"/>
            <w:noWrap/>
            <w:vAlign w:val="center"/>
          </w:tcPr>
          <w:p w14:paraId="41E0DFAF"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6AF21417"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63F9963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9039590"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198DA542"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6A0996D6"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0CEC82FC"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6869BEF5" w14:textId="77777777" w:rsidR="007126BE" w:rsidRPr="00AD21F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2924E84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7EEA670"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6973B93A"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6FCC00FB"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1795DC29" w14:textId="77777777" w:rsidR="007126BE" w:rsidRPr="006B717C" w:rsidRDefault="007126BE" w:rsidP="008A475E">
            <w:pPr>
              <w:jc w:val="left"/>
              <w:rPr>
                <w:rFonts w:ascii="Arial" w:eastAsia="Times New Roman" w:hAnsi="Arial" w:cs="Arial"/>
                <w:sz w:val="20"/>
                <w:szCs w:val="20"/>
                <w:lang w:eastAsia="en-IN"/>
              </w:rPr>
            </w:pPr>
          </w:p>
        </w:tc>
        <w:tc>
          <w:tcPr>
            <w:tcW w:w="954" w:type="dxa"/>
            <w:noWrap/>
          </w:tcPr>
          <w:p w14:paraId="6B2BCE8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0AA0309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3E751FB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2E4FA4C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4071173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4D94B0A3"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5C492944"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7DC0FD8D"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9DA4CAF"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04E99A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6268F72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FDF67F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8A374A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1BFC88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7C6E9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1AB22E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7D67749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04F0182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70A5B46B"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6BC8CE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5A7522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5AC4D98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4CD90B3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D8F552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3EC1B64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287A426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7551E18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146B54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51161A88"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007533A"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5410905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1A7E434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78E6F2C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4EFD625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69B1679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55E0AFA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27BE72C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0470EF8"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11D492EB"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804B676"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47D8ABA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5E3DF6E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0A355EC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3C81928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51DEC1D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69BE766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4AD0EA1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BB24A2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EB8510"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314EA6F" w14:textId="77777777" w:rsidR="007126BE" w:rsidRPr="006B717C" w:rsidRDefault="007126BE" w:rsidP="008A475E">
            <w:pPr>
              <w:jc w:val="left"/>
              <w:rPr>
                <w:rFonts w:ascii="Arial" w:hAnsi="Arial" w:cs="Arial"/>
                <w:color w:val="000000"/>
                <w:sz w:val="20"/>
                <w:szCs w:val="20"/>
              </w:rPr>
            </w:pPr>
            <w:r w:rsidRPr="00F12850">
              <w:t>Export</w:t>
            </w:r>
          </w:p>
        </w:tc>
        <w:tc>
          <w:tcPr>
            <w:tcW w:w="954" w:type="dxa"/>
            <w:noWrap/>
            <w:vAlign w:val="center"/>
            <w:hideMark/>
          </w:tcPr>
          <w:p w14:paraId="74726C7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64B8817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154AFFC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7944524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4D167DA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72E08C7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2B78E48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57E302B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C1E0A9A"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85C9033" w14:textId="77777777" w:rsidR="007126BE" w:rsidRPr="006B717C" w:rsidRDefault="007126BE" w:rsidP="008A475E">
            <w:pPr>
              <w:jc w:val="left"/>
              <w:rPr>
                <w:rFonts w:ascii="Arial" w:hAnsi="Arial" w:cs="Arial"/>
                <w:color w:val="000000"/>
                <w:sz w:val="20"/>
                <w:szCs w:val="20"/>
              </w:rPr>
            </w:pPr>
            <w:r w:rsidRPr="00F12850">
              <w:lastRenderedPageBreak/>
              <w:t>Inventory</w:t>
            </w:r>
          </w:p>
        </w:tc>
        <w:tc>
          <w:tcPr>
            <w:tcW w:w="954" w:type="dxa"/>
            <w:noWrap/>
            <w:vAlign w:val="center"/>
          </w:tcPr>
          <w:p w14:paraId="1214E91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473FEFA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7AD9A5A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0AB48BD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4B64F23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7AAE377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0893F07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2E7C92F2"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0F8C29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2789BB18" w14:textId="77777777" w:rsidR="007126BE" w:rsidRDefault="007126BE" w:rsidP="008A475E">
            <w:pPr>
              <w:jc w:val="left"/>
              <w:rPr>
                <w:rFonts w:ascii="Arial" w:hAnsi="Arial" w:cs="Arial"/>
                <w:color w:val="000000"/>
                <w:sz w:val="20"/>
                <w:szCs w:val="20"/>
              </w:rPr>
            </w:pPr>
            <w:r w:rsidRPr="00F12850">
              <w:t>Domestic Consumption</w:t>
            </w:r>
          </w:p>
        </w:tc>
        <w:tc>
          <w:tcPr>
            <w:tcW w:w="954" w:type="dxa"/>
            <w:noWrap/>
            <w:vAlign w:val="center"/>
          </w:tcPr>
          <w:p w14:paraId="69DB590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F2CB5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6370919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708F244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3E6F956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59C27F21"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15940D7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6BD5B7C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3132800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624EA8D2" w14:textId="77777777" w:rsidR="007126BE" w:rsidRDefault="007126BE" w:rsidP="008A475E">
            <w:pPr>
              <w:jc w:val="left"/>
              <w:rPr>
                <w:rFonts w:ascii="Arial" w:hAnsi="Arial" w:cs="Arial"/>
                <w:color w:val="000000"/>
                <w:sz w:val="20"/>
                <w:szCs w:val="20"/>
              </w:rPr>
            </w:pPr>
            <w:r w:rsidRPr="00F12850">
              <w:t>Demand Supply Gap</w:t>
            </w:r>
          </w:p>
        </w:tc>
        <w:tc>
          <w:tcPr>
            <w:tcW w:w="954" w:type="dxa"/>
            <w:noWrap/>
            <w:vAlign w:val="center"/>
          </w:tcPr>
          <w:p w14:paraId="7EAF6B6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AB98340"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9ED06E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52E2E1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57AB43A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05058CE"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56BB49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FFB27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54A3268C"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79662185" w14:textId="77777777" w:rsidR="007126BE" w:rsidRPr="006B717C" w:rsidRDefault="007126BE" w:rsidP="008A475E">
            <w:pPr>
              <w:jc w:val="left"/>
              <w:rPr>
                <w:rFonts w:ascii="Arial" w:eastAsia="Times New Roman" w:hAnsi="Arial" w:cs="Arial"/>
                <w:sz w:val="20"/>
                <w:szCs w:val="20"/>
                <w:lang w:eastAsia="en-IN"/>
              </w:rPr>
            </w:pPr>
          </w:p>
        </w:tc>
        <w:tc>
          <w:tcPr>
            <w:tcW w:w="954" w:type="dxa"/>
            <w:shd w:val="clear" w:color="auto" w:fill="000000" w:themeFill="text1"/>
            <w:noWrap/>
          </w:tcPr>
          <w:p w14:paraId="5E20E61F"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2F292860"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58FEC10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040987D"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0926D6E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320FB13D"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1F0F5006"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97DA802"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366D3A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20AB03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3F15E76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465BE6B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EAFA598"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370964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514113E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A4778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88A593F"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1E8EB29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33BC921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7AD2845B"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92C9D5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F9C8C89"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73C848B2"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6599C83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57A25053"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08F06D6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0AA1B57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BADCF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A48BEA1"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43CDDB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0E125DC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71A503F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6295348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110D022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3B1937BD"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517C1AC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211B812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3736BEF6"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359CFB2"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3C60977"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3F661869"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C3497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0E715F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C43024A"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BBD55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DF4E34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6C088EB"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23515C9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3AFA54"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781940A" w14:textId="77777777" w:rsidR="007126BE" w:rsidRPr="006B717C" w:rsidRDefault="007126BE" w:rsidP="008A475E">
            <w:pPr>
              <w:jc w:val="left"/>
              <w:rPr>
                <w:rFonts w:ascii="Arial" w:hAnsi="Arial" w:cs="Arial"/>
                <w:color w:val="000000"/>
                <w:sz w:val="20"/>
                <w:szCs w:val="20"/>
              </w:rPr>
            </w:pPr>
            <w:r w:rsidRPr="00F12850">
              <w:t>Export</w:t>
            </w:r>
          </w:p>
        </w:tc>
        <w:tc>
          <w:tcPr>
            <w:tcW w:w="954" w:type="dxa"/>
            <w:noWrap/>
            <w:vAlign w:val="center"/>
          </w:tcPr>
          <w:p w14:paraId="31191C3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B5B9ED4"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E8FDB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95B0385"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3A2C04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5B7887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CFBE053"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45D9C3D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B1347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7A23F95" w14:textId="77777777" w:rsidR="007126BE" w:rsidRPr="006B717C" w:rsidRDefault="007126BE" w:rsidP="008A475E">
            <w:pPr>
              <w:jc w:val="left"/>
              <w:rPr>
                <w:rFonts w:ascii="Arial" w:hAnsi="Arial" w:cs="Arial"/>
                <w:color w:val="000000"/>
                <w:sz w:val="20"/>
                <w:szCs w:val="20"/>
              </w:rPr>
            </w:pPr>
            <w:r w:rsidRPr="00F12850">
              <w:t>Inventory</w:t>
            </w:r>
          </w:p>
        </w:tc>
        <w:tc>
          <w:tcPr>
            <w:tcW w:w="954" w:type="dxa"/>
            <w:noWrap/>
            <w:vAlign w:val="center"/>
          </w:tcPr>
          <w:p w14:paraId="366E1384"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7EF875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B2907D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01FF75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5608BD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3E26D3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085695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9281B6E"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16480A4"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2336631E" w14:textId="77777777" w:rsidR="007126BE" w:rsidRDefault="007126BE" w:rsidP="008A475E">
            <w:pPr>
              <w:jc w:val="left"/>
              <w:rPr>
                <w:rFonts w:ascii="Arial" w:hAnsi="Arial" w:cs="Arial"/>
                <w:color w:val="000000"/>
                <w:sz w:val="20"/>
                <w:szCs w:val="20"/>
              </w:rPr>
            </w:pPr>
            <w:r w:rsidRPr="00F12850">
              <w:t>Domestic Consumption</w:t>
            </w:r>
          </w:p>
        </w:tc>
        <w:tc>
          <w:tcPr>
            <w:tcW w:w="954" w:type="dxa"/>
            <w:noWrap/>
            <w:vAlign w:val="center"/>
          </w:tcPr>
          <w:p w14:paraId="78853DFA"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2AA795F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7A31A94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5E37121B"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01BE7A71"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036BF25C"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5F3D5477"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4EDE4E09" w14:textId="77777777" w:rsidR="007126BE" w:rsidRPr="00484983"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2A413B8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7A7F775" w14:textId="77777777" w:rsidR="007126BE" w:rsidRDefault="007126BE" w:rsidP="008A475E">
            <w:pPr>
              <w:jc w:val="left"/>
              <w:rPr>
                <w:rFonts w:ascii="Arial" w:hAnsi="Arial" w:cs="Arial"/>
                <w:color w:val="000000"/>
                <w:sz w:val="20"/>
                <w:szCs w:val="20"/>
              </w:rPr>
            </w:pPr>
            <w:r w:rsidRPr="00F12850">
              <w:t>Demand Supply Gap</w:t>
            </w:r>
          </w:p>
        </w:tc>
        <w:tc>
          <w:tcPr>
            <w:tcW w:w="954" w:type="dxa"/>
            <w:noWrap/>
            <w:vAlign w:val="center"/>
          </w:tcPr>
          <w:p w14:paraId="11CD2237"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05A6623D"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5B1371DC"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1403EB80"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756E5A86"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2593BC6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FAF2FF5"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ECF857F" w14:textId="77777777" w:rsidR="007126BE" w:rsidRPr="00484983"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239523D3" w14:textId="77777777" w:rsidR="005B4FB5" w:rsidRDefault="007126BE" w:rsidP="005B4FB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B8C2C92" w14:textId="77777777" w:rsidR="00DC5E44" w:rsidRPr="00A258F1" w:rsidRDefault="00DC5E44" w:rsidP="0067425C">
      <w:pPr>
        <w:shd w:val="clear" w:color="auto" w:fill="000000" w:themeFill="text1"/>
        <w:rPr>
          <w:rFonts w:ascii="Arial" w:hAnsi="Arial" w:cs="Arial"/>
          <w:b/>
          <w:bCs/>
          <w:color w:val="FFFFFF" w:themeColor="background1"/>
          <w:sz w:val="20"/>
          <w:szCs w:val="20"/>
          <w:lang w:val="en-US"/>
        </w:rPr>
      </w:pPr>
      <w:r w:rsidRPr="00A258F1">
        <w:rPr>
          <w:rFonts w:ascii="Arial" w:hAnsi="Arial" w:cs="Arial"/>
          <w:b/>
          <w:bCs/>
          <w:color w:val="FFFFFF" w:themeColor="background1"/>
          <w:sz w:val="20"/>
          <w:szCs w:val="20"/>
          <w:lang w:val="en-US"/>
        </w:rPr>
        <w:t>Even while considering the pessimistic approach, taking the forecast CAGR of 6.4% there is still a significant demand supply gap of 397 thousand metric tons by FY2030 and so a scope for KRIBHCO to operate in the market.</w:t>
      </w:r>
    </w:p>
    <w:p w14:paraId="3B96AB7D" w14:textId="77777777" w:rsidR="00DC5E44" w:rsidRPr="005B4FB5" w:rsidRDefault="00DC5E44" w:rsidP="005B4FB5">
      <w:pPr>
        <w:rPr>
          <w:rFonts w:ascii="Arial" w:hAnsi="Arial" w:cs="Arial"/>
          <w:i/>
          <w:iCs/>
          <w:sz w:val="16"/>
          <w:szCs w:val="16"/>
        </w:rPr>
      </w:pPr>
    </w:p>
    <w:p w14:paraId="1E3DBB12" w14:textId="77777777" w:rsidR="005B4FB5" w:rsidRPr="005B4FB5" w:rsidRDefault="005B4FB5" w:rsidP="005B4FB5">
      <w:pPr>
        <w:shd w:val="clear" w:color="auto" w:fill="FFFFFF" w:themeFill="background1"/>
        <w:rPr>
          <w:rFonts w:ascii="Arial" w:hAnsi="Arial" w:cs="Arial"/>
          <w:b/>
          <w:bCs/>
          <w:color w:val="000000" w:themeColor="text1"/>
          <w:sz w:val="20"/>
          <w:szCs w:val="20"/>
        </w:rPr>
      </w:pPr>
      <w:r w:rsidRPr="005B4FB5">
        <w:rPr>
          <w:rFonts w:ascii="Arial" w:hAnsi="Arial" w:cs="Arial"/>
          <w:b/>
          <w:bCs/>
          <w:color w:val="000000" w:themeColor="text1"/>
          <w:sz w:val="20"/>
          <w:szCs w:val="20"/>
        </w:rPr>
        <w:t>Competitive Business Environment: AN Market</w:t>
      </w:r>
    </w:p>
    <w:p w14:paraId="413E612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1121F72D" w14:textId="77777777" w:rsidR="005B4FB5" w:rsidRPr="00731FA6" w:rsidRDefault="005B4FB5" w:rsidP="00244241">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5F14434D"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2766C58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2CB49CBE"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27EDF08E"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6E322EA8"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1634D048"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lastRenderedPageBreak/>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03270758"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0B515C64"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4B521C41" w14:textId="77777777" w:rsidR="005B4FB5" w:rsidRPr="00DC5E44"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812D5BA" w14:textId="77777777" w:rsidR="00545579" w:rsidRPr="00DC5E44" w:rsidRDefault="00545579" w:rsidP="00DC5E44">
      <w:pPr>
        <w:shd w:val="clear" w:color="auto" w:fill="DEEAF6" w:themeFill="accent5" w:themeFillTint="33"/>
        <w:spacing w:after="160" w:line="259" w:lineRule="auto"/>
        <w:jc w:val="left"/>
        <w:rPr>
          <w:rFonts w:ascii="Arial" w:eastAsia="Times New Roman" w:hAnsi="Arial" w:cs="Arial"/>
          <w:b/>
          <w:bCs/>
          <w:color w:val="000000" w:themeColor="text1"/>
          <w:sz w:val="20"/>
          <w:szCs w:val="20"/>
          <w:lang w:eastAsia="en-IN"/>
        </w:rPr>
      </w:pPr>
      <w:r w:rsidRPr="00DC5E44">
        <w:rPr>
          <w:rFonts w:ascii="Arial" w:eastAsia="Times New Roman" w:hAnsi="Arial" w:cs="Arial"/>
          <w:b/>
          <w:bCs/>
          <w:color w:val="000000" w:themeColor="text1"/>
          <w:sz w:val="20"/>
          <w:szCs w:val="20"/>
          <w:lang w:eastAsia="en-IN"/>
        </w:rPr>
        <w:t>Weak Nitric Acid</w:t>
      </w:r>
    </w:p>
    <w:p w14:paraId="759E0F3E" w14:textId="77777777"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4BBBB316"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1EA0EEE4"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7AD22CAE" w14:textId="77777777" w:rsidR="007126BE" w:rsidRPr="006B717C" w:rsidRDefault="007126BE" w:rsidP="008A475E">
            <w:pPr>
              <w:jc w:val="left"/>
              <w:rPr>
                <w:rFonts w:ascii="Arial" w:eastAsia="Times New Roman" w:hAnsi="Arial" w:cs="Arial"/>
                <w:sz w:val="20"/>
                <w:szCs w:val="20"/>
                <w:lang w:eastAsia="en-IN"/>
              </w:rPr>
            </w:pPr>
          </w:p>
        </w:tc>
        <w:tc>
          <w:tcPr>
            <w:tcW w:w="825" w:type="dxa"/>
            <w:noWrap/>
          </w:tcPr>
          <w:p w14:paraId="6C08F94F"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2F512D55"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5844E36E"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5D5CCB9"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561BC646"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029248F2"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41051367"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7AC625B1" w14:textId="77777777" w:rsidR="007126BE" w:rsidRPr="006B717C" w:rsidRDefault="007126BE"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71F460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EF95069"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D8E8CB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0B9D1C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3B2869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2E1C530"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A56B216"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AFA9BD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B3909C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1639EBF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623F760"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5CED483"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3ABB682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429678D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1A72C3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255939B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B06F5B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050E6DF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159C6A0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2C9C6037"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5D1C2FE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CD5C5BD"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200FAF6A"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14C9417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07E212E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06FD08F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344E5AD4"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CFF421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27976CB6"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77323B5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368DDC3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D67B2E0"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2E46070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F89691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6591A2B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1F1C675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FB5C0D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1AB4979C"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1D28ED6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4629397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0121416"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B4662AD" w14:textId="77777777" w:rsidR="007126BE" w:rsidRPr="006B717C" w:rsidRDefault="007126BE" w:rsidP="008A475E">
            <w:pPr>
              <w:jc w:val="left"/>
              <w:rPr>
                <w:rFonts w:ascii="Arial" w:hAnsi="Arial" w:cs="Arial"/>
                <w:color w:val="000000"/>
                <w:sz w:val="20"/>
                <w:szCs w:val="20"/>
              </w:rPr>
            </w:pPr>
            <w:r w:rsidRPr="00F12850">
              <w:t>Export</w:t>
            </w:r>
          </w:p>
        </w:tc>
        <w:tc>
          <w:tcPr>
            <w:tcW w:w="825" w:type="dxa"/>
            <w:noWrap/>
            <w:vAlign w:val="center"/>
            <w:hideMark/>
          </w:tcPr>
          <w:p w14:paraId="56447D3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1C85405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3F01FF6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AAFFC4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5C6E95F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197C4B4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061744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5B6C78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35A504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0995BBF" w14:textId="77777777" w:rsidR="007126BE" w:rsidRPr="006B717C" w:rsidRDefault="007126BE" w:rsidP="008A475E">
            <w:pPr>
              <w:jc w:val="left"/>
              <w:rPr>
                <w:rFonts w:ascii="Arial" w:hAnsi="Arial" w:cs="Arial"/>
                <w:color w:val="000000"/>
                <w:sz w:val="20"/>
                <w:szCs w:val="20"/>
              </w:rPr>
            </w:pPr>
            <w:r w:rsidRPr="00F12850">
              <w:t>Inventory</w:t>
            </w:r>
          </w:p>
        </w:tc>
        <w:tc>
          <w:tcPr>
            <w:tcW w:w="825" w:type="dxa"/>
            <w:noWrap/>
            <w:vAlign w:val="center"/>
          </w:tcPr>
          <w:p w14:paraId="36617A5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54A022A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E5ECEA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362A3F3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0DC838C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537510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62B9956"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11A6496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BAF1695"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AC7850C" w14:textId="77777777" w:rsidR="007126BE" w:rsidRDefault="007126BE" w:rsidP="008A475E">
            <w:pPr>
              <w:jc w:val="left"/>
              <w:rPr>
                <w:rFonts w:ascii="Arial" w:hAnsi="Arial" w:cs="Arial"/>
                <w:color w:val="000000"/>
                <w:sz w:val="20"/>
                <w:szCs w:val="20"/>
              </w:rPr>
            </w:pPr>
            <w:r w:rsidRPr="00F12850">
              <w:t>Domestic Consumption</w:t>
            </w:r>
          </w:p>
        </w:tc>
        <w:tc>
          <w:tcPr>
            <w:tcW w:w="825" w:type="dxa"/>
            <w:noWrap/>
            <w:vAlign w:val="center"/>
          </w:tcPr>
          <w:p w14:paraId="4347E67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38622E0A"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298D0D4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23440A62"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044F090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671AFB1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111F39C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75F88FB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2D7F56A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6702328F" w14:textId="77777777" w:rsidR="007126BE" w:rsidRDefault="007126BE" w:rsidP="008A475E">
            <w:pPr>
              <w:jc w:val="left"/>
              <w:rPr>
                <w:rFonts w:ascii="Arial" w:hAnsi="Arial" w:cs="Arial"/>
                <w:color w:val="000000"/>
                <w:sz w:val="20"/>
                <w:szCs w:val="20"/>
              </w:rPr>
            </w:pPr>
            <w:r w:rsidRPr="00F12850">
              <w:t>Demand Supply Gap</w:t>
            </w:r>
          </w:p>
        </w:tc>
        <w:tc>
          <w:tcPr>
            <w:tcW w:w="825" w:type="dxa"/>
            <w:noWrap/>
            <w:vAlign w:val="center"/>
          </w:tcPr>
          <w:p w14:paraId="5A5A8F6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F3B90F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35694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B1504A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05FC95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5BCE10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A12C1F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CA8A99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3EC51D8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092D33F8" w14:textId="77777777" w:rsidR="007126BE" w:rsidRPr="006B717C" w:rsidRDefault="007126BE" w:rsidP="008A475E">
            <w:pPr>
              <w:jc w:val="left"/>
              <w:rPr>
                <w:rFonts w:ascii="Arial" w:eastAsia="Times New Roman" w:hAnsi="Arial" w:cs="Arial"/>
                <w:sz w:val="20"/>
                <w:szCs w:val="20"/>
                <w:lang w:eastAsia="en-IN"/>
              </w:rPr>
            </w:pPr>
          </w:p>
        </w:tc>
        <w:tc>
          <w:tcPr>
            <w:tcW w:w="825" w:type="dxa"/>
            <w:shd w:val="clear" w:color="auto" w:fill="000000" w:themeFill="text1"/>
            <w:noWrap/>
          </w:tcPr>
          <w:p w14:paraId="262F7402"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05822C13"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6DE182FB"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7F6ACC38"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3F29760E"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34A2DEB6"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6746CDF9"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2258ABD7" w14:textId="77777777" w:rsidR="007126BE" w:rsidRPr="006B717C"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2DB70794"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0B0715"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611B833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77851BC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4888BDB3"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0E24C47"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49507E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45BEC2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5803EF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53FD0BB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2D05128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AA9706"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6870AE5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5DD7F1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5D62AC9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2D83FF0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BDAEDF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58E8927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D48E39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204FB5FB"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53B203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6A5D084"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123D264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4EF15E55"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1CBCD11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12AE8D58"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4D71139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0609E25A"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443D3D4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7C64E1E6"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35E32304"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8502BAA" w14:textId="77777777" w:rsidR="007126BE" w:rsidRPr="006B717C" w:rsidRDefault="007126BE"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06A7BD0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C0B65B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4A3C2F"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6F37FC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679278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0EDDE5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76FB29"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F8E01A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C5865D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5C3154F" w14:textId="77777777" w:rsidR="007126BE" w:rsidRPr="006B717C" w:rsidRDefault="007126BE" w:rsidP="008A475E">
            <w:pPr>
              <w:jc w:val="left"/>
              <w:rPr>
                <w:rFonts w:ascii="Arial" w:hAnsi="Arial" w:cs="Arial"/>
                <w:color w:val="000000"/>
                <w:sz w:val="20"/>
                <w:szCs w:val="20"/>
              </w:rPr>
            </w:pPr>
            <w:r w:rsidRPr="00F12850">
              <w:t>Export</w:t>
            </w:r>
          </w:p>
        </w:tc>
        <w:tc>
          <w:tcPr>
            <w:tcW w:w="825" w:type="dxa"/>
            <w:noWrap/>
            <w:vAlign w:val="center"/>
          </w:tcPr>
          <w:p w14:paraId="0815752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A3B4F6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060EE4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1A2739B"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3A02A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C83EE7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C6067D4"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197C305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43305E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647747E" w14:textId="77777777" w:rsidR="007126BE" w:rsidRPr="006B717C" w:rsidRDefault="007126BE" w:rsidP="008A475E">
            <w:pPr>
              <w:jc w:val="left"/>
              <w:rPr>
                <w:rFonts w:ascii="Arial" w:hAnsi="Arial" w:cs="Arial"/>
                <w:color w:val="000000"/>
                <w:sz w:val="20"/>
                <w:szCs w:val="20"/>
              </w:rPr>
            </w:pPr>
            <w:r w:rsidRPr="00F12850">
              <w:t>Inventory</w:t>
            </w:r>
          </w:p>
        </w:tc>
        <w:tc>
          <w:tcPr>
            <w:tcW w:w="825" w:type="dxa"/>
            <w:noWrap/>
            <w:vAlign w:val="center"/>
          </w:tcPr>
          <w:p w14:paraId="2E4CF6F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9AC336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E3DF5E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A0F6AD1"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C81D433"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BB6A78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945E1C0"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8F25851"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3F409F17"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47626AB" w14:textId="77777777" w:rsidR="007126BE" w:rsidRDefault="007126BE" w:rsidP="008A475E">
            <w:pPr>
              <w:jc w:val="left"/>
              <w:rPr>
                <w:rFonts w:ascii="Arial" w:hAnsi="Arial" w:cs="Arial"/>
                <w:color w:val="000000"/>
                <w:sz w:val="20"/>
                <w:szCs w:val="20"/>
              </w:rPr>
            </w:pPr>
            <w:r w:rsidRPr="00F12850">
              <w:t>Domestic Consumption</w:t>
            </w:r>
          </w:p>
        </w:tc>
        <w:tc>
          <w:tcPr>
            <w:tcW w:w="825" w:type="dxa"/>
            <w:noWrap/>
            <w:vAlign w:val="center"/>
          </w:tcPr>
          <w:p w14:paraId="43B626FE"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3E02B2F1"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0897AB22"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3D8CFA30"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6466DE2C"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59663CE9"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423BAB4F"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0627C86D" w14:textId="77777777" w:rsidR="007126BE" w:rsidRPr="00F175A2" w:rsidRDefault="007126BE"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2E658328"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D24169D" w14:textId="77777777" w:rsidR="007126BE" w:rsidRDefault="007126BE" w:rsidP="008A475E">
            <w:pPr>
              <w:jc w:val="left"/>
              <w:rPr>
                <w:rFonts w:ascii="Arial" w:hAnsi="Arial" w:cs="Arial"/>
                <w:color w:val="000000"/>
                <w:sz w:val="20"/>
                <w:szCs w:val="20"/>
              </w:rPr>
            </w:pPr>
            <w:r w:rsidRPr="00F12850">
              <w:t>Demand Supply Gap</w:t>
            </w:r>
          </w:p>
        </w:tc>
        <w:tc>
          <w:tcPr>
            <w:tcW w:w="825" w:type="dxa"/>
            <w:noWrap/>
            <w:vAlign w:val="center"/>
          </w:tcPr>
          <w:p w14:paraId="5C84560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BE5584E"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08799BA7"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3C551E0D"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286E9E08"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36B1736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50A5B9E5"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00D960DC" w14:textId="77777777" w:rsidR="007126BE" w:rsidRPr="00F175A2" w:rsidRDefault="007126BE"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076567F5"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lastRenderedPageBreak/>
        <w:t>References: TechSci Analysis, Secondary Sources, Primary Interviews</w:t>
      </w:r>
    </w:p>
    <w:p w14:paraId="5851D97D"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57116A6F" w14:textId="77777777" w:rsidR="007126BE" w:rsidRDefault="007126BE" w:rsidP="0067425C">
      <w:pPr>
        <w:shd w:val="clear" w:color="auto" w:fill="000000" w:themeFill="text1"/>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522D1A8F" w14:textId="77777777" w:rsidR="007126BE" w:rsidRDefault="007126BE" w:rsidP="007126BE">
      <w:pPr>
        <w:jc w:val="left"/>
        <w:rPr>
          <w:rFonts w:ascii="Arial" w:hAnsi="Arial" w:cs="Arial"/>
          <w:color w:val="000000" w:themeColor="text1"/>
          <w:sz w:val="20"/>
          <w:szCs w:val="20"/>
        </w:rPr>
      </w:pPr>
    </w:p>
    <w:p w14:paraId="2760D1EB" w14:textId="77777777"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r w:rsidR="005B4FB5">
        <w:rPr>
          <w:rFonts w:ascii="Arial" w:eastAsia="Times New Roman" w:hAnsi="Arial" w:cs="Arial"/>
          <w:b/>
          <w:bCs/>
          <w:color w:val="FFFFFF" w:themeColor="background1"/>
          <w:sz w:val="20"/>
          <w:szCs w:val="20"/>
          <w:lang w:eastAsia="en-IN"/>
        </w:rPr>
        <w:t xml:space="preserve">: Integrated WNA+AN Plant </w:t>
      </w:r>
    </w:p>
    <w:p w14:paraId="4861E269" w14:textId="77777777" w:rsidR="007126BE" w:rsidRPr="00731FA6" w:rsidRDefault="007126BE" w:rsidP="007126BE">
      <w:pPr>
        <w:rPr>
          <w:rFonts w:ascii="Arial" w:eastAsia="Times New Roman" w:hAnsi="Arial" w:cs="Arial"/>
          <w:b/>
          <w:bCs/>
          <w:color w:val="000000" w:themeColor="text1"/>
          <w:sz w:val="20"/>
          <w:szCs w:val="20"/>
          <w:lang w:eastAsia="en-IN"/>
        </w:rPr>
      </w:pPr>
    </w:p>
    <w:p w14:paraId="6E37BF44"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6BB18DD5"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7C4A34B3" w14:textId="77777777" w:rsidTr="008A475E">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159B279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7126BE" w:rsidRPr="00731FA6" w14:paraId="3889CC45" w14:textId="77777777" w:rsidTr="008A475E">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45D4B25C" w14:textId="77777777" w:rsidR="007126BE" w:rsidRPr="00731FA6" w:rsidRDefault="007126BE"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0BCB4CAA"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1148D60D"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2485E5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1D58944A"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6A3D9C71"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58A798C7"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309D028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1277C98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187AB52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36857297"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6F1A3845"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96E3C80"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3513AE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4F11A0F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2595FB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9BA324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27284B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4FDCA91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5F4F264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7A7C4C9A"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0D93B5D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76B3E9B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ECB5076"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BED95C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449867C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25D2581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118A74E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7B36FC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09D3DF1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2021446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3748EF5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0413B07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0266358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2620438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09318507" w14:textId="77777777" w:rsidTr="008A475E">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8DA951D"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14972FA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070B393D"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549F956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336BC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14B9B511"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3363FA8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1D8E22F2"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70DF6FF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46D7063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42170BE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29298679"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BC90FA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7B6B00D0"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530B28C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E27D51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7F20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5C7C185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1FBF4EE6"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0942A05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5C0E6B8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03FAA7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57AF58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F22CC4C" w14:textId="77777777" w:rsidTr="008A475E">
        <w:trPr>
          <w:trHeight w:val="236"/>
        </w:trPr>
        <w:tc>
          <w:tcPr>
            <w:tcW w:w="2634" w:type="dxa"/>
            <w:tcBorders>
              <w:top w:val="nil"/>
              <w:left w:val="single" w:sz="4" w:space="0" w:color="auto"/>
              <w:bottom w:val="single" w:sz="4" w:space="0" w:color="auto"/>
              <w:right w:val="nil"/>
            </w:tcBorders>
            <w:shd w:val="clear" w:color="auto" w:fill="auto"/>
            <w:vAlign w:val="bottom"/>
            <w:hideMark/>
          </w:tcPr>
          <w:p w14:paraId="3918884E"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7D31E296"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7DCE94EA"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7933E21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5B41E"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7C8BD76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1BD3C24B"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5D1877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247DB3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49B1C32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43982727"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6BFD7A8" w14:textId="77777777" w:rsidTr="008A475E">
        <w:trPr>
          <w:trHeight w:val="472"/>
        </w:trPr>
        <w:tc>
          <w:tcPr>
            <w:tcW w:w="2634" w:type="dxa"/>
            <w:tcBorders>
              <w:top w:val="nil"/>
              <w:left w:val="single" w:sz="4" w:space="0" w:color="auto"/>
              <w:bottom w:val="single" w:sz="4" w:space="0" w:color="auto"/>
              <w:right w:val="nil"/>
            </w:tcBorders>
            <w:shd w:val="clear" w:color="auto" w:fill="auto"/>
            <w:vAlign w:val="bottom"/>
            <w:hideMark/>
          </w:tcPr>
          <w:p w14:paraId="3504643D"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04864FD5"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FB13F6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3DDAF00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337BFB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5CC2DAFF"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3A584AB8"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683745C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2B7C50A3"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B2E4E4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A7E34E4"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3BF74649" w14:textId="77777777" w:rsidTr="008A475E">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8C13727"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676D9507"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71FB20C8"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4A25806F"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1BBCEBD5" w14:textId="77777777" w:rsidR="007126BE" w:rsidRPr="00F730A5" w:rsidRDefault="007126BE"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39B00520" w14:textId="77777777" w:rsidR="007126BE" w:rsidRPr="00F730A5" w:rsidRDefault="007126BE" w:rsidP="008A475E">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30C15FB0"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0580AC39"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345BAC8C" w14:textId="77777777" w:rsidR="007126BE" w:rsidRPr="00F730A5" w:rsidRDefault="007126BE"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185026AE"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55E8919D" w14:textId="77777777" w:rsidR="007126BE" w:rsidRDefault="007126BE" w:rsidP="007126BE">
      <w:pPr>
        <w:jc w:val="left"/>
        <w:rPr>
          <w:rFonts w:ascii="Arial" w:hAnsi="Arial" w:cs="Arial"/>
          <w:b/>
          <w:bCs/>
          <w:sz w:val="20"/>
          <w:szCs w:val="20"/>
        </w:rPr>
      </w:pPr>
    </w:p>
    <w:p w14:paraId="56271AE9"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574F0BA3" w14:textId="77777777" w:rsidTr="005B4FB5">
        <w:trPr>
          <w:trHeight w:val="319"/>
        </w:trPr>
        <w:tc>
          <w:tcPr>
            <w:tcW w:w="1691" w:type="dxa"/>
            <w:shd w:val="clear" w:color="auto" w:fill="D9E2F3" w:themeFill="accent1" w:themeFillTint="33"/>
            <w:hideMark/>
          </w:tcPr>
          <w:p w14:paraId="3540458C"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7DB8CAB9"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35460442"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5A1E24ED"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517B86D7"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0AF0D1C8"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53AC99CE"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1F955DDD"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403E9B9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3CE39B17"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2C193C8"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1D8DA5E1" w14:textId="77777777" w:rsidTr="008A475E">
        <w:trPr>
          <w:trHeight w:val="343"/>
        </w:trPr>
        <w:tc>
          <w:tcPr>
            <w:tcW w:w="1691" w:type="dxa"/>
            <w:shd w:val="clear" w:color="auto" w:fill="EDEDED" w:themeFill="accent3" w:themeFillTint="33"/>
            <w:hideMark/>
          </w:tcPr>
          <w:p w14:paraId="0E7E5DF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20E76682"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68544F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7276F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34BAF1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5988BD6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6DD6ED29"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69552871"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02FD5C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4CC9F8D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7B5C434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3BF538A3" w14:textId="77777777" w:rsidTr="008A475E">
        <w:trPr>
          <w:trHeight w:val="343"/>
        </w:trPr>
        <w:tc>
          <w:tcPr>
            <w:tcW w:w="1691" w:type="dxa"/>
            <w:hideMark/>
          </w:tcPr>
          <w:p w14:paraId="5E216D4C"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436ADE2B"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75D9DE20"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22B6EE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174A88B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216C4E9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530FDCD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297B963"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1AFD4E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41881FED"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1E3D97C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A8B7C47" w14:textId="77777777" w:rsidTr="008A475E">
        <w:trPr>
          <w:trHeight w:val="343"/>
        </w:trPr>
        <w:tc>
          <w:tcPr>
            <w:tcW w:w="1691" w:type="dxa"/>
            <w:hideMark/>
          </w:tcPr>
          <w:p w14:paraId="498AA2A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68EA78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09BE9F9F"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0FE509B"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67672CD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7C30088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9C4D7E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6F9B61E7"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3707C27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3FBC50A2"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66E24E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06E1113B" w14:textId="77777777" w:rsidTr="008A475E">
        <w:trPr>
          <w:trHeight w:val="417"/>
        </w:trPr>
        <w:tc>
          <w:tcPr>
            <w:tcW w:w="2665" w:type="dxa"/>
            <w:gridSpan w:val="2"/>
            <w:hideMark/>
          </w:tcPr>
          <w:p w14:paraId="142B8404"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64744739"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5BDD314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4FB7FC8E"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6060C148"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7AE3BDFF"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0DFCCD7C"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3663CC9D"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2DAD703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71B6A4E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12350EC0" w14:textId="77777777" w:rsidTr="008A475E">
        <w:trPr>
          <w:trHeight w:val="343"/>
        </w:trPr>
        <w:tc>
          <w:tcPr>
            <w:tcW w:w="3660" w:type="dxa"/>
            <w:gridSpan w:val="3"/>
            <w:hideMark/>
          </w:tcPr>
          <w:p w14:paraId="035EB9B6" w14:textId="77777777" w:rsidR="007126BE" w:rsidRPr="001229DF" w:rsidRDefault="007126BE" w:rsidP="008A475E">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4073436"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036AE532"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36E76005"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55B63C6" w14:textId="77777777" w:rsidR="007126BE" w:rsidRPr="00F730A5" w:rsidRDefault="007126BE" w:rsidP="008A475E">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7E0F9976"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377F51B5"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A6E60C0"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78270FA" w14:textId="77777777" w:rsidR="007126BE" w:rsidRPr="00F730A5" w:rsidRDefault="007126BE" w:rsidP="008A475E">
            <w:pPr>
              <w:jc w:val="left"/>
              <w:rPr>
                <w:rFonts w:ascii="Arial" w:hAnsi="Arial" w:cs="Arial"/>
                <w:sz w:val="20"/>
                <w:szCs w:val="20"/>
              </w:rPr>
            </w:pPr>
            <w:r w:rsidRPr="00F730A5">
              <w:rPr>
                <w:rFonts w:ascii="Arial" w:hAnsi="Arial" w:cs="Arial"/>
                <w:color w:val="000000"/>
                <w:kern w:val="24"/>
                <w:sz w:val="20"/>
                <w:szCs w:val="20"/>
              </w:rPr>
              <w:t>7%</w:t>
            </w:r>
          </w:p>
        </w:tc>
      </w:tr>
    </w:tbl>
    <w:p w14:paraId="18838CC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09BB9A03" w14:textId="77777777" w:rsidR="007126BE" w:rsidRDefault="007126BE" w:rsidP="007126BE">
      <w:pPr>
        <w:rPr>
          <w:rFonts w:ascii="Arial" w:hAnsi="Arial" w:cs="Arial"/>
          <w:sz w:val="20"/>
          <w:szCs w:val="20"/>
        </w:rPr>
      </w:pPr>
    </w:p>
    <w:p w14:paraId="7D102D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709C010A"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6A9665BB" w14:textId="77777777" w:rsidTr="008A475E">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BE0CFF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r w:rsidR="00CB05C5" w:rsidRPr="00731FA6">
              <w:rPr>
                <w:rFonts w:ascii="Arial" w:eastAsia="Times New Roman" w:hAnsi="Arial" w:cs="Arial"/>
                <w:b/>
                <w:bCs/>
                <w:color w:val="000000"/>
                <w:sz w:val="18"/>
                <w:szCs w:val="18"/>
                <w:lang w:eastAsia="en-IN"/>
              </w:rPr>
              <w:t>Distance(KM</w:t>
            </w:r>
            <w:r w:rsidRPr="00731FA6">
              <w:rPr>
                <w:rFonts w:ascii="Arial" w:eastAsia="Times New Roman" w:hAnsi="Arial" w:cs="Arial"/>
                <w:b/>
                <w:bCs/>
                <w:color w:val="000000"/>
                <w:sz w:val="18"/>
                <w:szCs w:val="18"/>
                <w:lang w:eastAsia="en-IN"/>
              </w:rPr>
              <w:t>) At Proposed Facility: Hazira (Volume MT)</w:t>
            </w:r>
          </w:p>
        </w:tc>
      </w:tr>
      <w:tr w:rsidR="007126BE" w:rsidRPr="00731FA6" w14:paraId="0081BC94" w14:textId="77777777" w:rsidTr="008A475E">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26C9A993" w14:textId="77777777" w:rsidR="007126BE" w:rsidRPr="00731FA6" w:rsidRDefault="007126BE"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217B42CC"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10BE5026"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70157295"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01D9A17D"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1514E67E"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5DDB3E7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3EF7A7F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3DF418BB"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5865A1E3"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E006724"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7C409349"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C2C2DD8"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5E7742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6B60332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64984B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198698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F14FDB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3562CA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0BFAB31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BB65A3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0DAEF0E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B5CA55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53B13C18"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45F41B1"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65680BF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63A0462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16AFC87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0AB557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77FA08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E177EE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766B7F4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14FF15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18F7CE2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5AB9CF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3F4F38FC"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15B3D82"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453876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037F73B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4B85C98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6692234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0F603AB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79B8D2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425EFB3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50D8335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136599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6D17A62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765D8C87"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D49E234"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7677C9B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6C836A9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089D2AB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107BFB0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7F59375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1CAE017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A7B16D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3F28CD9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1B63E14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61C5A5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05A92AB7" w14:textId="77777777" w:rsidTr="008A475E">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7DE4FC31"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54ABEC6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6298BDA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18AF824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025F83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6BB064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68FAE2D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7BDC709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2D977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7BD9A15F"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6710AC2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0E0DEF93" w14:textId="77777777" w:rsidTr="008A475E">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5D85A17"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1804F34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0F4E8B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E90A81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E8D84F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06331FA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7251D8F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8FCE4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28D9D6D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4812A34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4D975945" w14:textId="77777777" w:rsidTr="008A475E">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C90A6"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42361DA0"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311B5D7D"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01DE6080"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4B28CB0B" w14:textId="77777777" w:rsidR="007126BE" w:rsidRPr="00372FD5" w:rsidRDefault="007126BE"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770235D8"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2AD88FF0"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116B664" w14:textId="77777777" w:rsidR="007126BE" w:rsidRPr="00372FD5" w:rsidRDefault="007126BE"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F5FE9C0" w14:textId="77777777" w:rsidR="007126BE" w:rsidRPr="00372FD5" w:rsidRDefault="007126BE" w:rsidP="008A475E">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424882E9"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72D2EC20"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480911A" w14:textId="77777777" w:rsidTr="008A475E">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0B96C68" w14:textId="77777777" w:rsidR="007126BE" w:rsidRPr="00731FA6" w:rsidRDefault="007126BE"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720BAAEC"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34B3237"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06D2426C"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4B4AE5ED"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136393E3"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6E2D1652"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52BE4418"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684733BE"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0E98F6DD"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1D4332E9"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3604D815"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72E26362" w14:textId="77777777" w:rsidR="007126BE" w:rsidRPr="00731FA6" w:rsidRDefault="007126BE"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2700683"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44A9178B"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5F91A6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60775C6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5E21AE7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4D2F0883"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2066580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114C584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8E3F4D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1C357DE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4B2CDD6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337101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2D0A2ECD"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EB69B1E"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1E69AB5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6DEC92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3BD6A40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345F340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435BACB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2EFD967D"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183011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29CEAF38"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7924D09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1462CAC9"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6A966D58"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AB247A2"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247317E6"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6E68AAB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406B3335"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6B985F94"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4F979D1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06732E3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0BBFBA5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55B3E7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287940C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EB7572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46CDEDF" w14:textId="77777777" w:rsidTr="008A475E">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EDB970"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65EFC9D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3B1E1F6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0DA6BEE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50F59421"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7840A06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6255CD1B"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10AA683E"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746DC76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32885D37"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562BCCCF" w14:textId="77777777" w:rsidTr="008A475E">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EED53" w14:textId="77777777" w:rsidR="007126BE" w:rsidRPr="00731FA6" w:rsidRDefault="007126BE"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04D35A9A"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3B478A6E"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4296788D"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219B83DA" w14:textId="77777777" w:rsidR="007126BE" w:rsidRPr="00372FD5" w:rsidRDefault="007126BE"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661E18BC"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2BA7DCA2"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1C801C0"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50F806DA" w14:textId="77777777" w:rsidR="007126BE" w:rsidRPr="00372FD5" w:rsidRDefault="007126BE"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695D0573" w14:textId="77777777" w:rsidR="007126BE" w:rsidRPr="003759F9" w:rsidRDefault="007126BE" w:rsidP="003759F9">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30A70E54" w14:textId="77777777" w:rsidR="00A258F1" w:rsidRDefault="00A258F1" w:rsidP="00A258F1">
      <w:pPr>
        <w:tabs>
          <w:tab w:val="num" w:pos="720"/>
        </w:tabs>
        <w:ind w:left="360"/>
        <w:rPr>
          <w:rFonts w:ascii="Arial" w:hAnsi="Arial" w:cs="Arial"/>
          <w:noProof/>
          <w:sz w:val="20"/>
          <w:szCs w:val="20"/>
        </w:rPr>
      </w:pPr>
    </w:p>
    <w:p w14:paraId="13DD8888" w14:textId="77777777" w:rsidR="007126BE" w:rsidRPr="00A258F1" w:rsidRDefault="003759F9" w:rsidP="007126BE">
      <w:pPr>
        <w:shd w:val="clear" w:color="auto" w:fill="ED7D31" w:themeFill="accent2"/>
        <w:rPr>
          <w:rFonts w:ascii="Arial" w:hAnsi="Arial" w:cs="Arial"/>
          <w:b/>
          <w:bCs/>
          <w:color w:val="FFFFFF" w:themeColor="background1"/>
          <w:sz w:val="20"/>
          <w:szCs w:val="20"/>
        </w:rPr>
      </w:pPr>
      <w:r w:rsidRPr="00A258F1">
        <w:rPr>
          <w:rFonts w:ascii="Arial" w:hAnsi="Arial" w:cs="Arial"/>
          <w:b/>
          <w:bCs/>
          <w:color w:val="FFFFFF" w:themeColor="background1"/>
          <w:sz w:val="20"/>
          <w:szCs w:val="20"/>
        </w:rPr>
        <w:t xml:space="preserve">Project Set-up </w:t>
      </w:r>
      <w:r w:rsidR="0067425C" w:rsidRPr="00A258F1">
        <w:rPr>
          <w:rFonts w:ascii="Arial" w:hAnsi="Arial" w:cs="Arial"/>
          <w:b/>
          <w:bCs/>
          <w:color w:val="FFFFFF" w:themeColor="background1"/>
          <w:sz w:val="20"/>
          <w:szCs w:val="20"/>
        </w:rPr>
        <w:t>Environment:</w:t>
      </w:r>
      <w:r w:rsidR="0067425C">
        <w:rPr>
          <w:rFonts w:ascii="Arial" w:hAnsi="Arial" w:cs="Arial"/>
          <w:b/>
          <w:bCs/>
          <w:color w:val="FFFFFF" w:themeColor="background1"/>
          <w:sz w:val="20"/>
          <w:szCs w:val="20"/>
        </w:rPr>
        <w:t xml:space="preserve"> Integrated WNA &amp; AN Plant </w:t>
      </w:r>
    </w:p>
    <w:p w14:paraId="34CB7EFB" w14:textId="77777777" w:rsidR="007126BE" w:rsidRDefault="007126BE" w:rsidP="007126BE"/>
    <w:p w14:paraId="7DD33826"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2B1E0942" w14:textId="77777777" w:rsidR="00C6205C" w:rsidRDefault="00C6205C" w:rsidP="007126BE">
      <w:pPr>
        <w:rPr>
          <w:rFonts w:ascii="Arial" w:hAnsi="Arial" w:cs="Arial"/>
          <w:sz w:val="20"/>
          <w:szCs w:val="20"/>
        </w:rPr>
      </w:pPr>
    </w:p>
    <w:p w14:paraId="3A5601C4" w14:textId="77777777" w:rsidR="007126BE" w:rsidRPr="00C6205C" w:rsidRDefault="00C6205C" w:rsidP="00C6205C">
      <w:pPr>
        <w:shd w:val="clear" w:color="auto" w:fill="DEEAF6" w:themeFill="accent5" w:themeFillTint="33"/>
        <w:rPr>
          <w:rFonts w:ascii="Arial" w:hAnsi="Arial" w:cs="Arial"/>
          <w:b/>
          <w:bCs/>
          <w:sz w:val="20"/>
          <w:szCs w:val="20"/>
        </w:rPr>
      </w:pPr>
      <w:r w:rsidRPr="00C6205C">
        <w:rPr>
          <w:rFonts w:ascii="Arial" w:hAnsi="Arial" w:cs="Arial"/>
          <w:b/>
          <w:bCs/>
          <w:sz w:val="20"/>
          <w:szCs w:val="20"/>
        </w:rPr>
        <w:t>Shahjahanpur</w:t>
      </w:r>
    </w:p>
    <w:tbl>
      <w:tblPr>
        <w:tblW w:w="9048" w:type="dxa"/>
        <w:tblLook w:val="04A0" w:firstRow="1" w:lastRow="0" w:firstColumn="1" w:lastColumn="0" w:noHBand="0" w:noVBand="1"/>
      </w:tblPr>
      <w:tblGrid>
        <w:gridCol w:w="1354"/>
        <w:gridCol w:w="1141"/>
        <w:gridCol w:w="2648"/>
        <w:gridCol w:w="1514"/>
        <w:gridCol w:w="655"/>
        <w:gridCol w:w="1329"/>
        <w:gridCol w:w="605"/>
      </w:tblGrid>
      <w:tr w:rsidR="007126BE" w:rsidRPr="008907E2" w14:paraId="251750B3" w14:textId="77777777" w:rsidTr="008A475E">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08E9F6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bookmarkStart w:id="83" w:name="_Hlk115198595"/>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4A864580"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1C252ED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5982EB29"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0E8463CE"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07F59C7F"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8172A0" w14:textId="77777777" w:rsidR="007126BE" w:rsidRPr="008907E2" w:rsidRDefault="007126BE"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67983B24"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A7F9E26" w14:textId="77777777" w:rsidR="007126BE" w:rsidRPr="008907E2" w:rsidRDefault="007126BE"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CE2D758"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056C2603"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20FAE8C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4C1E4A7"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2D6DAEE4"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63DB1A99"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46B7472D"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5621D2EE" w14:textId="77777777" w:rsidR="007126BE" w:rsidRPr="008907E2" w:rsidRDefault="007126BE"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6AA5E227" w14:textId="77777777" w:rsidR="007126BE" w:rsidRPr="008907E2" w:rsidRDefault="007126BE"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78E1EF5F"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0EA8FD5C"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DB7534">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040C70F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6C576715" w14:textId="77777777" w:rsidR="007126BE" w:rsidRPr="008907E2" w:rsidRDefault="00DB7534"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701A9446"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B21FC86"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0326C08" w14:textId="77777777" w:rsidR="007126BE" w:rsidRPr="008907E2" w:rsidRDefault="007126BE"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9672ADA"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75E3ACA8"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3A63B1DA" w14:textId="77777777" w:rsidR="007126BE" w:rsidRPr="008907E2" w:rsidRDefault="00E319BE" w:rsidP="008A475E">
            <w:pPr>
              <w:spacing w:line="240" w:lineRule="auto"/>
              <w:jc w:val="center"/>
              <w:rPr>
                <w:rFonts w:ascii="Arial" w:eastAsia="Times New Roman" w:hAnsi="Arial" w:cs="Arial"/>
                <w:sz w:val="20"/>
                <w:szCs w:val="20"/>
                <w:lang w:eastAsia="en-IN"/>
              </w:rPr>
            </w:pPr>
            <w:del w:id="84" w:author="Raghunath Ghosh" w:date="2023-01-27T13:10:00Z">
              <w:r w:rsidRPr="00E319BE">
                <w:rPr>
                  <w:rFonts w:ascii="Arial" w:eastAsia="Times New Roman" w:hAnsi="Arial" w:cs="Arial"/>
                  <w:sz w:val="20"/>
                  <w:szCs w:val="20"/>
                  <w:highlight w:val="yellow"/>
                  <w:lang w:eastAsia="en-IN"/>
                  <w:rPrChange w:id="85" w:author="Raghunath Ghosh" w:date="2023-01-27T13:10:00Z">
                    <w:rPr>
                      <w:rFonts w:ascii="Arial" w:eastAsia="Times New Roman" w:hAnsi="Arial" w:cs="Arial"/>
                      <w:sz w:val="20"/>
                      <w:szCs w:val="20"/>
                      <w:lang w:eastAsia="en-IN"/>
                    </w:rPr>
                  </w:rPrChange>
                </w:rPr>
                <w:delText>0.747</w:delText>
              </w:r>
            </w:del>
            <w:ins w:id="86" w:author="Raghunath Ghosh" w:date="2023-01-27T13:10:00Z">
              <w:r w:rsidR="008A475E">
                <w:rPr>
                  <w:rFonts w:ascii="Arial" w:eastAsia="Times New Roman" w:hAnsi="Arial" w:cs="Arial"/>
                  <w:sz w:val="20"/>
                  <w:szCs w:val="20"/>
                  <w:lang w:eastAsia="en-IN"/>
                </w:rPr>
                <w:t>0.787</w:t>
              </w:r>
            </w:ins>
          </w:p>
        </w:tc>
        <w:tc>
          <w:tcPr>
            <w:tcW w:w="655" w:type="dxa"/>
            <w:tcBorders>
              <w:top w:val="nil"/>
              <w:left w:val="nil"/>
              <w:bottom w:val="single" w:sz="4" w:space="0" w:color="auto"/>
              <w:right w:val="single" w:sz="4" w:space="0" w:color="auto"/>
            </w:tcBorders>
            <w:shd w:val="clear" w:color="000000" w:fill="FFFFFF"/>
            <w:noWrap/>
            <w:vAlign w:val="center"/>
            <w:hideMark/>
          </w:tcPr>
          <w:p w14:paraId="1DAAC5C0"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3B710A27" w14:textId="77777777" w:rsidR="007126BE" w:rsidRPr="008907E2" w:rsidRDefault="00E319BE" w:rsidP="008A475E">
            <w:pPr>
              <w:spacing w:line="240" w:lineRule="auto"/>
              <w:jc w:val="center"/>
              <w:rPr>
                <w:rFonts w:ascii="Arial" w:eastAsia="Times New Roman" w:hAnsi="Arial" w:cs="Arial"/>
                <w:sz w:val="20"/>
                <w:szCs w:val="20"/>
                <w:lang w:eastAsia="en-IN"/>
              </w:rPr>
            </w:pPr>
            <w:del w:id="87" w:author="Raghunath Ghosh" w:date="2023-02-01T11:27:00Z">
              <w:r w:rsidRPr="00391F5C">
                <w:rPr>
                  <w:rFonts w:ascii="Arial" w:eastAsia="Times New Roman" w:hAnsi="Arial" w:cs="Arial"/>
                  <w:sz w:val="20"/>
                  <w:szCs w:val="20"/>
                  <w:lang w:eastAsia="en-IN"/>
                </w:rPr>
                <w:delText>74700</w:delText>
              </w:r>
            </w:del>
            <w:ins w:id="88" w:author="Raghunath Ghosh" w:date="2023-02-01T11:27:00Z">
              <w:r w:rsidRPr="00391F5C">
                <w:rPr>
                  <w:rFonts w:ascii="Arial" w:eastAsia="Times New Roman" w:hAnsi="Arial" w:cs="Arial"/>
                  <w:sz w:val="20"/>
                  <w:szCs w:val="20"/>
                  <w:lang w:eastAsia="en-IN"/>
                </w:rPr>
                <w:t>78700</w:t>
              </w:r>
            </w:ins>
          </w:p>
        </w:tc>
        <w:tc>
          <w:tcPr>
            <w:tcW w:w="622" w:type="dxa"/>
            <w:tcBorders>
              <w:top w:val="nil"/>
              <w:left w:val="nil"/>
              <w:bottom w:val="single" w:sz="4" w:space="0" w:color="auto"/>
              <w:right w:val="single" w:sz="4" w:space="0" w:color="auto"/>
            </w:tcBorders>
            <w:shd w:val="clear" w:color="000000" w:fill="FFFFFF"/>
            <w:vAlign w:val="center"/>
            <w:hideMark/>
          </w:tcPr>
          <w:p w14:paraId="7A9F44DE"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035F8ECE"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71E16E87" w14:textId="77777777" w:rsidR="007126BE" w:rsidRPr="008907E2" w:rsidRDefault="007126BE"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705A26AE" w14:textId="77777777" w:rsidR="007126BE" w:rsidRPr="008907E2" w:rsidRDefault="007126BE"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4D8AC1F1"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5F3F2792"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4DDF0E5"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216F4767"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4512F576" w14:textId="77777777" w:rsidR="007126BE" w:rsidRPr="008907E2" w:rsidRDefault="007126BE"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bookmarkEnd w:id="83"/>
    <w:p w14:paraId="03F62DA3" w14:textId="77777777" w:rsidR="00C6205C" w:rsidRDefault="00C6205C" w:rsidP="00C6205C">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243" w:type="dxa"/>
        <w:tblLook w:val="04A0" w:firstRow="1" w:lastRow="0" w:firstColumn="1" w:lastColumn="0" w:noHBand="0" w:noVBand="1"/>
      </w:tblPr>
      <w:tblGrid>
        <w:gridCol w:w="1316"/>
        <w:gridCol w:w="1218"/>
        <w:gridCol w:w="2167"/>
        <w:gridCol w:w="1472"/>
        <w:gridCol w:w="605"/>
        <w:gridCol w:w="1885"/>
        <w:gridCol w:w="605"/>
      </w:tblGrid>
      <w:tr w:rsidR="005C4672" w:rsidRPr="00C35099" w14:paraId="01B7C447" w14:textId="77777777" w:rsidTr="005C4672">
        <w:trPr>
          <w:trHeight w:val="663"/>
        </w:trPr>
        <w:tc>
          <w:tcPr>
            <w:tcW w:w="1311"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16416D8E"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214" w:type="dxa"/>
            <w:tcBorders>
              <w:top w:val="single" w:sz="8" w:space="0" w:color="auto"/>
              <w:left w:val="nil"/>
              <w:bottom w:val="single" w:sz="8" w:space="0" w:color="auto"/>
              <w:right w:val="single" w:sz="8" w:space="0" w:color="auto"/>
            </w:tcBorders>
            <w:shd w:val="clear" w:color="000000" w:fill="000000"/>
            <w:noWrap/>
            <w:vAlign w:val="center"/>
            <w:hideMark/>
          </w:tcPr>
          <w:p w14:paraId="6714A1EC"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167" w:type="dxa"/>
            <w:tcBorders>
              <w:top w:val="single" w:sz="8" w:space="0" w:color="auto"/>
              <w:left w:val="nil"/>
              <w:bottom w:val="single" w:sz="8" w:space="0" w:color="auto"/>
              <w:right w:val="single" w:sz="8" w:space="0" w:color="auto"/>
            </w:tcBorders>
            <w:shd w:val="clear" w:color="000000" w:fill="000000"/>
            <w:noWrap/>
            <w:vAlign w:val="center"/>
            <w:hideMark/>
          </w:tcPr>
          <w:p w14:paraId="1D94C390"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67" w:type="dxa"/>
            <w:tcBorders>
              <w:top w:val="single" w:sz="8" w:space="0" w:color="auto"/>
              <w:left w:val="nil"/>
              <w:bottom w:val="single" w:sz="8" w:space="0" w:color="auto"/>
              <w:right w:val="single" w:sz="8" w:space="0" w:color="auto"/>
            </w:tcBorders>
            <w:shd w:val="clear" w:color="000000" w:fill="000000"/>
            <w:noWrap/>
            <w:vAlign w:val="center"/>
            <w:hideMark/>
          </w:tcPr>
          <w:p w14:paraId="6F1F2335"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603" w:type="dxa"/>
            <w:tcBorders>
              <w:top w:val="single" w:sz="8" w:space="0" w:color="auto"/>
              <w:left w:val="nil"/>
              <w:bottom w:val="single" w:sz="8" w:space="0" w:color="auto"/>
              <w:right w:val="single" w:sz="8" w:space="0" w:color="auto"/>
            </w:tcBorders>
            <w:shd w:val="clear" w:color="000000" w:fill="000000"/>
            <w:noWrap/>
            <w:vAlign w:val="center"/>
            <w:hideMark/>
          </w:tcPr>
          <w:p w14:paraId="1896956D"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878" w:type="dxa"/>
            <w:tcBorders>
              <w:top w:val="single" w:sz="8" w:space="0" w:color="auto"/>
              <w:left w:val="nil"/>
              <w:bottom w:val="single" w:sz="8" w:space="0" w:color="auto"/>
              <w:right w:val="single" w:sz="8" w:space="0" w:color="auto"/>
            </w:tcBorders>
            <w:shd w:val="clear" w:color="000000" w:fill="000000"/>
            <w:vAlign w:val="center"/>
            <w:hideMark/>
          </w:tcPr>
          <w:p w14:paraId="63EF4319"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3" w:type="dxa"/>
            <w:tcBorders>
              <w:top w:val="single" w:sz="8" w:space="0" w:color="auto"/>
              <w:left w:val="nil"/>
              <w:bottom w:val="single" w:sz="8" w:space="0" w:color="auto"/>
              <w:right w:val="single" w:sz="8" w:space="0" w:color="auto"/>
            </w:tcBorders>
            <w:shd w:val="clear" w:color="000000" w:fill="000000"/>
            <w:vAlign w:val="center"/>
            <w:hideMark/>
          </w:tcPr>
          <w:p w14:paraId="6CEE0160" w14:textId="77777777" w:rsidR="00C6205C" w:rsidRPr="00C35099" w:rsidRDefault="00C6205C" w:rsidP="008A475E">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5C4672" w:rsidRPr="00C35099" w14:paraId="4BDF1251" w14:textId="77777777" w:rsidTr="005C4672">
        <w:trPr>
          <w:trHeight w:val="198"/>
        </w:trPr>
        <w:tc>
          <w:tcPr>
            <w:tcW w:w="13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189C6" w14:textId="77777777" w:rsidR="00C6205C" w:rsidRPr="00C35099" w:rsidRDefault="00C6205C" w:rsidP="008A475E">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2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F2A54" w14:textId="69E3DFBF"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ins w:id="89" w:author="Hardik Malhotra" w:date="2023-02-24T15:25:00Z">
              <w:r w:rsidR="002C2F41">
                <w:rPr>
                  <w:rFonts w:ascii="Arial" w:eastAsia="Times New Roman" w:hAnsi="Arial" w:cs="Arial"/>
                  <w:color w:val="000000"/>
                  <w:sz w:val="20"/>
                  <w:szCs w:val="20"/>
                  <w:lang w:eastAsia="en-IN"/>
                </w:rPr>
                <w:t>9125</w:t>
              </w:r>
            </w:ins>
            <w:del w:id="90" w:author="Hardik Malhotra" w:date="2023-02-24T15:25:00Z">
              <w:r w:rsidRPr="00C35099" w:rsidDel="002C2F41">
                <w:rPr>
                  <w:rFonts w:ascii="Arial" w:eastAsia="Times New Roman" w:hAnsi="Arial" w:cs="Arial"/>
                  <w:color w:val="000000"/>
                  <w:sz w:val="20"/>
                  <w:szCs w:val="20"/>
                  <w:lang w:eastAsia="en-IN"/>
                </w:rPr>
                <w:delText>7628</w:delText>
              </w:r>
            </w:del>
          </w:p>
        </w:tc>
        <w:tc>
          <w:tcPr>
            <w:tcW w:w="2167" w:type="dxa"/>
            <w:tcBorders>
              <w:top w:val="single" w:sz="4" w:space="0" w:color="auto"/>
              <w:left w:val="nil"/>
              <w:bottom w:val="single" w:sz="4" w:space="0" w:color="auto"/>
              <w:right w:val="single" w:sz="4" w:space="0" w:color="auto"/>
            </w:tcBorders>
            <w:shd w:val="clear" w:color="auto" w:fill="auto"/>
            <w:noWrap/>
            <w:vAlign w:val="center"/>
            <w:hideMark/>
          </w:tcPr>
          <w:p w14:paraId="5447A83C"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67" w:type="dxa"/>
            <w:tcBorders>
              <w:top w:val="single" w:sz="4" w:space="0" w:color="auto"/>
              <w:left w:val="nil"/>
              <w:bottom w:val="single" w:sz="4" w:space="0" w:color="auto"/>
              <w:right w:val="single" w:sz="4" w:space="0" w:color="auto"/>
            </w:tcBorders>
            <w:shd w:val="clear" w:color="auto" w:fill="auto"/>
            <w:noWrap/>
            <w:vAlign w:val="center"/>
            <w:hideMark/>
          </w:tcPr>
          <w:p w14:paraId="5C0DE22F"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603" w:type="dxa"/>
            <w:tcBorders>
              <w:top w:val="single" w:sz="4" w:space="0" w:color="auto"/>
              <w:left w:val="nil"/>
              <w:bottom w:val="single" w:sz="4" w:space="0" w:color="auto"/>
              <w:right w:val="single" w:sz="4" w:space="0" w:color="auto"/>
            </w:tcBorders>
            <w:shd w:val="clear" w:color="auto" w:fill="auto"/>
            <w:noWrap/>
            <w:vAlign w:val="center"/>
            <w:hideMark/>
          </w:tcPr>
          <w:p w14:paraId="1BAAFD7E"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single" w:sz="4" w:space="0" w:color="auto"/>
              <w:left w:val="nil"/>
              <w:bottom w:val="single" w:sz="4" w:space="0" w:color="auto"/>
              <w:right w:val="single" w:sz="4" w:space="0" w:color="auto"/>
            </w:tcBorders>
            <w:shd w:val="clear" w:color="auto" w:fill="auto"/>
            <w:noWrap/>
            <w:vAlign w:val="center"/>
            <w:hideMark/>
          </w:tcPr>
          <w:p w14:paraId="09CB8B24" w14:textId="6D205804"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w:t>
            </w:r>
            <w:ins w:id="91" w:author="Hardik Malhotra" w:date="2023-02-24T15:25:00Z">
              <w:r w:rsidR="002C2F41">
                <w:rPr>
                  <w:rFonts w:ascii="Arial" w:eastAsia="Times New Roman" w:hAnsi="Arial" w:cs="Arial"/>
                  <w:color w:val="000000"/>
                  <w:sz w:val="20"/>
                  <w:szCs w:val="20"/>
                  <w:lang w:eastAsia="en-IN"/>
                </w:rPr>
                <w:t>998</w:t>
              </w:r>
            </w:ins>
            <w:del w:id="92" w:author="Hardik Malhotra" w:date="2023-02-24T15:25:00Z">
              <w:r w:rsidRPr="00C35099" w:rsidDel="002C2F41">
                <w:rPr>
                  <w:rFonts w:ascii="Arial" w:eastAsia="Times New Roman" w:hAnsi="Arial" w:cs="Arial"/>
                  <w:color w:val="000000"/>
                  <w:sz w:val="20"/>
                  <w:szCs w:val="20"/>
                  <w:lang w:eastAsia="en-IN"/>
                </w:rPr>
                <w:delText>568</w:delText>
              </w:r>
            </w:del>
          </w:p>
        </w:tc>
        <w:tc>
          <w:tcPr>
            <w:tcW w:w="603" w:type="dxa"/>
            <w:tcBorders>
              <w:top w:val="nil"/>
              <w:left w:val="nil"/>
              <w:bottom w:val="single" w:sz="8" w:space="0" w:color="auto"/>
              <w:right w:val="single" w:sz="8" w:space="0" w:color="auto"/>
            </w:tcBorders>
            <w:shd w:val="clear" w:color="000000" w:fill="FFFFFF"/>
            <w:vAlign w:val="center"/>
            <w:hideMark/>
          </w:tcPr>
          <w:p w14:paraId="60A598AD"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5C4672" w:rsidRPr="00C35099" w14:paraId="1670A025" w14:textId="77777777" w:rsidTr="005C4672">
        <w:trPr>
          <w:trHeight w:val="198"/>
        </w:trPr>
        <w:tc>
          <w:tcPr>
            <w:tcW w:w="1311" w:type="dxa"/>
            <w:vMerge/>
            <w:tcBorders>
              <w:top w:val="single" w:sz="4" w:space="0" w:color="auto"/>
              <w:left w:val="single" w:sz="4" w:space="0" w:color="auto"/>
              <w:bottom w:val="single" w:sz="4" w:space="0" w:color="auto"/>
              <w:right w:val="single" w:sz="4" w:space="0" w:color="auto"/>
            </w:tcBorders>
            <w:vAlign w:val="center"/>
            <w:hideMark/>
          </w:tcPr>
          <w:p w14:paraId="47CE95BA" w14:textId="77777777" w:rsidR="00C6205C" w:rsidRPr="00C35099" w:rsidRDefault="00C6205C" w:rsidP="008A475E">
            <w:pPr>
              <w:spacing w:line="240" w:lineRule="auto"/>
              <w:jc w:val="left"/>
              <w:rPr>
                <w:rFonts w:ascii="Arial" w:eastAsia="Times New Roman" w:hAnsi="Arial" w:cs="Arial"/>
                <w:b/>
                <w:bCs/>
                <w:color w:val="000000"/>
                <w:sz w:val="20"/>
                <w:szCs w:val="20"/>
                <w:lang w:eastAsia="en-IN"/>
              </w:rPr>
            </w:pPr>
          </w:p>
        </w:tc>
        <w:tc>
          <w:tcPr>
            <w:tcW w:w="1214" w:type="dxa"/>
            <w:vMerge/>
            <w:tcBorders>
              <w:top w:val="single" w:sz="4" w:space="0" w:color="auto"/>
              <w:left w:val="single" w:sz="4" w:space="0" w:color="auto"/>
              <w:bottom w:val="single" w:sz="4" w:space="0" w:color="auto"/>
              <w:right w:val="single" w:sz="4" w:space="0" w:color="auto"/>
            </w:tcBorders>
            <w:vAlign w:val="center"/>
            <w:hideMark/>
          </w:tcPr>
          <w:p w14:paraId="5B52D46A" w14:textId="77777777" w:rsidR="00C6205C" w:rsidRPr="00C35099" w:rsidRDefault="00C6205C" w:rsidP="008A475E">
            <w:pPr>
              <w:spacing w:line="240" w:lineRule="auto"/>
              <w:jc w:val="left"/>
              <w:rPr>
                <w:rFonts w:ascii="Arial" w:eastAsia="Times New Roman" w:hAnsi="Arial" w:cs="Arial"/>
                <w:color w:val="000000"/>
                <w:sz w:val="20"/>
                <w:szCs w:val="20"/>
                <w:lang w:eastAsia="en-IN"/>
              </w:rPr>
            </w:pPr>
          </w:p>
        </w:tc>
        <w:tc>
          <w:tcPr>
            <w:tcW w:w="2167" w:type="dxa"/>
            <w:tcBorders>
              <w:top w:val="nil"/>
              <w:left w:val="nil"/>
              <w:bottom w:val="single" w:sz="4" w:space="0" w:color="auto"/>
              <w:right w:val="single" w:sz="4" w:space="0" w:color="auto"/>
            </w:tcBorders>
            <w:shd w:val="clear" w:color="auto" w:fill="auto"/>
            <w:noWrap/>
            <w:vAlign w:val="center"/>
            <w:hideMark/>
          </w:tcPr>
          <w:p w14:paraId="13ABCA2A"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67" w:type="dxa"/>
            <w:tcBorders>
              <w:top w:val="nil"/>
              <w:left w:val="nil"/>
              <w:bottom w:val="single" w:sz="4" w:space="0" w:color="auto"/>
              <w:right w:val="single" w:sz="4" w:space="0" w:color="auto"/>
            </w:tcBorders>
            <w:shd w:val="clear" w:color="auto" w:fill="auto"/>
            <w:noWrap/>
            <w:vAlign w:val="center"/>
            <w:hideMark/>
          </w:tcPr>
          <w:p w14:paraId="4077771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603" w:type="dxa"/>
            <w:tcBorders>
              <w:top w:val="nil"/>
              <w:left w:val="nil"/>
              <w:bottom w:val="single" w:sz="4" w:space="0" w:color="auto"/>
              <w:right w:val="single" w:sz="4" w:space="0" w:color="auto"/>
            </w:tcBorders>
            <w:shd w:val="clear" w:color="auto" w:fill="auto"/>
            <w:noWrap/>
            <w:vAlign w:val="center"/>
            <w:hideMark/>
          </w:tcPr>
          <w:p w14:paraId="421F776E"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878" w:type="dxa"/>
            <w:tcBorders>
              <w:top w:val="nil"/>
              <w:left w:val="nil"/>
              <w:bottom w:val="single" w:sz="4" w:space="0" w:color="auto"/>
              <w:right w:val="single" w:sz="4" w:space="0" w:color="auto"/>
            </w:tcBorders>
            <w:shd w:val="clear" w:color="auto" w:fill="auto"/>
            <w:noWrap/>
            <w:vAlign w:val="center"/>
            <w:hideMark/>
          </w:tcPr>
          <w:p w14:paraId="4C358FE7"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3" w:type="dxa"/>
            <w:tcBorders>
              <w:top w:val="nil"/>
              <w:left w:val="nil"/>
              <w:bottom w:val="single" w:sz="8" w:space="0" w:color="auto"/>
              <w:right w:val="single" w:sz="8" w:space="0" w:color="auto"/>
            </w:tcBorders>
            <w:shd w:val="clear" w:color="000000" w:fill="FFFFFF"/>
            <w:vAlign w:val="center"/>
            <w:hideMark/>
          </w:tcPr>
          <w:p w14:paraId="3DDE5BB2"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5C4672" w:rsidRPr="00C35099" w14:paraId="5C0AC6A4" w14:textId="77777777" w:rsidTr="005C4672">
        <w:trPr>
          <w:trHeight w:val="198"/>
        </w:trPr>
        <w:tc>
          <w:tcPr>
            <w:tcW w:w="131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BC752B" w14:textId="77777777" w:rsidR="00C6205C" w:rsidRPr="00C35099" w:rsidRDefault="00C6205C" w:rsidP="008A475E">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2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E7E8A2" w14:textId="6FB0D3E5"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w:t>
            </w:r>
            <w:ins w:id="93" w:author="Hardik Malhotra" w:date="2023-02-24T15:25:00Z">
              <w:r w:rsidR="002C2F41">
                <w:rPr>
                  <w:rFonts w:ascii="Arial" w:eastAsia="Times New Roman" w:hAnsi="Arial" w:cs="Arial"/>
                  <w:color w:val="000000"/>
                  <w:sz w:val="20"/>
                  <w:szCs w:val="20"/>
                  <w:lang w:eastAsia="en-IN"/>
                </w:rPr>
                <w:t>5127</w:t>
              </w:r>
            </w:ins>
            <w:del w:id="94" w:author="Hardik Malhotra" w:date="2023-02-24T15:25:00Z">
              <w:r w:rsidRPr="00C35099" w:rsidDel="002C2F41">
                <w:rPr>
                  <w:rFonts w:ascii="Arial" w:eastAsia="Times New Roman" w:hAnsi="Arial" w:cs="Arial"/>
                  <w:color w:val="000000"/>
                  <w:sz w:val="20"/>
                  <w:szCs w:val="20"/>
                  <w:lang w:eastAsia="en-IN"/>
                </w:rPr>
                <w:delText>7145</w:delText>
              </w:r>
            </w:del>
          </w:p>
        </w:tc>
        <w:tc>
          <w:tcPr>
            <w:tcW w:w="2167" w:type="dxa"/>
            <w:tcBorders>
              <w:top w:val="nil"/>
              <w:left w:val="nil"/>
              <w:bottom w:val="single" w:sz="4" w:space="0" w:color="auto"/>
              <w:right w:val="single" w:sz="4" w:space="0" w:color="auto"/>
            </w:tcBorders>
            <w:shd w:val="clear" w:color="auto" w:fill="auto"/>
            <w:noWrap/>
            <w:vAlign w:val="center"/>
            <w:hideMark/>
          </w:tcPr>
          <w:p w14:paraId="54D46BFD"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67" w:type="dxa"/>
            <w:tcBorders>
              <w:top w:val="nil"/>
              <w:left w:val="nil"/>
              <w:bottom w:val="single" w:sz="4" w:space="0" w:color="auto"/>
              <w:right w:val="single" w:sz="4" w:space="0" w:color="auto"/>
            </w:tcBorders>
            <w:shd w:val="clear" w:color="auto" w:fill="auto"/>
            <w:noWrap/>
            <w:vAlign w:val="center"/>
            <w:hideMark/>
          </w:tcPr>
          <w:p w14:paraId="743F9A48"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del w:id="95" w:author="Raghunath Ghosh" w:date="2023-01-27T13:11:00Z">
              <w:r w:rsidRPr="00C35099" w:rsidDel="008A475E">
                <w:rPr>
                  <w:rFonts w:ascii="Arial" w:eastAsia="Times New Roman" w:hAnsi="Arial" w:cs="Arial"/>
                  <w:color w:val="000000"/>
                  <w:sz w:val="20"/>
                  <w:szCs w:val="20"/>
                  <w:lang w:eastAsia="en-IN"/>
                </w:rPr>
                <w:delText>0.747</w:delText>
              </w:r>
            </w:del>
            <w:ins w:id="96" w:author="Raghunath Ghosh" w:date="2023-01-27T13:11:00Z">
              <w:r w:rsidR="008A475E">
                <w:rPr>
                  <w:rFonts w:ascii="Arial" w:eastAsia="Times New Roman" w:hAnsi="Arial" w:cs="Arial"/>
                  <w:color w:val="000000"/>
                  <w:sz w:val="20"/>
                  <w:szCs w:val="20"/>
                  <w:lang w:eastAsia="en-IN"/>
                </w:rPr>
                <w:t>0.787</w:t>
              </w:r>
            </w:ins>
          </w:p>
        </w:tc>
        <w:tc>
          <w:tcPr>
            <w:tcW w:w="603" w:type="dxa"/>
            <w:tcBorders>
              <w:top w:val="nil"/>
              <w:left w:val="nil"/>
              <w:bottom w:val="single" w:sz="4" w:space="0" w:color="auto"/>
              <w:right w:val="single" w:sz="4" w:space="0" w:color="auto"/>
            </w:tcBorders>
            <w:shd w:val="clear" w:color="auto" w:fill="auto"/>
            <w:noWrap/>
            <w:vAlign w:val="center"/>
            <w:hideMark/>
          </w:tcPr>
          <w:p w14:paraId="470EA009"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nil"/>
              <w:left w:val="nil"/>
              <w:bottom w:val="single" w:sz="4" w:space="0" w:color="auto"/>
              <w:right w:val="single" w:sz="4" w:space="0" w:color="auto"/>
            </w:tcBorders>
            <w:shd w:val="clear" w:color="auto" w:fill="auto"/>
            <w:noWrap/>
            <w:vAlign w:val="center"/>
            <w:hideMark/>
          </w:tcPr>
          <w:p w14:paraId="171E580F" w14:textId="31D0D850" w:rsidR="00C6205C" w:rsidRPr="00C35099" w:rsidRDefault="00E319BE" w:rsidP="008A475E">
            <w:pPr>
              <w:spacing w:line="240" w:lineRule="auto"/>
              <w:jc w:val="center"/>
              <w:rPr>
                <w:rFonts w:ascii="Arial" w:eastAsia="Times New Roman" w:hAnsi="Arial" w:cs="Arial"/>
                <w:color w:val="000000"/>
                <w:sz w:val="20"/>
                <w:szCs w:val="20"/>
                <w:lang w:eastAsia="en-IN"/>
              </w:rPr>
            </w:pPr>
            <w:del w:id="97" w:author="Raghunath Ghosh" w:date="2023-02-01T11:29:00Z">
              <w:r w:rsidRPr="00391F5C">
                <w:rPr>
                  <w:rFonts w:ascii="Arial" w:eastAsia="Times New Roman" w:hAnsi="Arial" w:cs="Arial"/>
                  <w:color w:val="000000"/>
                  <w:sz w:val="20"/>
                  <w:szCs w:val="20"/>
                  <w:lang w:eastAsia="en-IN"/>
                </w:rPr>
                <w:delText>57627</w:delText>
              </w:r>
            </w:del>
            <w:ins w:id="98" w:author="Hardik Malhotra" w:date="2023-02-24T15:25:00Z">
              <w:r w:rsidR="002C2F41" w:rsidRPr="00391F5C">
                <w:rPr>
                  <w:rFonts w:ascii="Arial" w:eastAsia="Times New Roman" w:hAnsi="Arial" w:cs="Arial"/>
                  <w:color w:val="000000"/>
                  <w:sz w:val="20"/>
                  <w:szCs w:val="20"/>
                  <w:lang w:eastAsia="en-IN"/>
                  <w:rPrChange w:id="99" w:author="Hardik Malhotra" w:date="2023-02-24T18:04:00Z">
                    <w:rPr>
                      <w:rFonts w:ascii="Arial" w:eastAsia="Times New Roman" w:hAnsi="Arial" w:cs="Arial"/>
                      <w:color w:val="000000"/>
                      <w:sz w:val="20"/>
                      <w:szCs w:val="20"/>
                      <w:highlight w:val="yellow"/>
                      <w:lang w:eastAsia="en-IN"/>
                    </w:rPr>
                  </w:rPrChange>
                </w:rPr>
                <w:t>59125</w:t>
              </w:r>
            </w:ins>
            <w:ins w:id="100" w:author="Raghunath Ghosh" w:date="2023-02-01T11:29:00Z">
              <w:del w:id="101" w:author="Hardik Malhotra" w:date="2023-02-24T15:25:00Z">
                <w:r w:rsidRPr="00E319BE" w:rsidDel="002C2F41">
                  <w:rPr>
                    <w:rFonts w:ascii="Arial" w:eastAsia="Times New Roman" w:hAnsi="Arial" w:cs="Arial"/>
                    <w:color w:val="000000"/>
                    <w:sz w:val="20"/>
                    <w:szCs w:val="20"/>
                    <w:highlight w:val="yellow"/>
                    <w:lang w:eastAsia="en-IN"/>
                    <w:rPrChange w:id="102" w:author="Raghunath Ghosh" w:date="2023-02-01T11:29:00Z">
                      <w:rPr>
                        <w:rFonts w:ascii="Arial" w:eastAsia="Times New Roman" w:hAnsi="Arial" w:cs="Arial"/>
                        <w:color w:val="000000"/>
                        <w:sz w:val="20"/>
                        <w:szCs w:val="20"/>
                        <w:lang w:eastAsia="en-IN"/>
                      </w:rPr>
                    </w:rPrChange>
                  </w:rPr>
                  <w:delText>60713</w:delText>
                </w:r>
              </w:del>
            </w:ins>
          </w:p>
        </w:tc>
        <w:tc>
          <w:tcPr>
            <w:tcW w:w="603" w:type="dxa"/>
            <w:tcBorders>
              <w:top w:val="nil"/>
              <w:left w:val="nil"/>
              <w:bottom w:val="single" w:sz="8" w:space="0" w:color="auto"/>
              <w:right w:val="single" w:sz="8" w:space="0" w:color="auto"/>
            </w:tcBorders>
            <w:shd w:val="clear" w:color="000000" w:fill="FFFFFF"/>
            <w:vAlign w:val="center"/>
            <w:hideMark/>
          </w:tcPr>
          <w:p w14:paraId="0224E25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5C4672" w:rsidRPr="00C35099" w14:paraId="395A0E63" w14:textId="77777777" w:rsidTr="005C4672">
        <w:trPr>
          <w:trHeight w:val="198"/>
        </w:trPr>
        <w:tc>
          <w:tcPr>
            <w:tcW w:w="1311" w:type="dxa"/>
            <w:vMerge/>
            <w:tcBorders>
              <w:top w:val="nil"/>
              <w:left w:val="single" w:sz="4" w:space="0" w:color="auto"/>
              <w:bottom w:val="single" w:sz="4" w:space="0" w:color="auto"/>
              <w:right w:val="single" w:sz="4" w:space="0" w:color="auto"/>
            </w:tcBorders>
            <w:vAlign w:val="center"/>
            <w:hideMark/>
          </w:tcPr>
          <w:p w14:paraId="24736889" w14:textId="77777777" w:rsidR="00C6205C" w:rsidRPr="00C35099" w:rsidRDefault="00C6205C" w:rsidP="008A475E">
            <w:pPr>
              <w:spacing w:line="240" w:lineRule="auto"/>
              <w:jc w:val="left"/>
              <w:rPr>
                <w:rFonts w:ascii="Arial" w:eastAsia="Times New Roman" w:hAnsi="Arial" w:cs="Arial"/>
                <w:b/>
                <w:bCs/>
                <w:color w:val="000000"/>
                <w:sz w:val="20"/>
                <w:szCs w:val="20"/>
                <w:lang w:eastAsia="en-IN"/>
              </w:rPr>
            </w:pPr>
          </w:p>
        </w:tc>
        <w:tc>
          <w:tcPr>
            <w:tcW w:w="1214" w:type="dxa"/>
            <w:vMerge/>
            <w:tcBorders>
              <w:top w:val="nil"/>
              <w:left w:val="single" w:sz="4" w:space="0" w:color="auto"/>
              <w:bottom w:val="single" w:sz="4" w:space="0" w:color="auto"/>
              <w:right w:val="single" w:sz="4" w:space="0" w:color="auto"/>
            </w:tcBorders>
            <w:vAlign w:val="center"/>
            <w:hideMark/>
          </w:tcPr>
          <w:p w14:paraId="7A7E09E9" w14:textId="77777777" w:rsidR="00C6205C" w:rsidRPr="00C35099" w:rsidRDefault="00C6205C" w:rsidP="008A475E">
            <w:pPr>
              <w:spacing w:line="240" w:lineRule="auto"/>
              <w:jc w:val="left"/>
              <w:rPr>
                <w:rFonts w:ascii="Arial" w:eastAsia="Times New Roman" w:hAnsi="Arial" w:cs="Arial"/>
                <w:color w:val="000000"/>
                <w:sz w:val="20"/>
                <w:szCs w:val="20"/>
                <w:lang w:eastAsia="en-IN"/>
              </w:rPr>
            </w:pPr>
          </w:p>
        </w:tc>
        <w:tc>
          <w:tcPr>
            <w:tcW w:w="2167" w:type="dxa"/>
            <w:tcBorders>
              <w:top w:val="nil"/>
              <w:left w:val="nil"/>
              <w:bottom w:val="single" w:sz="4" w:space="0" w:color="auto"/>
              <w:right w:val="single" w:sz="4" w:space="0" w:color="auto"/>
            </w:tcBorders>
            <w:shd w:val="clear" w:color="auto" w:fill="auto"/>
            <w:noWrap/>
            <w:vAlign w:val="center"/>
            <w:hideMark/>
          </w:tcPr>
          <w:p w14:paraId="504F2E0C"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
          <w:p w14:paraId="08A66CB0"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603" w:type="dxa"/>
            <w:tcBorders>
              <w:top w:val="nil"/>
              <w:left w:val="nil"/>
              <w:bottom w:val="single" w:sz="4" w:space="0" w:color="auto"/>
              <w:right w:val="single" w:sz="4" w:space="0" w:color="auto"/>
            </w:tcBorders>
            <w:shd w:val="clear" w:color="auto" w:fill="auto"/>
            <w:noWrap/>
            <w:vAlign w:val="center"/>
            <w:hideMark/>
          </w:tcPr>
          <w:p w14:paraId="73A445BF"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78" w:type="dxa"/>
            <w:tcBorders>
              <w:top w:val="nil"/>
              <w:left w:val="nil"/>
              <w:bottom w:val="single" w:sz="4" w:space="0" w:color="auto"/>
              <w:right w:val="single" w:sz="4" w:space="0" w:color="auto"/>
            </w:tcBorders>
            <w:shd w:val="clear" w:color="auto" w:fill="auto"/>
            <w:noWrap/>
            <w:vAlign w:val="center"/>
            <w:hideMark/>
          </w:tcPr>
          <w:p w14:paraId="001497DE" w14:textId="25642C86"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w:t>
            </w:r>
            <w:ins w:id="103" w:author="Hardik Malhotra" w:date="2023-02-24T15:25:00Z">
              <w:r w:rsidR="002C2F41">
                <w:rPr>
                  <w:rFonts w:ascii="Arial" w:eastAsia="Times New Roman" w:hAnsi="Arial" w:cs="Arial"/>
                  <w:color w:val="000000"/>
                  <w:sz w:val="20"/>
                  <w:szCs w:val="20"/>
                  <w:lang w:eastAsia="en-IN"/>
                </w:rPr>
                <w:t>002</w:t>
              </w:r>
            </w:ins>
            <w:del w:id="104" w:author="Hardik Malhotra" w:date="2023-02-24T15:25:00Z">
              <w:r w:rsidRPr="00C35099" w:rsidDel="002C2F41">
                <w:rPr>
                  <w:rFonts w:ascii="Arial" w:eastAsia="Times New Roman" w:hAnsi="Arial" w:cs="Arial"/>
                  <w:color w:val="000000"/>
                  <w:sz w:val="20"/>
                  <w:szCs w:val="20"/>
                  <w:lang w:eastAsia="en-IN"/>
                </w:rPr>
                <w:delText>432</w:delText>
              </w:r>
            </w:del>
          </w:p>
        </w:tc>
        <w:tc>
          <w:tcPr>
            <w:tcW w:w="603" w:type="dxa"/>
            <w:tcBorders>
              <w:top w:val="nil"/>
              <w:left w:val="nil"/>
              <w:bottom w:val="single" w:sz="8" w:space="0" w:color="auto"/>
              <w:right w:val="single" w:sz="8" w:space="0" w:color="auto"/>
            </w:tcBorders>
            <w:shd w:val="clear" w:color="000000" w:fill="FFFFFF"/>
            <w:vAlign w:val="center"/>
            <w:hideMark/>
          </w:tcPr>
          <w:p w14:paraId="3112CD48" w14:textId="77777777" w:rsidR="00C6205C" w:rsidRPr="00C35099" w:rsidRDefault="00C6205C" w:rsidP="008A475E">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4EE6BB2A" w14:textId="647C3C92" w:rsidR="007126BE" w:rsidRDefault="007126BE" w:rsidP="007126BE">
      <w:pPr>
        <w:rPr>
          <w:ins w:id="105" w:author="Hardik Malhotra" w:date="2023-02-27T14:41:00Z"/>
        </w:rPr>
      </w:pPr>
    </w:p>
    <w:p w14:paraId="0D2C9E2F" w14:textId="7E6BBB6E" w:rsidR="002104FE" w:rsidRDefault="002104FE" w:rsidP="007126BE">
      <w:pPr>
        <w:rPr>
          <w:ins w:id="106" w:author="Hardik Malhotra" w:date="2023-02-27T14:41:00Z"/>
        </w:rPr>
      </w:pPr>
    </w:p>
    <w:p w14:paraId="0602573D" w14:textId="77777777" w:rsidR="002104FE" w:rsidRDefault="002104FE" w:rsidP="007126BE"/>
    <w:p w14:paraId="04A713E0" w14:textId="77777777" w:rsidR="007126BE" w:rsidRPr="00834A19" w:rsidRDefault="007126BE" w:rsidP="00A258F1">
      <w:pPr>
        <w:shd w:val="clear" w:color="auto" w:fill="000000" w:themeFill="text1"/>
        <w:spacing w:line="240" w:lineRule="auto"/>
        <w:rPr>
          <w:rFonts w:ascii="Arial" w:hAnsi="Arial" w:cs="Arial"/>
          <w:b/>
          <w:bCs/>
          <w:sz w:val="20"/>
          <w:szCs w:val="20"/>
          <w:lang w:val="en-US"/>
        </w:rPr>
      </w:pPr>
      <w:r w:rsidRPr="006F2B83">
        <w:rPr>
          <w:rFonts w:ascii="Arial" w:hAnsi="Arial" w:cs="Arial"/>
          <w:b/>
          <w:bCs/>
          <w:sz w:val="20"/>
          <w:szCs w:val="20"/>
          <w:lang w:val="en-US"/>
        </w:rPr>
        <w:lastRenderedPageBreak/>
        <w:t>Product Specifications</w:t>
      </w:r>
    </w:p>
    <w:p w14:paraId="18B23525" w14:textId="77777777" w:rsidR="007126BE" w:rsidRDefault="007126BE" w:rsidP="00A258F1">
      <w:pPr>
        <w:spacing w:line="240" w:lineRule="auto"/>
        <w:rPr>
          <w:rFonts w:ascii="Arial" w:hAnsi="Arial" w:cs="Arial"/>
          <w:sz w:val="20"/>
          <w:szCs w:val="20"/>
          <w:lang w:val="en-US"/>
        </w:rPr>
      </w:pPr>
    </w:p>
    <w:tbl>
      <w:tblPr>
        <w:tblW w:w="9067" w:type="dxa"/>
        <w:tblLook w:val="04A0" w:firstRow="1" w:lastRow="0" w:firstColumn="1" w:lastColumn="0" w:noHBand="0" w:noVBand="1"/>
      </w:tblPr>
      <w:tblGrid>
        <w:gridCol w:w="3513"/>
        <w:gridCol w:w="5554"/>
      </w:tblGrid>
      <w:tr w:rsidR="007126BE" w:rsidRPr="00727F2A" w14:paraId="27DA377B"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7AD8BD6" w14:textId="77777777" w:rsidR="007126BE" w:rsidRPr="00727F2A" w:rsidRDefault="007126BE" w:rsidP="00A258F1">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4C370E4C"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798F3FFF"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0797236F"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402DE7BC"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772C638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554" w:type="dxa"/>
            <w:tcBorders>
              <w:top w:val="nil"/>
              <w:left w:val="nil"/>
              <w:bottom w:val="single" w:sz="4" w:space="0" w:color="auto"/>
              <w:right w:val="single" w:sz="4" w:space="0" w:color="auto"/>
            </w:tcBorders>
            <w:shd w:val="clear" w:color="auto" w:fill="auto"/>
            <w:noWrap/>
            <w:vAlign w:val="bottom"/>
            <w:hideMark/>
          </w:tcPr>
          <w:p w14:paraId="7CF438A4"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694C9572" w14:textId="77777777" w:rsidTr="00A258F1">
        <w:trPr>
          <w:trHeight w:val="279"/>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C1FF063"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554" w:type="dxa"/>
            <w:tcBorders>
              <w:top w:val="nil"/>
              <w:left w:val="nil"/>
              <w:bottom w:val="single" w:sz="4" w:space="0" w:color="auto"/>
              <w:right w:val="single" w:sz="4" w:space="0" w:color="auto"/>
            </w:tcBorders>
            <w:shd w:val="clear" w:color="auto" w:fill="auto"/>
            <w:noWrap/>
            <w:vAlign w:val="bottom"/>
            <w:hideMark/>
          </w:tcPr>
          <w:p w14:paraId="3055DEA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0CF495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A0E2742"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554" w:type="dxa"/>
            <w:tcBorders>
              <w:top w:val="nil"/>
              <w:left w:val="nil"/>
              <w:bottom w:val="single" w:sz="4" w:space="0" w:color="auto"/>
              <w:right w:val="single" w:sz="4" w:space="0" w:color="auto"/>
            </w:tcBorders>
            <w:shd w:val="clear" w:color="auto" w:fill="auto"/>
            <w:noWrap/>
            <w:vAlign w:val="bottom"/>
            <w:hideMark/>
          </w:tcPr>
          <w:p w14:paraId="4C04D795"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5023D954"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B3D831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554" w:type="dxa"/>
            <w:tcBorders>
              <w:top w:val="nil"/>
              <w:left w:val="nil"/>
              <w:bottom w:val="single" w:sz="4" w:space="0" w:color="auto"/>
              <w:right w:val="single" w:sz="4" w:space="0" w:color="auto"/>
            </w:tcBorders>
            <w:shd w:val="clear" w:color="auto" w:fill="auto"/>
            <w:noWrap/>
            <w:vAlign w:val="bottom"/>
            <w:hideMark/>
          </w:tcPr>
          <w:p w14:paraId="61DC011E"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04B44156"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A5547E8" w14:textId="77777777" w:rsidR="007126BE" w:rsidRPr="00727F2A" w:rsidRDefault="007126BE" w:rsidP="008A475E">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2116258A"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23B409C" w14:textId="77777777" w:rsidR="007126BE" w:rsidRPr="00727F2A" w:rsidRDefault="007126BE" w:rsidP="008A475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062A5547" w14:textId="77777777" w:rsidR="00490867" w:rsidRDefault="007126BE">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 xml:space="preserve">Not less than </w:t>
            </w:r>
            <w:del w:id="107" w:author="Raghunath Ghosh" w:date="2023-01-27T13:11:00Z">
              <w:r w:rsidRPr="00727F2A" w:rsidDel="008A475E">
                <w:rPr>
                  <w:rFonts w:ascii="Arial" w:eastAsia="Times New Roman" w:hAnsi="Arial" w:cs="Arial"/>
                  <w:color w:val="000000"/>
                  <w:sz w:val="20"/>
                  <w:szCs w:val="20"/>
                  <w:lang w:val="en-US" w:eastAsia="en-IN"/>
                </w:rPr>
                <w:delText xml:space="preserve">88 </w:delText>
              </w:r>
            </w:del>
            <w:ins w:id="108" w:author="Raghunath Ghosh" w:date="2023-01-27T13:11:00Z">
              <w:r w:rsidR="008A475E">
                <w:rPr>
                  <w:rFonts w:ascii="Arial" w:eastAsia="Times New Roman" w:hAnsi="Arial" w:cs="Arial"/>
                  <w:color w:val="000000"/>
                  <w:sz w:val="20"/>
                  <w:szCs w:val="20"/>
                  <w:lang w:val="en-US" w:eastAsia="en-IN"/>
                </w:rPr>
                <w:t>85</w:t>
              </w:r>
              <w:r w:rsidR="008A475E" w:rsidRPr="00727F2A">
                <w:rPr>
                  <w:rFonts w:ascii="Arial" w:eastAsia="Times New Roman" w:hAnsi="Arial" w:cs="Arial"/>
                  <w:color w:val="000000"/>
                  <w:sz w:val="20"/>
                  <w:szCs w:val="20"/>
                  <w:lang w:val="en-US" w:eastAsia="en-IN"/>
                </w:rPr>
                <w:t xml:space="preserve"> </w:t>
              </w:r>
            </w:ins>
            <w:r w:rsidRPr="00727F2A">
              <w:rPr>
                <w:rFonts w:ascii="Arial" w:eastAsia="Times New Roman" w:hAnsi="Arial" w:cs="Arial"/>
                <w:color w:val="000000"/>
                <w:sz w:val="20"/>
                <w:szCs w:val="20"/>
                <w:lang w:val="en-US" w:eastAsia="en-IN"/>
              </w:rPr>
              <w:t>wt.% Nitric Acid</w:t>
            </w:r>
          </w:p>
        </w:tc>
      </w:tr>
    </w:tbl>
    <w:p w14:paraId="69AAE111" w14:textId="4C21108C" w:rsidR="007126BE" w:rsidRDefault="007126BE" w:rsidP="007126BE">
      <w:pPr>
        <w:rPr>
          <w:ins w:id="109" w:author="Hardik Malhotra" w:date="2023-02-24T18:36:00Z"/>
        </w:rPr>
      </w:pPr>
    </w:p>
    <w:p w14:paraId="3AE05BE9" w14:textId="77777777" w:rsidR="00CA42E9" w:rsidRPr="006E0BC2" w:rsidRDefault="00CA42E9" w:rsidP="00CA42E9">
      <w:pPr>
        <w:rPr>
          <w:ins w:id="110" w:author="Hardik Malhotra" w:date="2023-02-24T18:36:00Z"/>
          <w:rFonts w:ascii="Arial" w:hAnsi="Arial" w:cs="Arial"/>
          <w:sz w:val="20"/>
          <w:szCs w:val="20"/>
          <w:lang w:val="en-US"/>
        </w:rPr>
      </w:pPr>
      <w:ins w:id="111" w:author="Hardik Malhotra" w:date="2023-02-24T18:36:00Z">
        <w:r w:rsidRPr="006E0BC2">
          <w:rPr>
            <w:rFonts w:ascii="Arial" w:hAnsi="Arial" w:cs="Arial"/>
            <w:sz w:val="20"/>
            <w:szCs w:val="20"/>
            <w:lang w:val="en-US"/>
          </w:rPr>
          <w:t>The prilling of Ammonium Nitrate is same for both LDAN &amp; HDAN. Below are the specifications of all grades.</w:t>
        </w:r>
      </w:ins>
    </w:p>
    <w:tbl>
      <w:tblPr>
        <w:tblW w:w="9089" w:type="dxa"/>
        <w:tblLook w:val="04A0" w:firstRow="1" w:lastRow="0" w:firstColumn="1" w:lastColumn="0" w:noHBand="0" w:noVBand="1"/>
        <w:tblPrChange w:id="112" w:author="Hardik Malhotra" w:date="2023-02-24T18:38:00Z">
          <w:tblPr>
            <w:tblW w:w="9006" w:type="dxa"/>
            <w:tblLook w:val="04A0" w:firstRow="1" w:lastRow="0" w:firstColumn="1" w:lastColumn="0" w:noHBand="0" w:noVBand="1"/>
          </w:tblPr>
        </w:tblPrChange>
      </w:tblPr>
      <w:tblGrid>
        <w:gridCol w:w="5214"/>
        <w:gridCol w:w="1629"/>
        <w:gridCol w:w="2246"/>
        <w:tblGridChange w:id="113">
          <w:tblGrid>
            <w:gridCol w:w="5138"/>
            <w:gridCol w:w="48"/>
            <w:gridCol w:w="1558"/>
            <w:gridCol w:w="63"/>
            <w:gridCol w:w="2149"/>
            <w:gridCol w:w="50"/>
            <w:gridCol w:w="34"/>
          </w:tblGrid>
        </w:tblGridChange>
      </w:tblGrid>
      <w:tr w:rsidR="00CA42E9" w:rsidRPr="00CA42E9" w14:paraId="1E4D18CA" w14:textId="77777777" w:rsidTr="00CA42E9">
        <w:trPr>
          <w:trHeight w:val="253"/>
          <w:ins w:id="114" w:author="Hardik Malhotra" w:date="2023-02-24T18:38:00Z"/>
          <w:trPrChange w:id="115" w:author="Hardik Malhotra" w:date="2023-02-24T18:38:00Z">
            <w:trPr>
              <w:gridAfter w:val="0"/>
              <w:trHeight w:val="254"/>
            </w:trPr>
          </w:trPrChange>
        </w:trPr>
        <w:tc>
          <w:tcPr>
            <w:tcW w:w="9089"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116" w:author="Hardik Malhotra" w:date="2023-02-24T18:38:00Z">
              <w:tcPr>
                <w:tcW w:w="9006" w:type="dxa"/>
                <w:gridSpan w:val="6"/>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5F7F86FF" w14:textId="77777777" w:rsidR="00CA42E9" w:rsidRPr="00CA42E9" w:rsidRDefault="00CA42E9" w:rsidP="00CA42E9">
            <w:pPr>
              <w:spacing w:line="240" w:lineRule="auto"/>
              <w:jc w:val="center"/>
              <w:rPr>
                <w:ins w:id="117" w:author="Hardik Malhotra" w:date="2023-02-24T18:38:00Z"/>
                <w:rFonts w:ascii="Arial" w:eastAsia="Times New Roman" w:hAnsi="Arial" w:cs="Arial"/>
                <w:b/>
                <w:bCs/>
                <w:color w:val="FFFFFF"/>
                <w:sz w:val="20"/>
                <w:szCs w:val="20"/>
                <w:lang w:eastAsia="en-IN"/>
              </w:rPr>
            </w:pPr>
            <w:ins w:id="118" w:author="Hardik Malhotra" w:date="2023-02-24T18:38:00Z">
              <w:r w:rsidRPr="00CA42E9">
                <w:rPr>
                  <w:rFonts w:ascii="Arial" w:eastAsia="Times New Roman" w:hAnsi="Arial" w:cs="Arial"/>
                  <w:b/>
                  <w:bCs/>
                  <w:color w:val="FFFFFF"/>
                  <w:sz w:val="20"/>
                  <w:szCs w:val="20"/>
                  <w:lang w:eastAsia="en-IN"/>
                </w:rPr>
                <w:t>Low Density Ammonium Nitrate (LDAN)</w:t>
              </w:r>
            </w:ins>
          </w:p>
        </w:tc>
      </w:tr>
      <w:tr w:rsidR="00CA42E9" w:rsidRPr="00CA42E9" w14:paraId="6215DB90" w14:textId="77777777" w:rsidTr="00CA42E9">
        <w:tblPrEx>
          <w:tblPrExChange w:id="119" w:author="Hardik Malhotra" w:date="2023-02-24T18:38:00Z">
            <w:tblPrEx>
              <w:tblW w:w="8956" w:type="dxa"/>
            </w:tblPrEx>
          </w:tblPrExChange>
        </w:tblPrEx>
        <w:trPr>
          <w:trHeight w:val="253"/>
          <w:ins w:id="120" w:author="Hardik Malhotra" w:date="2023-02-24T18:38:00Z"/>
          <w:trPrChange w:id="121" w:author="Hardik Malhotra" w:date="2023-02-24T18:38:00Z">
            <w:trPr>
              <w:gridAfter w:val="0"/>
              <w:trHeight w:val="275"/>
            </w:trPr>
          </w:trPrChange>
        </w:trPr>
        <w:tc>
          <w:tcPr>
            <w:tcW w:w="5214" w:type="dxa"/>
            <w:tcBorders>
              <w:top w:val="nil"/>
              <w:left w:val="single" w:sz="8" w:space="0" w:color="auto"/>
              <w:bottom w:val="single" w:sz="8" w:space="0" w:color="auto"/>
              <w:right w:val="single" w:sz="8" w:space="0" w:color="auto"/>
            </w:tcBorders>
            <w:shd w:val="clear" w:color="000000" w:fill="000000"/>
            <w:noWrap/>
            <w:vAlign w:val="center"/>
            <w:hideMark/>
            <w:tcPrChange w:id="122" w:author="Hardik Malhotra" w:date="2023-02-24T18:38:00Z">
              <w:tcPr>
                <w:tcW w:w="5138"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30476FE2" w14:textId="77777777" w:rsidR="00CA42E9" w:rsidRPr="00CA42E9" w:rsidRDefault="00CA42E9" w:rsidP="00CA42E9">
            <w:pPr>
              <w:spacing w:line="240" w:lineRule="auto"/>
              <w:jc w:val="center"/>
              <w:rPr>
                <w:ins w:id="123" w:author="Hardik Malhotra" w:date="2023-02-24T18:38:00Z"/>
                <w:rFonts w:ascii="Arial" w:eastAsia="Times New Roman" w:hAnsi="Arial" w:cs="Arial"/>
                <w:b/>
                <w:bCs/>
                <w:color w:val="FFFFFF"/>
                <w:sz w:val="20"/>
                <w:szCs w:val="20"/>
                <w:lang w:eastAsia="en-IN"/>
              </w:rPr>
            </w:pPr>
            <w:ins w:id="124" w:author="Hardik Malhotra" w:date="2023-02-24T18:38:00Z">
              <w:r w:rsidRPr="00CA42E9">
                <w:rPr>
                  <w:rFonts w:ascii="Arial" w:eastAsia="Times New Roman" w:hAnsi="Arial" w:cs="Arial"/>
                  <w:b/>
                  <w:bCs/>
                  <w:color w:val="FFFFFF"/>
                  <w:sz w:val="20"/>
                  <w:szCs w:val="20"/>
                  <w:lang w:eastAsia="en-IN"/>
                </w:rPr>
                <w:t>Description</w:t>
              </w:r>
            </w:ins>
          </w:p>
        </w:tc>
        <w:tc>
          <w:tcPr>
            <w:tcW w:w="1629" w:type="dxa"/>
            <w:tcBorders>
              <w:top w:val="nil"/>
              <w:left w:val="nil"/>
              <w:bottom w:val="single" w:sz="8" w:space="0" w:color="auto"/>
              <w:right w:val="single" w:sz="8" w:space="0" w:color="auto"/>
            </w:tcBorders>
            <w:shd w:val="clear" w:color="000000" w:fill="000000"/>
            <w:noWrap/>
            <w:vAlign w:val="center"/>
            <w:hideMark/>
            <w:tcPrChange w:id="125" w:author="Hardik Malhotra" w:date="2023-02-24T18:38:00Z">
              <w:tcPr>
                <w:tcW w:w="1606" w:type="dxa"/>
                <w:gridSpan w:val="2"/>
                <w:tcBorders>
                  <w:top w:val="nil"/>
                  <w:left w:val="nil"/>
                  <w:bottom w:val="single" w:sz="8" w:space="0" w:color="auto"/>
                  <w:right w:val="single" w:sz="8" w:space="0" w:color="auto"/>
                </w:tcBorders>
                <w:shd w:val="clear" w:color="000000" w:fill="000000"/>
                <w:noWrap/>
                <w:vAlign w:val="center"/>
                <w:hideMark/>
              </w:tcPr>
            </w:tcPrChange>
          </w:tcPr>
          <w:p w14:paraId="3F9C0BFD" w14:textId="77777777" w:rsidR="00CA42E9" w:rsidRPr="00CA42E9" w:rsidRDefault="00CA42E9" w:rsidP="00CA42E9">
            <w:pPr>
              <w:spacing w:line="240" w:lineRule="auto"/>
              <w:jc w:val="center"/>
              <w:rPr>
                <w:ins w:id="126" w:author="Hardik Malhotra" w:date="2023-02-24T18:38:00Z"/>
                <w:rFonts w:ascii="Arial" w:eastAsia="Times New Roman" w:hAnsi="Arial" w:cs="Arial"/>
                <w:b/>
                <w:bCs/>
                <w:color w:val="FFFFFF"/>
                <w:sz w:val="20"/>
                <w:szCs w:val="20"/>
                <w:lang w:eastAsia="en-IN"/>
              </w:rPr>
            </w:pPr>
            <w:ins w:id="127" w:author="Hardik Malhotra" w:date="2023-02-24T18:38:00Z">
              <w:r w:rsidRPr="00CA42E9">
                <w:rPr>
                  <w:rFonts w:ascii="Arial" w:eastAsia="Times New Roman" w:hAnsi="Arial" w:cs="Arial"/>
                  <w:b/>
                  <w:bCs/>
                  <w:color w:val="FFFFFF"/>
                  <w:sz w:val="20"/>
                  <w:szCs w:val="20"/>
                  <w:lang w:eastAsia="en-IN"/>
                </w:rPr>
                <w:t>Value</w:t>
              </w:r>
            </w:ins>
          </w:p>
        </w:tc>
        <w:tc>
          <w:tcPr>
            <w:tcW w:w="2244" w:type="dxa"/>
            <w:tcBorders>
              <w:top w:val="nil"/>
              <w:left w:val="nil"/>
              <w:bottom w:val="single" w:sz="8" w:space="0" w:color="auto"/>
              <w:right w:val="single" w:sz="8" w:space="0" w:color="auto"/>
            </w:tcBorders>
            <w:shd w:val="clear" w:color="000000" w:fill="000000"/>
            <w:noWrap/>
            <w:vAlign w:val="center"/>
            <w:hideMark/>
            <w:tcPrChange w:id="128" w:author="Hardik Malhotra" w:date="2023-02-24T18:38:00Z">
              <w:tcPr>
                <w:tcW w:w="2210" w:type="dxa"/>
                <w:gridSpan w:val="2"/>
                <w:tcBorders>
                  <w:top w:val="nil"/>
                  <w:left w:val="nil"/>
                  <w:bottom w:val="single" w:sz="8" w:space="0" w:color="auto"/>
                  <w:right w:val="single" w:sz="8" w:space="0" w:color="auto"/>
                </w:tcBorders>
                <w:shd w:val="clear" w:color="000000" w:fill="000000"/>
                <w:noWrap/>
                <w:vAlign w:val="center"/>
                <w:hideMark/>
              </w:tcPr>
            </w:tcPrChange>
          </w:tcPr>
          <w:p w14:paraId="6084CF69" w14:textId="77777777" w:rsidR="00CA42E9" w:rsidRPr="00CA42E9" w:rsidRDefault="00CA42E9" w:rsidP="00CA42E9">
            <w:pPr>
              <w:spacing w:line="240" w:lineRule="auto"/>
              <w:jc w:val="center"/>
              <w:rPr>
                <w:ins w:id="129" w:author="Hardik Malhotra" w:date="2023-02-24T18:38:00Z"/>
                <w:rFonts w:ascii="Arial" w:eastAsia="Times New Roman" w:hAnsi="Arial" w:cs="Arial"/>
                <w:b/>
                <w:bCs/>
                <w:color w:val="FFFFFF"/>
                <w:sz w:val="20"/>
                <w:szCs w:val="20"/>
                <w:lang w:eastAsia="en-IN"/>
              </w:rPr>
            </w:pPr>
            <w:ins w:id="130" w:author="Hardik Malhotra" w:date="2023-02-24T18:38:00Z">
              <w:r w:rsidRPr="00CA42E9">
                <w:rPr>
                  <w:rFonts w:ascii="Arial" w:eastAsia="Times New Roman" w:hAnsi="Arial" w:cs="Arial"/>
                  <w:b/>
                  <w:bCs/>
                  <w:color w:val="FFFFFF"/>
                  <w:sz w:val="20"/>
                  <w:szCs w:val="20"/>
                  <w:lang w:eastAsia="en-IN"/>
                </w:rPr>
                <w:t>Unit</w:t>
              </w:r>
            </w:ins>
          </w:p>
        </w:tc>
      </w:tr>
      <w:tr w:rsidR="00CA42E9" w:rsidRPr="00CA42E9" w14:paraId="214E4BD1" w14:textId="77777777" w:rsidTr="00CA42E9">
        <w:tblPrEx>
          <w:tblPrExChange w:id="131" w:author="Hardik Malhotra" w:date="2023-02-24T18:38:00Z">
            <w:tblPrEx>
              <w:tblW w:w="9040" w:type="dxa"/>
            </w:tblPrEx>
          </w:tblPrExChange>
        </w:tblPrEx>
        <w:trPr>
          <w:trHeight w:val="253"/>
          <w:ins w:id="132" w:author="Hardik Malhotra" w:date="2023-02-24T18:38:00Z"/>
          <w:trPrChange w:id="133"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34"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7B951D25" w14:textId="77777777" w:rsidR="00CA42E9" w:rsidRPr="00CA42E9" w:rsidRDefault="00CA42E9" w:rsidP="00CA42E9">
            <w:pPr>
              <w:spacing w:line="240" w:lineRule="auto"/>
              <w:jc w:val="center"/>
              <w:rPr>
                <w:ins w:id="135" w:author="Hardik Malhotra" w:date="2023-02-24T18:38:00Z"/>
                <w:rFonts w:ascii="Arial" w:eastAsia="Times New Roman" w:hAnsi="Arial" w:cs="Arial"/>
                <w:color w:val="000000"/>
                <w:sz w:val="20"/>
                <w:szCs w:val="20"/>
                <w:lang w:eastAsia="en-IN"/>
              </w:rPr>
            </w:pPr>
            <w:ins w:id="136" w:author="Hardik Malhotra" w:date="2023-02-24T18:38:00Z">
              <w:r w:rsidRPr="00CA42E9">
                <w:rPr>
                  <w:rFonts w:ascii="Arial" w:eastAsia="Times New Roman" w:hAnsi="Arial" w:cs="Arial"/>
                  <w:color w:val="000000"/>
                  <w:sz w:val="20"/>
                  <w:szCs w:val="20"/>
                  <w:lang w:eastAsia="en-IN"/>
                </w:rPr>
                <w:t xml:space="preserve">Total Nitrogen Mass </w:t>
              </w:r>
            </w:ins>
          </w:p>
        </w:tc>
        <w:tc>
          <w:tcPr>
            <w:tcW w:w="1629" w:type="dxa"/>
            <w:tcBorders>
              <w:top w:val="nil"/>
              <w:left w:val="nil"/>
              <w:bottom w:val="single" w:sz="8" w:space="0" w:color="auto"/>
              <w:right w:val="single" w:sz="8" w:space="0" w:color="auto"/>
            </w:tcBorders>
            <w:shd w:val="clear" w:color="auto" w:fill="auto"/>
            <w:noWrap/>
            <w:vAlign w:val="center"/>
            <w:hideMark/>
            <w:tcPrChange w:id="137"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228BFB9F" w14:textId="77777777" w:rsidR="00CA42E9" w:rsidRPr="00CA42E9" w:rsidRDefault="00CA42E9" w:rsidP="00CA42E9">
            <w:pPr>
              <w:spacing w:line="240" w:lineRule="auto"/>
              <w:jc w:val="center"/>
              <w:rPr>
                <w:ins w:id="138" w:author="Hardik Malhotra" w:date="2023-02-24T18:38:00Z"/>
                <w:rFonts w:ascii="Arial" w:eastAsia="Times New Roman" w:hAnsi="Arial" w:cs="Arial"/>
                <w:color w:val="000000"/>
                <w:sz w:val="20"/>
                <w:szCs w:val="20"/>
                <w:lang w:eastAsia="en-IN"/>
              </w:rPr>
            </w:pPr>
            <w:ins w:id="139" w:author="Hardik Malhotra" w:date="2023-02-24T18:38:00Z">
              <w:r w:rsidRPr="00CA42E9">
                <w:rPr>
                  <w:rFonts w:ascii="Arial" w:eastAsia="Times New Roman" w:hAnsi="Arial" w:cs="Arial"/>
                  <w:color w:val="000000"/>
                  <w:sz w:val="20"/>
                  <w:szCs w:val="20"/>
                  <w:lang w:eastAsia="en-IN"/>
                </w:rPr>
                <w:t>34</w:t>
              </w:r>
            </w:ins>
          </w:p>
        </w:tc>
        <w:tc>
          <w:tcPr>
            <w:tcW w:w="2244" w:type="dxa"/>
            <w:tcBorders>
              <w:top w:val="nil"/>
              <w:left w:val="nil"/>
              <w:bottom w:val="single" w:sz="8" w:space="0" w:color="auto"/>
              <w:right w:val="single" w:sz="8" w:space="0" w:color="auto"/>
            </w:tcBorders>
            <w:shd w:val="clear" w:color="auto" w:fill="auto"/>
            <w:noWrap/>
            <w:vAlign w:val="center"/>
            <w:hideMark/>
            <w:tcPrChange w:id="140"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6F40BAE1" w14:textId="77777777" w:rsidR="00CA42E9" w:rsidRPr="00CA42E9" w:rsidRDefault="00CA42E9" w:rsidP="00CA42E9">
            <w:pPr>
              <w:spacing w:line="240" w:lineRule="auto"/>
              <w:jc w:val="center"/>
              <w:rPr>
                <w:ins w:id="141" w:author="Hardik Malhotra" w:date="2023-02-24T18:38:00Z"/>
                <w:rFonts w:ascii="Arial" w:eastAsia="Times New Roman" w:hAnsi="Arial" w:cs="Arial"/>
                <w:color w:val="000000"/>
                <w:sz w:val="20"/>
                <w:szCs w:val="20"/>
                <w:lang w:eastAsia="en-IN"/>
              </w:rPr>
            </w:pPr>
            <w:ins w:id="142"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4553ABC0" w14:textId="77777777" w:rsidTr="00CA42E9">
        <w:tblPrEx>
          <w:tblPrExChange w:id="143" w:author="Hardik Malhotra" w:date="2023-02-24T18:38:00Z">
            <w:tblPrEx>
              <w:tblW w:w="9040" w:type="dxa"/>
            </w:tblPrEx>
          </w:tblPrExChange>
        </w:tblPrEx>
        <w:trPr>
          <w:trHeight w:val="253"/>
          <w:ins w:id="144" w:author="Hardik Malhotra" w:date="2023-02-24T18:38:00Z"/>
          <w:trPrChange w:id="145"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46"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53BF50FD" w14:textId="77777777" w:rsidR="00CA42E9" w:rsidRPr="00CA42E9" w:rsidRDefault="00CA42E9" w:rsidP="00CA42E9">
            <w:pPr>
              <w:spacing w:line="240" w:lineRule="auto"/>
              <w:jc w:val="center"/>
              <w:rPr>
                <w:ins w:id="147" w:author="Hardik Malhotra" w:date="2023-02-24T18:38:00Z"/>
                <w:rFonts w:ascii="Arial" w:eastAsia="Times New Roman" w:hAnsi="Arial" w:cs="Arial"/>
                <w:color w:val="000000"/>
                <w:sz w:val="20"/>
                <w:szCs w:val="20"/>
                <w:lang w:eastAsia="en-IN"/>
              </w:rPr>
            </w:pPr>
            <w:ins w:id="148" w:author="Hardik Malhotra" w:date="2023-02-24T18:38:00Z">
              <w:r w:rsidRPr="00CA42E9">
                <w:rPr>
                  <w:rFonts w:ascii="Arial" w:eastAsia="Times New Roman" w:hAnsi="Arial" w:cs="Arial"/>
                  <w:color w:val="000000"/>
                  <w:sz w:val="20"/>
                  <w:szCs w:val="20"/>
                  <w:lang w:eastAsia="en-IN"/>
                </w:rPr>
                <w:t xml:space="preserve">Ammonium Nitrate </w:t>
              </w:r>
            </w:ins>
          </w:p>
        </w:tc>
        <w:tc>
          <w:tcPr>
            <w:tcW w:w="1629" w:type="dxa"/>
            <w:tcBorders>
              <w:top w:val="nil"/>
              <w:left w:val="nil"/>
              <w:bottom w:val="single" w:sz="8" w:space="0" w:color="auto"/>
              <w:right w:val="single" w:sz="8" w:space="0" w:color="auto"/>
            </w:tcBorders>
            <w:shd w:val="clear" w:color="auto" w:fill="auto"/>
            <w:noWrap/>
            <w:vAlign w:val="center"/>
            <w:hideMark/>
            <w:tcPrChange w:id="149"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6D92DF5C" w14:textId="77777777" w:rsidR="00CA42E9" w:rsidRPr="00CA42E9" w:rsidRDefault="00CA42E9" w:rsidP="00CA42E9">
            <w:pPr>
              <w:spacing w:line="240" w:lineRule="auto"/>
              <w:jc w:val="center"/>
              <w:rPr>
                <w:ins w:id="150" w:author="Hardik Malhotra" w:date="2023-02-24T18:38:00Z"/>
                <w:rFonts w:ascii="Arial" w:eastAsia="Times New Roman" w:hAnsi="Arial" w:cs="Arial"/>
                <w:color w:val="000000"/>
                <w:sz w:val="20"/>
                <w:szCs w:val="20"/>
                <w:lang w:eastAsia="en-IN"/>
              </w:rPr>
            </w:pPr>
            <w:ins w:id="151" w:author="Hardik Malhotra" w:date="2023-02-24T18:38:00Z">
              <w:r w:rsidRPr="00CA42E9">
                <w:rPr>
                  <w:rFonts w:ascii="Arial" w:eastAsia="Times New Roman" w:hAnsi="Arial" w:cs="Arial"/>
                  <w:color w:val="000000"/>
                  <w:sz w:val="20"/>
                  <w:szCs w:val="20"/>
                  <w:lang w:eastAsia="en-IN"/>
                </w:rPr>
                <w:t>99</w:t>
              </w:r>
            </w:ins>
          </w:p>
        </w:tc>
        <w:tc>
          <w:tcPr>
            <w:tcW w:w="2244" w:type="dxa"/>
            <w:tcBorders>
              <w:top w:val="nil"/>
              <w:left w:val="nil"/>
              <w:bottom w:val="single" w:sz="8" w:space="0" w:color="auto"/>
              <w:right w:val="single" w:sz="8" w:space="0" w:color="auto"/>
            </w:tcBorders>
            <w:shd w:val="clear" w:color="auto" w:fill="auto"/>
            <w:noWrap/>
            <w:vAlign w:val="center"/>
            <w:hideMark/>
            <w:tcPrChange w:id="152"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368FCA61" w14:textId="77777777" w:rsidR="00CA42E9" w:rsidRPr="00CA42E9" w:rsidRDefault="00CA42E9" w:rsidP="00CA42E9">
            <w:pPr>
              <w:spacing w:line="240" w:lineRule="auto"/>
              <w:jc w:val="center"/>
              <w:rPr>
                <w:ins w:id="153" w:author="Hardik Malhotra" w:date="2023-02-24T18:38:00Z"/>
                <w:rFonts w:ascii="Arial" w:eastAsia="Times New Roman" w:hAnsi="Arial" w:cs="Arial"/>
                <w:color w:val="000000"/>
                <w:sz w:val="20"/>
                <w:szCs w:val="20"/>
                <w:lang w:eastAsia="en-IN"/>
              </w:rPr>
            </w:pPr>
            <w:ins w:id="154"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3A26E575" w14:textId="77777777" w:rsidTr="00CA42E9">
        <w:tblPrEx>
          <w:tblPrExChange w:id="155" w:author="Hardik Malhotra" w:date="2023-02-24T18:38:00Z">
            <w:tblPrEx>
              <w:tblW w:w="9040" w:type="dxa"/>
            </w:tblPrEx>
          </w:tblPrExChange>
        </w:tblPrEx>
        <w:trPr>
          <w:trHeight w:val="253"/>
          <w:ins w:id="156" w:author="Hardik Malhotra" w:date="2023-02-24T18:38:00Z"/>
          <w:trPrChange w:id="157"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58"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35F0CDA7" w14:textId="77777777" w:rsidR="00CA42E9" w:rsidRPr="00CA42E9" w:rsidRDefault="00CA42E9" w:rsidP="00CA42E9">
            <w:pPr>
              <w:spacing w:line="240" w:lineRule="auto"/>
              <w:jc w:val="center"/>
              <w:rPr>
                <w:ins w:id="159" w:author="Hardik Malhotra" w:date="2023-02-24T18:38:00Z"/>
                <w:rFonts w:ascii="Arial" w:eastAsia="Times New Roman" w:hAnsi="Arial" w:cs="Arial"/>
                <w:color w:val="000000"/>
                <w:sz w:val="20"/>
                <w:szCs w:val="20"/>
                <w:lang w:eastAsia="en-IN"/>
              </w:rPr>
            </w:pPr>
            <w:ins w:id="160" w:author="Hardik Malhotra" w:date="2023-02-24T18:38:00Z">
              <w:r w:rsidRPr="00CA42E9">
                <w:rPr>
                  <w:rFonts w:ascii="Arial" w:eastAsia="Times New Roman" w:hAnsi="Arial" w:cs="Arial"/>
                  <w:color w:val="000000"/>
                  <w:sz w:val="20"/>
                  <w:szCs w:val="20"/>
                  <w:lang w:eastAsia="en-IN"/>
                </w:rPr>
                <w:t>Humidity (H2O)</w:t>
              </w:r>
            </w:ins>
          </w:p>
        </w:tc>
        <w:tc>
          <w:tcPr>
            <w:tcW w:w="1629" w:type="dxa"/>
            <w:tcBorders>
              <w:top w:val="nil"/>
              <w:left w:val="nil"/>
              <w:bottom w:val="single" w:sz="8" w:space="0" w:color="auto"/>
              <w:right w:val="single" w:sz="8" w:space="0" w:color="auto"/>
            </w:tcBorders>
            <w:shd w:val="clear" w:color="auto" w:fill="auto"/>
            <w:noWrap/>
            <w:vAlign w:val="center"/>
            <w:hideMark/>
            <w:tcPrChange w:id="161"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20E3E88" w14:textId="77777777" w:rsidR="00CA42E9" w:rsidRPr="00CA42E9" w:rsidRDefault="00CA42E9" w:rsidP="00CA42E9">
            <w:pPr>
              <w:spacing w:line="240" w:lineRule="auto"/>
              <w:jc w:val="center"/>
              <w:rPr>
                <w:ins w:id="162" w:author="Hardik Malhotra" w:date="2023-02-24T18:38:00Z"/>
                <w:rFonts w:ascii="Arial" w:eastAsia="Times New Roman" w:hAnsi="Arial" w:cs="Arial"/>
                <w:color w:val="000000"/>
                <w:sz w:val="20"/>
                <w:szCs w:val="20"/>
                <w:lang w:eastAsia="en-IN"/>
              </w:rPr>
            </w:pPr>
            <w:ins w:id="163" w:author="Hardik Malhotra" w:date="2023-02-24T18:38:00Z">
              <w:r w:rsidRPr="00CA42E9">
                <w:rPr>
                  <w:rFonts w:ascii="Arial" w:eastAsia="Times New Roman" w:hAnsi="Arial" w:cs="Arial"/>
                  <w:color w:val="000000"/>
                  <w:sz w:val="20"/>
                  <w:szCs w:val="20"/>
                  <w:lang w:eastAsia="en-IN"/>
                </w:rPr>
                <w:t>0.2</w:t>
              </w:r>
            </w:ins>
          </w:p>
        </w:tc>
        <w:tc>
          <w:tcPr>
            <w:tcW w:w="2244" w:type="dxa"/>
            <w:tcBorders>
              <w:top w:val="nil"/>
              <w:left w:val="nil"/>
              <w:bottom w:val="single" w:sz="8" w:space="0" w:color="auto"/>
              <w:right w:val="single" w:sz="8" w:space="0" w:color="auto"/>
            </w:tcBorders>
            <w:shd w:val="clear" w:color="auto" w:fill="auto"/>
            <w:noWrap/>
            <w:vAlign w:val="center"/>
            <w:hideMark/>
            <w:tcPrChange w:id="164"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2781D075" w14:textId="77777777" w:rsidR="00CA42E9" w:rsidRPr="00CA42E9" w:rsidRDefault="00CA42E9" w:rsidP="00CA42E9">
            <w:pPr>
              <w:spacing w:line="240" w:lineRule="auto"/>
              <w:jc w:val="center"/>
              <w:rPr>
                <w:ins w:id="165" w:author="Hardik Malhotra" w:date="2023-02-24T18:38:00Z"/>
                <w:rFonts w:ascii="Arial" w:eastAsia="Times New Roman" w:hAnsi="Arial" w:cs="Arial"/>
                <w:color w:val="000000"/>
                <w:sz w:val="20"/>
                <w:szCs w:val="20"/>
                <w:lang w:eastAsia="en-IN"/>
              </w:rPr>
            </w:pPr>
            <w:ins w:id="166"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0890E894" w14:textId="77777777" w:rsidTr="00CA42E9">
        <w:tblPrEx>
          <w:tblPrExChange w:id="167" w:author="Hardik Malhotra" w:date="2023-02-24T18:38:00Z">
            <w:tblPrEx>
              <w:tblW w:w="9040" w:type="dxa"/>
            </w:tblPrEx>
          </w:tblPrExChange>
        </w:tblPrEx>
        <w:trPr>
          <w:trHeight w:val="253"/>
          <w:ins w:id="168" w:author="Hardik Malhotra" w:date="2023-02-24T18:38:00Z"/>
          <w:trPrChange w:id="169"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70"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013D81E4" w14:textId="77777777" w:rsidR="00CA42E9" w:rsidRPr="00CA42E9" w:rsidRDefault="00CA42E9" w:rsidP="00CA42E9">
            <w:pPr>
              <w:spacing w:line="240" w:lineRule="auto"/>
              <w:jc w:val="center"/>
              <w:rPr>
                <w:ins w:id="171" w:author="Hardik Malhotra" w:date="2023-02-24T18:38:00Z"/>
                <w:rFonts w:ascii="Arial" w:eastAsia="Times New Roman" w:hAnsi="Arial" w:cs="Arial"/>
                <w:color w:val="000000"/>
                <w:sz w:val="20"/>
                <w:szCs w:val="20"/>
                <w:lang w:eastAsia="en-IN"/>
              </w:rPr>
            </w:pPr>
            <w:ins w:id="172" w:author="Hardik Malhotra" w:date="2023-02-24T18:38:00Z">
              <w:r w:rsidRPr="00CA42E9">
                <w:rPr>
                  <w:rFonts w:ascii="Arial" w:eastAsia="Times New Roman" w:hAnsi="Arial" w:cs="Arial"/>
                  <w:color w:val="000000"/>
                  <w:sz w:val="20"/>
                  <w:szCs w:val="20"/>
                  <w:lang w:eastAsia="en-IN"/>
                </w:rPr>
                <w:t>Acidic Nature (pH)</w:t>
              </w:r>
            </w:ins>
          </w:p>
        </w:tc>
        <w:tc>
          <w:tcPr>
            <w:tcW w:w="1629" w:type="dxa"/>
            <w:tcBorders>
              <w:top w:val="nil"/>
              <w:left w:val="nil"/>
              <w:bottom w:val="single" w:sz="8" w:space="0" w:color="auto"/>
              <w:right w:val="single" w:sz="8" w:space="0" w:color="auto"/>
            </w:tcBorders>
            <w:shd w:val="clear" w:color="auto" w:fill="auto"/>
            <w:noWrap/>
            <w:vAlign w:val="center"/>
            <w:hideMark/>
            <w:tcPrChange w:id="173"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2FACA6C6" w14:textId="77777777" w:rsidR="00CA42E9" w:rsidRPr="00CA42E9" w:rsidRDefault="00CA42E9" w:rsidP="00CA42E9">
            <w:pPr>
              <w:spacing w:line="240" w:lineRule="auto"/>
              <w:jc w:val="center"/>
              <w:rPr>
                <w:ins w:id="174" w:author="Hardik Malhotra" w:date="2023-02-24T18:38:00Z"/>
                <w:rFonts w:ascii="Arial" w:eastAsia="Times New Roman" w:hAnsi="Arial" w:cs="Arial"/>
                <w:color w:val="000000"/>
                <w:sz w:val="20"/>
                <w:szCs w:val="20"/>
                <w:lang w:eastAsia="en-IN"/>
              </w:rPr>
            </w:pPr>
            <w:ins w:id="175" w:author="Hardik Malhotra" w:date="2023-02-24T18:38:00Z">
              <w:r w:rsidRPr="00CA42E9">
                <w:rPr>
                  <w:rFonts w:ascii="Arial" w:eastAsia="Times New Roman" w:hAnsi="Arial" w:cs="Arial"/>
                  <w:color w:val="000000"/>
                  <w:sz w:val="20"/>
                  <w:szCs w:val="20"/>
                  <w:lang w:eastAsia="en-IN"/>
                </w:rPr>
                <w:t>4.8-5.2</w:t>
              </w:r>
            </w:ins>
          </w:p>
        </w:tc>
        <w:tc>
          <w:tcPr>
            <w:tcW w:w="2244" w:type="dxa"/>
            <w:tcBorders>
              <w:top w:val="nil"/>
              <w:left w:val="nil"/>
              <w:bottom w:val="single" w:sz="8" w:space="0" w:color="auto"/>
              <w:right w:val="single" w:sz="8" w:space="0" w:color="auto"/>
            </w:tcBorders>
            <w:shd w:val="clear" w:color="auto" w:fill="auto"/>
            <w:noWrap/>
            <w:vAlign w:val="center"/>
            <w:hideMark/>
            <w:tcPrChange w:id="176"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0D86D473" w14:textId="77777777" w:rsidR="00CA42E9" w:rsidRPr="00CA42E9" w:rsidRDefault="00CA42E9" w:rsidP="00CA42E9">
            <w:pPr>
              <w:spacing w:line="240" w:lineRule="auto"/>
              <w:jc w:val="center"/>
              <w:rPr>
                <w:ins w:id="177" w:author="Hardik Malhotra" w:date="2023-02-24T18:38:00Z"/>
                <w:rFonts w:ascii="Arial" w:eastAsia="Times New Roman" w:hAnsi="Arial" w:cs="Arial"/>
                <w:color w:val="000000"/>
                <w:sz w:val="20"/>
                <w:szCs w:val="20"/>
                <w:lang w:eastAsia="en-IN"/>
              </w:rPr>
            </w:pPr>
            <w:ins w:id="178" w:author="Hardik Malhotra" w:date="2023-02-24T18:38:00Z">
              <w:r w:rsidRPr="00CA42E9">
                <w:rPr>
                  <w:rFonts w:ascii="Arial" w:eastAsia="Times New Roman" w:hAnsi="Arial" w:cs="Arial"/>
                  <w:color w:val="000000"/>
                  <w:sz w:val="20"/>
                  <w:szCs w:val="20"/>
                  <w:lang w:eastAsia="en-IN"/>
                </w:rPr>
                <w:t xml:space="preserve"> -min</w:t>
              </w:r>
            </w:ins>
          </w:p>
        </w:tc>
      </w:tr>
      <w:tr w:rsidR="00CA42E9" w:rsidRPr="00CA42E9" w14:paraId="60A39B9E" w14:textId="77777777" w:rsidTr="00CA42E9">
        <w:tblPrEx>
          <w:tblPrExChange w:id="179" w:author="Hardik Malhotra" w:date="2023-02-24T18:38:00Z">
            <w:tblPrEx>
              <w:tblW w:w="9040" w:type="dxa"/>
            </w:tblPrEx>
          </w:tblPrExChange>
        </w:tblPrEx>
        <w:trPr>
          <w:trHeight w:val="253"/>
          <w:ins w:id="180" w:author="Hardik Malhotra" w:date="2023-02-24T18:38:00Z"/>
          <w:trPrChange w:id="181"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82"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3A3738B7" w14:textId="77777777" w:rsidR="00CA42E9" w:rsidRPr="00CA42E9" w:rsidRDefault="00CA42E9" w:rsidP="00CA42E9">
            <w:pPr>
              <w:spacing w:line="240" w:lineRule="auto"/>
              <w:jc w:val="center"/>
              <w:rPr>
                <w:ins w:id="183" w:author="Hardik Malhotra" w:date="2023-02-24T18:38:00Z"/>
                <w:rFonts w:ascii="Arial" w:eastAsia="Times New Roman" w:hAnsi="Arial" w:cs="Arial"/>
                <w:color w:val="000000"/>
                <w:sz w:val="20"/>
                <w:szCs w:val="20"/>
                <w:lang w:eastAsia="en-IN"/>
              </w:rPr>
            </w:pPr>
            <w:ins w:id="184" w:author="Hardik Malhotra" w:date="2023-02-24T18:38:00Z">
              <w:r w:rsidRPr="00CA42E9">
                <w:rPr>
                  <w:rFonts w:ascii="Arial" w:eastAsia="Times New Roman" w:hAnsi="Arial" w:cs="Arial"/>
                  <w:color w:val="000000"/>
                  <w:sz w:val="20"/>
                  <w:szCs w:val="20"/>
                  <w:lang w:eastAsia="en-IN"/>
                </w:rPr>
                <w:t>Oil Absorption</w:t>
              </w:r>
            </w:ins>
          </w:p>
        </w:tc>
        <w:tc>
          <w:tcPr>
            <w:tcW w:w="1629" w:type="dxa"/>
            <w:tcBorders>
              <w:top w:val="nil"/>
              <w:left w:val="nil"/>
              <w:bottom w:val="single" w:sz="8" w:space="0" w:color="auto"/>
              <w:right w:val="single" w:sz="8" w:space="0" w:color="auto"/>
            </w:tcBorders>
            <w:shd w:val="clear" w:color="auto" w:fill="auto"/>
            <w:noWrap/>
            <w:vAlign w:val="center"/>
            <w:hideMark/>
            <w:tcPrChange w:id="185"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387967D" w14:textId="77777777" w:rsidR="00CA42E9" w:rsidRPr="00CA42E9" w:rsidRDefault="00CA42E9" w:rsidP="00CA42E9">
            <w:pPr>
              <w:spacing w:line="240" w:lineRule="auto"/>
              <w:jc w:val="center"/>
              <w:rPr>
                <w:ins w:id="186" w:author="Hardik Malhotra" w:date="2023-02-24T18:38:00Z"/>
                <w:rFonts w:ascii="Arial" w:eastAsia="Times New Roman" w:hAnsi="Arial" w:cs="Arial"/>
                <w:color w:val="000000"/>
                <w:sz w:val="20"/>
                <w:szCs w:val="20"/>
                <w:lang w:eastAsia="en-IN"/>
              </w:rPr>
            </w:pPr>
            <w:ins w:id="187" w:author="Hardik Malhotra" w:date="2023-02-24T18:38:00Z">
              <w:r w:rsidRPr="00CA42E9">
                <w:rPr>
                  <w:rFonts w:ascii="Arial" w:eastAsia="Times New Roman" w:hAnsi="Arial" w:cs="Arial"/>
                  <w:color w:val="000000"/>
                  <w:sz w:val="20"/>
                  <w:szCs w:val="20"/>
                  <w:lang w:eastAsia="en-IN"/>
                </w:rPr>
                <w:t>6</w:t>
              </w:r>
            </w:ins>
          </w:p>
        </w:tc>
        <w:tc>
          <w:tcPr>
            <w:tcW w:w="2244" w:type="dxa"/>
            <w:tcBorders>
              <w:top w:val="nil"/>
              <w:left w:val="nil"/>
              <w:bottom w:val="single" w:sz="8" w:space="0" w:color="auto"/>
              <w:right w:val="single" w:sz="8" w:space="0" w:color="auto"/>
            </w:tcBorders>
            <w:shd w:val="clear" w:color="auto" w:fill="auto"/>
            <w:noWrap/>
            <w:vAlign w:val="center"/>
            <w:hideMark/>
            <w:tcPrChange w:id="188"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33A51F04" w14:textId="77777777" w:rsidR="00CA42E9" w:rsidRPr="00CA42E9" w:rsidRDefault="00CA42E9" w:rsidP="00CA42E9">
            <w:pPr>
              <w:spacing w:line="240" w:lineRule="auto"/>
              <w:jc w:val="center"/>
              <w:rPr>
                <w:ins w:id="189" w:author="Hardik Malhotra" w:date="2023-02-24T18:38:00Z"/>
                <w:rFonts w:ascii="Arial" w:eastAsia="Times New Roman" w:hAnsi="Arial" w:cs="Arial"/>
                <w:color w:val="000000"/>
                <w:sz w:val="20"/>
                <w:szCs w:val="20"/>
                <w:lang w:eastAsia="en-IN"/>
              </w:rPr>
            </w:pPr>
            <w:ins w:id="190" w:author="Hardik Malhotra" w:date="2023-02-24T18:38:00Z">
              <w:r w:rsidRPr="00CA42E9">
                <w:rPr>
                  <w:rFonts w:ascii="Arial" w:eastAsia="Times New Roman" w:hAnsi="Arial" w:cs="Arial"/>
                  <w:color w:val="000000"/>
                  <w:sz w:val="20"/>
                  <w:szCs w:val="20"/>
                  <w:lang w:eastAsia="en-IN"/>
                </w:rPr>
                <w:t>% wt. min</w:t>
              </w:r>
            </w:ins>
          </w:p>
        </w:tc>
      </w:tr>
      <w:tr w:rsidR="00CA42E9" w:rsidRPr="00CA42E9" w14:paraId="238BAF70" w14:textId="77777777" w:rsidTr="00CA42E9">
        <w:tblPrEx>
          <w:tblPrExChange w:id="191" w:author="Hardik Malhotra" w:date="2023-02-24T18:38:00Z">
            <w:tblPrEx>
              <w:tblW w:w="9040" w:type="dxa"/>
            </w:tblPrEx>
          </w:tblPrExChange>
        </w:tblPrEx>
        <w:trPr>
          <w:trHeight w:val="253"/>
          <w:ins w:id="192" w:author="Hardik Malhotra" w:date="2023-02-24T18:38:00Z"/>
          <w:trPrChange w:id="193"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194"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7F95DAF4" w14:textId="77777777" w:rsidR="00CA42E9" w:rsidRPr="00CA42E9" w:rsidRDefault="00CA42E9" w:rsidP="00CA42E9">
            <w:pPr>
              <w:spacing w:line="240" w:lineRule="auto"/>
              <w:jc w:val="center"/>
              <w:rPr>
                <w:ins w:id="195" w:author="Hardik Malhotra" w:date="2023-02-24T18:38:00Z"/>
                <w:rFonts w:ascii="Arial" w:eastAsia="Times New Roman" w:hAnsi="Arial" w:cs="Arial"/>
                <w:color w:val="000000"/>
                <w:sz w:val="20"/>
                <w:szCs w:val="20"/>
                <w:lang w:eastAsia="en-IN"/>
              </w:rPr>
            </w:pPr>
            <w:ins w:id="196" w:author="Hardik Malhotra" w:date="2023-02-24T18:38:00Z">
              <w:r w:rsidRPr="00CA42E9">
                <w:rPr>
                  <w:rFonts w:ascii="Arial" w:eastAsia="Times New Roman" w:hAnsi="Arial" w:cs="Arial"/>
                  <w:color w:val="000000"/>
                  <w:sz w:val="20"/>
                  <w:szCs w:val="20"/>
                  <w:lang w:eastAsia="en-IN"/>
                </w:rPr>
                <w:t>Free Flow Bulk Density</w:t>
              </w:r>
            </w:ins>
          </w:p>
        </w:tc>
        <w:tc>
          <w:tcPr>
            <w:tcW w:w="1629" w:type="dxa"/>
            <w:tcBorders>
              <w:top w:val="nil"/>
              <w:left w:val="nil"/>
              <w:bottom w:val="single" w:sz="8" w:space="0" w:color="auto"/>
              <w:right w:val="single" w:sz="8" w:space="0" w:color="auto"/>
            </w:tcBorders>
            <w:shd w:val="clear" w:color="auto" w:fill="auto"/>
            <w:noWrap/>
            <w:vAlign w:val="center"/>
            <w:hideMark/>
            <w:tcPrChange w:id="197"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32FDCBB0" w14:textId="77777777" w:rsidR="00CA42E9" w:rsidRPr="00CA42E9" w:rsidRDefault="00CA42E9" w:rsidP="00CA42E9">
            <w:pPr>
              <w:spacing w:line="240" w:lineRule="auto"/>
              <w:jc w:val="center"/>
              <w:rPr>
                <w:ins w:id="198" w:author="Hardik Malhotra" w:date="2023-02-24T18:38:00Z"/>
                <w:rFonts w:ascii="Arial" w:eastAsia="Times New Roman" w:hAnsi="Arial" w:cs="Arial"/>
                <w:color w:val="000000"/>
                <w:sz w:val="20"/>
                <w:szCs w:val="20"/>
                <w:lang w:eastAsia="en-IN"/>
              </w:rPr>
            </w:pPr>
            <w:ins w:id="199" w:author="Hardik Malhotra" w:date="2023-02-24T18:38:00Z">
              <w:r w:rsidRPr="00CA42E9">
                <w:rPr>
                  <w:rFonts w:ascii="Arial" w:eastAsia="Times New Roman" w:hAnsi="Arial" w:cs="Arial"/>
                  <w:color w:val="000000"/>
                  <w:sz w:val="20"/>
                  <w:szCs w:val="20"/>
                  <w:lang w:eastAsia="en-IN"/>
                </w:rPr>
                <w:t>0.72</w:t>
              </w:r>
            </w:ins>
          </w:p>
        </w:tc>
        <w:tc>
          <w:tcPr>
            <w:tcW w:w="2244" w:type="dxa"/>
            <w:tcBorders>
              <w:top w:val="nil"/>
              <w:left w:val="nil"/>
              <w:bottom w:val="single" w:sz="8" w:space="0" w:color="auto"/>
              <w:right w:val="single" w:sz="8" w:space="0" w:color="auto"/>
            </w:tcBorders>
            <w:shd w:val="clear" w:color="auto" w:fill="auto"/>
            <w:noWrap/>
            <w:vAlign w:val="center"/>
            <w:hideMark/>
            <w:tcPrChange w:id="200"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4D7BDAF4" w14:textId="77777777" w:rsidR="00CA42E9" w:rsidRPr="00CA42E9" w:rsidRDefault="00CA42E9" w:rsidP="00CA42E9">
            <w:pPr>
              <w:spacing w:line="240" w:lineRule="auto"/>
              <w:jc w:val="center"/>
              <w:rPr>
                <w:ins w:id="201" w:author="Hardik Malhotra" w:date="2023-02-24T18:38:00Z"/>
                <w:rFonts w:ascii="Arial" w:eastAsia="Times New Roman" w:hAnsi="Arial" w:cs="Arial"/>
                <w:color w:val="000000"/>
                <w:sz w:val="20"/>
                <w:szCs w:val="20"/>
                <w:lang w:eastAsia="en-IN"/>
              </w:rPr>
            </w:pPr>
            <w:ins w:id="202" w:author="Hardik Malhotra" w:date="2023-02-24T18:38:00Z">
              <w:r w:rsidRPr="00CA42E9">
                <w:rPr>
                  <w:rFonts w:ascii="Arial" w:eastAsia="Times New Roman" w:hAnsi="Arial" w:cs="Arial"/>
                  <w:color w:val="000000"/>
                  <w:sz w:val="20"/>
                  <w:szCs w:val="20"/>
                  <w:lang w:eastAsia="en-IN"/>
                </w:rPr>
                <w:t>g/cm3</w:t>
              </w:r>
            </w:ins>
          </w:p>
        </w:tc>
      </w:tr>
      <w:tr w:rsidR="00CA42E9" w:rsidRPr="00CA42E9" w14:paraId="3319648C" w14:textId="77777777" w:rsidTr="00CA42E9">
        <w:tblPrEx>
          <w:tblPrExChange w:id="203" w:author="Hardik Malhotra" w:date="2023-02-24T18:38:00Z">
            <w:tblPrEx>
              <w:tblW w:w="9040" w:type="dxa"/>
            </w:tblPrEx>
          </w:tblPrExChange>
        </w:tblPrEx>
        <w:trPr>
          <w:trHeight w:val="253"/>
          <w:ins w:id="204" w:author="Hardik Malhotra" w:date="2023-02-24T18:38:00Z"/>
          <w:trPrChange w:id="205" w:author="Hardik Malhotra" w:date="2023-02-24T18:38:00Z">
            <w:trPr>
              <w:trHeight w:val="253"/>
            </w:trPr>
          </w:trPrChange>
        </w:trPr>
        <w:tc>
          <w:tcPr>
            <w:tcW w:w="5214" w:type="dxa"/>
            <w:tcBorders>
              <w:top w:val="nil"/>
              <w:left w:val="single" w:sz="8" w:space="0" w:color="auto"/>
              <w:bottom w:val="single" w:sz="8" w:space="0" w:color="auto"/>
              <w:right w:val="single" w:sz="8" w:space="0" w:color="auto"/>
            </w:tcBorders>
            <w:shd w:val="clear" w:color="auto" w:fill="auto"/>
            <w:noWrap/>
            <w:vAlign w:val="center"/>
            <w:hideMark/>
            <w:tcPrChange w:id="206" w:author="Hardik Malhotra" w:date="2023-02-24T18:38:00Z">
              <w:tcPr>
                <w:tcW w:w="5186" w:type="dxa"/>
                <w:gridSpan w:val="2"/>
                <w:tcBorders>
                  <w:top w:val="nil"/>
                  <w:left w:val="single" w:sz="8" w:space="0" w:color="auto"/>
                  <w:bottom w:val="single" w:sz="8" w:space="0" w:color="auto"/>
                  <w:right w:val="single" w:sz="8" w:space="0" w:color="auto"/>
                </w:tcBorders>
                <w:shd w:val="clear" w:color="auto" w:fill="auto"/>
                <w:noWrap/>
                <w:vAlign w:val="center"/>
                <w:hideMark/>
              </w:tcPr>
            </w:tcPrChange>
          </w:tcPr>
          <w:p w14:paraId="40D62BA3" w14:textId="77777777" w:rsidR="00CA42E9" w:rsidRPr="00CA42E9" w:rsidRDefault="00CA42E9" w:rsidP="00CA42E9">
            <w:pPr>
              <w:spacing w:line="240" w:lineRule="auto"/>
              <w:jc w:val="center"/>
              <w:rPr>
                <w:ins w:id="207" w:author="Hardik Malhotra" w:date="2023-02-24T18:38:00Z"/>
                <w:rFonts w:ascii="Arial" w:eastAsia="Times New Roman" w:hAnsi="Arial" w:cs="Arial"/>
                <w:color w:val="000000"/>
                <w:sz w:val="20"/>
                <w:szCs w:val="20"/>
                <w:lang w:eastAsia="en-IN"/>
              </w:rPr>
            </w:pPr>
            <w:ins w:id="208" w:author="Hardik Malhotra" w:date="2023-02-24T18:38:00Z">
              <w:r w:rsidRPr="00CA42E9">
                <w:rPr>
                  <w:rFonts w:ascii="Arial" w:eastAsia="Times New Roman" w:hAnsi="Arial" w:cs="Arial"/>
                  <w:color w:val="000000"/>
                  <w:sz w:val="20"/>
                  <w:szCs w:val="20"/>
                  <w:lang w:eastAsia="en-IN"/>
                </w:rPr>
                <w:t>Total Organic Carbon</w:t>
              </w:r>
            </w:ins>
          </w:p>
        </w:tc>
        <w:tc>
          <w:tcPr>
            <w:tcW w:w="1629" w:type="dxa"/>
            <w:tcBorders>
              <w:top w:val="nil"/>
              <w:left w:val="nil"/>
              <w:bottom w:val="single" w:sz="8" w:space="0" w:color="auto"/>
              <w:right w:val="single" w:sz="8" w:space="0" w:color="auto"/>
            </w:tcBorders>
            <w:shd w:val="clear" w:color="auto" w:fill="auto"/>
            <w:noWrap/>
            <w:vAlign w:val="center"/>
            <w:hideMark/>
            <w:tcPrChange w:id="209" w:author="Hardik Malhotra" w:date="2023-02-24T18:38:00Z">
              <w:tcPr>
                <w:tcW w:w="1621" w:type="dxa"/>
                <w:gridSpan w:val="2"/>
                <w:tcBorders>
                  <w:top w:val="nil"/>
                  <w:left w:val="nil"/>
                  <w:bottom w:val="single" w:sz="8" w:space="0" w:color="auto"/>
                  <w:right w:val="single" w:sz="8" w:space="0" w:color="auto"/>
                </w:tcBorders>
                <w:shd w:val="clear" w:color="auto" w:fill="auto"/>
                <w:noWrap/>
                <w:vAlign w:val="center"/>
                <w:hideMark/>
              </w:tcPr>
            </w:tcPrChange>
          </w:tcPr>
          <w:p w14:paraId="7354DEC8" w14:textId="77777777" w:rsidR="00CA42E9" w:rsidRPr="00CA42E9" w:rsidRDefault="00CA42E9" w:rsidP="00CA42E9">
            <w:pPr>
              <w:spacing w:line="240" w:lineRule="auto"/>
              <w:jc w:val="center"/>
              <w:rPr>
                <w:ins w:id="210" w:author="Hardik Malhotra" w:date="2023-02-24T18:38:00Z"/>
                <w:rFonts w:ascii="Arial" w:eastAsia="Times New Roman" w:hAnsi="Arial" w:cs="Arial"/>
                <w:color w:val="000000"/>
                <w:sz w:val="20"/>
                <w:szCs w:val="20"/>
                <w:lang w:eastAsia="en-IN"/>
              </w:rPr>
            </w:pPr>
            <w:ins w:id="211" w:author="Hardik Malhotra" w:date="2023-02-24T18:38:00Z">
              <w:r w:rsidRPr="00CA42E9">
                <w:rPr>
                  <w:rFonts w:ascii="Arial" w:eastAsia="Times New Roman" w:hAnsi="Arial" w:cs="Arial"/>
                  <w:color w:val="000000"/>
                  <w:sz w:val="20"/>
                  <w:szCs w:val="20"/>
                  <w:lang w:eastAsia="en-IN"/>
                </w:rPr>
                <w:t>0.2</w:t>
              </w:r>
            </w:ins>
          </w:p>
        </w:tc>
        <w:tc>
          <w:tcPr>
            <w:tcW w:w="2244" w:type="dxa"/>
            <w:tcBorders>
              <w:top w:val="nil"/>
              <w:left w:val="nil"/>
              <w:bottom w:val="single" w:sz="8" w:space="0" w:color="auto"/>
              <w:right w:val="single" w:sz="8" w:space="0" w:color="auto"/>
            </w:tcBorders>
            <w:shd w:val="clear" w:color="auto" w:fill="auto"/>
            <w:noWrap/>
            <w:vAlign w:val="center"/>
            <w:hideMark/>
            <w:tcPrChange w:id="212" w:author="Hardik Malhotra" w:date="2023-02-24T18:38:00Z">
              <w:tcPr>
                <w:tcW w:w="2232" w:type="dxa"/>
                <w:gridSpan w:val="3"/>
                <w:tcBorders>
                  <w:top w:val="nil"/>
                  <w:left w:val="nil"/>
                  <w:bottom w:val="single" w:sz="8" w:space="0" w:color="auto"/>
                  <w:right w:val="single" w:sz="8" w:space="0" w:color="auto"/>
                </w:tcBorders>
                <w:shd w:val="clear" w:color="auto" w:fill="auto"/>
                <w:noWrap/>
                <w:vAlign w:val="center"/>
                <w:hideMark/>
              </w:tcPr>
            </w:tcPrChange>
          </w:tcPr>
          <w:p w14:paraId="19F3A54E" w14:textId="77777777" w:rsidR="00CA42E9" w:rsidRPr="00CA42E9" w:rsidRDefault="00CA42E9" w:rsidP="00CA42E9">
            <w:pPr>
              <w:spacing w:line="240" w:lineRule="auto"/>
              <w:jc w:val="center"/>
              <w:rPr>
                <w:ins w:id="213" w:author="Hardik Malhotra" w:date="2023-02-24T18:38:00Z"/>
                <w:rFonts w:ascii="Arial" w:eastAsia="Times New Roman" w:hAnsi="Arial" w:cs="Arial"/>
                <w:color w:val="000000"/>
                <w:sz w:val="20"/>
                <w:szCs w:val="20"/>
                <w:lang w:eastAsia="en-IN"/>
              </w:rPr>
            </w:pPr>
            <w:ins w:id="214" w:author="Hardik Malhotra" w:date="2023-02-24T18:38:00Z">
              <w:r w:rsidRPr="00CA42E9">
                <w:rPr>
                  <w:rFonts w:ascii="Arial" w:eastAsia="Times New Roman" w:hAnsi="Arial" w:cs="Arial"/>
                  <w:color w:val="000000"/>
                  <w:sz w:val="20"/>
                  <w:szCs w:val="20"/>
                  <w:lang w:eastAsia="en-IN"/>
                </w:rPr>
                <w:t>% Max</w:t>
              </w:r>
            </w:ins>
          </w:p>
        </w:tc>
      </w:tr>
    </w:tbl>
    <w:p w14:paraId="2B849F01" w14:textId="26CB9EB1" w:rsidR="00CA42E9" w:rsidRDefault="00CA42E9" w:rsidP="007126BE">
      <w:pPr>
        <w:rPr>
          <w:ins w:id="215" w:author="Hardik Malhotra" w:date="2023-02-24T18:37:00Z"/>
        </w:rPr>
      </w:pPr>
    </w:p>
    <w:tbl>
      <w:tblPr>
        <w:tblW w:w="9065" w:type="dxa"/>
        <w:tblLook w:val="04A0" w:firstRow="1" w:lastRow="0" w:firstColumn="1" w:lastColumn="0" w:noHBand="0" w:noVBand="1"/>
        <w:tblPrChange w:id="216" w:author="Hardik Malhotra" w:date="2023-02-24T18:39:00Z">
          <w:tblPr>
            <w:tblW w:w="3880" w:type="dxa"/>
            <w:tblLook w:val="04A0" w:firstRow="1" w:lastRow="0" w:firstColumn="1" w:lastColumn="0" w:noHBand="0" w:noVBand="1"/>
          </w:tblPr>
        </w:tblPrChange>
      </w:tblPr>
      <w:tblGrid>
        <w:gridCol w:w="4996"/>
        <w:gridCol w:w="1708"/>
        <w:gridCol w:w="2361"/>
        <w:tblGridChange w:id="217">
          <w:tblGrid>
            <w:gridCol w:w="2193"/>
            <w:gridCol w:w="750"/>
            <w:gridCol w:w="1036"/>
          </w:tblGrid>
        </w:tblGridChange>
      </w:tblGrid>
      <w:tr w:rsidR="00CA42E9" w:rsidRPr="00CA42E9" w14:paraId="547AF63F" w14:textId="77777777" w:rsidTr="00CA42E9">
        <w:trPr>
          <w:trHeight w:val="193"/>
          <w:ins w:id="218" w:author="Hardik Malhotra" w:date="2023-02-24T18:39:00Z"/>
          <w:trPrChange w:id="219" w:author="Hardik Malhotra" w:date="2023-02-24T18:39:00Z">
            <w:trPr>
              <w:trHeight w:val="315"/>
            </w:trPr>
          </w:trPrChange>
        </w:trPr>
        <w:tc>
          <w:tcPr>
            <w:tcW w:w="9065"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220" w:author="Hardik Malhotra" w:date="2023-02-24T18:39:00Z">
              <w:tcPr>
                <w:tcW w:w="3880"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79307EBC" w14:textId="77777777" w:rsidR="00CA42E9" w:rsidRPr="00CA42E9" w:rsidRDefault="00CA42E9" w:rsidP="00CA42E9">
            <w:pPr>
              <w:spacing w:line="240" w:lineRule="auto"/>
              <w:jc w:val="center"/>
              <w:rPr>
                <w:ins w:id="221" w:author="Hardik Malhotra" w:date="2023-02-24T18:39:00Z"/>
                <w:rFonts w:ascii="Arial" w:eastAsia="Times New Roman" w:hAnsi="Arial" w:cs="Arial"/>
                <w:b/>
                <w:bCs/>
                <w:color w:val="FFFFFF"/>
                <w:sz w:val="20"/>
                <w:szCs w:val="20"/>
                <w:lang w:eastAsia="en-IN"/>
              </w:rPr>
            </w:pPr>
            <w:ins w:id="222" w:author="Hardik Malhotra" w:date="2023-02-24T18:39:00Z">
              <w:r w:rsidRPr="00CA42E9">
                <w:rPr>
                  <w:rFonts w:ascii="Arial" w:eastAsia="Times New Roman" w:hAnsi="Arial" w:cs="Arial"/>
                  <w:b/>
                  <w:bCs/>
                  <w:color w:val="FFFFFF"/>
                  <w:sz w:val="20"/>
                  <w:szCs w:val="20"/>
                  <w:lang w:eastAsia="en-IN"/>
                </w:rPr>
                <w:t>High Density Ammonium Nitrate (HDAN)</w:t>
              </w:r>
            </w:ins>
          </w:p>
        </w:tc>
      </w:tr>
      <w:tr w:rsidR="00CA42E9" w:rsidRPr="00CA42E9" w14:paraId="6EFC29D9" w14:textId="77777777" w:rsidTr="00CA42E9">
        <w:trPr>
          <w:trHeight w:val="193"/>
          <w:ins w:id="223" w:author="Hardik Malhotra" w:date="2023-02-24T18:39:00Z"/>
          <w:trPrChange w:id="224"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000000" w:fill="000000"/>
            <w:noWrap/>
            <w:vAlign w:val="center"/>
            <w:hideMark/>
            <w:tcPrChange w:id="225" w:author="Hardik Malhotra" w:date="2023-02-24T18:39:00Z">
              <w:tcPr>
                <w:tcW w:w="2193"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0C45A3C9" w14:textId="77777777" w:rsidR="00CA42E9" w:rsidRPr="00CA42E9" w:rsidRDefault="00CA42E9" w:rsidP="00CA42E9">
            <w:pPr>
              <w:spacing w:line="240" w:lineRule="auto"/>
              <w:jc w:val="center"/>
              <w:rPr>
                <w:ins w:id="226" w:author="Hardik Malhotra" w:date="2023-02-24T18:39:00Z"/>
                <w:rFonts w:ascii="Arial" w:eastAsia="Times New Roman" w:hAnsi="Arial" w:cs="Arial"/>
                <w:b/>
                <w:bCs/>
                <w:color w:val="FFFFFF"/>
                <w:sz w:val="20"/>
                <w:szCs w:val="20"/>
                <w:lang w:eastAsia="en-IN"/>
              </w:rPr>
            </w:pPr>
            <w:ins w:id="227" w:author="Hardik Malhotra" w:date="2023-02-24T18:39:00Z">
              <w:r w:rsidRPr="00CA42E9">
                <w:rPr>
                  <w:rFonts w:ascii="Arial" w:eastAsia="Times New Roman" w:hAnsi="Arial" w:cs="Arial"/>
                  <w:b/>
                  <w:bCs/>
                  <w:color w:val="FFFFFF"/>
                  <w:sz w:val="20"/>
                  <w:szCs w:val="20"/>
                  <w:lang w:eastAsia="en-IN"/>
                </w:rPr>
                <w:t>Description</w:t>
              </w:r>
            </w:ins>
          </w:p>
        </w:tc>
        <w:tc>
          <w:tcPr>
            <w:tcW w:w="1708" w:type="dxa"/>
            <w:tcBorders>
              <w:top w:val="nil"/>
              <w:left w:val="nil"/>
              <w:bottom w:val="single" w:sz="8" w:space="0" w:color="auto"/>
              <w:right w:val="single" w:sz="8" w:space="0" w:color="auto"/>
            </w:tcBorders>
            <w:shd w:val="clear" w:color="000000" w:fill="000000"/>
            <w:noWrap/>
            <w:vAlign w:val="center"/>
            <w:hideMark/>
            <w:tcPrChange w:id="228" w:author="Hardik Malhotra" w:date="2023-02-24T18:39:00Z">
              <w:tcPr>
                <w:tcW w:w="651" w:type="dxa"/>
                <w:tcBorders>
                  <w:top w:val="nil"/>
                  <w:left w:val="nil"/>
                  <w:bottom w:val="single" w:sz="8" w:space="0" w:color="auto"/>
                  <w:right w:val="single" w:sz="8" w:space="0" w:color="auto"/>
                </w:tcBorders>
                <w:shd w:val="clear" w:color="000000" w:fill="000000"/>
                <w:noWrap/>
                <w:vAlign w:val="center"/>
                <w:hideMark/>
              </w:tcPr>
            </w:tcPrChange>
          </w:tcPr>
          <w:p w14:paraId="66A901C7" w14:textId="77777777" w:rsidR="00CA42E9" w:rsidRPr="00CA42E9" w:rsidRDefault="00CA42E9" w:rsidP="00CA42E9">
            <w:pPr>
              <w:spacing w:line="240" w:lineRule="auto"/>
              <w:jc w:val="center"/>
              <w:rPr>
                <w:ins w:id="229" w:author="Hardik Malhotra" w:date="2023-02-24T18:39:00Z"/>
                <w:rFonts w:ascii="Arial" w:eastAsia="Times New Roman" w:hAnsi="Arial" w:cs="Arial"/>
                <w:b/>
                <w:bCs/>
                <w:color w:val="FFFFFF"/>
                <w:sz w:val="20"/>
                <w:szCs w:val="20"/>
                <w:lang w:eastAsia="en-IN"/>
              </w:rPr>
            </w:pPr>
            <w:ins w:id="230" w:author="Hardik Malhotra" w:date="2023-02-24T18:39:00Z">
              <w:r w:rsidRPr="00CA42E9">
                <w:rPr>
                  <w:rFonts w:ascii="Arial" w:eastAsia="Times New Roman" w:hAnsi="Arial" w:cs="Arial"/>
                  <w:b/>
                  <w:bCs/>
                  <w:color w:val="FFFFFF"/>
                  <w:sz w:val="20"/>
                  <w:szCs w:val="20"/>
                  <w:lang w:eastAsia="en-IN"/>
                </w:rPr>
                <w:t>Value</w:t>
              </w:r>
            </w:ins>
          </w:p>
        </w:tc>
        <w:tc>
          <w:tcPr>
            <w:tcW w:w="2360" w:type="dxa"/>
            <w:tcBorders>
              <w:top w:val="nil"/>
              <w:left w:val="nil"/>
              <w:bottom w:val="single" w:sz="8" w:space="0" w:color="auto"/>
              <w:right w:val="single" w:sz="8" w:space="0" w:color="auto"/>
            </w:tcBorders>
            <w:shd w:val="clear" w:color="000000" w:fill="000000"/>
            <w:noWrap/>
            <w:vAlign w:val="center"/>
            <w:hideMark/>
            <w:tcPrChange w:id="231" w:author="Hardik Malhotra" w:date="2023-02-24T18:39:00Z">
              <w:tcPr>
                <w:tcW w:w="1036" w:type="dxa"/>
                <w:tcBorders>
                  <w:top w:val="nil"/>
                  <w:left w:val="nil"/>
                  <w:bottom w:val="single" w:sz="8" w:space="0" w:color="auto"/>
                  <w:right w:val="single" w:sz="8" w:space="0" w:color="auto"/>
                </w:tcBorders>
                <w:shd w:val="clear" w:color="000000" w:fill="000000"/>
                <w:noWrap/>
                <w:vAlign w:val="center"/>
                <w:hideMark/>
              </w:tcPr>
            </w:tcPrChange>
          </w:tcPr>
          <w:p w14:paraId="7CB60C20" w14:textId="77777777" w:rsidR="00CA42E9" w:rsidRPr="00CA42E9" w:rsidRDefault="00CA42E9" w:rsidP="00CA42E9">
            <w:pPr>
              <w:spacing w:line="240" w:lineRule="auto"/>
              <w:jc w:val="center"/>
              <w:rPr>
                <w:ins w:id="232" w:author="Hardik Malhotra" w:date="2023-02-24T18:39:00Z"/>
                <w:rFonts w:ascii="Arial" w:eastAsia="Times New Roman" w:hAnsi="Arial" w:cs="Arial"/>
                <w:b/>
                <w:bCs/>
                <w:color w:val="FFFFFF"/>
                <w:sz w:val="20"/>
                <w:szCs w:val="20"/>
                <w:lang w:eastAsia="en-IN"/>
              </w:rPr>
            </w:pPr>
            <w:ins w:id="233" w:author="Hardik Malhotra" w:date="2023-02-24T18:39:00Z">
              <w:r w:rsidRPr="00CA42E9">
                <w:rPr>
                  <w:rFonts w:ascii="Arial" w:eastAsia="Times New Roman" w:hAnsi="Arial" w:cs="Arial"/>
                  <w:b/>
                  <w:bCs/>
                  <w:color w:val="FFFFFF"/>
                  <w:sz w:val="20"/>
                  <w:szCs w:val="20"/>
                  <w:lang w:eastAsia="en-IN"/>
                </w:rPr>
                <w:t>Unit</w:t>
              </w:r>
            </w:ins>
          </w:p>
        </w:tc>
      </w:tr>
      <w:tr w:rsidR="00CA42E9" w:rsidRPr="00CA42E9" w14:paraId="1C8CE00A" w14:textId="77777777" w:rsidTr="00CA42E9">
        <w:trPr>
          <w:trHeight w:val="193"/>
          <w:ins w:id="234" w:author="Hardik Malhotra" w:date="2023-02-24T18:39:00Z"/>
          <w:trPrChange w:id="235"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36"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5ADE5E58" w14:textId="77777777" w:rsidR="00CA42E9" w:rsidRPr="00CA42E9" w:rsidRDefault="00CA42E9" w:rsidP="00CA42E9">
            <w:pPr>
              <w:spacing w:line="240" w:lineRule="auto"/>
              <w:jc w:val="center"/>
              <w:rPr>
                <w:ins w:id="237" w:author="Hardik Malhotra" w:date="2023-02-24T18:39:00Z"/>
                <w:rFonts w:ascii="Arial" w:eastAsia="Times New Roman" w:hAnsi="Arial" w:cs="Arial"/>
                <w:color w:val="000000"/>
                <w:sz w:val="20"/>
                <w:szCs w:val="20"/>
                <w:lang w:eastAsia="en-IN"/>
              </w:rPr>
            </w:pPr>
            <w:ins w:id="238" w:author="Hardik Malhotra" w:date="2023-02-24T18:39:00Z">
              <w:r w:rsidRPr="00CA42E9">
                <w:rPr>
                  <w:rFonts w:ascii="Arial" w:eastAsia="Times New Roman" w:hAnsi="Arial" w:cs="Arial"/>
                  <w:color w:val="000000"/>
                  <w:sz w:val="20"/>
                  <w:szCs w:val="20"/>
                  <w:lang w:eastAsia="en-IN"/>
                </w:rPr>
                <w:t xml:space="preserve">Ammonium Nitrate </w:t>
              </w:r>
            </w:ins>
          </w:p>
        </w:tc>
        <w:tc>
          <w:tcPr>
            <w:tcW w:w="1708" w:type="dxa"/>
            <w:tcBorders>
              <w:top w:val="nil"/>
              <w:left w:val="nil"/>
              <w:bottom w:val="single" w:sz="8" w:space="0" w:color="auto"/>
              <w:right w:val="single" w:sz="8" w:space="0" w:color="auto"/>
            </w:tcBorders>
            <w:shd w:val="clear" w:color="auto" w:fill="auto"/>
            <w:noWrap/>
            <w:vAlign w:val="center"/>
            <w:hideMark/>
            <w:tcPrChange w:id="239"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FD64132" w14:textId="77777777" w:rsidR="00CA42E9" w:rsidRPr="00CA42E9" w:rsidRDefault="00CA42E9" w:rsidP="00CA42E9">
            <w:pPr>
              <w:spacing w:line="240" w:lineRule="auto"/>
              <w:jc w:val="center"/>
              <w:rPr>
                <w:ins w:id="240" w:author="Hardik Malhotra" w:date="2023-02-24T18:39:00Z"/>
                <w:rFonts w:ascii="Arial" w:eastAsia="Times New Roman" w:hAnsi="Arial" w:cs="Arial"/>
                <w:color w:val="000000"/>
                <w:sz w:val="20"/>
                <w:szCs w:val="20"/>
                <w:lang w:eastAsia="en-IN"/>
              </w:rPr>
            </w:pPr>
            <w:ins w:id="241" w:author="Hardik Malhotra" w:date="2023-02-24T18:39:00Z">
              <w:r w:rsidRPr="00CA42E9">
                <w:rPr>
                  <w:rFonts w:ascii="Arial" w:eastAsia="Times New Roman" w:hAnsi="Arial" w:cs="Arial"/>
                  <w:color w:val="000000"/>
                  <w:sz w:val="20"/>
                  <w:szCs w:val="20"/>
                  <w:lang w:eastAsia="en-IN"/>
                </w:rPr>
                <w:t>99</w:t>
              </w:r>
            </w:ins>
          </w:p>
        </w:tc>
        <w:tc>
          <w:tcPr>
            <w:tcW w:w="2360" w:type="dxa"/>
            <w:tcBorders>
              <w:top w:val="nil"/>
              <w:left w:val="nil"/>
              <w:bottom w:val="single" w:sz="8" w:space="0" w:color="auto"/>
              <w:right w:val="single" w:sz="8" w:space="0" w:color="auto"/>
            </w:tcBorders>
            <w:shd w:val="clear" w:color="auto" w:fill="auto"/>
            <w:noWrap/>
            <w:vAlign w:val="center"/>
            <w:hideMark/>
            <w:tcPrChange w:id="242"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798FCBDD" w14:textId="77777777" w:rsidR="00CA42E9" w:rsidRPr="00CA42E9" w:rsidRDefault="00CA42E9" w:rsidP="00CA42E9">
            <w:pPr>
              <w:spacing w:line="240" w:lineRule="auto"/>
              <w:jc w:val="center"/>
              <w:rPr>
                <w:ins w:id="243" w:author="Hardik Malhotra" w:date="2023-02-24T18:39:00Z"/>
                <w:rFonts w:ascii="Arial" w:eastAsia="Times New Roman" w:hAnsi="Arial" w:cs="Arial"/>
                <w:color w:val="000000"/>
                <w:sz w:val="20"/>
                <w:szCs w:val="20"/>
                <w:lang w:eastAsia="en-IN"/>
              </w:rPr>
            </w:pPr>
            <w:ins w:id="244" w:author="Hardik Malhotra" w:date="2023-02-24T18:39:00Z">
              <w:r w:rsidRPr="00CA42E9">
                <w:rPr>
                  <w:rFonts w:ascii="Arial" w:eastAsia="Times New Roman" w:hAnsi="Arial" w:cs="Arial"/>
                  <w:color w:val="000000"/>
                  <w:sz w:val="20"/>
                  <w:szCs w:val="20"/>
                  <w:lang w:eastAsia="en-IN"/>
                </w:rPr>
                <w:t>% wt. min</w:t>
              </w:r>
            </w:ins>
          </w:p>
        </w:tc>
      </w:tr>
      <w:tr w:rsidR="00CA42E9" w:rsidRPr="00CA42E9" w14:paraId="273B5780" w14:textId="77777777" w:rsidTr="00CA42E9">
        <w:trPr>
          <w:trHeight w:val="193"/>
          <w:ins w:id="245" w:author="Hardik Malhotra" w:date="2023-02-24T18:39:00Z"/>
          <w:trPrChange w:id="246"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47"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637B91C2" w14:textId="77777777" w:rsidR="00CA42E9" w:rsidRPr="00CA42E9" w:rsidRDefault="00CA42E9" w:rsidP="00CA42E9">
            <w:pPr>
              <w:spacing w:line="240" w:lineRule="auto"/>
              <w:jc w:val="center"/>
              <w:rPr>
                <w:ins w:id="248" w:author="Hardik Malhotra" w:date="2023-02-24T18:39:00Z"/>
                <w:rFonts w:ascii="Arial" w:eastAsia="Times New Roman" w:hAnsi="Arial" w:cs="Arial"/>
                <w:color w:val="000000"/>
                <w:sz w:val="20"/>
                <w:szCs w:val="20"/>
                <w:lang w:eastAsia="en-IN"/>
              </w:rPr>
            </w:pPr>
            <w:ins w:id="249" w:author="Hardik Malhotra" w:date="2023-02-24T18:39:00Z">
              <w:r w:rsidRPr="00CA42E9">
                <w:rPr>
                  <w:rFonts w:ascii="Arial" w:eastAsia="Times New Roman" w:hAnsi="Arial" w:cs="Arial"/>
                  <w:color w:val="000000"/>
                  <w:sz w:val="20"/>
                  <w:szCs w:val="20"/>
                  <w:lang w:eastAsia="en-IN"/>
                </w:rPr>
                <w:t>Humidity (H2O)</w:t>
              </w:r>
            </w:ins>
          </w:p>
        </w:tc>
        <w:tc>
          <w:tcPr>
            <w:tcW w:w="1708" w:type="dxa"/>
            <w:tcBorders>
              <w:top w:val="nil"/>
              <w:left w:val="nil"/>
              <w:bottom w:val="single" w:sz="8" w:space="0" w:color="auto"/>
              <w:right w:val="single" w:sz="8" w:space="0" w:color="auto"/>
            </w:tcBorders>
            <w:shd w:val="clear" w:color="auto" w:fill="auto"/>
            <w:noWrap/>
            <w:vAlign w:val="center"/>
            <w:hideMark/>
            <w:tcPrChange w:id="250"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693AD2D" w14:textId="77777777" w:rsidR="00CA42E9" w:rsidRPr="00CA42E9" w:rsidRDefault="00CA42E9" w:rsidP="00CA42E9">
            <w:pPr>
              <w:spacing w:line="240" w:lineRule="auto"/>
              <w:jc w:val="center"/>
              <w:rPr>
                <w:ins w:id="251" w:author="Hardik Malhotra" w:date="2023-02-24T18:39:00Z"/>
                <w:rFonts w:ascii="Arial" w:eastAsia="Times New Roman" w:hAnsi="Arial" w:cs="Arial"/>
                <w:color w:val="000000"/>
                <w:sz w:val="20"/>
                <w:szCs w:val="20"/>
                <w:lang w:eastAsia="en-IN"/>
              </w:rPr>
            </w:pPr>
            <w:ins w:id="252" w:author="Hardik Malhotra" w:date="2023-02-24T18:39:00Z">
              <w:r w:rsidRPr="00CA42E9">
                <w:rPr>
                  <w:rFonts w:ascii="Arial" w:eastAsia="Times New Roman" w:hAnsi="Arial" w:cs="Arial"/>
                  <w:color w:val="000000"/>
                  <w:sz w:val="20"/>
                  <w:szCs w:val="20"/>
                  <w:lang w:eastAsia="en-IN"/>
                </w:rPr>
                <w:t>0.5</w:t>
              </w:r>
            </w:ins>
          </w:p>
        </w:tc>
        <w:tc>
          <w:tcPr>
            <w:tcW w:w="2360" w:type="dxa"/>
            <w:tcBorders>
              <w:top w:val="nil"/>
              <w:left w:val="nil"/>
              <w:bottom w:val="single" w:sz="8" w:space="0" w:color="auto"/>
              <w:right w:val="single" w:sz="8" w:space="0" w:color="auto"/>
            </w:tcBorders>
            <w:shd w:val="clear" w:color="auto" w:fill="auto"/>
            <w:noWrap/>
            <w:vAlign w:val="center"/>
            <w:hideMark/>
            <w:tcPrChange w:id="253"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3A6747D4" w14:textId="77777777" w:rsidR="00CA42E9" w:rsidRPr="00CA42E9" w:rsidRDefault="00CA42E9" w:rsidP="00CA42E9">
            <w:pPr>
              <w:spacing w:line="240" w:lineRule="auto"/>
              <w:jc w:val="center"/>
              <w:rPr>
                <w:ins w:id="254" w:author="Hardik Malhotra" w:date="2023-02-24T18:39:00Z"/>
                <w:rFonts w:ascii="Arial" w:eastAsia="Times New Roman" w:hAnsi="Arial" w:cs="Arial"/>
                <w:color w:val="000000"/>
                <w:sz w:val="20"/>
                <w:szCs w:val="20"/>
                <w:lang w:eastAsia="en-IN"/>
              </w:rPr>
            </w:pPr>
            <w:ins w:id="255" w:author="Hardik Malhotra" w:date="2023-02-24T18:39:00Z">
              <w:r w:rsidRPr="00CA42E9">
                <w:rPr>
                  <w:rFonts w:ascii="Arial" w:eastAsia="Times New Roman" w:hAnsi="Arial" w:cs="Arial"/>
                  <w:color w:val="000000"/>
                  <w:sz w:val="20"/>
                  <w:szCs w:val="20"/>
                  <w:lang w:eastAsia="en-IN"/>
                </w:rPr>
                <w:t>% wt. min</w:t>
              </w:r>
            </w:ins>
          </w:p>
        </w:tc>
      </w:tr>
      <w:tr w:rsidR="00CA42E9" w:rsidRPr="00CA42E9" w14:paraId="685EBA16" w14:textId="77777777" w:rsidTr="00CA42E9">
        <w:trPr>
          <w:trHeight w:val="193"/>
          <w:ins w:id="256" w:author="Hardik Malhotra" w:date="2023-02-24T18:39:00Z"/>
          <w:trPrChange w:id="257"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58"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A9887EB" w14:textId="77777777" w:rsidR="00CA42E9" w:rsidRPr="00CA42E9" w:rsidRDefault="00CA42E9" w:rsidP="00CA42E9">
            <w:pPr>
              <w:spacing w:line="240" w:lineRule="auto"/>
              <w:jc w:val="center"/>
              <w:rPr>
                <w:ins w:id="259" w:author="Hardik Malhotra" w:date="2023-02-24T18:39:00Z"/>
                <w:rFonts w:ascii="Arial" w:eastAsia="Times New Roman" w:hAnsi="Arial" w:cs="Arial"/>
                <w:color w:val="000000"/>
                <w:sz w:val="20"/>
                <w:szCs w:val="20"/>
                <w:lang w:eastAsia="en-IN"/>
              </w:rPr>
            </w:pPr>
            <w:ins w:id="260" w:author="Hardik Malhotra" w:date="2023-02-24T18:39:00Z">
              <w:r w:rsidRPr="00CA42E9">
                <w:rPr>
                  <w:rFonts w:ascii="Arial" w:eastAsia="Times New Roman" w:hAnsi="Arial" w:cs="Arial"/>
                  <w:color w:val="000000"/>
                  <w:sz w:val="20"/>
                  <w:szCs w:val="20"/>
                  <w:lang w:eastAsia="en-IN"/>
                </w:rPr>
                <w:t>Acidic Nature (pH)</w:t>
              </w:r>
            </w:ins>
          </w:p>
        </w:tc>
        <w:tc>
          <w:tcPr>
            <w:tcW w:w="1708" w:type="dxa"/>
            <w:tcBorders>
              <w:top w:val="nil"/>
              <w:left w:val="nil"/>
              <w:bottom w:val="single" w:sz="8" w:space="0" w:color="auto"/>
              <w:right w:val="single" w:sz="8" w:space="0" w:color="auto"/>
            </w:tcBorders>
            <w:shd w:val="clear" w:color="auto" w:fill="auto"/>
            <w:noWrap/>
            <w:vAlign w:val="center"/>
            <w:hideMark/>
            <w:tcPrChange w:id="261"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38A3019D" w14:textId="77777777" w:rsidR="00CA42E9" w:rsidRPr="00CA42E9" w:rsidRDefault="00CA42E9" w:rsidP="00CA42E9">
            <w:pPr>
              <w:spacing w:line="240" w:lineRule="auto"/>
              <w:jc w:val="center"/>
              <w:rPr>
                <w:ins w:id="262" w:author="Hardik Malhotra" w:date="2023-02-24T18:39:00Z"/>
                <w:rFonts w:ascii="Arial" w:eastAsia="Times New Roman" w:hAnsi="Arial" w:cs="Arial"/>
                <w:color w:val="000000"/>
                <w:sz w:val="20"/>
                <w:szCs w:val="20"/>
                <w:lang w:eastAsia="en-IN"/>
              </w:rPr>
            </w:pPr>
            <w:ins w:id="263" w:author="Hardik Malhotra" w:date="2023-02-24T18:39:00Z">
              <w:r w:rsidRPr="00CA42E9">
                <w:rPr>
                  <w:rFonts w:ascii="Arial" w:eastAsia="Times New Roman" w:hAnsi="Arial" w:cs="Arial"/>
                  <w:color w:val="000000"/>
                  <w:sz w:val="20"/>
                  <w:szCs w:val="20"/>
                  <w:lang w:eastAsia="en-IN"/>
                </w:rPr>
                <w:t>4.8</w:t>
              </w:r>
            </w:ins>
          </w:p>
        </w:tc>
        <w:tc>
          <w:tcPr>
            <w:tcW w:w="2360" w:type="dxa"/>
            <w:tcBorders>
              <w:top w:val="nil"/>
              <w:left w:val="nil"/>
              <w:bottom w:val="single" w:sz="8" w:space="0" w:color="auto"/>
              <w:right w:val="single" w:sz="8" w:space="0" w:color="auto"/>
            </w:tcBorders>
            <w:shd w:val="clear" w:color="auto" w:fill="auto"/>
            <w:noWrap/>
            <w:vAlign w:val="center"/>
            <w:hideMark/>
            <w:tcPrChange w:id="264"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6081A333" w14:textId="77777777" w:rsidR="00CA42E9" w:rsidRPr="00CA42E9" w:rsidRDefault="00CA42E9" w:rsidP="00CA42E9">
            <w:pPr>
              <w:spacing w:line="240" w:lineRule="auto"/>
              <w:jc w:val="center"/>
              <w:rPr>
                <w:ins w:id="265" w:author="Hardik Malhotra" w:date="2023-02-24T18:39:00Z"/>
                <w:rFonts w:ascii="Arial" w:eastAsia="Times New Roman" w:hAnsi="Arial" w:cs="Arial"/>
                <w:color w:val="000000"/>
                <w:sz w:val="20"/>
                <w:szCs w:val="20"/>
                <w:lang w:eastAsia="en-IN"/>
              </w:rPr>
            </w:pPr>
            <w:ins w:id="266" w:author="Hardik Malhotra" w:date="2023-02-24T18:39:00Z">
              <w:r w:rsidRPr="00CA42E9">
                <w:rPr>
                  <w:rFonts w:ascii="Arial" w:eastAsia="Times New Roman" w:hAnsi="Arial" w:cs="Arial"/>
                  <w:color w:val="000000"/>
                  <w:sz w:val="20"/>
                  <w:szCs w:val="20"/>
                  <w:lang w:eastAsia="en-IN"/>
                </w:rPr>
                <w:t xml:space="preserve"> -min</w:t>
              </w:r>
            </w:ins>
          </w:p>
        </w:tc>
      </w:tr>
      <w:tr w:rsidR="00CA42E9" w:rsidRPr="00CA42E9" w14:paraId="3CF432C3" w14:textId="77777777" w:rsidTr="00CA42E9">
        <w:trPr>
          <w:trHeight w:val="193"/>
          <w:ins w:id="267" w:author="Hardik Malhotra" w:date="2023-02-24T18:39:00Z"/>
          <w:trPrChange w:id="268"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69"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1515C0AD" w14:textId="77777777" w:rsidR="00CA42E9" w:rsidRPr="00CA42E9" w:rsidRDefault="00CA42E9" w:rsidP="00CA42E9">
            <w:pPr>
              <w:spacing w:line="240" w:lineRule="auto"/>
              <w:jc w:val="center"/>
              <w:rPr>
                <w:ins w:id="270" w:author="Hardik Malhotra" w:date="2023-02-24T18:39:00Z"/>
                <w:rFonts w:ascii="Arial" w:eastAsia="Times New Roman" w:hAnsi="Arial" w:cs="Arial"/>
                <w:color w:val="000000"/>
                <w:sz w:val="20"/>
                <w:szCs w:val="20"/>
                <w:lang w:eastAsia="en-IN"/>
              </w:rPr>
            </w:pPr>
            <w:ins w:id="271" w:author="Hardik Malhotra" w:date="2023-02-24T18:39:00Z">
              <w:r w:rsidRPr="00CA42E9">
                <w:rPr>
                  <w:rFonts w:ascii="Arial" w:eastAsia="Times New Roman" w:hAnsi="Arial" w:cs="Arial"/>
                  <w:color w:val="000000"/>
                  <w:sz w:val="20"/>
                  <w:szCs w:val="20"/>
                  <w:lang w:eastAsia="en-IN"/>
                </w:rPr>
                <w:t>Chloride as Cl</w:t>
              </w:r>
            </w:ins>
          </w:p>
        </w:tc>
        <w:tc>
          <w:tcPr>
            <w:tcW w:w="1708" w:type="dxa"/>
            <w:tcBorders>
              <w:top w:val="nil"/>
              <w:left w:val="nil"/>
              <w:bottom w:val="single" w:sz="8" w:space="0" w:color="auto"/>
              <w:right w:val="single" w:sz="8" w:space="0" w:color="auto"/>
            </w:tcBorders>
            <w:shd w:val="clear" w:color="auto" w:fill="auto"/>
            <w:noWrap/>
            <w:vAlign w:val="center"/>
            <w:hideMark/>
            <w:tcPrChange w:id="272"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7E8D68C9" w14:textId="77777777" w:rsidR="00CA42E9" w:rsidRPr="00CA42E9" w:rsidRDefault="00CA42E9" w:rsidP="00CA42E9">
            <w:pPr>
              <w:spacing w:line="240" w:lineRule="auto"/>
              <w:jc w:val="center"/>
              <w:rPr>
                <w:ins w:id="273" w:author="Hardik Malhotra" w:date="2023-02-24T18:39:00Z"/>
                <w:rFonts w:ascii="Arial" w:eastAsia="Times New Roman" w:hAnsi="Arial" w:cs="Arial"/>
                <w:color w:val="000000"/>
                <w:sz w:val="20"/>
                <w:szCs w:val="20"/>
                <w:lang w:eastAsia="en-IN"/>
              </w:rPr>
            </w:pPr>
            <w:ins w:id="274" w:author="Hardik Malhotra" w:date="2023-02-24T18:39:00Z">
              <w:r w:rsidRPr="00CA42E9">
                <w:rPr>
                  <w:rFonts w:ascii="Arial" w:eastAsia="Times New Roman" w:hAnsi="Arial" w:cs="Arial"/>
                  <w:color w:val="000000"/>
                  <w:sz w:val="20"/>
                  <w:szCs w:val="20"/>
                  <w:lang w:eastAsia="en-IN"/>
                </w:rPr>
                <w:t>10</w:t>
              </w:r>
            </w:ins>
          </w:p>
        </w:tc>
        <w:tc>
          <w:tcPr>
            <w:tcW w:w="2360" w:type="dxa"/>
            <w:tcBorders>
              <w:top w:val="nil"/>
              <w:left w:val="nil"/>
              <w:bottom w:val="single" w:sz="8" w:space="0" w:color="auto"/>
              <w:right w:val="single" w:sz="8" w:space="0" w:color="auto"/>
            </w:tcBorders>
            <w:shd w:val="clear" w:color="auto" w:fill="auto"/>
            <w:noWrap/>
            <w:vAlign w:val="center"/>
            <w:hideMark/>
            <w:tcPrChange w:id="275"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11F9F337" w14:textId="77777777" w:rsidR="00CA42E9" w:rsidRPr="00CA42E9" w:rsidRDefault="00CA42E9" w:rsidP="00CA42E9">
            <w:pPr>
              <w:spacing w:line="240" w:lineRule="auto"/>
              <w:jc w:val="center"/>
              <w:rPr>
                <w:ins w:id="276" w:author="Hardik Malhotra" w:date="2023-02-24T18:39:00Z"/>
                <w:rFonts w:ascii="Arial" w:eastAsia="Times New Roman" w:hAnsi="Arial" w:cs="Arial"/>
                <w:color w:val="000000"/>
                <w:sz w:val="20"/>
                <w:szCs w:val="20"/>
                <w:lang w:eastAsia="en-IN"/>
              </w:rPr>
            </w:pPr>
            <w:ins w:id="277" w:author="Hardik Malhotra" w:date="2023-02-24T18:39:00Z">
              <w:r w:rsidRPr="00CA42E9">
                <w:rPr>
                  <w:rFonts w:ascii="Arial" w:eastAsia="Times New Roman" w:hAnsi="Arial" w:cs="Arial"/>
                  <w:color w:val="000000"/>
                  <w:sz w:val="20"/>
                  <w:szCs w:val="20"/>
                  <w:lang w:eastAsia="en-IN"/>
                </w:rPr>
                <w:t>ppm max</w:t>
              </w:r>
            </w:ins>
          </w:p>
        </w:tc>
      </w:tr>
      <w:tr w:rsidR="00CA42E9" w:rsidRPr="00CA42E9" w14:paraId="6FD0690B" w14:textId="77777777" w:rsidTr="00CA42E9">
        <w:trPr>
          <w:trHeight w:val="193"/>
          <w:ins w:id="278" w:author="Hardik Malhotra" w:date="2023-02-24T18:39:00Z"/>
          <w:trPrChange w:id="279"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80"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7F4C3C00" w14:textId="77777777" w:rsidR="00CA42E9" w:rsidRPr="00CA42E9" w:rsidRDefault="00CA42E9" w:rsidP="00CA42E9">
            <w:pPr>
              <w:spacing w:line="240" w:lineRule="auto"/>
              <w:jc w:val="center"/>
              <w:rPr>
                <w:ins w:id="281" w:author="Hardik Malhotra" w:date="2023-02-24T18:39:00Z"/>
                <w:rFonts w:ascii="Arial" w:eastAsia="Times New Roman" w:hAnsi="Arial" w:cs="Arial"/>
                <w:color w:val="000000"/>
                <w:sz w:val="20"/>
                <w:szCs w:val="20"/>
                <w:lang w:eastAsia="en-IN"/>
              </w:rPr>
            </w:pPr>
            <w:ins w:id="282" w:author="Hardik Malhotra" w:date="2023-02-24T18:39:00Z">
              <w:r w:rsidRPr="00CA42E9">
                <w:rPr>
                  <w:rFonts w:ascii="Arial" w:eastAsia="Times New Roman" w:hAnsi="Arial" w:cs="Arial"/>
                  <w:color w:val="000000"/>
                  <w:sz w:val="20"/>
                  <w:szCs w:val="20"/>
                  <w:lang w:eastAsia="en-IN"/>
                </w:rPr>
                <w:t>Iron as Fe</w:t>
              </w:r>
            </w:ins>
          </w:p>
        </w:tc>
        <w:tc>
          <w:tcPr>
            <w:tcW w:w="1708" w:type="dxa"/>
            <w:tcBorders>
              <w:top w:val="nil"/>
              <w:left w:val="nil"/>
              <w:bottom w:val="single" w:sz="8" w:space="0" w:color="auto"/>
              <w:right w:val="single" w:sz="8" w:space="0" w:color="auto"/>
            </w:tcBorders>
            <w:shd w:val="clear" w:color="auto" w:fill="auto"/>
            <w:noWrap/>
            <w:vAlign w:val="center"/>
            <w:hideMark/>
            <w:tcPrChange w:id="283"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2AA6D20C" w14:textId="77777777" w:rsidR="00CA42E9" w:rsidRPr="00CA42E9" w:rsidRDefault="00CA42E9" w:rsidP="00CA42E9">
            <w:pPr>
              <w:spacing w:line="240" w:lineRule="auto"/>
              <w:jc w:val="center"/>
              <w:rPr>
                <w:ins w:id="284" w:author="Hardik Malhotra" w:date="2023-02-24T18:39:00Z"/>
                <w:rFonts w:ascii="Arial" w:eastAsia="Times New Roman" w:hAnsi="Arial" w:cs="Arial"/>
                <w:color w:val="000000"/>
                <w:sz w:val="20"/>
                <w:szCs w:val="20"/>
                <w:lang w:eastAsia="en-IN"/>
              </w:rPr>
            </w:pPr>
            <w:ins w:id="285" w:author="Hardik Malhotra" w:date="2023-02-24T18:39:00Z">
              <w:r w:rsidRPr="00CA42E9">
                <w:rPr>
                  <w:rFonts w:ascii="Arial" w:eastAsia="Times New Roman" w:hAnsi="Arial" w:cs="Arial"/>
                  <w:color w:val="000000"/>
                  <w:sz w:val="20"/>
                  <w:szCs w:val="20"/>
                  <w:lang w:eastAsia="en-IN"/>
                </w:rPr>
                <w:t>10</w:t>
              </w:r>
            </w:ins>
          </w:p>
        </w:tc>
        <w:tc>
          <w:tcPr>
            <w:tcW w:w="2360" w:type="dxa"/>
            <w:tcBorders>
              <w:top w:val="nil"/>
              <w:left w:val="nil"/>
              <w:bottom w:val="single" w:sz="8" w:space="0" w:color="auto"/>
              <w:right w:val="single" w:sz="8" w:space="0" w:color="auto"/>
            </w:tcBorders>
            <w:shd w:val="clear" w:color="auto" w:fill="auto"/>
            <w:noWrap/>
            <w:vAlign w:val="center"/>
            <w:hideMark/>
            <w:tcPrChange w:id="286"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5CD4EE8C" w14:textId="77777777" w:rsidR="00CA42E9" w:rsidRPr="00CA42E9" w:rsidRDefault="00CA42E9" w:rsidP="00CA42E9">
            <w:pPr>
              <w:spacing w:line="240" w:lineRule="auto"/>
              <w:jc w:val="center"/>
              <w:rPr>
                <w:ins w:id="287" w:author="Hardik Malhotra" w:date="2023-02-24T18:39:00Z"/>
                <w:rFonts w:ascii="Arial" w:eastAsia="Times New Roman" w:hAnsi="Arial" w:cs="Arial"/>
                <w:color w:val="000000"/>
                <w:sz w:val="20"/>
                <w:szCs w:val="20"/>
                <w:lang w:eastAsia="en-IN"/>
              </w:rPr>
            </w:pPr>
            <w:ins w:id="288" w:author="Hardik Malhotra" w:date="2023-02-24T18:39:00Z">
              <w:r w:rsidRPr="00CA42E9">
                <w:rPr>
                  <w:rFonts w:ascii="Arial" w:eastAsia="Times New Roman" w:hAnsi="Arial" w:cs="Arial"/>
                  <w:color w:val="000000"/>
                  <w:sz w:val="20"/>
                  <w:szCs w:val="20"/>
                  <w:lang w:eastAsia="en-IN"/>
                </w:rPr>
                <w:t>ppm max</w:t>
              </w:r>
            </w:ins>
          </w:p>
        </w:tc>
      </w:tr>
      <w:tr w:rsidR="00CA42E9" w:rsidRPr="00CA42E9" w14:paraId="1A0A722C" w14:textId="77777777" w:rsidTr="00CA42E9">
        <w:trPr>
          <w:trHeight w:val="193"/>
          <w:ins w:id="289" w:author="Hardik Malhotra" w:date="2023-02-24T18:39:00Z"/>
          <w:trPrChange w:id="290" w:author="Hardik Malhotra" w:date="2023-02-24T18:39:00Z">
            <w:trPr>
              <w:trHeight w:val="315"/>
            </w:trPr>
          </w:trPrChange>
        </w:trPr>
        <w:tc>
          <w:tcPr>
            <w:tcW w:w="4996" w:type="dxa"/>
            <w:tcBorders>
              <w:top w:val="nil"/>
              <w:left w:val="single" w:sz="8" w:space="0" w:color="auto"/>
              <w:bottom w:val="single" w:sz="8" w:space="0" w:color="auto"/>
              <w:right w:val="single" w:sz="8" w:space="0" w:color="auto"/>
            </w:tcBorders>
            <w:shd w:val="clear" w:color="auto" w:fill="auto"/>
            <w:noWrap/>
            <w:vAlign w:val="center"/>
            <w:hideMark/>
            <w:tcPrChange w:id="291" w:author="Hardik Malhotra" w:date="2023-02-24T18:39:00Z">
              <w:tcPr>
                <w:tcW w:w="2193"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95AB253" w14:textId="77777777" w:rsidR="00CA42E9" w:rsidRPr="00CA42E9" w:rsidRDefault="00CA42E9" w:rsidP="00CA42E9">
            <w:pPr>
              <w:spacing w:line="240" w:lineRule="auto"/>
              <w:jc w:val="center"/>
              <w:rPr>
                <w:ins w:id="292" w:author="Hardik Malhotra" w:date="2023-02-24T18:39:00Z"/>
                <w:rFonts w:ascii="Arial" w:eastAsia="Times New Roman" w:hAnsi="Arial" w:cs="Arial"/>
                <w:color w:val="000000"/>
                <w:sz w:val="20"/>
                <w:szCs w:val="20"/>
                <w:lang w:eastAsia="en-IN"/>
              </w:rPr>
            </w:pPr>
            <w:ins w:id="293" w:author="Hardik Malhotra" w:date="2023-02-24T18:39:00Z">
              <w:r w:rsidRPr="00CA42E9">
                <w:rPr>
                  <w:rFonts w:ascii="Arial" w:eastAsia="Times New Roman" w:hAnsi="Arial" w:cs="Arial"/>
                  <w:color w:val="000000"/>
                  <w:sz w:val="20"/>
                  <w:szCs w:val="20"/>
                  <w:lang w:eastAsia="en-IN"/>
                </w:rPr>
                <w:t>Sulphates as H2SO4</w:t>
              </w:r>
            </w:ins>
          </w:p>
        </w:tc>
        <w:tc>
          <w:tcPr>
            <w:tcW w:w="1708" w:type="dxa"/>
            <w:tcBorders>
              <w:top w:val="nil"/>
              <w:left w:val="nil"/>
              <w:bottom w:val="single" w:sz="8" w:space="0" w:color="auto"/>
              <w:right w:val="single" w:sz="8" w:space="0" w:color="auto"/>
            </w:tcBorders>
            <w:shd w:val="clear" w:color="auto" w:fill="auto"/>
            <w:noWrap/>
            <w:vAlign w:val="center"/>
            <w:hideMark/>
            <w:tcPrChange w:id="294" w:author="Hardik Malhotra" w:date="2023-02-24T18:39:00Z">
              <w:tcPr>
                <w:tcW w:w="651" w:type="dxa"/>
                <w:tcBorders>
                  <w:top w:val="nil"/>
                  <w:left w:val="nil"/>
                  <w:bottom w:val="single" w:sz="8" w:space="0" w:color="auto"/>
                  <w:right w:val="single" w:sz="8" w:space="0" w:color="auto"/>
                </w:tcBorders>
                <w:shd w:val="clear" w:color="auto" w:fill="auto"/>
                <w:noWrap/>
                <w:vAlign w:val="center"/>
                <w:hideMark/>
              </w:tcPr>
            </w:tcPrChange>
          </w:tcPr>
          <w:p w14:paraId="1777E037" w14:textId="77777777" w:rsidR="00CA42E9" w:rsidRPr="00CA42E9" w:rsidRDefault="00CA42E9" w:rsidP="00CA42E9">
            <w:pPr>
              <w:spacing w:line="240" w:lineRule="auto"/>
              <w:jc w:val="center"/>
              <w:rPr>
                <w:ins w:id="295" w:author="Hardik Malhotra" w:date="2023-02-24T18:39:00Z"/>
                <w:rFonts w:ascii="Arial" w:eastAsia="Times New Roman" w:hAnsi="Arial" w:cs="Arial"/>
                <w:color w:val="000000"/>
                <w:sz w:val="20"/>
                <w:szCs w:val="20"/>
                <w:lang w:eastAsia="en-IN"/>
              </w:rPr>
            </w:pPr>
            <w:ins w:id="296" w:author="Hardik Malhotra" w:date="2023-02-24T18:39:00Z">
              <w:r w:rsidRPr="00CA42E9">
                <w:rPr>
                  <w:rFonts w:ascii="Arial" w:eastAsia="Times New Roman" w:hAnsi="Arial" w:cs="Arial"/>
                  <w:color w:val="000000"/>
                  <w:sz w:val="20"/>
                  <w:szCs w:val="20"/>
                  <w:lang w:eastAsia="en-IN"/>
                </w:rPr>
                <w:t>15</w:t>
              </w:r>
            </w:ins>
          </w:p>
        </w:tc>
        <w:tc>
          <w:tcPr>
            <w:tcW w:w="2360" w:type="dxa"/>
            <w:tcBorders>
              <w:top w:val="nil"/>
              <w:left w:val="nil"/>
              <w:bottom w:val="single" w:sz="8" w:space="0" w:color="auto"/>
              <w:right w:val="single" w:sz="8" w:space="0" w:color="auto"/>
            </w:tcBorders>
            <w:shd w:val="clear" w:color="auto" w:fill="auto"/>
            <w:noWrap/>
            <w:vAlign w:val="center"/>
            <w:hideMark/>
            <w:tcPrChange w:id="297" w:author="Hardik Malhotra" w:date="2023-02-24T18:39:00Z">
              <w:tcPr>
                <w:tcW w:w="1036" w:type="dxa"/>
                <w:tcBorders>
                  <w:top w:val="nil"/>
                  <w:left w:val="nil"/>
                  <w:bottom w:val="single" w:sz="8" w:space="0" w:color="auto"/>
                  <w:right w:val="single" w:sz="8" w:space="0" w:color="auto"/>
                </w:tcBorders>
                <w:shd w:val="clear" w:color="auto" w:fill="auto"/>
                <w:noWrap/>
                <w:vAlign w:val="center"/>
                <w:hideMark/>
              </w:tcPr>
            </w:tcPrChange>
          </w:tcPr>
          <w:p w14:paraId="6CE14B16" w14:textId="77777777" w:rsidR="00CA42E9" w:rsidRPr="00CA42E9" w:rsidRDefault="00CA42E9" w:rsidP="00CA42E9">
            <w:pPr>
              <w:spacing w:line="240" w:lineRule="auto"/>
              <w:jc w:val="center"/>
              <w:rPr>
                <w:ins w:id="298" w:author="Hardik Malhotra" w:date="2023-02-24T18:39:00Z"/>
                <w:rFonts w:ascii="Arial" w:eastAsia="Times New Roman" w:hAnsi="Arial" w:cs="Arial"/>
                <w:color w:val="000000"/>
                <w:sz w:val="20"/>
                <w:szCs w:val="20"/>
                <w:lang w:eastAsia="en-IN"/>
              </w:rPr>
            </w:pPr>
            <w:ins w:id="299" w:author="Hardik Malhotra" w:date="2023-02-24T18:39:00Z">
              <w:r w:rsidRPr="00CA42E9">
                <w:rPr>
                  <w:rFonts w:ascii="Arial" w:eastAsia="Times New Roman" w:hAnsi="Arial" w:cs="Arial"/>
                  <w:color w:val="000000"/>
                  <w:sz w:val="20"/>
                  <w:szCs w:val="20"/>
                  <w:lang w:eastAsia="en-IN"/>
                </w:rPr>
                <w:t>ppm max</w:t>
              </w:r>
            </w:ins>
          </w:p>
        </w:tc>
      </w:tr>
    </w:tbl>
    <w:p w14:paraId="6C93A911" w14:textId="65C303B0" w:rsidR="00CA42E9" w:rsidRDefault="00CA42E9" w:rsidP="007126BE">
      <w:pPr>
        <w:rPr>
          <w:ins w:id="300" w:author="Hardik Malhotra" w:date="2023-02-24T18:37:00Z"/>
        </w:rPr>
      </w:pPr>
    </w:p>
    <w:tbl>
      <w:tblPr>
        <w:tblW w:w="9045" w:type="dxa"/>
        <w:tblLook w:val="04A0" w:firstRow="1" w:lastRow="0" w:firstColumn="1" w:lastColumn="0" w:noHBand="0" w:noVBand="1"/>
        <w:tblPrChange w:id="301" w:author="Hardik Malhotra" w:date="2023-02-24T18:40:00Z">
          <w:tblPr>
            <w:tblW w:w="3740" w:type="dxa"/>
            <w:tblLook w:val="04A0" w:firstRow="1" w:lastRow="0" w:firstColumn="1" w:lastColumn="0" w:noHBand="0" w:noVBand="1"/>
          </w:tblPr>
        </w:tblPrChange>
      </w:tblPr>
      <w:tblGrid>
        <w:gridCol w:w="4745"/>
        <w:gridCol w:w="1775"/>
        <w:gridCol w:w="2525"/>
        <w:tblGridChange w:id="302">
          <w:tblGrid>
            <w:gridCol w:w="2004"/>
            <w:gridCol w:w="750"/>
            <w:gridCol w:w="1066"/>
          </w:tblGrid>
        </w:tblGridChange>
      </w:tblGrid>
      <w:tr w:rsidR="00CA42E9" w:rsidRPr="00CA42E9" w14:paraId="0254D71A" w14:textId="77777777" w:rsidTr="00CA42E9">
        <w:trPr>
          <w:trHeight w:val="217"/>
          <w:ins w:id="303" w:author="Hardik Malhotra" w:date="2023-02-24T18:40:00Z"/>
          <w:trPrChange w:id="304" w:author="Hardik Malhotra" w:date="2023-02-24T18:40:00Z">
            <w:trPr>
              <w:trHeight w:val="315"/>
            </w:trPr>
          </w:trPrChange>
        </w:trPr>
        <w:tc>
          <w:tcPr>
            <w:tcW w:w="9045"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Change w:id="305" w:author="Hardik Malhotra" w:date="2023-02-24T18:40:00Z">
              <w:tcPr>
                <w:tcW w:w="3740" w:type="dxa"/>
                <w:gridSpan w:val="3"/>
                <w:tcBorders>
                  <w:top w:val="single" w:sz="8" w:space="0" w:color="auto"/>
                  <w:left w:val="single" w:sz="8" w:space="0" w:color="auto"/>
                  <w:bottom w:val="single" w:sz="8" w:space="0" w:color="auto"/>
                  <w:right w:val="single" w:sz="8" w:space="0" w:color="000000"/>
                </w:tcBorders>
                <w:shd w:val="clear" w:color="000000" w:fill="000000"/>
                <w:noWrap/>
                <w:vAlign w:val="center"/>
                <w:hideMark/>
              </w:tcPr>
            </w:tcPrChange>
          </w:tcPr>
          <w:p w14:paraId="0FB087C2" w14:textId="77777777" w:rsidR="00CA42E9" w:rsidRPr="00CA42E9" w:rsidRDefault="00CA42E9" w:rsidP="00CA42E9">
            <w:pPr>
              <w:spacing w:line="240" w:lineRule="auto"/>
              <w:jc w:val="center"/>
              <w:rPr>
                <w:ins w:id="306" w:author="Hardik Malhotra" w:date="2023-02-24T18:40:00Z"/>
                <w:rFonts w:ascii="Arial" w:eastAsia="Times New Roman" w:hAnsi="Arial" w:cs="Arial"/>
                <w:b/>
                <w:bCs/>
                <w:color w:val="FFFFFF"/>
                <w:sz w:val="20"/>
                <w:szCs w:val="20"/>
                <w:lang w:eastAsia="en-IN"/>
              </w:rPr>
            </w:pPr>
            <w:ins w:id="307" w:author="Hardik Malhotra" w:date="2023-02-24T18:40:00Z">
              <w:r w:rsidRPr="00CA42E9">
                <w:rPr>
                  <w:rFonts w:ascii="Arial" w:eastAsia="Times New Roman" w:hAnsi="Arial" w:cs="Arial"/>
                  <w:b/>
                  <w:bCs/>
                  <w:color w:val="FFFFFF"/>
                  <w:sz w:val="20"/>
                  <w:szCs w:val="20"/>
                  <w:lang w:eastAsia="en-IN"/>
                </w:rPr>
                <w:t>Ammonium Nitrate Melt</w:t>
              </w:r>
            </w:ins>
          </w:p>
        </w:tc>
      </w:tr>
      <w:tr w:rsidR="00CA42E9" w:rsidRPr="00CA42E9" w14:paraId="431C2A72" w14:textId="77777777" w:rsidTr="00CA42E9">
        <w:trPr>
          <w:trHeight w:val="217"/>
          <w:ins w:id="308" w:author="Hardik Malhotra" w:date="2023-02-24T18:40:00Z"/>
          <w:trPrChange w:id="309"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000000" w:fill="000000"/>
            <w:noWrap/>
            <w:vAlign w:val="center"/>
            <w:hideMark/>
            <w:tcPrChange w:id="310" w:author="Hardik Malhotra" w:date="2023-02-24T18:40:00Z">
              <w:tcPr>
                <w:tcW w:w="2004" w:type="dxa"/>
                <w:tcBorders>
                  <w:top w:val="nil"/>
                  <w:left w:val="single" w:sz="8" w:space="0" w:color="auto"/>
                  <w:bottom w:val="single" w:sz="8" w:space="0" w:color="auto"/>
                  <w:right w:val="single" w:sz="8" w:space="0" w:color="auto"/>
                </w:tcBorders>
                <w:shd w:val="clear" w:color="000000" w:fill="000000"/>
                <w:noWrap/>
                <w:vAlign w:val="center"/>
                <w:hideMark/>
              </w:tcPr>
            </w:tcPrChange>
          </w:tcPr>
          <w:p w14:paraId="0BCCA7B6" w14:textId="77777777" w:rsidR="00CA42E9" w:rsidRPr="00CA42E9" w:rsidRDefault="00CA42E9" w:rsidP="00CA42E9">
            <w:pPr>
              <w:spacing w:line="240" w:lineRule="auto"/>
              <w:jc w:val="center"/>
              <w:rPr>
                <w:ins w:id="311" w:author="Hardik Malhotra" w:date="2023-02-24T18:40:00Z"/>
                <w:rFonts w:ascii="Arial" w:eastAsia="Times New Roman" w:hAnsi="Arial" w:cs="Arial"/>
                <w:b/>
                <w:bCs/>
                <w:color w:val="FFFFFF"/>
                <w:sz w:val="20"/>
                <w:szCs w:val="20"/>
                <w:lang w:eastAsia="en-IN"/>
              </w:rPr>
            </w:pPr>
            <w:ins w:id="312" w:author="Hardik Malhotra" w:date="2023-02-24T18:40:00Z">
              <w:r w:rsidRPr="00CA42E9">
                <w:rPr>
                  <w:rFonts w:ascii="Arial" w:eastAsia="Times New Roman" w:hAnsi="Arial" w:cs="Arial"/>
                  <w:b/>
                  <w:bCs/>
                  <w:color w:val="FFFFFF"/>
                  <w:sz w:val="20"/>
                  <w:szCs w:val="20"/>
                  <w:lang w:eastAsia="en-IN"/>
                </w:rPr>
                <w:t>Description</w:t>
              </w:r>
            </w:ins>
          </w:p>
        </w:tc>
        <w:tc>
          <w:tcPr>
            <w:tcW w:w="1775" w:type="dxa"/>
            <w:tcBorders>
              <w:top w:val="nil"/>
              <w:left w:val="nil"/>
              <w:bottom w:val="single" w:sz="8" w:space="0" w:color="auto"/>
              <w:right w:val="single" w:sz="8" w:space="0" w:color="auto"/>
            </w:tcBorders>
            <w:shd w:val="clear" w:color="000000" w:fill="000000"/>
            <w:noWrap/>
            <w:vAlign w:val="center"/>
            <w:hideMark/>
            <w:tcPrChange w:id="313" w:author="Hardik Malhotra" w:date="2023-02-24T18:40:00Z">
              <w:tcPr>
                <w:tcW w:w="670" w:type="dxa"/>
                <w:tcBorders>
                  <w:top w:val="nil"/>
                  <w:left w:val="nil"/>
                  <w:bottom w:val="single" w:sz="8" w:space="0" w:color="auto"/>
                  <w:right w:val="single" w:sz="8" w:space="0" w:color="auto"/>
                </w:tcBorders>
                <w:shd w:val="clear" w:color="000000" w:fill="000000"/>
                <w:noWrap/>
                <w:vAlign w:val="center"/>
                <w:hideMark/>
              </w:tcPr>
            </w:tcPrChange>
          </w:tcPr>
          <w:p w14:paraId="454AAB7D" w14:textId="77777777" w:rsidR="00CA42E9" w:rsidRPr="00CA42E9" w:rsidRDefault="00CA42E9" w:rsidP="00CA42E9">
            <w:pPr>
              <w:spacing w:line="240" w:lineRule="auto"/>
              <w:jc w:val="center"/>
              <w:rPr>
                <w:ins w:id="314" w:author="Hardik Malhotra" w:date="2023-02-24T18:40:00Z"/>
                <w:rFonts w:ascii="Arial" w:eastAsia="Times New Roman" w:hAnsi="Arial" w:cs="Arial"/>
                <w:b/>
                <w:bCs/>
                <w:color w:val="FFFFFF"/>
                <w:sz w:val="20"/>
                <w:szCs w:val="20"/>
                <w:lang w:eastAsia="en-IN"/>
              </w:rPr>
            </w:pPr>
            <w:ins w:id="315" w:author="Hardik Malhotra" w:date="2023-02-24T18:40:00Z">
              <w:r w:rsidRPr="00CA42E9">
                <w:rPr>
                  <w:rFonts w:ascii="Arial" w:eastAsia="Times New Roman" w:hAnsi="Arial" w:cs="Arial"/>
                  <w:b/>
                  <w:bCs/>
                  <w:color w:val="FFFFFF"/>
                  <w:sz w:val="20"/>
                  <w:szCs w:val="20"/>
                  <w:lang w:eastAsia="en-IN"/>
                </w:rPr>
                <w:t>Value</w:t>
              </w:r>
            </w:ins>
          </w:p>
        </w:tc>
        <w:tc>
          <w:tcPr>
            <w:tcW w:w="2524" w:type="dxa"/>
            <w:tcBorders>
              <w:top w:val="nil"/>
              <w:left w:val="nil"/>
              <w:bottom w:val="single" w:sz="8" w:space="0" w:color="auto"/>
              <w:right w:val="single" w:sz="8" w:space="0" w:color="auto"/>
            </w:tcBorders>
            <w:shd w:val="clear" w:color="000000" w:fill="000000"/>
            <w:noWrap/>
            <w:vAlign w:val="center"/>
            <w:hideMark/>
            <w:tcPrChange w:id="316" w:author="Hardik Malhotra" w:date="2023-02-24T18:40:00Z">
              <w:tcPr>
                <w:tcW w:w="1066" w:type="dxa"/>
                <w:tcBorders>
                  <w:top w:val="nil"/>
                  <w:left w:val="nil"/>
                  <w:bottom w:val="single" w:sz="8" w:space="0" w:color="auto"/>
                  <w:right w:val="single" w:sz="8" w:space="0" w:color="auto"/>
                </w:tcBorders>
                <w:shd w:val="clear" w:color="000000" w:fill="000000"/>
                <w:noWrap/>
                <w:vAlign w:val="center"/>
                <w:hideMark/>
              </w:tcPr>
            </w:tcPrChange>
          </w:tcPr>
          <w:p w14:paraId="5CA1B7FC" w14:textId="77777777" w:rsidR="00CA42E9" w:rsidRPr="00CA42E9" w:rsidRDefault="00CA42E9" w:rsidP="00CA42E9">
            <w:pPr>
              <w:spacing w:line="240" w:lineRule="auto"/>
              <w:jc w:val="center"/>
              <w:rPr>
                <w:ins w:id="317" w:author="Hardik Malhotra" w:date="2023-02-24T18:40:00Z"/>
                <w:rFonts w:ascii="Arial" w:eastAsia="Times New Roman" w:hAnsi="Arial" w:cs="Arial"/>
                <w:b/>
                <w:bCs/>
                <w:color w:val="FFFFFF"/>
                <w:sz w:val="20"/>
                <w:szCs w:val="20"/>
                <w:lang w:eastAsia="en-IN"/>
              </w:rPr>
            </w:pPr>
            <w:ins w:id="318" w:author="Hardik Malhotra" w:date="2023-02-24T18:40:00Z">
              <w:r w:rsidRPr="00CA42E9">
                <w:rPr>
                  <w:rFonts w:ascii="Arial" w:eastAsia="Times New Roman" w:hAnsi="Arial" w:cs="Arial"/>
                  <w:b/>
                  <w:bCs/>
                  <w:color w:val="FFFFFF"/>
                  <w:sz w:val="20"/>
                  <w:szCs w:val="20"/>
                  <w:lang w:eastAsia="en-IN"/>
                </w:rPr>
                <w:t>Unit</w:t>
              </w:r>
            </w:ins>
          </w:p>
        </w:tc>
      </w:tr>
      <w:tr w:rsidR="00CA42E9" w:rsidRPr="00CA42E9" w14:paraId="7B5ECC72" w14:textId="77777777" w:rsidTr="00CA42E9">
        <w:trPr>
          <w:trHeight w:val="217"/>
          <w:ins w:id="319" w:author="Hardik Malhotra" w:date="2023-02-24T18:40:00Z"/>
          <w:trPrChange w:id="320"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21"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2A952079" w14:textId="77777777" w:rsidR="00CA42E9" w:rsidRPr="00CA42E9" w:rsidRDefault="00CA42E9" w:rsidP="00CA42E9">
            <w:pPr>
              <w:spacing w:line="240" w:lineRule="auto"/>
              <w:jc w:val="center"/>
              <w:rPr>
                <w:ins w:id="322" w:author="Hardik Malhotra" w:date="2023-02-24T18:40:00Z"/>
                <w:rFonts w:ascii="Arial" w:eastAsia="Times New Roman" w:hAnsi="Arial" w:cs="Arial"/>
                <w:color w:val="000000"/>
                <w:sz w:val="20"/>
                <w:szCs w:val="20"/>
                <w:lang w:eastAsia="en-IN"/>
              </w:rPr>
            </w:pPr>
            <w:ins w:id="323" w:author="Hardik Malhotra" w:date="2023-02-24T18:40:00Z">
              <w:r w:rsidRPr="00CA42E9">
                <w:rPr>
                  <w:rFonts w:ascii="Arial" w:eastAsia="Times New Roman" w:hAnsi="Arial" w:cs="Arial"/>
                  <w:color w:val="000000"/>
                  <w:sz w:val="20"/>
                  <w:szCs w:val="20"/>
                  <w:lang w:eastAsia="en-IN"/>
                </w:rPr>
                <w:t xml:space="preserve">Ammonium Nitrate </w:t>
              </w:r>
            </w:ins>
          </w:p>
        </w:tc>
        <w:tc>
          <w:tcPr>
            <w:tcW w:w="1775" w:type="dxa"/>
            <w:tcBorders>
              <w:top w:val="nil"/>
              <w:left w:val="nil"/>
              <w:bottom w:val="single" w:sz="8" w:space="0" w:color="auto"/>
              <w:right w:val="single" w:sz="8" w:space="0" w:color="auto"/>
            </w:tcBorders>
            <w:shd w:val="clear" w:color="auto" w:fill="auto"/>
            <w:noWrap/>
            <w:vAlign w:val="center"/>
            <w:hideMark/>
            <w:tcPrChange w:id="324"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360B7941" w14:textId="77777777" w:rsidR="00CA42E9" w:rsidRPr="00CA42E9" w:rsidRDefault="00CA42E9" w:rsidP="00CA42E9">
            <w:pPr>
              <w:spacing w:line="240" w:lineRule="auto"/>
              <w:jc w:val="center"/>
              <w:rPr>
                <w:ins w:id="325" w:author="Hardik Malhotra" w:date="2023-02-24T18:40:00Z"/>
                <w:rFonts w:ascii="Arial" w:eastAsia="Times New Roman" w:hAnsi="Arial" w:cs="Arial"/>
                <w:color w:val="000000"/>
                <w:sz w:val="20"/>
                <w:szCs w:val="20"/>
                <w:lang w:eastAsia="en-IN"/>
              </w:rPr>
            </w:pPr>
            <w:ins w:id="326" w:author="Hardik Malhotra" w:date="2023-02-24T18:40:00Z">
              <w:r w:rsidRPr="00CA42E9">
                <w:rPr>
                  <w:rFonts w:ascii="Arial" w:eastAsia="Times New Roman" w:hAnsi="Arial" w:cs="Arial"/>
                  <w:color w:val="000000"/>
                  <w:sz w:val="20"/>
                  <w:szCs w:val="20"/>
                  <w:lang w:eastAsia="en-IN"/>
                </w:rPr>
                <w:t>84-86</w:t>
              </w:r>
            </w:ins>
          </w:p>
        </w:tc>
        <w:tc>
          <w:tcPr>
            <w:tcW w:w="2524" w:type="dxa"/>
            <w:tcBorders>
              <w:top w:val="nil"/>
              <w:left w:val="nil"/>
              <w:bottom w:val="single" w:sz="8" w:space="0" w:color="auto"/>
              <w:right w:val="single" w:sz="8" w:space="0" w:color="auto"/>
            </w:tcBorders>
            <w:shd w:val="clear" w:color="auto" w:fill="auto"/>
            <w:noWrap/>
            <w:vAlign w:val="center"/>
            <w:hideMark/>
            <w:tcPrChange w:id="327"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71378E66" w14:textId="77777777" w:rsidR="00CA42E9" w:rsidRPr="00CA42E9" w:rsidRDefault="00CA42E9" w:rsidP="00CA42E9">
            <w:pPr>
              <w:spacing w:line="240" w:lineRule="auto"/>
              <w:jc w:val="center"/>
              <w:rPr>
                <w:ins w:id="328" w:author="Hardik Malhotra" w:date="2023-02-24T18:40:00Z"/>
                <w:rFonts w:ascii="Arial" w:eastAsia="Times New Roman" w:hAnsi="Arial" w:cs="Arial"/>
                <w:color w:val="000000"/>
                <w:sz w:val="20"/>
                <w:szCs w:val="20"/>
                <w:lang w:eastAsia="en-IN"/>
              </w:rPr>
            </w:pPr>
            <w:ins w:id="329" w:author="Hardik Malhotra" w:date="2023-02-24T18:40:00Z">
              <w:r w:rsidRPr="00CA42E9">
                <w:rPr>
                  <w:rFonts w:ascii="Arial" w:eastAsia="Times New Roman" w:hAnsi="Arial" w:cs="Arial"/>
                  <w:color w:val="000000"/>
                  <w:sz w:val="20"/>
                  <w:szCs w:val="20"/>
                  <w:lang w:eastAsia="en-IN"/>
                </w:rPr>
                <w:t>% wt. min</w:t>
              </w:r>
            </w:ins>
          </w:p>
        </w:tc>
      </w:tr>
      <w:tr w:rsidR="00CA42E9" w:rsidRPr="00CA42E9" w14:paraId="2C7241CD" w14:textId="77777777" w:rsidTr="00CA42E9">
        <w:trPr>
          <w:trHeight w:val="217"/>
          <w:ins w:id="330" w:author="Hardik Malhotra" w:date="2023-02-24T18:40:00Z"/>
          <w:trPrChange w:id="331"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32"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7ED6391B" w14:textId="77777777" w:rsidR="00CA42E9" w:rsidRPr="00CA42E9" w:rsidRDefault="00CA42E9" w:rsidP="00CA42E9">
            <w:pPr>
              <w:spacing w:line="240" w:lineRule="auto"/>
              <w:jc w:val="center"/>
              <w:rPr>
                <w:ins w:id="333" w:author="Hardik Malhotra" w:date="2023-02-24T18:40:00Z"/>
                <w:rFonts w:ascii="Arial" w:eastAsia="Times New Roman" w:hAnsi="Arial" w:cs="Arial"/>
                <w:color w:val="000000"/>
                <w:sz w:val="20"/>
                <w:szCs w:val="20"/>
                <w:lang w:eastAsia="en-IN"/>
              </w:rPr>
            </w:pPr>
            <w:ins w:id="334" w:author="Hardik Malhotra" w:date="2023-02-24T18:40:00Z">
              <w:r w:rsidRPr="00CA42E9">
                <w:rPr>
                  <w:rFonts w:ascii="Arial" w:eastAsia="Times New Roman" w:hAnsi="Arial" w:cs="Arial"/>
                  <w:color w:val="000000"/>
                  <w:sz w:val="20"/>
                  <w:szCs w:val="20"/>
                  <w:lang w:eastAsia="en-IN"/>
                </w:rPr>
                <w:t>Humidity (H2O)</w:t>
              </w:r>
            </w:ins>
          </w:p>
        </w:tc>
        <w:tc>
          <w:tcPr>
            <w:tcW w:w="1775" w:type="dxa"/>
            <w:tcBorders>
              <w:top w:val="nil"/>
              <w:left w:val="nil"/>
              <w:bottom w:val="single" w:sz="8" w:space="0" w:color="auto"/>
              <w:right w:val="single" w:sz="8" w:space="0" w:color="auto"/>
            </w:tcBorders>
            <w:shd w:val="clear" w:color="auto" w:fill="auto"/>
            <w:noWrap/>
            <w:vAlign w:val="center"/>
            <w:hideMark/>
            <w:tcPrChange w:id="335"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7B59BF36" w14:textId="77777777" w:rsidR="00CA42E9" w:rsidRPr="00CA42E9" w:rsidRDefault="00CA42E9" w:rsidP="00CA42E9">
            <w:pPr>
              <w:spacing w:line="240" w:lineRule="auto"/>
              <w:jc w:val="center"/>
              <w:rPr>
                <w:ins w:id="336" w:author="Hardik Malhotra" w:date="2023-02-24T18:40:00Z"/>
                <w:rFonts w:ascii="Arial" w:eastAsia="Times New Roman" w:hAnsi="Arial" w:cs="Arial"/>
                <w:color w:val="000000"/>
                <w:sz w:val="20"/>
                <w:szCs w:val="20"/>
                <w:lang w:eastAsia="en-IN"/>
              </w:rPr>
            </w:pPr>
            <w:ins w:id="337" w:author="Hardik Malhotra" w:date="2023-02-24T18:40:00Z">
              <w:r w:rsidRPr="00CA42E9">
                <w:rPr>
                  <w:rFonts w:ascii="Arial" w:eastAsia="Times New Roman" w:hAnsi="Arial" w:cs="Arial"/>
                  <w:color w:val="000000"/>
                  <w:sz w:val="20"/>
                  <w:szCs w:val="20"/>
                  <w:lang w:eastAsia="en-IN"/>
                </w:rPr>
                <w:t>14-16</w:t>
              </w:r>
            </w:ins>
          </w:p>
        </w:tc>
        <w:tc>
          <w:tcPr>
            <w:tcW w:w="2524" w:type="dxa"/>
            <w:tcBorders>
              <w:top w:val="nil"/>
              <w:left w:val="nil"/>
              <w:bottom w:val="single" w:sz="8" w:space="0" w:color="auto"/>
              <w:right w:val="single" w:sz="8" w:space="0" w:color="auto"/>
            </w:tcBorders>
            <w:shd w:val="clear" w:color="auto" w:fill="auto"/>
            <w:noWrap/>
            <w:vAlign w:val="center"/>
            <w:hideMark/>
            <w:tcPrChange w:id="338"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3D0964F1" w14:textId="77777777" w:rsidR="00CA42E9" w:rsidRPr="00CA42E9" w:rsidRDefault="00CA42E9" w:rsidP="00CA42E9">
            <w:pPr>
              <w:spacing w:line="240" w:lineRule="auto"/>
              <w:jc w:val="center"/>
              <w:rPr>
                <w:ins w:id="339" w:author="Hardik Malhotra" w:date="2023-02-24T18:40:00Z"/>
                <w:rFonts w:ascii="Arial" w:eastAsia="Times New Roman" w:hAnsi="Arial" w:cs="Arial"/>
                <w:color w:val="000000"/>
                <w:sz w:val="20"/>
                <w:szCs w:val="20"/>
                <w:lang w:eastAsia="en-IN"/>
              </w:rPr>
            </w:pPr>
            <w:ins w:id="340" w:author="Hardik Malhotra" w:date="2023-02-24T18:40:00Z">
              <w:r w:rsidRPr="00CA42E9">
                <w:rPr>
                  <w:rFonts w:ascii="Arial" w:eastAsia="Times New Roman" w:hAnsi="Arial" w:cs="Arial"/>
                  <w:color w:val="000000"/>
                  <w:sz w:val="20"/>
                  <w:szCs w:val="20"/>
                  <w:lang w:eastAsia="en-IN"/>
                </w:rPr>
                <w:t>% wt. min</w:t>
              </w:r>
            </w:ins>
          </w:p>
        </w:tc>
      </w:tr>
      <w:tr w:rsidR="00CA42E9" w:rsidRPr="00CA42E9" w14:paraId="140D681C" w14:textId="77777777" w:rsidTr="00CA42E9">
        <w:trPr>
          <w:trHeight w:val="217"/>
          <w:ins w:id="341" w:author="Hardik Malhotra" w:date="2023-02-24T18:40:00Z"/>
          <w:trPrChange w:id="342" w:author="Hardik Malhotra" w:date="2023-02-24T18:40:00Z">
            <w:trPr>
              <w:trHeight w:val="315"/>
            </w:trPr>
          </w:trPrChange>
        </w:trPr>
        <w:tc>
          <w:tcPr>
            <w:tcW w:w="4745" w:type="dxa"/>
            <w:tcBorders>
              <w:top w:val="nil"/>
              <w:left w:val="single" w:sz="8" w:space="0" w:color="auto"/>
              <w:bottom w:val="single" w:sz="8" w:space="0" w:color="auto"/>
              <w:right w:val="single" w:sz="8" w:space="0" w:color="auto"/>
            </w:tcBorders>
            <w:shd w:val="clear" w:color="auto" w:fill="auto"/>
            <w:noWrap/>
            <w:vAlign w:val="center"/>
            <w:hideMark/>
            <w:tcPrChange w:id="343" w:author="Hardik Malhotra" w:date="2023-02-24T18:40:00Z">
              <w:tcPr>
                <w:tcW w:w="2004"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36531D8E" w14:textId="77777777" w:rsidR="00CA42E9" w:rsidRPr="00CA42E9" w:rsidRDefault="00CA42E9" w:rsidP="00CA42E9">
            <w:pPr>
              <w:spacing w:line="240" w:lineRule="auto"/>
              <w:jc w:val="center"/>
              <w:rPr>
                <w:ins w:id="344" w:author="Hardik Malhotra" w:date="2023-02-24T18:40:00Z"/>
                <w:rFonts w:ascii="Arial" w:eastAsia="Times New Roman" w:hAnsi="Arial" w:cs="Arial"/>
                <w:color w:val="000000"/>
                <w:sz w:val="20"/>
                <w:szCs w:val="20"/>
                <w:lang w:eastAsia="en-IN"/>
              </w:rPr>
            </w:pPr>
            <w:ins w:id="345" w:author="Hardik Malhotra" w:date="2023-02-24T18:40:00Z">
              <w:r w:rsidRPr="00CA42E9">
                <w:rPr>
                  <w:rFonts w:ascii="Arial" w:eastAsia="Times New Roman" w:hAnsi="Arial" w:cs="Arial"/>
                  <w:color w:val="000000"/>
                  <w:sz w:val="20"/>
                  <w:szCs w:val="20"/>
                  <w:lang w:eastAsia="en-IN"/>
                </w:rPr>
                <w:t>Acidic Nature (pH)</w:t>
              </w:r>
            </w:ins>
          </w:p>
        </w:tc>
        <w:tc>
          <w:tcPr>
            <w:tcW w:w="1775" w:type="dxa"/>
            <w:tcBorders>
              <w:top w:val="nil"/>
              <w:left w:val="nil"/>
              <w:bottom w:val="single" w:sz="8" w:space="0" w:color="auto"/>
              <w:right w:val="single" w:sz="8" w:space="0" w:color="auto"/>
            </w:tcBorders>
            <w:shd w:val="clear" w:color="auto" w:fill="auto"/>
            <w:noWrap/>
            <w:vAlign w:val="center"/>
            <w:hideMark/>
            <w:tcPrChange w:id="346" w:author="Hardik Malhotra" w:date="2023-02-24T18:40:00Z">
              <w:tcPr>
                <w:tcW w:w="670" w:type="dxa"/>
                <w:tcBorders>
                  <w:top w:val="nil"/>
                  <w:left w:val="nil"/>
                  <w:bottom w:val="single" w:sz="8" w:space="0" w:color="auto"/>
                  <w:right w:val="single" w:sz="8" w:space="0" w:color="auto"/>
                </w:tcBorders>
                <w:shd w:val="clear" w:color="auto" w:fill="auto"/>
                <w:noWrap/>
                <w:vAlign w:val="center"/>
                <w:hideMark/>
              </w:tcPr>
            </w:tcPrChange>
          </w:tcPr>
          <w:p w14:paraId="2DA1A063" w14:textId="77777777" w:rsidR="00CA42E9" w:rsidRPr="00CA42E9" w:rsidRDefault="00CA42E9" w:rsidP="00CA42E9">
            <w:pPr>
              <w:spacing w:line="240" w:lineRule="auto"/>
              <w:jc w:val="center"/>
              <w:rPr>
                <w:ins w:id="347" w:author="Hardik Malhotra" w:date="2023-02-24T18:40:00Z"/>
                <w:rFonts w:ascii="Arial" w:eastAsia="Times New Roman" w:hAnsi="Arial" w:cs="Arial"/>
                <w:color w:val="000000"/>
                <w:sz w:val="20"/>
                <w:szCs w:val="20"/>
                <w:lang w:eastAsia="en-IN"/>
              </w:rPr>
            </w:pPr>
            <w:ins w:id="348" w:author="Hardik Malhotra" w:date="2023-02-24T18:40:00Z">
              <w:r w:rsidRPr="00CA42E9">
                <w:rPr>
                  <w:rFonts w:ascii="Arial" w:eastAsia="Times New Roman" w:hAnsi="Arial" w:cs="Arial"/>
                  <w:color w:val="000000"/>
                  <w:sz w:val="20"/>
                  <w:szCs w:val="20"/>
                  <w:lang w:eastAsia="en-IN"/>
                </w:rPr>
                <w:t>5</w:t>
              </w:r>
            </w:ins>
          </w:p>
        </w:tc>
        <w:tc>
          <w:tcPr>
            <w:tcW w:w="2524" w:type="dxa"/>
            <w:tcBorders>
              <w:top w:val="nil"/>
              <w:left w:val="nil"/>
              <w:bottom w:val="single" w:sz="8" w:space="0" w:color="auto"/>
              <w:right w:val="single" w:sz="8" w:space="0" w:color="auto"/>
            </w:tcBorders>
            <w:shd w:val="clear" w:color="auto" w:fill="auto"/>
            <w:noWrap/>
            <w:vAlign w:val="center"/>
            <w:hideMark/>
            <w:tcPrChange w:id="349" w:author="Hardik Malhotra" w:date="2023-02-24T18:40:00Z">
              <w:tcPr>
                <w:tcW w:w="1066" w:type="dxa"/>
                <w:tcBorders>
                  <w:top w:val="nil"/>
                  <w:left w:val="nil"/>
                  <w:bottom w:val="single" w:sz="8" w:space="0" w:color="auto"/>
                  <w:right w:val="single" w:sz="8" w:space="0" w:color="auto"/>
                </w:tcBorders>
                <w:shd w:val="clear" w:color="auto" w:fill="auto"/>
                <w:noWrap/>
                <w:vAlign w:val="center"/>
                <w:hideMark/>
              </w:tcPr>
            </w:tcPrChange>
          </w:tcPr>
          <w:p w14:paraId="2C92BA9A" w14:textId="77777777" w:rsidR="00CA42E9" w:rsidRPr="00CA42E9" w:rsidRDefault="00CA42E9" w:rsidP="00CA42E9">
            <w:pPr>
              <w:spacing w:line="240" w:lineRule="auto"/>
              <w:jc w:val="center"/>
              <w:rPr>
                <w:ins w:id="350" w:author="Hardik Malhotra" w:date="2023-02-24T18:40:00Z"/>
                <w:rFonts w:ascii="Arial" w:eastAsia="Times New Roman" w:hAnsi="Arial" w:cs="Arial"/>
                <w:color w:val="000000"/>
                <w:sz w:val="20"/>
                <w:szCs w:val="20"/>
                <w:lang w:eastAsia="en-IN"/>
              </w:rPr>
            </w:pPr>
            <w:ins w:id="351" w:author="Hardik Malhotra" w:date="2023-02-24T18:40:00Z">
              <w:r w:rsidRPr="00CA42E9">
                <w:rPr>
                  <w:rFonts w:ascii="Arial" w:eastAsia="Times New Roman" w:hAnsi="Arial" w:cs="Arial"/>
                  <w:color w:val="000000"/>
                  <w:sz w:val="20"/>
                  <w:szCs w:val="20"/>
                  <w:lang w:eastAsia="en-IN"/>
                </w:rPr>
                <w:t xml:space="preserve"> -min</w:t>
              </w:r>
            </w:ins>
          </w:p>
        </w:tc>
      </w:tr>
    </w:tbl>
    <w:p w14:paraId="05715A4C" w14:textId="4FCDE27C" w:rsidR="00CA42E9" w:rsidRDefault="00CA42E9" w:rsidP="007126BE">
      <w:pPr>
        <w:rPr>
          <w:ins w:id="352" w:author="Hardik Malhotra" w:date="2023-02-24T18:40:00Z"/>
        </w:rPr>
      </w:pPr>
    </w:p>
    <w:p w14:paraId="28768C2F" w14:textId="0EB0A64F" w:rsidR="00CA42E9" w:rsidRDefault="00CA42E9" w:rsidP="007126BE">
      <w:pPr>
        <w:rPr>
          <w:ins w:id="353" w:author="Hardik Malhotra" w:date="2023-02-24T18:40:00Z"/>
        </w:rPr>
      </w:pPr>
    </w:p>
    <w:p w14:paraId="29E8E9A3" w14:textId="1ACECCE7" w:rsidR="00CA42E9" w:rsidRDefault="00CA42E9" w:rsidP="007126BE">
      <w:pPr>
        <w:rPr>
          <w:ins w:id="354" w:author="Hardik Malhotra" w:date="2023-02-24T18:40:00Z"/>
        </w:rPr>
      </w:pPr>
    </w:p>
    <w:p w14:paraId="0A978347" w14:textId="7934180C" w:rsidR="00CA42E9" w:rsidRDefault="00CA42E9" w:rsidP="007126BE">
      <w:pPr>
        <w:rPr>
          <w:ins w:id="355" w:author="Hardik Malhotra" w:date="2023-02-24T18:40:00Z"/>
        </w:rPr>
      </w:pPr>
    </w:p>
    <w:p w14:paraId="5E8B6AB6" w14:textId="598C3B93" w:rsidR="00CA42E9" w:rsidRDefault="00CA42E9" w:rsidP="007126BE">
      <w:pPr>
        <w:rPr>
          <w:ins w:id="356" w:author="Hardik Malhotra" w:date="2023-02-24T18:40:00Z"/>
        </w:rPr>
      </w:pPr>
    </w:p>
    <w:p w14:paraId="73D6576F" w14:textId="314BB6F9" w:rsidR="00CA42E9" w:rsidRDefault="00CA42E9" w:rsidP="007126BE">
      <w:pPr>
        <w:rPr>
          <w:ins w:id="357" w:author="Hardik Malhotra" w:date="2023-02-24T18:40:00Z"/>
        </w:rPr>
      </w:pPr>
    </w:p>
    <w:p w14:paraId="40B749DF" w14:textId="77777777" w:rsidR="00CA42E9" w:rsidRDefault="00CA42E9" w:rsidP="007126BE"/>
    <w:p w14:paraId="5B894362" w14:textId="06ACC9C0" w:rsidR="00A258F1" w:rsidDel="00CA42E9" w:rsidRDefault="00A258F1" w:rsidP="007126BE">
      <w:pPr>
        <w:rPr>
          <w:del w:id="358" w:author="Hardik Malhotra" w:date="2023-02-24T18:40:00Z"/>
        </w:rPr>
      </w:pPr>
    </w:p>
    <w:p w14:paraId="3BEAEA42" w14:textId="77777777" w:rsidR="007126BE" w:rsidRPr="0067425C" w:rsidRDefault="007126BE" w:rsidP="0067425C">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3E29AFC8"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 xml:space="preserve">Many providers offer the technology to manufacture weak nitric acid and ammonium nitrate. Thyssenkrupp has been the primary technology provider to the Indian WAN and AN manufacturing company. </w:t>
      </w:r>
      <w:ins w:id="359" w:author="Raghunath Ghosh" w:date="2023-01-27T13:11:00Z">
        <w:r w:rsidR="008A475E">
          <w:rPr>
            <w:rFonts w:ascii="Arial" w:eastAsia="Times New Roman" w:hAnsi="Arial" w:cs="Arial"/>
            <w:color w:val="0E101A"/>
            <w:sz w:val="20"/>
            <w:szCs w:val="20"/>
            <w:lang w:eastAsia="en-IN"/>
          </w:rPr>
          <w:t>KBR, USA</w:t>
        </w:r>
      </w:ins>
      <w:ins w:id="360" w:author="Raghunath Ghosh" w:date="2023-01-27T13:12:00Z">
        <w:r w:rsidR="008A475E">
          <w:rPr>
            <w:rFonts w:ascii="Arial" w:eastAsia="Times New Roman" w:hAnsi="Arial" w:cs="Arial"/>
            <w:color w:val="0E101A"/>
            <w:sz w:val="20"/>
            <w:szCs w:val="20"/>
            <w:lang w:eastAsia="en-IN"/>
          </w:rPr>
          <w:t xml:space="preserve"> </w:t>
        </w:r>
      </w:ins>
      <w:proofErr w:type="spellStart"/>
      <w:r w:rsidRPr="0037068F">
        <w:rPr>
          <w:rFonts w:ascii="Arial" w:eastAsia="Times New Roman" w:hAnsi="Arial" w:cs="Arial"/>
          <w:color w:val="0E101A"/>
          <w:sz w:val="20"/>
          <w:szCs w:val="20"/>
          <w:lang w:eastAsia="en-IN"/>
        </w:rPr>
        <w:t>Casale</w:t>
      </w:r>
      <w:proofErr w:type="spellEnd"/>
      <w:r w:rsidRPr="0037068F">
        <w:rPr>
          <w:rFonts w:ascii="Arial" w:eastAsia="Times New Roman" w:hAnsi="Arial" w:cs="Arial"/>
          <w:color w:val="0E101A"/>
          <w:sz w:val="20"/>
          <w:szCs w:val="20"/>
          <w:lang w:eastAsia="en-IN"/>
        </w:rPr>
        <w:t xml:space="preserve"> SA</w:t>
      </w:r>
      <w:ins w:id="361" w:author="Raghunath Ghosh" w:date="2023-01-27T13:12:00Z">
        <w:r w:rsidR="008A475E">
          <w:rPr>
            <w:rFonts w:ascii="Arial" w:eastAsia="Times New Roman" w:hAnsi="Arial" w:cs="Arial"/>
            <w:color w:val="0E101A"/>
            <w:sz w:val="20"/>
            <w:szCs w:val="20"/>
            <w:lang w:eastAsia="en-IN"/>
          </w:rPr>
          <w:t>, Switzerland</w:t>
        </w:r>
      </w:ins>
      <w:r w:rsidRPr="0037068F">
        <w:rPr>
          <w:rFonts w:ascii="Arial" w:eastAsia="Times New Roman" w:hAnsi="Arial" w:cs="Arial"/>
          <w:color w:val="0E101A"/>
          <w:sz w:val="20"/>
          <w:szCs w:val="20"/>
          <w:lang w:eastAsia="en-IN"/>
        </w:rPr>
        <w:t xml:space="preserve"> </w:t>
      </w:r>
      <w:del w:id="362" w:author="Raghunath Ghosh" w:date="2023-01-27T13:19:00Z">
        <w:r w:rsidRPr="0037068F" w:rsidDel="002B6CDA">
          <w:rPr>
            <w:rFonts w:ascii="Arial" w:eastAsia="Times New Roman" w:hAnsi="Arial" w:cs="Arial"/>
            <w:color w:val="0E101A"/>
            <w:sz w:val="20"/>
            <w:szCs w:val="20"/>
            <w:lang w:eastAsia="en-IN"/>
          </w:rPr>
          <w:delText xml:space="preserve">and </w:delText>
        </w:r>
      </w:del>
      <w:ins w:id="363" w:author="Raghunath Ghosh" w:date="2023-01-27T13:19:00Z">
        <w:r w:rsidR="002B6CDA">
          <w:rPr>
            <w:rFonts w:ascii="Arial" w:eastAsia="Times New Roman" w:hAnsi="Arial" w:cs="Arial"/>
            <w:color w:val="0E101A"/>
            <w:sz w:val="20"/>
            <w:szCs w:val="20"/>
            <w:lang w:eastAsia="en-IN"/>
          </w:rPr>
          <w:t>,</w:t>
        </w:r>
        <w:r w:rsidR="002B6CDA" w:rsidRPr="0037068F">
          <w:rPr>
            <w:rFonts w:ascii="Arial" w:eastAsia="Times New Roman" w:hAnsi="Arial" w:cs="Arial"/>
            <w:color w:val="0E101A"/>
            <w:sz w:val="20"/>
            <w:szCs w:val="20"/>
            <w:lang w:eastAsia="en-IN"/>
          </w:rPr>
          <w:t xml:space="preserve"> </w:t>
        </w:r>
      </w:ins>
      <w:proofErr w:type="spellStart"/>
      <w:r w:rsidRPr="0037068F">
        <w:rPr>
          <w:rFonts w:ascii="Arial" w:eastAsia="Times New Roman" w:hAnsi="Arial" w:cs="Arial"/>
          <w:color w:val="0E101A"/>
          <w:sz w:val="20"/>
          <w:szCs w:val="20"/>
          <w:lang w:eastAsia="en-IN"/>
        </w:rPr>
        <w:t>Stamicarbon</w:t>
      </w:r>
      <w:proofErr w:type="spellEnd"/>
      <w:ins w:id="364" w:author="Raghunath Ghosh" w:date="2023-01-27T13:12:00Z">
        <w:r w:rsidR="008A475E">
          <w:rPr>
            <w:rFonts w:ascii="Arial" w:eastAsia="Times New Roman" w:hAnsi="Arial" w:cs="Arial"/>
            <w:color w:val="0E101A"/>
            <w:sz w:val="20"/>
            <w:szCs w:val="20"/>
            <w:lang w:eastAsia="en-IN"/>
          </w:rPr>
          <w:t>, Netherland</w:t>
        </w:r>
      </w:ins>
      <w:ins w:id="365" w:author="Raghunath Ghosh" w:date="2023-01-27T13:19:00Z">
        <w:r w:rsidR="002B6CDA">
          <w:rPr>
            <w:rFonts w:ascii="Arial" w:eastAsia="Times New Roman" w:hAnsi="Arial" w:cs="Arial"/>
            <w:color w:val="0E101A"/>
            <w:sz w:val="20"/>
            <w:szCs w:val="20"/>
            <w:lang w:eastAsia="en-IN"/>
          </w:rPr>
          <w:t xml:space="preserve"> and</w:t>
        </w:r>
      </w:ins>
      <w:ins w:id="366" w:author="Raghunath Ghosh" w:date="2023-01-27T13:12:00Z">
        <w:r w:rsidR="008A475E">
          <w:rPr>
            <w:rFonts w:ascii="Arial" w:eastAsia="Times New Roman" w:hAnsi="Arial" w:cs="Arial"/>
            <w:color w:val="0E101A"/>
            <w:sz w:val="20"/>
            <w:szCs w:val="20"/>
            <w:lang w:eastAsia="en-IN"/>
          </w:rPr>
          <w:t xml:space="preserve"> </w:t>
        </w:r>
        <w:proofErr w:type="spellStart"/>
        <w:r w:rsidR="008A475E">
          <w:rPr>
            <w:rFonts w:ascii="Arial" w:eastAsia="Times New Roman" w:hAnsi="Arial" w:cs="Arial"/>
            <w:color w:val="0E101A"/>
            <w:sz w:val="20"/>
            <w:szCs w:val="20"/>
            <w:lang w:eastAsia="en-IN"/>
          </w:rPr>
          <w:t>Espendisa</w:t>
        </w:r>
        <w:proofErr w:type="spellEnd"/>
        <w:r w:rsidR="008A475E">
          <w:rPr>
            <w:rFonts w:ascii="Arial" w:eastAsia="Times New Roman" w:hAnsi="Arial" w:cs="Arial"/>
            <w:color w:val="0E101A"/>
            <w:sz w:val="20"/>
            <w:szCs w:val="20"/>
            <w:lang w:eastAsia="en-IN"/>
          </w:rPr>
          <w:t xml:space="preserve">, Spain </w:t>
        </w:r>
      </w:ins>
      <w:del w:id="367" w:author="Raghunath Ghosh" w:date="2023-01-27T13:12:00Z">
        <w:r w:rsidRPr="0037068F" w:rsidDel="008A475E">
          <w:rPr>
            <w:rFonts w:ascii="Arial" w:eastAsia="Times New Roman" w:hAnsi="Arial" w:cs="Arial"/>
            <w:color w:val="0E101A"/>
            <w:sz w:val="20"/>
            <w:szCs w:val="20"/>
            <w:lang w:eastAsia="en-IN"/>
          </w:rPr>
          <w:delText xml:space="preserve"> </w:delText>
        </w:r>
      </w:del>
      <w:r w:rsidRPr="0037068F">
        <w:rPr>
          <w:rFonts w:ascii="Arial" w:eastAsia="Times New Roman" w:hAnsi="Arial" w:cs="Arial"/>
          <w:color w:val="0E101A"/>
          <w:sz w:val="20"/>
          <w:szCs w:val="20"/>
          <w:lang w:eastAsia="en-IN"/>
        </w:rPr>
        <w:t xml:space="preserve">are the other providers of technology. </w:t>
      </w:r>
    </w:p>
    <w:p w14:paraId="60496246"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Technology providers offer two processes to manufacture weak nitric acid:</w:t>
      </w:r>
    </w:p>
    <w:p w14:paraId="7A4BF05E"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Dual pressure:</w:t>
      </w:r>
      <w:r w:rsidRPr="0037068F">
        <w:rPr>
          <w:rFonts w:ascii="Arial" w:eastAsia="Times New Roman" w:hAnsi="Arial" w:cs="Arial"/>
          <w:color w:val="0E101A"/>
          <w:sz w:val="20"/>
          <w:szCs w:val="20"/>
          <w:lang w:eastAsia="en-IN"/>
        </w:rPr>
        <w:t> The Dual-Pressure Nitric Acid plant offers effective heat recovery, which results in lower running costs. In addition, the technology reduces the overall plant plot plan using its tried-and-true vertical reactor and heat recovery design, which lowers capital costs for pipes and structural steel.</w:t>
      </w:r>
    </w:p>
    <w:p w14:paraId="4E51374A" w14:textId="77777777" w:rsidR="0037068F" w:rsidRPr="0037068F" w:rsidRDefault="0037068F" w:rsidP="007126BE">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 xml:space="preserve">Mono pressure: </w:t>
      </w:r>
      <w:r w:rsidRPr="0037068F">
        <w:rPr>
          <w:rFonts w:ascii="Arial" w:eastAsia="Times New Roman" w:hAnsi="Arial" w:cs="Arial"/>
          <w:color w:val="0E101A"/>
          <w:sz w:val="20"/>
          <w:szCs w:val="20"/>
          <w:lang w:eastAsia="en-IN"/>
        </w:rPr>
        <w:t>The mono-pressure design uses less energy than dual pressure. The technology uses a single, high-pressure level. Smaller, less expensive plant equipment is possible with this high-pressure strategy, which significantly lowers capital costs.</w:t>
      </w:r>
    </w:p>
    <w:p w14:paraId="1CC2F684" w14:textId="77777777" w:rsidR="007126BE" w:rsidRDefault="007126BE" w:rsidP="002D6182">
      <w:pPr>
        <w:shd w:val="clear" w:color="auto" w:fill="000000" w:themeFill="text1"/>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r>
        <w:rPr>
          <w:rFonts w:ascii="Arial" w:hAnsi="Arial" w:cs="Arial"/>
          <w:sz w:val="20"/>
          <w:szCs w:val="20"/>
          <w:lang w:val="en-US"/>
        </w:rPr>
        <w:t xml:space="preserve"> This technology is most relevant for </w:t>
      </w:r>
      <w:proofErr w:type="spellStart"/>
      <w:r>
        <w:rPr>
          <w:rFonts w:ascii="Arial" w:hAnsi="Arial" w:cs="Arial"/>
          <w:sz w:val="20"/>
          <w:szCs w:val="20"/>
          <w:lang w:val="en-US"/>
        </w:rPr>
        <w:t>Kribhco</w:t>
      </w:r>
      <w:proofErr w:type="spellEnd"/>
      <w:r>
        <w:rPr>
          <w:rFonts w:ascii="Arial" w:hAnsi="Arial" w:cs="Arial"/>
          <w:sz w:val="20"/>
          <w:szCs w:val="20"/>
          <w:lang w:val="en-US"/>
        </w:rPr>
        <w:t xml:space="preserve"> as per the planned capacity</w:t>
      </w:r>
      <w:r w:rsidR="0037068F">
        <w:rPr>
          <w:rFonts w:ascii="Arial" w:hAnsi="Arial" w:cs="Arial"/>
          <w:sz w:val="20"/>
          <w:szCs w:val="20"/>
          <w:lang w:val="en-US"/>
        </w:rPr>
        <w:t xml:space="preserve"> and related </w:t>
      </w:r>
      <w:r w:rsidR="0067425C">
        <w:rPr>
          <w:rFonts w:ascii="Arial" w:hAnsi="Arial" w:cs="Arial"/>
          <w:sz w:val="20"/>
          <w:szCs w:val="20"/>
          <w:lang w:val="en-US"/>
        </w:rPr>
        <w:t xml:space="preserve">characteristics. </w:t>
      </w:r>
    </w:p>
    <w:p w14:paraId="7E77D741" w14:textId="77777777" w:rsidR="0037068F" w:rsidRDefault="002D6182" w:rsidP="002D6182">
      <w:pPr>
        <w:shd w:val="clear" w:color="auto" w:fill="000000" w:themeFill="text1"/>
        <w:rPr>
          <w:rFonts w:ascii="Arial" w:hAnsi="Arial" w:cs="Arial"/>
          <w:sz w:val="20"/>
          <w:szCs w:val="20"/>
          <w:lang w:val="en-US"/>
        </w:rPr>
      </w:pPr>
      <w:r w:rsidRPr="002D6182">
        <w:rPr>
          <w:rFonts w:ascii="Arial" w:hAnsi="Arial" w:cs="Arial"/>
          <w:sz w:val="20"/>
          <w:szCs w:val="20"/>
          <w:lang w:val="en-US"/>
        </w:rPr>
        <w:t>Information given in this chapter related to Plant set-up is primarily based on the document shared by the KBR. It includes KBR’s proprietary details about its process, design, and technology/process. Etc.</w:t>
      </w:r>
    </w:p>
    <w:p w14:paraId="5689C662" w14:textId="77777777" w:rsidR="002D6182" w:rsidRDefault="002D6182" w:rsidP="0037068F">
      <w:pPr>
        <w:rPr>
          <w:rFonts w:ascii="Arial" w:hAnsi="Arial" w:cs="Arial"/>
          <w:sz w:val="20"/>
          <w:szCs w:val="20"/>
          <w:lang w:val="en-US"/>
        </w:rPr>
      </w:pPr>
    </w:p>
    <w:p w14:paraId="7E8C7B7C"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E6A34BD"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Look w:val="04A0" w:firstRow="1" w:lastRow="0" w:firstColumn="1" w:lastColumn="0" w:noHBand="0" w:noVBand="1"/>
      </w:tblPr>
      <w:tblGrid>
        <w:gridCol w:w="4508"/>
        <w:gridCol w:w="4508"/>
      </w:tblGrid>
      <w:tr w:rsidR="007126BE" w14:paraId="19A096D3" w14:textId="77777777" w:rsidTr="008A475E">
        <w:tc>
          <w:tcPr>
            <w:tcW w:w="4508" w:type="dxa"/>
          </w:tcPr>
          <w:p w14:paraId="7B7617B0"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77C3D4"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0.2875</w:t>
            </w:r>
          </w:p>
        </w:tc>
      </w:tr>
      <w:tr w:rsidR="007126BE" w14:paraId="3353E3FD" w14:textId="77777777" w:rsidTr="008A475E">
        <w:tc>
          <w:tcPr>
            <w:tcW w:w="4508" w:type="dxa"/>
          </w:tcPr>
          <w:p w14:paraId="40C6EB6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2A41A496"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0.280</w:t>
            </w:r>
          </w:p>
        </w:tc>
      </w:tr>
      <w:tr w:rsidR="007126BE" w14:paraId="1F180181" w14:textId="77777777" w:rsidTr="008A475E">
        <w:tc>
          <w:tcPr>
            <w:tcW w:w="4508" w:type="dxa"/>
          </w:tcPr>
          <w:p w14:paraId="345E1E0D"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9B3BAF5"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693F3F96" w14:textId="77777777" w:rsidTr="008A475E">
        <w:tc>
          <w:tcPr>
            <w:tcW w:w="4508" w:type="dxa"/>
          </w:tcPr>
          <w:p w14:paraId="76FE63B0"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8434F20"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0.0475</w:t>
            </w:r>
          </w:p>
        </w:tc>
      </w:tr>
      <w:tr w:rsidR="007126BE" w14:paraId="18A3EA9C" w14:textId="77777777" w:rsidTr="008A475E">
        <w:tc>
          <w:tcPr>
            <w:tcW w:w="4508" w:type="dxa"/>
          </w:tcPr>
          <w:p w14:paraId="3A7749D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0D58899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1.07</w:t>
            </w:r>
          </w:p>
        </w:tc>
      </w:tr>
      <w:tr w:rsidR="007126BE" w14:paraId="15CD2897" w14:textId="77777777" w:rsidTr="008A475E">
        <w:tc>
          <w:tcPr>
            <w:tcW w:w="4508" w:type="dxa"/>
          </w:tcPr>
          <w:p w14:paraId="636C1A57"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53B7A3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52E30105" w14:textId="77777777" w:rsidTr="008A475E">
        <w:tc>
          <w:tcPr>
            <w:tcW w:w="4508" w:type="dxa"/>
          </w:tcPr>
          <w:p w14:paraId="7A9AE5B2"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236ACA63"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132.7</w:t>
            </w:r>
          </w:p>
        </w:tc>
      </w:tr>
      <w:tr w:rsidR="007126BE" w14:paraId="4C895734" w14:textId="77777777" w:rsidTr="008A475E">
        <w:tc>
          <w:tcPr>
            <w:tcW w:w="4508" w:type="dxa"/>
          </w:tcPr>
          <w:p w14:paraId="69AAFA79"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F57F61B"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785502C3" w14:textId="77777777" w:rsidTr="008A475E">
        <w:tc>
          <w:tcPr>
            <w:tcW w:w="4508" w:type="dxa"/>
          </w:tcPr>
          <w:p w14:paraId="4BE34739" w14:textId="77777777" w:rsidR="007126BE" w:rsidRPr="00EC498D" w:rsidRDefault="007126BE" w:rsidP="008A475E">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69302DAC"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8.34</w:t>
            </w:r>
          </w:p>
        </w:tc>
      </w:tr>
    </w:tbl>
    <w:p w14:paraId="7057E687"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Notes:</w:t>
      </w:r>
    </w:p>
    <w:p w14:paraId="7733B443"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15976BD9"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 xml:space="preserve">Makeup feedwater to be of suitable quality to permit 1% blowdown while generating 4100 </w:t>
      </w:r>
      <w:proofErr w:type="spellStart"/>
      <w:r w:rsidRPr="003E6245">
        <w:rPr>
          <w:rFonts w:ascii="Arial" w:hAnsi="Arial" w:cs="Arial"/>
          <w:i/>
          <w:iCs/>
          <w:sz w:val="20"/>
          <w:szCs w:val="20"/>
          <w:lang w:val="en-US"/>
        </w:rPr>
        <w:t>kPag</w:t>
      </w:r>
      <w:proofErr w:type="spellEnd"/>
      <w:r w:rsidRPr="003E6245">
        <w:rPr>
          <w:rFonts w:ascii="Arial" w:hAnsi="Arial" w:cs="Arial"/>
          <w:i/>
          <w:iCs/>
          <w:sz w:val="20"/>
          <w:szCs w:val="20"/>
          <w:lang w:val="en-US"/>
        </w:rPr>
        <w:t xml:space="preserve"> steam.</w:t>
      </w:r>
    </w:p>
    <w:p w14:paraId="6D1120E5"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527F2D1"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89B1F0F"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Look w:val="04A0" w:firstRow="1" w:lastRow="0" w:firstColumn="1" w:lastColumn="0" w:noHBand="0" w:noVBand="1"/>
      </w:tblPr>
      <w:tblGrid>
        <w:gridCol w:w="4508"/>
        <w:gridCol w:w="4508"/>
      </w:tblGrid>
      <w:tr w:rsidR="007126BE" w14:paraId="03B8A193" w14:textId="77777777" w:rsidTr="008A475E">
        <w:tc>
          <w:tcPr>
            <w:tcW w:w="4508" w:type="dxa"/>
          </w:tcPr>
          <w:p w14:paraId="620341D6"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3201A235" w14:textId="77777777" w:rsidR="007126BE" w:rsidRDefault="007126BE" w:rsidP="008A475E">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41887B8A" w14:textId="77777777" w:rsidTr="008A475E">
        <w:tc>
          <w:tcPr>
            <w:tcW w:w="4508" w:type="dxa"/>
          </w:tcPr>
          <w:p w14:paraId="5D1B4178"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79AB73DA" w14:textId="77777777" w:rsidR="007126BE" w:rsidRDefault="007126BE" w:rsidP="008A475E">
            <w:pPr>
              <w:jc w:val="center"/>
              <w:rPr>
                <w:rFonts w:ascii="Arial" w:hAnsi="Arial" w:cs="Arial"/>
                <w:sz w:val="20"/>
                <w:szCs w:val="20"/>
                <w:lang w:val="en-US"/>
              </w:rPr>
            </w:pPr>
            <w:del w:id="368" w:author="Raghunath Ghosh" w:date="2023-01-27T13:13:00Z">
              <w:r w:rsidRPr="009B1BED" w:rsidDel="008A475E">
                <w:rPr>
                  <w:rFonts w:ascii="Arial" w:hAnsi="Arial" w:cs="Arial"/>
                  <w:sz w:val="20"/>
                  <w:szCs w:val="20"/>
                  <w:lang w:val="en-US"/>
                </w:rPr>
                <w:delText>0.</w:delText>
              </w:r>
              <w:r w:rsidDel="008A475E">
                <w:rPr>
                  <w:rFonts w:ascii="Arial" w:hAnsi="Arial" w:cs="Arial"/>
                  <w:sz w:val="20"/>
                  <w:szCs w:val="20"/>
                  <w:lang w:val="en-US"/>
                </w:rPr>
                <w:delText>747</w:delText>
              </w:r>
            </w:del>
            <w:ins w:id="369" w:author="Raghunath Ghosh" w:date="2023-01-27T13:13:00Z">
              <w:r w:rsidR="008A475E">
                <w:rPr>
                  <w:rFonts w:ascii="Arial" w:hAnsi="Arial" w:cs="Arial"/>
                  <w:sz w:val="20"/>
                  <w:szCs w:val="20"/>
                  <w:lang w:val="en-US"/>
                </w:rPr>
                <w:t>0.787</w:t>
              </w:r>
            </w:ins>
          </w:p>
        </w:tc>
      </w:tr>
      <w:tr w:rsidR="007126BE" w14:paraId="49EDCA38" w14:textId="77777777" w:rsidTr="008A475E">
        <w:tc>
          <w:tcPr>
            <w:tcW w:w="4508" w:type="dxa"/>
          </w:tcPr>
          <w:p w14:paraId="2BF83506" w14:textId="77777777" w:rsidR="007126BE" w:rsidRDefault="007126BE" w:rsidP="008A475E">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6C17037D"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6.0</w:t>
            </w:r>
          </w:p>
        </w:tc>
      </w:tr>
      <w:tr w:rsidR="007126BE" w14:paraId="04A753DA" w14:textId="77777777" w:rsidTr="008A475E">
        <w:tc>
          <w:tcPr>
            <w:tcW w:w="4508" w:type="dxa"/>
          </w:tcPr>
          <w:p w14:paraId="4273B144"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B645F42"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15.0</w:t>
            </w:r>
          </w:p>
        </w:tc>
      </w:tr>
      <w:tr w:rsidR="007126BE" w14:paraId="0455C514" w14:textId="77777777" w:rsidTr="008A475E">
        <w:tc>
          <w:tcPr>
            <w:tcW w:w="4508" w:type="dxa"/>
          </w:tcPr>
          <w:p w14:paraId="224882D3"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52CFAE12"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0.02</w:t>
            </w:r>
          </w:p>
        </w:tc>
      </w:tr>
      <w:tr w:rsidR="007126BE" w14:paraId="246416CC" w14:textId="77777777" w:rsidTr="008A475E">
        <w:tc>
          <w:tcPr>
            <w:tcW w:w="4508" w:type="dxa"/>
          </w:tcPr>
          <w:p w14:paraId="69765041" w14:textId="77777777" w:rsidR="007126BE" w:rsidRDefault="007126BE"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AF1AC18" w14:textId="77777777" w:rsidR="007126BE" w:rsidRDefault="007126BE" w:rsidP="008A475E">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5D71D947" w14:textId="77777777" w:rsidTr="008A475E">
        <w:tc>
          <w:tcPr>
            <w:tcW w:w="4508" w:type="dxa"/>
          </w:tcPr>
          <w:p w14:paraId="2ECB502D" w14:textId="77777777" w:rsidR="007126BE" w:rsidRDefault="007126BE" w:rsidP="008A475E">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8CF8D70" w14:textId="77777777" w:rsidR="007126BE" w:rsidRDefault="007126BE" w:rsidP="008A475E">
            <w:pPr>
              <w:jc w:val="center"/>
              <w:rPr>
                <w:rFonts w:ascii="Arial" w:hAnsi="Arial" w:cs="Arial"/>
                <w:sz w:val="20"/>
                <w:szCs w:val="20"/>
                <w:lang w:val="en-US"/>
              </w:rPr>
            </w:pPr>
            <w:r>
              <w:rPr>
                <w:rFonts w:ascii="Arial" w:hAnsi="Arial" w:cs="Arial"/>
                <w:sz w:val="20"/>
                <w:szCs w:val="20"/>
                <w:lang w:val="en-US"/>
              </w:rPr>
              <w:t>0.284</w:t>
            </w:r>
          </w:p>
        </w:tc>
      </w:tr>
    </w:tbl>
    <w:p w14:paraId="73A95F97" w14:textId="77777777" w:rsidR="007126BE" w:rsidRPr="003E6245" w:rsidRDefault="007126BE" w:rsidP="0037068F">
      <w:pPr>
        <w:spacing w:line="240" w:lineRule="auto"/>
        <w:rPr>
          <w:rFonts w:ascii="Arial" w:hAnsi="Arial" w:cs="Arial"/>
          <w:b/>
          <w:bCs/>
          <w:i/>
          <w:iCs/>
          <w:sz w:val="20"/>
          <w:szCs w:val="20"/>
          <w:lang w:val="en-US"/>
        </w:rPr>
      </w:pPr>
      <w:r w:rsidRPr="003E6245">
        <w:rPr>
          <w:rFonts w:ascii="Arial" w:hAnsi="Arial" w:cs="Arial"/>
          <w:b/>
          <w:bCs/>
          <w:i/>
          <w:iCs/>
          <w:sz w:val="20"/>
          <w:szCs w:val="20"/>
          <w:lang w:val="en-US"/>
        </w:rPr>
        <w:t>Notes:</w:t>
      </w:r>
    </w:p>
    <w:p w14:paraId="43C52C26"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7E3B973A" w14:textId="77777777" w:rsidR="0037068F" w:rsidRPr="009E6300" w:rsidRDefault="007126BE" w:rsidP="009E6300">
      <w:pPr>
        <w:spacing w:line="240" w:lineRule="auto"/>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4F257BB6" w14:textId="77777777" w:rsidR="0037068F" w:rsidRDefault="0037068F" w:rsidP="007126BE">
      <w:pPr>
        <w:rPr>
          <w:rFonts w:ascii="Arial" w:hAnsi="Arial" w:cs="Arial"/>
          <w:sz w:val="20"/>
          <w:szCs w:val="20"/>
          <w:lang w:val="en-US"/>
        </w:rPr>
      </w:pPr>
    </w:p>
    <w:p w14:paraId="6C07E7D4"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0655B3BE" w14:textId="77777777" w:rsidR="007126BE" w:rsidRDefault="007126BE" w:rsidP="00A258F1">
      <w:pPr>
        <w:rPr>
          <w:rFonts w:ascii="Arial"/>
          <w:b/>
          <w:sz w:val="20"/>
          <w:szCs w:val="18"/>
        </w:rPr>
      </w:pPr>
      <w:r>
        <w:rPr>
          <w:rFonts w:ascii="Arial"/>
          <w:b/>
          <w:sz w:val="20"/>
          <w:szCs w:val="18"/>
        </w:rPr>
        <w:t xml:space="preserve">Nitric Acid </w:t>
      </w:r>
    </w:p>
    <w:p w14:paraId="20DD4017" w14:textId="77777777" w:rsidR="007126BE" w:rsidRPr="006F2B83" w:rsidRDefault="007126BE" w:rsidP="0003422E">
      <w:pPr>
        <w:spacing w:line="240" w:lineRule="auto"/>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62F07171" w14:textId="77777777" w:rsidR="007126BE" w:rsidRDefault="007126BE" w:rsidP="0003422E">
      <w:pPr>
        <w:pStyle w:val="BodyText"/>
        <w:rPr>
          <w:rFonts w:ascii="Arial"/>
          <w:b/>
          <w:sz w:val="14"/>
        </w:rPr>
      </w:pPr>
    </w:p>
    <w:p w14:paraId="3D3CFA01" w14:textId="77777777" w:rsidR="007126BE" w:rsidRDefault="007126BE" w:rsidP="0003422E">
      <w:pPr>
        <w:tabs>
          <w:tab w:val="left" w:pos="772"/>
          <w:tab w:val="left" w:pos="1255"/>
          <w:tab w:val="left" w:pos="1847"/>
          <w:tab w:val="left" w:pos="2466"/>
          <w:tab w:val="left" w:pos="3236"/>
          <w:tab w:val="left" w:pos="3614"/>
        </w:tabs>
        <w:spacing w:line="240" w:lineRule="auto"/>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674FDF2A" w14:textId="77777777" w:rsidR="007126BE" w:rsidRDefault="007126BE" w:rsidP="0003422E">
      <w:pPr>
        <w:pStyle w:val="BodyText"/>
        <w:tabs>
          <w:tab w:val="left" w:pos="1241"/>
          <w:tab w:val="left" w:pos="2526"/>
          <w:tab w:val="left" w:pos="3590"/>
        </w:tabs>
        <w:ind w:right="2770"/>
        <w:jc w:val="center"/>
      </w:pPr>
      <w:r>
        <w:t>Ammonia</w:t>
      </w:r>
      <w:r>
        <w:tab/>
        <w:t>Oxygen</w:t>
      </w:r>
      <w:r>
        <w:tab/>
        <w:t>Nitric</w:t>
      </w:r>
      <w:r>
        <w:tab/>
        <w:t>Water</w:t>
      </w:r>
    </w:p>
    <w:p w14:paraId="7E313030" w14:textId="77777777" w:rsidR="007126BE" w:rsidRDefault="007126BE" w:rsidP="0003422E">
      <w:pPr>
        <w:pStyle w:val="BodyText"/>
        <w:ind w:left="1481" w:right="2796"/>
        <w:jc w:val="center"/>
      </w:pPr>
      <w:r>
        <w:t>Oxide</w:t>
      </w:r>
    </w:p>
    <w:p w14:paraId="40128AC9"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226329D9" w14:textId="77777777" w:rsidR="007126BE" w:rsidRDefault="007126BE" w:rsidP="0003422E">
      <w:pPr>
        <w:pStyle w:val="BodyText"/>
        <w:rPr>
          <w:rFonts w:ascii="Arial"/>
          <w:b/>
          <w:sz w:val="14"/>
        </w:rPr>
      </w:pPr>
    </w:p>
    <w:p w14:paraId="514921BA" w14:textId="77777777" w:rsidR="007126BE" w:rsidRDefault="007126BE" w:rsidP="0003422E">
      <w:pPr>
        <w:pStyle w:val="BodyText"/>
        <w:tabs>
          <w:tab w:val="left" w:pos="3039"/>
          <w:tab w:val="left" w:pos="3523"/>
          <w:tab w:val="left" w:pos="4059"/>
          <w:tab w:val="left" w:pos="4520"/>
        </w:tabs>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7D9FC9BD" w14:textId="77777777" w:rsidR="007126BE" w:rsidRDefault="007126BE" w:rsidP="0003422E">
      <w:pPr>
        <w:pStyle w:val="BodyText"/>
        <w:rPr>
          <w:sz w:val="23"/>
        </w:rPr>
      </w:pPr>
    </w:p>
    <w:p w14:paraId="760B4A73" w14:textId="77777777" w:rsidR="007126BE" w:rsidRDefault="007126BE" w:rsidP="0003422E">
      <w:pPr>
        <w:pStyle w:val="BodyText"/>
        <w:tabs>
          <w:tab w:val="left" w:pos="3282"/>
          <w:tab w:val="left" w:pos="4369"/>
        </w:tabs>
        <w:ind w:left="2269"/>
      </w:pPr>
      <w:r>
        <w:t>Nitric</w:t>
      </w:r>
      <w:r>
        <w:tab/>
        <w:t>Oxygen</w:t>
      </w:r>
      <w:r>
        <w:tab/>
        <w:t>Nitrogen</w:t>
      </w:r>
    </w:p>
    <w:p w14:paraId="2A34021C" w14:textId="77777777" w:rsidR="007126BE" w:rsidRDefault="007126BE" w:rsidP="0003422E">
      <w:pPr>
        <w:pStyle w:val="BodyText"/>
        <w:tabs>
          <w:tab w:val="left" w:pos="4409"/>
        </w:tabs>
        <w:ind w:left="2269"/>
      </w:pPr>
      <w:r>
        <w:t>Oxide</w:t>
      </w:r>
      <w:r>
        <w:tab/>
        <w:t>Dioxide</w:t>
      </w:r>
    </w:p>
    <w:p w14:paraId="2841A80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lang w:val="en-US"/>
        </w:rPr>
        <w:t>Reaction No. 3</w:t>
      </w:r>
    </w:p>
    <w:p w14:paraId="79D8667D" w14:textId="77777777" w:rsidR="007126BE" w:rsidRPr="00191429" w:rsidRDefault="007126BE" w:rsidP="0003422E">
      <w:pPr>
        <w:tabs>
          <w:tab w:val="left" w:pos="3104"/>
          <w:tab w:val="left" w:pos="3535"/>
          <w:tab w:val="left" w:pos="4213"/>
          <w:tab w:val="left" w:pos="4726"/>
          <w:tab w:val="left" w:pos="5600"/>
          <w:tab w:val="left" w:pos="6031"/>
        </w:tabs>
        <w:spacing w:line="240" w:lineRule="auto"/>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7DE0C7F6" w14:textId="77777777" w:rsidR="007126BE" w:rsidRPr="00191429" w:rsidRDefault="007126BE" w:rsidP="0003422E">
      <w:pPr>
        <w:pStyle w:val="BodyText"/>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315F4EFC" w14:textId="77777777" w:rsidTr="008A475E">
        <w:trPr>
          <w:trHeight w:val="282"/>
        </w:trPr>
        <w:tc>
          <w:tcPr>
            <w:tcW w:w="1014" w:type="dxa"/>
          </w:tcPr>
          <w:p w14:paraId="336420A1"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Nitrogen</w:t>
            </w:r>
          </w:p>
        </w:tc>
        <w:tc>
          <w:tcPr>
            <w:tcW w:w="1062" w:type="dxa"/>
          </w:tcPr>
          <w:p w14:paraId="2344887F" w14:textId="77777777" w:rsidR="007126BE" w:rsidRPr="00191429" w:rsidRDefault="007126BE" w:rsidP="0003422E">
            <w:pPr>
              <w:pStyle w:val="TableParagraph"/>
              <w:ind w:left="234"/>
              <w:rPr>
                <w:rFonts w:ascii="Arial" w:hAnsi="Arial" w:cs="Arial"/>
                <w:sz w:val="20"/>
                <w:szCs w:val="20"/>
              </w:rPr>
            </w:pPr>
            <w:r w:rsidRPr="00191429">
              <w:rPr>
                <w:rFonts w:ascii="Arial" w:hAnsi="Arial" w:cs="Arial"/>
                <w:sz w:val="20"/>
                <w:szCs w:val="20"/>
              </w:rPr>
              <w:t>Water</w:t>
            </w:r>
          </w:p>
        </w:tc>
        <w:tc>
          <w:tcPr>
            <w:tcW w:w="982" w:type="dxa"/>
          </w:tcPr>
          <w:p w14:paraId="173538F8" w14:textId="77777777" w:rsidR="007126BE" w:rsidRPr="00191429" w:rsidRDefault="007126BE" w:rsidP="0003422E">
            <w:pPr>
              <w:pStyle w:val="TableParagraph"/>
              <w:ind w:left="326"/>
              <w:rPr>
                <w:rFonts w:ascii="Arial" w:hAnsi="Arial" w:cs="Arial"/>
                <w:sz w:val="20"/>
                <w:szCs w:val="20"/>
              </w:rPr>
            </w:pPr>
            <w:r w:rsidRPr="00191429">
              <w:rPr>
                <w:rFonts w:ascii="Arial" w:hAnsi="Arial" w:cs="Arial"/>
                <w:sz w:val="20"/>
                <w:szCs w:val="20"/>
              </w:rPr>
              <w:t>Nitric</w:t>
            </w:r>
          </w:p>
        </w:tc>
        <w:tc>
          <w:tcPr>
            <w:tcW w:w="776" w:type="dxa"/>
          </w:tcPr>
          <w:p w14:paraId="6FD74AD9" w14:textId="77777777" w:rsidR="007126BE" w:rsidRPr="00191429" w:rsidRDefault="007126BE" w:rsidP="0003422E">
            <w:pPr>
              <w:pStyle w:val="TableParagraph"/>
              <w:ind w:right="85"/>
              <w:jc w:val="right"/>
              <w:rPr>
                <w:rFonts w:ascii="Arial" w:hAnsi="Arial" w:cs="Arial"/>
                <w:sz w:val="20"/>
                <w:szCs w:val="20"/>
              </w:rPr>
            </w:pPr>
            <w:r w:rsidRPr="00191429">
              <w:rPr>
                <w:rFonts w:ascii="Arial" w:hAnsi="Arial" w:cs="Arial"/>
                <w:sz w:val="20"/>
                <w:szCs w:val="20"/>
              </w:rPr>
              <w:t>Nitric</w:t>
            </w:r>
          </w:p>
        </w:tc>
      </w:tr>
      <w:tr w:rsidR="007126BE" w:rsidRPr="00191429" w14:paraId="387EBE1C" w14:textId="77777777" w:rsidTr="008A475E">
        <w:trPr>
          <w:trHeight w:val="282"/>
        </w:trPr>
        <w:tc>
          <w:tcPr>
            <w:tcW w:w="1014" w:type="dxa"/>
          </w:tcPr>
          <w:p w14:paraId="3065DF9B"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Dioxide</w:t>
            </w:r>
          </w:p>
        </w:tc>
        <w:tc>
          <w:tcPr>
            <w:tcW w:w="1062" w:type="dxa"/>
          </w:tcPr>
          <w:p w14:paraId="4F4010C7" w14:textId="77777777" w:rsidR="007126BE" w:rsidRPr="00191429" w:rsidRDefault="007126BE" w:rsidP="0003422E">
            <w:pPr>
              <w:pStyle w:val="TableParagraph"/>
              <w:rPr>
                <w:rFonts w:ascii="Arial" w:hAnsi="Arial" w:cs="Arial"/>
                <w:sz w:val="20"/>
                <w:szCs w:val="20"/>
              </w:rPr>
            </w:pPr>
          </w:p>
        </w:tc>
        <w:tc>
          <w:tcPr>
            <w:tcW w:w="982" w:type="dxa"/>
          </w:tcPr>
          <w:p w14:paraId="67D08978" w14:textId="77777777" w:rsidR="007126BE" w:rsidRPr="00191429" w:rsidRDefault="007126BE" w:rsidP="0003422E">
            <w:pPr>
              <w:pStyle w:val="TableParagraph"/>
              <w:ind w:left="305"/>
              <w:rPr>
                <w:rFonts w:ascii="Arial" w:hAnsi="Arial" w:cs="Arial"/>
                <w:sz w:val="20"/>
                <w:szCs w:val="20"/>
              </w:rPr>
            </w:pPr>
            <w:r w:rsidRPr="00191429">
              <w:rPr>
                <w:rFonts w:ascii="Arial" w:hAnsi="Arial" w:cs="Arial"/>
                <w:sz w:val="20"/>
                <w:szCs w:val="20"/>
              </w:rPr>
              <w:t>Acid</w:t>
            </w:r>
          </w:p>
        </w:tc>
        <w:tc>
          <w:tcPr>
            <w:tcW w:w="776" w:type="dxa"/>
          </w:tcPr>
          <w:p w14:paraId="46369F01" w14:textId="77777777" w:rsidR="007126BE" w:rsidRPr="00191429" w:rsidRDefault="007126BE" w:rsidP="0003422E">
            <w:pPr>
              <w:pStyle w:val="TableParagraph"/>
              <w:ind w:right="49"/>
              <w:jc w:val="right"/>
              <w:rPr>
                <w:rFonts w:ascii="Arial" w:hAnsi="Arial" w:cs="Arial"/>
                <w:sz w:val="20"/>
                <w:szCs w:val="20"/>
              </w:rPr>
            </w:pPr>
            <w:r w:rsidRPr="00191429">
              <w:rPr>
                <w:rFonts w:ascii="Arial" w:hAnsi="Arial" w:cs="Arial"/>
                <w:sz w:val="20"/>
                <w:szCs w:val="20"/>
              </w:rPr>
              <w:t>Oxide</w:t>
            </w:r>
          </w:p>
        </w:tc>
      </w:tr>
    </w:tbl>
    <w:p w14:paraId="714FFC5B" w14:textId="77777777" w:rsidR="007126BE" w:rsidRDefault="007126BE" w:rsidP="0003422E">
      <w:pPr>
        <w:spacing w:line="240" w:lineRule="auto"/>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24911424" w14:textId="77777777" w:rsidR="007126BE" w:rsidRPr="00423D7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CBE5DE6" w14:textId="77777777" w:rsidR="0003422E" w:rsidRPr="0003422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5E2542EE" w14:textId="77777777" w:rsidR="007126BE" w:rsidRDefault="007126BE" w:rsidP="0003422E">
      <w:pPr>
        <w:spacing w:line="240" w:lineRule="auto"/>
        <w:rPr>
          <w:rFonts w:ascii="Arial" w:hAnsi="Arial" w:cs="Arial"/>
          <w:b/>
          <w:bCs/>
          <w:sz w:val="20"/>
          <w:szCs w:val="20"/>
          <w:lang w:val="en-US"/>
        </w:rPr>
      </w:pPr>
      <w:r w:rsidRPr="00834A19">
        <w:rPr>
          <w:rFonts w:ascii="Arial" w:hAnsi="Arial" w:cs="Arial"/>
          <w:b/>
          <w:bCs/>
          <w:sz w:val="20"/>
          <w:szCs w:val="20"/>
          <w:lang w:val="en-US"/>
        </w:rPr>
        <w:t xml:space="preserve">Ammonium Nitrate </w:t>
      </w:r>
    </w:p>
    <w:p w14:paraId="56858066" w14:textId="77777777" w:rsidR="0003422E" w:rsidRPr="00834A19" w:rsidRDefault="0003422E" w:rsidP="0003422E">
      <w:pPr>
        <w:spacing w:line="240" w:lineRule="auto"/>
        <w:rPr>
          <w:rFonts w:ascii="Arial" w:hAnsi="Arial" w:cs="Arial"/>
          <w:b/>
          <w:bCs/>
          <w:sz w:val="20"/>
          <w:szCs w:val="20"/>
          <w:lang w:val="en-US"/>
        </w:rPr>
      </w:pPr>
    </w:p>
    <w:p w14:paraId="5A9B9E06" w14:textId="77777777" w:rsidR="007126BE" w:rsidRDefault="007126BE" w:rsidP="0003422E">
      <w:pPr>
        <w:spacing w:line="240" w:lineRule="auto"/>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1F0A2546" w14:textId="77777777" w:rsidR="0003422E" w:rsidRDefault="0003422E" w:rsidP="0003422E">
      <w:pPr>
        <w:spacing w:line="240" w:lineRule="auto"/>
        <w:jc w:val="center"/>
        <w:rPr>
          <w:rFonts w:ascii="Arial" w:hAnsi="Arial" w:cs="Arial"/>
          <w:sz w:val="20"/>
          <w:szCs w:val="20"/>
          <w:lang w:val="en-US"/>
        </w:rPr>
      </w:pPr>
    </w:p>
    <w:p w14:paraId="6344A0C8" w14:textId="77777777" w:rsidR="007126BE" w:rsidRPr="009E6300" w:rsidRDefault="007126BE" w:rsidP="0003422E">
      <w:pPr>
        <w:shd w:val="clear" w:color="auto" w:fill="000000" w:themeFill="text1"/>
        <w:spacing w:line="240" w:lineRule="auto"/>
        <w:rPr>
          <w:rFonts w:ascii="Arial" w:hAnsi="Arial" w:cs="Arial"/>
          <w:b/>
          <w:bCs/>
          <w:color w:val="FFFFFF" w:themeColor="background1"/>
          <w:sz w:val="20"/>
          <w:szCs w:val="20"/>
        </w:rPr>
      </w:pPr>
      <w:r w:rsidRPr="009E6300">
        <w:rPr>
          <w:rFonts w:ascii="Arial" w:hAnsi="Arial" w:cs="Arial"/>
          <w:b/>
          <w:bCs/>
          <w:color w:val="FFFFFF" w:themeColor="background1"/>
          <w:sz w:val="20"/>
          <w:szCs w:val="20"/>
        </w:rPr>
        <w:t>Hazardous Waste</w:t>
      </w:r>
    </w:p>
    <w:p w14:paraId="5AD8F4E4" w14:textId="77777777" w:rsidR="009E6300" w:rsidRPr="00EC1E52" w:rsidRDefault="009E6300" w:rsidP="0003422E">
      <w:pPr>
        <w:spacing w:line="240" w:lineRule="auto"/>
        <w:rPr>
          <w:rFonts w:ascii="Arial" w:hAnsi="Arial" w:cs="Arial"/>
          <w:b/>
          <w:bCs/>
          <w:color w:val="000000" w:themeColor="text1"/>
          <w:sz w:val="20"/>
          <w:szCs w:val="20"/>
        </w:rPr>
      </w:pP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988"/>
        <w:gridCol w:w="1464"/>
        <w:gridCol w:w="2186"/>
        <w:gridCol w:w="4473"/>
      </w:tblGrid>
      <w:tr w:rsidR="007126BE" w:rsidRPr="00EC1E52" w14:paraId="68641595" w14:textId="77777777" w:rsidTr="009E6300">
        <w:trPr>
          <w:trHeight w:val="365"/>
        </w:trPr>
        <w:tc>
          <w:tcPr>
            <w:tcW w:w="988" w:type="dxa"/>
            <w:shd w:val="clear" w:color="auto" w:fill="000000" w:themeFill="text1"/>
            <w:vAlign w:val="center"/>
            <w:hideMark/>
          </w:tcPr>
          <w:p w14:paraId="5037BFAB"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464" w:type="dxa"/>
            <w:shd w:val="clear" w:color="auto" w:fill="000000" w:themeFill="text1"/>
            <w:vAlign w:val="center"/>
            <w:hideMark/>
          </w:tcPr>
          <w:p w14:paraId="05C0F218" w14:textId="77777777" w:rsidR="007126BE" w:rsidRPr="00EC1E52" w:rsidRDefault="009E6300" w:rsidP="0003422E">
            <w:pPr>
              <w:spacing w:line="240" w:lineRule="auto"/>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7126BE"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56143691"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w:t>
            </w:r>
          </w:p>
        </w:tc>
        <w:tc>
          <w:tcPr>
            <w:tcW w:w="4473" w:type="dxa"/>
            <w:shd w:val="clear" w:color="auto" w:fill="000000" w:themeFill="text1"/>
            <w:vAlign w:val="center"/>
            <w:hideMark/>
          </w:tcPr>
          <w:p w14:paraId="607E4D3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38A06E20" w14:textId="77777777" w:rsidTr="009E6300">
        <w:trPr>
          <w:trHeight w:val="859"/>
        </w:trPr>
        <w:tc>
          <w:tcPr>
            <w:tcW w:w="988" w:type="dxa"/>
            <w:shd w:val="clear" w:color="auto" w:fill="auto"/>
            <w:vAlign w:val="center"/>
            <w:hideMark/>
          </w:tcPr>
          <w:p w14:paraId="629CEB97"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464" w:type="dxa"/>
            <w:shd w:val="clear" w:color="auto" w:fill="auto"/>
            <w:vAlign w:val="center"/>
            <w:hideMark/>
          </w:tcPr>
          <w:p w14:paraId="3906E05D"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57DA27D3"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736B3E6"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367C2B45" w14:textId="77777777" w:rsidTr="009E6300">
        <w:trPr>
          <w:trHeight w:val="548"/>
        </w:trPr>
        <w:tc>
          <w:tcPr>
            <w:tcW w:w="988" w:type="dxa"/>
            <w:shd w:val="clear" w:color="auto" w:fill="auto"/>
            <w:vAlign w:val="center"/>
            <w:hideMark/>
          </w:tcPr>
          <w:p w14:paraId="7DAD86D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464" w:type="dxa"/>
            <w:shd w:val="clear" w:color="auto" w:fill="auto"/>
            <w:vAlign w:val="center"/>
            <w:hideMark/>
          </w:tcPr>
          <w:p w14:paraId="051B797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0A0FB87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1823F50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2C81EBF8" w14:textId="77777777" w:rsidTr="009E6300">
        <w:trPr>
          <w:trHeight w:val="365"/>
        </w:trPr>
        <w:tc>
          <w:tcPr>
            <w:tcW w:w="988" w:type="dxa"/>
            <w:shd w:val="clear" w:color="auto" w:fill="auto"/>
            <w:vAlign w:val="center"/>
            <w:hideMark/>
          </w:tcPr>
          <w:p w14:paraId="5494B71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464" w:type="dxa"/>
            <w:shd w:val="clear" w:color="auto" w:fill="auto"/>
            <w:vAlign w:val="center"/>
            <w:hideMark/>
          </w:tcPr>
          <w:p w14:paraId="684153C2"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2D37283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80ED80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7E003798" w14:textId="77777777" w:rsidTr="009E6300">
        <w:trPr>
          <w:trHeight w:val="548"/>
        </w:trPr>
        <w:tc>
          <w:tcPr>
            <w:tcW w:w="988" w:type="dxa"/>
            <w:shd w:val="clear" w:color="auto" w:fill="auto"/>
            <w:vAlign w:val="center"/>
            <w:hideMark/>
          </w:tcPr>
          <w:p w14:paraId="0F464CC2"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464" w:type="dxa"/>
            <w:shd w:val="clear" w:color="auto" w:fill="auto"/>
            <w:vAlign w:val="center"/>
            <w:hideMark/>
          </w:tcPr>
          <w:p w14:paraId="16FB62C8"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45093DE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0E98264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2933BF10" w14:textId="77777777" w:rsidTr="009E6300">
        <w:trPr>
          <w:trHeight w:val="731"/>
        </w:trPr>
        <w:tc>
          <w:tcPr>
            <w:tcW w:w="988" w:type="dxa"/>
            <w:shd w:val="clear" w:color="auto" w:fill="auto"/>
            <w:vAlign w:val="center"/>
            <w:hideMark/>
          </w:tcPr>
          <w:p w14:paraId="6961B3F5"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64" w:type="dxa"/>
            <w:shd w:val="clear" w:color="auto" w:fill="auto"/>
            <w:vAlign w:val="center"/>
            <w:hideMark/>
          </w:tcPr>
          <w:p w14:paraId="6441B40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47A3DA84"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7402C45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DF30741" w14:textId="77777777" w:rsidTr="009E6300">
        <w:trPr>
          <w:trHeight w:val="915"/>
        </w:trPr>
        <w:tc>
          <w:tcPr>
            <w:tcW w:w="988" w:type="dxa"/>
            <w:shd w:val="clear" w:color="auto" w:fill="auto"/>
            <w:vAlign w:val="center"/>
            <w:hideMark/>
          </w:tcPr>
          <w:p w14:paraId="413580C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464" w:type="dxa"/>
            <w:shd w:val="clear" w:color="auto" w:fill="auto"/>
            <w:vAlign w:val="center"/>
            <w:hideMark/>
          </w:tcPr>
          <w:p w14:paraId="3C9A6CC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0B4C966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14334537"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3F6A0BE6" w14:textId="77777777" w:rsidR="00116522" w:rsidRDefault="00116522" w:rsidP="007126BE">
      <w:pPr>
        <w:rPr>
          <w:rFonts w:ascii="Arial" w:hAnsi="Arial" w:cs="Arial"/>
          <w:color w:val="FF0000"/>
          <w:sz w:val="20"/>
          <w:szCs w:val="20"/>
        </w:rPr>
      </w:pPr>
    </w:p>
    <w:p w14:paraId="625754BD" w14:textId="77777777" w:rsidR="007126BE" w:rsidRPr="00116522" w:rsidRDefault="007126BE" w:rsidP="0003422E">
      <w:pPr>
        <w:shd w:val="clear" w:color="auto" w:fill="000000" w:themeFill="text1"/>
        <w:spacing w:line="240" w:lineRule="auto"/>
        <w:rPr>
          <w:rFonts w:ascii="Arial" w:hAnsi="Arial" w:cs="Arial"/>
          <w:b/>
          <w:bCs/>
          <w:color w:val="FFFFFF" w:themeColor="background1"/>
          <w:sz w:val="20"/>
          <w:szCs w:val="20"/>
        </w:rPr>
      </w:pPr>
      <w:r w:rsidRPr="00116522">
        <w:rPr>
          <w:rFonts w:ascii="Arial" w:hAnsi="Arial" w:cs="Arial"/>
          <w:b/>
          <w:bCs/>
          <w:color w:val="FFFFFF" w:themeColor="background1"/>
          <w:sz w:val="20"/>
          <w:szCs w:val="20"/>
        </w:rPr>
        <w:t>Government Standards for Ammonium Nitrate and Weak Nitric Acid Effluent</w:t>
      </w:r>
    </w:p>
    <w:p w14:paraId="4B5ABCDD" w14:textId="77777777" w:rsidR="00116522" w:rsidRPr="00EC1E52" w:rsidRDefault="00116522" w:rsidP="0003422E">
      <w:pPr>
        <w:spacing w:line="240" w:lineRule="auto"/>
        <w:rPr>
          <w:rFonts w:ascii="Arial" w:hAnsi="Arial" w:cs="Arial"/>
          <w:b/>
          <w:bCs/>
          <w:color w:val="000000" w:themeColor="text1"/>
          <w:sz w:val="20"/>
          <w:szCs w:val="20"/>
        </w:rPr>
      </w:pP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281"/>
        <w:gridCol w:w="1168"/>
        <w:gridCol w:w="1431"/>
        <w:gridCol w:w="1681"/>
        <w:gridCol w:w="1450"/>
      </w:tblGrid>
      <w:tr w:rsidR="007126BE" w:rsidRPr="00EC1E52" w14:paraId="381276D3" w14:textId="77777777" w:rsidTr="008A475E">
        <w:trPr>
          <w:trHeight w:val="162"/>
        </w:trPr>
        <w:tc>
          <w:tcPr>
            <w:tcW w:w="1174" w:type="dxa"/>
            <w:shd w:val="clear" w:color="auto" w:fill="000000" w:themeFill="text1"/>
            <w:vAlign w:val="center"/>
            <w:hideMark/>
          </w:tcPr>
          <w:p w14:paraId="730C3AD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3739E156"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5"/>
            <w:shd w:val="clear" w:color="auto" w:fill="000000" w:themeFill="text1"/>
            <w:vAlign w:val="center"/>
            <w:hideMark/>
          </w:tcPr>
          <w:p w14:paraId="42865FB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38332AAB" w14:textId="77777777" w:rsidTr="00116522">
        <w:trPr>
          <w:trHeight w:val="110"/>
        </w:trPr>
        <w:tc>
          <w:tcPr>
            <w:tcW w:w="1174" w:type="dxa"/>
            <w:shd w:val="clear" w:color="auto" w:fill="000000" w:themeFill="text1"/>
            <w:vAlign w:val="center"/>
            <w:hideMark/>
          </w:tcPr>
          <w:p w14:paraId="37654ED9"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448EBEA3"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33344AF5"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782C676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5A86CDED"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0096E746"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0499F02" w14:textId="77777777" w:rsidTr="00116522">
        <w:trPr>
          <w:trHeight w:val="700"/>
        </w:trPr>
        <w:tc>
          <w:tcPr>
            <w:tcW w:w="1174" w:type="dxa"/>
            <w:shd w:val="clear" w:color="auto" w:fill="auto"/>
            <w:vAlign w:val="center"/>
            <w:hideMark/>
          </w:tcPr>
          <w:p w14:paraId="1DF8AB7B"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223" w:type="dxa"/>
            <w:gridSpan w:val="2"/>
            <w:shd w:val="clear" w:color="auto" w:fill="auto"/>
            <w:vAlign w:val="center"/>
            <w:hideMark/>
          </w:tcPr>
          <w:p w14:paraId="67D745F4" w14:textId="77777777" w:rsidR="007126BE" w:rsidRPr="00EC1E52" w:rsidRDefault="00896FA5"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Ammoniacal</w:t>
            </w:r>
          </w:p>
          <w:p w14:paraId="48A38B4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168" w:type="dxa"/>
            <w:shd w:val="clear" w:color="auto" w:fill="auto"/>
            <w:vAlign w:val="center"/>
            <w:hideMark/>
          </w:tcPr>
          <w:p w14:paraId="4523741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7C28966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C1DD7C9"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FEC1E0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444950EB" w14:textId="77777777" w:rsidTr="00116522">
        <w:trPr>
          <w:trHeight w:val="482"/>
        </w:trPr>
        <w:tc>
          <w:tcPr>
            <w:tcW w:w="1174" w:type="dxa"/>
            <w:shd w:val="clear" w:color="auto" w:fill="auto"/>
            <w:vAlign w:val="center"/>
            <w:hideMark/>
          </w:tcPr>
          <w:p w14:paraId="2365D1BE"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2223" w:type="dxa"/>
            <w:gridSpan w:val="2"/>
            <w:shd w:val="clear" w:color="auto" w:fill="auto"/>
            <w:vAlign w:val="center"/>
            <w:hideMark/>
          </w:tcPr>
          <w:p w14:paraId="142C1A7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168" w:type="dxa"/>
            <w:shd w:val="clear" w:color="auto" w:fill="auto"/>
            <w:vAlign w:val="center"/>
            <w:hideMark/>
          </w:tcPr>
          <w:p w14:paraId="7B0081E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5D835A1F"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132538E5"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160476AC"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4BB21632"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7A3F0BF" w14:textId="77777777" w:rsidTr="008A475E">
        <w:trPr>
          <w:trHeight w:val="100"/>
        </w:trPr>
        <w:tc>
          <w:tcPr>
            <w:tcW w:w="1153" w:type="dxa"/>
            <w:shd w:val="clear" w:color="auto" w:fill="000000" w:themeFill="text1"/>
            <w:vAlign w:val="center"/>
            <w:hideMark/>
          </w:tcPr>
          <w:p w14:paraId="0A0A594E"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A10B058"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7D4A03D8"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1B827A8B" w14:textId="77777777" w:rsidR="007126BE" w:rsidRPr="00EC1E52" w:rsidRDefault="007126BE"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5465B090" w14:textId="77777777" w:rsidTr="008A475E">
        <w:trPr>
          <w:trHeight w:val="444"/>
        </w:trPr>
        <w:tc>
          <w:tcPr>
            <w:tcW w:w="1153" w:type="dxa"/>
            <w:shd w:val="clear" w:color="auto" w:fill="auto"/>
            <w:vAlign w:val="center"/>
            <w:hideMark/>
          </w:tcPr>
          <w:p w14:paraId="6757CFD0"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2ECC454A"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6D8B02D8"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08F905F1" w14:textId="77777777" w:rsidR="007126BE" w:rsidRPr="00EC1E52" w:rsidRDefault="007126BE"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C335F20" w14:textId="77777777" w:rsidR="007126BE" w:rsidRDefault="007126BE" w:rsidP="007126BE">
      <w:pPr>
        <w:rPr>
          <w:rFonts w:ascii="Arial" w:hAnsi="Arial" w:cs="Arial"/>
          <w:sz w:val="20"/>
          <w:szCs w:val="20"/>
        </w:rPr>
      </w:pPr>
    </w:p>
    <w:p w14:paraId="39D52E29" w14:textId="77777777" w:rsidR="007126BE" w:rsidRDefault="007126BE" w:rsidP="004E2335">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 xml:space="preserve">roject </w:t>
      </w:r>
      <w:r w:rsidR="00116522">
        <w:rPr>
          <w:rFonts w:ascii="Arial" w:hAnsi="Arial" w:cs="Arial"/>
          <w:b/>
          <w:bCs/>
          <w:sz w:val="20"/>
          <w:szCs w:val="20"/>
          <w:lang w:val="en-US"/>
        </w:rPr>
        <w:t>C</w:t>
      </w:r>
      <w:r w:rsidRPr="00704842">
        <w:rPr>
          <w:rFonts w:ascii="Arial" w:hAnsi="Arial" w:cs="Arial"/>
          <w:b/>
          <w:bCs/>
          <w:sz w:val="20"/>
          <w:szCs w:val="20"/>
          <w:lang w:val="en-US"/>
        </w:rPr>
        <w:t xml:space="preserve">ost </w:t>
      </w:r>
      <w:r w:rsidR="00116522">
        <w:rPr>
          <w:rFonts w:ascii="Arial" w:hAnsi="Arial" w:cs="Arial"/>
          <w:b/>
          <w:bCs/>
          <w:sz w:val="20"/>
          <w:szCs w:val="20"/>
          <w:lang w:val="en-US"/>
        </w:rPr>
        <w:t>E</w:t>
      </w:r>
      <w:r w:rsidRPr="00704842">
        <w:rPr>
          <w:rFonts w:ascii="Arial" w:hAnsi="Arial" w:cs="Arial"/>
          <w:b/>
          <w:bCs/>
          <w:sz w:val="20"/>
          <w:szCs w:val="20"/>
          <w:lang w:val="en-US"/>
        </w:rPr>
        <w:t>stimation</w:t>
      </w: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04C228E6" w14:textId="77777777" w:rsidTr="00C6205C">
        <w:trPr>
          <w:trHeight w:val="233"/>
        </w:trPr>
        <w:tc>
          <w:tcPr>
            <w:tcW w:w="5335" w:type="dxa"/>
            <w:shd w:val="clear" w:color="auto" w:fill="000000" w:themeFill="text1"/>
            <w:noWrap/>
            <w:vAlign w:val="bottom"/>
            <w:hideMark/>
          </w:tcPr>
          <w:p w14:paraId="4258A513"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DEEAF6" w:themeFill="accent5" w:themeFillTint="33"/>
            <w:noWrap/>
            <w:vAlign w:val="bottom"/>
            <w:hideMark/>
          </w:tcPr>
          <w:p w14:paraId="5DC19CFF"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C5E0B3" w:themeFill="accent6" w:themeFillTint="66"/>
          </w:tcPr>
          <w:p w14:paraId="67B0CD55" w14:textId="77777777" w:rsidR="007126BE" w:rsidRPr="003E6245" w:rsidRDefault="007126BE" w:rsidP="008A475E">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5D30D7E6" w14:textId="77777777" w:rsidTr="008A475E">
        <w:trPr>
          <w:trHeight w:val="233"/>
        </w:trPr>
        <w:tc>
          <w:tcPr>
            <w:tcW w:w="5335" w:type="dxa"/>
            <w:shd w:val="clear" w:color="auto" w:fill="FFFFFF" w:themeFill="background1"/>
            <w:noWrap/>
            <w:vAlign w:val="bottom"/>
            <w:hideMark/>
          </w:tcPr>
          <w:p w14:paraId="27A7AC10" w14:textId="77777777" w:rsidR="007126BE" w:rsidRPr="003E6245" w:rsidRDefault="007126BE" w:rsidP="008A475E">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6680B79A" w14:textId="77777777"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627</w:t>
            </w:r>
          </w:p>
        </w:tc>
        <w:tc>
          <w:tcPr>
            <w:tcW w:w="1722" w:type="dxa"/>
            <w:shd w:val="clear" w:color="auto" w:fill="FFFFFF" w:themeFill="background1"/>
            <w:vAlign w:val="bottom"/>
          </w:tcPr>
          <w:p w14:paraId="73108E52" w14:textId="77777777"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508</w:t>
            </w:r>
          </w:p>
        </w:tc>
      </w:tr>
      <w:tr w:rsidR="007126BE" w:rsidRPr="003E6245" w14:paraId="658BD36A" w14:textId="77777777" w:rsidTr="008A475E">
        <w:trPr>
          <w:trHeight w:val="233"/>
        </w:trPr>
        <w:tc>
          <w:tcPr>
            <w:tcW w:w="5335" w:type="dxa"/>
            <w:shd w:val="clear" w:color="auto" w:fill="FFFFFF" w:themeFill="background1"/>
            <w:noWrap/>
            <w:vAlign w:val="bottom"/>
          </w:tcPr>
          <w:p w14:paraId="35D772FD" w14:textId="77777777" w:rsidR="007126BE" w:rsidRPr="003E6245" w:rsidRDefault="007126BE" w:rsidP="008A475E">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r w:rsidR="00DB7534">
              <w:rPr>
                <w:rFonts w:ascii="Arial" w:eastAsia="Times New Roman" w:hAnsi="Arial" w:cs="Arial"/>
                <w:sz w:val="20"/>
                <w:szCs w:val="20"/>
                <w:lang w:eastAsia="en-IN"/>
              </w:rPr>
              <w:t xml:space="preserve"> &amp; Ammonium Nitrate)</w:t>
            </w:r>
          </w:p>
        </w:tc>
        <w:tc>
          <w:tcPr>
            <w:tcW w:w="1988" w:type="dxa"/>
            <w:shd w:val="clear" w:color="auto" w:fill="FFFFFF" w:themeFill="background1"/>
            <w:noWrap/>
            <w:vAlign w:val="bottom"/>
          </w:tcPr>
          <w:p w14:paraId="256324FC" w14:textId="77777777" w:rsidR="007126BE" w:rsidRPr="003E6245" w:rsidRDefault="00DB7534"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0D44BD">
              <w:rPr>
                <w:rFonts w:ascii="Arial" w:eastAsia="Times New Roman" w:hAnsi="Arial" w:cs="Arial"/>
                <w:sz w:val="20"/>
                <w:szCs w:val="20"/>
                <w:lang w:eastAsia="en-IN"/>
              </w:rPr>
              <w:t>41</w:t>
            </w:r>
          </w:p>
        </w:tc>
        <w:tc>
          <w:tcPr>
            <w:tcW w:w="1722" w:type="dxa"/>
            <w:shd w:val="clear" w:color="auto" w:fill="FFFFFF" w:themeFill="background1"/>
            <w:vAlign w:val="bottom"/>
          </w:tcPr>
          <w:p w14:paraId="678E9F8D" w14:textId="7F3ECDBD" w:rsidR="007126BE" w:rsidRPr="003E6245" w:rsidRDefault="000D44BD"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EE7560">
              <w:rPr>
                <w:rFonts w:ascii="Arial" w:eastAsia="Times New Roman" w:hAnsi="Arial" w:cs="Arial"/>
                <w:sz w:val="20"/>
                <w:szCs w:val="20"/>
                <w:lang w:eastAsia="en-IN"/>
              </w:rPr>
              <w:t>1</w:t>
            </w:r>
            <w:ins w:id="370" w:author="Hardik Malhotra" w:date="2023-02-24T15:27:00Z">
              <w:r w:rsidR="002C2F41">
                <w:rPr>
                  <w:rFonts w:ascii="Arial" w:eastAsia="Times New Roman" w:hAnsi="Arial" w:cs="Arial"/>
                  <w:sz w:val="20"/>
                  <w:szCs w:val="20"/>
                  <w:lang w:eastAsia="en-IN"/>
                </w:rPr>
                <w:t>1</w:t>
              </w:r>
            </w:ins>
            <w:del w:id="371" w:author="Hardik Malhotra" w:date="2023-02-24T15:27:00Z">
              <w:r w:rsidR="00EE7560" w:rsidDel="002C2F41">
                <w:rPr>
                  <w:rFonts w:ascii="Arial" w:eastAsia="Times New Roman" w:hAnsi="Arial" w:cs="Arial"/>
                  <w:sz w:val="20"/>
                  <w:szCs w:val="20"/>
                  <w:lang w:eastAsia="en-IN"/>
                </w:rPr>
                <w:delText>0</w:delText>
              </w:r>
            </w:del>
          </w:p>
        </w:tc>
      </w:tr>
    </w:tbl>
    <w:p w14:paraId="403A78A0" w14:textId="77777777" w:rsidR="007126BE" w:rsidRPr="00116522" w:rsidRDefault="007126BE" w:rsidP="00116522">
      <w:pPr>
        <w:shd w:val="clear" w:color="auto" w:fill="000000" w:themeFill="text1"/>
        <w:rPr>
          <w:rFonts w:ascii="Arial" w:hAnsi="Arial" w:cs="Arial"/>
          <w:b/>
          <w:bCs/>
          <w:color w:val="FFFFFF" w:themeColor="background1"/>
          <w:sz w:val="20"/>
          <w:szCs w:val="20"/>
          <w:lang w:val="en-US"/>
        </w:rPr>
      </w:pPr>
      <w:r w:rsidRPr="00116522">
        <w:rPr>
          <w:rFonts w:ascii="Arial" w:hAnsi="Arial" w:cs="Arial"/>
          <w:b/>
          <w:bCs/>
          <w:color w:val="FFFFFF" w:themeColor="background1"/>
          <w:sz w:val="20"/>
          <w:szCs w:val="20"/>
          <w:lang w:val="en-US"/>
        </w:rPr>
        <w:t xml:space="preserve">Profitability </w:t>
      </w:r>
      <w:r w:rsidR="00116522" w:rsidRPr="00116522">
        <w:rPr>
          <w:rFonts w:ascii="Arial" w:hAnsi="Arial" w:cs="Arial"/>
          <w:b/>
          <w:bCs/>
          <w:color w:val="FFFFFF" w:themeColor="background1"/>
          <w:sz w:val="20"/>
          <w:szCs w:val="20"/>
          <w:lang w:val="en-US"/>
        </w:rPr>
        <w:t>P</w:t>
      </w:r>
      <w:r w:rsidRPr="00116522">
        <w:rPr>
          <w:rFonts w:ascii="Arial" w:hAnsi="Arial" w:cs="Arial"/>
          <w:b/>
          <w:bCs/>
          <w:color w:val="FFFFFF" w:themeColor="background1"/>
          <w:sz w:val="20"/>
          <w:szCs w:val="20"/>
          <w:lang w:val="en-US"/>
        </w:rPr>
        <w:t>rojections</w:t>
      </w:r>
    </w:p>
    <w:p w14:paraId="1E327A47" w14:textId="77777777" w:rsidR="007126BE" w:rsidRDefault="007126BE" w:rsidP="00C6205C">
      <w:pPr>
        <w:shd w:val="clear" w:color="auto" w:fill="DEEAF6" w:themeFill="accent5" w:themeFillTint="33"/>
        <w:spacing w:line="240" w:lineRule="auto"/>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448D0AC2"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189BBB4"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BF2ADEC"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8072627"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54F83E8"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68417AC"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A6877" w:rsidRPr="00FE057E" w14:paraId="7308A5D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1E29641"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CAB3D64" w14:textId="562BA2B2" w:rsidR="004A6877" w:rsidRPr="00FE057E" w:rsidRDefault="004A6877" w:rsidP="004A6877">
            <w:pPr>
              <w:spacing w:line="240" w:lineRule="auto"/>
              <w:jc w:val="center"/>
              <w:rPr>
                <w:rFonts w:ascii="Arial" w:eastAsia="Times New Roman" w:hAnsi="Arial" w:cs="Arial"/>
                <w:color w:val="000000"/>
                <w:sz w:val="20"/>
                <w:szCs w:val="20"/>
                <w:lang w:eastAsia="en-IN"/>
              </w:rPr>
            </w:pPr>
            <w:ins w:id="372" w:author="Hardik Malhotra" w:date="2023-02-24T14:55:00Z">
              <w:r>
                <w:rPr>
                  <w:rFonts w:ascii="Arial" w:hAnsi="Arial" w:cs="Arial"/>
                  <w:color w:val="000000"/>
                  <w:sz w:val="20"/>
                  <w:szCs w:val="20"/>
                </w:rPr>
                <w:t>274</w:t>
              </w:r>
            </w:ins>
            <w:del w:id="373" w:author="Hardik Malhotra" w:date="2023-02-24T14:40:00Z">
              <w:r w:rsidDel="00893A15">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05EEFE1" w14:textId="7AC18BA5" w:rsidR="004A6877" w:rsidRPr="00FE057E" w:rsidRDefault="004A6877" w:rsidP="004A6877">
            <w:pPr>
              <w:spacing w:line="240" w:lineRule="auto"/>
              <w:jc w:val="center"/>
              <w:rPr>
                <w:rFonts w:ascii="Arial" w:eastAsia="Times New Roman" w:hAnsi="Arial" w:cs="Arial"/>
                <w:color w:val="000000"/>
                <w:sz w:val="20"/>
                <w:szCs w:val="20"/>
                <w:lang w:eastAsia="en-IN"/>
              </w:rPr>
            </w:pPr>
            <w:ins w:id="374" w:author="Hardik Malhotra" w:date="2023-02-24T14:55:00Z">
              <w:r>
                <w:rPr>
                  <w:rFonts w:ascii="Arial" w:hAnsi="Arial" w:cs="Arial"/>
                  <w:color w:val="000000"/>
                  <w:sz w:val="20"/>
                  <w:szCs w:val="20"/>
                </w:rPr>
                <w:t>372</w:t>
              </w:r>
            </w:ins>
            <w:del w:id="375" w:author="Hardik Malhotra" w:date="2023-02-24T14:55:00Z">
              <w:r w:rsidDel="0051598B">
                <w:rPr>
                  <w:rFonts w:ascii="Arial" w:hAnsi="Arial" w:cs="Arial"/>
                  <w:color w:val="000000"/>
                  <w:sz w:val="20"/>
                  <w:szCs w:val="20"/>
                </w:rPr>
                <w:delText>37</w:delText>
              </w:r>
            </w:del>
            <w:del w:id="376" w:author="Hardik Malhotra" w:date="2023-02-24T14:40:00Z">
              <w:r w:rsidDel="00893A15">
                <w:rPr>
                  <w:rFonts w:ascii="Arial" w:hAnsi="Arial" w:cs="Arial"/>
                  <w:color w:val="000000"/>
                  <w:sz w:val="20"/>
                  <w:szCs w:val="20"/>
                </w:rPr>
                <w:delText>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52580AE" w14:textId="570EA53C" w:rsidR="004A6877" w:rsidRPr="00FE057E" w:rsidRDefault="004A6877" w:rsidP="004A6877">
            <w:pPr>
              <w:spacing w:line="240" w:lineRule="auto"/>
              <w:jc w:val="center"/>
              <w:rPr>
                <w:rFonts w:ascii="Arial" w:eastAsia="Times New Roman" w:hAnsi="Arial" w:cs="Arial"/>
                <w:color w:val="000000"/>
                <w:sz w:val="20"/>
                <w:szCs w:val="20"/>
                <w:lang w:eastAsia="en-IN"/>
              </w:rPr>
            </w:pPr>
            <w:ins w:id="377" w:author="Hardik Malhotra" w:date="2023-02-24T14:55:00Z">
              <w:r>
                <w:rPr>
                  <w:rFonts w:ascii="Arial" w:hAnsi="Arial" w:cs="Arial"/>
                  <w:color w:val="000000"/>
                  <w:sz w:val="20"/>
                  <w:szCs w:val="20"/>
                </w:rPr>
                <w:t>372</w:t>
              </w:r>
            </w:ins>
            <w:del w:id="378" w:author="Hardik Malhotra" w:date="2023-02-24T14:55:00Z">
              <w:r w:rsidDel="0051598B">
                <w:rPr>
                  <w:rFonts w:ascii="Arial" w:hAnsi="Arial" w:cs="Arial"/>
                  <w:color w:val="000000"/>
                  <w:sz w:val="20"/>
                  <w:szCs w:val="20"/>
                </w:rPr>
                <w:delText>37</w:delText>
              </w:r>
            </w:del>
            <w:del w:id="379" w:author="Hardik Malhotra" w:date="2023-02-24T14:40:00Z">
              <w:r w:rsidDel="00893A15">
                <w:rPr>
                  <w:rFonts w:ascii="Arial" w:hAnsi="Arial" w:cs="Arial"/>
                  <w:color w:val="000000"/>
                  <w:sz w:val="20"/>
                  <w:szCs w:val="20"/>
                </w:rPr>
                <w:delText>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AC64318" w14:textId="00398D8A" w:rsidR="004A6877" w:rsidRPr="00FE057E" w:rsidRDefault="004A6877" w:rsidP="004A6877">
            <w:pPr>
              <w:spacing w:line="240" w:lineRule="auto"/>
              <w:jc w:val="center"/>
              <w:rPr>
                <w:rFonts w:ascii="Arial" w:eastAsia="Times New Roman" w:hAnsi="Arial" w:cs="Arial"/>
                <w:color w:val="000000"/>
                <w:sz w:val="20"/>
                <w:szCs w:val="20"/>
                <w:lang w:eastAsia="en-IN"/>
              </w:rPr>
            </w:pPr>
            <w:ins w:id="380" w:author="Hardik Malhotra" w:date="2023-02-24T14:55:00Z">
              <w:r>
                <w:rPr>
                  <w:rFonts w:ascii="Arial" w:hAnsi="Arial" w:cs="Arial"/>
                  <w:color w:val="000000"/>
                  <w:sz w:val="20"/>
                  <w:szCs w:val="20"/>
                </w:rPr>
                <w:t>364</w:t>
              </w:r>
            </w:ins>
            <w:del w:id="381" w:author="Hardik Malhotra" w:date="2023-02-24T14:55:00Z">
              <w:r w:rsidDel="0051598B">
                <w:rPr>
                  <w:rFonts w:ascii="Arial" w:hAnsi="Arial" w:cs="Arial"/>
                  <w:color w:val="000000"/>
                  <w:sz w:val="20"/>
                  <w:szCs w:val="20"/>
                </w:rPr>
                <w:delText>3</w:delText>
              </w:r>
            </w:del>
            <w:del w:id="382" w:author="Hardik Malhotra" w:date="2023-02-24T14:40:00Z">
              <w:r w:rsidDel="00893A15">
                <w:rPr>
                  <w:rFonts w:ascii="Arial" w:hAnsi="Arial" w:cs="Arial"/>
                  <w:color w:val="000000"/>
                  <w:sz w:val="20"/>
                  <w:szCs w:val="20"/>
                </w:rPr>
                <w:delText>71</w:delText>
              </w:r>
            </w:del>
          </w:p>
        </w:tc>
      </w:tr>
      <w:tr w:rsidR="004A6877" w:rsidRPr="00FE057E" w14:paraId="67B4B4E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DCE2250"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8071361" w14:textId="49409558" w:rsidR="004A6877" w:rsidRPr="00FE057E" w:rsidRDefault="004A6877" w:rsidP="004A6877">
            <w:pPr>
              <w:spacing w:line="240" w:lineRule="auto"/>
              <w:jc w:val="center"/>
              <w:rPr>
                <w:rFonts w:ascii="Arial" w:eastAsia="Times New Roman" w:hAnsi="Arial" w:cs="Arial"/>
                <w:color w:val="000000"/>
                <w:sz w:val="20"/>
                <w:szCs w:val="20"/>
                <w:lang w:eastAsia="en-IN"/>
              </w:rPr>
            </w:pPr>
            <w:ins w:id="383" w:author="Hardik Malhotra" w:date="2023-02-24T14:55:00Z">
              <w:r>
                <w:rPr>
                  <w:rFonts w:ascii="Arial" w:hAnsi="Arial" w:cs="Arial"/>
                  <w:color w:val="000000"/>
                  <w:sz w:val="20"/>
                  <w:szCs w:val="20"/>
                </w:rPr>
                <w:t>141</w:t>
              </w:r>
            </w:ins>
            <w:del w:id="384" w:author="Hardik Malhotra" w:date="2023-02-24T14:55:00Z">
              <w:r w:rsidDel="0051598B">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27F528C" w14:textId="2D1D5F57" w:rsidR="004A6877" w:rsidRPr="00FE057E" w:rsidRDefault="004A6877" w:rsidP="004A6877">
            <w:pPr>
              <w:spacing w:line="240" w:lineRule="auto"/>
              <w:jc w:val="center"/>
              <w:rPr>
                <w:rFonts w:ascii="Arial" w:eastAsia="Times New Roman" w:hAnsi="Arial" w:cs="Arial"/>
                <w:color w:val="000000"/>
                <w:sz w:val="20"/>
                <w:szCs w:val="20"/>
                <w:lang w:eastAsia="en-IN"/>
              </w:rPr>
            </w:pPr>
            <w:ins w:id="385" w:author="Hardik Malhotra" w:date="2023-02-24T14:55:00Z">
              <w:r>
                <w:rPr>
                  <w:rFonts w:ascii="Arial" w:hAnsi="Arial" w:cs="Arial"/>
                  <w:color w:val="000000"/>
                  <w:sz w:val="20"/>
                  <w:szCs w:val="20"/>
                </w:rPr>
                <w:t>177</w:t>
              </w:r>
            </w:ins>
            <w:del w:id="386" w:author="Hardik Malhotra" w:date="2023-02-24T14:55:00Z">
              <w:r w:rsidDel="0051598B">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98E8454" w14:textId="43BB1F81" w:rsidR="004A6877" w:rsidRPr="00FE057E" w:rsidRDefault="004A6877" w:rsidP="004A6877">
            <w:pPr>
              <w:spacing w:line="240" w:lineRule="auto"/>
              <w:jc w:val="center"/>
              <w:rPr>
                <w:rFonts w:ascii="Arial" w:eastAsia="Times New Roman" w:hAnsi="Arial" w:cs="Arial"/>
                <w:color w:val="000000"/>
                <w:sz w:val="20"/>
                <w:szCs w:val="20"/>
                <w:lang w:eastAsia="en-IN"/>
              </w:rPr>
            </w:pPr>
            <w:ins w:id="387" w:author="Hardik Malhotra" w:date="2023-02-24T14:55:00Z">
              <w:r>
                <w:rPr>
                  <w:rFonts w:ascii="Arial" w:hAnsi="Arial" w:cs="Arial"/>
                  <w:color w:val="000000"/>
                  <w:sz w:val="20"/>
                  <w:szCs w:val="20"/>
                </w:rPr>
                <w:t>177</w:t>
              </w:r>
            </w:ins>
            <w:del w:id="388" w:author="Hardik Malhotra" w:date="2023-02-24T14:55:00Z">
              <w:r w:rsidDel="0051598B">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B773839" w14:textId="32C28952" w:rsidR="004A6877" w:rsidRPr="00FE057E" w:rsidRDefault="004A6877" w:rsidP="004A6877">
            <w:pPr>
              <w:spacing w:line="240" w:lineRule="auto"/>
              <w:jc w:val="center"/>
              <w:rPr>
                <w:rFonts w:ascii="Arial" w:eastAsia="Times New Roman" w:hAnsi="Arial" w:cs="Arial"/>
                <w:color w:val="000000"/>
                <w:sz w:val="20"/>
                <w:szCs w:val="20"/>
                <w:lang w:eastAsia="en-IN"/>
              </w:rPr>
            </w:pPr>
            <w:ins w:id="389" w:author="Hardik Malhotra" w:date="2023-02-24T14:55:00Z">
              <w:r>
                <w:rPr>
                  <w:rFonts w:ascii="Arial" w:hAnsi="Arial" w:cs="Arial"/>
                  <w:color w:val="000000"/>
                  <w:sz w:val="20"/>
                  <w:szCs w:val="20"/>
                </w:rPr>
                <w:t>177</w:t>
              </w:r>
            </w:ins>
            <w:del w:id="390" w:author="Hardik Malhotra" w:date="2023-02-24T14:55:00Z">
              <w:r w:rsidDel="0051598B">
                <w:rPr>
                  <w:rFonts w:ascii="Arial" w:hAnsi="Arial" w:cs="Arial"/>
                  <w:color w:val="000000"/>
                  <w:sz w:val="20"/>
                  <w:szCs w:val="20"/>
                </w:rPr>
                <w:delText>177</w:delText>
              </w:r>
            </w:del>
          </w:p>
        </w:tc>
      </w:tr>
      <w:tr w:rsidR="004A6877" w:rsidRPr="00FE057E" w14:paraId="2022A22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A8CE5BA"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A55C1F3" w14:textId="5DDFCB3B" w:rsidR="004A6877" w:rsidRPr="00FE057E" w:rsidRDefault="004A6877" w:rsidP="004A6877">
            <w:pPr>
              <w:spacing w:line="240" w:lineRule="auto"/>
              <w:jc w:val="center"/>
              <w:rPr>
                <w:rFonts w:ascii="Arial" w:eastAsia="Times New Roman" w:hAnsi="Arial" w:cs="Arial"/>
                <w:color w:val="000000"/>
                <w:sz w:val="20"/>
                <w:szCs w:val="20"/>
                <w:lang w:eastAsia="en-IN"/>
              </w:rPr>
            </w:pPr>
            <w:ins w:id="391" w:author="Hardik Malhotra" w:date="2023-02-24T14:55:00Z">
              <w:r>
                <w:rPr>
                  <w:rFonts w:ascii="Arial" w:hAnsi="Arial" w:cs="Arial"/>
                  <w:color w:val="000000"/>
                  <w:sz w:val="20"/>
                  <w:szCs w:val="20"/>
                </w:rPr>
                <w:t>132</w:t>
              </w:r>
            </w:ins>
            <w:del w:id="392" w:author="Hardik Malhotra" w:date="2023-02-24T14:55:00Z">
              <w:r w:rsidDel="0051598B">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6FE55A7" w14:textId="0DD0F3B9" w:rsidR="004A6877" w:rsidRPr="00FE057E" w:rsidRDefault="004A6877" w:rsidP="004A6877">
            <w:pPr>
              <w:spacing w:line="240" w:lineRule="auto"/>
              <w:jc w:val="center"/>
              <w:rPr>
                <w:rFonts w:ascii="Arial" w:eastAsia="Times New Roman" w:hAnsi="Arial" w:cs="Arial"/>
                <w:color w:val="000000"/>
                <w:sz w:val="20"/>
                <w:szCs w:val="20"/>
                <w:lang w:eastAsia="en-IN"/>
              </w:rPr>
            </w:pPr>
            <w:ins w:id="393" w:author="Hardik Malhotra" w:date="2023-02-24T14:55:00Z">
              <w:r>
                <w:rPr>
                  <w:rFonts w:ascii="Arial" w:hAnsi="Arial" w:cs="Arial"/>
                  <w:color w:val="000000"/>
                  <w:sz w:val="20"/>
                  <w:szCs w:val="20"/>
                </w:rPr>
                <w:t>195</w:t>
              </w:r>
            </w:ins>
            <w:del w:id="394" w:author="Hardik Malhotra" w:date="2023-02-24T14:55:00Z">
              <w:r w:rsidDel="0051598B">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628C15B" w14:textId="656D6E8D" w:rsidR="004A6877" w:rsidRPr="00FE057E" w:rsidRDefault="004A6877" w:rsidP="004A6877">
            <w:pPr>
              <w:spacing w:line="240" w:lineRule="auto"/>
              <w:jc w:val="center"/>
              <w:rPr>
                <w:rFonts w:ascii="Arial" w:eastAsia="Times New Roman" w:hAnsi="Arial" w:cs="Arial"/>
                <w:color w:val="000000"/>
                <w:sz w:val="20"/>
                <w:szCs w:val="20"/>
                <w:lang w:eastAsia="en-IN"/>
              </w:rPr>
            </w:pPr>
            <w:ins w:id="395" w:author="Hardik Malhotra" w:date="2023-02-24T14:55:00Z">
              <w:r>
                <w:rPr>
                  <w:rFonts w:ascii="Arial" w:hAnsi="Arial" w:cs="Arial"/>
                  <w:color w:val="000000"/>
                  <w:sz w:val="20"/>
                  <w:szCs w:val="20"/>
                </w:rPr>
                <w:t>195</w:t>
              </w:r>
            </w:ins>
            <w:del w:id="396" w:author="Hardik Malhotra" w:date="2023-02-24T14:55:00Z">
              <w:r w:rsidDel="0051598B">
                <w:rPr>
                  <w:rFonts w:ascii="Arial" w:hAnsi="Arial" w:cs="Arial"/>
                  <w:color w:val="000000"/>
                  <w:sz w:val="20"/>
                  <w:szCs w:val="20"/>
                </w:rPr>
                <w:delText>195</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748EAA27" w14:textId="02BEEDFC" w:rsidR="004A6877" w:rsidRPr="00FE057E" w:rsidRDefault="004A6877" w:rsidP="004A6877">
            <w:pPr>
              <w:spacing w:line="240" w:lineRule="auto"/>
              <w:jc w:val="center"/>
              <w:rPr>
                <w:rFonts w:ascii="Arial" w:eastAsia="Times New Roman" w:hAnsi="Arial" w:cs="Arial"/>
                <w:color w:val="000000"/>
                <w:sz w:val="20"/>
                <w:szCs w:val="20"/>
                <w:lang w:eastAsia="en-IN"/>
              </w:rPr>
            </w:pPr>
            <w:ins w:id="397" w:author="Hardik Malhotra" w:date="2023-02-24T14:55:00Z">
              <w:r>
                <w:rPr>
                  <w:rFonts w:ascii="Arial" w:hAnsi="Arial" w:cs="Arial"/>
                  <w:color w:val="000000"/>
                  <w:sz w:val="20"/>
                  <w:szCs w:val="20"/>
                </w:rPr>
                <w:t>187</w:t>
              </w:r>
            </w:ins>
            <w:del w:id="398" w:author="Hardik Malhotra" w:date="2023-02-24T14:55:00Z">
              <w:r w:rsidDel="0051598B">
                <w:rPr>
                  <w:rFonts w:ascii="Arial" w:hAnsi="Arial" w:cs="Arial"/>
                  <w:color w:val="000000"/>
                  <w:sz w:val="20"/>
                  <w:szCs w:val="20"/>
                </w:rPr>
                <w:delText>195</w:delText>
              </w:r>
            </w:del>
          </w:p>
        </w:tc>
      </w:tr>
      <w:tr w:rsidR="004A6877" w:rsidRPr="00FE057E" w14:paraId="11B288A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B3F2CE"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76C8F6" w14:textId="6BA2F432"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399" w:author="Hardik Malhotra" w:date="2023-02-24T14:55:00Z">
              <w:r>
                <w:rPr>
                  <w:rFonts w:ascii="Arial" w:hAnsi="Arial" w:cs="Arial"/>
                  <w:color w:val="FFFFFF" w:themeColor="background1"/>
                  <w:sz w:val="20"/>
                  <w:szCs w:val="20"/>
                </w:rPr>
                <w:t>48%</w:t>
              </w:r>
            </w:ins>
            <w:del w:id="400" w:author="Hardik Malhotra" w:date="2023-02-24T14:55:00Z">
              <w:r w:rsidDel="0051598B">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5087695" w14:textId="5517B2C8"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1" w:author="Hardik Malhotra" w:date="2023-02-24T14:55:00Z">
              <w:r>
                <w:rPr>
                  <w:rFonts w:ascii="Arial" w:hAnsi="Arial" w:cs="Arial"/>
                  <w:color w:val="FFFFFF" w:themeColor="background1"/>
                  <w:sz w:val="20"/>
                  <w:szCs w:val="20"/>
                </w:rPr>
                <w:t>52%</w:t>
              </w:r>
            </w:ins>
            <w:del w:id="402" w:author="Hardik Malhotra" w:date="2023-02-24T14:55:00Z">
              <w:r w:rsidDel="0051598B">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0BA1DA6" w14:textId="6F9454AE"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3" w:author="Hardik Malhotra" w:date="2023-02-24T14:55:00Z">
              <w:r>
                <w:rPr>
                  <w:rFonts w:ascii="Arial" w:hAnsi="Arial" w:cs="Arial"/>
                  <w:color w:val="FFFFFF" w:themeColor="background1"/>
                  <w:sz w:val="20"/>
                  <w:szCs w:val="20"/>
                </w:rPr>
                <w:t>52%</w:t>
              </w:r>
            </w:ins>
            <w:del w:id="404" w:author="Hardik Malhotra" w:date="2023-02-24T14:55:00Z">
              <w:r w:rsidDel="0051598B">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F105C51" w14:textId="0AD1DAEA"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05" w:author="Hardik Malhotra" w:date="2023-02-24T14:55:00Z">
              <w:r>
                <w:rPr>
                  <w:rFonts w:ascii="Arial" w:hAnsi="Arial" w:cs="Arial"/>
                  <w:color w:val="FFFFFF" w:themeColor="background1"/>
                  <w:sz w:val="20"/>
                  <w:szCs w:val="20"/>
                </w:rPr>
                <w:t>51%</w:t>
              </w:r>
            </w:ins>
            <w:del w:id="406" w:author="Hardik Malhotra" w:date="2023-02-24T14:55:00Z">
              <w:r w:rsidDel="0051598B">
                <w:rPr>
                  <w:rFonts w:ascii="Arial" w:hAnsi="Arial" w:cs="Arial"/>
                  <w:color w:val="FFFFFF" w:themeColor="background1"/>
                  <w:sz w:val="20"/>
                  <w:szCs w:val="20"/>
                </w:rPr>
                <w:delText>52%</w:delText>
              </w:r>
            </w:del>
          </w:p>
        </w:tc>
      </w:tr>
      <w:tr w:rsidR="004A6877" w:rsidRPr="00FE057E" w14:paraId="2F11109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319131"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D9BB774" w14:textId="2875401F" w:rsidR="004A6877" w:rsidRPr="00FE057E" w:rsidRDefault="004A6877" w:rsidP="004A6877">
            <w:pPr>
              <w:spacing w:line="240" w:lineRule="auto"/>
              <w:jc w:val="center"/>
              <w:rPr>
                <w:rFonts w:ascii="Arial" w:eastAsia="Times New Roman" w:hAnsi="Arial" w:cs="Arial"/>
                <w:color w:val="000000"/>
                <w:sz w:val="20"/>
                <w:szCs w:val="20"/>
                <w:lang w:eastAsia="en-IN"/>
              </w:rPr>
            </w:pPr>
            <w:ins w:id="407" w:author="Hardik Malhotra" w:date="2023-02-24T14:55:00Z">
              <w:r>
                <w:rPr>
                  <w:rFonts w:ascii="Arial" w:hAnsi="Arial" w:cs="Arial"/>
                  <w:color w:val="000000"/>
                  <w:sz w:val="20"/>
                  <w:szCs w:val="20"/>
                </w:rPr>
                <w:t>52</w:t>
              </w:r>
            </w:ins>
            <w:del w:id="408" w:author="Hardik Malhotra" w:date="2023-02-24T14:55:00Z">
              <w:r w:rsidDel="0051598B">
                <w:rPr>
                  <w:rFonts w:ascii="Arial" w:hAnsi="Arial" w:cs="Arial"/>
                  <w:color w:val="000000"/>
                  <w:sz w:val="20"/>
                  <w:szCs w:val="20"/>
                </w:rPr>
                <w:delText>57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9D9AEE3" w14:textId="1B369568" w:rsidR="004A6877" w:rsidRPr="00FE057E" w:rsidRDefault="004A6877" w:rsidP="004A6877">
            <w:pPr>
              <w:spacing w:line="240" w:lineRule="auto"/>
              <w:jc w:val="center"/>
              <w:rPr>
                <w:rFonts w:ascii="Arial" w:eastAsia="Times New Roman" w:hAnsi="Arial" w:cs="Arial"/>
                <w:color w:val="000000"/>
                <w:sz w:val="20"/>
                <w:szCs w:val="20"/>
                <w:lang w:eastAsia="en-IN"/>
              </w:rPr>
            </w:pPr>
            <w:ins w:id="409" w:author="Hardik Malhotra" w:date="2023-02-24T14:55:00Z">
              <w:r>
                <w:rPr>
                  <w:rFonts w:ascii="Arial" w:hAnsi="Arial" w:cs="Arial"/>
                  <w:color w:val="000000"/>
                  <w:sz w:val="20"/>
                  <w:szCs w:val="20"/>
                </w:rPr>
                <w:t>141</w:t>
              </w:r>
            </w:ins>
            <w:del w:id="410" w:author="Hardik Malhotra" w:date="2023-02-24T14:55:00Z">
              <w:r w:rsidDel="0051598B">
                <w:rPr>
                  <w:rFonts w:ascii="Arial" w:hAnsi="Arial" w:cs="Arial"/>
                  <w:color w:val="000000"/>
                  <w:sz w:val="20"/>
                  <w:szCs w:val="20"/>
                </w:rPr>
                <w:delText>149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F171AD2" w14:textId="7FD22C52" w:rsidR="004A6877" w:rsidRPr="00FE057E" w:rsidRDefault="004A6877" w:rsidP="004A6877">
            <w:pPr>
              <w:spacing w:line="240" w:lineRule="auto"/>
              <w:jc w:val="center"/>
              <w:rPr>
                <w:rFonts w:ascii="Arial" w:eastAsia="Times New Roman" w:hAnsi="Arial" w:cs="Arial"/>
                <w:color w:val="000000"/>
                <w:sz w:val="20"/>
                <w:szCs w:val="20"/>
                <w:lang w:eastAsia="en-IN"/>
              </w:rPr>
            </w:pPr>
            <w:ins w:id="411" w:author="Hardik Malhotra" w:date="2023-02-24T14:55:00Z">
              <w:r>
                <w:rPr>
                  <w:rFonts w:ascii="Arial" w:hAnsi="Arial" w:cs="Arial"/>
                  <w:color w:val="000000"/>
                  <w:sz w:val="20"/>
                  <w:szCs w:val="20"/>
                </w:rPr>
                <w:t>157</w:t>
              </w:r>
            </w:ins>
            <w:del w:id="412" w:author="Hardik Malhotra" w:date="2023-02-24T14:55:00Z">
              <w:r w:rsidDel="0051598B">
                <w:rPr>
                  <w:rFonts w:ascii="Arial" w:hAnsi="Arial" w:cs="Arial"/>
                  <w:color w:val="000000"/>
                  <w:sz w:val="20"/>
                  <w:szCs w:val="20"/>
                </w:rPr>
                <w:delText>157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146CDAC2" w14:textId="0EBBD2D2" w:rsidR="004A6877" w:rsidRPr="00FE057E" w:rsidRDefault="004A6877" w:rsidP="004A6877">
            <w:pPr>
              <w:spacing w:line="240" w:lineRule="auto"/>
              <w:jc w:val="center"/>
              <w:rPr>
                <w:rFonts w:ascii="Arial" w:eastAsia="Times New Roman" w:hAnsi="Arial" w:cs="Arial"/>
                <w:color w:val="000000"/>
                <w:sz w:val="20"/>
                <w:szCs w:val="20"/>
                <w:lang w:eastAsia="en-IN"/>
              </w:rPr>
            </w:pPr>
            <w:ins w:id="413" w:author="Hardik Malhotra" w:date="2023-02-24T14:55:00Z">
              <w:r>
                <w:rPr>
                  <w:rFonts w:ascii="Arial" w:hAnsi="Arial" w:cs="Arial"/>
                  <w:color w:val="000000"/>
                  <w:sz w:val="20"/>
                  <w:szCs w:val="20"/>
                </w:rPr>
                <w:t>149</w:t>
              </w:r>
            </w:ins>
            <w:del w:id="414" w:author="Hardik Malhotra" w:date="2023-02-24T14:55:00Z">
              <w:r w:rsidDel="0051598B">
                <w:rPr>
                  <w:rFonts w:ascii="Arial" w:hAnsi="Arial" w:cs="Arial"/>
                  <w:color w:val="000000"/>
                  <w:sz w:val="20"/>
                  <w:szCs w:val="20"/>
                </w:rPr>
                <w:delText>157</w:delText>
              </w:r>
            </w:del>
          </w:p>
        </w:tc>
      </w:tr>
      <w:tr w:rsidR="004A6877" w:rsidRPr="00FE057E" w14:paraId="7D6071E3"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CB6D2C4"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CC0757B" w14:textId="716A59C3"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5" w:author="Hardik Malhotra" w:date="2023-02-24T14:55:00Z">
              <w:r>
                <w:rPr>
                  <w:rFonts w:ascii="Arial" w:hAnsi="Arial" w:cs="Arial"/>
                  <w:color w:val="FFFFFF" w:themeColor="background1"/>
                  <w:sz w:val="20"/>
                  <w:szCs w:val="20"/>
                </w:rPr>
                <w:t>19%</w:t>
              </w:r>
            </w:ins>
            <w:del w:id="416" w:author="Hardik Malhotra" w:date="2023-02-24T14:55:00Z">
              <w:r w:rsidDel="0051598B">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E67C614" w14:textId="326C8C10"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7" w:author="Hardik Malhotra" w:date="2023-02-24T14:55:00Z">
              <w:r>
                <w:rPr>
                  <w:rFonts w:ascii="Arial" w:hAnsi="Arial" w:cs="Arial"/>
                  <w:color w:val="FFFFFF" w:themeColor="background1"/>
                  <w:sz w:val="20"/>
                  <w:szCs w:val="20"/>
                </w:rPr>
                <w:t>38%</w:t>
              </w:r>
            </w:ins>
            <w:del w:id="418" w:author="Hardik Malhotra" w:date="2023-02-24T14:55:00Z">
              <w:r w:rsidDel="0051598B">
                <w:rPr>
                  <w:rFonts w:ascii="Arial" w:hAnsi="Arial" w:cs="Arial"/>
                  <w:color w:val="FFFFFF" w:themeColor="background1"/>
                  <w:sz w:val="20"/>
                  <w:szCs w:val="20"/>
                </w:rPr>
                <w:delText>39%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E26B14D" w14:textId="5D35FA2A"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19" w:author="Hardik Malhotra" w:date="2023-02-24T14:55:00Z">
              <w:r>
                <w:rPr>
                  <w:rFonts w:ascii="Arial" w:hAnsi="Arial" w:cs="Arial"/>
                  <w:color w:val="FFFFFF" w:themeColor="background1"/>
                  <w:sz w:val="20"/>
                  <w:szCs w:val="20"/>
                </w:rPr>
                <w:t>42%</w:t>
              </w:r>
            </w:ins>
            <w:del w:id="420" w:author="Hardik Malhotra" w:date="2023-02-24T14:55:00Z">
              <w:r w:rsidDel="0051598B">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D6CAE1D" w14:textId="58A41E2C"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21" w:author="Hardik Malhotra" w:date="2023-02-24T14:55:00Z">
              <w:r>
                <w:rPr>
                  <w:rFonts w:ascii="Arial" w:hAnsi="Arial" w:cs="Arial"/>
                  <w:color w:val="FFFFFF" w:themeColor="background1"/>
                  <w:sz w:val="20"/>
                  <w:szCs w:val="20"/>
                </w:rPr>
                <w:t>41%</w:t>
              </w:r>
            </w:ins>
            <w:del w:id="422" w:author="Hardik Malhotra" w:date="2023-02-24T14:55:00Z">
              <w:r w:rsidDel="0051598B">
                <w:rPr>
                  <w:rFonts w:ascii="Arial" w:hAnsi="Arial" w:cs="Arial"/>
                  <w:color w:val="FFFFFF" w:themeColor="background1"/>
                  <w:sz w:val="20"/>
                  <w:szCs w:val="20"/>
                </w:rPr>
                <w:delText>42%</w:delText>
              </w:r>
            </w:del>
          </w:p>
        </w:tc>
      </w:tr>
      <w:tr w:rsidR="004A6877" w:rsidRPr="00FE057E" w14:paraId="22F03AA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FE0C45" w14:textId="77777777" w:rsidR="004A6877" w:rsidRPr="00FE057E" w:rsidRDefault="004A6877" w:rsidP="004A687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6829A82D" w14:textId="7D1A5C3F" w:rsidR="004A6877" w:rsidRPr="00FE057E" w:rsidRDefault="004A6877" w:rsidP="004A6877">
            <w:pPr>
              <w:spacing w:line="240" w:lineRule="auto"/>
              <w:jc w:val="center"/>
              <w:rPr>
                <w:rFonts w:ascii="Arial" w:eastAsia="Times New Roman" w:hAnsi="Arial" w:cs="Arial"/>
                <w:color w:val="000000"/>
                <w:sz w:val="20"/>
                <w:szCs w:val="20"/>
                <w:lang w:eastAsia="en-IN"/>
              </w:rPr>
            </w:pPr>
            <w:ins w:id="423" w:author="Hardik Malhotra" w:date="2023-02-24T14:55:00Z">
              <w:r>
                <w:rPr>
                  <w:rFonts w:ascii="Arial" w:hAnsi="Arial" w:cs="Arial"/>
                  <w:color w:val="000000"/>
                  <w:sz w:val="20"/>
                  <w:szCs w:val="20"/>
                </w:rPr>
                <w:t>23</w:t>
              </w:r>
            </w:ins>
            <w:del w:id="424" w:author="Hardik Malhotra" w:date="2023-02-24T14:55:00Z">
              <w:r w:rsidDel="0051598B">
                <w:rPr>
                  <w:rFonts w:ascii="Arial" w:hAnsi="Arial" w:cs="Arial"/>
                  <w:color w:val="000000"/>
                  <w:sz w:val="20"/>
                  <w:szCs w:val="20"/>
                </w:rPr>
                <w:delText>27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125C2F5" w14:textId="19F4D49B" w:rsidR="004A6877" w:rsidRPr="00FE057E" w:rsidRDefault="004A6877" w:rsidP="004A6877">
            <w:pPr>
              <w:spacing w:line="240" w:lineRule="auto"/>
              <w:jc w:val="center"/>
              <w:rPr>
                <w:rFonts w:ascii="Arial" w:eastAsia="Times New Roman" w:hAnsi="Arial" w:cs="Arial"/>
                <w:color w:val="000000"/>
                <w:sz w:val="20"/>
                <w:szCs w:val="20"/>
                <w:lang w:eastAsia="en-IN"/>
              </w:rPr>
            </w:pPr>
            <w:ins w:id="425" w:author="Hardik Malhotra" w:date="2023-02-24T14:55:00Z">
              <w:r>
                <w:rPr>
                  <w:rFonts w:ascii="Arial" w:hAnsi="Arial" w:cs="Arial"/>
                  <w:color w:val="000000"/>
                  <w:sz w:val="20"/>
                  <w:szCs w:val="20"/>
                </w:rPr>
                <w:t>73</w:t>
              </w:r>
            </w:ins>
            <w:del w:id="426" w:author="Hardik Malhotra" w:date="2023-02-24T14:55:00Z">
              <w:r w:rsidDel="0051598B">
                <w:rPr>
                  <w:rFonts w:ascii="Arial" w:hAnsi="Arial" w:cs="Arial"/>
                  <w:color w:val="000000"/>
                  <w:sz w:val="20"/>
                  <w:szCs w:val="20"/>
                </w:rPr>
                <w:delText>78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0B4E71A" w14:textId="1C74A30E" w:rsidR="004A6877" w:rsidRPr="00FE057E" w:rsidRDefault="004A6877" w:rsidP="004A6877">
            <w:pPr>
              <w:spacing w:line="240" w:lineRule="auto"/>
              <w:jc w:val="center"/>
              <w:rPr>
                <w:rFonts w:ascii="Arial" w:eastAsia="Times New Roman" w:hAnsi="Arial" w:cs="Arial"/>
                <w:color w:val="000000"/>
                <w:sz w:val="20"/>
                <w:szCs w:val="20"/>
                <w:lang w:eastAsia="en-IN"/>
              </w:rPr>
            </w:pPr>
            <w:ins w:id="427" w:author="Hardik Malhotra" w:date="2023-02-24T14:55:00Z">
              <w:r>
                <w:rPr>
                  <w:rFonts w:ascii="Arial" w:hAnsi="Arial" w:cs="Arial"/>
                  <w:color w:val="000000"/>
                  <w:sz w:val="20"/>
                  <w:szCs w:val="20"/>
                </w:rPr>
                <w:t>82</w:t>
              </w:r>
            </w:ins>
            <w:del w:id="428" w:author="Hardik Malhotra" w:date="2023-02-24T14:55:00Z">
              <w:r w:rsidDel="0051598B">
                <w:rPr>
                  <w:rFonts w:ascii="Arial" w:hAnsi="Arial" w:cs="Arial"/>
                  <w:color w:val="000000"/>
                  <w:sz w:val="20"/>
                  <w:szCs w:val="20"/>
                </w:rPr>
                <w:delText>82</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7712AFD3" w14:textId="31E6864C" w:rsidR="004A6877" w:rsidRPr="00FE057E" w:rsidRDefault="004A6877" w:rsidP="004A6877">
            <w:pPr>
              <w:spacing w:line="240" w:lineRule="auto"/>
              <w:jc w:val="center"/>
              <w:rPr>
                <w:rFonts w:ascii="Arial" w:eastAsia="Times New Roman" w:hAnsi="Arial" w:cs="Arial"/>
                <w:color w:val="000000"/>
                <w:sz w:val="20"/>
                <w:szCs w:val="20"/>
                <w:lang w:eastAsia="en-IN"/>
              </w:rPr>
            </w:pPr>
            <w:ins w:id="429" w:author="Hardik Malhotra" w:date="2023-02-24T14:55:00Z">
              <w:r>
                <w:rPr>
                  <w:rFonts w:ascii="Arial" w:hAnsi="Arial" w:cs="Arial"/>
                  <w:color w:val="000000"/>
                  <w:sz w:val="20"/>
                  <w:szCs w:val="20"/>
                </w:rPr>
                <w:t>75</w:t>
              </w:r>
            </w:ins>
            <w:del w:id="430" w:author="Hardik Malhotra" w:date="2023-02-24T14:55:00Z">
              <w:r w:rsidDel="0051598B">
                <w:rPr>
                  <w:rFonts w:ascii="Arial" w:hAnsi="Arial" w:cs="Arial"/>
                  <w:color w:val="000000"/>
                  <w:sz w:val="20"/>
                  <w:szCs w:val="20"/>
                </w:rPr>
                <w:delText>80</w:delText>
              </w:r>
            </w:del>
          </w:p>
        </w:tc>
      </w:tr>
      <w:tr w:rsidR="004A6877" w:rsidRPr="00FE057E" w14:paraId="5DEBB30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505C119" w14:textId="77777777"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8CDC607" w14:textId="634F3ED0"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1" w:author="Hardik Malhotra" w:date="2023-02-24T14:55:00Z">
              <w:r>
                <w:rPr>
                  <w:rFonts w:ascii="Arial" w:hAnsi="Arial" w:cs="Arial"/>
                  <w:color w:val="FFFFFF" w:themeColor="background1"/>
                  <w:sz w:val="20"/>
                  <w:szCs w:val="20"/>
                </w:rPr>
                <w:t>8%</w:t>
              </w:r>
            </w:ins>
            <w:del w:id="432" w:author="Hardik Malhotra" w:date="2023-02-24T14:55:00Z">
              <w:r w:rsidDel="0051598B">
                <w:rPr>
                  <w:rFonts w:ascii="Arial" w:hAnsi="Arial" w:cs="Arial"/>
                  <w:color w:val="FFFFFF" w:themeColor="background1"/>
                  <w:sz w:val="20"/>
                  <w:szCs w:val="20"/>
                </w:rPr>
                <w:delText>10%</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32F4C1" w14:textId="403A300E"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3" w:author="Hardik Malhotra" w:date="2023-02-24T14:55:00Z">
              <w:r>
                <w:rPr>
                  <w:rFonts w:ascii="Arial" w:hAnsi="Arial" w:cs="Arial"/>
                  <w:color w:val="FFFFFF" w:themeColor="background1"/>
                  <w:sz w:val="20"/>
                  <w:szCs w:val="20"/>
                </w:rPr>
                <w:t>21%</w:t>
              </w:r>
            </w:ins>
            <w:del w:id="434" w:author="Hardik Malhotra" w:date="2023-02-24T14:55:00Z">
              <w:r w:rsidDel="0051598B">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E44D7C" w14:textId="58C7057F"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5" w:author="Hardik Malhotra" w:date="2023-02-24T14:55:00Z">
              <w:r>
                <w:rPr>
                  <w:rFonts w:ascii="Arial" w:hAnsi="Arial" w:cs="Arial"/>
                  <w:color w:val="FFFFFF" w:themeColor="background1"/>
                  <w:sz w:val="20"/>
                  <w:szCs w:val="20"/>
                </w:rPr>
                <w:t>22%</w:t>
              </w:r>
            </w:ins>
            <w:del w:id="436" w:author="Hardik Malhotra" w:date="2023-02-24T14:55:00Z">
              <w:r w:rsidDel="0051598B">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B7D3876" w14:textId="0F54B02B" w:rsidR="004A6877" w:rsidRPr="00FE057E" w:rsidRDefault="004A6877" w:rsidP="004A6877">
            <w:pPr>
              <w:spacing w:line="240" w:lineRule="auto"/>
              <w:jc w:val="center"/>
              <w:rPr>
                <w:rFonts w:ascii="Arial" w:eastAsia="Times New Roman" w:hAnsi="Arial" w:cs="Arial"/>
                <w:color w:val="FFFFFF" w:themeColor="background1"/>
                <w:sz w:val="20"/>
                <w:szCs w:val="20"/>
                <w:lang w:eastAsia="en-IN"/>
              </w:rPr>
            </w:pPr>
            <w:ins w:id="437" w:author="Hardik Malhotra" w:date="2023-02-24T14:55:00Z">
              <w:r>
                <w:rPr>
                  <w:rFonts w:ascii="Arial" w:hAnsi="Arial" w:cs="Arial"/>
                  <w:color w:val="FFFFFF" w:themeColor="background1"/>
                  <w:sz w:val="20"/>
                  <w:szCs w:val="20"/>
                </w:rPr>
                <w:t>22%</w:t>
              </w:r>
            </w:ins>
            <w:del w:id="438" w:author="Hardik Malhotra" w:date="2023-02-24T14:55:00Z">
              <w:r w:rsidDel="0051598B">
                <w:rPr>
                  <w:rFonts w:ascii="Arial" w:hAnsi="Arial" w:cs="Arial"/>
                  <w:color w:val="FFFFFF" w:themeColor="background1"/>
                  <w:sz w:val="20"/>
                  <w:szCs w:val="20"/>
                </w:rPr>
                <w:delText>22%</w:delText>
              </w:r>
            </w:del>
          </w:p>
        </w:tc>
      </w:tr>
    </w:tbl>
    <w:p w14:paraId="363EF74F" w14:textId="77777777" w:rsidR="007126BE" w:rsidRDefault="007126BE" w:rsidP="0003422E">
      <w:pPr>
        <w:shd w:val="clear" w:color="auto" w:fill="C5E0B3" w:themeFill="accent6" w:themeFillTint="66"/>
        <w:spacing w:line="240" w:lineRule="auto"/>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7126BE" w:rsidRPr="00FE057E" w14:paraId="2420EA79"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A266F8"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95506B1"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DEEA2E5"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6EC08ED"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1F4EDB" w14:textId="77777777" w:rsidR="007126BE" w:rsidRPr="00FE057E" w:rsidRDefault="007126BE"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C2F41" w:rsidRPr="00FE057E" w14:paraId="675F5BF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CFDF4D"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4AB6616B" w14:textId="2A6D7356" w:rsidR="002C2F41" w:rsidRPr="00FE057E" w:rsidRDefault="002C2F41" w:rsidP="002C2F41">
            <w:pPr>
              <w:spacing w:line="240" w:lineRule="auto"/>
              <w:jc w:val="center"/>
              <w:rPr>
                <w:rFonts w:ascii="Arial" w:eastAsia="Times New Roman" w:hAnsi="Arial" w:cs="Arial"/>
                <w:color w:val="000000"/>
                <w:sz w:val="20"/>
                <w:szCs w:val="20"/>
                <w:lang w:eastAsia="en-IN"/>
              </w:rPr>
            </w:pPr>
            <w:ins w:id="439" w:author="Hardik Malhotra" w:date="2023-02-24T15:30:00Z">
              <w:r>
                <w:rPr>
                  <w:rFonts w:ascii="Arial" w:hAnsi="Arial" w:cs="Arial"/>
                  <w:color w:val="000000"/>
                  <w:sz w:val="20"/>
                  <w:szCs w:val="20"/>
                </w:rPr>
                <w:t>202</w:t>
              </w:r>
            </w:ins>
            <w:del w:id="440" w:author="Hardik Malhotra" w:date="2023-02-24T15:30:00Z">
              <w:r w:rsidDel="00D80D7C">
                <w:rPr>
                  <w:rFonts w:ascii="Arial" w:hAnsi="Arial" w:cs="Arial"/>
                  <w:color w:val="000000"/>
                  <w:sz w:val="20"/>
                  <w:szCs w:val="20"/>
                </w:rPr>
                <w:delText>207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1C4148C" w14:textId="2FCF70FE" w:rsidR="002C2F41" w:rsidRPr="00FE057E" w:rsidRDefault="002C2F41" w:rsidP="002C2F41">
            <w:pPr>
              <w:spacing w:line="240" w:lineRule="auto"/>
              <w:jc w:val="center"/>
              <w:rPr>
                <w:rFonts w:ascii="Arial" w:eastAsia="Times New Roman" w:hAnsi="Arial" w:cs="Arial"/>
                <w:color w:val="000000"/>
                <w:sz w:val="20"/>
                <w:szCs w:val="20"/>
                <w:lang w:eastAsia="en-IN"/>
              </w:rPr>
            </w:pPr>
            <w:ins w:id="441" w:author="Hardik Malhotra" w:date="2023-02-24T15:30:00Z">
              <w:r>
                <w:rPr>
                  <w:rFonts w:ascii="Arial" w:hAnsi="Arial" w:cs="Arial"/>
                  <w:color w:val="000000"/>
                  <w:sz w:val="20"/>
                  <w:szCs w:val="20"/>
                </w:rPr>
                <w:t>274</w:t>
              </w:r>
            </w:ins>
            <w:del w:id="442" w:author="Hardik Malhotra" w:date="2023-02-24T15:30:00Z">
              <w:r w:rsidDel="00D80D7C">
                <w:rPr>
                  <w:rFonts w:ascii="Arial" w:hAnsi="Arial" w:cs="Arial"/>
                  <w:color w:val="000000"/>
                  <w:sz w:val="20"/>
                  <w:szCs w:val="20"/>
                </w:rPr>
                <w:delText>281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A550E0E" w14:textId="49376F17" w:rsidR="002C2F41" w:rsidRPr="00FE057E" w:rsidRDefault="002C2F41" w:rsidP="002C2F41">
            <w:pPr>
              <w:spacing w:line="240" w:lineRule="auto"/>
              <w:jc w:val="center"/>
              <w:rPr>
                <w:rFonts w:ascii="Arial" w:eastAsia="Times New Roman" w:hAnsi="Arial" w:cs="Arial"/>
                <w:color w:val="000000"/>
                <w:sz w:val="20"/>
                <w:szCs w:val="20"/>
                <w:lang w:eastAsia="en-IN"/>
              </w:rPr>
            </w:pPr>
            <w:ins w:id="443" w:author="Hardik Malhotra" w:date="2023-02-24T15:30:00Z">
              <w:r>
                <w:rPr>
                  <w:rFonts w:ascii="Arial" w:hAnsi="Arial" w:cs="Arial"/>
                  <w:color w:val="000000"/>
                  <w:sz w:val="20"/>
                  <w:szCs w:val="20"/>
                </w:rPr>
                <w:t>274</w:t>
              </w:r>
            </w:ins>
            <w:del w:id="444" w:author="Hardik Malhotra" w:date="2023-02-24T15:30:00Z">
              <w:r w:rsidDel="00D80D7C">
                <w:rPr>
                  <w:rFonts w:ascii="Arial" w:hAnsi="Arial" w:cs="Arial"/>
                  <w:color w:val="000000"/>
                  <w:sz w:val="20"/>
                  <w:szCs w:val="20"/>
                </w:rPr>
                <w:delText>281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5C092F10" w14:textId="13DE2891" w:rsidR="002C2F41" w:rsidRPr="00FE057E" w:rsidRDefault="002C2F41" w:rsidP="002C2F41">
            <w:pPr>
              <w:spacing w:line="240" w:lineRule="auto"/>
              <w:jc w:val="center"/>
              <w:rPr>
                <w:rFonts w:ascii="Arial" w:eastAsia="Times New Roman" w:hAnsi="Arial" w:cs="Arial"/>
                <w:color w:val="000000"/>
                <w:sz w:val="20"/>
                <w:szCs w:val="20"/>
                <w:lang w:eastAsia="en-IN"/>
              </w:rPr>
            </w:pPr>
            <w:ins w:id="445" w:author="Hardik Malhotra" w:date="2023-02-24T15:30:00Z">
              <w:r>
                <w:rPr>
                  <w:rFonts w:ascii="Arial" w:hAnsi="Arial" w:cs="Arial"/>
                  <w:color w:val="000000"/>
                  <w:sz w:val="20"/>
                  <w:szCs w:val="20"/>
                </w:rPr>
                <w:t>274</w:t>
              </w:r>
            </w:ins>
            <w:del w:id="446" w:author="Hardik Malhotra" w:date="2023-02-24T15:30:00Z">
              <w:r w:rsidDel="00D80D7C">
                <w:rPr>
                  <w:rFonts w:ascii="Arial" w:hAnsi="Arial" w:cs="Arial"/>
                  <w:color w:val="000000"/>
                  <w:sz w:val="20"/>
                  <w:szCs w:val="20"/>
                </w:rPr>
                <w:delText>275</w:delText>
              </w:r>
            </w:del>
          </w:p>
        </w:tc>
      </w:tr>
      <w:tr w:rsidR="002C2F41" w:rsidRPr="00FE057E" w14:paraId="5A19DDB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57124D"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37660770" w14:textId="08178542" w:rsidR="002C2F41" w:rsidRPr="00FE057E" w:rsidRDefault="002C2F41" w:rsidP="002C2F41">
            <w:pPr>
              <w:spacing w:line="240" w:lineRule="auto"/>
              <w:jc w:val="center"/>
              <w:rPr>
                <w:rFonts w:ascii="Arial" w:eastAsia="Times New Roman" w:hAnsi="Arial" w:cs="Arial"/>
                <w:color w:val="000000"/>
                <w:sz w:val="20"/>
                <w:szCs w:val="20"/>
                <w:lang w:eastAsia="en-IN"/>
              </w:rPr>
            </w:pPr>
            <w:ins w:id="447" w:author="Hardik Malhotra" w:date="2023-02-24T15:30:00Z">
              <w:r>
                <w:rPr>
                  <w:rFonts w:ascii="Arial" w:hAnsi="Arial" w:cs="Arial"/>
                  <w:color w:val="000000"/>
                  <w:sz w:val="20"/>
                  <w:szCs w:val="20"/>
                </w:rPr>
                <w:t>111</w:t>
              </w:r>
            </w:ins>
            <w:del w:id="448" w:author="Hardik Malhotra" w:date="2023-02-24T15:30:00Z">
              <w:r w:rsidDel="00D80D7C">
                <w:rPr>
                  <w:rFonts w:ascii="Arial" w:hAnsi="Arial" w:cs="Arial"/>
                  <w:color w:val="000000"/>
                  <w:sz w:val="20"/>
                  <w:szCs w:val="20"/>
                </w:rPr>
                <w:delText>110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0382A01" w14:textId="3E79C66B" w:rsidR="002C2F41" w:rsidRPr="00FE057E" w:rsidRDefault="002C2F41" w:rsidP="002C2F41">
            <w:pPr>
              <w:spacing w:line="240" w:lineRule="auto"/>
              <w:jc w:val="center"/>
              <w:rPr>
                <w:rFonts w:ascii="Arial" w:eastAsia="Times New Roman" w:hAnsi="Arial" w:cs="Arial"/>
                <w:color w:val="000000"/>
                <w:sz w:val="20"/>
                <w:szCs w:val="20"/>
                <w:lang w:eastAsia="en-IN"/>
              </w:rPr>
            </w:pPr>
            <w:ins w:id="449" w:author="Hardik Malhotra" w:date="2023-02-24T15:30:00Z">
              <w:r>
                <w:rPr>
                  <w:rFonts w:ascii="Arial" w:hAnsi="Arial" w:cs="Arial"/>
                  <w:color w:val="000000"/>
                  <w:sz w:val="20"/>
                  <w:szCs w:val="20"/>
                </w:rPr>
                <w:t>138</w:t>
              </w:r>
            </w:ins>
            <w:del w:id="450" w:author="Hardik Malhotra" w:date="2023-02-24T15:30:00Z">
              <w:r w:rsidDel="00D80D7C">
                <w:rPr>
                  <w:rFonts w:ascii="Arial" w:hAnsi="Arial" w:cs="Arial"/>
                  <w:color w:val="000000"/>
                  <w:sz w:val="20"/>
                  <w:szCs w:val="20"/>
                </w:rPr>
                <w:delText>137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5B04BCB" w14:textId="6BD1B53D" w:rsidR="002C2F41" w:rsidRPr="00FE057E" w:rsidRDefault="002C2F41" w:rsidP="002C2F41">
            <w:pPr>
              <w:spacing w:line="240" w:lineRule="auto"/>
              <w:jc w:val="center"/>
              <w:rPr>
                <w:rFonts w:ascii="Arial" w:eastAsia="Times New Roman" w:hAnsi="Arial" w:cs="Arial"/>
                <w:color w:val="000000"/>
                <w:sz w:val="20"/>
                <w:szCs w:val="20"/>
                <w:lang w:eastAsia="en-IN"/>
              </w:rPr>
            </w:pPr>
            <w:ins w:id="451" w:author="Hardik Malhotra" w:date="2023-02-24T15:30:00Z">
              <w:r>
                <w:rPr>
                  <w:rFonts w:ascii="Arial" w:hAnsi="Arial" w:cs="Arial"/>
                  <w:color w:val="000000"/>
                  <w:sz w:val="20"/>
                  <w:szCs w:val="20"/>
                </w:rPr>
                <w:t>138</w:t>
              </w:r>
            </w:ins>
            <w:del w:id="452" w:author="Hardik Malhotra" w:date="2023-02-24T15:30:00Z">
              <w:r w:rsidDel="00D80D7C">
                <w:rPr>
                  <w:rFonts w:ascii="Arial" w:hAnsi="Arial" w:cs="Arial"/>
                  <w:color w:val="000000"/>
                  <w:sz w:val="20"/>
                  <w:szCs w:val="20"/>
                </w:rPr>
                <w:delText>137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7588602" w14:textId="3BF1EA25" w:rsidR="002C2F41" w:rsidRPr="00FE057E" w:rsidRDefault="002C2F41" w:rsidP="002C2F41">
            <w:pPr>
              <w:spacing w:line="240" w:lineRule="auto"/>
              <w:jc w:val="center"/>
              <w:rPr>
                <w:rFonts w:ascii="Arial" w:eastAsia="Times New Roman" w:hAnsi="Arial" w:cs="Arial"/>
                <w:color w:val="000000"/>
                <w:sz w:val="20"/>
                <w:szCs w:val="20"/>
                <w:lang w:eastAsia="en-IN"/>
              </w:rPr>
            </w:pPr>
            <w:ins w:id="453" w:author="Hardik Malhotra" w:date="2023-02-24T15:30:00Z">
              <w:r>
                <w:rPr>
                  <w:rFonts w:ascii="Arial" w:hAnsi="Arial" w:cs="Arial"/>
                  <w:color w:val="000000"/>
                  <w:sz w:val="20"/>
                  <w:szCs w:val="20"/>
                </w:rPr>
                <w:t>138</w:t>
              </w:r>
            </w:ins>
            <w:del w:id="454" w:author="Hardik Malhotra" w:date="2023-02-24T15:30:00Z">
              <w:r w:rsidDel="00D80D7C">
                <w:rPr>
                  <w:rFonts w:ascii="Arial" w:hAnsi="Arial" w:cs="Arial"/>
                  <w:color w:val="000000"/>
                  <w:sz w:val="20"/>
                  <w:szCs w:val="20"/>
                </w:rPr>
                <w:delText>137</w:delText>
              </w:r>
            </w:del>
          </w:p>
        </w:tc>
      </w:tr>
      <w:tr w:rsidR="002C2F41" w:rsidRPr="00FE057E" w14:paraId="18472D4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D5B4092"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0C8F662" w14:textId="68CB111E" w:rsidR="002C2F41" w:rsidRPr="00FE057E" w:rsidRDefault="002C2F41" w:rsidP="002C2F41">
            <w:pPr>
              <w:spacing w:line="240" w:lineRule="auto"/>
              <w:jc w:val="center"/>
              <w:rPr>
                <w:rFonts w:ascii="Arial" w:eastAsia="Times New Roman" w:hAnsi="Arial" w:cs="Arial"/>
                <w:color w:val="000000"/>
                <w:sz w:val="20"/>
                <w:szCs w:val="20"/>
                <w:lang w:eastAsia="en-IN"/>
              </w:rPr>
            </w:pPr>
            <w:ins w:id="455" w:author="Hardik Malhotra" w:date="2023-02-24T15:30:00Z">
              <w:r>
                <w:rPr>
                  <w:rFonts w:ascii="Arial" w:hAnsi="Arial" w:cs="Arial"/>
                  <w:color w:val="000000"/>
                  <w:sz w:val="20"/>
                  <w:szCs w:val="20"/>
                </w:rPr>
                <w:t>91</w:t>
              </w:r>
            </w:ins>
            <w:del w:id="456" w:author="Hardik Malhotra" w:date="2023-02-24T15:30:00Z">
              <w:r w:rsidDel="00D80D7C">
                <w:rPr>
                  <w:rFonts w:ascii="Arial" w:hAnsi="Arial" w:cs="Arial"/>
                  <w:color w:val="000000"/>
                  <w:sz w:val="20"/>
                  <w:szCs w:val="20"/>
                </w:rPr>
                <w:delText>97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8A0E32B" w14:textId="662D0DB3" w:rsidR="002C2F41" w:rsidRPr="00FE057E" w:rsidRDefault="002C2F41" w:rsidP="002C2F41">
            <w:pPr>
              <w:spacing w:line="240" w:lineRule="auto"/>
              <w:jc w:val="center"/>
              <w:rPr>
                <w:rFonts w:ascii="Arial" w:eastAsia="Times New Roman" w:hAnsi="Arial" w:cs="Arial"/>
                <w:color w:val="000000"/>
                <w:sz w:val="20"/>
                <w:szCs w:val="20"/>
                <w:lang w:eastAsia="en-IN"/>
              </w:rPr>
            </w:pPr>
            <w:ins w:id="457" w:author="Hardik Malhotra" w:date="2023-02-24T15:30:00Z">
              <w:r>
                <w:rPr>
                  <w:rFonts w:ascii="Arial" w:hAnsi="Arial" w:cs="Arial"/>
                  <w:color w:val="000000"/>
                  <w:sz w:val="20"/>
                  <w:szCs w:val="20"/>
                </w:rPr>
                <w:t>135</w:t>
              </w:r>
            </w:ins>
            <w:del w:id="458" w:author="Hardik Malhotra" w:date="2023-02-24T15:30:00Z">
              <w:r w:rsidDel="00D80D7C">
                <w:rPr>
                  <w:rFonts w:ascii="Arial" w:hAnsi="Arial" w:cs="Arial"/>
                  <w:color w:val="000000"/>
                  <w:sz w:val="20"/>
                  <w:szCs w:val="20"/>
                </w:rPr>
                <w:delText>144</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F37D318" w14:textId="0ED4FC42" w:rsidR="002C2F41" w:rsidRPr="00FE057E" w:rsidRDefault="002C2F41" w:rsidP="002C2F41">
            <w:pPr>
              <w:spacing w:line="240" w:lineRule="auto"/>
              <w:jc w:val="center"/>
              <w:rPr>
                <w:rFonts w:ascii="Arial" w:eastAsia="Times New Roman" w:hAnsi="Arial" w:cs="Arial"/>
                <w:color w:val="000000"/>
                <w:sz w:val="20"/>
                <w:szCs w:val="20"/>
                <w:lang w:eastAsia="en-IN"/>
              </w:rPr>
            </w:pPr>
            <w:ins w:id="459" w:author="Hardik Malhotra" w:date="2023-02-24T15:30:00Z">
              <w:r>
                <w:rPr>
                  <w:rFonts w:ascii="Arial" w:hAnsi="Arial" w:cs="Arial"/>
                  <w:color w:val="000000"/>
                  <w:sz w:val="20"/>
                  <w:szCs w:val="20"/>
                </w:rPr>
                <w:t>135</w:t>
              </w:r>
            </w:ins>
            <w:del w:id="460" w:author="Hardik Malhotra" w:date="2023-02-24T15:30:00Z">
              <w:r w:rsidDel="00D80D7C">
                <w:rPr>
                  <w:rFonts w:ascii="Arial" w:hAnsi="Arial" w:cs="Arial"/>
                  <w:color w:val="000000"/>
                  <w:sz w:val="20"/>
                  <w:szCs w:val="20"/>
                </w:rPr>
                <w:delText>144</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BAA1DD5" w14:textId="3541FC75" w:rsidR="002C2F41" w:rsidRPr="00FE057E" w:rsidRDefault="002C2F41" w:rsidP="002C2F41">
            <w:pPr>
              <w:spacing w:line="240" w:lineRule="auto"/>
              <w:jc w:val="center"/>
              <w:rPr>
                <w:rFonts w:ascii="Arial" w:eastAsia="Times New Roman" w:hAnsi="Arial" w:cs="Arial"/>
                <w:color w:val="000000"/>
                <w:sz w:val="20"/>
                <w:szCs w:val="20"/>
                <w:lang w:eastAsia="en-IN"/>
              </w:rPr>
            </w:pPr>
            <w:ins w:id="461" w:author="Hardik Malhotra" w:date="2023-02-24T15:30:00Z">
              <w:r>
                <w:rPr>
                  <w:rFonts w:ascii="Arial" w:hAnsi="Arial" w:cs="Arial"/>
                  <w:color w:val="000000"/>
                  <w:sz w:val="20"/>
                  <w:szCs w:val="20"/>
                </w:rPr>
                <w:t>135</w:t>
              </w:r>
            </w:ins>
            <w:del w:id="462" w:author="Hardik Malhotra" w:date="2023-02-24T15:30:00Z">
              <w:r w:rsidDel="00D80D7C">
                <w:rPr>
                  <w:rFonts w:ascii="Arial" w:hAnsi="Arial" w:cs="Arial"/>
                  <w:color w:val="000000"/>
                  <w:sz w:val="20"/>
                  <w:szCs w:val="20"/>
                </w:rPr>
                <w:delText>138</w:delText>
              </w:r>
            </w:del>
          </w:p>
        </w:tc>
      </w:tr>
      <w:tr w:rsidR="002C2F41" w:rsidRPr="00FE057E" w14:paraId="235A81B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D9FC4EA"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524EF3" w14:textId="03E95360"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3" w:author="Hardik Malhotra" w:date="2023-02-24T15:30:00Z">
              <w:r>
                <w:rPr>
                  <w:rFonts w:ascii="Arial" w:hAnsi="Arial" w:cs="Arial"/>
                  <w:color w:val="FFFFFF" w:themeColor="background1"/>
                  <w:sz w:val="20"/>
                  <w:szCs w:val="20"/>
                </w:rPr>
                <w:t>45%</w:t>
              </w:r>
            </w:ins>
            <w:del w:id="464" w:author="Hardik Malhotra" w:date="2023-02-24T15:30:00Z">
              <w:r w:rsidDel="00D80D7C">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1ABA98D" w14:textId="3D3AFA03"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5" w:author="Hardik Malhotra" w:date="2023-02-24T15:30:00Z">
              <w:r>
                <w:rPr>
                  <w:rFonts w:ascii="Arial" w:hAnsi="Arial" w:cs="Arial"/>
                  <w:color w:val="FFFFFF" w:themeColor="background1"/>
                  <w:sz w:val="20"/>
                  <w:szCs w:val="20"/>
                </w:rPr>
                <w:t>50%</w:t>
              </w:r>
            </w:ins>
            <w:del w:id="466" w:author="Hardik Malhotra" w:date="2023-02-24T15:30:00Z">
              <w:r w:rsidDel="00D80D7C">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1946801" w14:textId="09E5DC64"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7" w:author="Hardik Malhotra" w:date="2023-02-24T15:30:00Z">
              <w:r>
                <w:rPr>
                  <w:rFonts w:ascii="Arial" w:hAnsi="Arial" w:cs="Arial"/>
                  <w:color w:val="FFFFFF" w:themeColor="background1"/>
                  <w:sz w:val="20"/>
                  <w:szCs w:val="20"/>
                </w:rPr>
                <w:t>50%</w:t>
              </w:r>
            </w:ins>
            <w:del w:id="468" w:author="Hardik Malhotra" w:date="2023-02-24T15:30:00Z">
              <w:r w:rsidDel="00D80D7C">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566C9DB" w14:textId="2BEC2D1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69" w:author="Hardik Malhotra" w:date="2023-02-24T15:30:00Z">
              <w:r>
                <w:rPr>
                  <w:rFonts w:ascii="Arial" w:hAnsi="Arial" w:cs="Arial"/>
                  <w:color w:val="FFFFFF" w:themeColor="background1"/>
                  <w:sz w:val="20"/>
                  <w:szCs w:val="20"/>
                </w:rPr>
                <w:t>50%</w:t>
              </w:r>
            </w:ins>
            <w:del w:id="470" w:author="Hardik Malhotra" w:date="2023-02-24T15:30:00Z">
              <w:r w:rsidDel="00D80D7C">
                <w:rPr>
                  <w:rFonts w:ascii="Arial" w:hAnsi="Arial" w:cs="Arial"/>
                  <w:color w:val="FFFFFF" w:themeColor="background1"/>
                  <w:sz w:val="20"/>
                  <w:szCs w:val="20"/>
                </w:rPr>
                <w:delText>50%</w:delText>
              </w:r>
            </w:del>
          </w:p>
        </w:tc>
      </w:tr>
      <w:tr w:rsidR="002C2F41" w:rsidRPr="00FE057E" w14:paraId="347F81F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2F3B4B"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902A914" w14:textId="43BA5155" w:rsidR="002C2F41" w:rsidRPr="00FE057E" w:rsidRDefault="002C2F41" w:rsidP="002C2F41">
            <w:pPr>
              <w:spacing w:line="240" w:lineRule="auto"/>
              <w:jc w:val="center"/>
              <w:rPr>
                <w:rFonts w:ascii="Arial" w:eastAsia="Times New Roman" w:hAnsi="Arial" w:cs="Arial"/>
                <w:color w:val="000000"/>
                <w:sz w:val="20"/>
                <w:szCs w:val="20"/>
                <w:lang w:eastAsia="en-IN"/>
              </w:rPr>
            </w:pPr>
            <w:ins w:id="471" w:author="Hardik Malhotra" w:date="2023-02-24T15:30:00Z">
              <w:r>
                <w:rPr>
                  <w:rFonts w:ascii="Arial" w:hAnsi="Arial" w:cs="Arial"/>
                  <w:color w:val="000000"/>
                  <w:sz w:val="20"/>
                  <w:szCs w:val="20"/>
                </w:rPr>
                <w:t>25</w:t>
              </w:r>
            </w:ins>
            <w:del w:id="472" w:author="Hardik Malhotra" w:date="2023-02-24T15:30:00Z">
              <w:r w:rsidDel="00D80D7C">
                <w:rPr>
                  <w:rFonts w:ascii="Arial" w:hAnsi="Arial" w:cs="Arial"/>
                  <w:color w:val="000000"/>
                  <w:sz w:val="20"/>
                  <w:szCs w:val="20"/>
                </w:rPr>
                <w:delText>32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61D2F46" w14:textId="6B5E0989" w:rsidR="002C2F41" w:rsidRPr="00FE057E" w:rsidRDefault="002C2F41" w:rsidP="002C2F41">
            <w:pPr>
              <w:spacing w:line="240" w:lineRule="auto"/>
              <w:jc w:val="center"/>
              <w:rPr>
                <w:rFonts w:ascii="Arial" w:eastAsia="Times New Roman" w:hAnsi="Arial" w:cs="Arial"/>
                <w:color w:val="000000"/>
                <w:sz w:val="20"/>
                <w:szCs w:val="20"/>
                <w:lang w:eastAsia="en-IN"/>
              </w:rPr>
            </w:pPr>
            <w:ins w:id="473" w:author="Hardik Malhotra" w:date="2023-02-24T15:30:00Z">
              <w:r>
                <w:rPr>
                  <w:rFonts w:ascii="Arial" w:hAnsi="Arial" w:cs="Arial"/>
                  <w:color w:val="000000"/>
                  <w:sz w:val="20"/>
                  <w:szCs w:val="20"/>
                </w:rPr>
                <w:t>92</w:t>
              </w:r>
            </w:ins>
            <w:del w:id="474" w:author="Hardik Malhotra" w:date="2023-02-24T15:30:00Z">
              <w:r w:rsidDel="00D80D7C">
                <w:rPr>
                  <w:rFonts w:ascii="Arial" w:hAnsi="Arial" w:cs="Arial"/>
                  <w:color w:val="000000"/>
                  <w:sz w:val="20"/>
                  <w:szCs w:val="20"/>
                </w:rPr>
                <w:delText>100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8AB3D17" w14:textId="61379A60" w:rsidR="002C2F41" w:rsidRPr="00FE057E" w:rsidRDefault="002C2F41" w:rsidP="002C2F41">
            <w:pPr>
              <w:spacing w:line="240" w:lineRule="auto"/>
              <w:jc w:val="center"/>
              <w:rPr>
                <w:rFonts w:ascii="Arial" w:eastAsia="Times New Roman" w:hAnsi="Arial" w:cs="Arial"/>
                <w:color w:val="000000"/>
                <w:sz w:val="20"/>
                <w:szCs w:val="20"/>
                <w:lang w:eastAsia="en-IN"/>
              </w:rPr>
            </w:pPr>
            <w:ins w:id="475" w:author="Hardik Malhotra" w:date="2023-02-24T15:30:00Z">
              <w:r>
                <w:rPr>
                  <w:rFonts w:ascii="Arial" w:hAnsi="Arial" w:cs="Arial"/>
                  <w:color w:val="000000"/>
                  <w:sz w:val="20"/>
                  <w:szCs w:val="20"/>
                </w:rPr>
                <w:t>105</w:t>
              </w:r>
            </w:ins>
            <w:del w:id="476" w:author="Hardik Malhotra" w:date="2023-02-24T15:30:00Z">
              <w:r w:rsidDel="00D80D7C">
                <w:rPr>
                  <w:rFonts w:ascii="Arial" w:hAnsi="Arial" w:cs="Arial"/>
                  <w:color w:val="000000"/>
                  <w:sz w:val="20"/>
                  <w:szCs w:val="20"/>
                </w:rPr>
                <w:delText>113</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4C5358B9" w14:textId="4B53DA58" w:rsidR="002C2F41" w:rsidRPr="00FE057E" w:rsidRDefault="002C2F41" w:rsidP="002C2F41">
            <w:pPr>
              <w:spacing w:line="240" w:lineRule="auto"/>
              <w:jc w:val="center"/>
              <w:rPr>
                <w:rFonts w:ascii="Arial" w:eastAsia="Times New Roman" w:hAnsi="Arial" w:cs="Arial"/>
                <w:color w:val="000000"/>
                <w:sz w:val="20"/>
                <w:szCs w:val="20"/>
                <w:lang w:eastAsia="en-IN"/>
              </w:rPr>
            </w:pPr>
            <w:ins w:id="477" w:author="Hardik Malhotra" w:date="2023-02-24T15:30:00Z">
              <w:r>
                <w:rPr>
                  <w:rFonts w:ascii="Arial" w:hAnsi="Arial" w:cs="Arial"/>
                  <w:color w:val="000000"/>
                  <w:sz w:val="20"/>
                  <w:szCs w:val="20"/>
                </w:rPr>
                <w:t>105</w:t>
              </w:r>
            </w:ins>
            <w:del w:id="478" w:author="Hardik Malhotra" w:date="2023-02-24T15:30:00Z">
              <w:r w:rsidDel="00D80D7C">
                <w:rPr>
                  <w:rFonts w:ascii="Arial" w:hAnsi="Arial" w:cs="Arial"/>
                  <w:color w:val="000000"/>
                  <w:sz w:val="20"/>
                  <w:szCs w:val="20"/>
                </w:rPr>
                <w:delText>107</w:delText>
              </w:r>
            </w:del>
          </w:p>
        </w:tc>
      </w:tr>
      <w:tr w:rsidR="002C2F41" w:rsidRPr="00FE057E" w14:paraId="0DAE89B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AA4CAF"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24C8887" w14:textId="039427D1"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79" w:author="Hardik Malhotra" w:date="2023-02-24T15:30:00Z">
              <w:r>
                <w:rPr>
                  <w:rFonts w:ascii="Arial" w:hAnsi="Arial" w:cs="Arial"/>
                  <w:color w:val="FFFFFF" w:themeColor="background1"/>
                  <w:sz w:val="20"/>
                  <w:szCs w:val="20"/>
                </w:rPr>
                <w:t>13%</w:t>
              </w:r>
            </w:ins>
            <w:del w:id="480" w:author="Hardik Malhotra" w:date="2023-02-24T15:30:00Z">
              <w:r w:rsidDel="00D80D7C">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D1E6A4D" w14:textId="49AB4B79"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1" w:author="Hardik Malhotra" w:date="2023-02-24T15:30:00Z">
              <w:r>
                <w:rPr>
                  <w:rFonts w:ascii="Arial" w:hAnsi="Arial" w:cs="Arial"/>
                  <w:color w:val="FFFFFF" w:themeColor="background1"/>
                  <w:sz w:val="20"/>
                  <w:szCs w:val="20"/>
                </w:rPr>
                <w:t>34%</w:t>
              </w:r>
            </w:ins>
            <w:del w:id="482" w:author="Hardik Malhotra" w:date="2023-02-24T15:30:00Z">
              <w:r w:rsidDel="00D80D7C">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2E0DBD9" w14:textId="50FBBC3F"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3" w:author="Hardik Malhotra" w:date="2023-02-24T15:30:00Z">
              <w:r>
                <w:rPr>
                  <w:rFonts w:ascii="Arial" w:hAnsi="Arial" w:cs="Arial"/>
                  <w:color w:val="FFFFFF" w:themeColor="background1"/>
                  <w:sz w:val="20"/>
                  <w:szCs w:val="20"/>
                </w:rPr>
                <w:t>38%</w:t>
              </w:r>
            </w:ins>
            <w:del w:id="484" w:author="Hardik Malhotra" w:date="2023-02-24T15:30:00Z">
              <w:r w:rsidDel="00D80D7C">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75EDF6E" w14:textId="76C11771"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85" w:author="Hardik Malhotra" w:date="2023-02-24T15:30:00Z">
              <w:r>
                <w:rPr>
                  <w:rFonts w:ascii="Arial" w:hAnsi="Arial" w:cs="Arial"/>
                  <w:color w:val="FFFFFF" w:themeColor="background1"/>
                  <w:sz w:val="20"/>
                  <w:szCs w:val="20"/>
                </w:rPr>
                <w:t>38%</w:t>
              </w:r>
            </w:ins>
            <w:del w:id="486" w:author="Hardik Malhotra" w:date="2023-02-24T15:30:00Z">
              <w:r w:rsidDel="00D80D7C">
                <w:rPr>
                  <w:rFonts w:ascii="Arial" w:hAnsi="Arial" w:cs="Arial"/>
                  <w:color w:val="FFFFFF" w:themeColor="background1"/>
                  <w:sz w:val="20"/>
                  <w:szCs w:val="20"/>
                </w:rPr>
                <w:delText>39%</w:delText>
              </w:r>
            </w:del>
          </w:p>
        </w:tc>
      </w:tr>
      <w:tr w:rsidR="002C2F41" w:rsidRPr="00FE057E" w14:paraId="2308098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BE68DB1" w14:textId="77777777" w:rsidR="002C2F41" w:rsidRPr="00FE057E" w:rsidRDefault="002C2F41" w:rsidP="002C2F41">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6D6B96F" w14:textId="5C4E229E" w:rsidR="002C2F41" w:rsidRPr="00FE057E" w:rsidRDefault="002C2F41" w:rsidP="002C2F41">
            <w:pPr>
              <w:spacing w:line="240" w:lineRule="auto"/>
              <w:jc w:val="center"/>
              <w:rPr>
                <w:rFonts w:ascii="Arial" w:eastAsia="Times New Roman" w:hAnsi="Arial" w:cs="Arial"/>
                <w:color w:val="000000"/>
                <w:sz w:val="20"/>
                <w:szCs w:val="20"/>
                <w:lang w:eastAsia="en-IN"/>
              </w:rPr>
            </w:pPr>
            <w:ins w:id="487" w:author="Hardik Malhotra" w:date="2023-02-24T15:30:00Z">
              <w:r>
                <w:rPr>
                  <w:rFonts w:ascii="Arial" w:hAnsi="Arial" w:cs="Arial"/>
                  <w:color w:val="000000"/>
                  <w:sz w:val="20"/>
                  <w:szCs w:val="20"/>
                </w:rPr>
                <w:t>8</w:t>
              </w:r>
            </w:ins>
            <w:del w:id="488" w:author="Hardik Malhotra" w:date="2023-02-24T15:30:00Z">
              <w:r w:rsidDel="00D80D7C">
                <w:rPr>
                  <w:rFonts w:ascii="Arial" w:hAnsi="Arial" w:cs="Arial"/>
                  <w:color w:val="000000"/>
                  <w:sz w:val="20"/>
                  <w:szCs w:val="20"/>
                </w:rPr>
                <w:delText>12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694B42A" w14:textId="696797E0" w:rsidR="002C2F41" w:rsidRPr="00FE057E" w:rsidRDefault="002C2F41" w:rsidP="002C2F41">
            <w:pPr>
              <w:spacing w:line="240" w:lineRule="auto"/>
              <w:jc w:val="center"/>
              <w:rPr>
                <w:rFonts w:ascii="Arial" w:eastAsia="Times New Roman" w:hAnsi="Arial" w:cs="Arial"/>
                <w:color w:val="000000"/>
                <w:sz w:val="20"/>
                <w:szCs w:val="20"/>
                <w:lang w:eastAsia="en-IN"/>
              </w:rPr>
            </w:pPr>
            <w:ins w:id="489" w:author="Hardik Malhotra" w:date="2023-02-24T15:30:00Z">
              <w:r>
                <w:rPr>
                  <w:rFonts w:ascii="Arial" w:hAnsi="Arial" w:cs="Arial"/>
                  <w:color w:val="000000"/>
                  <w:sz w:val="20"/>
                  <w:szCs w:val="20"/>
                </w:rPr>
                <w:t>45</w:t>
              </w:r>
            </w:ins>
            <w:del w:id="490" w:author="Hardik Malhotra" w:date="2023-02-24T15:30:00Z">
              <w:r w:rsidDel="00D80D7C">
                <w:rPr>
                  <w:rFonts w:ascii="Arial" w:hAnsi="Arial" w:cs="Arial"/>
                  <w:color w:val="000000"/>
                  <w:sz w:val="20"/>
                  <w:szCs w:val="20"/>
                </w:rPr>
                <w:delText>50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11D064C2" w14:textId="45AA11E2" w:rsidR="002C2F41" w:rsidRPr="00FE057E" w:rsidRDefault="002C2F41" w:rsidP="002C2F41">
            <w:pPr>
              <w:spacing w:line="240" w:lineRule="auto"/>
              <w:jc w:val="center"/>
              <w:rPr>
                <w:rFonts w:ascii="Arial" w:eastAsia="Times New Roman" w:hAnsi="Arial" w:cs="Arial"/>
                <w:color w:val="000000"/>
                <w:sz w:val="20"/>
                <w:szCs w:val="20"/>
                <w:lang w:eastAsia="en-IN"/>
              </w:rPr>
            </w:pPr>
            <w:ins w:id="491" w:author="Hardik Malhotra" w:date="2023-02-24T15:30:00Z">
              <w:r>
                <w:rPr>
                  <w:rFonts w:ascii="Arial" w:hAnsi="Arial" w:cs="Arial"/>
                  <w:color w:val="000000"/>
                  <w:sz w:val="20"/>
                  <w:szCs w:val="20"/>
                </w:rPr>
                <w:t>52</w:t>
              </w:r>
            </w:ins>
            <w:del w:id="492" w:author="Hardik Malhotra" w:date="2023-02-24T15:30:00Z">
              <w:r w:rsidDel="00D80D7C">
                <w:rPr>
                  <w:rFonts w:ascii="Arial" w:hAnsi="Arial" w:cs="Arial"/>
                  <w:color w:val="000000"/>
                  <w:sz w:val="20"/>
                  <w:szCs w:val="20"/>
                </w:rPr>
                <w:delText>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2B6347B" w14:textId="5BA11520" w:rsidR="002C2F41" w:rsidRPr="00FE057E" w:rsidRDefault="002C2F41" w:rsidP="002C2F41">
            <w:pPr>
              <w:spacing w:line="240" w:lineRule="auto"/>
              <w:jc w:val="center"/>
              <w:rPr>
                <w:rFonts w:ascii="Arial" w:eastAsia="Times New Roman" w:hAnsi="Arial" w:cs="Arial"/>
                <w:color w:val="000000"/>
                <w:sz w:val="20"/>
                <w:szCs w:val="20"/>
                <w:lang w:eastAsia="en-IN"/>
              </w:rPr>
            </w:pPr>
            <w:ins w:id="493" w:author="Hardik Malhotra" w:date="2023-02-24T15:30:00Z">
              <w:r>
                <w:rPr>
                  <w:rFonts w:ascii="Arial" w:hAnsi="Arial" w:cs="Arial"/>
                  <w:color w:val="000000"/>
                  <w:sz w:val="20"/>
                  <w:szCs w:val="20"/>
                </w:rPr>
                <w:t>51</w:t>
              </w:r>
            </w:ins>
            <w:del w:id="494" w:author="Hardik Malhotra" w:date="2023-02-24T15:30:00Z">
              <w:r w:rsidDel="00D80D7C">
                <w:rPr>
                  <w:rFonts w:ascii="Arial" w:hAnsi="Arial" w:cs="Arial"/>
                  <w:color w:val="000000"/>
                  <w:sz w:val="20"/>
                  <w:szCs w:val="20"/>
                </w:rPr>
                <w:delText>52</w:delText>
              </w:r>
            </w:del>
          </w:p>
        </w:tc>
      </w:tr>
      <w:tr w:rsidR="002C2F41" w:rsidRPr="00FE057E" w14:paraId="1171FF7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6627EC1" w14:textId="77777777"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BA55C27" w14:textId="199B2269"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5" w:author="Hardik Malhotra" w:date="2023-02-24T15:30:00Z">
              <w:r>
                <w:rPr>
                  <w:rFonts w:ascii="Arial" w:hAnsi="Arial" w:cs="Arial"/>
                  <w:color w:val="FFFFFF" w:themeColor="background1"/>
                  <w:sz w:val="20"/>
                  <w:szCs w:val="20"/>
                </w:rPr>
                <w:t>4%</w:t>
              </w:r>
            </w:ins>
            <w:del w:id="496" w:author="Hardik Malhotra" w:date="2023-02-24T15:30:00Z">
              <w:r w:rsidDel="00D80D7C">
                <w:rPr>
                  <w:rFonts w:ascii="Arial" w:hAnsi="Arial" w:cs="Arial"/>
                  <w:color w:val="FFFFFF" w:themeColor="background1"/>
                  <w:sz w:val="20"/>
                  <w:szCs w:val="20"/>
                </w:rPr>
                <w:delText>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1CCF3D2" w14:textId="317560EC"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7" w:author="Hardik Malhotra" w:date="2023-02-24T15:30:00Z">
              <w:r>
                <w:rPr>
                  <w:rFonts w:ascii="Arial" w:hAnsi="Arial" w:cs="Arial"/>
                  <w:color w:val="FFFFFF" w:themeColor="background1"/>
                  <w:sz w:val="20"/>
                  <w:szCs w:val="20"/>
                </w:rPr>
                <w:t>21%</w:t>
              </w:r>
            </w:ins>
            <w:del w:id="498" w:author="Hardik Malhotra" w:date="2023-02-24T15:30:00Z">
              <w:r w:rsidDel="00D80D7C">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EB2AD36" w14:textId="3E04D4AA"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499" w:author="Hardik Malhotra" w:date="2023-02-24T15:30:00Z">
              <w:r>
                <w:rPr>
                  <w:rFonts w:ascii="Arial" w:hAnsi="Arial" w:cs="Arial"/>
                  <w:color w:val="FFFFFF" w:themeColor="background1"/>
                  <w:sz w:val="20"/>
                  <w:szCs w:val="20"/>
                </w:rPr>
                <w:t>22%</w:t>
              </w:r>
            </w:ins>
            <w:del w:id="500" w:author="Hardik Malhotra" w:date="2023-02-24T15:30:00Z">
              <w:r w:rsidDel="00D80D7C">
                <w:rPr>
                  <w:rFonts w:ascii="Arial" w:hAnsi="Arial" w:cs="Arial"/>
                  <w:color w:val="FFFFFF" w:themeColor="background1"/>
                  <w:sz w:val="20"/>
                  <w:szCs w:val="20"/>
                </w:rPr>
                <w:delText>20%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7ABB5FF" w14:textId="170C561E" w:rsidR="002C2F41" w:rsidRPr="00FE057E" w:rsidRDefault="002C2F41" w:rsidP="002C2F41">
            <w:pPr>
              <w:spacing w:line="240" w:lineRule="auto"/>
              <w:jc w:val="center"/>
              <w:rPr>
                <w:rFonts w:ascii="Arial" w:eastAsia="Times New Roman" w:hAnsi="Arial" w:cs="Arial"/>
                <w:color w:val="FFFFFF" w:themeColor="background1"/>
                <w:sz w:val="20"/>
                <w:szCs w:val="20"/>
                <w:lang w:eastAsia="en-IN"/>
              </w:rPr>
            </w:pPr>
            <w:ins w:id="501" w:author="Hardik Malhotra" w:date="2023-02-24T15:30:00Z">
              <w:r>
                <w:rPr>
                  <w:rFonts w:ascii="Arial" w:hAnsi="Arial" w:cs="Arial"/>
                  <w:color w:val="FFFFFF" w:themeColor="background1"/>
                  <w:sz w:val="20"/>
                  <w:szCs w:val="20"/>
                </w:rPr>
                <w:t>22%</w:t>
              </w:r>
            </w:ins>
            <w:del w:id="502" w:author="Hardik Malhotra" w:date="2023-02-24T15:30:00Z">
              <w:r w:rsidDel="00D80D7C">
                <w:rPr>
                  <w:rFonts w:ascii="Arial" w:hAnsi="Arial" w:cs="Arial"/>
                  <w:color w:val="FFFFFF" w:themeColor="background1"/>
                  <w:sz w:val="20"/>
                  <w:szCs w:val="20"/>
                </w:rPr>
                <w:delText>19%</w:delText>
              </w:r>
            </w:del>
          </w:p>
        </w:tc>
      </w:tr>
    </w:tbl>
    <w:p w14:paraId="5D62F7A9" w14:textId="77777777" w:rsidR="007126BE" w:rsidRDefault="007126BE" w:rsidP="0003422E">
      <w:pPr>
        <w:shd w:val="clear" w:color="auto" w:fill="FFFFFF" w:themeFill="background1"/>
        <w:spacing w:line="240" w:lineRule="auto"/>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7126BE" w:rsidRPr="00E37549" w14:paraId="2061CAE0" w14:textId="77777777" w:rsidTr="00C6205C">
        <w:trPr>
          <w:trHeight w:val="259"/>
        </w:trPr>
        <w:tc>
          <w:tcPr>
            <w:tcW w:w="4572" w:type="dxa"/>
            <w:shd w:val="clear" w:color="000000" w:fill="000000"/>
            <w:noWrap/>
            <w:vAlign w:val="center"/>
            <w:hideMark/>
          </w:tcPr>
          <w:p w14:paraId="38C3F067"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4FEA695F" w14:textId="77777777" w:rsidR="007126BE" w:rsidRPr="0003422E" w:rsidRDefault="007126BE" w:rsidP="0003422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ED94610"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7126BE" w:rsidRPr="00E37549" w14:paraId="29A5AF27" w14:textId="77777777" w:rsidTr="0003422E">
        <w:trPr>
          <w:trHeight w:val="259"/>
        </w:trPr>
        <w:tc>
          <w:tcPr>
            <w:tcW w:w="4572" w:type="dxa"/>
            <w:shd w:val="clear" w:color="auto" w:fill="auto"/>
            <w:noWrap/>
            <w:vAlign w:val="bottom"/>
            <w:hideMark/>
          </w:tcPr>
          <w:p w14:paraId="62B0BEFA"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19B613A" w14:textId="0B9A7EE0" w:rsidR="007126BE" w:rsidRPr="00E37549" w:rsidRDefault="004A6877" w:rsidP="0003422E">
            <w:pPr>
              <w:spacing w:line="240" w:lineRule="auto"/>
              <w:jc w:val="center"/>
              <w:rPr>
                <w:rFonts w:ascii="Arial" w:eastAsia="Times New Roman" w:hAnsi="Arial" w:cs="Arial"/>
                <w:color w:val="000000"/>
                <w:sz w:val="20"/>
                <w:szCs w:val="20"/>
                <w:lang w:eastAsia="en-IN"/>
              </w:rPr>
            </w:pPr>
            <w:ins w:id="503" w:author="Hardik Malhotra" w:date="2023-02-24T14:56:00Z">
              <w:r>
                <w:rPr>
                  <w:rFonts w:ascii="Arial" w:hAnsi="Arial" w:cs="Arial"/>
                  <w:color w:val="000000"/>
                  <w:sz w:val="20"/>
                  <w:szCs w:val="20"/>
                </w:rPr>
                <w:t>16.34</w:t>
              </w:r>
            </w:ins>
            <w:del w:id="504" w:author="Hardik Malhotra" w:date="2023-02-24T14:56:00Z">
              <w:r w:rsidR="00727512" w:rsidDel="004A6877">
                <w:rPr>
                  <w:rFonts w:ascii="Arial" w:hAnsi="Arial" w:cs="Arial"/>
                  <w:color w:val="000000"/>
                  <w:sz w:val="20"/>
                  <w:szCs w:val="20"/>
                </w:rPr>
                <w:delText>1</w:delText>
              </w:r>
              <w:r w:rsidR="000231A5" w:rsidDel="004A6877">
                <w:rPr>
                  <w:rFonts w:ascii="Arial" w:hAnsi="Arial" w:cs="Arial"/>
                  <w:color w:val="000000"/>
                  <w:sz w:val="20"/>
                  <w:szCs w:val="20"/>
                </w:rPr>
                <w:delText>7.08</w:delText>
              </w:r>
            </w:del>
            <w:r w:rsidR="007126BE">
              <w:rPr>
                <w:rFonts w:ascii="Arial" w:hAnsi="Arial" w:cs="Arial"/>
                <w:color w:val="000000"/>
                <w:sz w:val="20"/>
                <w:szCs w:val="20"/>
              </w:rPr>
              <w:t>%</w:t>
            </w:r>
          </w:p>
        </w:tc>
        <w:tc>
          <w:tcPr>
            <w:tcW w:w="2120" w:type="dxa"/>
            <w:vAlign w:val="bottom"/>
          </w:tcPr>
          <w:p w14:paraId="30EDB0D5" w14:textId="2CD2A94E" w:rsidR="007126BE" w:rsidRPr="00E37549" w:rsidRDefault="000231A5"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505" w:author="Hardik Malhotra" w:date="2023-02-24T15:30:00Z">
              <w:r w:rsidR="002C2F41">
                <w:rPr>
                  <w:rFonts w:ascii="Arial" w:hAnsi="Arial" w:cs="Arial"/>
                  <w:color w:val="000000"/>
                  <w:sz w:val="20"/>
                  <w:szCs w:val="20"/>
                </w:rPr>
                <w:t>3.63</w:t>
              </w:r>
            </w:ins>
            <w:del w:id="506" w:author="Hardik Malhotra" w:date="2023-02-24T15:30:00Z">
              <w:r w:rsidDel="002C2F41">
                <w:rPr>
                  <w:rFonts w:ascii="Arial" w:hAnsi="Arial" w:cs="Arial"/>
                  <w:color w:val="000000"/>
                  <w:sz w:val="20"/>
                  <w:szCs w:val="20"/>
                </w:rPr>
                <w:delText>4.64</w:delText>
              </w:r>
            </w:del>
            <w:r w:rsidR="007126BE">
              <w:rPr>
                <w:rFonts w:ascii="Arial" w:hAnsi="Arial" w:cs="Arial"/>
                <w:color w:val="000000"/>
                <w:sz w:val="20"/>
                <w:szCs w:val="20"/>
              </w:rPr>
              <w:t>%</w:t>
            </w:r>
          </w:p>
        </w:tc>
      </w:tr>
      <w:tr w:rsidR="007126BE" w:rsidRPr="00E37549" w14:paraId="36A2A487" w14:textId="77777777" w:rsidTr="0003422E">
        <w:trPr>
          <w:trHeight w:val="259"/>
        </w:trPr>
        <w:tc>
          <w:tcPr>
            <w:tcW w:w="4572" w:type="dxa"/>
            <w:shd w:val="clear" w:color="auto" w:fill="auto"/>
            <w:noWrap/>
            <w:vAlign w:val="bottom"/>
            <w:hideMark/>
          </w:tcPr>
          <w:p w14:paraId="543D217D" w14:textId="77777777" w:rsidR="007126BE" w:rsidRPr="00E37549" w:rsidRDefault="007126BE"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83AACB3" w14:textId="12EB9BA2" w:rsidR="007126BE" w:rsidRPr="00E37549" w:rsidRDefault="000231A5"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507" w:author="Hardik Malhotra" w:date="2023-02-24T14:56:00Z">
              <w:r w:rsidR="004A6877">
                <w:rPr>
                  <w:rFonts w:ascii="Arial" w:hAnsi="Arial" w:cs="Arial"/>
                  <w:color w:val="000000"/>
                  <w:sz w:val="20"/>
                  <w:szCs w:val="20"/>
                </w:rPr>
                <w:t>4.25</w:t>
              </w:r>
            </w:ins>
            <w:del w:id="508" w:author="Hardik Malhotra" w:date="2023-02-24T14:56:00Z">
              <w:r w:rsidDel="004A6877">
                <w:rPr>
                  <w:rFonts w:ascii="Arial" w:hAnsi="Arial" w:cs="Arial"/>
                  <w:color w:val="000000"/>
                  <w:sz w:val="20"/>
                  <w:szCs w:val="20"/>
                </w:rPr>
                <w:delText>5.82</w:delText>
              </w:r>
            </w:del>
            <w:r w:rsidR="007126BE">
              <w:rPr>
                <w:rFonts w:ascii="Arial" w:hAnsi="Arial" w:cs="Arial"/>
                <w:color w:val="000000"/>
                <w:sz w:val="20"/>
                <w:szCs w:val="20"/>
              </w:rPr>
              <w:t>%</w:t>
            </w:r>
          </w:p>
        </w:tc>
        <w:tc>
          <w:tcPr>
            <w:tcW w:w="2120" w:type="dxa"/>
            <w:vAlign w:val="bottom"/>
          </w:tcPr>
          <w:p w14:paraId="0E002546" w14:textId="425F65A2" w:rsidR="007126BE" w:rsidRPr="00B6550E" w:rsidRDefault="002C2F41" w:rsidP="008A475E">
            <w:pPr>
              <w:spacing w:line="240" w:lineRule="auto"/>
              <w:jc w:val="center"/>
              <w:rPr>
                <w:rFonts w:ascii="Arial" w:hAnsi="Arial" w:cs="Arial"/>
                <w:color w:val="000000"/>
                <w:sz w:val="20"/>
                <w:szCs w:val="20"/>
              </w:rPr>
            </w:pPr>
            <w:ins w:id="509" w:author="Hardik Malhotra" w:date="2023-02-24T15:30:00Z">
              <w:r>
                <w:rPr>
                  <w:rFonts w:ascii="Arial" w:hAnsi="Arial" w:cs="Arial"/>
                  <w:color w:val="000000"/>
                  <w:sz w:val="20"/>
                  <w:szCs w:val="20"/>
                </w:rPr>
                <w:t>18.62</w:t>
              </w:r>
            </w:ins>
            <w:del w:id="510" w:author="Hardik Malhotra" w:date="2023-02-24T15:30:00Z">
              <w:r w:rsidR="000231A5" w:rsidDel="002C2F41">
                <w:rPr>
                  <w:rFonts w:ascii="Arial" w:hAnsi="Arial" w:cs="Arial"/>
                  <w:color w:val="000000"/>
                  <w:sz w:val="20"/>
                  <w:szCs w:val="20"/>
                </w:rPr>
                <w:delText>20.70</w:delText>
              </w:r>
            </w:del>
            <w:r w:rsidR="007126BE">
              <w:rPr>
                <w:rFonts w:ascii="Arial" w:hAnsi="Arial" w:cs="Arial"/>
                <w:color w:val="000000"/>
                <w:sz w:val="20"/>
                <w:szCs w:val="20"/>
              </w:rPr>
              <w:t>%</w:t>
            </w:r>
          </w:p>
        </w:tc>
      </w:tr>
      <w:tr w:rsidR="000231A5" w:rsidRPr="00E37549" w14:paraId="033C4706" w14:textId="77777777" w:rsidTr="00C6205C">
        <w:trPr>
          <w:trHeight w:val="259"/>
        </w:trPr>
        <w:tc>
          <w:tcPr>
            <w:tcW w:w="4572" w:type="dxa"/>
            <w:shd w:val="clear" w:color="000000" w:fill="000000"/>
            <w:noWrap/>
            <w:vAlign w:val="center"/>
            <w:hideMark/>
          </w:tcPr>
          <w:p w14:paraId="188EAE6E" w14:textId="77777777" w:rsidR="000231A5" w:rsidRPr="00E37549" w:rsidRDefault="000231A5"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4C66E34" w14:textId="77777777" w:rsidR="000231A5" w:rsidRPr="0003422E" w:rsidRDefault="000231A5"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3B7E9C3B" w14:textId="77777777" w:rsidR="000231A5" w:rsidRPr="00E37549" w:rsidRDefault="000231A5"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0231A5" w:rsidRPr="00E37549" w14:paraId="3CBC3AB4" w14:textId="77777777" w:rsidTr="008A475E">
        <w:trPr>
          <w:trHeight w:val="259"/>
        </w:trPr>
        <w:tc>
          <w:tcPr>
            <w:tcW w:w="4572" w:type="dxa"/>
            <w:shd w:val="clear" w:color="auto" w:fill="auto"/>
            <w:noWrap/>
            <w:vAlign w:val="bottom"/>
            <w:hideMark/>
          </w:tcPr>
          <w:p w14:paraId="3A7D5E83" w14:textId="77777777" w:rsidR="000231A5" w:rsidRPr="00E37549" w:rsidRDefault="000231A5"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769F9D4F" w14:textId="381439D7"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511" w:author="Hardik Malhotra" w:date="2023-02-24T14:56:00Z">
              <w:r w:rsidR="004A6877">
                <w:rPr>
                  <w:rFonts w:ascii="Arial" w:eastAsia="Times New Roman" w:hAnsi="Arial" w:cs="Arial"/>
                  <w:color w:val="000000"/>
                  <w:sz w:val="20"/>
                  <w:szCs w:val="20"/>
                  <w:lang w:eastAsia="en-IN"/>
                </w:rPr>
                <w:t>97</w:t>
              </w:r>
            </w:ins>
            <w:del w:id="512" w:author="Hardik Malhotra" w:date="2023-02-24T14:56:00Z">
              <w:r w:rsidDel="004A6877">
                <w:rPr>
                  <w:rFonts w:ascii="Arial" w:eastAsia="Times New Roman" w:hAnsi="Arial" w:cs="Arial"/>
                  <w:color w:val="000000"/>
                  <w:sz w:val="20"/>
                  <w:szCs w:val="20"/>
                  <w:lang w:eastAsia="en-IN"/>
                </w:rPr>
                <w:delText>79</w:delText>
              </w:r>
            </w:del>
          </w:p>
        </w:tc>
        <w:tc>
          <w:tcPr>
            <w:tcW w:w="2120" w:type="dxa"/>
            <w:vAlign w:val="bottom"/>
          </w:tcPr>
          <w:p w14:paraId="6462C8BF" w14:textId="380C1CAD"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w:t>
            </w:r>
            <w:ins w:id="513" w:author="Hardik Malhotra" w:date="2023-02-24T15:30:00Z">
              <w:r w:rsidR="00DA7E07">
                <w:rPr>
                  <w:rFonts w:ascii="Arial" w:eastAsia="Times New Roman" w:hAnsi="Arial" w:cs="Arial"/>
                  <w:color w:val="000000"/>
                  <w:sz w:val="20"/>
                  <w:szCs w:val="20"/>
                  <w:lang w:eastAsia="en-IN"/>
                </w:rPr>
                <w:t>71</w:t>
              </w:r>
            </w:ins>
            <w:del w:id="514" w:author="Hardik Malhotra" w:date="2023-02-24T15:30:00Z">
              <w:r w:rsidDel="00DA7E07">
                <w:rPr>
                  <w:rFonts w:ascii="Arial" w:eastAsia="Times New Roman" w:hAnsi="Arial" w:cs="Arial"/>
                  <w:color w:val="000000"/>
                  <w:sz w:val="20"/>
                  <w:szCs w:val="20"/>
                  <w:lang w:eastAsia="en-IN"/>
                </w:rPr>
                <w:delText>41</w:delText>
              </w:r>
            </w:del>
          </w:p>
        </w:tc>
      </w:tr>
      <w:tr w:rsidR="000231A5" w:rsidRPr="00E37549" w14:paraId="6927CE81" w14:textId="77777777" w:rsidTr="008A475E">
        <w:trPr>
          <w:trHeight w:val="259"/>
        </w:trPr>
        <w:tc>
          <w:tcPr>
            <w:tcW w:w="4572" w:type="dxa"/>
            <w:shd w:val="clear" w:color="auto" w:fill="auto"/>
            <w:noWrap/>
            <w:vAlign w:val="bottom"/>
            <w:hideMark/>
          </w:tcPr>
          <w:p w14:paraId="1C24D3C6" w14:textId="77777777" w:rsidR="000231A5" w:rsidRPr="00E37549" w:rsidRDefault="000231A5"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BDD183D" w14:textId="145BAF01" w:rsidR="000231A5" w:rsidRPr="00E37549" w:rsidRDefault="000231A5"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515" w:author="Hardik Malhotra" w:date="2023-02-24T14:56:00Z">
              <w:r w:rsidR="004A6877">
                <w:rPr>
                  <w:rFonts w:ascii="Arial" w:eastAsia="Times New Roman" w:hAnsi="Arial" w:cs="Arial"/>
                  <w:color w:val="000000"/>
                  <w:sz w:val="20"/>
                  <w:szCs w:val="20"/>
                  <w:lang w:eastAsia="en-IN"/>
                </w:rPr>
                <w:t>53</w:t>
              </w:r>
            </w:ins>
            <w:del w:id="516" w:author="Hardik Malhotra" w:date="2023-02-24T14:56:00Z">
              <w:r w:rsidDel="004A6877">
                <w:rPr>
                  <w:rFonts w:ascii="Arial" w:eastAsia="Times New Roman" w:hAnsi="Arial" w:cs="Arial"/>
                  <w:color w:val="000000"/>
                  <w:sz w:val="20"/>
                  <w:szCs w:val="20"/>
                  <w:lang w:eastAsia="en-IN"/>
                </w:rPr>
                <w:delText>12</w:delText>
              </w:r>
            </w:del>
          </w:p>
        </w:tc>
        <w:tc>
          <w:tcPr>
            <w:tcW w:w="2120" w:type="dxa"/>
            <w:vAlign w:val="bottom"/>
          </w:tcPr>
          <w:p w14:paraId="7BF7B6AC" w14:textId="5C523FD8" w:rsidR="000231A5" w:rsidRPr="00B6550E" w:rsidRDefault="00DA7E07" w:rsidP="008A475E">
            <w:pPr>
              <w:spacing w:line="240" w:lineRule="auto"/>
              <w:jc w:val="center"/>
              <w:rPr>
                <w:rFonts w:ascii="Arial" w:hAnsi="Arial" w:cs="Arial"/>
                <w:color w:val="000000"/>
                <w:sz w:val="20"/>
                <w:szCs w:val="20"/>
              </w:rPr>
            </w:pPr>
            <w:ins w:id="517" w:author="Hardik Malhotra" w:date="2023-02-24T15:31:00Z">
              <w:r>
                <w:rPr>
                  <w:rFonts w:ascii="Arial" w:hAnsi="Arial" w:cs="Arial"/>
                  <w:color w:val="000000"/>
                  <w:sz w:val="20"/>
                  <w:szCs w:val="20"/>
                </w:rPr>
                <w:t>6.76</w:t>
              </w:r>
            </w:ins>
            <w:del w:id="518" w:author="Hardik Malhotra" w:date="2023-02-24T15:31:00Z">
              <w:r w:rsidR="000231A5" w:rsidDel="00DA7E07">
                <w:rPr>
                  <w:rFonts w:ascii="Arial" w:hAnsi="Arial" w:cs="Arial"/>
                  <w:color w:val="000000"/>
                  <w:sz w:val="20"/>
                  <w:szCs w:val="20"/>
                </w:rPr>
                <w:delText>5.</w:delText>
              </w:r>
            </w:del>
            <w:del w:id="519" w:author="Hardik Malhotra" w:date="2023-02-24T15:30:00Z">
              <w:r w:rsidR="000231A5" w:rsidDel="00DA7E07">
                <w:rPr>
                  <w:rFonts w:ascii="Arial" w:hAnsi="Arial" w:cs="Arial"/>
                  <w:color w:val="000000"/>
                  <w:sz w:val="20"/>
                  <w:szCs w:val="20"/>
                </w:rPr>
                <w:delText>76</w:delText>
              </w:r>
            </w:del>
          </w:p>
        </w:tc>
      </w:tr>
    </w:tbl>
    <w:p w14:paraId="372A2BF7" w14:textId="77777777" w:rsidR="00DD1470" w:rsidRDefault="00DD1470" w:rsidP="00644BD8">
      <w:pPr>
        <w:shd w:val="clear" w:color="auto" w:fill="FFFFFF" w:themeFill="background1"/>
        <w:rPr>
          <w:rFonts w:ascii="Arial" w:hAnsi="Arial" w:cs="Arial"/>
          <w:b/>
          <w:bCs/>
          <w:sz w:val="20"/>
          <w:szCs w:val="20"/>
          <w:lang w:val="en-US"/>
        </w:rPr>
      </w:pPr>
    </w:p>
    <w:p w14:paraId="67E57B4B" w14:textId="77777777" w:rsidR="007126BE" w:rsidRDefault="0097372C" w:rsidP="00A258F1">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Concluding Remarks </w:t>
      </w:r>
    </w:p>
    <w:p w14:paraId="69B7E0E8" w14:textId="77777777" w:rsidR="00135E73" w:rsidRDefault="00135E73" w:rsidP="00135E73">
      <w:pPr>
        <w:pStyle w:val="ListParagraph"/>
        <w:spacing w:line="360" w:lineRule="auto"/>
        <w:ind w:left="0"/>
        <w:jc w:val="left"/>
        <w:rPr>
          <w:rFonts w:ascii="Arial" w:hAnsi="Arial" w:cs="Arial"/>
          <w:noProof/>
          <w:sz w:val="20"/>
          <w:szCs w:val="20"/>
        </w:rPr>
      </w:pPr>
    </w:p>
    <w:p w14:paraId="4E3C1D5D" w14:textId="77777777" w:rsidR="00135E73" w:rsidRPr="000D4CCF" w:rsidRDefault="00135E73" w:rsidP="00135E73">
      <w:pPr>
        <w:pStyle w:val="ListParagraph"/>
        <w:shd w:val="clear" w:color="auto" w:fill="000000" w:themeFill="text1"/>
        <w:spacing w:line="360" w:lineRule="auto"/>
        <w:ind w:left="0"/>
        <w:jc w:val="left"/>
        <w:rPr>
          <w:rFonts w:ascii="Arial" w:hAnsi="Arial" w:cs="Arial"/>
          <w:b/>
          <w:bCs/>
          <w:noProof/>
          <w:sz w:val="20"/>
          <w:szCs w:val="20"/>
        </w:rPr>
      </w:pPr>
      <w:r w:rsidRPr="000D4CCF">
        <w:rPr>
          <w:rFonts w:ascii="Arial" w:hAnsi="Arial" w:cs="Arial"/>
          <w:b/>
          <w:bCs/>
          <w:noProof/>
          <w:sz w:val="20"/>
          <w:szCs w:val="20"/>
        </w:rPr>
        <w:t xml:space="preserve">Market </w:t>
      </w:r>
      <w:r>
        <w:rPr>
          <w:rFonts w:ascii="Arial" w:hAnsi="Arial" w:cs="Arial"/>
          <w:b/>
          <w:bCs/>
          <w:noProof/>
          <w:sz w:val="20"/>
          <w:szCs w:val="20"/>
        </w:rPr>
        <w:t xml:space="preserve">Enviornment </w:t>
      </w:r>
    </w:p>
    <w:p w14:paraId="733F6700"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625F729E"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02BD0EEA"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29F1CF9F" w14:textId="77777777" w:rsidR="00135E73" w:rsidRPr="00497AD9" w:rsidRDefault="00135E73" w:rsidP="00135E73">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3CB6CB79"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BA8C117"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24046AEB" w14:textId="77777777" w:rsidR="00135E73" w:rsidRPr="00497AD9" w:rsidRDefault="00135E73" w:rsidP="00135E73">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588691DC" w14:textId="77777777" w:rsidR="00135E73" w:rsidRDefault="00135E73" w:rsidP="00896FA5">
      <w:pPr>
        <w:shd w:val="clear" w:color="auto" w:fill="000000" w:themeFill="text1"/>
        <w:rPr>
          <w:rFonts w:ascii="Arial" w:hAnsi="Arial" w:cs="Arial"/>
          <w:sz w:val="20"/>
          <w:szCs w:val="20"/>
        </w:rPr>
      </w:pPr>
      <w:r w:rsidRPr="00497AD9">
        <w:rPr>
          <w:rFonts w:ascii="Arial" w:hAnsi="Arial" w:cs="Arial"/>
          <w:sz w:val="20"/>
          <w:szCs w:val="20"/>
        </w:rPr>
        <w:t xml:space="preserve">A substantial </w:t>
      </w:r>
      <w:r w:rsidR="00A405A2">
        <w:rPr>
          <w:rFonts w:ascii="Arial" w:hAnsi="Arial" w:cs="Arial"/>
          <w:sz w:val="20"/>
          <w:szCs w:val="20"/>
        </w:rPr>
        <w:t xml:space="preserve">AN </w:t>
      </w:r>
      <w:r w:rsidRPr="00497AD9">
        <w:rPr>
          <w:rFonts w:ascii="Arial" w:hAnsi="Arial" w:cs="Arial"/>
          <w:sz w:val="20"/>
          <w:szCs w:val="20"/>
        </w:rPr>
        <w:t>business opportunity exists, but there would always be a threat of new players entering the market, specifically those companies with the advantage of in-house Ammonia. The early entrant will influence the entry plans of possible another entrant.</w:t>
      </w:r>
    </w:p>
    <w:p w14:paraId="3D96929E" w14:textId="77777777" w:rsidR="00135E73" w:rsidRDefault="00135E73" w:rsidP="00135E73">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w:t>
      </w:r>
      <w:ins w:id="520" w:author="Raghunath Ghosh" w:date="2023-01-27T13:15:00Z">
        <w:r w:rsidR="008A475E">
          <w:rPr>
            <w:rFonts w:ascii="Arial" w:hAnsi="Arial" w:cs="Arial"/>
            <w:noProof/>
            <w:sz w:val="20"/>
            <w:szCs w:val="20"/>
          </w:rPr>
          <w:t>,</w:t>
        </w:r>
      </w:ins>
      <w:del w:id="521" w:author="Raghunath Ghosh" w:date="2023-01-27T13:15:00Z">
        <w:r w:rsidRPr="00497AD9" w:rsidDel="008A475E">
          <w:rPr>
            <w:rFonts w:ascii="Arial" w:hAnsi="Arial" w:cs="Arial"/>
            <w:noProof/>
            <w:sz w:val="20"/>
            <w:szCs w:val="20"/>
          </w:rPr>
          <w:delText>:</w:delText>
        </w:r>
      </w:del>
      <w:r w:rsidRPr="00497AD9">
        <w:rPr>
          <w:rFonts w:ascii="Arial" w:hAnsi="Arial" w:cs="Arial"/>
          <w:noProof/>
          <w:sz w:val="20"/>
          <w:szCs w:val="20"/>
        </w:rPr>
        <w:t xml:space="preserve"> over 64% of the demand.  In AN based explosives market, Coal India Limited has a share of approximately 80%. Out of the total East India region demand (40%), the primary demand is from states— Jharkhand (26.06%), Odisha (24.86%), Chhattisgarh (17.93%), West Bengal (9.93%)</w:t>
      </w:r>
    </w:p>
    <w:p w14:paraId="54838E3D" w14:textId="77777777" w:rsidR="00135E73" w:rsidRPr="00DC5E44" w:rsidRDefault="00135E73" w:rsidP="00896FA5">
      <w:pPr>
        <w:shd w:val="clear" w:color="auto" w:fill="000000" w:themeFill="text1"/>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Pr>
          <w:rFonts w:ascii="Arial" w:hAnsi="Arial" w:cs="Arial"/>
          <w:noProof/>
          <w:sz w:val="20"/>
          <w:szCs w:val="20"/>
        </w:rPr>
        <w:t>.</w:t>
      </w:r>
    </w:p>
    <w:p w14:paraId="55F4A801"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25DE1325"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539131AE"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042BC5BE"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lastRenderedPageBreak/>
        <w:t>A high demand-supply gap exists starting from 95KMT in 2022 and reaching at the level of 483KMT in 2030,considering the new plant of Deepak Fertilizer in east India</w:t>
      </w:r>
    </w:p>
    <w:p w14:paraId="1E4DC239" w14:textId="77777777" w:rsidR="00135E73" w:rsidRPr="00497AD9" w:rsidRDefault="00135E73" w:rsidP="00135E73">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2820C107" w14:textId="77777777" w:rsidR="00135E73" w:rsidRPr="00497AD9" w:rsidRDefault="00135E73" w:rsidP="00135E73">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0B99E57D"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 xml:space="preserve">A substantial </w:t>
      </w:r>
      <w:r w:rsidR="00A405A2">
        <w:rPr>
          <w:rFonts w:ascii="Arial" w:hAnsi="Arial" w:cs="Arial"/>
          <w:sz w:val="20"/>
          <w:szCs w:val="20"/>
        </w:rPr>
        <w:t xml:space="preserve">WNA </w:t>
      </w:r>
      <w:r w:rsidRPr="009D39BC">
        <w:rPr>
          <w:rFonts w:ascii="Arial" w:hAnsi="Arial" w:cs="Arial"/>
          <w:sz w:val="20"/>
          <w:szCs w:val="20"/>
        </w:rPr>
        <w:t>business opportunity exists, but there would always be a threat of new players entering the market, specifically those interested in manufacturing AN and Fertilizers.  The early entrant will influence the entry plans of possible another entrant.</w:t>
      </w:r>
    </w:p>
    <w:p w14:paraId="2A05ABE0"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369F8472"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20A8DB9D"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08FDD37B" w14:textId="77777777" w:rsidR="00135E73" w:rsidRDefault="00135E73" w:rsidP="00135E73">
      <w:pPr>
        <w:tabs>
          <w:tab w:val="num" w:pos="360"/>
          <w:tab w:val="num" w:pos="720"/>
        </w:tabs>
      </w:pPr>
    </w:p>
    <w:p w14:paraId="0CA6C711" w14:textId="77777777" w:rsidR="00135E73" w:rsidRPr="000D4CCF" w:rsidRDefault="00135E73" w:rsidP="00DA5171">
      <w:pPr>
        <w:shd w:val="clear" w:color="auto" w:fill="000000" w:themeFill="text1"/>
        <w:rPr>
          <w:rFonts w:ascii="Arial" w:hAnsi="Arial" w:cs="Arial"/>
          <w:noProof/>
          <w:sz w:val="20"/>
          <w:szCs w:val="20"/>
        </w:rPr>
      </w:pPr>
      <w:r>
        <w:rPr>
          <w:rFonts w:ascii="Arial" w:hAnsi="Arial" w:cs="Arial"/>
          <w:noProof/>
          <w:sz w:val="20"/>
          <w:szCs w:val="20"/>
        </w:rPr>
        <w:t>Comparative Analysis : S</w:t>
      </w:r>
      <w:r w:rsidRPr="009D39BC">
        <w:rPr>
          <w:rFonts w:ascii="Arial" w:hAnsi="Arial" w:cs="Arial"/>
          <w:b/>
          <w:bCs/>
          <w:noProof/>
          <w:sz w:val="20"/>
          <w:szCs w:val="20"/>
          <w:lang w:val="en-US"/>
        </w:rPr>
        <w:t>hahjahanpur</w:t>
      </w:r>
      <w:r w:rsidR="00A405A2">
        <w:rPr>
          <w:rFonts w:ascii="Arial" w:hAnsi="Arial" w:cs="Arial"/>
          <w:b/>
          <w:bCs/>
          <w:noProof/>
          <w:sz w:val="20"/>
          <w:szCs w:val="20"/>
          <w:lang w:val="en-US"/>
        </w:rPr>
        <w:t xml:space="preserve"> </w:t>
      </w:r>
      <w:r>
        <w:rPr>
          <w:rFonts w:ascii="Arial" w:hAnsi="Arial" w:cs="Arial"/>
          <w:b/>
          <w:bCs/>
          <w:noProof/>
          <w:sz w:val="20"/>
          <w:szCs w:val="20"/>
          <w:lang w:val="en-US"/>
        </w:rPr>
        <w:t>and Hazi</w:t>
      </w:r>
      <w:r w:rsidR="00A405A2">
        <w:rPr>
          <w:rFonts w:ascii="Arial" w:hAnsi="Arial" w:cs="Arial"/>
          <w:b/>
          <w:bCs/>
          <w:noProof/>
          <w:sz w:val="20"/>
          <w:szCs w:val="20"/>
          <w:lang w:val="en-US"/>
        </w:rPr>
        <w:t>ra</w:t>
      </w:r>
    </w:p>
    <w:p w14:paraId="752F7F2F" w14:textId="77777777" w:rsidR="00135E73" w:rsidRDefault="00135E73" w:rsidP="00896FA5">
      <w:pPr>
        <w:rPr>
          <w:rFonts w:ascii="Arial" w:hAnsi="Arial" w:cs="Arial"/>
          <w:noProof/>
          <w:sz w:val="20"/>
          <w:szCs w:val="20"/>
        </w:rPr>
      </w:pPr>
      <w:r>
        <w:rPr>
          <w:rFonts w:ascii="Arial" w:hAnsi="Arial" w:cs="Arial"/>
          <w:b/>
          <w:bCs/>
          <w:noProof/>
          <w:sz w:val="20"/>
          <w:szCs w:val="20"/>
          <w:lang w:val="en-US"/>
        </w:rPr>
        <w:t>Market</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 </w:t>
      </w:r>
      <w:r w:rsidRPr="000D4CCF">
        <w:rPr>
          <w:rFonts w:ascii="Arial" w:hAnsi="Arial" w:cs="Arial"/>
          <w:noProof/>
          <w:sz w:val="20"/>
          <w:szCs w:val="20"/>
          <w:lang w:val="en-US"/>
        </w:rPr>
        <w:t xml:space="preserve">In Domestic market, from the coverage point of view, (up to 1,000 KM) </w:t>
      </w:r>
    </w:p>
    <w:p w14:paraId="3A2F2E21"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Ammonium Nitrate: Shahjahanpur and Hazira cover 59% and 47% demand respectively </w:t>
      </w:r>
    </w:p>
    <w:p w14:paraId="3F096BCC"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Weak Nitric Acid: Shahjahanpur and Hazira cover 45% and 60% respectively </w:t>
      </w:r>
    </w:p>
    <w:p w14:paraId="677959B5"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35736479" w14:textId="77777777" w:rsidR="00135E73" w:rsidRPr="00DA5171"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26E24921" w14:textId="77777777" w:rsidR="00135E73" w:rsidRPr="00DA5171" w:rsidRDefault="00DA5171"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Shahjahanpur location has an advantage over Hazira location in the market operating environment.</w:t>
      </w:r>
    </w:p>
    <w:p w14:paraId="521C424A" w14:textId="77777777" w:rsidR="00135E73" w:rsidRDefault="00135E73" w:rsidP="00896FA5">
      <w:pPr>
        <w:rPr>
          <w:rFonts w:ascii="Arial" w:hAnsi="Arial" w:cs="Arial"/>
          <w:noProof/>
          <w:sz w:val="20"/>
          <w:szCs w:val="20"/>
        </w:rPr>
      </w:pPr>
      <w:r>
        <w:rPr>
          <w:rFonts w:ascii="Arial" w:hAnsi="Arial" w:cs="Arial"/>
          <w:b/>
          <w:bCs/>
          <w:noProof/>
          <w:sz w:val="20"/>
          <w:szCs w:val="20"/>
          <w:lang w:val="en-US"/>
        </w:rPr>
        <w:t>Project Set-up</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w:t>
      </w:r>
    </w:p>
    <w:p w14:paraId="2127FFC7" w14:textId="77777777"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Overall, the operating cost of production of weak nitric acid and ammonium nitrate in Shahjahanpur has been much lower than the operating cost of production in Hazira. </w:t>
      </w:r>
    </w:p>
    <w:p w14:paraId="168C488B" w14:textId="0BA7D22A"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The overall cost of production in Shahjahanpur is INR </w:t>
      </w:r>
      <w:r w:rsidR="00727512">
        <w:rPr>
          <w:rFonts w:ascii="Arial" w:hAnsi="Arial" w:cs="Arial"/>
          <w:noProof/>
          <w:sz w:val="20"/>
          <w:szCs w:val="20"/>
          <w:lang w:val="en-US"/>
        </w:rPr>
        <w:t>1</w:t>
      </w:r>
      <w:r w:rsidR="00700D24">
        <w:rPr>
          <w:rFonts w:ascii="Arial" w:hAnsi="Arial" w:cs="Arial"/>
          <w:noProof/>
          <w:sz w:val="20"/>
          <w:szCs w:val="20"/>
          <w:lang w:val="en-US"/>
        </w:rPr>
        <w:t>413</w:t>
      </w:r>
      <w:ins w:id="522" w:author="Hardik Malhotra" w:date="2023-02-24T14:57:00Z">
        <w:r w:rsidR="004A6877">
          <w:rPr>
            <w:rFonts w:ascii="Arial" w:hAnsi="Arial" w:cs="Arial"/>
            <w:noProof/>
            <w:sz w:val="20"/>
            <w:szCs w:val="20"/>
            <w:lang w:val="en-US"/>
          </w:rPr>
          <w:t>4</w:t>
        </w:r>
      </w:ins>
      <w:del w:id="523" w:author="Hardik Malhotra" w:date="2023-02-24T14:57:00Z">
        <w:r w:rsidR="00700D24" w:rsidDel="004A6877">
          <w:rPr>
            <w:rFonts w:ascii="Arial" w:hAnsi="Arial" w:cs="Arial"/>
            <w:noProof/>
            <w:sz w:val="20"/>
            <w:szCs w:val="20"/>
            <w:lang w:val="en-US"/>
          </w:rPr>
          <w:delText>3</w:delText>
        </w:r>
      </w:del>
      <w:r w:rsidRPr="00FD4A46">
        <w:rPr>
          <w:rFonts w:ascii="Arial" w:hAnsi="Arial" w:cs="Arial"/>
          <w:noProof/>
          <w:sz w:val="20"/>
          <w:szCs w:val="20"/>
          <w:lang w:val="en-US"/>
        </w:rPr>
        <w:t xml:space="preserve"> per ton</w:t>
      </w:r>
      <w:r w:rsidR="00EE7560">
        <w:rPr>
          <w:rFonts w:ascii="Arial" w:hAnsi="Arial" w:cs="Arial"/>
          <w:noProof/>
          <w:sz w:val="20"/>
          <w:szCs w:val="20"/>
          <w:lang w:val="en-US"/>
        </w:rPr>
        <w:t xml:space="preserve">, advantage of around INR </w:t>
      </w:r>
      <w:ins w:id="524" w:author="Hardik Malhotra" w:date="2023-02-24T15:48:00Z">
        <w:r w:rsidR="008F1976">
          <w:rPr>
            <w:rFonts w:ascii="Arial" w:hAnsi="Arial" w:cs="Arial"/>
            <w:noProof/>
            <w:sz w:val="20"/>
            <w:szCs w:val="20"/>
            <w:lang w:val="en-US"/>
          </w:rPr>
          <w:t>589</w:t>
        </w:r>
      </w:ins>
      <w:del w:id="525" w:author="Hardik Malhotra" w:date="2023-02-24T15:38:00Z">
        <w:r w:rsidR="00EE7560" w:rsidRPr="004A6877" w:rsidDel="00DA7E07">
          <w:rPr>
            <w:rFonts w:ascii="Arial" w:hAnsi="Arial" w:cs="Arial"/>
            <w:noProof/>
            <w:sz w:val="20"/>
            <w:szCs w:val="20"/>
            <w:highlight w:val="yellow"/>
            <w:lang w:val="en-US"/>
            <w:rPrChange w:id="526" w:author="Hardik Malhotra" w:date="2023-02-24T14:57:00Z">
              <w:rPr>
                <w:rFonts w:ascii="Arial" w:hAnsi="Arial" w:cs="Arial"/>
                <w:noProof/>
                <w:sz w:val="20"/>
                <w:szCs w:val="20"/>
                <w:lang w:val="en-US"/>
              </w:rPr>
            </w:rPrChange>
          </w:rPr>
          <w:delText>108</w:delText>
        </w:r>
      </w:del>
      <w:r w:rsidR="00EE7560">
        <w:rPr>
          <w:rFonts w:ascii="Arial" w:hAnsi="Arial" w:cs="Arial"/>
          <w:noProof/>
          <w:sz w:val="20"/>
          <w:szCs w:val="20"/>
          <w:lang w:val="en-US"/>
        </w:rPr>
        <w:t xml:space="preserve"> per ton over the cost of production in Hazira.</w:t>
      </w:r>
    </w:p>
    <w:p w14:paraId="1EC7A868" w14:textId="77777777" w:rsidR="00896FA5"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When comparing the production cost of ammonium nitrate in both locations, Shahjahanpur has a cost advantage over Hazira, impacting the plant's overall profitability.</w:t>
      </w:r>
    </w:p>
    <w:p w14:paraId="6C946230" w14:textId="5D7F6830" w:rsidR="00135E73" w:rsidRPr="00896FA5" w:rsidRDefault="001C05BB" w:rsidP="00896FA5">
      <w:pPr>
        <w:numPr>
          <w:ilvl w:val="0"/>
          <w:numId w:val="7"/>
        </w:numPr>
        <w:rPr>
          <w:rFonts w:ascii="Arial" w:hAnsi="Arial" w:cs="Arial"/>
          <w:noProof/>
          <w:sz w:val="20"/>
          <w:szCs w:val="20"/>
          <w:lang w:val="en-US"/>
        </w:rPr>
      </w:pPr>
      <w:r w:rsidRPr="00896FA5">
        <w:rPr>
          <w:rFonts w:ascii="Arial" w:hAnsi="Arial" w:cs="Arial"/>
          <w:noProof/>
          <w:sz w:val="20"/>
          <w:szCs w:val="20"/>
          <w:lang w:val="en-US"/>
        </w:rPr>
        <w:t xml:space="preserve">Shahjahanpur should be preferred due to the low operating cost of production per ton of WNA and AN produced, further supported by attractive IRR and a Payback Period. Moreover, the percentage </w:t>
      </w:r>
      <w:r w:rsidRPr="00896FA5">
        <w:rPr>
          <w:rFonts w:ascii="Arial" w:hAnsi="Arial" w:cs="Arial"/>
          <w:noProof/>
          <w:sz w:val="20"/>
          <w:szCs w:val="20"/>
          <w:lang w:val="en-US"/>
        </w:rPr>
        <w:lastRenderedPageBreak/>
        <w:t xml:space="preserve">margin observed in Shahjahanpur has been around </w:t>
      </w:r>
      <w:ins w:id="527" w:author="Hardik Malhotra" w:date="2023-02-24T16:36:00Z">
        <w:r w:rsidR="00B961A3" w:rsidRPr="00B961A3">
          <w:rPr>
            <w:rFonts w:ascii="Arial" w:hAnsi="Arial" w:cs="Arial"/>
            <w:noProof/>
            <w:sz w:val="20"/>
            <w:szCs w:val="20"/>
            <w:lang w:val="en-US"/>
            <w:rPrChange w:id="528" w:author="Hardik Malhotra" w:date="2023-02-24T16:36:00Z">
              <w:rPr>
                <w:rFonts w:ascii="Arial" w:hAnsi="Arial" w:cs="Arial"/>
                <w:noProof/>
                <w:sz w:val="20"/>
                <w:szCs w:val="20"/>
                <w:highlight w:val="yellow"/>
                <w:lang w:val="en-US"/>
              </w:rPr>
            </w:rPrChange>
          </w:rPr>
          <w:t>3</w:t>
        </w:r>
      </w:ins>
      <w:del w:id="529" w:author="Hardik Malhotra" w:date="2023-02-24T16:36:00Z">
        <w:r w:rsidR="009764EF" w:rsidRPr="00B961A3" w:rsidDel="00B961A3">
          <w:rPr>
            <w:rFonts w:ascii="Arial" w:hAnsi="Arial" w:cs="Arial"/>
            <w:noProof/>
            <w:sz w:val="20"/>
            <w:szCs w:val="20"/>
            <w:lang w:val="en-US"/>
          </w:rPr>
          <w:delText>5</w:delText>
        </w:r>
      </w:del>
      <w:r w:rsidRPr="00B961A3">
        <w:rPr>
          <w:rFonts w:ascii="Arial" w:hAnsi="Arial" w:cs="Arial"/>
          <w:noProof/>
          <w:sz w:val="20"/>
          <w:szCs w:val="20"/>
          <w:lang w:val="en-US"/>
        </w:rPr>
        <w:t>%</w:t>
      </w:r>
      <w:r w:rsidRPr="00896FA5">
        <w:rPr>
          <w:rFonts w:ascii="Arial" w:hAnsi="Arial" w:cs="Arial"/>
          <w:noProof/>
          <w:sz w:val="20"/>
          <w:szCs w:val="20"/>
          <w:lang w:val="en-US"/>
        </w:rPr>
        <w:t xml:space="preserve"> higher than in Hazira. In addition, profit before and after-tax percentage margins are also much higher. Furthermore, the project and equity IRR in the Shahjahanpur location is </w:t>
      </w:r>
      <w:r w:rsidR="00700D24">
        <w:rPr>
          <w:rFonts w:ascii="Arial" w:hAnsi="Arial" w:cs="Arial"/>
          <w:noProof/>
          <w:sz w:val="20"/>
          <w:szCs w:val="20"/>
          <w:lang w:val="en-US"/>
        </w:rPr>
        <w:t>1</w:t>
      </w:r>
      <w:ins w:id="530" w:author="Hardik Malhotra" w:date="2023-02-24T14:58:00Z">
        <w:r w:rsidR="004A6877">
          <w:rPr>
            <w:rFonts w:ascii="Arial" w:hAnsi="Arial" w:cs="Arial"/>
            <w:noProof/>
            <w:sz w:val="20"/>
            <w:szCs w:val="20"/>
            <w:lang w:val="en-US"/>
          </w:rPr>
          <w:t>6.34</w:t>
        </w:r>
      </w:ins>
      <w:del w:id="531" w:author="Hardik Malhotra" w:date="2023-02-24T14:58:00Z">
        <w:r w:rsidR="00700D24" w:rsidDel="004A6877">
          <w:rPr>
            <w:rFonts w:ascii="Arial" w:hAnsi="Arial" w:cs="Arial"/>
            <w:noProof/>
            <w:sz w:val="20"/>
            <w:szCs w:val="20"/>
            <w:lang w:val="en-US"/>
          </w:rPr>
          <w:delText>7.08</w:delText>
        </w:r>
      </w:del>
      <w:r w:rsidRPr="00896FA5">
        <w:rPr>
          <w:rFonts w:ascii="Arial" w:hAnsi="Arial" w:cs="Arial"/>
          <w:noProof/>
          <w:sz w:val="20"/>
          <w:szCs w:val="20"/>
          <w:lang w:val="en-US"/>
        </w:rPr>
        <w:t xml:space="preserve">% and </w:t>
      </w:r>
      <w:r w:rsidR="00700D24">
        <w:rPr>
          <w:rFonts w:ascii="Arial" w:hAnsi="Arial" w:cs="Arial"/>
          <w:noProof/>
          <w:sz w:val="20"/>
          <w:szCs w:val="20"/>
          <w:lang w:val="en-US"/>
        </w:rPr>
        <w:t>2</w:t>
      </w:r>
      <w:ins w:id="532" w:author="Hardik Malhotra" w:date="2023-02-24T14:58:00Z">
        <w:r w:rsidR="004A6877">
          <w:rPr>
            <w:rFonts w:ascii="Arial" w:hAnsi="Arial" w:cs="Arial"/>
            <w:noProof/>
            <w:sz w:val="20"/>
            <w:szCs w:val="20"/>
            <w:lang w:val="en-US"/>
          </w:rPr>
          <w:t>4.25</w:t>
        </w:r>
      </w:ins>
      <w:del w:id="533" w:author="Hardik Malhotra" w:date="2023-02-24T14:58:00Z">
        <w:r w:rsidR="00700D24" w:rsidDel="004A6877">
          <w:rPr>
            <w:rFonts w:ascii="Arial" w:hAnsi="Arial" w:cs="Arial"/>
            <w:noProof/>
            <w:sz w:val="20"/>
            <w:szCs w:val="20"/>
            <w:lang w:val="en-US"/>
          </w:rPr>
          <w:delText>5.82</w:delText>
        </w:r>
      </w:del>
      <w:r w:rsidRPr="00896FA5">
        <w:rPr>
          <w:rFonts w:ascii="Arial" w:hAnsi="Arial" w:cs="Arial"/>
          <w:noProof/>
          <w:sz w:val="20"/>
          <w:szCs w:val="20"/>
          <w:lang w:val="en-US"/>
        </w:rPr>
        <w:t>%, respectively, representing the profitable operations of the plant in the forecast period.</w:t>
      </w:r>
    </w:p>
    <w:p w14:paraId="1387C56C" w14:textId="77777777" w:rsidR="001C05BB" w:rsidRPr="00DA5171" w:rsidRDefault="001C05BB"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 xml:space="preserve">Shahjahanpur location has an advantage over Hazira location in the </w:t>
      </w:r>
      <w:r>
        <w:rPr>
          <w:rFonts w:ascii="Arial" w:hAnsi="Arial" w:cs="Arial"/>
          <w:noProof/>
          <w:color w:val="FFFFFF" w:themeColor="background1"/>
          <w:sz w:val="20"/>
          <w:szCs w:val="20"/>
        </w:rPr>
        <w:t xml:space="preserve">Project set-up enviornment </w:t>
      </w:r>
    </w:p>
    <w:p w14:paraId="5AAD8EFC" w14:textId="77777777" w:rsidR="001C05BB" w:rsidRDefault="001C05BB" w:rsidP="00135E73">
      <w:pPr>
        <w:ind w:left="1440"/>
        <w:rPr>
          <w:rFonts w:ascii="Arial" w:hAnsi="Arial" w:cs="Arial"/>
          <w:noProof/>
          <w:sz w:val="20"/>
          <w:szCs w:val="20"/>
        </w:rPr>
      </w:pPr>
    </w:p>
    <w:p w14:paraId="4F532FB7" w14:textId="77777777" w:rsidR="001C4AE2" w:rsidRPr="001C05BB" w:rsidRDefault="001C05BB" w:rsidP="001C05BB">
      <w:pPr>
        <w:shd w:val="clear" w:color="auto" w:fill="ED7D31" w:themeFill="accent2"/>
        <w:rPr>
          <w:rFonts w:ascii="Arial" w:hAnsi="Arial" w:cs="Arial"/>
          <w:noProof/>
          <w:color w:val="FFFFFF" w:themeColor="background1"/>
        </w:rPr>
      </w:pPr>
      <w:r w:rsidRPr="001C05BB">
        <w:rPr>
          <w:rFonts w:ascii="Arial" w:hAnsi="Arial" w:cs="Arial"/>
          <w:noProof/>
          <w:color w:val="FFFFFF" w:themeColor="background1"/>
          <w:sz w:val="20"/>
          <w:szCs w:val="20"/>
        </w:rPr>
        <w:t>TechSci recommends that Kribhco should set up the integrated AN and WNA plant at the Shahjahanpur location to have more comprehensive market coverage, get a competitive location advantage and higher project set-up benefits with an aim to generate additional revenue sources.</w:t>
      </w:r>
    </w:p>
    <w:p w14:paraId="455A54F9" w14:textId="77777777" w:rsidR="00135E73" w:rsidRDefault="00135E73">
      <w:pPr>
        <w:rPr>
          <w:rFonts w:ascii="Arial" w:hAnsi="Arial" w:cs="Arial"/>
          <w:noProof/>
        </w:rPr>
      </w:pPr>
    </w:p>
    <w:p w14:paraId="357AB7F6" w14:textId="77777777" w:rsidR="00135E73" w:rsidRDefault="00135E73">
      <w:pPr>
        <w:rPr>
          <w:rFonts w:ascii="Arial" w:hAnsi="Arial" w:cs="Arial"/>
          <w:noProof/>
        </w:rPr>
      </w:pPr>
    </w:p>
    <w:p w14:paraId="3FF03A99" w14:textId="77777777" w:rsidR="00135E73" w:rsidRDefault="00135E73">
      <w:pPr>
        <w:rPr>
          <w:rFonts w:ascii="Arial" w:hAnsi="Arial" w:cs="Arial"/>
          <w:noProof/>
        </w:rPr>
      </w:pPr>
    </w:p>
    <w:p w14:paraId="7E04DE70" w14:textId="77777777" w:rsidR="00135E73" w:rsidRDefault="00135E73">
      <w:pPr>
        <w:rPr>
          <w:rFonts w:ascii="Arial" w:hAnsi="Arial" w:cs="Arial"/>
          <w:noProof/>
        </w:rPr>
      </w:pPr>
    </w:p>
    <w:p w14:paraId="1BD66D3E" w14:textId="77777777" w:rsidR="00135E73" w:rsidRDefault="00135E73">
      <w:pPr>
        <w:rPr>
          <w:rFonts w:ascii="Arial" w:hAnsi="Arial" w:cs="Arial"/>
          <w:noProof/>
        </w:rPr>
      </w:pPr>
    </w:p>
    <w:p w14:paraId="0C29B56C" w14:textId="77777777" w:rsidR="00135E73" w:rsidRDefault="00135E73">
      <w:pPr>
        <w:rPr>
          <w:rFonts w:ascii="Arial" w:hAnsi="Arial" w:cs="Arial"/>
          <w:noProof/>
        </w:rPr>
      </w:pPr>
    </w:p>
    <w:p w14:paraId="3721B82B" w14:textId="77777777" w:rsidR="00135E73" w:rsidRDefault="00135E73">
      <w:pPr>
        <w:rPr>
          <w:rFonts w:ascii="Arial" w:hAnsi="Arial" w:cs="Arial"/>
          <w:noProof/>
        </w:rPr>
      </w:pPr>
    </w:p>
    <w:p w14:paraId="23A30B7C" w14:textId="77777777" w:rsidR="00135E73" w:rsidRDefault="00135E73">
      <w:pPr>
        <w:rPr>
          <w:rFonts w:ascii="Arial" w:hAnsi="Arial" w:cs="Arial"/>
          <w:noProof/>
        </w:rPr>
      </w:pPr>
    </w:p>
    <w:p w14:paraId="40FC60EC" w14:textId="77777777" w:rsidR="00135E73" w:rsidRDefault="00135E73">
      <w:pPr>
        <w:rPr>
          <w:rFonts w:ascii="Arial" w:hAnsi="Arial" w:cs="Arial"/>
          <w:noProof/>
        </w:rPr>
      </w:pPr>
    </w:p>
    <w:p w14:paraId="2D1F2583" w14:textId="77777777" w:rsidR="00135E73" w:rsidRDefault="00135E73">
      <w:pPr>
        <w:rPr>
          <w:rFonts w:ascii="Arial" w:hAnsi="Arial" w:cs="Arial"/>
          <w:noProof/>
        </w:rPr>
      </w:pPr>
    </w:p>
    <w:p w14:paraId="1EEEDC06" w14:textId="77777777" w:rsidR="00135E73" w:rsidRDefault="00135E73">
      <w:pPr>
        <w:rPr>
          <w:rFonts w:ascii="Arial" w:hAnsi="Arial" w:cs="Arial"/>
          <w:noProof/>
        </w:rPr>
      </w:pPr>
    </w:p>
    <w:p w14:paraId="4C7B85F4" w14:textId="77777777" w:rsidR="00135E73" w:rsidRDefault="00135E73">
      <w:pPr>
        <w:rPr>
          <w:rFonts w:ascii="Arial" w:hAnsi="Arial" w:cs="Arial"/>
          <w:noProof/>
        </w:rPr>
      </w:pPr>
    </w:p>
    <w:p w14:paraId="39CECF30" w14:textId="3E9CFB6E" w:rsidR="00135E73" w:rsidDel="00DA7E07" w:rsidRDefault="00135E73">
      <w:pPr>
        <w:rPr>
          <w:del w:id="534" w:author="Hardik Malhotra" w:date="2023-02-24T15:39:00Z"/>
          <w:rFonts w:ascii="Arial" w:hAnsi="Arial" w:cs="Arial"/>
          <w:noProof/>
        </w:rPr>
      </w:pPr>
    </w:p>
    <w:p w14:paraId="4DEF2D58" w14:textId="7A70EADD" w:rsidR="001C4AE2" w:rsidDel="00DA7E07" w:rsidRDefault="001C4AE2">
      <w:pPr>
        <w:rPr>
          <w:del w:id="535" w:author="Hardik Malhotra" w:date="2023-02-24T15:39:00Z"/>
          <w:rFonts w:ascii="Arial" w:hAnsi="Arial" w:cs="Arial"/>
          <w:noProof/>
        </w:rPr>
      </w:pPr>
    </w:p>
    <w:p w14:paraId="6BAB58B1" w14:textId="00CDDE9F" w:rsidR="001C4AE2" w:rsidDel="00DA7E07" w:rsidRDefault="001C4AE2">
      <w:pPr>
        <w:rPr>
          <w:del w:id="536" w:author="Hardik Malhotra" w:date="2023-02-24T15:39:00Z"/>
          <w:rFonts w:ascii="Arial" w:hAnsi="Arial" w:cs="Arial"/>
          <w:noProof/>
        </w:rPr>
      </w:pPr>
    </w:p>
    <w:p w14:paraId="27766255" w14:textId="7E887141" w:rsidR="001C4AE2" w:rsidDel="00DA7E07" w:rsidRDefault="001C4AE2">
      <w:pPr>
        <w:rPr>
          <w:del w:id="537" w:author="Hardik Malhotra" w:date="2023-02-24T15:39:00Z"/>
          <w:rFonts w:ascii="Arial" w:hAnsi="Arial" w:cs="Arial"/>
          <w:noProof/>
        </w:rPr>
      </w:pPr>
    </w:p>
    <w:p w14:paraId="03A71D3E" w14:textId="2D58D95A" w:rsidR="001C4AE2" w:rsidDel="00DA7E07" w:rsidRDefault="001C4AE2">
      <w:pPr>
        <w:rPr>
          <w:del w:id="538" w:author="Hardik Malhotra" w:date="2023-02-24T15:39:00Z"/>
          <w:rFonts w:ascii="Arial" w:hAnsi="Arial" w:cs="Arial"/>
          <w:noProof/>
        </w:rPr>
      </w:pPr>
    </w:p>
    <w:p w14:paraId="3D197624" w14:textId="6620DCD5" w:rsidR="001C4AE2" w:rsidDel="00DA7E07" w:rsidRDefault="001C4AE2">
      <w:pPr>
        <w:rPr>
          <w:del w:id="539" w:author="Hardik Malhotra" w:date="2023-02-24T15:39:00Z"/>
          <w:rFonts w:ascii="Arial" w:hAnsi="Arial" w:cs="Arial"/>
          <w:noProof/>
        </w:rPr>
      </w:pPr>
    </w:p>
    <w:p w14:paraId="14D619C6" w14:textId="3CD0E26E" w:rsidR="00D504E4" w:rsidRPr="00731FA6" w:rsidRDefault="002F6D3E" w:rsidP="001C4AE2">
      <w:pPr>
        <w:jc w:val="center"/>
        <w:rPr>
          <w:rFonts w:ascii="Arial" w:hAnsi="Arial" w:cs="Arial"/>
          <w:b/>
          <w:bCs/>
          <w:sz w:val="44"/>
          <w:szCs w:val="44"/>
          <w:lang w:val="en-US"/>
        </w:rPr>
      </w:pPr>
      <w:r w:rsidRPr="00731FA6">
        <w:rPr>
          <w:rFonts w:ascii="Arial" w:hAnsi="Arial" w:cs="Arial"/>
          <w:noProof/>
          <w:lang w:val="en-US"/>
        </w:rPr>
        <w:drawing>
          <wp:anchor distT="0" distB="0" distL="114300" distR="114300" simplePos="0" relativeHeight="251755520" behindDoc="1" locked="0" layoutInCell="1" allowOverlap="1" wp14:anchorId="50E75803" wp14:editId="56284FCB">
            <wp:simplePos x="0" y="0"/>
            <wp:positionH relativeFrom="page">
              <wp:posOffset>10160</wp:posOffset>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r w:rsidR="004727BB">
        <w:rPr>
          <w:rFonts w:ascii="Arial" w:hAnsi="Arial" w:cs="Arial"/>
          <w:noProof/>
        </w:rPr>
        <mc:AlternateContent>
          <mc:Choice Requires="wps">
            <w:drawing>
              <wp:anchor distT="45720" distB="45720" distL="114300" distR="114300" simplePos="0" relativeHeight="251730944" behindDoc="0" locked="0" layoutInCell="1" allowOverlap="1" wp14:anchorId="6389FD61" wp14:editId="37AE827E">
                <wp:simplePos x="0" y="0"/>
                <wp:positionH relativeFrom="margin">
                  <wp:posOffset>-510540</wp:posOffset>
                </wp:positionH>
                <wp:positionV relativeFrom="paragraph">
                  <wp:posOffset>334645</wp:posOffset>
                </wp:positionV>
                <wp:extent cx="6655435" cy="3763645"/>
                <wp:effectExtent l="0" t="0" r="0" b="0"/>
                <wp:wrapSquare wrapText="bothSides"/>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3763645"/>
                        </a:xfrm>
                        <a:prstGeom prst="rect">
                          <a:avLst/>
                        </a:prstGeom>
                        <a:noFill/>
                        <a:ln w="9525">
                          <a:noFill/>
                          <a:miter lim="800000"/>
                          <a:headEnd/>
                          <a:tailEnd/>
                        </a:ln>
                      </wps:spPr>
                      <wps:txbx>
                        <w:txbxContent>
                          <w:p w14:paraId="5A4EEF40" w14:textId="77777777" w:rsidR="00490867" w:rsidRPr="00257943" w:rsidRDefault="00490867"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9FD61" id="Text Box 66" o:spid="_x0000_s1030" type="#_x0000_t202" style="position:absolute;left:0;text-align:left;margin-left:-40.2pt;margin-top:26.35pt;width:524.05pt;height:296.3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" filled="f" stroked="f">
                <v:textbox>
                  <w:txbxContent>
                    <w:p w14:paraId="5A4EEF40" w14:textId="77777777" w:rsidR="00490867" w:rsidRPr="00257943" w:rsidRDefault="00490867"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v:textbox>
                <w10:wrap type="square" anchorx="margin"/>
              </v:shape>
            </w:pict>
          </mc:Fallback>
        </mc:AlternateContent>
      </w:r>
    </w:p>
    <w:p w14:paraId="74A77A79" w14:textId="77777777" w:rsidR="00D504E4" w:rsidRPr="00731FA6" w:rsidRDefault="00D504E4" w:rsidP="00C157AD">
      <w:pPr>
        <w:jc w:val="center"/>
        <w:rPr>
          <w:rFonts w:ascii="Arial" w:hAnsi="Arial" w:cs="Arial"/>
          <w:b/>
          <w:bCs/>
          <w:sz w:val="44"/>
          <w:szCs w:val="44"/>
          <w:lang w:val="en-US"/>
        </w:rPr>
      </w:pPr>
    </w:p>
    <w:p w14:paraId="581260FA" w14:textId="77777777" w:rsidR="00D504E4" w:rsidRPr="00731FA6" w:rsidRDefault="00D504E4" w:rsidP="00C157AD">
      <w:pPr>
        <w:jc w:val="center"/>
        <w:rPr>
          <w:rFonts w:ascii="Arial" w:hAnsi="Arial" w:cs="Arial"/>
          <w:b/>
          <w:bCs/>
          <w:sz w:val="44"/>
          <w:szCs w:val="44"/>
          <w:lang w:val="en-US"/>
        </w:rPr>
      </w:pPr>
    </w:p>
    <w:p w14:paraId="541F3BBF" w14:textId="77777777" w:rsidR="00530E52" w:rsidRPr="00731FA6" w:rsidRDefault="00530E52" w:rsidP="00C157AD">
      <w:pPr>
        <w:jc w:val="center"/>
        <w:rPr>
          <w:rFonts w:ascii="Arial" w:hAnsi="Arial" w:cs="Arial"/>
          <w:b/>
          <w:bCs/>
          <w:sz w:val="44"/>
          <w:szCs w:val="44"/>
          <w:lang w:val="en-US"/>
        </w:rPr>
      </w:pPr>
    </w:p>
    <w:p w14:paraId="4D4401ED" w14:textId="77777777" w:rsidR="00530E52" w:rsidRPr="00731FA6" w:rsidRDefault="00530E52" w:rsidP="00C157AD">
      <w:pPr>
        <w:jc w:val="center"/>
        <w:rPr>
          <w:rFonts w:ascii="Arial" w:hAnsi="Arial" w:cs="Arial"/>
          <w:b/>
          <w:bCs/>
          <w:sz w:val="44"/>
          <w:szCs w:val="44"/>
          <w:lang w:val="en-US"/>
        </w:rPr>
      </w:pPr>
    </w:p>
    <w:p w14:paraId="450ABE62" w14:textId="77777777"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483694E9" w14:textId="77777777" w:rsidR="00BC48DF" w:rsidRPr="00731FA6" w:rsidRDefault="00BC48DF" w:rsidP="00261DD1">
      <w:pPr>
        <w:rPr>
          <w:rFonts w:ascii="Arial" w:hAnsi="Arial" w:cs="Arial"/>
          <w:i/>
          <w:iCs/>
          <w:sz w:val="16"/>
          <w:szCs w:val="16"/>
        </w:rPr>
      </w:pPr>
    </w:p>
    <w:p w14:paraId="70FB8A47" w14:textId="77777777"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7CF4CB9D" w14:textId="77777777" w:rsidR="002F6B85" w:rsidRDefault="002F6B85" w:rsidP="00A405A2">
      <w:pPr>
        <w:spacing w:line="240" w:lineRule="auto"/>
        <w:rPr>
          <w:rFonts w:ascii="Arial" w:hAnsi="Arial" w:cs="Arial"/>
          <w:sz w:val="20"/>
          <w:szCs w:val="20"/>
          <w:lang w:val="en-US"/>
        </w:rPr>
      </w:pPr>
    </w:p>
    <w:p w14:paraId="56342FC2" w14:textId="77777777" w:rsidR="002F6B85" w:rsidRDefault="002F6B85" w:rsidP="00A405A2">
      <w:pPr>
        <w:rPr>
          <w:rFonts w:ascii="Arial" w:eastAsia="Times New Roman" w:hAnsi="Arial" w:cs="Arial"/>
          <w:sz w:val="20"/>
          <w:szCs w:val="20"/>
          <w:lang w:eastAsia="en-IN"/>
        </w:rPr>
      </w:pPr>
      <w:proofErr w:type="spellStart"/>
      <w:r w:rsidRPr="00A06072">
        <w:rPr>
          <w:rFonts w:ascii="Arial" w:hAnsi="Arial" w:cs="Arial"/>
          <w:sz w:val="20"/>
          <w:szCs w:val="20"/>
          <w:lang w:val="en-US"/>
        </w:rPr>
        <w:t>Kribhco</w:t>
      </w:r>
      <w:proofErr w:type="spellEnd"/>
      <w:r w:rsidRPr="00A06072">
        <w:rPr>
          <w:rFonts w:ascii="Arial" w:hAnsi="Arial" w:cs="Arial"/>
          <w:sz w:val="20"/>
          <w:szCs w:val="20"/>
          <w:lang w:val="en-US"/>
        </w:rPr>
        <w:t xml:space="preserve">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p w14:paraId="2B190AB5" w14:textId="77777777" w:rsidR="00C35099" w:rsidRPr="00C35099" w:rsidRDefault="00C35099" w:rsidP="00C35099">
      <w:pPr>
        <w:shd w:val="clear" w:color="auto" w:fill="DEEAF6" w:themeFill="accent5" w:themeFillTint="33"/>
        <w:rPr>
          <w:rFonts w:ascii="Arial" w:hAnsi="Arial" w:cs="Arial"/>
          <w:b/>
          <w:bCs/>
          <w:sz w:val="20"/>
          <w:szCs w:val="20"/>
          <w:lang w:val="en-US"/>
        </w:rPr>
      </w:pPr>
      <w:r w:rsidRPr="00C35099">
        <w:rPr>
          <w:rFonts w:ascii="Arial" w:eastAsia="Times New Roman" w:hAnsi="Arial" w:cs="Arial"/>
          <w:b/>
          <w:bCs/>
          <w:sz w:val="20"/>
          <w:szCs w:val="20"/>
          <w:lang w:val="en-US" w:eastAsia="en-IN"/>
        </w:rPr>
        <w:t>Shahjahanpur</w:t>
      </w:r>
    </w:p>
    <w:tbl>
      <w:tblPr>
        <w:tblW w:w="9048" w:type="dxa"/>
        <w:tblLook w:val="04A0" w:firstRow="1" w:lastRow="0" w:firstColumn="1" w:lastColumn="0" w:noHBand="0" w:noVBand="1"/>
      </w:tblPr>
      <w:tblGrid>
        <w:gridCol w:w="1354"/>
        <w:gridCol w:w="1141"/>
        <w:gridCol w:w="2648"/>
        <w:gridCol w:w="1514"/>
        <w:gridCol w:w="655"/>
        <w:gridCol w:w="1329"/>
        <w:gridCol w:w="605"/>
      </w:tblGrid>
      <w:tr w:rsidR="008A6964" w:rsidRPr="008907E2" w14:paraId="602DCC95" w14:textId="77777777" w:rsidTr="008A475E">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ABC8470"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2D31AFDB"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6341F13"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789916C8"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40BF2AA"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9692EE8"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5339819A" w14:textId="77777777" w:rsidR="008A6964" w:rsidRPr="008907E2" w:rsidRDefault="008A6964" w:rsidP="008A475E">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8A6964" w:rsidRPr="008907E2" w14:paraId="2D876FFC"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80E4F96" w14:textId="77777777" w:rsidR="008A6964" w:rsidRPr="008907E2" w:rsidRDefault="008A6964"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810171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5C51BE64"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4701ECA7"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2FE092D8"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56E2995"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E3E0D0C"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2A9A2AE1"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3FDFDC4E" w14:textId="77777777" w:rsidR="008A6964" w:rsidRPr="008907E2" w:rsidRDefault="008A6964"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A137A4D" w14:textId="77777777" w:rsidR="008A6964" w:rsidRPr="008907E2" w:rsidRDefault="008A6964"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284786E9"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B0F4F3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C35099">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755DEDA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2F7229BB" w14:textId="77777777" w:rsidR="008A6964" w:rsidRPr="008907E2" w:rsidRDefault="00C35099" w:rsidP="008A475E">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49B7C8AB"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8A6964" w:rsidRPr="008907E2" w14:paraId="37F75972" w14:textId="77777777" w:rsidTr="008A475E">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76BBCA5" w14:textId="77777777" w:rsidR="008A6964" w:rsidRPr="008907E2" w:rsidRDefault="008A6964" w:rsidP="008A475E">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B310E02"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23F35D89"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4A581F85" w14:textId="77777777" w:rsidR="008A6964" w:rsidRPr="008907E2" w:rsidRDefault="008A6964" w:rsidP="008A475E">
            <w:pPr>
              <w:spacing w:line="240" w:lineRule="auto"/>
              <w:jc w:val="center"/>
              <w:rPr>
                <w:rFonts w:ascii="Arial" w:eastAsia="Times New Roman" w:hAnsi="Arial" w:cs="Arial"/>
                <w:sz w:val="20"/>
                <w:szCs w:val="20"/>
                <w:lang w:eastAsia="en-IN"/>
              </w:rPr>
            </w:pPr>
            <w:del w:id="540" w:author="Raghunath Ghosh" w:date="2023-01-27T13:17:00Z">
              <w:r w:rsidRPr="008907E2" w:rsidDel="008A475E">
                <w:rPr>
                  <w:rFonts w:ascii="Arial" w:eastAsia="Times New Roman" w:hAnsi="Arial" w:cs="Arial"/>
                  <w:sz w:val="20"/>
                  <w:szCs w:val="20"/>
                  <w:lang w:eastAsia="en-IN"/>
                </w:rPr>
                <w:delText>0.747</w:delText>
              </w:r>
            </w:del>
            <w:ins w:id="541" w:author="Raghunath Ghosh" w:date="2023-01-27T13:17:00Z">
              <w:r w:rsidR="008A475E">
                <w:rPr>
                  <w:rFonts w:ascii="Arial" w:eastAsia="Times New Roman" w:hAnsi="Arial" w:cs="Arial"/>
                  <w:sz w:val="20"/>
                  <w:szCs w:val="20"/>
                  <w:lang w:eastAsia="en-IN"/>
                </w:rPr>
                <w:t>0.787</w:t>
              </w:r>
            </w:ins>
          </w:p>
        </w:tc>
        <w:tc>
          <w:tcPr>
            <w:tcW w:w="655" w:type="dxa"/>
            <w:tcBorders>
              <w:top w:val="nil"/>
              <w:left w:val="nil"/>
              <w:bottom w:val="single" w:sz="4" w:space="0" w:color="auto"/>
              <w:right w:val="single" w:sz="4" w:space="0" w:color="auto"/>
            </w:tcBorders>
            <w:shd w:val="clear" w:color="000000" w:fill="FFFFFF"/>
            <w:noWrap/>
            <w:vAlign w:val="center"/>
            <w:hideMark/>
          </w:tcPr>
          <w:p w14:paraId="31BE077C"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231F58A" w14:textId="77777777" w:rsidR="008A6964" w:rsidRPr="008907E2" w:rsidRDefault="00E319BE" w:rsidP="008A475E">
            <w:pPr>
              <w:spacing w:line="240" w:lineRule="auto"/>
              <w:jc w:val="center"/>
              <w:rPr>
                <w:rFonts w:ascii="Arial" w:eastAsia="Times New Roman" w:hAnsi="Arial" w:cs="Arial"/>
                <w:sz w:val="20"/>
                <w:szCs w:val="20"/>
                <w:lang w:eastAsia="en-IN"/>
              </w:rPr>
            </w:pPr>
            <w:del w:id="542" w:author="Raghunath Ghosh" w:date="2023-02-01T11:30:00Z">
              <w:r w:rsidRPr="00E319BE">
                <w:rPr>
                  <w:rFonts w:ascii="Arial" w:eastAsia="Times New Roman" w:hAnsi="Arial" w:cs="Arial"/>
                  <w:sz w:val="20"/>
                  <w:szCs w:val="20"/>
                  <w:highlight w:val="yellow"/>
                  <w:lang w:eastAsia="en-IN"/>
                  <w:rPrChange w:id="543" w:author="Raghunath Ghosh" w:date="2023-02-01T11:30:00Z">
                    <w:rPr>
                      <w:rFonts w:ascii="Arial" w:eastAsia="Times New Roman" w:hAnsi="Arial" w:cs="Arial"/>
                      <w:sz w:val="20"/>
                      <w:szCs w:val="20"/>
                      <w:lang w:eastAsia="en-IN"/>
                    </w:rPr>
                  </w:rPrChange>
                </w:rPr>
                <w:delText>74700</w:delText>
              </w:r>
            </w:del>
            <w:ins w:id="544" w:author="Raghunath Ghosh" w:date="2023-02-01T11:30:00Z">
              <w:r w:rsidR="00490867">
                <w:rPr>
                  <w:rFonts w:ascii="Arial" w:eastAsia="Times New Roman" w:hAnsi="Arial" w:cs="Arial"/>
                  <w:sz w:val="20"/>
                  <w:szCs w:val="20"/>
                  <w:lang w:eastAsia="en-IN"/>
                </w:rPr>
                <w:t>78700</w:t>
              </w:r>
            </w:ins>
          </w:p>
        </w:tc>
        <w:tc>
          <w:tcPr>
            <w:tcW w:w="622" w:type="dxa"/>
            <w:tcBorders>
              <w:top w:val="nil"/>
              <w:left w:val="nil"/>
              <w:bottom w:val="single" w:sz="4" w:space="0" w:color="auto"/>
              <w:right w:val="single" w:sz="4" w:space="0" w:color="auto"/>
            </w:tcBorders>
            <w:shd w:val="clear" w:color="000000" w:fill="FFFFFF"/>
            <w:vAlign w:val="center"/>
            <w:hideMark/>
          </w:tcPr>
          <w:p w14:paraId="31A592A4"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557B1796" w14:textId="77777777" w:rsidTr="008A475E">
        <w:trPr>
          <w:trHeight w:val="303"/>
        </w:trPr>
        <w:tc>
          <w:tcPr>
            <w:tcW w:w="1354" w:type="dxa"/>
            <w:vMerge/>
            <w:tcBorders>
              <w:top w:val="nil"/>
              <w:left w:val="single" w:sz="4" w:space="0" w:color="auto"/>
              <w:bottom w:val="single" w:sz="4" w:space="0" w:color="auto"/>
              <w:right w:val="single" w:sz="4" w:space="0" w:color="auto"/>
            </w:tcBorders>
            <w:vAlign w:val="center"/>
            <w:hideMark/>
          </w:tcPr>
          <w:p w14:paraId="272F4946" w14:textId="77777777" w:rsidR="008A6964" w:rsidRPr="008907E2" w:rsidRDefault="008A6964" w:rsidP="008A475E">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C1ADA9E" w14:textId="77777777" w:rsidR="008A6964" w:rsidRPr="008907E2" w:rsidRDefault="008A6964" w:rsidP="008A475E">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D41D796"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31F85675"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F198C7D"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322F63EA"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5F18CCF1" w14:textId="77777777" w:rsidR="008A6964" w:rsidRPr="008907E2" w:rsidRDefault="008A6964" w:rsidP="008A475E">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6E44ADC1" w14:textId="77777777" w:rsidR="00C35099" w:rsidRDefault="00C35099" w:rsidP="00C35099">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291" w:type="dxa"/>
        <w:tblLook w:val="04A0" w:firstRow="1" w:lastRow="0" w:firstColumn="1" w:lastColumn="0" w:noHBand="0" w:noVBand="1"/>
      </w:tblPr>
      <w:tblGrid>
        <w:gridCol w:w="1323"/>
        <w:gridCol w:w="1224"/>
        <w:gridCol w:w="2154"/>
        <w:gridCol w:w="1479"/>
        <w:gridCol w:w="608"/>
        <w:gridCol w:w="1895"/>
        <w:gridCol w:w="608"/>
        <w:tblGridChange w:id="545">
          <w:tblGrid>
            <w:gridCol w:w="10"/>
            <w:gridCol w:w="1306"/>
            <w:gridCol w:w="17"/>
            <w:gridCol w:w="1201"/>
            <w:gridCol w:w="23"/>
            <w:gridCol w:w="2145"/>
            <w:gridCol w:w="9"/>
            <w:gridCol w:w="1463"/>
            <w:gridCol w:w="16"/>
            <w:gridCol w:w="589"/>
            <w:gridCol w:w="19"/>
            <w:gridCol w:w="1866"/>
            <w:gridCol w:w="29"/>
            <w:gridCol w:w="576"/>
            <w:gridCol w:w="32"/>
          </w:tblGrid>
        </w:tblGridChange>
      </w:tblGrid>
      <w:tr w:rsidR="00B961A3" w:rsidRPr="00C35099" w14:paraId="762FA748" w14:textId="77777777" w:rsidTr="00B961A3">
        <w:trPr>
          <w:trHeight w:val="406"/>
        </w:trPr>
        <w:tc>
          <w:tcPr>
            <w:tcW w:w="1323"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5BCAC444"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224" w:type="dxa"/>
            <w:tcBorders>
              <w:top w:val="single" w:sz="8" w:space="0" w:color="auto"/>
              <w:left w:val="nil"/>
              <w:bottom w:val="single" w:sz="8" w:space="0" w:color="auto"/>
              <w:right w:val="single" w:sz="8" w:space="0" w:color="auto"/>
            </w:tcBorders>
            <w:shd w:val="clear" w:color="000000" w:fill="000000"/>
            <w:noWrap/>
            <w:vAlign w:val="center"/>
            <w:hideMark/>
          </w:tcPr>
          <w:p w14:paraId="0CD847F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154" w:type="dxa"/>
            <w:tcBorders>
              <w:top w:val="single" w:sz="8" w:space="0" w:color="auto"/>
              <w:left w:val="nil"/>
              <w:bottom w:val="single" w:sz="8" w:space="0" w:color="auto"/>
              <w:right w:val="single" w:sz="8" w:space="0" w:color="auto"/>
            </w:tcBorders>
            <w:shd w:val="clear" w:color="000000" w:fill="000000"/>
            <w:noWrap/>
            <w:vAlign w:val="center"/>
            <w:hideMark/>
          </w:tcPr>
          <w:p w14:paraId="604E5BDF"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79" w:type="dxa"/>
            <w:tcBorders>
              <w:top w:val="single" w:sz="8" w:space="0" w:color="auto"/>
              <w:left w:val="nil"/>
              <w:bottom w:val="single" w:sz="8" w:space="0" w:color="auto"/>
              <w:right w:val="single" w:sz="8" w:space="0" w:color="auto"/>
            </w:tcBorders>
            <w:shd w:val="clear" w:color="000000" w:fill="000000"/>
            <w:noWrap/>
            <w:vAlign w:val="center"/>
            <w:hideMark/>
          </w:tcPr>
          <w:p w14:paraId="3927653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608" w:type="dxa"/>
            <w:tcBorders>
              <w:top w:val="single" w:sz="8" w:space="0" w:color="auto"/>
              <w:left w:val="nil"/>
              <w:bottom w:val="single" w:sz="8" w:space="0" w:color="auto"/>
              <w:right w:val="single" w:sz="8" w:space="0" w:color="auto"/>
            </w:tcBorders>
            <w:shd w:val="clear" w:color="000000" w:fill="000000"/>
            <w:noWrap/>
            <w:vAlign w:val="center"/>
            <w:hideMark/>
          </w:tcPr>
          <w:p w14:paraId="376385D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895" w:type="dxa"/>
            <w:tcBorders>
              <w:top w:val="single" w:sz="8" w:space="0" w:color="auto"/>
              <w:left w:val="nil"/>
              <w:bottom w:val="single" w:sz="8" w:space="0" w:color="auto"/>
              <w:right w:val="single" w:sz="8" w:space="0" w:color="auto"/>
            </w:tcBorders>
            <w:shd w:val="clear" w:color="000000" w:fill="000000"/>
            <w:vAlign w:val="center"/>
            <w:hideMark/>
          </w:tcPr>
          <w:p w14:paraId="00134BAD"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8" w:type="dxa"/>
            <w:tcBorders>
              <w:top w:val="single" w:sz="8" w:space="0" w:color="auto"/>
              <w:left w:val="nil"/>
              <w:bottom w:val="single" w:sz="8" w:space="0" w:color="auto"/>
              <w:right w:val="single" w:sz="8" w:space="0" w:color="auto"/>
            </w:tcBorders>
            <w:shd w:val="clear" w:color="000000" w:fill="000000"/>
            <w:vAlign w:val="center"/>
            <w:hideMark/>
          </w:tcPr>
          <w:p w14:paraId="7F4ADDE5"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B961A3" w:rsidRPr="00C35099" w14:paraId="329DAC09" w14:textId="77777777" w:rsidTr="00B961A3">
        <w:tblPrEx>
          <w:tblW w:w="9291" w:type="dxa"/>
          <w:tblPrExChange w:id="546" w:author="Hardik Malhotra" w:date="2023-02-24T16:37:00Z">
            <w:tblPrEx>
              <w:tblW w:w="9024" w:type="dxa"/>
            </w:tblPrEx>
          </w:tblPrExChange>
        </w:tblPrEx>
        <w:trPr>
          <w:trHeight w:val="122"/>
          <w:trPrChange w:id="547" w:author="Hardik Malhotra" w:date="2023-02-24T16:37:00Z">
            <w:trPr>
              <w:gridAfter w:val="0"/>
              <w:trHeight w:val="157"/>
            </w:trPr>
          </w:trPrChange>
        </w:trPr>
        <w:tc>
          <w:tcPr>
            <w:tcW w:w="13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548" w:author="Hardik Malhotra" w:date="2023-02-24T16:37:00Z">
              <w:tcPr>
                <w:tcW w:w="1271"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D315DD5"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22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549" w:author="Hardik Malhotra" w:date="2023-02-24T16:37:00Z">
              <w:tcPr>
                <w:tcW w:w="117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09E984C8" w14:textId="66FD5810"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ins w:id="550" w:author="Hardik Malhotra" w:date="2023-02-24T15:40:00Z">
              <w:r w:rsidR="00DA7E07">
                <w:rPr>
                  <w:rFonts w:ascii="Arial" w:eastAsia="Times New Roman" w:hAnsi="Arial" w:cs="Arial"/>
                  <w:color w:val="000000"/>
                  <w:sz w:val="20"/>
                  <w:szCs w:val="20"/>
                  <w:lang w:eastAsia="en-IN"/>
                </w:rPr>
                <w:t>9125</w:t>
              </w:r>
            </w:ins>
            <w:del w:id="551" w:author="Hardik Malhotra" w:date="2023-02-24T15:40:00Z">
              <w:r w:rsidRPr="00C35099" w:rsidDel="00DA7E07">
                <w:rPr>
                  <w:rFonts w:ascii="Arial" w:eastAsia="Times New Roman" w:hAnsi="Arial" w:cs="Arial"/>
                  <w:color w:val="000000"/>
                  <w:sz w:val="20"/>
                  <w:szCs w:val="20"/>
                  <w:lang w:eastAsia="en-IN"/>
                </w:rPr>
                <w:delText>7628</w:delText>
              </w:r>
            </w:del>
          </w:p>
        </w:tc>
        <w:tc>
          <w:tcPr>
            <w:tcW w:w="2154" w:type="dxa"/>
            <w:tcBorders>
              <w:top w:val="single" w:sz="4" w:space="0" w:color="auto"/>
              <w:left w:val="nil"/>
              <w:bottom w:val="single" w:sz="4" w:space="0" w:color="auto"/>
              <w:right w:val="single" w:sz="4" w:space="0" w:color="auto"/>
            </w:tcBorders>
            <w:shd w:val="clear" w:color="auto" w:fill="auto"/>
            <w:noWrap/>
            <w:vAlign w:val="center"/>
            <w:hideMark/>
            <w:tcPrChange w:id="552" w:author="Hardik Malhotra" w:date="2023-02-24T16:37:00Z">
              <w:tcPr>
                <w:tcW w:w="2168"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5E979C4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79" w:type="dxa"/>
            <w:tcBorders>
              <w:top w:val="single" w:sz="4" w:space="0" w:color="auto"/>
              <w:left w:val="nil"/>
              <w:bottom w:val="single" w:sz="4" w:space="0" w:color="auto"/>
              <w:right w:val="single" w:sz="4" w:space="0" w:color="auto"/>
            </w:tcBorders>
            <w:shd w:val="clear" w:color="auto" w:fill="auto"/>
            <w:noWrap/>
            <w:vAlign w:val="center"/>
            <w:hideMark/>
            <w:tcPrChange w:id="553" w:author="Hardik Malhotra" w:date="2023-02-24T16:37:00Z">
              <w:tcPr>
                <w:tcW w:w="1421"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7954709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608" w:type="dxa"/>
            <w:tcBorders>
              <w:top w:val="single" w:sz="4" w:space="0" w:color="auto"/>
              <w:left w:val="nil"/>
              <w:bottom w:val="single" w:sz="4" w:space="0" w:color="auto"/>
              <w:right w:val="single" w:sz="4" w:space="0" w:color="auto"/>
            </w:tcBorders>
            <w:shd w:val="clear" w:color="auto" w:fill="auto"/>
            <w:noWrap/>
            <w:vAlign w:val="center"/>
            <w:hideMark/>
            <w:tcPrChange w:id="554" w:author="Hardik Malhotra" w:date="2023-02-24T16:37:00Z">
              <w:tcPr>
                <w:tcW w:w="58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37714925"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single" w:sz="4" w:space="0" w:color="auto"/>
              <w:left w:val="nil"/>
              <w:bottom w:val="single" w:sz="4" w:space="0" w:color="auto"/>
              <w:right w:val="single" w:sz="4" w:space="0" w:color="auto"/>
            </w:tcBorders>
            <w:shd w:val="clear" w:color="auto" w:fill="auto"/>
            <w:noWrap/>
            <w:vAlign w:val="center"/>
            <w:hideMark/>
            <w:tcPrChange w:id="555" w:author="Hardik Malhotra" w:date="2023-02-24T16:37:00Z">
              <w:tcPr>
                <w:tcW w:w="1820"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100FF214"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8" w:type="dxa"/>
            <w:tcBorders>
              <w:top w:val="nil"/>
              <w:left w:val="nil"/>
              <w:bottom w:val="single" w:sz="8" w:space="0" w:color="auto"/>
              <w:right w:val="single" w:sz="8" w:space="0" w:color="auto"/>
            </w:tcBorders>
            <w:shd w:val="clear" w:color="000000" w:fill="FFFFFF"/>
            <w:vAlign w:val="center"/>
            <w:hideMark/>
            <w:tcPrChange w:id="556"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4EC6906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B961A3" w:rsidRPr="00C35099" w14:paraId="02AD1143" w14:textId="77777777" w:rsidTr="00B961A3">
        <w:tblPrEx>
          <w:tblW w:w="9291" w:type="dxa"/>
          <w:tblPrExChange w:id="557" w:author="Hardik Malhotra" w:date="2023-02-24T16:37:00Z">
            <w:tblPrEx>
              <w:tblW w:w="9024" w:type="dxa"/>
            </w:tblPrEx>
          </w:tblPrExChange>
        </w:tblPrEx>
        <w:trPr>
          <w:trHeight w:val="122"/>
          <w:trPrChange w:id="558" w:author="Hardik Malhotra" w:date="2023-02-24T16:37:00Z">
            <w:trPr>
              <w:gridAfter w:val="0"/>
              <w:trHeight w:val="157"/>
            </w:trPr>
          </w:trPrChange>
        </w:trPr>
        <w:tc>
          <w:tcPr>
            <w:tcW w:w="1323" w:type="dxa"/>
            <w:vMerge/>
            <w:tcBorders>
              <w:top w:val="single" w:sz="4" w:space="0" w:color="auto"/>
              <w:left w:val="single" w:sz="4" w:space="0" w:color="auto"/>
              <w:bottom w:val="single" w:sz="4" w:space="0" w:color="auto"/>
              <w:right w:val="single" w:sz="4" w:space="0" w:color="auto"/>
            </w:tcBorders>
            <w:vAlign w:val="center"/>
            <w:hideMark/>
            <w:tcPrChange w:id="559" w:author="Hardik Malhotra" w:date="2023-02-24T16:37:00Z">
              <w:tcPr>
                <w:tcW w:w="1271"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65DDA418"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224" w:type="dxa"/>
            <w:vMerge/>
            <w:tcBorders>
              <w:top w:val="single" w:sz="4" w:space="0" w:color="auto"/>
              <w:left w:val="single" w:sz="4" w:space="0" w:color="auto"/>
              <w:bottom w:val="single" w:sz="4" w:space="0" w:color="auto"/>
              <w:right w:val="single" w:sz="4" w:space="0" w:color="auto"/>
            </w:tcBorders>
            <w:vAlign w:val="center"/>
            <w:hideMark/>
            <w:tcPrChange w:id="560" w:author="Hardik Malhotra" w:date="2023-02-24T16:37:00Z">
              <w:tcPr>
                <w:tcW w:w="1176"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02ED09DC"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154" w:type="dxa"/>
            <w:tcBorders>
              <w:top w:val="nil"/>
              <w:left w:val="nil"/>
              <w:bottom w:val="single" w:sz="4" w:space="0" w:color="auto"/>
              <w:right w:val="single" w:sz="4" w:space="0" w:color="auto"/>
            </w:tcBorders>
            <w:shd w:val="clear" w:color="auto" w:fill="auto"/>
            <w:noWrap/>
            <w:vAlign w:val="center"/>
            <w:hideMark/>
            <w:tcPrChange w:id="561"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5A9FE7E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79" w:type="dxa"/>
            <w:tcBorders>
              <w:top w:val="nil"/>
              <w:left w:val="nil"/>
              <w:bottom w:val="single" w:sz="4" w:space="0" w:color="auto"/>
              <w:right w:val="single" w:sz="4" w:space="0" w:color="auto"/>
            </w:tcBorders>
            <w:shd w:val="clear" w:color="auto" w:fill="auto"/>
            <w:noWrap/>
            <w:vAlign w:val="center"/>
            <w:hideMark/>
            <w:tcPrChange w:id="562"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4391795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608" w:type="dxa"/>
            <w:tcBorders>
              <w:top w:val="nil"/>
              <w:left w:val="nil"/>
              <w:bottom w:val="single" w:sz="4" w:space="0" w:color="auto"/>
              <w:right w:val="single" w:sz="4" w:space="0" w:color="auto"/>
            </w:tcBorders>
            <w:shd w:val="clear" w:color="auto" w:fill="auto"/>
            <w:noWrap/>
            <w:vAlign w:val="center"/>
            <w:hideMark/>
            <w:tcPrChange w:id="563"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3EE8F45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895" w:type="dxa"/>
            <w:tcBorders>
              <w:top w:val="nil"/>
              <w:left w:val="nil"/>
              <w:bottom w:val="single" w:sz="4" w:space="0" w:color="auto"/>
              <w:right w:val="single" w:sz="4" w:space="0" w:color="auto"/>
            </w:tcBorders>
            <w:shd w:val="clear" w:color="auto" w:fill="auto"/>
            <w:noWrap/>
            <w:vAlign w:val="center"/>
            <w:hideMark/>
            <w:tcPrChange w:id="564"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09F1AEF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8" w:type="dxa"/>
            <w:tcBorders>
              <w:top w:val="nil"/>
              <w:left w:val="nil"/>
              <w:bottom w:val="single" w:sz="8" w:space="0" w:color="auto"/>
              <w:right w:val="single" w:sz="8" w:space="0" w:color="auto"/>
            </w:tcBorders>
            <w:shd w:val="clear" w:color="000000" w:fill="FFFFFF"/>
            <w:vAlign w:val="center"/>
            <w:hideMark/>
            <w:tcPrChange w:id="565"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17D287B6"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B961A3" w:rsidRPr="00C35099" w14:paraId="5E15ABE9" w14:textId="77777777" w:rsidTr="00B961A3">
        <w:tblPrEx>
          <w:tblW w:w="9291" w:type="dxa"/>
          <w:tblPrExChange w:id="566" w:author="Hardik Malhotra" w:date="2023-02-24T16:37:00Z">
            <w:tblPrEx>
              <w:tblW w:w="9024" w:type="dxa"/>
            </w:tblPrEx>
          </w:tblPrExChange>
        </w:tblPrEx>
        <w:trPr>
          <w:trHeight w:val="122"/>
          <w:trPrChange w:id="567" w:author="Hardik Malhotra" w:date="2023-02-24T16:37:00Z">
            <w:trPr>
              <w:gridAfter w:val="0"/>
              <w:trHeight w:val="157"/>
            </w:trPr>
          </w:trPrChange>
        </w:trPr>
        <w:tc>
          <w:tcPr>
            <w:tcW w:w="1323" w:type="dxa"/>
            <w:vMerge w:val="restart"/>
            <w:tcBorders>
              <w:top w:val="nil"/>
              <w:left w:val="single" w:sz="4" w:space="0" w:color="auto"/>
              <w:bottom w:val="single" w:sz="4" w:space="0" w:color="auto"/>
              <w:right w:val="single" w:sz="4" w:space="0" w:color="auto"/>
            </w:tcBorders>
            <w:shd w:val="clear" w:color="auto" w:fill="auto"/>
            <w:noWrap/>
            <w:vAlign w:val="center"/>
            <w:hideMark/>
            <w:tcPrChange w:id="568" w:author="Hardik Malhotra" w:date="2023-02-24T16:37:00Z">
              <w:tcPr>
                <w:tcW w:w="1271"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tcPrChange>
          </w:tcPr>
          <w:p w14:paraId="447BD709"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224" w:type="dxa"/>
            <w:vMerge w:val="restart"/>
            <w:tcBorders>
              <w:top w:val="nil"/>
              <w:left w:val="single" w:sz="4" w:space="0" w:color="auto"/>
              <w:bottom w:val="single" w:sz="4" w:space="0" w:color="auto"/>
              <w:right w:val="single" w:sz="4" w:space="0" w:color="auto"/>
            </w:tcBorders>
            <w:shd w:val="clear" w:color="auto" w:fill="auto"/>
            <w:noWrap/>
            <w:vAlign w:val="center"/>
            <w:hideMark/>
            <w:tcPrChange w:id="569" w:author="Hardik Malhotra" w:date="2023-02-24T16:37:00Z">
              <w:tcPr>
                <w:tcW w:w="1176"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tcPrChange>
          </w:tcPr>
          <w:p w14:paraId="5DF547BE" w14:textId="39204753"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w:t>
            </w:r>
            <w:ins w:id="570" w:author="Hardik Malhotra" w:date="2023-02-24T15:49:00Z">
              <w:r w:rsidR="008F1976">
                <w:rPr>
                  <w:rFonts w:ascii="Arial" w:eastAsia="Times New Roman" w:hAnsi="Arial" w:cs="Arial"/>
                  <w:color w:val="000000"/>
                  <w:sz w:val="20"/>
                  <w:szCs w:val="20"/>
                  <w:lang w:eastAsia="en-IN"/>
                </w:rPr>
                <w:t>5127</w:t>
              </w:r>
            </w:ins>
            <w:del w:id="571" w:author="Hardik Malhotra" w:date="2023-02-24T15:49:00Z">
              <w:r w:rsidRPr="00C35099" w:rsidDel="008F1976">
                <w:rPr>
                  <w:rFonts w:ascii="Arial" w:eastAsia="Times New Roman" w:hAnsi="Arial" w:cs="Arial"/>
                  <w:color w:val="000000"/>
                  <w:sz w:val="20"/>
                  <w:szCs w:val="20"/>
                  <w:lang w:eastAsia="en-IN"/>
                </w:rPr>
                <w:delText>7145</w:delText>
              </w:r>
            </w:del>
          </w:p>
        </w:tc>
        <w:tc>
          <w:tcPr>
            <w:tcW w:w="2154" w:type="dxa"/>
            <w:tcBorders>
              <w:top w:val="nil"/>
              <w:left w:val="nil"/>
              <w:bottom w:val="single" w:sz="4" w:space="0" w:color="auto"/>
              <w:right w:val="single" w:sz="4" w:space="0" w:color="auto"/>
            </w:tcBorders>
            <w:shd w:val="clear" w:color="auto" w:fill="auto"/>
            <w:noWrap/>
            <w:vAlign w:val="center"/>
            <w:hideMark/>
            <w:tcPrChange w:id="572"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25CE1BD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79" w:type="dxa"/>
            <w:tcBorders>
              <w:top w:val="nil"/>
              <w:left w:val="nil"/>
              <w:bottom w:val="single" w:sz="4" w:space="0" w:color="auto"/>
              <w:right w:val="single" w:sz="4" w:space="0" w:color="auto"/>
            </w:tcBorders>
            <w:shd w:val="clear" w:color="auto" w:fill="auto"/>
            <w:noWrap/>
            <w:vAlign w:val="center"/>
            <w:hideMark/>
            <w:tcPrChange w:id="573"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6F0EDC7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del w:id="574" w:author="Raghunath Ghosh" w:date="2023-01-27T13:17:00Z">
              <w:r w:rsidRPr="00C35099" w:rsidDel="008A475E">
                <w:rPr>
                  <w:rFonts w:ascii="Arial" w:eastAsia="Times New Roman" w:hAnsi="Arial" w:cs="Arial"/>
                  <w:color w:val="000000"/>
                  <w:sz w:val="20"/>
                  <w:szCs w:val="20"/>
                  <w:lang w:eastAsia="en-IN"/>
                </w:rPr>
                <w:delText>0.747</w:delText>
              </w:r>
            </w:del>
            <w:ins w:id="575" w:author="Raghunath Ghosh" w:date="2023-01-27T13:17:00Z">
              <w:r w:rsidR="008A475E">
                <w:rPr>
                  <w:rFonts w:ascii="Arial" w:eastAsia="Times New Roman" w:hAnsi="Arial" w:cs="Arial"/>
                  <w:color w:val="000000"/>
                  <w:sz w:val="20"/>
                  <w:szCs w:val="20"/>
                  <w:lang w:eastAsia="en-IN"/>
                </w:rPr>
                <w:t>0.787</w:t>
              </w:r>
            </w:ins>
          </w:p>
        </w:tc>
        <w:tc>
          <w:tcPr>
            <w:tcW w:w="608" w:type="dxa"/>
            <w:tcBorders>
              <w:top w:val="nil"/>
              <w:left w:val="nil"/>
              <w:bottom w:val="single" w:sz="4" w:space="0" w:color="auto"/>
              <w:right w:val="single" w:sz="4" w:space="0" w:color="auto"/>
            </w:tcBorders>
            <w:shd w:val="clear" w:color="auto" w:fill="auto"/>
            <w:noWrap/>
            <w:vAlign w:val="center"/>
            <w:hideMark/>
            <w:tcPrChange w:id="576"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282BFD5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nil"/>
              <w:left w:val="nil"/>
              <w:bottom w:val="single" w:sz="4" w:space="0" w:color="auto"/>
              <w:right w:val="single" w:sz="4" w:space="0" w:color="auto"/>
            </w:tcBorders>
            <w:shd w:val="clear" w:color="auto" w:fill="auto"/>
            <w:noWrap/>
            <w:vAlign w:val="center"/>
            <w:hideMark/>
            <w:tcPrChange w:id="577"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3AA30398" w14:textId="13EA864C" w:rsidR="00C35099" w:rsidRPr="00C35099" w:rsidRDefault="00E319BE" w:rsidP="00C35099">
            <w:pPr>
              <w:spacing w:line="240" w:lineRule="auto"/>
              <w:jc w:val="center"/>
              <w:rPr>
                <w:rFonts w:ascii="Arial" w:eastAsia="Times New Roman" w:hAnsi="Arial" w:cs="Arial"/>
                <w:color w:val="000000"/>
                <w:sz w:val="20"/>
                <w:szCs w:val="20"/>
                <w:lang w:eastAsia="en-IN"/>
              </w:rPr>
            </w:pPr>
            <w:del w:id="578" w:author="Raghunath Ghosh" w:date="2023-02-01T11:31:00Z">
              <w:r w:rsidRPr="00E319BE">
                <w:rPr>
                  <w:rFonts w:ascii="Arial" w:eastAsia="Times New Roman" w:hAnsi="Arial" w:cs="Arial"/>
                  <w:color w:val="000000"/>
                  <w:sz w:val="20"/>
                  <w:szCs w:val="20"/>
                  <w:highlight w:val="yellow"/>
                  <w:lang w:eastAsia="en-IN"/>
                  <w:rPrChange w:id="579" w:author="Raghunath Ghosh" w:date="2023-02-01T11:30:00Z">
                    <w:rPr>
                      <w:rFonts w:ascii="Arial" w:eastAsia="Times New Roman" w:hAnsi="Arial" w:cs="Arial"/>
                      <w:color w:val="000000"/>
                      <w:sz w:val="20"/>
                      <w:szCs w:val="20"/>
                      <w:lang w:eastAsia="en-IN"/>
                    </w:rPr>
                  </w:rPrChange>
                </w:rPr>
                <w:delText>57627</w:delText>
              </w:r>
            </w:del>
            <w:ins w:id="580" w:author="Hardik Malhotra" w:date="2023-02-24T15:49:00Z">
              <w:r w:rsidR="008F1976">
                <w:rPr>
                  <w:rFonts w:ascii="Arial" w:eastAsia="Times New Roman" w:hAnsi="Arial" w:cs="Arial"/>
                  <w:color w:val="000000"/>
                  <w:sz w:val="20"/>
                  <w:szCs w:val="20"/>
                  <w:lang w:eastAsia="en-IN"/>
                </w:rPr>
                <w:t>59125</w:t>
              </w:r>
            </w:ins>
            <w:ins w:id="581" w:author="Raghunath Ghosh" w:date="2023-02-01T11:31:00Z">
              <w:del w:id="582" w:author="Hardik Malhotra" w:date="2023-02-24T15:48:00Z">
                <w:r w:rsidR="00490867" w:rsidDel="008F1976">
                  <w:rPr>
                    <w:rFonts w:ascii="Arial" w:eastAsia="Times New Roman" w:hAnsi="Arial" w:cs="Arial"/>
                    <w:color w:val="000000"/>
                    <w:sz w:val="20"/>
                    <w:szCs w:val="20"/>
                    <w:lang w:eastAsia="en-IN"/>
                  </w:rPr>
                  <w:delText>60713</w:delText>
                </w:r>
              </w:del>
            </w:ins>
          </w:p>
        </w:tc>
        <w:tc>
          <w:tcPr>
            <w:tcW w:w="608" w:type="dxa"/>
            <w:tcBorders>
              <w:top w:val="nil"/>
              <w:left w:val="nil"/>
              <w:bottom w:val="single" w:sz="8" w:space="0" w:color="auto"/>
              <w:right w:val="single" w:sz="8" w:space="0" w:color="auto"/>
            </w:tcBorders>
            <w:shd w:val="clear" w:color="000000" w:fill="FFFFFF"/>
            <w:vAlign w:val="center"/>
            <w:hideMark/>
            <w:tcPrChange w:id="583"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1ACDA3E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B961A3" w:rsidRPr="00C35099" w14:paraId="58D82EDB" w14:textId="77777777" w:rsidTr="00B961A3">
        <w:tblPrEx>
          <w:tblW w:w="9291" w:type="dxa"/>
          <w:tblPrExChange w:id="584" w:author="Hardik Malhotra" w:date="2023-02-24T16:37:00Z">
            <w:tblPrEx>
              <w:tblW w:w="9024" w:type="dxa"/>
            </w:tblPrEx>
          </w:tblPrExChange>
        </w:tblPrEx>
        <w:trPr>
          <w:trHeight w:val="122"/>
          <w:trPrChange w:id="585" w:author="Hardik Malhotra" w:date="2023-02-24T16:37:00Z">
            <w:trPr>
              <w:gridAfter w:val="0"/>
              <w:trHeight w:val="157"/>
            </w:trPr>
          </w:trPrChange>
        </w:trPr>
        <w:tc>
          <w:tcPr>
            <w:tcW w:w="1323" w:type="dxa"/>
            <w:vMerge/>
            <w:tcBorders>
              <w:top w:val="nil"/>
              <w:left w:val="single" w:sz="4" w:space="0" w:color="auto"/>
              <w:bottom w:val="single" w:sz="4" w:space="0" w:color="auto"/>
              <w:right w:val="single" w:sz="4" w:space="0" w:color="auto"/>
            </w:tcBorders>
            <w:vAlign w:val="center"/>
            <w:hideMark/>
            <w:tcPrChange w:id="586" w:author="Hardik Malhotra" w:date="2023-02-24T16:37:00Z">
              <w:tcPr>
                <w:tcW w:w="1271" w:type="dxa"/>
                <w:gridSpan w:val="2"/>
                <w:vMerge/>
                <w:tcBorders>
                  <w:top w:val="nil"/>
                  <w:left w:val="single" w:sz="4" w:space="0" w:color="auto"/>
                  <w:bottom w:val="single" w:sz="4" w:space="0" w:color="auto"/>
                  <w:right w:val="single" w:sz="4" w:space="0" w:color="auto"/>
                </w:tcBorders>
                <w:vAlign w:val="center"/>
                <w:hideMark/>
              </w:tcPr>
            </w:tcPrChange>
          </w:tcPr>
          <w:p w14:paraId="0070DF11"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224" w:type="dxa"/>
            <w:vMerge/>
            <w:tcBorders>
              <w:top w:val="nil"/>
              <w:left w:val="single" w:sz="4" w:space="0" w:color="auto"/>
              <w:bottom w:val="single" w:sz="4" w:space="0" w:color="auto"/>
              <w:right w:val="single" w:sz="4" w:space="0" w:color="auto"/>
            </w:tcBorders>
            <w:vAlign w:val="center"/>
            <w:hideMark/>
            <w:tcPrChange w:id="587" w:author="Hardik Malhotra" w:date="2023-02-24T16:37:00Z">
              <w:tcPr>
                <w:tcW w:w="1176" w:type="dxa"/>
                <w:gridSpan w:val="2"/>
                <w:vMerge/>
                <w:tcBorders>
                  <w:top w:val="nil"/>
                  <w:left w:val="single" w:sz="4" w:space="0" w:color="auto"/>
                  <w:bottom w:val="single" w:sz="4" w:space="0" w:color="auto"/>
                  <w:right w:val="single" w:sz="4" w:space="0" w:color="auto"/>
                </w:tcBorders>
                <w:vAlign w:val="center"/>
                <w:hideMark/>
              </w:tcPr>
            </w:tcPrChange>
          </w:tcPr>
          <w:p w14:paraId="052A455A"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154" w:type="dxa"/>
            <w:tcBorders>
              <w:top w:val="nil"/>
              <w:left w:val="nil"/>
              <w:bottom w:val="single" w:sz="4" w:space="0" w:color="auto"/>
              <w:right w:val="single" w:sz="4" w:space="0" w:color="auto"/>
            </w:tcBorders>
            <w:shd w:val="clear" w:color="auto" w:fill="auto"/>
            <w:noWrap/>
            <w:vAlign w:val="center"/>
            <w:hideMark/>
            <w:tcPrChange w:id="588" w:author="Hardik Malhotra" w:date="2023-02-24T16:37:00Z">
              <w:tcPr>
                <w:tcW w:w="2168" w:type="dxa"/>
                <w:gridSpan w:val="2"/>
                <w:tcBorders>
                  <w:top w:val="nil"/>
                  <w:left w:val="nil"/>
                  <w:bottom w:val="single" w:sz="4" w:space="0" w:color="auto"/>
                  <w:right w:val="single" w:sz="4" w:space="0" w:color="auto"/>
                </w:tcBorders>
                <w:shd w:val="clear" w:color="auto" w:fill="auto"/>
                <w:noWrap/>
                <w:vAlign w:val="center"/>
                <w:hideMark/>
              </w:tcPr>
            </w:tcPrChange>
          </w:tcPr>
          <w:p w14:paraId="41B34DA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79" w:type="dxa"/>
            <w:tcBorders>
              <w:top w:val="nil"/>
              <w:left w:val="nil"/>
              <w:bottom w:val="single" w:sz="4" w:space="0" w:color="auto"/>
              <w:right w:val="single" w:sz="4" w:space="0" w:color="auto"/>
            </w:tcBorders>
            <w:shd w:val="clear" w:color="auto" w:fill="auto"/>
            <w:noWrap/>
            <w:vAlign w:val="center"/>
            <w:hideMark/>
            <w:tcPrChange w:id="589" w:author="Hardik Malhotra" w:date="2023-02-24T16:37:00Z">
              <w:tcPr>
                <w:tcW w:w="1421" w:type="dxa"/>
                <w:gridSpan w:val="2"/>
                <w:tcBorders>
                  <w:top w:val="nil"/>
                  <w:left w:val="nil"/>
                  <w:bottom w:val="single" w:sz="4" w:space="0" w:color="auto"/>
                  <w:right w:val="single" w:sz="4" w:space="0" w:color="auto"/>
                </w:tcBorders>
                <w:shd w:val="clear" w:color="auto" w:fill="auto"/>
                <w:noWrap/>
                <w:vAlign w:val="center"/>
                <w:hideMark/>
              </w:tcPr>
            </w:tcPrChange>
          </w:tcPr>
          <w:p w14:paraId="16B81C8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608" w:type="dxa"/>
            <w:tcBorders>
              <w:top w:val="nil"/>
              <w:left w:val="nil"/>
              <w:bottom w:val="single" w:sz="4" w:space="0" w:color="auto"/>
              <w:right w:val="single" w:sz="4" w:space="0" w:color="auto"/>
            </w:tcBorders>
            <w:shd w:val="clear" w:color="auto" w:fill="auto"/>
            <w:noWrap/>
            <w:vAlign w:val="center"/>
            <w:hideMark/>
            <w:tcPrChange w:id="590" w:author="Hardik Malhotra" w:date="2023-02-24T16:37:00Z">
              <w:tcPr>
                <w:tcW w:w="584" w:type="dxa"/>
                <w:gridSpan w:val="2"/>
                <w:tcBorders>
                  <w:top w:val="nil"/>
                  <w:left w:val="nil"/>
                  <w:bottom w:val="single" w:sz="4" w:space="0" w:color="auto"/>
                  <w:right w:val="single" w:sz="4" w:space="0" w:color="auto"/>
                </w:tcBorders>
                <w:shd w:val="clear" w:color="auto" w:fill="auto"/>
                <w:noWrap/>
                <w:vAlign w:val="center"/>
                <w:hideMark/>
              </w:tcPr>
            </w:tcPrChange>
          </w:tcPr>
          <w:p w14:paraId="302C565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895" w:type="dxa"/>
            <w:tcBorders>
              <w:top w:val="nil"/>
              <w:left w:val="nil"/>
              <w:bottom w:val="single" w:sz="4" w:space="0" w:color="auto"/>
              <w:right w:val="single" w:sz="4" w:space="0" w:color="auto"/>
            </w:tcBorders>
            <w:shd w:val="clear" w:color="auto" w:fill="auto"/>
            <w:noWrap/>
            <w:vAlign w:val="center"/>
            <w:hideMark/>
            <w:tcPrChange w:id="591" w:author="Hardik Malhotra" w:date="2023-02-24T16:37:00Z">
              <w:tcPr>
                <w:tcW w:w="1820" w:type="dxa"/>
                <w:gridSpan w:val="2"/>
                <w:tcBorders>
                  <w:top w:val="nil"/>
                  <w:left w:val="nil"/>
                  <w:bottom w:val="single" w:sz="4" w:space="0" w:color="auto"/>
                  <w:right w:val="single" w:sz="4" w:space="0" w:color="auto"/>
                </w:tcBorders>
                <w:shd w:val="clear" w:color="auto" w:fill="auto"/>
                <w:noWrap/>
                <w:vAlign w:val="center"/>
                <w:hideMark/>
              </w:tcPr>
            </w:tcPrChange>
          </w:tcPr>
          <w:p w14:paraId="2FF930E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8" w:type="dxa"/>
            <w:tcBorders>
              <w:top w:val="nil"/>
              <w:left w:val="nil"/>
              <w:bottom w:val="single" w:sz="8" w:space="0" w:color="auto"/>
              <w:right w:val="single" w:sz="8" w:space="0" w:color="auto"/>
            </w:tcBorders>
            <w:shd w:val="clear" w:color="000000" w:fill="FFFFFF"/>
            <w:vAlign w:val="center"/>
            <w:hideMark/>
            <w:tcPrChange w:id="592" w:author="Hardik Malhotra" w:date="2023-02-24T16:37:00Z">
              <w:tcPr>
                <w:tcW w:w="584" w:type="dxa"/>
                <w:gridSpan w:val="2"/>
                <w:tcBorders>
                  <w:top w:val="nil"/>
                  <w:left w:val="nil"/>
                  <w:bottom w:val="single" w:sz="8" w:space="0" w:color="auto"/>
                  <w:right w:val="single" w:sz="8" w:space="0" w:color="auto"/>
                </w:tcBorders>
                <w:shd w:val="clear" w:color="000000" w:fill="FFFFFF"/>
                <w:vAlign w:val="center"/>
                <w:hideMark/>
              </w:tcPr>
            </w:tcPrChange>
          </w:tcPr>
          <w:p w14:paraId="05D50973"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788A7C98" w14:textId="77777777" w:rsidR="00C35099" w:rsidRPr="00C35099" w:rsidRDefault="00C35099" w:rsidP="00C35099">
      <w:pPr>
        <w:rPr>
          <w:rFonts w:ascii="Arial" w:eastAsia="Times New Roman" w:hAnsi="Arial" w:cs="Arial"/>
          <w:b/>
          <w:bCs/>
          <w:sz w:val="20"/>
          <w:szCs w:val="20"/>
          <w:lang w:eastAsia="en-IN"/>
        </w:rPr>
      </w:pPr>
    </w:p>
    <w:p w14:paraId="73DAC8C7" w14:textId="77777777" w:rsidR="00DD33E4" w:rsidRDefault="00DD33E4" w:rsidP="008A696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2B557A59" w14:textId="77777777" w:rsidR="00DD33E4" w:rsidRDefault="00DD33E4" w:rsidP="00A405A2">
      <w:pPr>
        <w:spacing w:line="240" w:lineRule="auto"/>
        <w:rPr>
          <w:rFonts w:ascii="Arial" w:hAnsi="Arial" w:cs="Arial"/>
          <w:sz w:val="20"/>
          <w:szCs w:val="20"/>
          <w:lang w:val="en-US"/>
        </w:rPr>
      </w:pPr>
    </w:p>
    <w:p w14:paraId="09436C25" w14:textId="77777777" w:rsidR="0032642A" w:rsidRDefault="0032642A" w:rsidP="00A405A2">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company. </w:t>
      </w:r>
      <w:ins w:id="593" w:author="Raghunath Ghosh" w:date="2023-01-27T13:18:00Z">
        <w:r w:rsidR="008A475E">
          <w:rPr>
            <w:rFonts w:ascii="Arial" w:hAnsi="Arial" w:cs="Arial"/>
            <w:sz w:val="20"/>
            <w:szCs w:val="20"/>
            <w:lang w:val="en-US"/>
          </w:rPr>
          <w:t xml:space="preserve">KBR, USA, </w:t>
        </w:r>
      </w:ins>
      <w:proofErr w:type="spellStart"/>
      <w:r w:rsidR="008451E3" w:rsidRPr="008451E3">
        <w:rPr>
          <w:rFonts w:ascii="Arial" w:hAnsi="Arial" w:cs="Arial"/>
          <w:sz w:val="20"/>
          <w:szCs w:val="20"/>
          <w:lang w:val="en-US"/>
        </w:rPr>
        <w:t>Casale</w:t>
      </w:r>
      <w:proofErr w:type="spellEnd"/>
      <w:r w:rsidR="008451E3" w:rsidRPr="008451E3">
        <w:rPr>
          <w:rFonts w:ascii="Arial" w:hAnsi="Arial" w:cs="Arial"/>
          <w:sz w:val="20"/>
          <w:szCs w:val="20"/>
          <w:lang w:val="en-US"/>
        </w:rPr>
        <w:t xml:space="preserve"> SA</w:t>
      </w:r>
      <w:ins w:id="594" w:author="Raghunath Ghosh" w:date="2023-01-27T13:18:00Z">
        <w:r w:rsidR="008A475E">
          <w:rPr>
            <w:rFonts w:ascii="Arial" w:hAnsi="Arial" w:cs="Arial"/>
            <w:sz w:val="20"/>
            <w:szCs w:val="20"/>
            <w:lang w:val="en-US"/>
          </w:rPr>
          <w:t xml:space="preserve">, Switzerland, </w:t>
        </w:r>
        <w:proofErr w:type="spellStart"/>
        <w:r w:rsidR="008A475E">
          <w:rPr>
            <w:rFonts w:ascii="Arial" w:hAnsi="Arial" w:cs="Arial"/>
            <w:sz w:val="20"/>
            <w:szCs w:val="20"/>
            <w:lang w:val="en-US"/>
          </w:rPr>
          <w:t>Espendisa</w:t>
        </w:r>
        <w:proofErr w:type="spellEnd"/>
        <w:r w:rsidR="008A475E">
          <w:rPr>
            <w:rFonts w:ascii="Arial" w:hAnsi="Arial" w:cs="Arial"/>
            <w:sz w:val="20"/>
            <w:szCs w:val="20"/>
            <w:lang w:val="en-US"/>
          </w:rPr>
          <w:t>, Spain</w:t>
        </w:r>
      </w:ins>
      <w:r w:rsidR="008451E3" w:rsidRPr="008451E3">
        <w:rPr>
          <w:rFonts w:ascii="Arial" w:hAnsi="Arial" w:cs="Arial"/>
          <w:sz w:val="20"/>
          <w:szCs w:val="20"/>
          <w:lang w:val="en-US"/>
        </w:rPr>
        <w:t xml:space="preserve"> and </w:t>
      </w:r>
      <w:proofErr w:type="spellStart"/>
      <w:r w:rsidR="008451E3" w:rsidRPr="008451E3">
        <w:rPr>
          <w:rFonts w:ascii="Arial" w:hAnsi="Arial" w:cs="Arial"/>
          <w:sz w:val="20"/>
          <w:szCs w:val="20"/>
          <w:lang w:val="en-US"/>
        </w:rPr>
        <w:t>Stamicarbon</w:t>
      </w:r>
      <w:proofErr w:type="spellEnd"/>
      <w:ins w:id="595" w:author="Raghunath Ghosh" w:date="2023-01-27T13:18:00Z">
        <w:r w:rsidR="008A475E">
          <w:rPr>
            <w:rFonts w:ascii="Arial" w:hAnsi="Arial" w:cs="Arial"/>
            <w:sz w:val="20"/>
            <w:szCs w:val="20"/>
            <w:lang w:val="en-US"/>
          </w:rPr>
          <w:t>, Netherland</w:t>
        </w:r>
      </w:ins>
      <w:r w:rsidR="008451E3" w:rsidRPr="008451E3">
        <w:rPr>
          <w:rFonts w:ascii="Arial" w:hAnsi="Arial" w:cs="Arial"/>
          <w:sz w:val="20"/>
          <w:szCs w:val="20"/>
          <w:lang w:val="en-US"/>
        </w:rPr>
        <w:t xml:space="preserve"> are the other providers of technology of ammonium nitrate </w:t>
      </w:r>
      <w:del w:id="596" w:author="Raghunath Ghosh" w:date="2023-01-27T13:19:00Z">
        <w:r w:rsidR="008451E3" w:rsidRPr="008451E3" w:rsidDel="008A475E">
          <w:rPr>
            <w:rFonts w:ascii="Arial" w:hAnsi="Arial" w:cs="Arial"/>
            <w:sz w:val="20"/>
            <w:szCs w:val="20"/>
            <w:lang w:val="en-US"/>
          </w:rPr>
          <w:delText>to Indian manufactures</w:delText>
        </w:r>
        <w:r w:rsidR="008451E3" w:rsidDel="008A475E">
          <w:rPr>
            <w:rFonts w:ascii="Arial" w:hAnsi="Arial" w:cs="Arial"/>
            <w:sz w:val="20"/>
            <w:szCs w:val="20"/>
            <w:lang w:val="en-US"/>
          </w:rPr>
          <w:delText>.</w:delText>
        </w:r>
        <w:r w:rsidR="0009007E" w:rsidDel="008A475E">
          <w:rPr>
            <w:rFonts w:ascii="Arial" w:hAnsi="Arial" w:cs="Arial"/>
            <w:sz w:val="20"/>
            <w:szCs w:val="20"/>
            <w:lang w:val="en-US"/>
          </w:rPr>
          <w:delText xml:space="preserve"> </w:delText>
        </w:r>
      </w:del>
      <w:ins w:id="597" w:author="Raghunath Ghosh" w:date="2023-01-27T13:19:00Z">
        <w:r w:rsidR="008A475E">
          <w:rPr>
            <w:rFonts w:ascii="Arial" w:hAnsi="Arial" w:cs="Arial"/>
            <w:sz w:val="20"/>
            <w:szCs w:val="20"/>
            <w:lang w:val="en-US"/>
          </w:rPr>
          <w:t xml:space="preserve"> </w:t>
        </w:r>
      </w:ins>
    </w:p>
    <w:p w14:paraId="7A9889AD" w14:textId="77777777" w:rsidR="007F4FFB" w:rsidRDefault="007F4FFB" w:rsidP="00A405A2">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48E6A191" w14:textId="77777777" w:rsidR="00E219D9" w:rsidRDefault="00E219D9" w:rsidP="00A405A2">
      <w:pPr>
        <w:rPr>
          <w:rFonts w:ascii="Arial" w:hAnsi="Arial" w:cs="Arial"/>
          <w:sz w:val="20"/>
          <w:szCs w:val="20"/>
          <w:lang w:val="en-US"/>
        </w:rPr>
      </w:pPr>
      <w:r w:rsidRPr="00E219D9">
        <w:rPr>
          <w:rFonts w:ascii="Arial" w:hAnsi="Arial" w:cs="Arial"/>
          <w:sz w:val="20"/>
          <w:szCs w:val="20"/>
          <w:lang w:val="en-US"/>
        </w:rPr>
        <w:t>The Weatherly Dual-Pressure Nitric Acid plants from KBR provide</w:t>
      </w:r>
      <w:r w:rsidR="002E094E">
        <w:rPr>
          <w:rFonts w:ascii="Arial" w:hAnsi="Arial" w:cs="Arial"/>
          <w:sz w:val="20"/>
          <w:szCs w:val="20"/>
          <w:lang w:val="en-US"/>
        </w:rPr>
        <w:t>s</w:t>
      </w:r>
      <w:r w:rsidRPr="00E219D9">
        <w:rPr>
          <w:rFonts w:ascii="Arial" w:hAnsi="Arial" w:cs="Arial"/>
          <w:sz w:val="20"/>
          <w:szCs w:val="20"/>
          <w:lang w:val="en-US"/>
        </w:rPr>
        <w:t xml:space="preserv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52D10AEC" w14:textId="77777777" w:rsidR="00197C4C" w:rsidRPr="00E219D9" w:rsidRDefault="00FC3D0A" w:rsidP="00A405A2">
      <w:pPr>
        <w:rPr>
          <w:rFonts w:ascii="Arial" w:hAnsi="Arial" w:cs="Arial"/>
          <w:sz w:val="20"/>
          <w:szCs w:val="20"/>
          <w:lang w:val="en-US"/>
        </w:rPr>
      </w:pPr>
      <w:r w:rsidRPr="00FC3D0A">
        <w:rPr>
          <w:rFonts w:ascii="Arial" w:hAnsi="Arial" w:cs="Arial"/>
          <w:sz w:val="20"/>
          <w:szCs w:val="20"/>
          <w:lang w:val="en-US"/>
        </w:rPr>
        <w:lastRenderedPageBreak/>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389CD202" w14:textId="77777777" w:rsidR="00140FD3" w:rsidRDefault="003B1FA0" w:rsidP="00A405A2">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p w14:paraId="73315B22" w14:textId="77777777" w:rsidR="00140FD3" w:rsidRDefault="00E162BE" w:rsidP="00A405A2">
      <w:pPr>
        <w:shd w:val="clear" w:color="auto" w:fill="000000" w:themeFill="text1"/>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7822156" w14:textId="77777777"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645AEFD" w14:textId="77777777"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w:t>
      </w:r>
      <w:del w:id="598" w:author="Raghunath Ghosh" w:date="2023-01-27T13:20:00Z">
        <w:r w:rsidRPr="00B64EB7" w:rsidDel="002B6CDA">
          <w:rPr>
            <w:rFonts w:ascii="Arial" w:hAnsi="Arial" w:cs="Arial"/>
            <w:sz w:val="20"/>
            <w:szCs w:val="20"/>
            <w:lang w:val="en-US"/>
          </w:rPr>
          <w:delText xml:space="preserve">the </w:delText>
        </w:r>
      </w:del>
      <w:r w:rsidRPr="00B64EB7">
        <w:rPr>
          <w:rFonts w:ascii="Arial" w:hAnsi="Arial" w:cs="Arial"/>
          <w:sz w:val="20"/>
          <w:szCs w:val="20"/>
          <w:lang w:val="en-US"/>
        </w:rPr>
        <w:t xml:space="preserve">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1A571C72" w14:textId="77777777" w:rsidR="00D93151" w:rsidRPr="00D93151"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1AEAF08C"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421AE800"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1D432A3C" w14:textId="77777777" w:rsidR="0086352B"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34B7F84B" w14:textId="77777777" w:rsidR="00DA7D6B" w:rsidRDefault="0086352B" w:rsidP="00244241">
      <w:pPr>
        <w:pStyle w:val="ListParagraph"/>
        <w:numPr>
          <w:ilvl w:val="0"/>
          <w:numId w:val="47"/>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The majority of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10BD2D71" w14:textId="77777777" w:rsidR="002E30F0" w:rsidRDefault="00DA7D6B" w:rsidP="00244241">
      <w:pPr>
        <w:pStyle w:val="ListParagraph"/>
        <w:numPr>
          <w:ilvl w:val="0"/>
          <w:numId w:val="47"/>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w:t>
      </w:r>
      <w:proofErr w:type="spellStart"/>
      <w:r w:rsidRPr="00DA7D6B">
        <w:rPr>
          <w:rFonts w:ascii="Arial" w:hAnsi="Arial" w:cs="Arial"/>
          <w:sz w:val="20"/>
          <w:szCs w:val="20"/>
          <w:lang w:val="en-US"/>
        </w:rPr>
        <w:t>kPag</w:t>
      </w:r>
      <w:proofErr w:type="spellEnd"/>
      <w:r w:rsidRPr="00DA7D6B">
        <w:rPr>
          <w:rFonts w:ascii="Arial" w:hAnsi="Arial" w:cs="Arial"/>
          <w:sz w:val="20"/>
          <w:szCs w:val="20"/>
          <w:lang w:val="en-US"/>
        </w:rPr>
        <w:t xml:space="preserve">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in order to get rid of any potential impurities and safeguard the platinum catalyst.</w:t>
      </w:r>
    </w:p>
    <w:p w14:paraId="4484F382" w14:textId="77777777" w:rsidR="002E30F0"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3B7EA98E" w14:textId="77777777" w:rsidR="00D3297C"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xml:space="preserve">. The heat recovery system, which comprises of the expander gas heater, waste heat </w:t>
      </w:r>
      <w:r w:rsidRPr="002E30F0">
        <w:rPr>
          <w:rFonts w:ascii="Arial" w:hAnsi="Arial" w:cs="Arial"/>
          <w:sz w:val="20"/>
          <w:szCs w:val="20"/>
          <w:lang w:val="en-US"/>
        </w:rPr>
        <w:lastRenderedPageBreak/>
        <w:t>boiler, steam superheater, an oxidation spool, the tail gas heater, the platinum filter, and the air heater, subsequently processes the high temperature process gas that results.</w:t>
      </w:r>
    </w:p>
    <w:p w14:paraId="053B7293" w14:textId="77777777"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w:t>
      </w:r>
      <w:proofErr w:type="spellStart"/>
      <w:r w:rsidRPr="00D3297C">
        <w:rPr>
          <w:rFonts w:ascii="Arial" w:hAnsi="Arial" w:cs="Arial"/>
          <w:sz w:val="20"/>
          <w:szCs w:val="20"/>
          <w:lang w:val="en-US"/>
        </w:rPr>
        <w:t>kPag</w:t>
      </w:r>
      <w:proofErr w:type="spellEnd"/>
      <w:r w:rsidRPr="00D3297C">
        <w:rPr>
          <w:rFonts w:ascii="Arial" w:hAnsi="Arial" w:cs="Arial"/>
          <w:sz w:val="20"/>
          <w:szCs w:val="20"/>
          <w:lang w:val="en-US"/>
        </w:rPr>
        <w:t xml:space="preserve"> steam produced by the waste heat boiler to a temperature of 400 </w:t>
      </w:r>
      <w:proofErr w:type="spellStart"/>
      <w:r w:rsidR="00E319BE" w:rsidRPr="00E319BE">
        <w:rPr>
          <w:rFonts w:ascii="Arial" w:hAnsi="Arial" w:cs="Arial"/>
          <w:sz w:val="20"/>
          <w:szCs w:val="20"/>
          <w:vertAlign w:val="superscript"/>
          <w:lang w:val="en-US"/>
          <w:rPrChange w:id="599" w:author="Raghunath Ghosh" w:date="2023-01-27T13:21:00Z">
            <w:rPr>
              <w:rFonts w:ascii="Arial" w:hAnsi="Arial" w:cs="Arial"/>
              <w:sz w:val="20"/>
              <w:szCs w:val="20"/>
              <w:lang w:val="en-US"/>
            </w:rPr>
          </w:rPrChange>
        </w:rPr>
        <w:t>o</w:t>
      </w:r>
      <w:r w:rsidRPr="00D3297C">
        <w:rPr>
          <w:rFonts w:ascii="Arial" w:hAnsi="Arial" w:cs="Arial"/>
          <w:sz w:val="20"/>
          <w:szCs w:val="20"/>
          <w:lang w:val="en-US"/>
        </w:rPr>
        <w:t>C.</w:t>
      </w:r>
      <w:proofErr w:type="spellEnd"/>
      <w:r w:rsidRPr="00D3297C">
        <w:rPr>
          <w:rFonts w:ascii="Arial" w:hAnsi="Arial" w:cs="Arial"/>
          <w:sz w:val="20"/>
          <w:szCs w:val="20"/>
          <w:lang w:val="en-US"/>
        </w:rPr>
        <w:t xml:space="preserve">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54A7178A" w14:textId="77777777"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3EF46F" w14:textId="7777777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6F33FDFE" w14:textId="7777777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8A3F7E7" w14:textId="77777777" w:rsidR="005B547F"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056A31DD"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56078FB3"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7B20AA81" w14:textId="77777777"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comes into contact with a counter-current flow of bleach air. After that, the stream of whitened, clear acid is permitted to flow under pressure to storage. Cooling water running via coils on the trays in the column removes the heat created by the oxidation and absorption reactions. The tail gas </w:t>
      </w:r>
      <w:r w:rsidRPr="00DE1DDE">
        <w:rPr>
          <w:rFonts w:ascii="Arial" w:hAnsi="Arial" w:cs="Arial"/>
          <w:sz w:val="20"/>
          <w:szCs w:val="20"/>
          <w:lang w:val="en-US"/>
        </w:rPr>
        <w:lastRenderedPageBreak/>
        <w:t>leaves the absorber and travels to the tail gas reheating system after having its NOx level decreased to about 250 ppm by volume.</w:t>
      </w:r>
    </w:p>
    <w:p w14:paraId="2F3A06F5" w14:textId="77777777" w:rsidR="00702BF1"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w:t>
      </w:r>
      <w:proofErr w:type="spellStart"/>
      <w:r w:rsidRPr="00DE1DDE">
        <w:rPr>
          <w:rFonts w:ascii="Arial" w:hAnsi="Arial" w:cs="Arial"/>
          <w:sz w:val="20"/>
          <w:szCs w:val="20"/>
          <w:lang w:val="en-US"/>
        </w:rPr>
        <w:t>kPag</w:t>
      </w:r>
      <w:proofErr w:type="spellEnd"/>
      <w:r w:rsidRPr="00DE1DDE">
        <w:rPr>
          <w:rFonts w:ascii="Arial" w:hAnsi="Arial" w:cs="Arial"/>
          <w:sz w:val="20"/>
          <w:szCs w:val="20"/>
          <w:lang w:val="en-US"/>
        </w:rPr>
        <w:t xml:space="preserve">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029B4A7" w14:textId="77777777" w:rsidR="00702BF1" w:rsidRDefault="00702BF1" w:rsidP="00244241">
      <w:pPr>
        <w:pStyle w:val="ListParagraph"/>
        <w:numPr>
          <w:ilvl w:val="0"/>
          <w:numId w:val="47"/>
        </w:numPr>
        <w:spacing w:line="360" w:lineRule="auto"/>
        <w:rPr>
          <w:rFonts w:ascii="Arial" w:hAnsi="Arial" w:cs="Arial"/>
          <w:sz w:val="20"/>
          <w:szCs w:val="20"/>
          <w:lang w:val="en-US"/>
        </w:rPr>
      </w:pPr>
      <w:r w:rsidRPr="00702BF1">
        <w:rPr>
          <w:rFonts w:ascii="Arial" w:hAnsi="Arial" w:cs="Arial"/>
          <w:sz w:val="20"/>
          <w:szCs w:val="20"/>
          <w:lang w:val="en-US"/>
        </w:rPr>
        <w:t xml:space="preserve">The tail gas is heated to about 339 °C in the tail gas heater. The expander gas heater is where it continues to heat it up, reaching a temperature of 649 </w:t>
      </w:r>
      <w:proofErr w:type="spellStart"/>
      <w:r w:rsidR="00E319BE" w:rsidRPr="00E319BE">
        <w:rPr>
          <w:rFonts w:ascii="Arial" w:hAnsi="Arial" w:cs="Arial"/>
          <w:sz w:val="20"/>
          <w:szCs w:val="20"/>
          <w:vertAlign w:val="superscript"/>
          <w:lang w:val="en-US"/>
          <w:rPrChange w:id="600" w:author="Raghunath Ghosh" w:date="2023-01-27T14:14:00Z">
            <w:rPr>
              <w:rFonts w:ascii="Arial" w:hAnsi="Arial" w:cs="Arial"/>
              <w:sz w:val="20"/>
              <w:szCs w:val="20"/>
              <w:lang w:val="en-US"/>
            </w:rPr>
          </w:rPrChange>
        </w:rPr>
        <w:t>o</w:t>
      </w:r>
      <w:r w:rsidRPr="00702BF1">
        <w:rPr>
          <w:rFonts w:ascii="Arial" w:hAnsi="Arial" w:cs="Arial"/>
          <w:sz w:val="20"/>
          <w:szCs w:val="20"/>
          <w:lang w:val="en-US"/>
        </w:rPr>
        <w:t>C.</w:t>
      </w:r>
      <w:proofErr w:type="spellEnd"/>
      <w:r w:rsidRPr="00702BF1">
        <w:rPr>
          <w:rFonts w:ascii="Arial" w:hAnsi="Arial" w:cs="Arial"/>
          <w:sz w:val="20"/>
          <w:szCs w:val="20"/>
          <w:lang w:val="en-US"/>
        </w:rPr>
        <w:t xml:space="preserve">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3B0447BB" w14:textId="77777777" w:rsidR="00702BF1"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w:t>
      </w:r>
      <w:proofErr w:type="spellStart"/>
      <w:r w:rsidRPr="00D42384">
        <w:rPr>
          <w:rFonts w:ascii="Arial" w:hAnsi="Arial" w:cs="Arial"/>
          <w:sz w:val="20"/>
          <w:szCs w:val="20"/>
          <w:lang w:val="en-US"/>
        </w:rPr>
        <w:t>utilised</w:t>
      </w:r>
      <w:proofErr w:type="spellEnd"/>
      <w:r w:rsidRPr="00D42384">
        <w:rPr>
          <w:rFonts w:ascii="Arial" w:hAnsi="Arial" w:cs="Arial"/>
          <w:sz w:val="20"/>
          <w:szCs w:val="20"/>
          <w:lang w:val="en-US"/>
        </w:rPr>
        <w:t xml:space="preserve"> to warm the tail gas and abator prior to gauze light-off during startup and controlled shutdowns. The abator and tail gas are heated to about 204°C by the start-up heater using 4100 </w:t>
      </w:r>
      <w:proofErr w:type="spellStart"/>
      <w:r w:rsidRPr="00D42384">
        <w:rPr>
          <w:rFonts w:ascii="Arial" w:hAnsi="Arial" w:cs="Arial"/>
          <w:sz w:val="20"/>
          <w:szCs w:val="20"/>
          <w:lang w:val="en-US"/>
        </w:rPr>
        <w:t>kPag</w:t>
      </w:r>
      <w:proofErr w:type="spellEnd"/>
      <w:r w:rsidRPr="00D42384">
        <w:rPr>
          <w:rFonts w:ascii="Arial" w:hAnsi="Arial" w:cs="Arial"/>
          <w:sz w:val="20"/>
          <w:szCs w:val="20"/>
          <w:lang w:val="en-US"/>
        </w:rPr>
        <w:t xml:space="preserve">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1CD9C7EC" w14:textId="5BBB3505" w:rsidR="003D36A4" w:rsidRPr="003D36A4" w:rsidRDefault="00D42384" w:rsidP="003D36A4">
      <w:pPr>
        <w:pStyle w:val="ListParagraph"/>
        <w:numPr>
          <w:ilvl w:val="0"/>
          <w:numId w:val="47"/>
        </w:numPr>
        <w:spacing w:line="360" w:lineRule="auto"/>
        <w:rPr>
          <w:ins w:id="601" w:author="Hardik Malhotra" w:date="2023-02-24T18:26:00Z"/>
          <w:rFonts w:ascii="Arial" w:hAnsi="Arial" w:cs="Arial"/>
          <w:sz w:val="20"/>
          <w:szCs w:val="20"/>
          <w:lang w:val="en-US"/>
          <w:rPrChange w:id="602" w:author="Hardik Malhotra" w:date="2023-02-24T18:31:00Z">
            <w:rPr>
              <w:ins w:id="603" w:author="Hardik Malhotra" w:date="2023-02-24T18:26:00Z"/>
              <w:lang w:val="en-US"/>
            </w:rPr>
          </w:rPrChange>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ins w:id="604" w:author="Hardik Malhotra" w:date="2023-02-24T18:31:00Z">
        <w:r w:rsidR="003D36A4">
          <w:rPr>
            <w:rFonts w:ascii="Arial" w:hAnsi="Arial" w:cs="Arial"/>
            <w:sz w:val="20"/>
            <w:szCs w:val="20"/>
            <w:lang w:val="en-US"/>
          </w:rPr>
          <w:t>.</w:t>
        </w:r>
      </w:ins>
      <w:del w:id="605" w:author="Hardik Malhotra" w:date="2023-02-24T18:31:00Z">
        <w:r w:rsidRPr="00D42384" w:rsidDel="003D36A4">
          <w:rPr>
            <w:rFonts w:ascii="Arial" w:hAnsi="Arial" w:cs="Arial"/>
            <w:sz w:val="20"/>
            <w:szCs w:val="20"/>
            <w:lang w:val="en-US"/>
          </w:rPr>
          <w:delText>.</w:delText>
        </w:r>
      </w:del>
    </w:p>
    <w:p w14:paraId="798B40A6" w14:textId="4D1D000F" w:rsidR="003D36A4" w:rsidRPr="006E0BC2" w:rsidRDefault="003D36A4" w:rsidP="003D36A4">
      <w:pPr>
        <w:rPr>
          <w:ins w:id="606" w:author="Hardik Malhotra" w:date="2023-02-24T18:26:00Z"/>
          <w:rFonts w:ascii="Arial" w:hAnsi="Arial" w:cs="Arial"/>
          <w:b/>
          <w:bCs/>
          <w:sz w:val="20"/>
          <w:szCs w:val="20"/>
          <w:lang w:val="en-US"/>
        </w:rPr>
      </w:pPr>
      <w:ins w:id="607" w:author="Hardik Malhotra" w:date="2023-02-24T18:26:00Z">
        <w:r w:rsidRPr="006E0BC2">
          <w:rPr>
            <w:rFonts w:ascii="Arial" w:hAnsi="Arial" w:cs="Arial"/>
            <w:b/>
            <w:bCs/>
            <w:sz w:val="20"/>
            <w:szCs w:val="20"/>
            <w:lang w:val="en-US"/>
          </w:rPr>
          <w:t>Prilling, drying/ and cooling the product</w:t>
        </w:r>
      </w:ins>
    </w:p>
    <w:p w14:paraId="6E3C26CC" w14:textId="592D0886" w:rsidR="003D36A4" w:rsidRPr="003D36A4" w:rsidRDefault="003D36A4">
      <w:pPr>
        <w:pStyle w:val="ListParagraph"/>
        <w:numPr>
          <w:ilvl w:val="0"/>
          <w:numId w:val="47"/>
        </w:numPr>
        <w:rPr>
          <w:ins w:id="608" w:author="Hardik Malhotra" w:date="2023-02-24T18:26:00Z"/>
          <w:rFonts w:ascii="Arial" w:hAnsi="Arial" w:cs="Arial"/>
          <w:sz w:val="20"/>
          <w:szCs w:val="20"/>
          <w:lang w:val="en-US"/>
          <w:rPrChange w:id="609" w:author="Hardik Malhotra" w:date="2023-02-24T18:29:00Z">
            <w:rPr>
              <w:ins w:id="610" w:author="Hardik Malhotra" w:date="2023-02-24T18:26:00Z"/>
              <w:lang w:val="en-US"/>
            </w:rPr>
          </w:rPrChange>
        </w:rPr>
        <w:pPrChange w:id="611" w:author="Hardik Malhotra" w:date="2023-02-24T18:28:00Z">
          <w:pPr>
            <w:pStyle w:val="ListParagraph"/>
            <w:numPr>
              <w:numId w:val="84"/>
            </w:numPr>
            <w:spacing w:line="360" w:lineRule="auto"/>
            <w:ind w:hanging="360"/>
          </w:pPr>
        </w:pPrChange>
      </w:pPr>
      <w:ins w:id="612" w:author="Hardik Malhotra" w:date="2023-02-24T18:26:00Z">
        <w:r w:rsidRPr="003D36A4">
          <w:rPr>
            <w:rFonts w:ascii="Arial" w:hAnsi="Arial" w:cs="Arial"/>
            <w:sz w:val="20"/>
            <w:szCs w:val="20"/>
            <w:lang w:val="en-US"/>
            <w:rPrChange w:id="613" w:author="Hardik Malhotra" w:date="2023-02-24T18:29:00Z">
              <w:rPr>
                <w:lang w:val="en-US"/>
              </w:rPr>
            </w:rPrChange>
          </w:rPr>
          <w:t>Ammonium Nitrate Solution Prilling</w:t>
        </w:r>
      </w:ins>
    </w:p>
    <w:p w14:paraId="14A9621D" w14:textId="77777777" w:rsidR="003D36A4" w:rsidRPr="006E0BC2" w:rsidRDefault="003D36A4" w:rsidP="003D36A4">
      <w:pPr>
        <w:pStyle w:val="ListParagraph"/>
        <w:spacing w:line="360" w:lineRule="auto"/>
        <w:rPr>
          <w:ins w:id="614" w:author="Hardik Malhotra" w:date="2023-02-24T18:26:00Z"/>
          <w:rFonts w:ascii="Arial" w:hAnsi="Arial" w:cs="Arial"/>
          <w:sz w:val="20"/>
          <w:szCs w:val="20"/>
          <w:lang w:val="en-US"/>
        </w:rPr>
      </w:pPr>
      <w:ins w:id="615" w:author="Hardik Malhotra" w:date="2023-02-24T18:26:00Z">
        <w:r w:rsidRPr="006E0BC2">
          <w:rPr>
            <w:rFonts w:ascii="Arial" w:hAnsi="Arial" w:cs="Arial"/>
            <w:sz w:val="20"/>
            <w:szCs w:val="20"/>
            <w:lang w:val="en-US"/>
          </w:rPr>
          <w:t xml:space="preserve">The prilling is done by a prilling bucket or spray nozzles which are then gravity dropped within the prilling tower. In the prilling tower the AN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get solidified against a counter-current air stream.  </w:t>
        </w:r>
      </w:ins>
    </w:p>
    <w:p w14:paraId="4125ABB5" w14:textId="77777777" w:rsidR="003D36A4" w:rsidRPr="006E0BC2" w:rsidRDefault="003D36A4" w:rsidP="003D36A4">
      <w:pPr>
        <w:pStyle w:val="ListParagraph"/>
        <w:spacing w:line="360" w:lineRule="auto"/>
        <w:rPr>
          <w:ins w:id="616" w:author="Hardik Malhotra" w:date="2023-02-24T18:26:00Z"/>
          <w:rFonts w:ascii="Arial" w:hAnsi="Arial" w:cs="Arial"/>
          <w:sz w:val="20"/>
          <w:szCs w:val="20"/>
          <w:lang w:val="en-US"/>
        </w:rPr>
      </w:pPr>
      <w:ins w:id="617" w:author="Hardik Malhotra" w:date="2023-02-24T18:26:00Z">
        <w:r w:rsidRPr="006E0BC2">
          <w:rPr>
            <w:rFonts w:ascii="Arial" w:hAnsi="Arial" w:cs="Arial"/>
            <w:sz w:val="20"/>
            <w:szCs w:val="20"/>
            <w:lang w:val="en-US"/>
          </w:rPr>
          <w:t xml:space="preserve">AN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thus obtained are collected on the belt conveyors located at the bottom of the prilling tower. The solid ammonium nitrate at the bottom of prilling tower has a temperature of 80-110 degree Celsius. </w:t>
        </w:r>
      </w:ins>
    </w:p>
    <w:p w14:paraId="5D3908EE" w14:textId="77777777" w:rsidR="003D36A4" w:rsidRPr="006E0BC2" w:rsidRDefault="003D36A4" w:rsidP="003D36A4">
      <w:pPr>
        <w:pStyle w:val="ListParagraph"/>
        <w:spacing w:line="360" w:lineRule="auto"/>
        <w:rPr>
          <w:ins w:id="618" w:author="Hardik Malhotra" w:date="2023-02-24T18:26:00Z"/>
          <w:rFonts w:ascii="Arial" w:hAnsi="Arial" w:cs="Arial"/>
          <w:sz w:val="20"/>
          <w:szCs w:val="20"/>
          <w:lang w:val="en-US"/>
        </w:rPr>
      </w:pPr>
      <w:ins w:id="619" w:author="Hardik Malhotra" w:date="2023-02-24T18:26:00Z">
        <w:r w:rsidRPr="006E0BC2">
          <w:rPr>
            <w:rFonts w:ascii="Arial" w:hAnsi="Arial" w:cs="Arial"/>
            <w:sz w:val="20"/>
            <w:szCs w:val="20"/>
            <w:lang w:val="en-US"/>
          </w:rPr>
          <w:t xml:space="preserve">The air which leaves the top of the prilling tower is scrubbed and cooled in the prilling scrubber by using AN solution recycled from the prilling scrubber pumps. This process recovers most of the AN contained in the air. </w:t>
        </w:r>
      </w:ins>
    </w:p>
    <w:p w14:paraId="70188BEB" w14:textId="77777777" w:rsidR="003D36A4" w:rsidRPr="006E0BC2" w:rsidRDefault="003D36A4" w:rsidP="003D36A4">
      <w:pPr>
        <w:pStyle w:val="ListParagraph"/>
        <w:spacing w:line="360" w:lineRule="auto"/>
        <w:rPr>
          <w:ins w:id="620" w:author="Hardik Malhotra" w:date="2023-02-24T18:26:00Z"/>
          <w:rFonts w:ascii="Arial" w:hAnsi="Arial" w:cs="Arial"/>
          <w:sz w:val="20"/>
          <w:szCs w:val="20"/>
          <w:lang w:val="en-US"/>
        </w:rPr>
      </w:pPr>
      <w:ins w:id="621" w:author="Hardik Malhotra" w:date="2023-02-24T18:26:00Z">
        <w:r w:rsidRPr="006E0BC2">
          <w:rPr>
            <w:rFonts w:ascii="Arial" w:hAnsi="Arial" w:cs="Arial"/>
            <w:sz w:val="20"/>
            <w:szCs w:val="20"/>
            <w:lang w:val="en-US"/>
          </w:rPr>
          <w:t>The washing AN solution is cooled in exchanger with cooling water. In the scrubber, the washing AN solution cools the air, which is partially recycled in the prilling tower by means of the air blowers while the rest of the air is sent to the stack.</w:t>
        </w:r>
      </w:ins>
    </w:p>
    <w:p w14:paraId="777BFC30" w14:textId="75F72DE4" w:rsidR="003D36A4" w:rsidRPr="003D36A4" w:rsidRDefault="003D36A4">
      <w:pPr>
        <w:pStyle w:val="ListParagraph"/>
        <w:spacing w:line="360" w:lineRule="auto"/>
        <w:rPr>
          <w:ins w:id="622" w:author="Hardik Malhotra" w:date="2023-02-24T18:26:00Z"/>
          <w:rFonts w:ascii="Arial" w:hAnsi="Arial" w:cs="Arial"/>
          <w:sz w:val="20"/>
          <w:szCs w:val="20"/>
          <w:lang w:val="en-US"/>
          <w:rPrChange w:id="623" w:author="Hardik Malhotra" w:date="2023-02-24T18:27:00Z">
            <w:rPr>
              <w:ins w:id="624" w:author="Hardik Malhotra" w:date="2023-02-24T18:26:00Z"/>
              <w:rFonts w:ascii="Arial" w:hAnsi="Arial" w:cs="Arial"/>
              <w:b/>
              <w:bCs/>
              <w:sz w:val="20"/>
              <w:szCs w:val="20"/>
              <w:lang w:val="en-US"/>
            </w:rPr>
          </w:rPrChange>
        </w:rPr>
        <w:pPrChange w:id="625" w:author="Hardik Malhotra" w:date="2023-02-24T18:27:00Z">
          <w:pPr/>
        </w:pPrChange>
      </w:pPr>
      <w:ins w:id="626" w:author="Hardik Malhotra" w:date="2023-02-24T18:26:00Z">
        <w:r w:rsidRPr="006E0BC2">
          <w:rPr>
            <w:rFonts w:ascii="Arial" w:hAnsi="Arial" w:cs="Arial"/>
            <w:sz w:val="20"/>
            <w:szCs w:val="20"/>
            <w:lang w:val="en-US"/>
          </w:rPr>
          <w:t xml:space="preserve">The ammonium nitrate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thus collected at the bottom of </w:t>
        </w:r>
      </w:ins>
      <w:ins w:id="627" w:author="Hardik Malhotra" w:date="2023-02-24T18:31:00Z">
        <w:r w:rsidRPr="006E0BC2">
          <w:rPr>
            <w:rFonts w:ascii="Arial" w:hAnsi="Arial" w:cs="Arial"/>
            <w:sz w:val="20"/>
            <w:szCs w:val="20"/>
            <w:lang w:val="en-US"/>
          </w:rPr>
          <w:t>the prilling</w:t>
        </w:r>
      </w:ins>
      <w:ins w:id="628" w:author="Hardik Malhotra" w:date="2023-02-24T18:26:00Z">
        <w:r w:rsidRPr="006E0BC2">
          <w:rPr>
            <w:rFonts w:ascii="Arial" w:hAnsi="Arial" w:cs="Arial"/>
            <w:sz w:val="20"/>
            <w:szCs w:val="20"/>
            <w:lang w:val="en-US"/>
          </w:rPr>
          <w:t xml:space="preserve"> tower is sent to the drying section by conveyor belts.</w:t>
        </w:r>
      </w:ins>
    </w:p>
    <w:p w14:paraId="6A86B6BE" w14:textId="169A596F" w:rsidR="003D36A4" w:rsidRPr="003D36A4" w:rsidRDefault="003D36A4">
      <w:pPr>
        <w:pStyle w:val="ListParagraph"/>
        <w:numPr>
          <w:ilvl w:val="0"/>
          <w:numId w:val="47"/>
        </w:numPr>
        <w:spacing w:line="360" w:lineRule="auto"/>
        <w:rPr>
          <w:ins w:id="629" w:author="Hardik Malhotra" w:date="2023-02-24T18:26:00Z"/>
          <w:rFonts w:ascii="Arial" w:hAnsi="Arial" w:cs="Arial"/>
          <w:sz w:val="20"/>
          <w:szCs w:val="20"/>
          <w:lang w:val="en-US"/>
          <w:rPrChange w:id="630" w:author="Hardik Malhotra" w:date="2023-02-24T18:29:00Z">
            <w:rPr>
              <w:ins w:id="631" w:author="Hardik Malhotra" w:date="2023-02-24T18:26:00Z"/>
              <w:rFonts w:ascii="Arial" w:hAnsi="Arial" w:cs="Arial"/>
              <w:b/>
              <w:bCs/>
              <w:sz w:val="20"/>
              <w:szCs w:val="20"/>
              <w:lang w:val="en-US"/>
            </w:rPr>
          </w:rPrChange>
        </w:rPr>
        <w:pPrChange w:id="632" w:author="Hardik Malhotra" w:date="2023-02-24T18:28:00Z">
          <w:pPr>
            <w:pStyle w:val="ListParagraph"/>
            <w:numPr>
              <w:numId w:val="84"/>
            </w:numPr>
            <w:spacing w:line="360" w:lineRule="auto"/>
            <w:ind w:hanging="360"/>
          </w:pPr>
        </w:pPrChange>
      </w:pPr>
      <w:ins w:id="633" w:author="Hardik Malhotra" w:date="2023-02-24T18:26:00Z">
        <w:r w:rsidRPr="003D36A4">
          <w:rPr>
            <w:rFonts w:ascii="Arial" w:hAnsi="Arial" w:cs="Arial"/>
            <w:sz w:val="20"/>
            <w:szCs w:val="20"/>
            <w:lang w:val="en-US"/>
            <w:rPrChange w:id="634" w:author="Hardik Malhotra" w:date="2023-02-24T18:29:00Z">
              <w:rPr>
                <w:rFonts w:ascii="Arial" w:hAnsi="Arial" w:cs="Arial"/>
                <w:b/>
                <w:bCs/>
                <w:sz w:val="20"/>
                <w:szCs w:val="20"/>
                <w:lang w:val="en-US"/>
              </w:rPr>
            </w:rPrChange>
          </w:rPr>
          <w:lastRenderedPageBreak/>
          <w:t xml:space="preserve">Drying of the </w:t>
        </w:r>
        <w:proofErr w:type="spellStart"/>
        <w:r w:rsidRPr="003D36A4">
          <w:rPr>
            <w:rFonts w:ascii="Arial" w:hAnsi="Arial" w:cs="Arial"/>
            <w:sz w:val="20"/>
            <w:szCs w:val="20"/>
            <w:lang w:val="en-US"/>
            <w:rPrChange w:id="635" w:author="Hardik Malhotra" w:date="2023-02-24T18:29:00Z">
              <w:rPr>
                <w:rFonts w:ascii="Arial" w:hAnsi="Arial" w:cs="Arial"/>
                <w:b/>
                <w:bCs/>
                <w:sz w:val="20"/>
                <w:szCs w:val="20"/>
                <w:lang w:val="en-US"/>
              </w:rPr>
            </w:rPrChange>
          </w:rPr>
          <w:t>prill</w:t>
        </w:r>
        <w:proofErr w:type="spellEnd"/>
      </w:ins>
    </w:p>
    <w:p w14:paraId="4D1D9A39" w14:textId="77777777" w:rsidR="003D36A4" w:rsidRPr="006E0BC2" w:rsidRDefault="003D36A4" w:rsidP="003D36A4">
      <w:pPr>
        <w:pStyle w:val="ListParagraph"/>
        <w:spacing w:line="360" w:lineRule="auto"/>
        <w:rPr>
          <w:ins w:id="636" w:author="Hardik Malhotra" w:date="2023-02-24T18:26:00Z"/>
          <w:rFonts w:ascii="Arial" w:hAnsi="Arial" w:cs="Arial"/>
          <w:sz w:val="20"/>
          <w:szCs w:val="20"/>
          <w:lang w:val="en-US"/>
        </w:rPr>
      </w:pPr>
      <w:ins w:id="637" w:author="Hardik Malhotra" w:date="2023-02-24T18:26:00Z">
        <w:r w:rsidRPr="006E0BC2">
          <w:rPr>
            <w:rFonts w:ascii="Arial" w:hAnsi="Arial" w:cs="Arial"/>
            <w:sz w:val="20"/>
            <w:szCs w:val="20"/>
            <w:lang w:val="en-US"/>
          </w:rPr>
          <w:t xml:space="preserve">The drying process is done by slow vaporization of water present in AN solution which allows progressive drying and does not damage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w:t>
        </w:r>
      </w:ins>
    </w:p>
    <w:p w14:paraId="6BFCA709" w14:textId="4C5F5C75" w:rsidR="003D36A4" w:rsidRPr="003D36A4" w:rsidRDefault="003D36A4">
      <w:pPr>
        <w:pStyle w:val="ListParagraph"/>
        <w:spacing w:line="360" w:lineRule="auto"/>
        <w:rPr>
          <w:ins w:id="638" w:author="Hardik Malhotra" w:date="2023-02-24T18:26:00Z"/>
          <w:rFonts w:ascii="Arial" w:hAnsi="Arial" w:cs="Arial"/>
          <w:sz w:val="20"/>
          <w:szCs w:val="20"/>
          <w:lang w:val="en-US"/>
          <w:rPrChange w:id="639" w:author="Hardik Malhotra" w:date="2023-02-24T18:27:00Z">
            <w:rPr>
              <w:ins w:id="640" w:author="Hardik Malhotra" w:date="2023-02-24T18:26:00Z"/>
              <w:rFonts w:ascii="Arial" w:hAnsi="Arial" w:cs="Arial"/>
              <w:b/>
              <w:bCs/>
              <w:sz w:val="20"/>
              <w:szCs w:val="20"/>
              <w:lang w:val="en-US"/>
            </w:rPr>
          </w:rPrChange>
        </w:rPr>
        <w:pPrChange w:id="641" w:author="Hardik Malhotra" w:date="2023-02-24T18:27:00Z">
          <w:pPr/>
        </w:pPrChange>
      </w:pPr>
      <w:ins w:id="642" w:author="Hardik Malhotra" w:date="2023-02-24T18:26:00Z">
        <w:r w:rsidRPr="006E0BC2">
          <w:rPr>
            <w:rFonts w:ascii="Arial" w:hAnsi="Arial" w:cs="Arial"/>
            <w:sz w:val="20"/>
            <w:szCs w:val="20"/>
            <w:lang w:val="en-US"/>
          </w:rPr>
          <w:t xml:space="preserve">The exhausted hot air which leaves the dryer drums is sucked into the scrubber by using a blower. The air is washed in the ventures and scrubber using the AN solution. The clean air is sent to the stacks using </w:t>
        </w:r>
      </w:ins>
      <w:ins w:id="643" w:author="Hardik Malhotra" w:date="2023-02-24T18:31:00Z">
        <w:r w:rsidRPr="006E0BC2">
          <w:rPr>
            <w:rFonts w:ascii="Arial" w:hAnsi="Arial" w:cs="Arial"/>
            <w:sz w:val="20"/>
            <w:szCs w:val="20"/>
            <w:lang w:val="en-US"/>
          </w:rPr>
          <w:t>an air</w:t>
        </w:r>
      </w:ins>
      <w:ins w:id="644" w:author="Hardik Malhotra" w:date="2023-02-24T18:26:00Z">
        <w:r w:rsidRPr="006E0BC2">
          <w:rPr>
            <w:rFonts w:ascii="Arial" w:hAnsi="Arial" w:cs="Arial"/>
            <w:sz w:val="20"/>
            <w:szCs w:val="20"/>
            <w:lang w:val="en-US"/>
          </w:rPr>
          <w:t xml:space="preserve"> blower. From the dryer,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sent to the screens through belt conveyors.</w:t>
        </w:r>
      </w:ins>
    </w:p>
    <w:p w14:paraId="56A107D8" w14:textId="044CCA5D" w:rsidR="003D36A4" w:rsidRPr="003D36A4" w:rsidRDefault="003D36A4">
      <w:pPr>
        <w:pStyle w:val="ListParagraph"/>
        <w:numPr>
          <w:ilvl w:val="0"/>
          <w:numId w:val="47"/>
        </w:numPr>
        <w:spacing w:line="360" w:lineRule="auto"/>
        <w:rPr>
          <w:ins w:id="645" w:author="Hardik Malhotra" w:date="2023-02-24T18:26:00Z"/>
          <w:rFonts w:ascii="Arial" w:hAnsi="Arial" w:cs="Arial"/>
          <w:sz w:val="20"/>
          <w:szCs w:val="20"/>
          <w:lang w:val="en-US"/>
          <w:rPrChange w:id="646" w:author="Hardik Malhotra" w:date="2023-02-24T18:30:00Z">
            <w:rPr>
              <w:ins w:id="647" w:author="Hardik Malhotra" w:date="2023-02-24T18:26:00Z"/>
              <w:rFonts w:ascii="Arial" w:hAnsi="Arial" w:cs="Arial"/>
              <w:b/>
              <w:bCs/>
              <w:sz w:val="20"/>
              <w:szCs w:val="20"/>
              <w:lang w:val="en-US"/>
            </w:rPr>
          </w:rPrChange>
        </w:rPr>
        <w:pPrChange w:id="648" w:author="Hardik Malhotra" w:date="2023-02-24T18:28:00Z">
          <w:pPr>
            <w:pStyle w:val="ListParagraph"/>
            <w:numPr>
              <w:numId w:val="84"/>
            </w:numPr>
            <w:spacing w:line="360" w:lineRule="auto"/>
            <w:ind w:hanging="360"/>
          </w:pPr>
        </w:pPrChange>
      </w:pPr>
      <w:ins w:id="649" w:author="Hardik Malhotra" w:date="2023-02-24T18:26:00Z">
        <w:r w:rsidRPr="003D36A4">
          <w:rPr>
            <w:rFonts w:ascii="Arial" w:hAnsi="Arial" w:cs="Arial"/>
            <w:sz w:val="20"/>
            <w:szCs w:val="20"/>
            <w:lang w:val="en-US"/>
            <w:rPrChange w:id="650" w:author="Hardik Malhotra" w:date="2023-02-24T18:30:00Z">
              <w:rPr>
                <w:rFonts w:ascii="Arial" w:hAnsi="Arial" w:cs="Arial"/>
                <w:b/>
                <w:bCs/>
                <w:sz w:val="20"/>
                <w:szCs w:val="20"/>
                <w:lang w:val="en-US"/>
              </w:rPr>
            </w:rPrChange>
          </w:rPr>
          <w:t>Screening, Cooling and Coating of the product</w:t>
        </w:r>
      </w:ins>
    </w:p>
    <w:p w14:paraId="7AB6C1CE" w14:textId="77777777" w:rsidR="003D36A4" w:rsidRPr="006E0BC2" w:rsidRDefault="003D36A4" w:rsidP="003D36A4">
      <w:pPr>
        <w:pStyle w:val="ListParagraph"/>
        <w:spacing w:line="360" w:lineRule="auto"/>
        <w:rPr>
          <w:ins w:id="651" w:author="Hardik Malhotra" w:date="2023-02-24T18:26:00Z"/>
          <w:rFonts w:ascii="Arial" w:hAnsi="Arial" w:cs="Arial"/>
          <w:sz w:val="20"/>
          <w:szCs w:val="20"/>
          <w:lang w:val="en-US"/>
        </w:rPr>
      </w:pPr>
      <w:ins w:id="652" w:author="Hardik Malhotra" w:date="2023-02-24T18:26:00Z">
        <w:r w:rsidRPr="006E0BC2">
          <w:rPr>
            <w:rFonts w:ascii="Arial" w:hAnsi="Arial" w:cs="Arial"/>
            <w:sz w:val="20"/>
            <w:szCs w:val="20"/>
            <w:lang w:val="en-US"/>
          </w:rPr>
          <w:t xml:space="preserve">Oversized or defective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recycled and sent to be re-melt with ammonium nitrate solution.  The correct product is either cooled in the fluidized bed cooler against air-conditioned cooler or in the bulk flow cooler against chilled water. </w:t>
        </w:r>
      </w:ins>
    </w:p>
    <w:p w14:paraId="503601F5" w14:textId="77777777" w:rsidR="003D36A4" w:rsidRPr="006E0BC2" w:rsidRDefault="003D36A4" w:rsidP="003D36A4">
      <w:pPr>
        <w:pStyle w:val="ListParagraph"/>
        <w:spacing w:line="360" w:lineRule="auto"/>
        <w:rPr>
          <w:ins w:id="653" w:author="Hardik Malhotra" w:date="2023-02-24T18:26:00Z"/>
          <w:rFonts w:ascii="Arial" w:hAnsi="Arial" w:cs="Arial"/>
          <w:sz w:val="20"/>
          <w:szCs w:val="20"/>
          <w:lang w:val="en-US"/>
        </w:rPr>
      </w:pPr>
      <w:ins w:id="654" w:author="Hardik Malhotra" w:date="2023-02-24T18:26:00Z">
        <w:r w:rsidRPr="006E0BC2">
          <w:rPr>
            <w:rFonts w:ascii="Arial" w:hAnsi="Arial" w:cs="Arial"/>
            <w:sz w:val="20"/>
            <w:szCs w:val="20"/>
            <w:lang w:val="en-US"/>
          </w:rPr>
          <w:t xml:space="preserve">After cooling, depending on the product applications, the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then sent to the coating drum and a coating agent is sprayed on the outer surface to attain anti-caking characteristics. </w:t>
        </w:r>
      </w:ins>
    </w:p>
    <w:p w14:paraId="42F5F33D" w14:textId="77777777" w:rsidR="003D36A4" w:rsidRPr="006E0BC2" w:rsidRDefault="003D36A4" w:rsidP="003D36A4">
      <w:pPr>
        <w:pStyle w:val="ListParagraph"/>
        <w:spacing w:line="360" w:lineRule="auto"/>
        <w:rPr>
          <w:ins w:id="655" w:author="Hardik Malhotra" w:date="2023-02-24T18:26:00Z"/>
          <w:rFonts w:ascii="Arial" w:hAnsi="Arial" w:cs="Arial"/>
          <w:sz w:val="20"/>
          <w:szCs w:val="20"/>
          <w:lang w:val="en-US"/>
        </w:rPr>
      </w:pPr>
      <w:ins w:id="656" w:author="Hardik Malhotra" w:date="2023-02-24T18:26:00Z">
        <w:r w:rsidRPr="006E0BC2">
          <w:rPr>
            <w:rFonts w:ascii="Arial" w:hAnsi="Arial" w:cs="Arial"/>
            <w:sz w:val="20"/>
            <w:szCs w:val="20"/>
            <w:lang w:val="en-US"/>
          </w:rPr>
          <w:t xml:space="preserve">Both the coated/uncoated product is sent to storage or bagging plant through conveyor belts. </w:t>
        </w:r>
      </w:ins>
    </w:p>
    <w:p w14:paraId="70813FD4" w14:textId="032869C6" w:rsidR="003D36A4" w:rsidRDefault="003D36A4" w:rsidP="003D36A4">
      <w:pPr>
        <w:pStyle w:val="ListParagraph"/>
        <w:spacing w:line="360" w:lineRule="auto"/>
        <w:rPr>
          <w:ins w:id="657" w:author="Hardik Malhotra" w:date="2023-02-24T18:26:00Z"/>
          <w:rFonts w:ascii="Arial" w:hAnsi="Arial" w:cs="Arial"/>
          <w:b/>
          <w:bCs/>
          <w:sz w:val="20"/>
          <w:szCs w:val="20"/>
          <w:lang w:val="en-US"/>
        </w:rPr>
      </w:pPr>
      <w:ins w:id="658" w:author="Hardik Malhotra" w:date="2023-02-24T18:26:00Z">
        <w:r w:rsidRPr="00646913">
          <w:rPr>
            <w:rFonts w:ascii="Arial" w:hAnsi="Arial" w:cs="Arial"/>
            <w:sz w:val="20"/>
            <w:szCs w:val="20"/>
            <w:lang w:val="en-US"/>
          </w:rPr>
          <w:t xml:space="preserve">Ammonium Nitrate </w:t>
        </w:r>
        <w:proofErr w:type="spellStart"/>
        <w:r w:rsidRPr="00646913">
          <w:rPr>
            <w:rFonts w:ascii="Arial" w:hAnsi="Arial" w:cs="Arial"/>
            <w:sz w:val="20"/>
            <w:szCs w:val="20"/>
            <w:lang w:val="en-US"/>
          </w:rPr>
          <w:t>prill</w:t>
        </w:r>
        <w:proofErr w:type="spellEnd"/>
        <w:r w:rsidRPr="00646913">
          <w:rPr>
            <w:rFonts w:ascii="Arial" w:hAnsi="Arial" w:cs="Arial"/>
            <w:sz w:val="20"/>
            <w:szCs w:val="20"/>
            <w:lang w:val="en-US"/>
          </w:rPr>
          <w:t xml:space="preserve"> are stored in the silos (</w:t>
        </w:r>
        <w:proofErr w:type="spellStart"/>
        <w:r w:rsidRPr="00646913">
          <w:rPr>
            <w:rFonts w:ascii="Arial" w:hAnsi="Arial" w:cs="Arial"/>
            <w:sz w:val="20"/>
            <w:szCs w:val="20"/>
            <w:lang w:val="en-US"/>
          </w:rPr>
          <w:t>prill</w:t>
        </w:r>
        <w:proofErr w:type="spellEnd"/>
        <w:r w:rsidRPr="00646913">
          <w:rPr>
            <w:rFonts w:ascii="Arial" w:hAnsi="Arial" w:cs="Arial"/>
            <w:sz w:val="20"/>
            <w:szCs w:val="20"/>
            <w:lang w:val="en-US"/>
          </w:rPr>
          <w:t xml:space="preserve"> co</w:t>
        </w:r>
      </w:ins>
      <w:ins w:id="659" w:author="Hardik Malhotra" w:date="2023-02-24T18:32:00Z">
        <w:r w:rsidR="00CA42E9">
          <w:rPr>
            <w:rFonts w:ascii="Arial" w:hAnsi="Arial" w:cs="Arial"/>
            <w:sz w:val="20"/>
            <w:szCs w:val="20"/>
            <w:lang w:val="en-US"/>
          </w:rPr>
          <w:t>o</w:t>
        </w:r>
      </w:ins>
      <w:ins w:id="660" w:author="Hardik Malhotra" w:date="2023-02-24T18:26:00Z">
        <w:r w:rsidRPr="00646913">
          <w:rPr>
            <w:rFonts w:ascii="Arial" w:hAnsi="Arial" w:cs="Arial"/>
            <w:sz w:val="20"/>
            <w:szCs w:val="20"/>
            <w:lang w:val="en-US"/>
          </w:rPr>
          <w:t>ling systems) before they are sent to bagging plant for bagging. Silos are temperature controlled and equipped with ventilation systems, cooling systems, instrument air system, etc.</w:t>
        </w:r>
      </w:ins>
    </w:p>
    <w:p w14:paraId="297A8B99" w14:textId="01F0691C" w:rsidR="003D36A4" w:rsidRPr="003D36A4" w:rsidRDefault="003D36A4">
      <w:pPr>
        <w:pStyle w:val="ListParagraph"/>
        <w:numPr>
          <w:ilvl w:val="0"/>
          <w:numId w:val="47"/>
        </w:numPr>
        <w:spacing w:line="360" w:lineRule="auto"/>
        <w:rPr>
          <w:ins w:id="661" w:author="Hardik Malhotra" w:date="2023-02-24T18:26:00Z"/>
          <w:rFonts w:ascii="Arial" w:hAnsi="Arial" w:cs="Arial"/>
          <w:sz w:val="20"/>
          <w:szCs w:val="20"/>
          <w:lang w:val="en-US"/>
          <w:rPrChange w:id="662" w:author="Hardik Malhotra" w:date="2023-02-24T18:30:00Z">
            <w:rPr>
              <w:ins w:id="663" w:author="Hardik Malhotra" w:date="2023-02-24T18:26:00Z"/>
              <w:rFonts w:ascii="Arial" w:hAnsi="Arial" w:cs="Arial"/>
              <w:b/>
              <w:bCs/>
              <w:sz w:val="20"/>
              <w:szCs w:val="20"/>
              <w:lang w:val="en-US"/>
            </w:rPr>
          </w:rPrChange>
        </w:rPr>
        <w:pPrChange w:id="664" w:author="Hardik Malhotra" w:date="2023-02-24T18:28:00Z">
          <w:pPr>
            <w:pStyle w:val="ListParagraph"/>
            <w:numPr>
              <w:numId w:val="84"/>
            </w:numPr>
            <w:spacing w:line="360" w:lineRule="auto"/>
            <w:ind w:hanging="360"/>
          </w:pPr>
        </w:pPrChange>
      </w:pPr>
      <w:ins w:id="665" w:author="Hardik Malhotra" w:date="2023-02-24T18:26:00Z">
        <w:r w:rsidRPr="003D36A4">
          <w:rPr>
            <w:rFonts w:ascii="Arial" w:hAnsi="Arial" w:cs="Arial"/>
            <w:sz w:val="20"/>
            <w:szCs w:val="20"/>
            <w:lang w:val="en-US"/>
            <w:rPrChange w:id="666" w:author="Hardik Malhotra" w:date="2023-02-24T18:30:00Z">
              <w:rPr>
                <w:rFonts w:ascii="Arial" w:hAnsi="Arial" w:cs="Arial"/>
                <w:b/>
                <w:bCs/>
                <w:sz w:val="20"/>
                <w:szCs w:val="20"/>
                <w:lang w:val="en-US"/>
              </w:rPr>
            </w:rPrChange>
          </w:rPr>
          <w:t>Product Handling &amp; Bagging</w:t>
        </w:r>
      </w:ins>
    </w:p>
    <w:p w14:paraId="5D4A2F7E" w14:textId="77777777" w:rsidR="003D36A4" w:rsidRPr="006E0BC2" w:rsidRDefault="003D36A4" w:rsidP="003D36A4">
      <w:pPr>
        <w:ind w:left="720"/>
        <w:jc w:val="left"/>
        <w:rPr>
          <w:ins w:id="667" w:author="Hardik Malhotra" w:date="2023-02-24T18:26:00Z"/>
          <w:rFonts w:ascii="Arial" w:hAnsi="Arial" w:cs="Arial"/>
          <w:sz w:val="20"/>
          <w:szCs w:val="20"/>
          <w:lang w:val="en-US"/>
        </w:rPr>
      </w:pPr>
      <w:ins w:id="668" w:author="Hardik Malhotra" w:date="2023-02-24T18:26:00Z">
        <w:r w:rsidRPr="006E0BC2">
          <w:rPr>
            <w:rFonts w:ascii="Arial" w:hAnsi="Arial" w:cs="Arial"/>
            <w:sz w:val="20"/>
            <w:szCs w:val="20"/>
            <w:lang w:val="en-US"/>
          </w:rPr>
          <w:t xml:space="preserve">The coated/uncoated </w:t>
        </w:r>
        <w:proofErr w:type="spellStart"/>
        <w:r w:rsidRPr="006E0BC2">
          <w:rPr>
            <w:rFonts w:ascii="Arial" w:hAnsi="Arial" w:cs="Arial"/>
            <w:sz w:val="20"/>
            <w:szCs w:val="20"/>
            <w:lang w:val="en-US"/>
          </w:rPr>
          <w:t>prill</w:t>
        </w:r>
        <w:proofErr w:type="spellEnd"/>
        <w:r w:rsidRPr="006E0BC2">
          <w:rPr>
            <w:rFonts w:ascii="Arial" w:hAnsi="Arial" w:cs="Arial"/>
            <w:sz w:val="20"/>
            <w:szCs w:val="20"/>
            <w:lang w:val="en-US"/>
          </w:rPr>
          <w:t xml:space="preserve"> are sent to the bin/hopper in the Bagging Plant, where they are packed</w:t>
        </w:r>
        <w:r>
          <w:rPr>
            <w:rFonts w:ascii="Arial" w:hAnsi="Arial" w:cs="Arial"/>
            <w:sz w:val="20"/>
            <w:szCs w:val="20"/>
            <w:lang w:val="en-US"/>
          </w:rPr>
          <w:t xml:space="preserve"> </w:t>
        </w:r>
        <w:r w:rsidRPr="006E0BC2">
          <w:rPr>
            <w:rFonts w:ascii="Arial" w:hAnsi="Arial" w:cs="Arial"/>
            <w:sz w:val="20"/>
            <w:szCs w:val="20"/>
            <w:lang w:val="en-US"/>
          </w:rPr>
          <w:t xml:space="preserve">in HDPE bags. </w:t>
        </w:r>
        <w:r w:rsidRPr="006E0BC2">
          <w:rPr>
            <w:rFonts w:ascii="Arial" w:hAnsi="Arial" w:cs="Arial"/>
            <w:sz w:val="20"/>
            <w:szCs w:val="20"/>
            <w:lang w:val="en-US"/>
          </w:rPr>
          <w:br/>
          <w:t xml:space="preserve">Automatic bagging machines are installed to bag entire production in different packing sizes. </w:t>
        </w:r>
      </w:ins>
    </w:p>
    <w:p w14:paraId="418D0121" w14:textId="019E06CC" w:rsidR="003D36A4" w:rsidRPr="006E0BC2" w:rsidRDefault="003D36A4">
      <w:pPr>
        <w:ind w:left="720"/>
        <w:jc w:val="left"/>
        <w:rPr>
          <w:ins w:id="669" w:author="Hardik Malhotra" w:date="2023-02-24T18:26:00Z"/>
          <w:rFonts w:ascii="Arial" w:hAnsi="Arial" w:cs="Arial"/>
          <w:sz w:val="20"/>
          <w:szCs w:val="20"/>
          <w:lang w:val="en-US"/>
        </w:rPr>
        <w:pPrChange w:id="670" w:author="Hardik Malhotra" w:date="2023-02-24T18:27:00Z">
          <w:pPr>
            <w:ind w:left="720"/>
          </w:pPr>
        </w:pPrChange>
      </w:pPr>
      <w:ins w:id="671" w:author="Hardik Malhotra" w:date="2023-02-24T18:26:00Z">
        <w:r>
          <w:rPr>
            <w:rFonts w:ascii="Arial" w:hAnsi="Arial" w:cs="Arial"/>
            <w:sz w:val="20"/>
            <w:szCs w:val="20"/>
            <w:lang w:val="en-US"/>
          </w:rPr>
          <w:t xml:space="preserve">Bagging is not a continuous process. </w:t>
        </w:r>
      </w:ins>
    </w:p>
    <w:p w14:paraId="59711DAA" w14:textId="367AA259" w:rsidR="003D36A4" w:rsidRPr="003D36A4" w:rsidRDefault="003D36A4">
      <w:pPr>
        <w:pStyle w:val="ListParagraph"/>
        <w:numPr>
          <w:ilvl w:val="0"/>
          <w:numId w:val="47"/>
        </w:numPr>
        <w:spacing w:line="360" w:lineRule="auto"/>
        <w:rPr>
          <w:ins w:id="672" w:author="Hardik Malhotra" w:date="2023-02-24T18:26:00Z"/>
          <w:rFonts w:ascii="Arial" w:hAnsi="Arial" w:cs="Arial"/>
          <w:sz w:val="20"/>
          <w:szCs w:val="20"/>
          <w:lang w:val="en-US"/>
          <w:rPrChange w:id="673" w:author="Hardik Malhotra" w:date="2023-02-24T18:30:00Z">
            <w:rPr>
              <w:ins w:id="674" w:author="Hardik Malhotra" w:date="2023-02-24T18:26:00Z"/>
              <w:rFonts w:ascii="Arial" w:hAnsi="Arial" w:cs="Arial"/>
              <w:b/>
              <w:bCs/>
              <w:sz w:val="20"/>
              <w:szCs w:val="20"/>
              <w:lang w:val="en-US"/>
            </w:rPr>
          </w:rPrChange>
        </w:rPr>
        <w:pPrChange w:id="675" w:author="Hardik Malhotra" w:date="2023-02-24T18:28:00Z">
          <w:pPr>
            <w:pStyle w:val="ListParagraph"/>
            <w:numPr>
              <w:numId w:val="84"/>
            </w:numPr>
            <w:spacing w:line="360" w:lineRule="auto"/>
            <w:ind w:hanging="360"/>
          </w:pPr>
        </w:pPrChange>
      </w:pPr>
      <w:ins w:id="676" w:author="Hardik Malhotra" w:date="2023-02-24T18:26:00Z">
        <w:r w:rsidRPr="003D36A4">
          <w:rPr>
            <w:rFonts w:ascii="Arial" w:hAnsi="Arial" w:cs="Arial"/>
            <w:sz w:val="20"/>
            <w:szCs w:val="20"/>
            <w:lang w:val="en-US"/>
            <w:rPrChange w:id="677" w:author="Hardik Malhotra" w:date="2023-02-24T18:30:00Z">
              <w:rPr>
                <w:rFonts w:ascii="Arial" w:hAnsi="Arial" w:cs="Arial"/>
                <w:b/>
                <w:bCs/>
                <w:sz w:val="20"/>
                <w:szCs w:val="20"/>
                <w:lang w:val="en-US"/>
              </w:rPr>
            </w:rPrChange>
          </w:rPr>
          <w:t>Bagged Storage &amp; Dispatch</w:t>
        </w:r>
      </w:ins>
    </w:p>
    <w:p w14:paraId="638BE8F5" w14:textId="77777777" w:rsidR="003D36A4" w:rsidRPr="006E0BC2" w:rsidRDefault="003D36A4" w:rsidP="003D36A4">
      <w:pPr>
        <w:pStyle w:val="ListParagraph"/>
        <w:spacing w:line="360" w:lineRule="auto"/>
        <w:rPr>
          <w:ins w:id="678" w:author="Hardik Malhotra" w:date="2023-02-24T18:26:00Z"/>
          <w:rFonts w:ascii="Arial" w:hAnsi="Arial" w:cs="Arial"/>
          <w:sz w:val="20"/>
          <w:szCs w:val="20"/>
          <w:lang w:val="en-US"/>
        </w:rPr>
      </w:pPr>
      <w:ins w:id="679" w:author="Hardik Malhotra" w:date="2023-02-24T18:26:00Z">
        <w:r w:rsidRPr="006E0BC2">
          <w:rPr>
            <w:rFonts w:ascii="Arial" w:hAnsi="Arial" w:cs="Arial"/>
            <w:sz w:val="20"/>
            <w:szCs w:val="20"/>
            <w:lang w:val="en-US"/>
          </w:rPr>
          <w:t xml:space="preserve">Two portable type truck loaders are available to load AN bag on trucks. </w:t>
        </w:r>
      </w:ins>
    </w:p>
    <w:p w14:paraId="670AF5F6" w14:textId="55CAC7E6" w:rsidR="003D36A4" w:rsidRPr="006E0BC2" w:rsidRDefault="003D36A4">
      <w:pPr>
        <w:pStyle w:val="ListParagraph"/>
        <w:spacing w:line="360" w:lineRule="auto"/>
        <w:rPr>
          <w:ins w:id="680" w:author="Hardik Malhotra" w:date="2023-02-24T18:26:00Z"/>
          <w:rFonts w:ascii="Arial" w:hAnsi="Arial" w:cs="Arial"/>
          <w:sz w:val="20"/>
          <w:szCs w:val="20"/>
          <w:lang w:val="en-US"/>
        </w:rPr>
        <w:pPrChange w:id="681" w:author="Hardik Malhotra" w:date="2023-02-24T18:27:00Z">
          <w:pPr>
            <w:ind w:left="720"/>
          </w:pPr>
        </w:pPrChange>
      </w:pPr>
      <w:bookmarkStart w:id="682" w:name="_Hlk124239701"/>
      <w:ins w:id="683" w:author="Hardik Malhotra" w:date="2023-02-24T18:26:00Z">
        <w:r w:rsidRPr="006E0BC2">
          <w:rPr>
            <w:rFonts w:ascii="Arial" w:hAnsi="Arial" w:cs="Arial"/>
            <w:sz w:val="20"/>
            <w:szCs w:val="20"/>
            <w:lang w:val="en-US"/>
          </w:rPr>
          <w:t>Storage area equivalent to storing 5 days of final production capacity is created to store product in case of non-availability of trucks.</w:t>
        </w:r>
        <w:bookmarkEnd w:id="682"/>
      </w:ins>
    </w:p>
    <w:p w14:paraId="2A8AC40C" w14:textId="38D541AE" w:rsidR="003D36A4" w:rsidRPr="003D36A4" w:rsidRDefault="003D36A4">
      <w:pPr>
        <w:pStyle w:val="ListParagraph"/>
        <w:numPr>
          <w:ilvl w:val="0"/>
          <w:numId w:val="47"/>
        </w:numPr>
        <w:spacing w:line="360" w:lineRule="auto"/>
        <w:rPr>
          <w:ins w:id="684" w:author="Hardik Malhotra" w:date="2023-02-24T18:26:00Z"/>
          <w:rFonts w:ascii="Arial" w:hAnsi="Arial" w:cs="Arial"/>
          <w:sz w:val="20"/>
          <w:szCs w:val="20"/>
          <w:lang w:val="en-US"/>
          <w:rPrChange w:id="685" w:author="Hardik Malhotra" w:date="2023-02-24T18:30:00Z">
            <w:rPr>
              <w:ins w:id="686" w:author="Hardik Malhotra" w:date="2023-02-24T18:26:00Z"/>
              <w:rFonts w:ascii="Arial" w:hAnsi="Arial" w:cs="Arial"/>
              <w:b/>
              <w:bCs/>
              <w:sz w:val="20"/>
              <w:szCs w:val="20"/>
              <w:lang w:val="en-US"/>
            </w:rPr>
          </w:rPrChange>
        </w:rPr>
        <w:pPrChange w:id="687" w:author="Hardik Malhotra" w:date="2023-02-24T18:28:00Z">
          <w:pPr>
            <w:pStyle w:val="ListParagraph"/>
            <w:numPr>
              <w:numId w:val="84"/>
            </w:numPr>
            <w:spacing w:line="360" w:lineRule="auto"/>
            <w:ind w:hanging="360"/>
          </w:pPr>
        </w:pPrChange>
      </w:pPr>
      <w:ins w:id="688" w:author="Hardik Malhotra" w:date="2023-02-24T18:26:00Z">
        <w:r w:rsidRPr="003D36A4">
          <w:rPr>
            <w:rFonts w:ascii="Arial" w:hAnsi="Arial" w:cs="Arial"/>
            <w:sz w:val="20"/>
            <w:szCs w:val="20"/>
            <w:lang w:val="en-US"/>
            <w:rPrChange w:id="689" w:author="Hardik Malhotra" w:date="2023-02-24T18:30:00Z">
              <w:rPr>
                <w:rFonts w:ascii="Arial" w:hAnsi="Arial" w:cs="Arial"/>
                <w:b/>
                <w:bCs/>
                <w:sz w:val="20"/>
                <w:szCs w:val="20"/>
                <w:lang w:val="en-US"/>
              </w:rPr>
            </w:rPrChange>
          </w:rPr>
          <w:t>AN Melt Dispatch</w:t>
        </w:r>
      </w:ins>
    </w:p>
    <w:p w14:paraId="5A7AF43E" w14:textId="385F827C" w:rsidR="003D36A4" w:rsidRPr="003D36A4" w:rsidRDefault="003D36A4">
      <w:pPr>
        <w:pStyle w:val="ListParagraph"/>
        <w:spacing w:line="360" w:lineRule="auto"/>
        <w:rPr>
          <w:rFonts w:ascii="Arial" w:hAnsi="Arial" w:cs="Arial"/>
          <w:sz w:val="20"/>
          <w:szCs w:val="20"/>
          <w:lang w:val="en-US"/>
          <w:rPrChange w:id="690" w:author="Hardik Malhotra" w:date="2023-02-24T18:27:00Z">
            <w:rPr>
              <w:lang w:val="en-US"/>
            </w:rPr>
          </w:rPrChange>
        </w:rPr>
        <w:pPrChange w:id="691" w:author="Hardik Malhotra" w:date="2023-02-24T18:27:00Z">
          <w:pPr>
            <w:pStyle w:val="ListParagraph"/>
            <w:numPr>
              <w:numId w:val="47"/>
            </w:numPr>
            <w:spacing w:line="360" w:lineRule="auto"/>
            <w:ind w:hanging="360"/>
          </w:pPr>
        </w:pPrChange>
      </w:pPr>
      <w:ins w:id="692" w:author="Hardik Malhotra" w:date="2023-02-24T18:26:00Z">
        <w:r w:rsidRPr="006E0BC2">
          <w:rPr>
            <w:rFonts w:ascii="Arial" w:hAnsi="Arial" w:cs="Arial"/>
            <w:sz w:val="20"/>
            <w:szCs w:val="20"/>
            <w:lang w:val="en-US"/>
          </w:rPr>
          <w:t xml:space="preserve">Loading bays for tankers are installed to provide proper dispatch of AN Melt. Facilities are also built with </w:t>
        </w:r>
      </w:ins>
      <w:ins w:id="693" w:author="Hardik Malhotra" w:date="2023-02-24T18:30:00Z">
        <w:r w:rsidRPr="006E0BC2">
          <w:rPr>
            <w:rFonts w:ascii="Arial" w:hAnsi="Arial" w:cs="Arial"/>
            <w:sz w:val="20"/>
            <w:szCs w:val="20"/>
            <w:lang w:val="en-US"/>
          </w:rPr>
          <w:t>blast-proof</w:t>
        </w:r>
      </w:ins>
      <w:ins w:id="694" w:author="Hardik Malhotra" w:date="2023-02-24T18:26:00Z">
        <w:r w:rsidRPr="006E0BC2">
          <w:rPr>
            <w:rFonts w:ascii="Arial" w:hAnsi="Arial" w:cs="Arial"/>
            <w:sz w:val="20"/>
            <w:szCs w:val="20"/>
            <w:lang w:val="en-US"/>
          </w:rPr>
          <w:t xml:space="preserve"> </w:t>
        </w:r>
      </w:ins>
      <w:ins w:id="695" w:author="Hardik Malhotra" w:date="2023-02-24T18:28:00Z">
        <w:r w:rsidRPr="006E0BC2">
          <w:rPr>
            <w:rFonts w:ascii="Arial" w:hAnsi="Arial" w:cs="Arial"/>
            <w:sz w:val="20"/>
            <w:szCs w:val="20"/>
            <w:lang w:val="en-US"/>
          </w:rPr>
          <w:t>walls</w:t>
        </w:r>
      </w:ins>
      <w:ins w:id="696" w:author="Hardik Malhotra" w:date="2023-02-24T18:26:00Z">
        <w:r w:rsidRPr="006E0BC2">
          <w:rPr>
            <w:rFonts w:ascii="Arial" w:hAnsi="Arial" w:cs="Arial"/>
            <w:sz w:val="20"/>
            <w:szCs w:val="20"/>
            <w:lang w:val="en-US"/>
          </w:rPr>
          <w:t xml:space="preserve">. </w:t>
        </w:r>
      </w:ins>
    </w:p>
    <w:p w14:paraId="7F941A3D" w14:textId="77777777" w:rsidR="006F66E0" w:rsidRPr="00B75869" w:rsidRDefault="006F66E0" w:rsidP="00A405A2">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6FBF9ADB" w14:textId="77777777" w:rsidR="004E0916" w:rsidRDefault="004E0916" w:rsidP="00A72EAF">
      <w:pPr>
        <w:rPr>
          <w:rFonts w:ascii="Arial" w:hAnsi="Arial" w:cs="Arial"/>
          <w:sz w:val="20"/>
          <w:szCs w:val="20"/>
          <w:lang w:val="en-US"/>
        </w:rPr>
      </w:pPr>
      <w:r w:rsidRPr="004E0916">
        <w:rPr>
          <w:rFonts w:ascii="Arial" w:hAnsi="Arial" w:cs="Arial"/>
          <w:sz w:val="20"/>
          <w:szCs w:val="20"/>
          <w:lang w:val="en-US"/>
        </w:rPr>
        <w:t xml:space="preserve">When the plant is </w:t>
      </w:r>
      <w:r w:rsidR="00A405A2" w:rsidRPr="004E0916">
        <w:rPr>
          <w:rFonts w:ascii="Arial" w:hAnsi="Arial" w:cs="Arial"/>
          <w:sz w:val="20"/>
          <w:szCs w:val="20"/>
          <w:lang w:val="en-US"/>
        </w:rPr>
        <w:t>operated.</w:t>
      </w:r>
      <w:r w:rsidR="00A405A2">
        <w:rPr>
          <w:rFonts w:ascii="Arial" w:hAnsi="Arial" w:cs="Arial"/>
          <w:sz w:val="20"/>
          <w:szCs w:val="20"/>
          <w:lang w:val="en-US"/>
        </w:rPr>
        <w:t xml:space="preserve"> it</w:t>
      </w:r>
      <w:r w:rsidRPr="004E0916">
        <w:rPr>
          <w:rFonts w:ascii="Arial" w:hAnsi="Arial" w:cs="Arial"/>
          <w:sz w:val="20"/>
          <w:szCs w:val="20"/>
          <w:lang w:val="en-US"/>
        </w:rPr>
        <w:t xml:space="preserve"> will consume the following quantities of raw materials and utilities per metric ton of nitric acid (100% basis) produced.</w:t>
      </w:r>
    </w:p>
    <w:p w14:paraId="24A4B7C6" w14:textId="77777777"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Look w:val="04A0" w:firstRow="1" w:lastRow="0" w:firstColumn="1" w:lastColumn="0" w:noHBand="0" w:noVBand="1"/>
      </w:tblPr>
      <w:tblGrid>
        <w:gridCol w:w="4508"/>
        <w:gridCol w:w="4508"/>
      </w:tblGrid>
      <w:tr w:rsidR="00EC498D" w14:paraId="22A2AFDC" w14:textId="77777777" w:rsidTr="00DC27D8">
        <w:tc>
          <w:tcPr>
            <w:tcW w:w="4508" w:type="dxa"/>
          </w:tcPr>
          <w:p w14:paraId="5E2AF647"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3136E958" w14:textId="77777777"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12B5C07C" w14:textId="77777777" w:rsidTr="00DC27D8">
        <w:tc>
          <w:tcPr>
            <w:tcW w:w="4508" w:type="dxa"/>
          </w:tcPr>
          <w:p w14:paraId="56414B0F"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21E96ADF" w14:textId="77777777"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3C6BCCA0" w14:textId="77777777" w:rsidTr="00DC27D8">
        <w:tc>
          <w:tcPr>
            <w:tcW w:w="4508" w:type="dxa"/>
          </w:tcPr>
          <w:p w14:paraId="61A615DC"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3BA17755"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5A82C668" w14:textId="77777777" w:rsidTr="00DC27D8">
        <w:tc>
          <w:tcPr>
            <w:tcW w:w="4508" w:type="dxa"/>
          </w:tcPr>
          <w:p w14:paraId="0E95DA50"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5E4EDC8"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0FD4F8B7" w14:textId="77777777" w:rsidTr="00DC27D8">
        <w:tc>
          <w:tcPr>
            <w:tcW w:w="4508" w:type="dxa"/>
          </w:tcPr>
          <w:p w14:paraId="660258D3"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031676B7"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754123A3" w14:textId="77777777" w:rsidTr="00DC27D8">
        <w:tc>
          <w:tcPr>
            <w:tcW w:w="4508" w:type="dxa"/>
          </w:tcPr>
          <w:p w14:paraId="78563ABA"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F17F5E5"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441400CA" w14:textId="77777777" w:rsidTr="00DC27D8">
        <w:tc>
          <w:tcPr>
            <w:tcW w:w="4508" w:type="dxa"/>
          </w:tcPr>
          <w:p w14:paraId="5F010F10"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lastRenderedPageBreak/>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46ABB38D"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74C7278" w14:textId="77777777" w:rsidTr="00DC27D8">
        <w:tc>
          <w:tcPr>
            <w:tcW w:w="4508" w:type="dxa"/>
          </w:tcPr>
          <w:p w14:paraId="4E6F13AF" w14:textId="7777777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652F34C"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3963792F" w14:textId="77777777" w:rsidTr="00DC27D8">
        <w:tc>
          <w:tcPr>
            <w:tcW w:w="4508" w:type="dxa"/>
          </w:tcPr>
          <w:p w14:paraId="1AD0207D" w14:textId="77777777"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3D7B2C68" w14:textId="7777777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382CCD07" w14:textId="77777777"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29C24DED" w14:textId="77777777" w:rsidR="004E0916" w:rsidRPr="005C2374" w:rsidRDefault="00C44342" w:rsidP="00E87121">
      <w:pPr>
        <w:spacing w:line="240" w:lineRule="auto"/>
        <w:rPr>
          <w:rFonts w:ascii="Arial" w:hAnsi="Arial" w:cs="Arial"/>
          <w:b/>
          <w:bCs/>
          <w:i/>
          <w:iCs/>
          <w:sz w:val="20"/>
          <w:szCs w:val="20"/>
          <w:lang w:val="en-US"/>
        </w:rPr>
      </w:pPr>
      <w:r w:rsidRPr="005C2374">
        <w:rPr>
          <w:rFonts w:ascii="Arial" w:hAnsi="Arial" w:cs="Arial"/>
          <w:b/>
          <w:bCs/>
          <w:i/>
          <w:iCs/>
          <w:sz w:val="20"/>
          <w:szCs w:val="20"/>
          <w:lang w:val="en-US"/>
        </w:rPr>
        <w:t>Notes:</w:t>
      </w:r>
    </w:p>
    <w:p w14:paraId="1E344269"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55E46A4B"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 xml:space="preserve">Makeup feedwater to be of suitable quality to permit 1% blowdown while generating 4100 </w:t>
      </w:r>
      <w:proofErr w:type="spellStart"/>
      <w:r w:rsidRPr="005C2374">
        <w:rPr>
          <w:rFonts w:ascii="Arial" w:hAnsi="Arial" w:cs="Arial"/>
          <w:i/>
          <w:iCs/>
          <w:sz w:val="20"/>
          <w:szCs w:val="20"/>
          <w:lang w:val="en-US"/>
        </w:rPr>
        <w:t>kPag</w:t>
      </w:r>
      <w:proofErr w:type="spellEnd"/>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36CEA945" w14:textId="77777777"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314096BB" w14:textId="77777777" w:rsidR="000701B2" w:rsidRDefault="00DC27D8" w:rsidP="00E87121">
      <w:pPr>
        <w:spacing w:line="240" w:lineRule="auto"/>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15E35589" w14:textId="77777777" w:rsidR="008A621C" w:rsidRPr="00A405A2" w:rsidRDefault="008A621C" w:rsidP="00A405A2">
      <w:pPr>
        <w:shd w:val="clear" w:color="auto" w:fill="000000" w:themeFill="text1"/>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4D5514D4" w14:textId="77777777"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540CDB5C" w14:textId="77777777"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C484A2B" w14:textId="77777777"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4C51FCC2" w14:textId="77777777"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005A6D9B" w14:textId="77777777" w:rsidR="008A621C" w:rsidRDefault="008A621C" w:rsidP="00A405A2">
      <w:pPr>
        <w:ind w:left="360" w:firstLine="30"/>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r w:rsidR="00A405A2">
        <w:rPr>
          <w:rFonts w:ascii="Arial" w:hAnsi="Arial" w:cs="Arial"/>
          <w:sz w:val="20"/>
          <w:szCs w:val="20"/>
          <w:lang w:val="en-US"/>
        </w:rPr>
        <w:t xml:space="preserve">: </w:t>
      </w: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282B7F98" w14:textId="77777777" w:rsidR="008A621C" w:rsidRDefault="008A621C" w:rsidP="00A405A2">
      <w:pPr>
        <w:ind w:left="360" w:firstLine="90"/>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r w:rsidR="00A405A2">
        <w:rPr>
          <w:rFonts w:ascii="Arial" w:hAnsi="Arial" w:cs="Arial"/>
          <w:sz w:val="20"/>
          <w:szCs w:val="20"/>
          <w:lang w:val="en-US"/>
        </w:rPr>
        <w:t xml:space="preserve">: </w:t>
      </w: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27CAAB1C" w14:textId="77777777" w:rsidR="005C52F9" w:rsidRDefault="005C52F9" w:rsidP="00A405A2">
      <w:pPr>
        <w:ind w:left="360" w:firstLine="30"/>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r w:rsidR="00A405A2">
        <w:rPr>
          <w:rFonts w:ascii="Arial" w:hAnsi="Arial" w:cs="Arial"/>
          <w:sz w:val="20"/>
          <w:szCs w:val="20"/>
          <w:lang w:val="en-US"/>
        </w:rPr>
        <w:t xml:space="preserve">: </w:t>
      </w: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25131E93" w14:textId="77777777"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w:t>
      </w:r>
      <w:r w:rsidR="00C77345">
        <w:rPr>
          <w:rFonts w:ascii="Arial" w:hAnsi="Arial" w:cs="Arial"/>
          <w:sz w:val="20"/>
          <w:szCs w:val="20"/>
          <w:lang w:val="en-US"/>
        </w:rPr>
        <w:t xml:space="preserve">the </w:t>
      </w:r>
      <w:r w:rsidR="00F11DD8" w:rsidRPr="00F11DD8">
        <w:rPr>
          <w:rFonts w:ascii="Arial" w:hAnsi="Arial" w:cs="Arial"/>
          <w:sz w:val="20"/>
          <w:szCs w:val="20"/>
          <w:lang w:val="en-US"/>
        </w:rPr>
        <w:t xml:space="preserve">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6988B93A" w14:textId="77777777"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3D36DF61" w14:textId="77777777"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7D2468FF" w14:textId="7777777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lastRenderedPageBreak/>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78DCF9E4" w14:textId="77777777" w:rsidR="00F11DD8" w:rsidRDefault="00F11DD8" w:rsidP="00F11DD8">
      <w:pPr>
        <w:rPr>
          <w:rFonts w:ascii="Arial" w:hAnsi="Arial" w:cs="Arial"/>
          <w:b/>
          <w:bCs/>
          <w:sz w:val="20"/>
          <w:szCs w:val="20"/>
          <w:lang w:val="en-US"/>
        </w:rPr>
      </w:pPr>
      <w:r w:rsidRPr="00F11DD8">
        <w:rPr>
          <w:rFonts w:ascii="Arial" w:hAnsi="Arial" w:cs="Arial"/>
          <w:sz w:val="20"/>
          <w:szCs w:val="20"/>
          <w:lang w:val="en-US"/>
        </w:rPr>
        <w:t>High ammonia conversion efficiencies have been successfully demonstrated using the KBR-Weatherly catalyst basket design, which has been developed and tested over a long period of plant experience. All of the most recent platinum recovery gauze systems can be used with the basket design</w:t>
      </w:r>
      <w:r w:rsidRPr="00F11DD8">
        <w:rPr>
          <w:rFonts w:ascii="Arial" w:hAnsi="Arial" w:cs="Arial"/>
          <w:b/>
          <w:bCs/>
          <w:sz w:val="20"/>
          <w:szCs w:val="20"/>
          <w:lang w:val="en-US"/>
        </w:rPr>
        <w:t>.</w:t>
      </w:r>
    </w:p>
    <w:p w14:paraId="506B9863" w14:textId="77777777" w:rsidR="00F11DD8" w:rsidRDefault="00F11DD8" w:rsidP="00F11DD8">
      <w:pPr>
        <w:rPr>
          <w:rFonts w:ascii="Arial" w:hAnsi="Arial" w:cs="Arial"/>
          <w:sz w:val="20"/>
          <w:szCs w:val="20"/>
          <w:lang w:val="en-US"/>
        </w:rPr>
      </w:pPr>
      <w:r w:rsidRPr="00F11DD8">
        <w:rPr>
          <w:rFonts w:ascii="Arial" w:hAnsi="Arial" w:cs="Arial"/>
          <w:b/>
          <w:bCs/>
          <w:sz w:val="20"/>
          <w:szCs w:val="20"/>
          <w:lang w:val="en-US"/>
        </w:rPr>
        <w:t>Absorber Design</w:t>
      </w:r>
      <w:r w:rsidR="0078639B">
        <w:rPr>
          <w:rFonts w:ascii="Arial" w:hAnsi="Arial" w:cs="Arial"/>
          <w:sz w:val="20"/>
          <w:szCs w:val="20"/>
          <w:lang w:val="en-US"/>
        </w:rPr>
        <w:t xml:space="preserve">: </w:t>
      </w:r>
      <w:r w:rsidRPr="00F11DD8">
        <w:rPr>
          <w:rFonts w:ascii="Arial" w:hAnsi="Arial" w:cs="Arial"/>
          <w:sz w:val="20"/>
          <w:szCs w:val="20"/>
          <w:lang w:val="en-US"/>
        </w:rPr>
        <w:t xml:space="preserve">Bubble cap trays are used in the KBR-Weatherly standard nitric acid plant absorber design. In KBR-Weatherly nitric acid facilities less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 xml:space="preserve">, bubble cap tray absorbers had long been the norm. Sieve trays are more frequently utilized for facilities that produce more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w:t>
      </w:r>
    </w:p>
    <w:p w14:paraId="4AC1F1D8" w14:textId="77777777"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D67CA2E" w14:textId="77777777"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61C410F7" w14:textId="77777777"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39CBADCC" w14:textId="77777777"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55D72B52" w14:textId="77777777"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3AA5DC2E" w14:textId="77777777"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7FCA010" w14:textId="77777777"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 xml:space="preserve">Bypassing the converter and routing air to the tail gas system, which maintains mass flow through the expander and controls the plant pressure, is how a plant can be turned down. Since </w:t>
      </w:r>
      <w:r w:rsidR="00553CBE" w:rsidRPr="00553CBE">
        <w:rPr>
          <w:rFonts w:ascii="Arial" w:hAnsi="Arial" w:cs="Arial"/>
          <w:sz w:val="20"/>
          <w:szCs w:val="20"/>
          <w:lang w:val="en-US"/>
        </w:rPr>
        <w:lastRenderedPageBreak/>
        <w:t>pressure directly affects the absorber's ability to produce nitric acid, maintaining high plant pressure ensures that NOx abatement is effective even at decreased production rates. It is possible to reduce the design production rate by about 70%.</w:t>
      </w:r>
    </w:p>
    <w:p w14:paraId="01954701" w14:textId="77777777"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6D1A5E3" w14:textId="77777777" w:rsidR="00553CBE"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43D5DBF8" w14:textId="77777777" w:rsidR="00E72462"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DCS</w:t>
      </w:r>
    </w:p>
    <w:p w14:paraId="7E648A9D" w14:textId="77777777" w:rsidR="00B96E55" w:rsidRPr="00C77345" w:rsidRDefault="00B96E55" w:rsidP="00C77345">
      <w:pPr>
        <w:shd w:val="clear" w:color="auto" w:fill="000000" w:themeFill="text1"/>
        <w:rPr>
          <w:rFonts w:ascii="Arial" w:hAnsi="Arial" w:cs="Arial"/>
          <w:b/>
          <w:bCs/>
          <w:color w:val="FF0000"/>
          <w:sz w:val="20"/>
          <w:szCs w:val="20"/>
          <w:lang w:val="en-US"/>
        </w:rPr>
      </w:pPr>
      <w:r w:rsidRPr="00B96E55">
        <w:rPr>
          <w:rFonts w:ascii="Arial" w:hAnsi="Arial" w:cs="Arial"/>
          <w:b/>
          <w:bCs/>
          <w:sz w:val="20"/>
          <w:szCs w:val="20"/>
          <w:lang w:val="en-US"/>
        </w:rPr>
        <w:t xml:space="preserve">Energy Conservation Features for </w:t>
      </w:r>
      <w:r w:rsidR="001C4AE2" w:rsidRPr="00140FD3">
        <w:rPr>
          <w:rFonts w:ascii="Arial" w:hAnsi="Arial" w:cs="Arial"/>
          <w:b/>
          <w:bCs/>
          <w:sz w:val="20"/>
          <w:szCs w:val="20"/>
          <w:lang w:val="en-US"/>
        </w:rPr>
        <w:t>Nitric Acid Plant– Mono Pressure Technology</w:t>
      </w:r>
    </w:p>
    <w:p w14:paraId="72269AD9" w14:textId="77777777" w:rsidR="00B96E55" w:rsidRDefault="00B96E55" w:rsidP="00B96E55">
      <w:pPr>
        <w:rPr>
          <w:rFonts w:ascii="Arial" w:hAnsi="Arial" w:cs="Arial"/>
          <w:b/>
          <w:bCs/>
          <w:sz w:val="20"/>
          <w:szCs w:val="20"/>
          <w:lang w:val="en-US"/>
        </w:rPr>
      </w:pPr>
      <w:r w:rsidRPr="00B96E55">
        <w:rPr>
          <w:rFonts w:ascii="Arial" w:hAnsi="Arial" w:cs="Arial"/>
          <w:sz w:val="20"/>
          <w:szCs w:val="20"/>
          <w:lang w:val="en-US"/>
        </w:rPr>
        <w:t>The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4E0F73BD" w14:textId="77777777"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1D7EBB5" w14:textId="77777777"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oxidation heat created would not be accessible and would be lost to cooling water in the cooler condenser and absorber tower.</w:t>
      </w:r>
    </w:p>
    <w:p w14:paraId="137A54A0" w14:textId="7777777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570D37BE" w14:textId="77777777"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31206803" w14:textId="77777777"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to the plant battery limits. For supply to the steam tracer, auxiliary ammonia vaporizer/superheater, and steam tail gas preheater, low pressure steam at 345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 is imported</w:t>
      </w:r>
      <w:r w:rsidRPr="001B732B">
        <w:rPr>
          <w:rFonts w:ascii="Arial" w:hAnsi="Arial" w:cs="Arial"/>
          <w:b/>
          <w:bCs/>
          <w:sz w:val="20"/>
          <w:szCs w:val="20"/>
          <w:lang w:val="en-US"/>
        </w:rPr>
        <w:t>.</w:t>
      </w:r>
    </w:p>
    <w:p w14:paraId="43431BD3" w14:textId="77777777" w:rsidR="001B732B" w:rsidRDefault="001B732B" w:rsidP="00C77345">
      <w:pPr>
        <w:shd w:val="clear" w:color="auto" w:fill="000000" w:themeFill="text1"/>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08F343D" w14:textId="77777777" w:rsidR="00C77345" w:rsidRDefault="001B732B" w:rsidP="00C7734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10D3BFAF" w14:textId="77777777" w:rsidR="001B732B" w:rsidRPr="00C77345" w:rsidRDefault="001B732B" w:rsidP="00C77345">
      <w:pPr>
        <w:rPr>
          <w:rFonts w:ascii="Arial" w:hAnsi="Arial" w:cs="Arial"/>
          <w:sz w:val="20"/>
          <w:szCs w:val="20"/>
          <w:lang w:val="en-US"/>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266D66E8" w14:textId="77777777" w:rsidR="001B732B" w:rsidRPr="00E87121" w:rsidRDefault="001B732B" w:rsidP="001B732B">
      <w:pPr>
        <w:tabs>
          <w:tab w:val="left" w:pos="772"/>
          <w:tab w:val="left" w:pos="1255"/>
          <w:tab w:val="left" w:pos="1847"/>
          <w:tab w:val="left" w:pos="2466"/>
          <w:tab w:val="left" w:pos="3236"/>
          <w:tab w:val="left" w:pos="3614"/>
        </w:tabs>
        <w:spacing w:before="95"/>
        <w:ind w:right="2796"/>
        <w:jc w:val="center"/>
        <w:rPr>
          <w:rFonts w:ascii="Arial" w:hAnsi="Arial" w:cs="Arial"/>
          <w:sz w:val="20"/>
        </w:rPr>
      </w:pPr>
      <w:r w:rsidRPr="00E87121">
        <w:rPr>
          <w:rFonts w:ascii="Arial" w:hAnsi="Arial" w:cs="Arial"/>
          <w:position w:val="1"/>
          <w:sz w:val="20"/>
        </w:rPr>
        <w:t>4NH</w:t>
      </w:r>
      <w:r w:rsidRPr="00E87121">
        <w:rPr>
          <w:rFonts w:ascii="Arial" w:hAnsi="Arial" w:cs="Arial"/>
          <w:sz w:val="13"/>
        </w:rPr>
        <w:t>3</w:t>
      </w:r>
      <w:r w:rsidRPr="00E87121">
        <w:rPr>
          <w:rFonts w:ascii="Arial" w:hAnsi="Arial" w:cs="Arial"/>
          <w:sz w:val="13"/>
        </w:rPr>
        <w:tab/>
      </w:r>
      <w:r w:rsidRPr="00E87121">
        <w:rPr>
          <w:rFonts w:ascii="Arial" w:hAnsi="Arial" w:cs="Arial"/>
          <w:position w:val="1"/>
          <w:sz w:val="20"/>
        </w:rPr>
        <w:t>+</w:t>
      </w:r>
      <w:r w:rsidRPr="00E87121">
        <w:rPr>
          <w:rFonts w:ascii="Arial" w:hAnsi="Arial" w:cs="Arial"/>
          <w:position w:val="1"/>
          <w:sz w:val="20"/>
        </w:rPr>
        <w:tab/>
        <w:t>5O</w:t>
      </w:r>
      <w:r w:rsidRPr="00E87121">
        <w:rPr>
          <w:rFonts w:ascii="Arial" w:hAnsi="Arial" w:cs="Arial"/>
          <w:sz w:val="13"/>
        </w:rPr>
        <w:t>2</w:t>
      </w:r>
      <w:r w:rsidRPr="00E87121">
        <w:rPr>
          <w:rFonts w:ascii="Arial" w:hAnsi="Arial" w:cs="Arial"/>
          <w:sz w:val="13"/>
        </w:rPr>
        <w:tab/>
      </w:r>
      <w:r w:rsidR="00E87121">
        <w:rPr>
          <w:rFonts w:ascii="Wingdings" w:hAnsi="Wingdings"/>
          <w:position w:val="1"/>
        </w:rPr>
        <w:t></w:t>
      </w:r>
      <w:r w:rsidRPr="00E87121">
        <w:rPr>
          <w:rFonts w:ascii="Arial" w:hAnsi="Arial" w:cs="Arial"/>
          <w:position w:val="1"/>
          <w:sz w:val="20"/>
        </w:rPr>
        <w:tab/>
        <w:t>4NO</w:t>
      </w:r>
      <w:r w:rsidRPr="00E87121">
        <w:rPr>
          <w:rFonts w:ascii="Arial" w:hAnsi="Arial" w:cs="Arial"/>
          <w:position w:val="1"/>
          <w:sz w:val="20"/>
        </w:rPr>
        <w:tab/>
        <w:t>+</w:t>
      </w:r>
      <w:r w:rsidRPr="00E87121">
        <w:rPr>
          <w:rFonts w:ascii="Arial" w:hAnsi="Arial" w:cs="Arial"/>
          <w:position w:val="1"/>
          <w:sz w:val="20"/>
        </w:rPr>
        <w:tab/>
        <w:t>6H</w:t>
      </w:r>
      <w:r w:rsidRPr="00E87121">
        <w:rPr>
          <w:rFonts w:ascii="Arial" w:hAnsi="Arial" w:cs="Arial"/>
          <w:sz w:val="13"/>
        </w:rPr>
        <w:t>2</w:t>
      </w:r>
      <w:r w:rsidRPr="00E87121">
        <w:rPr>
          <w:rFonts w:ascii="Arial" w:hAnsi="Arial" w:cs="Arial"/>
          <w:position w:val="1"/>
          <w:sz w:val="20"/>
        </w:rPr>
        <w:t>O</w:t>
      </w:r>
    </w:p>
    <w:p w14:paraId="4E119873"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141264E2" w14:textId="77777777" w:rsidR="001B732B" w:rsidRPr="00C77345" w:rsidRDefault="001B732B" w:rsidP="00C77345">
      <w:pPr>
        <w:pStyle w:val="BodyText"/>
        <w:spacing w:before="10"/>
        <w:ind w:left="1481" w:right="2796"/>
        <w:jc w:val="center"/>
      </w:pPr>
      <w:r>
        <w:t>Oxide</w:t>
      </w:r>
    </w:p>
    <w:p w14:paraId="20B4FFE1" w14:textId="77777777"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r w:rsidR="00C77345" w:rsidRPr="001B732B">
        <w:rPr>
          <w:rFonts w:ascii="Arial" w:hAnsi="Arial" w:cs="Arial"/>
          <w:sz w:val="20"/>
          <w:szCs w:val="20"/>
          <w:lang w:val="en-US"/>
        </w:rPr>
        <w:t>a few</w:t>
      </w:r>
      <w:r w:rsidRPr="001B732B">
        <w:rPr>
          <w:rFonts w:ascii="Arial" w:hAnsi="Arial" w:cs="Arial"/>
          <w:sz w:val="20"/>
          <w:szCs w:val="20"/>
          <w:lang w:val="en-US"/>
        </w:rPr>
        <w:t xml:space="preserve"> heat exchangers to remove and recover the heat produced by Reaction No. 1.</w:t>
      </w:r>
    </w:p>
    <w:p w14:paraId="5AC9230B" w14:textId="77777777" w:rsidR="00191429" w:rsidRDefault="001B732B" w:rsidP="00191429">
      <w:pPr>
        <w:rPr>
          <w:rFonts w:ascii="Arial" w:hAnsi="Arial" w:cs="Arial"/>
          <w:sz w:val="20"/>
          <w:szCs w:val="20"/>
          <w:lang w:val="en-US"/>
        </w:rPr>
      </w:pPr>
      <w:r w:rsidRPr="001B732B">
        <w:rPr>
          <w:rFonts w:ascii="Arial" w:hAnsi="Arial" w:cs="Arial"/>
          <w:sz w:val="20"/>
          <w:szCs w:val="20"/>
          <w:lang w:val="en-US"/>
        </w:rPr>
        <w:lastRenderedPageBreak/>
        <w:t xml:space="preserve">Nitrogen dioxide is created </w:t>
      </w:r>
      <w:r w:rsidR="00C77345" w:rsidRPr="001B732B">
        <w:rPr>
          <w:rFonts w:ascii="Arial" w:hAnsi="Arial" w:cs="Arial"/>
          <w:sz w:val="20"/>
          <w:szCs w:val="20"/>
          <w:lang w:val="en-US"/>
        </w:rPr>
        <w:t>because of</w:t>
      </w:r>
      <w:r w:rsidRPr="001B732B">
        <w:rPr>
          <w:rFonts w:ascii="Arial" w:hAnsi="Arial" w:cs="Arial"/>
          <w:sz w:val="20"/>
          <w:szCs w:val="20"/>
          <w:lang w:val="en-US"/>
        </w:rPr>
        <w:t xml:space="preserve"> the nitric oxide combining with extra oxygen as the process gas is cooled via heat recovery.</w:t>
      </w:r>
    </w:p>
    <w:p w14:paraId="715241B2" w14:textId="77777777"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7BAF4EA9"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697" w:name="_Hlk115104690"/>
      <w:r>
        <w:rPr>
          <w:rFonts w:ascii="Wingdings" w:hAnsi="Wingdings"/>
          <w:position w:val="1"/>
        </w:rPr>
        <w:t></w:t>
      </w:r>
      <w:bookmarkEnd w:id="697"/>
      <w:r>
        <w:rPr>
          <w:rFonts w:ascii="Times New Roman" w:hAnsi="Times New Roman"/>
          <w:position w:val="1"/>
        </w:rPr>
        <w:tab/>
      </w:r>
      <w:r>
        <w:rPr>
          <w:position w:val="1"/>
        </w:rPr>
        <w:t>2NO</w:t>
      </w:r>
      <w:r>
        <w:rPr>
          <w:sz w:val="13"/>
        </w:rPr>
        <w:t>2</w:t>
      </w:r>
    </w:p>
    <w:p w14:paraId="0F69931F" w14:textId="77777777" w:rsidR="001B732B" w:rsidRDefault="001B732B" w:rsidP="001B732B">
      <w:pPr>
        <w:pStyle w:val="BodyText"/>
        <w:rPr>
          <w:sz w:val="23"/>
        </w:rPr>
      </w:pPr>
    </w:p>
    <w:p w14:paraId="603DCB20" w14:textId="77777777" w:rsidR="001B732B" w:rsidRDefault="001B732B" w:rsidP="001B732B">
      <w:pPr>
        <w:pStyle w:val="BodyText"/>
        <w:tabs>
          <w:tab w:val="left" w:pos="3282"/>
          <w:tab w:val="left" w:pos="4369"/>
        </w:tabs>
        <w:ind w:left="2269"/>
      </w:pPr>
      <w:r>
        <w:t>Nitric</w:t>
      </w:r>
      <w:r>
        <w:tab/>
        <w:t>Oxygen</w:t>
      </w:r>
      <w:r>
        <w:tab/>
        <w:t>Nitrogen</w:t>
      </w:r>
    </w:p>
    <w:p w14:paraId="3DA673AD" w14:textId="77777777" w:rsidR="001B732B" w:rsidRDefault="001B732B" w:rsidP="001B732B">
      <w:pPr>
        <w:pStyle w:val="BodyText"/>
        <w:tabs>
          <w:tab w:val="left" w:pos="4409"/>
        </w:tabs>
        <w:spacing w:before="10"/>
        <w:ind w:left="2269"/>
      </w:pPr>
      <w:r>
        <w:t>Oxide</w:t>
      </w:r>
      <w:r>
        <w:tab/>
        <w:t>Dioxide</w:t>
      </w:r>
    </w:p>
    <w:p w14:paraId="35B080A6"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4F44411D" w14:textId="7777777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0882C317" w14:textId="77777777"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1B82FCC2" w14:textId="77777777"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0B27692F"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68118130" w14:textId="77777777" w:rsidTr="008A475E">
        <w:trPr>
          <w:trHeight w:val="282"/>
        </w:trPr>
        <w:tc>
          <w:tcPr>
            <w:tcW w:w="1014" w:type="dxa"/>
          </w:tcPr>
          <w:p w14:paraId="01FAE73A" w14:textId="77777777" w:rsidR="00191429" w:rsidRPr="00191429" w:rsidRDefault="00191429" w:rsidP="008A475E">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11854390" w14:textId="77777777" w:rsidR="00191429" w:rsidRPr="00191429" w:rsidRDefault="00191429" w:rsidP="008A475E">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407D943A" w14:textId="77777777" w:rsidR="00191429" w:rsidRPr="00191429" w:rsidRDefault="00191429" w:rsidP="008A475E">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2CAC464B" w14:textId="77777777" w:rsidR="00191429" w:rsidRPr="00191429" w:rsidRDefault="00191429" w:rsidP="008A475E">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CF13388" w14:textId="77777777" w:rsidTr="008A475E">
        <w:trPr>
          <w:trHeight w:val="282"/>
        </w:trPr>
        <w:tc>
          <w:tcPr>
            <w:tcW w:w="1014" w:type="dxa"/>
          </w:tcPr>
          <w:p w14:paraId="0295F565" w14:textId="77777777" w:rsidR="00191429" w:rsidRPr="00191429" w:rsidRDefault="00191429" w:rsidP="008A475E">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4DF3C6D5" w14:textId="77777777" w:rsidR="00191429" w:rsidRPr="00191429" w:rsidRDefault="00191429" w:rsidP="008A475E">
            <w:pPr>
              <w:pStyle w:val="TableParagraph"/>
              <w:rPr>
                <w:rFonts w:ascii="Arial" w:hAnsi="Arial" w:cs="Arial"/>
                <w:sz w:val="20"/>
                <w:szCs w:val="20"/>
              </w:rPr>
            </w:pPr>
          </w:p>
        </w:tc>
        <w:tc>
          <w:tcPr>
            <w:tcW w:w="982" w:type="dxa"/>
          </w:tcPr>
          <w:p w14:paraId="1C1FBA7E" w14:textId="77777777" w:rsidR="00191429" w:rsidRPr="00191429" w:rsidRDefault="00191429" w:rsidP="008A475E">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0842277A" w14:textId="77777777" w:rsidR="00191429" w:rsidRPr="00191429" w:rsidRDefault="00191429" w:rsidP="008A475E">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7C52DBCB" w14:textId="77777777"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11C6F076"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1803A022" w14:textId="77777777"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5E22F3D8" w14:textId="77777777" w:rsidR="005963E0" w:rsidRPr="00191429" w:rsidRDefault="00423D7E" w:rsidP="00C7734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7DF187D9" w14:textId="77777777" w:rsidR="00340135" w:rsidRDefault="001B732B" w:rsidP="00C77345">
      <w:pPr>
        <w:shd w:val="clear" w:color="auto" w:fill="000000" w:themeFill="text1"/>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35F57CA1" w14:textId="77777777" w:rsidR="005963E0" w:rsidRPr="001C4AE2" w:rsidRDefault="005963E0" w:rsidP="00C77345">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25BAFC70" w14:textId="77777777"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Lubricants</w:t>
      </w:r>
    </w:p>
    <w:p w14:paraId="11732743"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09B5EF43" w14:textId="77777777"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Hydrogen</w:t>
      </w:r>
    </w:p>
    <w:p w14:paraId="23A8A07A"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17213892" w14:textId="77777777" w:rsidR="00C77345" w:rsidRDefault="00A73682" w:rsidP="00C77345">
      <w:pPr>
        <w:ind w:left="360"/>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w:t>
      </w:r>
      <w:r w:rsidR="00C77345">
        <w:rPr>
          <w:rFonts w:ascii="Arial" w:hAnsi="Arial" w:cs="Arial"/>
          <w:sz w:val="20"/>
          <w:szCs w:val="20"/>
          <w:lang w:val="en-US"/>
        </w:rPr>
        <w:t xml:space="preserve"> </w:t>
      </w:r>
      <w:r w:rsidR="005963E0" w:rsidRPr="005963E0">
        <w:rPr>
          <w:rFonts w:ascii="Arial" w:hAnsi="Arial" w:cs="Arial"/>
          <w:sz w:val="20"/>
          <w:szCs w:val="20"/>
          <w:lang w:val="en-US"/>
        </w:rPr>
        <w:t>cylinder is required to light the gauze catalyst using the hydrogen torch</w:t>
      </w:r>
      <w:r>
        <w:rPr>
          <w:rFonts w:ascii="Arial" w:hAnsi="Arial" w:cs="Arial"/>
          <w:sz w:val="20"/>
          <w:szCs w:val="20"/>
          <w:lang w:val="en-US"/>
        </w:rPr>
        <w:t>.</w:t>
      </w:r>
    </w:p>
    <w:p w14:paraId="7084011E" w14:textId="77777777" w:rsidR="00A73682" w:rsidRPr="004415FB" w:rsidRDefault="00A73682" w:rsidP="004415FB">
      <w:pPr>
        <w:rPr>
          <w:rFonts w:ascii="Arial" w:hAnsi="Arial" w:cs="Arial"/>
          <w:sz w:val="20"/>
          <w:szCs w:val="20"/>
          <w:lang w:val="en-US"/>
        </w:rPr>
      </w:pPr>
      <w:r w:rsidRPr="004415FB">
        <w:rPr>
          <w:rFonts w:ascii="Arial" w:hAnsi="Arial" w:cs="Arial"/>
          <w:b/>
          <w:bCs/>
          <w:sz w:val="20"/>
          <w:szCs w:val="20"/>
          <w:lang w:val="en-US"/>
        </w:rPr>
        <w:t>Catalyst</w:t>
      </w:r>
      <w:r w:rsidR="00E162BE" w:rsidRPr="004415FB">
        <w:rPr>
          <w:rFonts w:ascii="Arial" w:hAnsi="Arial" w:cs="Arial"/>
          <w:b/>
          <w:bCs/>
          <w:sz w:val="20"/>
          <w:szCs w:val="20"/>
          <w:lang w:val="en-US"/>
        </w:rPr>
        <w:t xml:space="preserve">: </w:t>
      </w:r>
      <w:r w:rsidRPr="004415FB">
        <w:rPr>
          <w:rFonts w:ascii="Arial" w:hAnsi="Arial" w:cs="Arial"/>
          <w:sz w:val="20"/>
          <w:szCs w:val="20"/>
          <w:lang w:val="en-US"/>
        </w:rPr>
        <w:t xml:space="preserve">The nitric acid plant uses a pad made of many layers of woven platinum gauze as an ammonia conversion catalyst. Additional sheets of gauze containing </w:t>
      </w:r>
      <w:proofErr w:type="gramStart"/>
      <w:r w:rsidRPr="004415FB">
        <w:rPr>
          <w:rFonts w:ascii="Arial" w:hAnsi="Arial" w:cs="Arial"/>
          <w:sz w:val="20"/>
          <w:szCs w:val="20"/>
          <w:lang w:val="en-US"/>
        </w:rPr>
        <w:t>Pd</w:t>
      </w:r>
      <w:proofErr w:type="gramEnd"/>
      <w:r w:rsidRPr="004415FB">
        <w:rPr>
          <w:rFonts w:ascii="Arial" w:hAnsi="Arial" w:cs="Arial"/>
          <w:sz w:val="20"/>
          <w:szCs w:val="20"/>
          <w:lang w:val="en-US"/>
        </w:rPr>
        <w:t xml:space="preserve"> or other noble metals are added when a "getter" gauze is used. On these layers, Pt and Rh are captured but extra Pd is preferentially </w:t>
      </w:r>
      <w:r w:rsidR="004415FB" w:rsidRPr="004415FB">
        <w:rPr>
          <w:rFonts w:ascii="Arial" w:hAnsi="Arial" w:cs="Arial"/>
          <w:sz w:val="20"/>
          <w:szCs w:val="20"/>
          <w:lang w:val="en-US"/>
        </w:rPr>
        <w:t>lost. It</w:t>
      </w:r>
      <w:r w:rsidRPr="004415FB">
        <w:rPr>
          <w:rFonts w:ascii="Arial" w:hAnsi="Arial" w:cs="Arial"/>
          <w:sz w:val="20"/>
          <w:szCs w:val="20"/>
          <w:lang w:val="en-US"/>
        </w:rPr>
        <w:t xml:space="preserve"> is also possible to employ specialized proprietary gauze support packs. Utilizing lower catalyst loadings may be made possible by these specific support packs.</w:t>
      </w:r>
    </w:p>
    <w:p w14:paraId="132BD210" w14:textId="77777777"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lastRenderedPageBreak/>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3267486" w14:textId="77777777" w:rsidR="00A73682" w:rsidRDefault="00A73682" w:rsidP="00A73682">
      <w:pPr>
        <w:ind w:left="-76"/>
        <w:rPr>
          <w:rFonts w:ascii="Arial" w:hAnsi="Arial" w:cs="Arial"/>
          <w:sz w:val="20"/>
          <w:szCs w:val="20"/>
          <w:lang w:val="en-US"/>
        </w:rPr>
      </w:pPr>
      <w:r w:rsidRPr="00A73682">
        <w:rPr>
          <w:rFonts w:ascii="Arial" w:hAnsi="Arial" w:cs="Arial"/>
          <w:sz w:val="20"/>
          <w:szCs w:val="20"/>
          <w:lang w:val="en-US"/>
        </w:rPr>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455101CF" w14:textId="77777777"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FBF46D4" w14:textId="77777777"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780D0AAE" w14:textId="77777777" w:rsidR="00A72EAF" w:rsidRPr="00EC498D" w:rsidRDefault="00E162BE" w:rsidP="00C77345">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275FA2FC" w14:textId="77777777" w:rsidR="00A72EAF"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1AFC5512" w14:textId="77777777" w:rsidR="003B4BF0"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5D585DDE" w14:textId="77777777" w:rsidR="003B4BF0"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as a result of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2215EEAF" w14:textId="77777777" w:rsidR="00E162BE" w:rsidRPr="00C77345"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proofErr w:type="spellStart"/>
      <w:r w:rsidR="002552EB" w:rsidRPr="003B4BF0">
        <w:rPr>
          <w:rFonts w:ascii="Arial" w:hAnsi="Arial" w:cs="Arial"/>
          <w:sz w:val="20"/>
          <w:szCs w:val="20"/>
          <w:lang w:val="en-US"/>
        </w:rPr>
        <w:t>inerts</w:t>
      </w:r>
      <w:proofErr w:type="spellEnd"/>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3E726BAB" w14:textId="77777777" w:rsidR="00AD4738" w:rsidRPr="002552EB" w:rsidRDefault="00AD4738" w:rsidP="00C77345">
      <w:pPr>
        <w:shd w:val="clear" w:color="auto" w:fill="000000" w:themeFill="text1"/>
        <w:rPr>
          <w:rFonts w:ascii="Arial" w:hAnsi="Arial" w:cs="Arial"/>
          <w:b/>
          <w:bCs/>
          <w:sz w:val="20"/>
          <w:szCs w:val="20"/>
          <w:lang w:val="en-US"/>
        </w:rPr>
      </w:pPr>
      <w:r w:rsidRPr="00AD4738">
        <w:rPr>
          <w:rFonts w:ascii="Arial" w:hAnsi="Arial" w:cs="Arial"/>
          <w:b/>
          <w:bCs/>
          <w:sz w:val="20"/>
          <w:szCs w:val="20"/>
          <w:lang w:val="en-US"/>
        </w:rPr>
        <w:lastRenderedPageBreak/>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46994C86" w14:textId="77777777"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w:t>
      </w:r>
      <w:r w:rsidR="00C77345" w:rsidRPr="00AD4738">
        <w:rPr>
          <w:rFonts w:ascii="Arial" w:hAnsi="Arial" w:cs="Arial"/>
          <w:sz w:val="20"/>
          <w:szCs w:val="20"/>
          <w:lang w:val="en-US"/>
        </w:rPr>
        <w:t>procedures.</w:t>
      </w:r>
      <w:r w:rsidR="00C77345">
        <w:rPr>
          <w:rFonts w:ascii="Arial" w:hAnsi="Arial" w:cs="Arial"/>
          <w:sz w:val="20"/>
          <w:szCs w:val="20"/>
          <w:lang w:val="en-US"/>
        </w:rPr>
        <w:t xml:space="preserve"> it is </w:t>
      </w:r>
      <w:r w:rsidRPr="00AD4738">
        <w:rPr>
          <w:rFonts w:ascii="Arial" w:hAnsi="Arial" w:cs="Arial"/>
          <w:sz w:val="20"/>
          <w:szCs w:val="20"/>
          <w:lang w:val="en-US"/>
        </w:rPr>
        <w:t>expect</w:t>
      </w:r>
      <w:r w:rsidR="00C77345">
        <w:rPr>
          <w:rFonts w:ascii="Arial" w:hAnsi="Arial" w:cs="Arial"/>
          <w:sz w:val="20"/>
          <w:szCs w:val="20"/>
          <w:lang w:val="en-US"/>
        </w:rPr>
        <w:t>ed</w:t>
      </w:r>
      <w:r w:rsidRPr="00AD4738">
        <w:rPr>
          <w:rFonts w:ascii="Arial" w:hAnsi="Arial" w:cs="Arial"/>
          <w:sz w:val="20"/>
          <w:szCs w:val="20"/>
          <w:lang w:val="en-US"/>
        </w:rPr>
        <w:t xml:space="preserve"> that the plant will consume the following quantities of raw materials and utilities per metric ton of AN Solution produced</w:t>
      </w:r>
      <w:r>
        <w:rPr>
          <w:rFonts w:ascii="Arial" w:hAnsi="Arial" w:cs="Arial"/>
          <w:sz w:val="20"/>
          <w:szCs w:val="20"/>
          <w:lang w:val="en-US"/>
        </w:rPr>
        <w:t>.</w:t>
      </w:r>
    </w:p>
    <w:p w14:paraId="02197C83" w14:textId="77777777"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t>Amount Per Metric Ton AN- 300 MTPD</w:t>
      </w:r>
    </w:p>
    <w:tbl>
      <w:tblPr>
        <w:tblStyle w:val="TableGrid"/>
        <w:tblW w:w="0" w:type="auto"/>
        <w:tblLook w:val="04A0" w:firstRow="1" w:lastRow="0" w:firstColumn="1" w:lastColumn="0" w:noHBand="0" w:noVBand="1"/>
      </w:tblPr>
      <w:tblGrid>
        <w:gridCol w:w="4508"/>
        <w:gridCol w:w="4508"/>
      </w:tblGrid>
      <w:tr w:rsidR="00AD4738" w14:paraId="53C55948" w14:textId="77777777" w:rsidTr="008A475E">
        <w:tc>
          <w:tcPr>
            <w:tcW w:w="4508" w:type="dxa"/>
          </w:tcPr>
          <w:p w14:paraId="26CA5A2D" w14:textId="77777777"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BF226C0" w14:textId="77777777" w:rsidR="00AD4738" w:rsidRDefault="00AD4738" w:rsidP="008A475E">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2052709A" w14:textId="77777777" w:rsidTr="008A475E">
        <w:tc>
          <w:tcPr>
            <w:tcW w:w="4508" w:type="dxa"/>
          </w:tcPr>
          <w:p w14:paraId="54FF0E93" w14:textId="77777777"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57DEFB10" w14:textId="77777777" w:rsidR="00AD4738" w:rsidRDefault="00AD4738" w:rsidP="008A475E">
            <w:pPr>
              <w:jc w:val="center"/>
              <w:rPr>
                <w:rFonts w:ascii="Arial" w:hAnsi="Arial" w:cs="Arial"/>
                <w:sz w:val="20"/>
                <w:szCs w:val="20"/>
                <w:lang w:val="en-US"/>
              </w:rPr>
            </w:pPr>
            <w:del w:id="698" w:author="Raghunath Ghosh" w:date="2023-01-27T14:15:00Z">
              <w:r w:rsidRPr="009B1BED" w:rsidDel="0085752B">
                <w:rPr>
                  <w:rFonts w:ascii="Arial" w:hAnsi="Arial" w:cs="Arial"/>
                  <w:sz w:val="20"/>
                  <w:szCs w:val="20"/>
                  <w:lang w:val="en-US"/>
                </w:rPr>
                <w:delText>0.</w:delText>
              </w:r>
              <w:r w:rsidR="004F7479" w:rsidDel="0085752B">
                <w:rPr>
                  <w:rFonts w:ascii="Arial" w:hAnsi="Arial" w:cs="Arial"/>
                  <w:sz w:val="20"/>
                  <w:szCs w:val="20"/>
                  <w:lang w:val="en-US"/>
                </w:rPr>
                <w:delText>747</w:delText>
              </w:r>
            </w:del>
            <w:ins w:id="699" w:author="Raghunath Ghosh" w:date="2023-01-27T14:15:00Z">
              <w:r w:rsidR="0085752B">
                <w:rPr>
                  <w:rFonts w:ascii="Arial" w:hAnsi="Arial" w:cs="Arial"/>
                  <w:sz w:val="20"/>
                  <w:szCs w:val="20"/>
                  <w:lang w:val="en-US"/>
                </w:rPr>
                <w:t>0.787</w:t>
              </w:r>
            </w:ins>
          </w:p>
        </w:tc>
      </w:tr>
      <w:tr w:rsidR="00AD4738" w14:paraId="3BA10222" w14:textId="77777777" w:rsidTr="008A475E">
        <w:tc>
          <w:tcPr>
            <w:tcW w:w="4508" w:type="dxa"/>
          </w:tcPr>
          <w:p w14:paraId="15B68AFB" w14:textId="77777777" w:rsidR="00AD4738" w:rsidRDefault="00AD4738" w:rsidP="008A475E">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6FE7A28"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6.0</w:t>
            </w:r>
          </w:p>
        </w:tc>
      </w:tr>
      <w:tr w:rsidR="00AD4738" w14:paraId="5EA60A92" w14:textId="77777777" w:rsidTr="008A475E">
        <w:tc>
          <w:tcPr>
            <w:tcW w:w="4508" w:type="dxa"/>
          </w:tcPr>
          <w:p w14:paraId="2ADBB5A2" w14:textId="77777777" w:rsidR="00AD4738" w:rsidRDefault="0059163F" w:rsidP="008A475E">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49D3D52D"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15.0</w:t>
            </w:r>
          </w:p>
        </w:tc>
      </w:tr>
      <w:tr w:rsidR="00AD4738" w14:paraId="79D14894" w14:textId="77777777" w:rsidTr="008A475E">
        <w:tc>
          <w:tcPr>
            <w:tcW w:w="4508" w:type="dxa"/>
          </w:tcPr>
          <w:p w14:paraId="22F05A1C" w14:textId="77777777"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79BD9A31"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0.02</w:t>
            </w:r>
          </w:p>
        </w:tc>
      </w:tr>
      <w:tr w:rsidR="00AD4738" w14:paraId="054061B7" w14:textId="77777777" w:rsidTr="008A475E">
        <w:tc>
          <w:tcPr>
            <w:tcW w:w="4508" w:type="dxa"/>
          </w:tcPr>
          <w:p w14:paraId="6CDA3C7D" w14:textId="77777777" w:rsidR="00AD4738" w:rsidRDefault="00AD4738" w:rsidP="008A475E">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B4F88D1" w14:textId="77777777" w:rsidR="00AD4738" w:rsidRDefault="00AD4738" w:rsidP="008A475E">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434BF6FB" w14:textId="77777777" w:rsidTr="008A475E">
        <w:tc>
          <w:tcPr>
            <w:tcW w:w="4508" w:type="dxa"/>
          </w:tcPr>
          <w:p w14:paraId="11F16E45" w14:textId="77777777"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761FF6CC" w14:textId="77777777" w:rsidR="00AD4738" w:rsidRDefault="004F7479" w:rsidP="008A475E">
            <w:pPr>
              <w:jc w:val="center"/>
              <w:rPr>
                <w:rFonts w:ascii="Arial" w:hAnsi="Arial" w:cs="Arial"/>
                <w:sz w:val="20"/>
                <w:szCs w:val="20"/>
                <w:lang w:val="en-US"/>
              </w:rPr>
            </w:pPr>
            <w:r>
              <w:rPr>
                <w:rFonts w:ascii="Arial" w:hAnsi="Arial" w:cs="Arial"/>
                <w:sz w:val="20"/>
                <w:szCs w:val="20"/>
                <w:lang w:val="en-US"/>
              </w:rPr>
              <w:t>0.284</w:t>
            </w:r>
          </w:p>
        </w:tc>
      </w:tr>
    </w:tbl>
    <w:p w14:paraId="544ED339" w14:textId="77777777"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6F0A1BF4" w14:textId="77777777" w:rsidR="004F7479" w:rsidRPr="00C44342" w:rsidRDefault="00C44342" w:rsidP="00E87121">
      <w:pPr>
        <w:spacing w:line="240" w:lineRule="auto"/>
        <w:rPr>
          <w:rFonts w:ascii="Arial" w:hAnsi="Arial" w:cs="Arial"/>
          <w:b/>
          <w:bCs/>
          <w:i/>
          <w:iCs/>
          <w:sz w:val="20"/>
          <w:szCs w:val="20"/>
          <w:lang w:val="en-US"/>
        </w:rPr>
      </w:pPr>
      <w:r w:rsidRPr="00C44342">
        <w:rPr>
          <w:rFonts w:ascii="Arial" w:hAnsi="Arial" w:cs="Arial"/>
          <w:b/>
          <w:bCs/>
          <w:i/>
          <w:iCs/>
          <w:sz w:val="20"/>
          <w:szCs w:val="20"/>
          <w:lang w:val="en-US"/>
        </w:rPr>
        <w:t>Notes:</w:t>
      </w:r>
    </w:p>
    <w:p w14:paraId="71DF4F35" w14:textId="77777777" w:rsidR="004F7479" w:rsidRPr="00C44342" w:rsidRDefault="002552EB" w:rsidP="00E87121">
      <w:pPr>
        <w:spacing w:line="240" w:lineRule="auto"/>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EEE8FEE" w14:textId="77777777" w:rsidR="00DB1106" w:rsidRDefault="002552EB" w:rsidP="00E87121">
      <w:pPr>
        <w:spacing w:line="240" w:lineRule="auto"/>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411451B0" w14:textId="77777777" w:rsidR="00340135" w:rsidRDefault="00340135" w:rsidP="004F7479">
      <w:pPr>
        <w:rPr>
          <w:rFonts w:ascii="Arial" w:hAnsi="Arial" w:cs="Arial"/>
          <w:sz w:val="20"/>
          <w:szCs w:val="20"/>
          <w:lang w:val="en-US"/>
        </w:rPr>
      </w:pPr>
    </w:p>
    <w:p w14:paraId="438E9791" w14:textId="77777777" w:rsidR="00D52E05" w:rsidRDefault="00D52E05" w:rsidP="004F7479">
      <w:pPr>
        <w:rPr>
          <w:rFonts w:ascii="Arial" w:hAnsi="Arial" w:cs="Arial"/>
          <w:sz w:val="20"/>
          <w:szCs w:val="20"/>
          <w:lang w:val="en-US"/>
        </w:rPr>
      </w:pPr>
    </w:p>
    <w:p w14:paraId="50596C38" w14:textId="77777777" w:rsidR="00340135" w:rsidRDefault="0034013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11997252"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46C35C53" w14:textId="77777777" w:rsidR="0022706C"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B9C042" w14:textId="77777777" w:rsidR="00340135"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2411713B" w14:textId="77777777" w:rsidR="0022706C" w:rsidRPr="0022706C" w:rsidRDefault="00340135" w:rsidP="00244241">
      <w:pPr>
        <w:pStyle w:val="ListParagraph"/>
        <w:numPr>
          <w:ilvl w:val="0"/>
          <w:numId w:val="50"/>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4C31A253"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272D2558" w14:textId="77777777"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09FE569F"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7D4DC755" w14:textId="77777777" w:rsidR="0022706C" w:rsidRDefault="0022706C" w:rsidP="00FE3288">
      <w:pPr>
        <w:shd w:val="clear" w:color="auto" w:fill="000000" w:themeFill="text1"/>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2BE50336" w14:textId="77777777"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BB907DC" w14:textId="77777777" w:rsidR="0022706C" w:rsidRPr="0022706C" w:rsidRDefault="0022706C" w:rsidP="0022706C">
      <w:pPr>
        <w:rPr>
          <w:rFonts w:ascii="Arial" w:hAnsi="Arial" w:cs="Arial"/>
          <w:b/>
          <w:bCs/>
          <w:sz w:val="20"/>
          <w:szCs w:val="20"/>
          <w:lang w:val="en-US"/>
        </w:rPr>
      </w:pPr>
    </w:p>
    <w:p w14:paraId="546F4336" w14:textId="77777777" w:rsidR="00E162BE" w:rsidRDefault="0022706C" w:rsidP="00FE3288">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4B72429D" w14:textId="77777777" w:rsidR="006F2B83" w:rsidRPr="00FE3288" w:rsidRDefault="006F2B83" w:rsidP="00FE3288">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79724C43" w14:textId="77777777"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4B329E25"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0E48E44"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489DEFE7"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FE9CA4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7702FC8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61675AF8"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E09415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741B967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6CAA1E48"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519C7EA"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lastRenderedPageBreak/>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5917447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3F15A0D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5558B1E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6AEE86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2CE64737"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C721A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6162F88E"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4AEC385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946C47A"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27F2A" w:rsidRPr="00727F2A" w14:paraId="3F4141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33A280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91ED795" w14:textId="77777777" w:rsidR="00490867" w:rsidRDefault="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 xml:space="preserve">Not less than </w:t>
            </w:r>
            <w:del w:id="700" w:author="Raghunath Ghosh" w:date="2023-01-27T14:15:00Z">
              <w:r w:rsidRPr="00727F2A" w:rsidDel="0085752B">
                <w:rPr>
                  <w:rFonts w:ascii="Arial" w:eastAsia="Times New Roman" w:hAnsi="Arial" w:cs="Arial"/>
                  <w:color w:val="000000"/>
                  <w:sz w:val="20"/>
                  <w:szCs w:val="20"/>
                  <w:lang w:val="en-US" w:eastAsia="en-IN"/>
                </w:rPr>
                <w:delText xml:space="preserve">88 </w:delText>
              </w:r>
            </w:del>
            <w:ins w:id="701" w:author="Raghunath Ghosh" w:date="2023-01-27T14:15:00Z">
              <w:r w:rsidR="0085752B">
                <w:rPr>
                  <w:rFonts w:ascii="Arial" w:eastAsia="Times New Roman" w:hAnsi="Arial" w:cs="Arial"/>
                  <w:color w:val="000000"/>
                  <w:sz w:val="20"/>
                  <w:szCs w:val="20"/>
                  <w:lang w:val="en-US" w:eastAsia="en-IN"/>
                </w:rPr>
                <w:t>85</w:t>
              </w:r>
              <w:r w:rsidR="0085752B" w:rsidRPr="00727F2A">
                <w:rPr>
                  <w:rFonts w:ascii="Arial" w:eastAsia="Times New Roman" w:hAnsi="Arial" w:cs="Arial"/>
                  <w:color w:val="000000"/>
                  <w:sz w:val="20"/>
                  <w:szCs w:val="20"/>
                  <w:lang w:val="en-US" w:eastAsia="en-IN"/>
                </w:rPr>
                <w:t xml:space="preserve"> </w:t>
              </w:r>
            </w:ins>
            <w:r w:rsidRPr="00727F2A">
              <w:rPr>
                <w:rFonts w:ascii="Arial" w:eastAsia="Times New Roman" w:hAnsi="Arial" w:cs="Arial"/>
                <w:color w:val="000000"/>
                <w:sz w:val="20"/>
                <w:szCs w:val="20"/>
                <w:lang w:val="en-US" w:eastAsia="en-IN"/>
              </w:rPr>
              <w:t>wt.% Nitric Acid</w:t>
            </w:r>
          </w:p>
        </w:tc>
      </w:tr>
    </w:tbl>
    <w:p w14:paraId="4582504F" w14:textId="77777777" w:rsidR="00B1764D" w:rsidRPr="00727F2A" w:rsidRDefault="00B1764D" w:rsidP="00727F2A">
      <w:pPr>
        <w:rPr>
          <w:color w:val="FF0000"/>
        </w:rPr>
      </w:pPr>
    </w:p>
    <w:p w14:paraId="334FD033"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17F304C7"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 xml:space="preserve">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w:t>
      </w:r>
      <w:proofErr w:type="spellStart"/>
      <w:r w:rsidRPr="00E121EF">
        <w:rPr>
          <w:rFonts w:ascii="Arial" w:hAnsi="Arial" w:cs="Arial"/>
          <w:color w:val="000000" w:themeColor="text1"/>
          <w:sz w:val="20"/>
          <w:szCs w:val="20"/>
        </w:rPr>
        <w:t>prill</w:t>
      </w:r>
      <w:proofErr w:type="spellEnd"/>
      <w:r w:rsidRPr="00E121EF">
        <w:rPr>
          <w:rFonts w:ascii="Arial" w:hAnsi="Arial" w:cs="Arial"/>
          <w:color w:val="000000" w:themeColor="text1"/>
          <w:sz w:val="20"/>
          <w:szCs w:val="20"/>
        </w:rPr>
        <w:t xml:space="preserve"> towers and granulators. In addition, orifices can become blocked by micro </w:t>
      </w:r>
      <w:proofErr w:type="spellStart"/>
      <w:r w:rsidRPr="00E121EF">
        <w:rPr>
          <w:rFonts w:ascii="Arial" w:hAnsi="Arial" w:cs="Arial"/>
          <w:color w:val="000000" w:themeColor="text1"/>
          <w:sz w:val="20"/>
          <w:szCs w:val="20"/>
        </w:rPr>
        <w:t>prills</w:t>
      </w:r>
      <w:proofErr w:type="spellEnd"/>
      <w:r w:rsidRPr="00E121EF">
        <w:rPr>
          <w:rFonts w:ascii="Arial" w:hAnsi="Arial" w:cs="Arial"/>
          <w:color w:val="000000" w:themeColor="text1"/>
          <w:sz w:val="20"/>
          <w:szCs w:val="20"/>
        </w:rPr>
        <w:t>, which increases emissions and fine dust loading.</w:t>
      </w:r>
    </w:p>
    <w:p w14:paraId="610B0E5F"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003348AE"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A77D97B" w14:textId="77777777"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72DF2C35"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76AFE46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54D9A2F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3C4E11C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 xml:space="preserve">If, in case, contamination is more than the Threshold Limit Value (TLV) </w:t>
      </w:r>
      <w:proofErr w:type="spellStart"/>
      <w:r w:rsidRPr="00E121EF">
        <w:rPr>
          <w:rFonts w:ascii="Arial" w:eastAsia="Times New Roman" w:hAnsi="Arial" w:cs="Arial"/>
          <w:color w:val="0E101A"/>
          <w:sz w:val="20"/>
          <w:szCs w:val="20"/>
          <w:lang w:eastAsia="en-IN"/>
        </w:rPr>
        <w:t>i.e</w:t>
      </w:r>
      <w:proofErr w:type="spellEnd"/>
      <w:r w:rsidRPr="00E121EF">
        <w:rPr>
          <w:rFonts w:ascii="Arial" w:eastAsia="Times New Roman" w:hAnsi="Arial" w:cs="Arial"/>
          <w:color w:val="0E101A"/>
          <w:sz w:val="20"/>
          <w:szCs w:val="20"/>
          <w:lang w:eastAsia="en-IN"/>
        </w:rPr>
        <w:t xml:space="preserve"> 25 PPM, the chief emergency controller must inform police to initiate the off-site emergency.</w:t>
      </w:r>
    </w:p>
    <w:p w14:paraId="1A0D1201"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02787CDF"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635B1595"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3857D32B" w14:textId="77777777"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1C4CE187"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Make sure that the oxidizer and absorber are given an adequate amount of air.</w:t>
      </w:r>
    </w:p>
    <w:p w14:paraId="4C74C7C4"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7208E3C"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Prevent high temperatures in the cooler-condenser and absorber </w:t>
      </w:r>
    </w:p>
    <w:p w14:paraId="76FD5A14"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707599A3"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6A940377"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4B55D2C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36851C3A" w14:textId="77777777" w:rsidR="00B1764D"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2B98AC6C" w14:textId="77777777"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1B1B6C6D"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061B4620"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5F5DF9C3"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33439A43"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4381CFCF" w14:textId="77777777" w:rsidR="005C2374" w:rsidRPr="00FE3288"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159C26AC" w14:textId="77777777" w:rsidR="00AC2AA5" w:rsidRDefault="00AC2AA5" w:rsidP="00B1764D">
      <w:pPr>
        <w:rPr>
          <w:ins w:id="702" w:author="Hardik Malhotra" w:date="2023-02-27T13:47:00Z"/>
          <w:rFonts w:ascii="Arial" w:hAnsi="Arial" w:cs="Arial"/>
          <w:b/>
          <w:bCs/>
          <w:color w:val="000000" w:themeColor="text1"/>
          <w:sz w:val="20"/>
          <w:szCs w:val="20"/>
        </w:rPr>
      </w:pPr>
    </w:p>
    <w:p w14:paraId="660E1F60" w14:textId="42CB8AE4"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46D68449"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Ammonia and dust are the principal process emissions produced by neutralizers, evaporators, </w:t>
      </w:r>
      <w:proofErr w:type="spellStart"/>
      <w:r w:rsidRPr="00EC1E52">
        <w:rPr>
          <w:rFonts w:ascii="Arial" w:hAnsi="Arial" w:cs="Arial"/>
          <w:color w:val="000000" w:themeColor="text1"/>
          <w:sz w:val="20"/>
          <w:szCs w:val="20"/>
        </w:rPr>
        <w:t>prill</w:t>
      </w:r>
      <w:proofErr w:type="spellEnd"/>
      <w:r w:rsidRPr="00EC1E52">
        <w:rPr>
          <w:rFonts w:ascii="Arial" w:hAnsi="Arial" w:cs="Arial"/>
          <w:color w:val="000000" w:themeColor="text1"/>
          <w:sz w:val="20"/>
          <w:szCs w:val="20"/>
        </w:rPr>
        <w:t xml:space="preserve"> towers, granulators, dryers, and coolers. Ammonia fugitive emissions come from process equipment and storage tanks.</w:t>
      </w:r>
    </w:p>
    <w:p w14:paraId="2E9DB94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73D929E3"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 xml:space="preserve">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w:t>
      </w:r>
      <w:r w:rsidRPr="00EC1E52">
        <w:rPr>
          <w:rFonts w:ascii="Arial" w:hAnsi="Arial" w:cs="Arial"/>
          <w:color w:val="000000" w:themeColor="text1"/>
          <w:sz w:val="20"/>
          <w:szCs w:val="20"/>
        </w:rPr>
        <w:lastRenderedPageBreak/>
        <w:t>Ammonium nitrate particulate emissions should be eliminated using a combination of droplet separators and scrubbers. Any free ammonia should be neutralized with nitric acid.</w:t>
      </w:r>
    </w:p>
    <w:p w14:paraId="6D28CE8A"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Utilize methods like stripping with air or steam and the addition of alkali to liberate ionized ammonia if necessary or use distillation and membrane separation technologies like reverse osmosis, to treat and reuse polluted condensate.</w:t>
      </w:r>
    </w:p>
    <w:p w14:paraId="518885AF"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7D7D66A8"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ED8444D"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59C10ED2"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w:t>
      </w:r>
      <w:proofErr w:type="spellStart"/>
      <w:r w:rsidRPr="00EC1E52">
        <w:rPr>
          <w:rFonts w:ascii="Arial" w:hAnsi="Arial" w:cs="Arial"/>
          <w:color w:val="000000" w:themeColor="text1"/>
          <w:sz w:val="20"/>
          <w:szCs w:val="20"/>
        </w:rPr>
        <w:t>miniprills</w:t>
      </w:r>
      <w:proofErr w:type="spellEnd"/>
      <w:r w:rsidRPr="00EC1E52">
        <w:rPr>
          <w:rFonts w:ascii="Arial" w:hAnsi="Arial" w:cs="Arial"/>
          <w:color w:val="000000" w:themeColor="text1"/>
          <w:sz w:val="20"/>
          <w:szCs w:val="20"/>
        </w:rPr>
        <w:t>) by passing air through cyclones, bag filters, and wet scrubbers.</w:t>
      </w:r>
    </w:p>
    <w:p w14:paraId="5E6267C0"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00332C50" w14:textId="77777777" w:rsidR="00B1764D" w:rsidRPr="00EC1E52" w:rsidRDefault="00B1764D" w:rsidP="00244241">
      <w:pPr>
        <w:pStyle w:val="ListParagraph"/>
        <w:numPr>
          <w:ilvl w:val="0"/>
          <w:numId w:val="10"/>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46379A5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5E287B3B"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520C722E"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42853031"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0A96ADB5"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5192AD6E"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314230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3690F473"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71FEB3FF"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34C34C6"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5B4271FB" w14:textId="77777777" w:rsidR="00AC2AA5" w:rsidRDefault="00AC2AA5" w:rsidP="00B1764D">
      <w:pPr>
        <w:rPr>
          <w:ins w:id="703" w:author="Hardik Malhotra" w:date="2023-02-27T13:47:00Z"/>
          <w:rFonts w:ascii="Arial" w:hAnsi="Arial" w:cs="Arial"/>
          <w:b/>
          <w:bCs/>
          <w:color w:val="000000" w:themeColor="text1"/>
          <w:sz w:val="20"/>
          <w:szCs w:val="20"/>
        </w:rPr>
      </w:pPr>
    </w:p>
    <w:p w14:paraId="2D916294" w14:textId="4D875130"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3D7F88A7"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60AA540B"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016720FD"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Internally recovering ammonia and ammonium nitrate (e.g., scrubber liquor from the granulation plant air cleaning section being recycled through the further evaporation stages on the granulation plant).</w:t>
      </w:r>
    </w:p>
    <w:p w14:paraId="6C69281B"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934755E"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Treat ammonia or ammonium nitrate-contaminated steam before condensation using droplet separation methods and scrubbing apparatus.</w:t>
      </w:r>
    </w:p>
    <w:p w14:paraId="0C876933" w14:textId="77777777" w:rsidR="00B1764D" w:rsidRPr="00EC1E52" w:rsidRDefault="00B1764D" w:rsidP="00244241">
      <w:pPr>
        <w:pStyle w:val="ListParagraph"/>
        <w:numPr>
          <w:ilvl w:val="0"/>
          <w:numId w:val="13"/>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41DB790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tbl>
      <w:tblPr>
        <w:tblW w:w="9104" w:type="dxa"/>
        <w:tblLook w:val="04A0" w:firstRow="1" w:lastRow="0" w:firstColumn="1" w:lastColumn="0" w:noHBand="0" w:noVBand="1"/>
      </w:tblPr>
      <w:tblGrid>
        <w:gridCol w:w="3034"/>
        <w:gridCol w:w="3034"/>
        <w:gridCol w:w="3036"/>
      </w:tblGrid>
      <w:tr w:rsidR="00EC1E52" w:rsidRPr="00EC1E52" w14:paraId="0A9E8375"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1BBF07E4"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321204E6" w14:textId="77777777" w:rsidTr="00402CF1">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7E25D9DF"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0D242CF6"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6" w:type="dxa"/>
            <w:tcBorders>
              <w:top w:val="nil"/>
              <w:left w:val="nil"/>
              <w:bottom w:val="single" w:sz="8" w:space="0" w:color="auto"/>
              <w:right w:val="single" w:sz="8" w:space="0" w:color="auto"/>
            </w:tcBorders>
            <w:shd w:val="clear" w:color="000000" w:fill="000000"/>
            <w:vAlign w:val="center"/>
            <w:hideMark/>
          </w:tcPr>
          <w:p w14:paraId="3FDD910A"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1A43472D"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7852C457"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650136D1"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20E4FB5"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1A149BBD"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23A751FE"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21D4401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7AA0DCF1"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084914C5"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76AE8FEC"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476490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6AB161B"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4C7BF7A7"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4AD8A67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270ED676"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78DC03FA"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2B9192D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ABA45A7"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418FD36A" w14:textId="77777777" w:rsidTr="008A475E">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7F462895" w14:textId="77777777" w:rsidR="00B1764D" w:rsidRPr="00EC1E52" w:rsidRDefault="00B1764D" w:rsidP="008A475E">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20C9462F"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5AE69F1"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4F23139F"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FB4A922"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CCA3C04"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49641D4"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73684A2A"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2F21989" w14:textId="77777777" w:rsidR="00B1764D" w:rsidRPr="00EC1E52" w:rsidRDefault="00B1764D" w:rsidP="008A475E">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56D357B" w14:textId="77777777" w:rsidR="00B1764D" w:rsidRPr="00EC1E52" w:rsidRDefault="00B1764D" w:rsidP="00E87121">
      <w:pPr>
        <w:spacing w:line="240" w:lineRule="auto"/>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19A979DE" w14:textId="77777777" w:rsidR="00B1764D" w:rsidRPr="00C44342" w:rsidRDefault="00B1764D" w:rsidP="00E87121">
      <w:pPr>
        <w:spacing w:line="240" w:lineRule="auto"/>
        <w:rPr>
          <w:rFonts w:ascii="Arial" w:hAnsi="Arial" w:cs="Arial"/>
          <w:i/>
          <w:iCs/>
          <w:color w:val="000000" w:themeColor="text1"/>
          <w:sz w:val="20"/>
          <w:szCs w:val="20"/>
        </w:rPr>
      </w:pPr>
      <w:r w:rsidRPr="00C44342">
        <w:rPr>
          <w:rFonts w:ascii="Arial" w:hAnsi="Arial" w:cs="Arial"/>
          <w:i/>
          <w:iCs/>
          <w:color w:val="000000" w:themeColor="text1"/>
          <w:sz w:val="20"/>
          <w:szCs w:val="20"/>
        </w:rPr>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15B4E662" w14:textId="77777777" w:rsidR="00C44342" w:rsidRPr="00C44342" w:rsidRDefault="00B1764D" w:rsidP="00E87121">
      <w:pPr>
        <w:spacing w:line="240" w:lineRule="auto"/>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57F701EF"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377CA278" w14:textId="77777777" w:rsidTr="008A475E">
        <w:trPr>
          <w:trHeight w:val="365"/>
        </w:trPr>
        <w:tc>
          <w:tcPr>
            <w:tcW w:w="649" w:type="dxa"/>
            <w:shd w:val="clear" w:color="auto" w:fill="000000" w:themeFill="text1"/>
            <w:vAlign w:val="center"/>
            <w:hideMark/>
          </w:tcPr>
          <w:p w14:paraId="3A1220D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6482AAF9" w14:textId="77777777" w:rsidR="00B1764D" w:rsidRPr="00EC1E52" w:rsidRDefault="00FE3288" w:rsidP="008A475E">
            <w:pPr>
              <w:spacing w:line="240" w:lineRule="auto"/>
              <w:jc w:val="center"/>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B1764D"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03E60E9E"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xml:space="preserve">Source </w:t>
            </w:r>
          </w:p>
        </w:tc>
        <w:tc>
          <w:tcPr>
            <w:tcW w:w="4473" w:type="dxa"/>
            <w:shd w:val="clear" w:color="auto" w:fill="000000" w:themeFill="text1"/>
            <w:vAlign w:val="center"/>
            <w:hideMark/>
          </w:tcPr>
          <w:p w14:paraId="2BCB760D"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3BC3626C" w14:textId="77777777" w:rsidTr="008A475E">
        <w:trPr>
          <w:trHeight w:val="859"/>
        </w:trPr>
        <w:tc>
          <w:tcPr>
            <w:tcW w:w="649" w:type="dxa"/>
            <w:shd w:val="clear" w:color="auto" w:fill="auto"/>
            <w:vAlign w:val="center"/>
            <w:hideMark/>
          </w:tcPr>
          <w:p w14:paraId="4371B5F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7C5E1BB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15B3A8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3E0A268"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EC1E52" w:rsidRPr="00EC1E52" w14:paraId="20826363" w14:textId="77777777" w:rsidTr="008A475E">
        <w:trPr>
          <w:trHeight w:val="548"/>
        </w:trPr>
        <w:tc>
          <w:tcPr>
            <w:tcW w:w="649" w:type="dxa"/>
            <w:shd w:val="clear" w:color="auto" w:fill="auto"/>
            <w:vAlign w:val="center"/>
            <w:hideMark/>
          </w:tcPr>
          <w:p w14:paraId="51A39FA0"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0D2FA78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83A96D1"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7AB8D9A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4D7DC44" w14:textId="77777777" w:rsidTr="008A475E">
        <w:trPr>
          <w:trHeight w:val="365"/>
        </w:trPr>
        <w:tc>
          <w:tcPr>
            <w:tcW w:w="649" w:type="dxa"/>
            <w:shd w:val="clear" w:color="auto" w:fill="auto"/>
            <w:vAlign w:val="center"/>
            <w:hideMark/>
          </w:tcPr>
          <w:p w14:paraId="452B9BB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50191A6"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183D62C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06040F9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47C0E0FA" w14:textId="77777777" w:rsidTr="008A475E">
        <w:trPr>
          <w:trHeight w:val="548"/>
        </w:trPr>
        <w:tc>
          <w:tcPr>
            <w:tcW w:w="649" w:type="dxa"/>
            <w:shd w:val="clear" w:color="auto" w:fill="auto"/>
            <w:vAlign w:val="center"/>
            <w:hideMark/>
          </w:tcPr>
          <w:p w14:paraId="4829FB90"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0DA49B8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EEE75AE"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1D25A1E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7324054E" w14:textId="77777777" w:rsidTr="008A475E">
        <w:trPr>
          <w:trHeight w:val="731"/>
        </w:trPr>
        <w:tc>
          <w:tcPr>
            <w:tcW w:w="649" w:type="dxa"/>
            <w:shd w:val="clear" w:color="auto" w:fill="auto"/>
            <w:vAlign w:val="center"/>
            <w:hideMark/>
          </w:tcPr>
          <w:p w14:paraId="4D83AA4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4F28C00F"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695CDDD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2AB815A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0AA45AFE" w14:textId="77777777" w:rsidTr="008A475E">
        <w:trPr>
          <w:trHeight w:val="915"/>
        </w:trPr>
        <w:tc>
          <w:tcPr>
            <w:tcW w:w="649" w:type="dxa"/>
            <w:shd w:val="clear" w:color="auto" w:fill="auto"/>
            <w:vAlign w:val="center"/>
            <w:hideMark/>
          </w:tcPr>
          <w:p w14:paraId="47EC666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lastRenderedPageBreak/>
              <w:t>6</w:t>
            </w:r>
          </w:p>
        </w:tc>
        <w:tc>
          <w:tcPr>
            <w:tcW w:w="1803" w:type="dxa"/>
            <w:shd w:val="clear" w:color="auto" w:fill="auto"/>
            <w:vAlign w:val="center"/>
            <w:hideMark/>
          </w:tcPr>
          <w:p w14:paraId="5321CBB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29047A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041A93C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5E437500"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1"/>
        <w:gridCol w:w="1942"/>
        <w:gridCol w:w="130"/>
        <w:gridCol w:w="1319"/>
        <w:gridCol w:w="1221"/>
        <w:gridCol w:w="210"/>
        <w:gridCol w:w="1681"/>
        <w:gridCol w:w="1406"/>
        <w:gridCol w:w="44"/>
      </w:tblGrid>
      <w:tr w:rsidR="00EC1E52" w:rsidRPr="00EC1E52" w14:paraId="0F7F46E9" w14:textId="77777777" w:rsidTr="00402CF1">
        <w:trPr>
          <w:trHeight w:val="162"/>
        </w:trPr>
        <w:tc>
          <w:tcPr>
            <w:tcW w:w="1174" w:type="dxa"/>
            <w:gridSpan w:val="2"/>
            <w:shd w:val="clear" w:color="auto" w:fill="000000" w:themeFill="text1"/>
            <w:vAlign w:val="center"/>
            <w:hideMark/>
          </w:tcPr>
          <w:p w14:paraId="5CEC59B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723A9DB7"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7"/>
            <w:shd w:val="clear" w:color="auto" w:fill="000000" w:themeFill="text1"/>
            <w:vAlign w:val="center"/>
            <w:hideMark/>
          </w:tcPr>
          <w:p w14:paraId="4DC16652"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E998484" w14:textId="77777777" w:rsidTr="00402CF1">
        <w:trPr>
          <w:trHeight w:val="242"/>
        </w:trPr>
        <w:tc>
          <w:tcPr>
            <w:tcW w:w="1174" w:type="dxa"/>
            <w:gridSpan w:val="2"/>
            <w:shd w:val="clear" w:color="auto" w:fill="000000" w:themeFill="text1"/>
            <w:vAlign w:val="center"/>
            <w:hideMark/>
          </w:tcPr>
          <w:p w14:paraId="20D01A6F"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6A92DA3B"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1ECAF555"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gridSpan w:val="2"/>
            <w:shd w:val="clear" w:color="auto" w:fill="000000" w:themeFill="text1"/>
            <w:vAlign w:val="center"/>
            <w:hideMark/>
          </w:tcPr>
          <w:p w14:paraId="6B3286EF"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0C6F5C7D"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gridSpan w:val="2"/>
            <w:shd w:val="clear" w:color="auto" w:fill="000000" w:themeFill="text1"/>
            <w:vAlign w:val="center"/>
            <w:hideMark/>
          </w:tcPr>
          <w:p w14:paraId="273BDCFC"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57A0C4B7" w14:textId="77777777" w:rsidTr="00402CF1">
        <w:trPr>
          <w:trHeight w:val="700"/>
        </w:trPr>
        <w:tc>
          <w:tcPr>
            <w:tcW w:w="1174" w:type="dxa"/>
            <w:gridSpan w:val="2"/>
            <w:shd w:val="clear" w:color="auto" w:fill="auto"/>
            <w:vAlign w:val="center"/>
            <w:hideMark/>
          </w:tcPr>
          <w:p w14:paraId="227D950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46CB9FB6"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0CBAE55B"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gridSpan w:val="2"/>
            <w:shd w:val="clear" w:color="auto" w:fill="auto"/>
            <w:vAlign w:val="center"/>
            <w:hideMark/>
          </w:tcPr>
          <w:p w14:paraId="78FD9E89"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gridSpan w:val="2"/>
            <w:shd w:val="clear" w:color="auto" w:fill="auto"/>
            <w:vAlign w:val="center"/>
            <w:hideMark/>
          </w:tcPr>
          <w:p w14:paraId="34B7DCBD"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0C9C18F4"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5B75F765"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49891607" w14:textId="77777777" w:rsidTr="00402CF1">
        <w:trPr>
          <w:trHeight w:val="482"/>
        </w:trPr>
        <w:tc>
          <w:tcPr>
            <w:tcW w:w="1174" w:type="dxa"/>
            <w:gridSpan w:val="2"/>
            <w:shd w:val="clear" w:color="auto" w:fill="auto"/>
            <w:vAlign w:val="center"/>
            <w:hideMark/>
          </w:tcPr>
          <w:p w14:paraId="4DA79751"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3164DB6A"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gridSpan w:val="2"/>
            <w:shd w:val="clear" w:color="auto" w:fill="auto"/>
            <w:vAlign w:val="center"/>
            <w:hideMark/>
          </w:tcPr>
          <w:p w14:paraId="054234F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gridSpan w:val="2"/>
            <w:shd w:val="clear" w:color="auto" w:fill="auto"/>
            <w:vAlign w:val="center"/>
            <w:hideMark/>
          </w:tcPr>
          <w:p w14:paraId="57F5EDA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10ABBD73"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278F8FB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r w:rsidR="00EC1E52" w:rsidRPr="00EC1E52" w14:paraId="4B1524FC" w14:textId="77777777" w:rsidTr="00402CF1">
        <w:trPr>
          <w:gridAfter w:val="1"/>
          <w:wAfter w:w="44" w:type="dxa"/>
          <w:trHeight w:val="100"/>
        </w:trPr>
        <w:tc>
          <w:tcPr>
            <w:tcW w:w="1153" w:type="dxa"/>
            <w:shd w:val="clear" w:color="auto" w:fill="000000" w:themeFill="text1"/>
            <w:vAlign w:val="center"/>
            <w:hideMark/>
          </w:tcPr>
          <w:p w14:paraId="2B1EED60"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gridSpan w:val="3"/>
            <w:shd w:val="clear" w:color="auto" w:fill="000000" w:themeFill="text1"/>
            <w:vAlign w:val="center"/>
            <w:hideMark/>
          </w:tcPr>
          <w:p w14:paraId="5C8545C1"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gridSpan w:val="2"/>
            <w:shd w:val="clear" w:color="auto" w:fill="000000" w:themeFill="text1"/>
            <w:vAlign w:val="center"/>
            <w:hideMark/>
          </w:tcPr>
          <w:p w14:paraId="7FD1DAB2"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gridSpan w:val="3"/>
            <w:shd w:val="clear" w:color="auto" w:fill="000000" w:themeFill="text1"/>
            <w:vAlign w:val="center"/>
            <w:hideMark/>
          </w:tcPr>
          <w:p w14:paraId="30BFD9D9" w14:textId="77777777" w:rsidR="00B1764D" w:rsidRPr="00EC1E52" w:rsidRDefault="00B1764D" w:rsidP="008A475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4E8BE1A7" w14:textId="77777777" w:rsidTr="00402CF1">
        <w:trPr>
          <w:gridAfter w:val="1"/>
          <w:wAfter w:w="44" w:type="dxa"/>
          <w:trHeight w:val="444"/>
        </w:trPr>
        <w:tc>
          <w:tcPr>
            <w:tcW w:w="1153" w:type="dxa"/>
            <w:shd w:val="clear" w:color="auto" w:fill="auto"/>
            <w:vAlign w:val="center"/>
            <w:hideMark/>
          </w:tcPr>
          <w:p w14:paraId="0538B882"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gridSpan w:val="3"/>
            <w:shd w:val="clear" w:color="auto" w:fill="auto"/>
            <w:vAlign w:val="center"/>
            <w:hideMark/>
          </w:tcPr>
          <w:p w14:paraId="6C0B0859"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gridSpan w:val="2"/>
            <w:shd w:val="clear" w:color="auto" w:fill="auto"/>
            <w:vAlign w:val="center"/>
            <w:hideMark/>
          </w:tcPr>
          <w:p w14:paraId="7E4C3637"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gridSpan w:val="3"/>
            <w:shd w:val="clear" w:color="auto" w:fill="auto"/>
            <w:vAlign w:val="center"/>
            <w:hideMark/>
          </w:tcPr>
          <w:p w14:paraId="4CC8CDCC" w14:textId="77777777" w:rsidR="00B1764D" w:rsidRPr="00EC1E52" w:rsidRDefault="00B1764D" w:rsidP="008A475E">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675C95A3" w14:textId="77777777" w:rsidR="00C161E5" w:rsidRDefault="00C161E5" w:rsidP="00C161E5">
      <w:pPr>
        <w:rPr>
          <w:rFonts w:ascii="Arial" w:hAnsi="Arial" w:cs="Arial"/>
          <w:sz w:val="20"/>
          <w:szCs w:val="20"/>
        </w:rPr>
      </w:pPr>
    </w:p>
    <w:p w14:paraId="65E5837A" w14:textId="77777777" w:rsidR="00387D4B" w:rsidRPr="00387D4B" w:rsidRDefault="00387D4B" w:rsidP="00387D4B">
      <w:pPr>
        <w:shd w:val="clear" w:color="auto" w:fill="000000" w:themeFill="text1"/>
        <w:rPr>
          <w:rFonts w:ascii="Arial" w:hAnsi="Arial" w:cs="Arial"/>
          <w:b/>
          <w:bCs/>
          <w:color w:val="FFFFFF" w:themeColor="background1"/>
          <w:sz w:val="20"/>
          <w:szCs w:val="20"/>
          <w:lang w:val="en-US"/>
        </w:rPr>
      </w:pPr>
      <w:bookmarkStart w:id="704" w:name="_Hlk117877015"/>
      <w:r w:rsidRPr="00387D4B">
        <w:rPr>
          <w:rFonts w:ascii="Arial" w:hAnsi="Arial" w:cs="Arial"/>
          <w:b/>
          <w:bCs/>
          <w:color w:val="FFFFFF" w:themeColor="background1"/>
          <w:sz w:val="20"/>
          <w:szCs w:val="20"/>
          <w:lang w:val="en-US"/>
        </w:rPr>
        <w:t>Process Technology Comparison of Nitric Acid</w:t>
      </w:r>
    </w:p>
    <w:p w14:paraId="30F1C36D" w14:textId="77777777" w:rsidR="00387D4B" w:rsidRDefault="00387D4B" w:rsidP="00387D4B">
      <w:pPr>
        <w:rPr>
          <w:rFonts w:ascii="Arial" w:hAnsi="Arial" w:cs="Arial"/>
        </w:rPr>
      </w:pPr>
    </w:p>
    <w:p w14:paraId="45E2F9D9"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acid production processes can be broadly classified into four generic types based on its system pressure adopted:</w:t>
      </w:r>
    </w:p>
    <w:p w14:paraId="2F97DE16"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pressure process (below 5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702FCD2D"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Medium pressure process (5 to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74DF39B8"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pressure process (above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32B64A25"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Dual pressure process (low pressure combustion + high pressure absorption)</w:t>
      </w:r>
    </w:p>
    <w:p w14:paraId="1647427D"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Advantages of low pressure</w:t>
      </w:r>
    </w:p>
    <w:p w14:paraId="46CE6F1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burner efficiency</w:t>
      </w:r>
    </w:p>
    <w:p w14:paraId="7889336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catalyst loss thus lowering catalyst consumption</w:t>
      </w:r>
    </w:p>
    <w:p w14:paraId="4285D30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power consumption</w:t>
      </w:r>
    </w:p>
    <w:p w14:paraId="22FDA0DE"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low pressure</w:t>
      </w:r>
    </w:p>
    <w:p w14:paraId="771118A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absorption and high oxidation efficiency</w:t>
      </w:r>
    </w:p>
    <w:p w14:paraId="65EB7464"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14DD035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is not produced</w:t>
      </w:r>
    </w:p>
    <w:p w14:paraId="7DD4C58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66AA2E4B"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 of high pressure</w:t>
      </w:r>
    </w:p>
    <w:p w14:paraId="29BEEF41"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absorption and low oxidation efficiency</w:t>
      </w:r>
    </w:p>
    <w:p w14:paraId="1CED5BB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58E36F4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can be produced</w:t>
      </w:r>
    </w:p>
    <w:p w14:paraId="2831497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05DD37E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Lower absorber volume as well as the number of trays</w:t>
      </w:r>
    </w:p>
    <w:p w14:paraId="12B727B6"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high pressure</w:t>
      </w:r>
    </w:p>
    <w:p w14:paraId="177B35D4"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ammonia consumption due lower ammonia usage efficiency</w:t>
      </w:r>
    </w:p>
    <w:p w14:paraId="6CCCCF2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lastRenderedPageBreak/>
        <w:t>Low burner efficiency</w:t>
      </w:r>
    </w:p>
    <w:p w14:paraId="0833A31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catalyst loss on account of large depth of catalyst bed thus higher catalyst consumption</w:t>
      </w:r>
    </w:p>
    <w:p w14:paraId="4003C14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power consumption</w:t>
      </w:r>
    </w:p>
    <w:p w14:paraId="6B1AB587"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Increases the losses of usable energy caused by compression and expansion thus increasing the costs for the turbo-set concurrently.</w:t>
      </w:r>
    </w:p>
    <w:p w14:paraId="7AB2FC18" w14:textId="77777777" w:rsidR="00387D4B" w:rsidRPr="00387D4B" w:rsidRDefault="00952E8D" w:rsidP="00DB0B6D">
      <w:pPr>
        <w:pStyle w:val="BodyText"/>
        <w:spacing w:line="360" w:lineRule="auto"/>
        <w:rPr>
          <w:rFonts w:ascii="Arial" w:hAnsi="Arial" w:cs="Arial"/>
        </w:rPr>
      </w:pPr>
      <w:r w:rsidRPr="00387D4B">
        <w:rPr>
          <w:rFonts w:ascii="Arial" w:hAnsi="Arial" w:cs="Arial"/>
        </w:rPr>
        <w:t>Thus,</w:t>
      </w:r>
      <w:r w:rsidR="00387D4B" w:rsidRPr="00387D4B">
        <w:rPr>
          <w:rFonts w:ascii="Arial" w:hAnsi="Arial" w:cs="Arial"/>
        </w:rPr>
        <w:t xml:space="preserve"> the process selection is virtually confined between </w:t>
      </w:r>
      <w:r w:rsidR="00387D4B" w:rsidRPr="00387D4B">
        <w:rPr>
          <w:rFonts w:ascii="Arial" w:hAnsi="Arial" w:cs="Arial"/>
          <w:b/>
        </w:rPr>
        <w:t>mono medium pressure</w:t>
      </w:r>
      <w:r w:rsidR="00387D4B" w:rsidRPr="00387D4B">
        <w:rPr>
          <w:rFonts w:ascii="Arial" w:hAnsi="Arial" w:cs="Arial"/>
        </w:rPr>
        <w:t xml:space="preserve"> and </w:t>
      </w:r>
      <w:r w:rsidR="00387D4B" w:rsidRPr="00387D4B">
        <w:rPr>
          <w:rFonts w:ascii="Arial" w:hAnsi="Arial" w:cs="Arial"/>
          <w:b/>
        </w:rPr>
        <w:t>dual pressure system</w:t>
      </w:r>
      <w:r w:rsidR="00387D4B" w:rsidRPr="00387D4B">
        <w:rPr>
          <w:rFonts w:ascii="Arial" w:hAnsi="Arial" w:cs="Arial"/>
        </w:rPr>
        <w:t xml:space="preserve"> as they combine advantages of </w:t>
      </w:r>
      <w:r w:rsidR="00CB05C5" w:rsidRPr="00387D4B">
        <w:rPr>
          <w:rFonts w:ascii="Arial" w:hAnsi="Arial" w:cs="Arial"/>
        </w:rPr>
        <w:t>low- and high-pressure</w:t>
      </w:r>
      <w:r w:rsidR="00387D4B" w:rsidRPr="00387D4B">
        <w:rPr>
          <w:rFonts w:ascii="Arial" w:hAnsi="Arial" w:cs="Arial"/>
        </w:rPr>
        <w:t xml:space="preserve"> operations through well balanced compromise.</w:t>
      </w:r>
    </w:p>
    <w:p w14:paraId="3F7E0EE4"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Without special tail gas purification,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of less than 200 ppm can only be economically reached at elevated pressure above 8.0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620E2980" w14:textId="77777777" w:rsidR="00387D4B" w:rsidRDefault="00387D4B" w:rsidP="00DB0B6D">
      <w:pPr>
        <w:pStyle w:val="BodyText"/>
        <w:spacing w:line="360" w:lineRule="auto"/>
        <w:rPr>
          <w:rFonts w:ascii="Arial" w:hAnsi="Arial" w:cs="Arial"/>
        </w:rPr>
      </w:pPr>
      <w:r>
        <w:rPr>
          <w:rFonts w:ascii="Arial" w:hAnsi="Arial" w:cs="Arial"/>
        </w:rPr>
        <w:t>Depending on the boundary parameters, like capacity, tail-gas purity, acid concentration and climatic conditions, the following process features and their influences on the investment cost and overall efficiency needs to be considered.</w:t>
      </w:r>
    </w:p>
    <w:p w14:paraId="545B0A2F"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Efficiencies of compressors, axial for air and radial for NO-gas</w:t>
      </w:r>
    </w:p>
    <w:p w14:paraId="43A2A27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Suction volume of the NO-gas compressor</w:t>
      </w:r>
    </w:p>
    <w:p w14:paraId="5140611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Combustion efficiency</w:t>
      </w:r>
    </w:p>
    <w:p w14:paraId="2DD9745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Platinum losses</w:t>
      </w:r>
    </w:p>
    <w:p w14:paraId="0A51F8C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Heat recovery</w:t>
      </w:r>
    </w:p>
    <w:p w14:paraId="05C23188"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Size of absorption tower</w:t>
      </w:r>
    </w:p>
    <w:p w14:paraId="05F2E13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Conditions for start up</w:t>
      </w:r>
    </w:p>
    <w:p w14:paraId="51B68DF0" w14:textId="77777777" w:rsidR="00387D4B" w:rsidRPr="00387D4B" w:rsidRDefault="00387D4B" w:rsidP="00DB0B6D">
      <w:pPr>
        <w:rPr>
          <w:rFonts w:ascii="Arial" w:hAnsi="Arial" w:cs="Arial"/>
          <w:sz w:val="20"/>
          <w:szCs w:val="20"/>
        </w:rPr>
      </w:pPr>
      <w:r w:rsidRPr="00387D4B">
        <w:rPr>
          <w:rFonts w:ascii="Arial" w:hAnsi="Arial" w:cs="Arial"/>
          <w:sz w:val="20"/>
          <w:szCs w:val="20"/>
        </w:rPr>
        <w:t>Considering these features, the discharge pressure of the air compressor and NO-gas compressor is selected.</w:t>
      </w:r>
    </w:p>
    <w:p w14:paraId="6370084D" w14:textId="77777777" w:rsidR="00387D4B" w:rsidRPr="00387D4B" w:rsidRDefault="00387D4B" w:rsidP="00DB0B6D">
      <w:pPr>
        <w:rPr>
          <w:rFonts w:ascii="Arial" w:hAnsi="Arial" w:cs="Arial"/>
          <w:sz w:val="20"/>
          <w:szCs w:val="20"/>
        </w:rPr>
      </w:pPr>
      <w:r w:rsidRPr="00387D4B">
        <w:rPr>
          <w:rFonts w:ascii="Arial" w:hAnsi="Arial" w:cs="Arial"/>
          <w:sz w:val="20"/>
          <w:szCs w:val="20"/>
        </w:rPr>
        <w:t>The total amount of usable heat of reaction and compression has to be distributed either on the boiler water to product steam or on the tail gas for energy recovery in the tail gas turbine.</w:t>
      </w:r>
    </w:p>
    <w:p w14:paraId="5BFB6330"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heat conversion like mechanical energy via tail gas turbine is superior to the steam turbine route, high tail gas preheating is advantageous.  </w:t>
      </w:r>
    </w:p>
    <w:p w14:paraId="561913E2"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Process Principles</w:t>
      </w:r>
    </w:p>
    <w:p w14:paraId="1B1CB113"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Oxidation of Ammonia</w:t>
      </w:r>
    </w:p>
    <w:p w14:paraId="36C1F5ED" w14:textId="77777777" w:rsidR="00387D4B" w:rsidRPr="00387D4B" w:rsidRDefault="00387D4B" w:rsidP="00DB0B6D">
      <w:pPr>
        <w:pStyle w:val="Heading3"/>
        <w:rPr>
          <w:rFonts w:ascii="Arial" w:hAnsi="Arial" w:cs="Arial"/>
          <w:color w:val="auto"/>
          <w:sz w:val="20"/>
          <w:szCs w:val="20"/>
        </w:rPr>
      </w:pPr>
      <w:r w:rsidRPr="00387D4B">
        <w:rPr>
          <w:rFonts w:ascii="Arial" w:hAnsi="Arial" w:cs="Arial"/>
          <w:color w:val="auto"/>
          <w:sz w:val="20"/>
          <w:szCs w:val="20"/>
        </w:rPr>
        <w:t>Ammonia is converted into nitric oxide in the presence of a catalyst at high temperature and elevated pressure.</w:t>
      </w:r>
    </w:p>
    <w:p w14:paraId="4A045EA3" w14:textId="77777777" w:rsidR="00387D4B" w:rsidRPr="00387D4B" w:rsidRDefault="00387D4B" w:rsidP="00DB0B6D">
      <w:pPr>
        <w:rPr>
          <w:rFonts w:ascii="Arial" w:eastAsiaTheme="majorEastAsia" w:hAnsi="Arial" w:cs="Arial"/>
          <w:sz w:val="20"/>
          <w:szCs w:val="20"/>
        </w:rPr>
      </w:pPr>
      <w:r w:rsidRPr="00387D4B">
        <w:rPr>
          <w:rFonts w:ascii="Arial" w:eastAsiaTheme="majorEastAsia" w:hAnsi="Arial" w:cs="Arial"/>
          <w:sz w:val="20"/>
          <w:szCs w:val="20"/>
        </w:rPr>
        <w:t>The reaction follows the equation:</w:t>
      </w:r>
    </w:p>
    <w:p w14:paraId="24AF6F61" w14:textId="77777777" w:rsidR="00387D4B" w:rsidRPr="00387D4B" w:rsidRDefault="00387D4B" w:rsidP="00DB0B6D">
      <w:pPr>
        <w:rPr>
          <w:rFonts w:ascii="Arial" w:hAnsi="Arial" w:cs="Arial"/>
          <w:sz w:val="20"/>
          <w:szCs w:val="20"/>
        </w:rPr>
      </w:pPr>
      <w:r>
        <w:rPr>
          <w:rFonts w:ascii="Arial" w:hAnsi="Arial" w:cs="Arial"/>
        </w:rPr>
        <w:t>I)</w:t>
      </w:r>
      <w:r>
        <w:rPr>
          <w:rFonts w:ascii="Arial" w:hAnsi="Arial" w:cs="Arial"/>
        </w:rPr>
        <w:tab/>
      </w:r>
      <w:r w:rsidRPr="00387D4B">
        <w:rPr>
          <w:rFonts w:ascii="Arial" w:hAnsi="Arial" w:cs="Arial"/>
          <w:sz w:val="20"/>
          <w:szCs w:val="20"/>
        </w:rPr>
        <w:t xml:space="preserve">4 NH3 + 5 02 </w:t>
      </w:r>
      <w:r w:rsidRPr="00387D4B">
        <w:rPr>
          <w:rFonts w:ascii="Arial" w:hAnsi="Arial" w:cs="Arial"/>
          <w:sz w:val="20"/>
          <w:szCs w:val="20"/>
        </w:rPr>
        <w:tab/>
        <w:t>=</w:t>
      </w:r>
      <w:r w:rsidRPr="00387D4B">
        <w:rPr>
          <w:rFonts w:ascii="Arial" w:hAnsi="Arial" w:cs="Arial"/>
          <w:sz w:val="20"/>
          <w:szCs w:val="20"/>
        </w:rPr>
        <w:tab/>
        <w:t xml:space="preserve">4 </w:t>
      </w:r>
      <w:r w:rsidR="00952E8D" w:rsidRPr="00387D4B">
        <w:rPr>
          <w:rFonts w:ascii="Arial" w:hAnsi="Arial" w:cs="Arial"/>
          <w:sz w:val="20"/>
          <w:szCs w:val="20"/>
        </w:rPr>
        <w:t>NO + 6</w:t>
      </w:r>
      <w:r w:rsidRPr="00387D4B">
        <w:rPr>
          <w:rFonts w:ascii="Arial" w:hAnsi="Arial" w:cs="Arial"/>
          <w:sz w:val="20"/>
          <w:szCs w:val="20"/>
        </w:rPr>
        <w:t xml:space="preserve"> H2O</w:t>
      </w:r>
    </w:p>
    <w:p w14:paraId="79509FBF" w14:textId="77777777" w:rsidR="00387D4B" w:rsidRPr="00387D4B" w:rsidRDefault="00387D4B" w:rsidP="00DB0B6D">
      <w:pPr>
        <w:rPr>
          <w:rFonts w:ascii="Arial" w:hAnsi="Arial" w:cs="Arial"/>
          <w:sz w:val="20"/>
          <w:szCs w:val="20"/>
        </w:rPr>
      </w:pPr>
    </w:p>
    <w:p w14:paraId="250D557B"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w:t>
      </w:r>
      <w:r w:rsidR="00952E8D" w:rsidRPr="00387D4B">
        <w:rPr>
          <w:rFonts w:ascii="Arial" w:hAnsi="Arial" w:cs="Arial"/>
          <w:sz w:val="20"/>
          <w:szCs w:val="20"/>
        </w:rPr>
        <w:t>= -</w:t>
      </w:r>
      <w:r w:rsidRPr="00387D4B">
        <w:rPr>
          <w:rFonts w:ascii="Arial" w:hAnsi="Arial" w:cs="Arial"/>
          <w:sz w:val="20"/>
          <w:szCs w:val="20"/>
        </w:rPr>
        <w:t xml:space="preserve"> 905 KJ/4 mol NO</w:t>
      </w:r>
    </w:p>
    <w:p w14:paraId="0B95032A" w14:textId="77777777" w:rsidR="00387D4B" w:rsidRPr="00387D4B" w:rsidRDefault="00387D4B" w:rsidP="00DB0B6D">
      <w:pPr>
        <w:rPr>
          <w:rFonts w:ascii="Arial" w:hAnsi="Arial" w:cs="Arial"/>
          <w:sz w:val="20"/>
          <w:szCs w:val="20"/>
        </w:rPr>
      </w:pPr>
      <w:r w:rsidRPr="00387D4B">
        <w:rPr>
          <w:rFonts w:ascii="Arial" w:hAnsi="Arial" w:cs="Arial"/>
          <w:sz w:val="20"/>
          <w:szCs w:val="20"/>
        </w:rPr>
        <w:t>The catalyst (min. 90% Platinum, balance Rhodium or Rhodium/Palladium) is fabricated as knitted gauzes. Under normal conditions the reaction is almost instantaneous, but several side reactions reduce the yield of reaction I); the most objectionable of which is:</w:t>
      </w:r>
    </w:p>
    <w:p w14:paraId="6EA70D90" w14:textId="77777777" w:rsidR="00387D4B" w:rsidRPr="00387D4B" w:rsidRDefault="00387D4B" w:rsidP="00DB0B6D">
      <w:pPr>
        <w:rPr>
          <w:rFonts w:ascii="Arial" w:hAnsi="Arial" w:cs="Arial"/>
          <w:sz w:val="20"/>
          <w:szCs w:val="20"/>
        </w:rPr>
      </w:pPr>
      <w:r w:rsidRPr="00387D4B">
        <w:rPr>
          <w:rFonts w:ascii="Arial" w:hAnsi="Arial" w:cs="Arial"/>
          <w:sz w:val="20"/>
          <w:szCs w:val="20"/>
        </w:rPr>
        <w:lastRenderedPageBreak/>
        <w:t>II)</w:t>
      </w:r>
      <w:r w:rsidRPr="00387D4B">
        <w:rPr>
          <w:rFonts w:ascii="Arial" w:hAnsi="Arial" w:cs="Arial"/>
          <w:sz w:val="20"/>
          <w:szCs w:val="20"/>
        </w:rPr>
        <w:tab/>
        <w:t>4 NH3 + 3 02</w:t>
      </w:r>
      <w:r w:rsidRPr="00387D4B">
        <w:rPr>
          <w:rFonts w:ascii="Arial" w:hAnsi="Arial" w:cs="Arial"/>
          <w:sz w:val="20"/>
          <w:szCs w:val="20"/>
        </w:rPr>
        <w:tab/>
        <w:t>=</w:t>
      </w:r>
      <w:r w:rsidRPr="00387D4B">
        <w:rPr>
          <w:rFonts w:ascii="Arial" w:hAnsi="Arial" w:cs="Arial"/>
          <w:sz w:val="20"/>
          <w:szCs w:val="20"/>
        </w:rPr>
        <w:tab/>
        <w:t>2 N2 + 6 H2O</w:t>
      </w:r>
    </w:p>
    <w:p w14:paraId="19C04D11"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 - 1268 KJ/4 mol NH3</w:t>
      </w:r>
    </w:p>
    <w:p w14:paraId="0159537B"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the efficiency of ammonia conversion to nitrogen oxide varies inversely with the efficiency of these side reactions, its suppression is mandatory and accomplished by operating at optimal reaction condition, </w:t>
      </w:r>
      <w:proofErr w:type="spellStart"/>
      <w:r w:rsidRPr="00387D4B">
        <w:rPr>
          <w:rFonts w:ascii="Arial" w:hAnsi="Arial" w:cs="Arial"/>
          <w:sz w:val="20"/>
          <w:szCs w:val="20"/>
        </w:rPr>
        <w:t>i.e</w:t>
      </w:r>
      <w:proofErr w:type="spellEnd"/>
    </w:p>
    <w:p w14:paraId="5AE4420A"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Gauze temperature 890 </w:t>
      </w:r>
      <w:proofErr w:type="spellStart"/>
      <w:r w:rsidRPr="00387D4B">
        <w:rPr>
          <w:rFonts w:ascii="Arial" w:hAnsi="Arial" w:cs="Arial"/>
          <w:sz w:val="20"/>
          <w:szCs w:val="20"/>
        </w:rPr>
        <w:t>deg.C</w:t>
      </w:r>
      <w:proofErr w:type="spellEnd"/>
    </w:p>
    <w:p w14:paraId="01C667DC"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Non-contaminated catalyst</w:t>
      </w:r>
    </w:p>
    <w:p w14:paraId="338B02EB"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Well activated catalyst</w:t>
      </w:r>
    </w:p>
    <w:p w14:paraId="76FBBA5A"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Homogeneously mixed ammonia-air mixture</w:t>
      </w:r>
    </w:p>
    <w:p w14:paraId="3228FC64"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Under these conditions approx. 96.2% of the ammonia will react according to equation (I). The most important operating parameter for the oxidation is the reaction temperature which is directly related to the operating pressure. Higher temp than 890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will improve the efficiency but also increase the platinum losses. Lower temp will reduce the efficiency. Below 860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Rhodium oxide will be formed at the surface of the wire thus reducing the efficiency drastically.</w:t>
      </w:r>
    </w:p>
    <w:p w14:paraId="69675F2B"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A catalyst gauze damaged in this way cannot be regenerated by any </w:t>
      </w:r>
      <w:r w:rsidR="00952E8D" w:rsidRPr="00387D4B">
        <w:rPr>
          <w:rFonts w:ascii="Arial" w:hAnsi="Arial" w:cs="Arial"/>
          <w:sz w:val="20"/>
          <w:szCs w:val="20"/>
        </w:rPr>
        <w:t>treatments and</w:t>
      </w:r>
      <w:r w:rsidRPr="00387D4B">
        <w:rPr>
          <w:rFonts w:ascii="Arial" w:hAnsi="Arial" w:cs="Arial"/>
          <w:sz w:val="20"/>
          <w:szCs w:val="20"/>
        </w:rPr>
        <w:t xml:space="preserve"> must be sent back to the catalyst manufacturer for metallurgical processing.</w:t>
      </w:r>
    </w:p>
    <w:p w14:paraId="3DBAE277" w14:textId="77777777" w:rsidR="00387D4B" w:rsidRPr="005B0B1F" w:rsidRDefault="00387D4B" w:rsidP="00DB0B6D">
      <w:pPr>
        <w:pStyle w:val="Heading3"/>
        <w:rPr>
          <w:rFonts w:ascii="Arial" w:hAnsi="Arial" w:cs="Arial"/>
          <w:color w:val="auto"/>
          <w:sz w:val="20"/>
          <w:szCs w:val="20"/>
        </w:rPr>
      </w:pPr>
      <w:r w:rsidRPr="005B0B1F">
        <w:rPr>
          <w:rFonts w:ascii="Arial" w:hAnsi="Arial" w:cs="Arial"/>
          <w:color w:val="auto"/>
          <w:sz w:val="20"/>
          <w:szCs w:val="20"/>
        </w:rPr>
        <w:t>Oxidation of Nitric Oxide</w:t>
      </w:r>
    </w:p>
    <w:p w14:paraId="458ED402"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oxide is converted into nitrogen dioxide according to the equation:</w:t>
      </w:r>
    </w:p>
    <w:p w14:paraId="13683655" w14:textId="77777777" w:rsidR="00387D4B" w:rsidRPr="00387D4B" w:rsidRDefault="00387D4B" w:rsidP="005506D6">
      <w:pPr>
        <w:numPr>
          <w:ilvl w:val="0"/>
          <w:numId w:val="80"/>
        </w:numPr>
        <w:tabs>
          <w:tab w:val="clear" w:pos="1080"/>
        </w:tabs>
        <w:overflowPunct w:val="0"/>
        <w:autoSpaceDE w:val="0"/>
        <w:autoSpaceDN w:val="0"/>
        <w:adjustRightInd w:val="0"/>
        <w:ind w:left="720"/>
        <w:textAlignment w:val="baseline"/>
        <w:rPr>
          <w:rFonts w:ascii="Arial" w:hAnsi="Arial" w:cs="Arial"/>
          <w:sz w:val="20"/>
          <w:szCs w:val="20"/>
        </w:rPr>
      </w:pPr>
      <w:r w:rsidRPr="00387D4B">
        <w:rPr>
          <w:rFonts w:ascii="Arial" w:hAnsi="Arial" w:cs="Arial"/>
          <w:sz w:val="20"/>
          <w:szCs w:val="20"/>
        </w:rPr>
        <w:t xml:space="preserve">2 NO + O2 </w:t>
      </w:r>
      <w:r w:rsidRPr="00387D4B">
        <w:rPr>
          <w:rFonts w:ascii="Arial" w:hAnsi="Arial" w:cs="Arial"/>
          <w:sz w:val="20"/>
          <w:szCs w:val="20"/>
        </w:rPr>
        <w:tab/>
        <w:t xml:space="preserve">= </w:t>
      </w:r>
      <w:r w:rsidRPr="00387D4B">
        <w:rPr>
          <w:rFonts w:ascii="Arial" w:hAnsi="Arial" w:cs="Arial"/>
          <w:sz w:val="20"/>
          <w:szCs w:val="20"/>
        </w:rPr>
        <w:tab/>
        <w:t>2NO2</w:t>
      </w:r>
    </w:p>
    <w:p w14:paraId="1FF91A0C" w14:textId="77777777"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-113 KJ/2 mol NO2</w:t>
      </w:r>
    </w:p>
    <w:p w14:paraId="3268F68F" w14:textId="77777777" w:rsidR="00387D4B" w:rsidRPr="00387D4B" w:rsidRDefault="00387D4B" w:rsidP="00952E8D">
      <w:pPr>
        <w:ind w:left="360"/>
        <w:jc w:val="left"/>
        <w:rPr>
          <w:rFonts w:ascii="Arial" w:hAnsi="Arial" w:cs="Arial"/>
          <w:sz w:val="20"/>
          <w:szCs w:val="20"/>
        </w:rPr>
      </w:pPr>
      <w:r w:rsidRPr="00387D4B">
        <w:rPr>
          <w:rFonts w:ascii="Arial" w:hAnsi="Arial" w:cs="Arial"/>
          <w:sz w:val="20"/>
          <w:szCs w:val="20"/>
        </w:rPr>
        <w:t>This reaction is favoured by high pressure and low temp.</w:t>
      </w:r>
    </w:p>
    <w:p w14:paraId="7FC78843"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Absorption of Nitrous Gases</w:t>
      </w:r>
    </w:p>
    <w:p w14:paraId="24C37B03" w14:textId="77777777" w:rsidR="00387D4B" w:rsidRPr="00387D4B" w:rsidRDefault="00387D4B" w:rsidP="00DB0B6D">
      <w:pPr>
        <w:rPr>
          <w:rFonts w:ascii="Arial" w:hAnsi="Arial" w:cs="Arial"/>
          <w:sz w:val="20"/>
          <w:szCs w:val="20"/>
        </w:rPr>
      </w:pPr>
      <w:r w:rsidRPr="00387D4B">
        <w:rPr>
          <w:rFonts w:ascii="Arial" w:hAnsi="Arial" w:cs="Arial"/>
          <w:sz w:val="20"/>
          <w:szCs w:val="20"/>
        </w:rPr>
        <w:t>The nitrogen dioxide will be absorbed in water following the reactions:</w:t>
      </w:r>
    </w:p>
    <w:p w14:paraId="7A52E18D" w14:textId="77777777" w:rsidR="00387D4B" w:rsidRPr="00387D4B" w:rsidRDefault="00387D4B" w:rsidP="00DB0B6D">
      <w:pPr>
        <w:rPr>
          <w:rFonts w:ascii="Arial" w:hAnsi="Arial" w:cs="Arial"/>
          <w:sz w:val="20"/>
          <w:szCs w:val="20"/>
        </w:rPr>
      </w:pPr>
      <w:r w:rsidRPr="00387D4B">
        <w:rPr>
          <w:rFonts w:ascii="Arial" w:hAnsi="Arial" w:cs="Arial"/>
          <w:sz w:val="20"/>
          <w:szCs w:val="20"/>
        </w:rPr>
        <w:t>IV a)</w:t>
      </w:r>
      <w:r w:rsidRPr="00387D4B">
        <w:rPr>
          <w:rFonts w:ascii="Arial" w:hAnsi="Arial" w:cs="Arial"/>
          <w:sz w:val="20"/>
          <w:szCs w:val="20"/>
        </w:rPr>
        <w:tab/>
        <w:t xml:space="preserve">2 NO2 + H2O + y </w:t>
      </w:r>
      <w:r w:rsidR="00952E8D" w:rsidRPr="00387D4B">
        <w:rPr>
          <w:rFonts w:ascii="Arial" w:hAnsi="Arial" w:cs="Arial"/>
          <w:sz w:val="20"/>
          <w:szCs w:val="20"/>
        </w:rPr>
        <w:t>H2O = HNO</w:t>
      </w:r>
      <w:r w:rsidRPr="00387D4B">
        <w:rPr>
          <w:rFonts w:ascii="Arial" w:hAnsi="Arial" w:cs="Arial"/>
          <w:sz w:val="20"/>
          <w:szCs w:val="20"/>
        </w:rPr>
        <w:t>3 + HNO2 + H2O</w:t>
      </w:r>
    </w:p>
    <w:p w14:paraId="58A3D8A8" w14:textId="77777777" w:rsidR="00387D4B" w:rsidRPr="00387D4B" w:rsidRDefault="00387D4B" w:rsidP="00DB0B6D">
      <w:pPr>
        <w:rPr>
          <w:rFonts w:ascii="Arial" w:hAnsi="Arial" w:cs="Arial"/>
          <w:sz w:val="20"/>
          <w:szCs w:val="20"/>
        </w:rPr>
      </w:pPr>
      <w:r w:rsidRPr="00387D4B">
        <w:rPr>
          <w:rFonts w:ascii="Arial" w:hAnsi="Arial" w:cs="Arial"/>
          <w:sz w:val="20"/>
          <w:szCs w:val="20"/>
        </w:rPr>
        <w:t>IV b)</w:t>
      </w:r>
      <w:r w:rsidRPr="00387D4B">
        <w:rPr>
          <w:rFonts w:ascii="Arial" w:hAnsi="Arial" w:cs="Arial"/>
          <w:sz w:val="20"/>
          <w:szCs w:val="20"/>
        </w:rPr>
        <w:tab/>
        <w:t>3 HNO2</w:t>
      </w:r>
      <w:r w:rsidRPr="00387D4B">
        <w:rPr>
          <w:rFonts w:ascii="Arial" w:hAnsi="Arial" w:cs="Arial"/>
          <w:sz w:val="20"/>
          <w:szCs w:val="20"/>
        </w:rPr>
        <w:tab/>
      </w:r>
      <w:r w:rsidRPr="00387D4B">
        <w:rPr>
          <w:rFonts w:ascii="Arial" w:hAnsi="Arial" w:cs="Arial"/>
          <w:sz w:val="20"/>
          <w:szCs w:val="20"/>
        </w:rPr>
        <w:tab/>
        <w:t xml:space="preserve">   =</w:t>
      </w:r>
      <w:r w:rsidRPr="00387D4B">
        <w:rPr>
          <w:rFonts w:ascii="Arial" w:hAnsi="Arial" w:cs="Arial"/>
          <w:sz w:val="20"/>
          <w:szCs w:val="20"/>
        </w:rPr>
        <w:tab/>
        <w:t xml:space="preserve">HNO3 + 2 </w:t>
      </w:r>
      <w:r w:rsidR="00952E8D" w:rsidRPr="00387D4B">
        <w:rPr>
          <w:rFonts w:ascii="Arial" w:hAnsi="Arial" w:cs="Arial"/>
          <w:sz w:val="20"/>
          <w:szCs w:val="20"/>
        </w:rPr>
        <w:t>NO</w:t>
      </w:r>
      <w:r w:rsidRPr="00387D4B">
        <w:rPr>
          <w:rFonts w:ascii="Arial" w:hAnsi="Arial" w:cs="Arial"/>
          <w:sz w:val="20"/>
          <w:szCs w:val="20"/>
        </w:rPr>
        <w:t>+ H2O</w:t>
      </w:r>
    </w:p>
    <w:p w14:paraId="20BB7761" w14:textId="77777777" w:rsidR="00387D4B" w:rsidRPr="00387D4B" w:rsidRDefault="00387D4B" w:rsidP="00DB0B6D">
      <w:pPr>
        <w:rPr>
          <w:rFonts w:ascii="Arial" w:hAnsi="Arial" w:cs="Arial"/>
          <w:sz w:val="20"/>
          <w:szCs w:val="20"/>
        </w:rPr>
      </w:pPr>
      <w:r w:rsidRPr="00387D4B">
        <w:rPr>
          <w:rFonts w:ascii="Arial" w:hAnsi="Arial" w:cs="Arial"/>
          <w:sz w:val="20"/>
          <w:szCs w:val="20"/>
        </w:rPr>
        <w:t>Or expressed as a summary equation:</w:t>
      </w:r>
    </w:p>
    <w:p w14:paraId="52DF8F9E" w14:textId="77777777" w:rsidR="00387D4B" w:rsidRPr="00387D4B" w:rsidRDefault="00387D4B" w:rsidP="005506D6">
      <w:pPr>
        <w:numPr>
          <w:ilvl w:val="0"/>
          <w:numId w:val="77"/>
        </w:numPr>
        <w:tabs>
          <w:tab w:val="clear" w:pos="1080"/>
        </w:tabs>
        <w:overflowPunct w:val="0"/>
        <w:autoSpaceDE w:val="0"/>
        <w:autoSpaceDN w:val="0"/>
        <w:adjustRightInd w:val="0"/>
        <w:ind w:left="0" w:firstLine="0"/>
        <w:textAlignment w:val="baseline"/>
        <w:rPr>
          <w:rFonts w:ascii="Arial" w:hAnsi="Arial" w:cs="Arial"/>
          <w:sz w:val="20"/>
          <w:szCs w:val="20"/>
        </w:rPr>
      </w:pPr>
      <w:r w:rsidRPr="00387D4B">
        <w:rPr>
          <w:rFonts w:ascii="Arial" w:hAnsi="Arial" w:cs="Arial"/>
          <w:sz w:val="20"/>
          <w:szCs w:val="20"/>
        </w:rPr>
        <w:t>3 NO2 + 5.664 H2O = 2 HNO3 + 4.664 H2O + NO</w:t>
      </w:r>
    </w:p>
    <w:p w14:paraId="65956FE5" w14:textId="77777777"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- 115 KJ/2 mol HNO3 60%</w:t>
      </w:r>
    </w:p>
    <w:p w14:paraId="30F299AE"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This equation shows that 2 moles of NO2 are converted into nitric acid, while the third mol is reduced to NO, which has to be oxidized again according to </w:t>
      </w:r>
      <w:r w:rsidR="00952E8D" w:rsidRPr="00387D4B">
        <w:rPr>
          <w:rFonts w:ascii="Arial" w:hAnsi="Arial" w:cs="Arial"/>
          <w:sz w:val="20"/>
          <w:szCs w:val="20"/>
        </w:rPr>
        <w:t>equation (</w:t>
      </w:r>
      <w:r w:rsidRPr="00387D4B">
        <w:rPr>
          <w:rFonts w:ascii="Arial" w:hAnsi="Arial" w:cs="Arial"/>
          <w:sz w:val="20"/>
          <w:szCs w:val="20"/>
        </w:rPr>
        <w:t>III).</w:t>
      </w:r>
    </w:p>
    <w:p w14:paraId="65FE7ADB" w14:textId="77777777" w:rsidR="00387D4B" w:rsidRPr="00387D4B" w:rsidRDefault="00387D4B" w:rsidP="00DB0B6D">
      <w:pPr>
        <w:pStyle w:val="BodyText"/>
        <w:spacing w:line="360" w:lineRule="auto"/>
        <w:rPr>
          <w:rFonts w:ascii="Arial" w:hAnsi="Arial" w:cs="Arial"/>
        </w:rPr>
      </w:pPr>
      <w:r w:rsidRPr="00387D4B">
        <w:rPr>
          <w:rFonts w:ascii="Arial" w:hAnsi="Arial" w:cs="Arial"/>
        </w:rPr>
        <w:t xml:space="preserve">This reaction mechanism is </w:t>
      </w:r>
      <w:r w:rsidR="00952E8D" w:rsidRPr="00387D4B">
        <w:rPr>
          <w:rFonts w:ascii="Arial" w:hAnsi="Arial" w:cs="Arial"/>
        </w:rPr>
        <w:t>repeated</w:t>
      </w:r>
      <w:r w:rsidRPr="00387D4B">
        <w:rPr>
          <w:rFonts w:ascii="Arial" w:hAnsi="Arial" w:cs="Arial"/>
        </w:rPr>
        <w:t xml:space="preserve"> and again, until approximately 99.98% of the nitric oxide is converted into nitric acid and the non-absorbed reminder will be released into the atmosphere with an NOx level of less than 200 ppm.</w:t>
      </w:r>
    </w:p>
    <w:p w14:paraId="6EBC0ACF" w14:textId="77777777" w:rsidR="00387D4B" w:rsidRPr="00387D4B" w:rsidRDefault="00387D4B" w:rsidP="00387D4B">
      <w:pPr>
        <w:rPr>
          <w:rFonts w:ascii="Arial" w:hAnsi="Arial" w:cs="Arial"/>
          <w:sz w:val="20"/>
          <w:szCs w:val="20"/>
        </w:rPr>
      </w:pPr>
    </w:p>
    <w:p w14:paraId="3EF78C94"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Mono-medium pressure</w:t>
      </w:r>
    </w:p>
    <w:tbl>
      <w:tblPr>
        <w:tblW w:w="9445" w:type="dxa"/>
        <w:tblLook w:val="04A0" w:firstRow="1" w:lastRow="0" w:firstColumn="1" w:lastColumn="0" w:noHBand="0" w:noVBand="1"/>
      </w:tblPr>
      <w:tblGrid>
        <w:gridCol w:w="2420"/>
        <w:gridCol w:w="1265"/>
        <w:gridCol w:w="1911"/>
        <w:gridCol w:w="1911"/>
        <w:gridCol w:w="1938"/>
      </w:tblGrid>
      <w:tr w:rsidR="005B0B1F" w:rsidRPr="005B0B1F" w14:paraId="3FEA9CEA" w14:textId="77777777" w:rsidTr="005B0B1F">
        <w:trPr>
          <w:trHeight w:val="261"/>
        </w:trPr>
        <w:tc>
          <w:tcPr>
            <w:tcW w:w="24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9D8DA77"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Items</w:t>
            </w:r>
          </w:p>
        </w:tc>
        <w:tc>
          <w:tcPr>
            <w:tcW w:w="1265" w:type="dxa"/>
            <w:tcBorders>
              <w:top w:val="single" w:sz="4" w:space="0" w:color="auto"/>
              <w:left w:val="nil"/>
              <w:bottom w:val="single" w:sz="4" w:space="0" w:color="auto"/>
              <w:right w:val="single" w:sz="4" w:space="0" w:color="auto"/>
            </w:tcBorders>
            <w:shd w:val="clear" w:color="000000" w:fill="000000"/>
            <w:noWrap/>
            <w:vAlign w:val="center"/>
            <w:hideMark/>
          </w:tcPr>
          <w:p w14:paraId="4F41D2C2"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Unit</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2B3F39EA"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TKIS</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339D8CE4"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CASALE</w:t>
            </w:r>
          </w:p>
        </w:tc>
        <w:tc>
          <w:tcPr>
            <w:tcW w:w="1938" w:type="dxa"/>
            <w:tcBorders>
              <w:top w:val="single" w:sz="4" w:space="0" w:color="auto"/>
              <w:left w:val="nil"/>
              <w:bottom w:val="single" w:sz="4" w:space="0" w:color="auto"/>
              <w:right w:val="single" w:sz="4" w:space="0" w:color="auto"/>
            </w:tcBorders>
            <w:shd w:val="clear" w:color="000000" w:fill="000000"/>
            <w:noWrap/>
            <w:vAlign w:val="center"/>
            <w:hideMark/>
          </w:tcPr>
          <w:p w14:paraId="3E32DA39"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KBR</w:t>
            </w:r>
          </w:p>
        </w:tc>
      </w:tr>
      <w:tr w:rsidR="005B0B1F" w:rsidRPr="005B0B1F" w14:paraId="28AD490C"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6929F8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Plant </w:t>
            </w:r>
            <w:proofErr w:type="spellStart"/>
            <w:r w:rsidRPr="005B0B1F">
              <w:rPr>
                <w:rFonts w:ascii="Arial" w:eastAsia="Times New Roman" w:hAnsi="Arial" w:cs="Arial"/>
                <w:color w:val="000000"/>
                <w:sz w:val="20"/>
                <w:szCs w:val="20"/>
                <w:lang w:eastAsia="en-IN"/>
              </w:rPr>
              <w:t>opr</w:t>
            </w:r>
            <w:proofErr w:type="spellEnd"/>
            <w:r w:rsidRPr="005B0B1F">
              <w:rPr>
                <w:rFonts w:ascii="Arial" w:eastAsia="Times New Roman" w:hAnsi="Arial" w:cs="Arial"/>
                <w:color w:val="000000"/>
                <w:sz w:val="20"/>
                <w:szCs w:val="20"/>
                <w:lang w:eastAsia="en-IN"/>
              </w:rPr>
              <w:t xml:space="preserve"> Pr.</w:t>
            </w:r>
          </w:p>
        </w:tc>
        <w:tc>
          <w:tcPr>
            <w:tcW w:w="1265" w:type="dxa"/>
            <w:tcBorders>
              <w:top w:val="nil"/>
              <w:left w:val="nil"/>
              <w:bottom w:val="single" w:sz="4" w:space="0" w:color="auto"/>
              <w:right w:val="single" w:sz="4" w:space="0" w:color="auto"/>
            </w:tcBorders>
            <w:shd w:val="clear" w:color="auto" w:fill="auto"/>
            <w:noWrap/>
            <w:vAlign w:val="center"/>
            <w:hideMark/>
          </w:tcPr>
          <w:p w14:paraId="61FF458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Kg/cm2g</w:t>
            </w:r>
          </w:p>
        </w:tc>
        <w:tc>
          <w:tcPr>
            <w:tcW w:w="1911" w:type="dxa"/>
            <w:tcBorders>
              <w:top w:val="nil"/>
              <w:left w:val="nil"/>
              <w:bottom w:val="single" w:sz="4" w:space="0" w:color="auto"/>
              <w:right w:val="single" w:sz="4" w:space="0" w:color="auto"/>
            </w:tcBorders>
            <w:shd w:val="clear" w:color="auto" w:fill="auto"/>
            <w:noWrap/>
            <w:vAlign w:val="center"/>
            <w:hideMark/>
          </w:tcPr>
          <w:p w14:paraId="191A2D9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5.8</w:t>
            </w:r>
          </w:p>
        </w:tc>
        <w:tc>
          <w:tcPr>
            <w:tcW w:w="1911" w:type="dxa"/>
            <w:tcBorders>
              <w:top w:val="nil"/>
              <w:left w:val="nil"/>
              <w:bottom w:val="single" w:sz="4" w:space="0" w:color="auto"/>
              <w:right w:val="single" w:sz="4" w:space="0" w:color="auto"/>
            </w:tcBorders>
            <w:shd w:val="clear" w:color="auto" w:fill="auto"/>
            <w:noWrap/>
            <w:vAlign w:val="center"/>
            <w:hideMark/>
          </w:tcPr>
          <w:p w14:paraId="1C530D5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w:t>
            </w:r>
          </w:p>
        </w:tc>
        <w:tc>
          <w:tcPr>
            <w:tcW w:w="1938" w:type="dxa"/>
            <w:tcBorders>
              <w:top w:val="nil"/>
              <w:left w:val="nil"/>
              <w:bottom w:val="single" w:sz="4" w:space="0" w:color="auto"/>
              <w:right w:val="single" w:sz="4" w:space="0" w:color="auto"/>
            </w:tcBorders>
            <w:shd w:val="clear" w:color="auto" w:fill="auto"/>
            <w:noWrap/>
            <w:vAlign w:val="center"/>
            <w:hideMark/>
          </w:tcPr>
          <w:p w14:paraId="39345BA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5.5</w:t>
            </w:r>
          </w:p>
        </w:tc>
      </w:tr>
      <w:tr w:rsidR="005B0B1F" w:rsidRPr="005B0B1F" w14:paraId="25FD6E69"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AD8255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Ammonia, </w:t>
            </w:r>
          </w:p>
        </w:tc>
        <w:tc>
          <w:tcPr>
            <w:tcW w:w="1265" w:type="dxa"/>
            <w:tcBorders>
              <w:top w:val="nil"/>
              <w:left w:val="nil"/>
              <w:bottom w:val="single" w:sz="4" w:space="0" w:color="auto"/>
              <w:right w:val="single" w:sz="4" w:space="0" w:color="auto"/>
            </w:tcBorders>
            <w:shd w:val="clear" w:color="auto" w:fill="auto"/>
            <w:noWrap/>
            <w:vAlign w:val="center"/>
            <w:hideMark/>
          </w:tcPr>
          <w:p w14:paraId="711DDF4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220BDB7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284</w:t>
            </w:r>
          </w:p>
        </w:tc>
        <w:tc>
          <w:tcPr>
            <w:tcW w:w="1911" w:type="dxa"/>
            <w:tcBorders>
              <w:top w:val="nil"/>
              <w:left w:val="nil"/>
              <w:bottom w:val="single" w:sz="4" w:space="0" w:color="auto"/>
              <w:right w:val="single" w:sz="4" w:space="0" w:color="auto"/>
            </w:tcBorders>
            <w:shd w:val="clear" w:color="auto" w:fill="auto"/>
            <w:noWrap/>
            <w:vAlign w:val="center"/>
            <w:hideMark/>
          </w:tcPr>
          <w:p w14:paraId="3BEE7BD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w:t>
            </w:r>
          </w:p>
        </w:tc>
        <w:tc>
          <w:tcPr>
            <w:tcW w:w="1938" w:type="dxa"/>
            <w:tcBorders>
              <w:top w:val="nil"/>
              <w:left w:val="nil"/>
              <w:bottom w:val="single" w:sz="4" w:space="0" w:color="auto"/>
              <w:right w:val="single" w:sz="4" w:space="0" w:color="auto"/>
            </w:tcBorders>
            <w:shd w:val="clear" w:color="auto" w:fill="auto"/>
            <w:noWrap/>
            <w:vAlign w:val="center"/>
            <w:hideMark/>
          </w:tcPr>
          <w:p w14:paraId="4712596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287.5</w:t>
            </w:r>
          </w:p>
        </w:tc>
      </w:tr>
      <w:tr w:rsidR="005B0B1F" w:rsidRPr="005B0B1F" w14:paraId="118B49C7" w14:textId="77777777" w:rsidTr="005B0B1F">
        <w:trPr>
          <w:trHeight w:val="445"/>
        </w:trPr>
        <w:tc>
          <w:tcPr>
            <w:tcW w:w="24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81746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lastRenderedPageBreak/>
              <w:t>Catalyst, Pt, loss</w:t>
            </w:r>
          </w:p>
        </w:tc>
        <w:tc>
          <w:tcPr>
            <w:tcW w:w="1265" w:type="dxa"/>
            <w:tcBorders>
              <w:top w:val="nil"/>
              <w:left w:val="nil"/>
              <w:bottom w:val="single" w:sz="4" w:space="0" w:color="auto"/>
              <w:right w:val="single" w:sz="4" w:space="0" w:color="auto"/>
            </w:tcBorders>
            <w:shd w:val="clear" w:color="auto" w:fill="auto"/>
            <w:vAlign w:val="center"/>
            <w:hideMark/>
          </w:tcPr>
          <w:p w14:paraId="2F5A9CF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mg (w/o recovery)</w:t>
            </w:r>
          </w:p>
        </w:tc>
        <w:tc>
          <w:tcPr>
            <w:tcW w:w="1911" w:type="dxa"/>
            <w:tcBorders>
              <w:top w:val="nil"/>
              <w:left w:val="nil"/>
              <w:bottom w:val="single" w:sz="4" w:space="0" w:color="auto"/>
              <w:right w:val="single" w:sz="4" w:space="0" w:color="auto"/>
            </w:tcBorders>
            <w:shd w:val="clear" w:color="auto" w:fill="auto"/>
            <w:noWrap/>
            <w:vAlign w:val="center"/>
            <w:hideMark/>
          </w:tcPr>
          <w:p w14:paraId="4244362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150</w:t>
            </w:r>
          </w:p>
        </w:tc>
        <w:tc>
          <w:tcPr>
            <w:tcW w:w="1911" w:type="dxa"/>
            <w:tcBorders>
              <w:top w:val="nil"/>
              <w:left w:val="nil"/>
              <w:bottom w:val="single" w:sz="4" w:space="0" w:color="auto"/>
              <w:right w:val="single" w:sz="4" w:space="0" w:color="auto"/>
            </w:tcBorders>
            <w:shd w:val="clear" w:color="auto" w:fill="auto"/>
            <w:noWrap/>
            <w:vAlign w:val="center"/>
            <w:hideMark/>
          </w:tcPr>
          <w:p w14:paraId="4DDF27A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500FA3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280</w:t>
            </w:r>
          </w:p>
        </w:tc>
      </w:tr>
      <w:tr w:rsidR="005B0B1F" w:rsidRPr="005B0B1F" w14:paraId="6D6E33D5" w14:textId="77777777" w:rsidTr="005B0B1F">
        <w:trPr>
          <w:trHeight w:val="261"/>
        </w:trPr>
        <w:tc>
          <w:tcPr>
            <w:tcW w:w="2420" w:type="dxa"/>
            <w:vMerge/>
            <w:tcBorders>
              <w:top w:val="nil"/>
              <w:left w:val="single" w:sz="4" w:space="0" w:color="auto"/>
              <w:bottom w:val="single" w:sz="4" w:space="0" w:color="auto"/>
              <w:right w:val="single" w:sz="4" w:space="0" w:color="auto"/>
            </w:tcBorders>
            <w:vAlign w:val="center"/>
            <w:hideMark/>
          </w:tcPr>
          <w:p w14:paraId="279A0334" w14:textId="77777777" w:rsidR="005B0B1F" w:rsidRPr="005B0B1F" w:rsidRDefault="005B0B1F" w:rsidP="005B0B1F">
            <w:pPr>
              <w:spacing w:line="240" w:lineRule="auto"/>
              <w:jc w:val="left"/>
              <w:rPr>
                <w:rFonts w:ascii="Arial" w:eastAsia="Times New Roman" w:hAnsi="Arial" w:cs="Arial"/>
                <w:color w:val="000000"/>
                <w:sz w:val="20"/>
                <w:szCs w:val="20"/>
                <w:lang w:eastAsia="en-IN"/>
              </w:rPr>
            </w:pPr>
          </w:p>
        </w:tc>
        <w:tc>
          <w:tcPr>
            <w:tcW w:w="1265" w:type="dxa"/>
            <w:tcBorders>
              <w:top w:val="nil"/>
              <w:left w:val="nil"/>
              <w:bottom w:val="single" w:sz="4" w:space="0" w:color="auto"/>
              <w:right w:val="single" w:sz="4" w:space="0" w:color="auto"/>
            </w:tcBorders>
            <w:shd w:val="clear" w:color="auto" w:fill="auto"/>
            <w:noWrap/>
            <w:vAlign w:val="center"/>
            <w:hideMark/>
          </w:tcPr>
          <w:p w14:paraId="5A79A64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with recovery</w:t>
            </w:r>
          </w:p>
        </w:tc>
        <w:tc>
          <w:tcPr>
            <w:tcW w:w="1911" w:type="dxa"/>
            <w:tcBorders>
              <w:top w:val="nil"/>
              <w:left w:val="nil"/>
              <w:bottom w:val="single" w:sz="4" w:space="0" w:color="auto"/>
              <w:right w:val="single" w:sz="4" w:space="0" w:color="auto"/>
            </w:tcBorders>
            <w:shd w:val="clear" w:color="auto" w:fill="auto"/>
            <w:noWrap/>
            <w:vAlign w:val="center"/>
            <w:hideMark/>
          </w:tcPr>
          <w:p w14:paraId="07EDAB9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40</w:t>
            </w:r>
          </w:p>
        </w:tc>
        <w:tc>
          <w:tcPr>
            <w:tcW w:w="1911" w:type="dxa"/>
            <w:tcBorders>
              <w:top w:val="nil"/>
              <w:left w:val="nil"/>
              <w:bottom w:val="single" w:sz="4" w:space="0" w:color="auto"/>
              <w:right w:val="single" w:sz="4" w:space="0" w:color="auto"/>
            </w:tcBorders>
            <w:shd w:val="clear" w:color="auto" w:fill="auto"/>
            <w:noWrap/>
            <w:vAlign w:val="center"/>
            <w:hideMark/>
          </w:tcPr>
          <w:p w14:paraId="43DCB4F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42.8</w:t>
            </w:r>
          </w:p>
        </w:tc>
        <w:tc>
          <w:tcPr>
            <w:tcW w:w="1938" w:type="dxa"/>
            <w:tcBorders>
              <w:top w:val="nil"/>
              <w:left w:val="nil"/>
              <w:bottom w:val="single" w:sz="4" w:space="0" w:color="auto"/>
              <w:right w:val="single" w:sz="4" w:space="0" w:color="auto"/>
            </w:tcBorders>
            <w:shd w:val="clear" w:color="auto" w:fill="auto"/>
            <w:noWrap/>
            <w:vAlign w:val="center"/>
            <w:hideMark/>
          </w:tcPr>
          <w:p w14:paraId="0517644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85</w:t>
            </w:r>
          </w:p>
        </w:tc>
      </w:tr>
      <w:tr w:rsidR="005B0B1F" w:rsidRPr="005B0B1F" w14:paraId="3AFB2F9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7C755E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LP Steam, import @ 8 kg/cm2a/satd.</w:t>
            </w:r>
          </w:p>
        </w:tc>
        <w:tc>
          <w:tcPr>
            <w:tcW w:w="1265" w:type="dxa"/>
            <w:tcBorders>
              <w:top w:val="nil"/>
              <w:left w:val="nil"/>
              <w:bottom w:val="single" w:sz="4" w:space="0" w:color="auto"/>
              <w:right w:val="single" w:sz="4" w:space="0" w:color="auto"/>
            </w:tcBorders>
            <w:shd w:val="clear" w:color="auto" w:fill="auto"/>
            <w:noWrap/>
            <w:vAlign w:val="center"/>
            <w:hideMark/>
          </w:tcPr>
          <w:p w14:paraId="7536A15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4BD818B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50</w:t>
            </w:r>
          </w:p>
        </w:tc>
        <w:tc>
          <w:tcPr>
            <w:tcW w:w="1911" w:type="dxa"/>
            <w:tcBorders>
              <w:top w:val="nil"/>
              <w:left w:val="nil"/>
              <w:bottom w:val="single" w:sz="4" w:space="0" w:color="auto"/>
              <w:right w:val="single" w:sz="4" w:space="0" w:color="auto"/>
            </w:tcBorders>
            <w:shd w:val="clear" w:color="auto" w:fill="auto"/>
            <w:noWrap/>
            <w:vAlign w:val="center"/>
            <w:hideMark/>
          </w:tcPr>
          <w:p w14:paraId="3C39E30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 NA</w:t>
            </w:r>
          </w:p>
        </w:tc>
        <w:tc>
          <w:tcPr>
            <w:tcW w:w="1938" w:type="dxa"/>
            <w:tcBorders>
              <w:top w:val="nil"/>
              <w:left w:val="nil"/>
              <w:bottom w:val="single" w:sz="4" w:space="0" w:color="auto"/>
              <w:right w:val="single" w:sz="4" w:space="0" w:color="auto"/>
            </w:tcBorders>
            <w:shd w:val="clear" w:color="auto" w:fill="auto"/>
            <w:noWrap/>
            <w:vAlign w:val="center"/>
            <w:hideMark/>
          </w:tcPr>
          <w:p w14:paraId="13C656C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47.5</w:t>
            </w:r>
          </w:p>
        </w:tc>
      </w:tr>
      <w:tr w:rsidR="005B0B1F" w:rsidRPr="005B0B1F" w14:paraId="307D84F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15C6E0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Power</w:t>
            </w:r>
          </w:p>
        </w:tc>
        <w:tc>
          <w:tcPr>
            <w:tcW w:w="1265" w:type="dxa"/>
            <w:tcBorders>
              <w:top w:val="nil"/>
              <w:left w:val="nil"/>
              <w:bottom w:val="single" w:sz="4" w:space="0" w:color="auto"/>
              <w:right w:val="single" w:sz="4" w:space="0" w:color="auto"/>
            </w:tcBorders>
            <w:shd w:val="clear" w:color="auto" w:fill="auto"/>
            <w:noWrap/>
            <w:vAlign w:val="center"/>
            <w:hideMark/>
          </w:tcPr>
          <w:p w14:paraId="61F687D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Kwh</w:t>
            </w:r>
            <w:proofErr w:type="spellEnd"/>
            <w:r w:rsidRPr="005B0B1F">
              <w:rPr>
                <w:rFonts w:ascii="Arial" w:eastAsia="Times New Roman" w:hAnsi="Arial" w:cs="Arial"/>
                <w:color w:val="000000"/>
                <w:sz w:val="20"/>
                <w:szCs w:val="20"/>
                <w:lang w:eastAsia="en-IN"/>
              </w:rPr>
              <w:t>/MT</w:t>
            </w:r>
          </w:p>
        </w:tc>
        <w:tc>
          <w:tcPr>
            <w:tcW w:w="1911" w:type="dxa"/>
            <w:tcBorders>
              <w:top w:val="nil"/>
              <w:left w:val="nil"/>
              <w:bottom w:val="single" w:sz="4" w:space="0" w:color="auto"/>
              <w:right w:val="single" w:sz="4" w:space="0" w:color="auto"/>
            </w:tcBorders>
            <w:shd w:val="clear" w:color="auto" w:fill="auto"/>
            <w:noWrap/>
            <w:vAlign w:val="center"/>
            <w:hideMark/>
          </w:tcPr>
          <w:p w14:paraId="49C5456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9</w:t>
            </w:r>
          </w:p>
        </w:tc>
        <w:tc>
          <w:tcPr>
            <w:tcW w:w="1911" w:type="dxa"/>
            <w:tcBorders>
              <w:top w:val="nil"/>
              <w:left w:val="nil"/>
              <w:bottom w:val="single" w:sz="4" w:space="0" w:color="auto"/>
              <w:right w:val="single" w:sz="4" w:space="0" w:color="auto"/>
            </w:tcBorders>
            <w:shd w:val="clear" w:color="auto" w:fill="auto"/>
            <w:noWrap/>
            <w:vAlign w:val="center"/>
            <w:hideMark/>
          </w:tcPr>
          <w:p w14:paraId="300355A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AF9E97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8.34</w:t>
            </w:r>
          </w:p>
        </w:tc>
      </w:tr>
      <w:tr w:rsidR="005B0B1F" w:rsidRPr="005B0B1F" w14:paraId="2DC73E8D"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A62EDA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Cooling water make up</w:t>
            </w:r>
          </w:p>
        </w:tc>
        <w:tc>
          <w:tcPr>
            <w:tcW w:w="1265" w:type="dxa"/>
            <w:tcBorders>
              <w:top w:val="nil"/>
              <w:left w:val="nil"/>
              <w:bottom w:val="single" w:sz="4" w:space="0" w:color="auto"/>
              <w:right w:val="single" w:sz="4" w:space="0" w:color="auto"/>
            </w:tcBorders>
            <w:shd w:val="clear" w:color="auto" w:fill="auto"/>
            <w:noWrap/>
            <w:vAlign w:val="center"/>
            <w:hideMark/>
          </w:tcPr>
          <w:p w14:paraId="20448F3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M3/MT</w:t>
            </w:r>
          </w:p>
        </w:tc>
        <w:tc>
          <w:tcPr>
            <w:tcW w:w="1911" w:type="dxa"/>
            <w:tcBorders>
              <w:top w:val="nil"/>
              <w:left w:val="nil"/>
              <w:bottom w:val="single" w:sz="4" w:space="0" w:color="auto"/>
              <w:right w:val="single" w:sz="4" w:space="0" w:color="auto"/>
            </w:tcBorders>
            <w:shd w:val="clear" w:color="auto" w:fill="auto"/>
            <w:noWrap/>
            <w:vAlign w:val="center"/>
            <w:hideMark/>
          </w:tcPr>
          <w:p w14:paraId="0136FF8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100 (del T=10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11" w:type="dxa"/>
            <w:tcBorders>
              <w:top w:val="nil"/>
              <w:left w:val="nil"/>
              <w:bottom w:val="single" w:sz="4" w:space="0" w:color="auto"/>
              <w:right w:val="single" w:sz="4" w:space="0" w:color="auto"/>
            </w:tcBorders>
            <w:shd w:val="clear" w:color="auto" w:fill="auto"/>
            <w:noWrap/>
            <w:vAlign w:val="center"/>
            <w:hideMark/>
          </w:tcPr>
          <w:p w14:paraId="35F4DF7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210 (del T=7.6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38" w:type="dxa"/>
            <w:tcBorders>
              <w:top w:val="nil"/>
              <w:left w:val="nil"/>
              <w:bottom w:val="single" w:sz="4" w:space="0" w:color="auto"/>
              <w:right w:val="single" w:sz="4" w:space="0" w:color="auto"/>
            </w:tcBorders>
            <w:shd w:val="clear" w:color="auto" w:fill="auto"/>
            <w:noWrap/>
            <w:vAlign w:val="center"/>
            <w:hideMark/>
          </w:tcPr>
          <w:p w14:paraId="0E2EA04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132.7 (del T=9.2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r>
      <w:tr w:rsidR="005B0B1F" w:rsidRPr="005B0B1F" w14:paraId="33B2891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4FB765A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HP steam export (credit)</w:t>
            </w:r>
          </w:p>
        </w:tc>
        <w:tc>
          <w:tcPr>
            <w:tcW w:w="1265" w:type="dxa"/>
            <w:tcBorders>
              <w:top w:val="nil"/>
              <w:left w:val="nil"/>
              <w:bottom w:val="single" w:sz="4" w:space="0" w:color="auto"/>
              <w:right w:val="single" w:sz="4" w:space="0" w:color="auto"/>
            </w:tcBorders>
            <w:shd w:val="clear" w:color="auto" w:fill="auto"/>
            <w:noWrap/>
            <w:vAlign w:val="center"/>
            <w:hideMark/>
          </w:tcPr>
          <w:p w14:paraId="49C303D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59764E7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760 @ 40 </w:t>
            </w:r>
            <w:proofErr w:type="spellStart"/>
            <w:r w:rsidRPr="005B0B1F">
              <w:rPr>
                <w:rFonts w:ascii="Arial" w:eastAsia="Times New Roman" w:hAnsi="Arial" w:cs="Arial"/>
                <w:color w:val="000000"/>
                <w:sz w:val="20"/>
                <w:szCs w:val="20"/>
                <w:lang w:eastAsia="en-IN"/>
              </w:rPr>
              <w:t>barA</w:t>
            </w:r>
            <w:proofErr w:type="spellEnd"/>
            <w:r w:rsidRPr="005B0B1F">
              <w:rPr>
                <w:rFonts w:ascii="Arial" w:eastAsia="Times New Roman" w:hAnsi="Arial" w:cs="Arial"/>
                <w:color w:val="000000"/>
                <w:sz w:val="20"/>
                <w:szCs w:val="20"/>
                <w:lang w:eastAsia="en-IN"/>
              </w:rPr>
              <w:t xml:space="preserve">, 450 </w:t>
            </w:r>
            <w:proofErr w:type="spellStart"/>
            <w:r w:rsidRPr="005B0B1F">
              <w:rPr>
                <w:rFonts w:ascii="Arial" w:eastAsia="Times New Roman" w:hAnsi="Arial" w:cs="Arial"/>
                <w:color w:val="000000"/>
                <w:sz w:val="20"/>
                <w:szCs w:val="20"/>
                <w:lang w:eastAsia="en-IN"/>
              </w:rPr>
              <w:t>degC</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2AAC96B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690 @ 39 kg/cm2a</w:t>
            </w:r>
          </w:p>
        </w:tc>
        <w:tc>
          <w:tcPr>
            <w:tcW w:w="1938" w:type="dxa"/>
            <w:tcBorders>
              <w:top w:val="nil"/>
              <w:left w:val="nil"/>
              <w:bottom w:val="single" w:sz="4" w:space="0" w:color="auto"/>
              <w:right w:val="single" w:sz="4" w:space="0" w:color="auto"/>
            </w:tcBorders>
            <w:shd w:val="clear" w:color="auto" w:fill="auto"/>
            <w:noWrap/>
            <w:vAlign w:val="center"/>
            <w:hideMark/>
          </w:tcPr>
          <w:p w14:paraId="3A1E33B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645 kg @ 19 kg/cm2 360 C</w:t>
            </w:r>
          </w:p>
        </w:tc>
      </w:tr>
      <w:tr w:rsidR="005B0B1F" w:rsidRPr="005B0B1F" w14:paraId="03DDE88C"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340EA4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Nox</w:t>
            </w:r>
            <w:proofErr w:type="spellEnd"/>
            <w:r w:rsidRPr="005B0B1F">
              <w:rPr>
                <w:rFonts w:ascii="Arial" w:eastAsia="Times New Roman" w:hAnsi="Arial" w:cs="Arial"/>
                <w:color w:val="000000"/>
                <w:sz w:val="20"/>
                <w:szCs w:val="20"/>
                <w:lang w:eastAsia="en-IN"/>
              </w:rPr>
              <w:t xml:space="preserve"> content in  tail gas </w:t>
            </w:r>
          </w:p>
        </w:tc>
        <w:tc>
          <w:tcPr>
            <w:tcW w:w="1265" w:type="dxa"/>
            <w:tcBorders>
              <w:top w:val="nil"/>
              <w:left w:val="nil"/>
              <w:bottom w:val="single" w:sz="4" w:space="0" w:color="auto"/>
              <w:right w:val="single" w:sz="4" w:space="0" w:color="auto"/>
            </w:tcBorders>
            <w:shd w:val="clear" w:color="auto" w:fill="auto"/>
            <w:noWrap/>
            <w:vAlign w:val="center"/>
            <w:hideMark/>
          </w:tcPr>
          <w:p w14:paraId="4C6879D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ppmv</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5F17E57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11" w:type="dxa"/>
            <w:tcBorders>
              <w:top w:val="nil"/>
              <w:left w:val="nil"/>
              <w:bottom w:val="single" w:sz="4" w:space="0" w:color="auto"/>
              <w:right w:val="single" w:sz="4" w:space="0" w:color="auto"/>
            </w:tcBorders>
            <w:shd w:val="clear" w:color="auto" w:fill="auto"/>
            <w:noWrap/>
            <w:vAlign w:val="center"/>
            <w:hideMark/>
          </w:tcPr>
          <w:p w14:paraId="32CB837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38" w:type="dxa"/>
            <w:tcBorders>
              <w:top w:val="nil"/>
              <w:left w:val="nil"/>
              <w:bottom w:val="single" w:sz="4" w:space="0" w:color="auto"/>
              <w:right w:val="single" w:sz="4" w:space="0" w:color="auto"/>
            </w:tcBorders>
            <w:shd w:val="clear" w:color="auto" w:fill="auto"/>
            <w:noWrap/>
            <w:vAlign w:val="center"/>
            <w:hideMark/>
          </w:tcPr>
          <w:p w14:paraId="44802A2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&lt; 50 after catalytic reduction </w:t>
            </w:r>
          </w:p>
        </w:tc>
      </w:tr>
      <w:tr w:rsidR="005B0B1F" w:rsidRPr="005B0B1F" w14:paraId="1EAB0EB4"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32EF62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Onstream days</w:t>
            </w:r>
          </w:p>
        </w:tc>
        <w:tc>
          <w:tcPr>
            <w:tcW w:w="1265" w:type="dxa"/>
            <w:tcBorders>
              <w:top w:val="nil"/>
              <w:left w:val="nil"/>
              <w:bottom w:val="single" w:sz="4" w:space="0" w:color="auto"/>
              <w:right w:val="single" w:sz="4" w:space="0" w:color="auto"/>
            </w:tcBorders>
            <w:shd w:val="clear" w:color="auto" w:fill="auto"/>
            <w:noWrap/>
            <w:vAlign w:val="center"/>
            <w:hideMark/>
          </w:tcPr>
          <w:p w14:paraId="6BA7532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day</w:t>
            </w:r>
          </w:p>
        </w:tc>
        <w:tc>
          <w:tcPr>
            <w:tcW w:w="1911" w:type="dxa"/>
            <w:tcBorders>
              <w:top w:val="nil"/>
              <w:left w:val="nil"/>
              <w:bottom w:val="single" w:sz="4" w:space="0" w:color="auto"/>
              <w:right w:val="single" w:sz="4" w:space="0" w:color="auto"/>
            </w:tcBorders>
            <w:shd w:val="clear" w:color="auto" w:fill="auto"/>
            <w:noWrap/>
            <w:vAlign w:val="center"/>
            <w:hideMark/>
          </w:tcPr>
          <w:p w14:paraId="0D2EA09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11" w:type="dxa"/>
            <w:tcBorders>
              <w:top w:val="nil"/>
              <w:left w:val="nil"/>
              <w:bottom w:val="single" w:sz="4" w:space="0" w:color="auto"/>
              <w:right w:val="single" w:sz="4" w:space="0" w:color="auto"/>
            </w:tcBorders>
            <w:shd w:val="clear" w:color="auto" w:fill="auto"/>
            <w:noWrap/>
            <w:vAlign w:val="center"/>
            <w:hideMark/>
          </w:tcPr>
          <w:p w14:paraId="50D49AF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38" w:type="dxa"/>
            <w:tcBorders>
              <w:top w:val="nil"/>
              <w:left w:val="nil"/>
              <w:bottom w:val="single" w:sz="4" w:space="0" w:color="auto"/>
              <w:right w:val="single" w:sz="4" w:space="0" w:color="auto"/>
            </w:tcBorders>
            <w:shd w:val="clear" w:color="auto" w:fill="auto"/>
            <w:noWrap/>
            <w:vAlign w:val="center"/>
            <w:hideMark/>
          </w:tcPr>
          <w:p w14:paraId="0749360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r>
    </w:tbl>
    <w:p w14:paraId="235FC68A"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w:t>
      </w:r>
    </w:p>
    <w:p w14:paraId="2C5069FC"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Dual pressure</w:t>
      </w:r>
    </w:p>
    <w:tbl>
      <w:tblPr>
        <w:tblW w:w="9555" w:type="dxa"/>
        <w:tblLook w:val="04A0" w:firstRow="1" w:lastRow="0" w:firstColumn="1" w:lastColumn="0" w:noHBand="0" w:noVBand="1"/>
      </w:tblPr>
      <w:tblGrid>
        <w:gridCol w:w="2448"/>
        <w:gridCol w:w="1280"/>
        <w:gridCol w:w="1933"/>
        <w:gridCol w:w="1933"/>
        <w:gridCol w:w="1961"/>
      </w:tblGrid>
      <w:tr w:rsidR="00DB0B6D" w:rsidRPr="00DB0B6D" w14:paraId="28EDC4DA" w14:textId="77777777" w:rsidTr="00DB0B6D">
        <w:trPr>
          <w:trHeight w:val="298"/>
        </w:trPr>
        <w:tc>
          <w:tcPr>
            <w:tcW w:w="2448"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3FEB7D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0" w:type="dxa"/>
            <w:tcBorders>
              <w:top w:val="single" w:sz="4" w:space="0" w:color="auto"/>
              <w:left w:val="nil"/>
              <w:bottom w:val="single" w:sz="4" w:space="0" w:color="auto"/>
              <w:right w:val="single" w:sz="4" w:space="0" w:color="auto"/>
            </w:tcBorders>
            <w:shd w:val="clear" w:color="000000" w:fill="000000"/>
            <w:vAlign w:val="center"/>
            <w:hideMark/>
          </w:tcPr>
          <w:p w14:paraId="7DDED3D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6872F105"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1C9532F2"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1" w:type="dxa"/>
            <w:tcBorders>
              <w:top w:val="single" w:sz="4" w:space="0" w:color="auto"/>
              <w:left w:val="nil"/>
              <w:bottom w:val="single" w:sz="4" w:space="0" w:color="auto"/>
              <w:right w:val="single" w:sz="4" w:space="0" w:color="auto"/>
            </w:tcBorders>
            <w:shd w:val="clear" w:color="000000" w:fill="000000"/>
            <w:vAlign w:val="center"/>
            <w:hideMark/>
          </w:tcPr>
          <w:p w14:paraId="22D0377F"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24610AED"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4A59E2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Plant </w:t>
            </w:r>
            <w:proofErr w:type="spellStart"/>
            <w:r w:rsidRPr="00DB0B6D">
              <w:rPr>
                <w:rFonts w:ascii="Arial" w:eastAsia="Times New Roman" w:hAnsi="Arial" w:cs="Arial"/>
                <w:color w:val="000000"/>
                <w:sz w:val="20"/>
                <w:szCs w:val="20"/>
                <w:lang w:eastAsia="en-IN"/>
              </w:rPr>
              <w:t>opr</w:t>
            </w:r>
            <w:proofErr w:type="spellEnd"/>
            <w:r w:rsidRPr="00DB0B6D">
              <w:rPr>
                <w:rFonts w:ascii="Arial" w:eastAsia="Times New Roman" w:hAnsi="Arial" w:cs="Arial"/>
                <w:color w:val="000000"/>
                <w:sz w:val="20"/>
                <w:szCs w:val="20"/>
                <w:lang w:eastAsia="en-IN"/>
              </w:rPr>
              <w:t xml:space="preserve"> Pr.</w:t>
            </w:r>
          </w:p>
        </w:tc>
        <w:tc>
          <w:tcPr>
            <w:tcW w:w="1280" w:type="dxa"/>
            <w:tcBorders>
              <w:top w:val="nil"/>
              <w:left w:val="nil"/>
              <w:bottom w:val="single" w:sz="4" w:space="0" w:color="auto"/>
              <w:right w:val="single" w:sz="4" w:space="0" w:color="auto"/>
            </w:tcBorders>
            <w:shd w:val="clear" w:color="auto" w:fill="auto"/>
            <w:vAlign w:val="center"/>
            <w:hideMark/>
          </w:tcPr>
          <w:p w14:paraId="20B06E5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Kg/cm2g</w:t>
            </w:r>
          </w:p>
        </w:tc>
        <w:tc>
          <w:tcPr>
            <w:tcW w:w="1933" w:type="dxa"/>
            <w:tcBorders>
              <w:top w:val="nil"/>
              <w:left w:val="nil"/>
              <w:bottom w:val="single" w:sz="4" w:space="0" w:color="auto"/>
              <w:right w:val="single" w:sz="4" w:space="0" w:color="auto"/>
            </w:tcBorders>
            <w:shd w:val="clear" w:color="auto" w:fill="auto"/>
            <w:vAlign w:val="center"/>
            <w:hideMark/>
          </w:tcPr>
          <w:p w14:paraId="2B86FB3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4.6/12</w:t>
            </w:r>
          </w:p>
        </w:tc>
        <w:tc>
          <w:tcPr>
            <w:tcW w:w="1933" w:type="dxa"/>
            <w:tcBorders>
              <w:top w:val="nil"/>
              <w:left w:val="nil"/>
              <w:bottom w:val="single" w:sz="4" w:space="0" w:color="auto"/>
              <w:right w:val="single" w:sz="4" w:space="0" w:color="auto"/>
            </w:tcBorders>
            <w:shd w:val="clear" w:color="auto" w:fill="auto"/>
            <w:vAlign w:val="center"/>
            <w:hideMark/>
          </w:tcPr>
          <w:p w14:paraId="745F67F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5.0/12</w:t>
            </w:r>
          </w:p>
        </w:tc>
        <w:tc>
          <w:tcPr>
            <w:tcW w:w="1961" w:type="dxa"/>
            <w:tcBorders>
              <w:top w:val="nil"/>
              <w:left w:val="nil"/>
              <w:bottom w:val="single" w:sz="4" w:space="0" w:color="auto"/>
              <w:right w:val="single" w:sz="4" w:space="0" w:color="auto"/>
            </w:tcBorders>
            <w:shd w:val="clear" w:color="auto" w:fill="auto"/>
            <w:vAlign w:val="center"/>
            <w:hideMark/>
          </w:tcPr>
          <w:p w14:paraId="0B24F89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5.5/11.7</w:t>
            </w:r>
          </w:p>
        </w:tc>
      </w:tr>
      <w:tr w:rsidR="00DB0B6D" w:rsidRPr="00DB0B6D" w14:paraId="6024E3C0"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9ECF2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Ammonia, </w:t>
            </w:r>
          </w:p>
        </w:tc>
        <w:tc>
          <w:tcPr>
            <w:tcW w:w="1280" w:type="dxa"/>
            <w:tcBorders>
              <w:top w:val="nil"/>
              <w:left w:val="nil"/>
              <w:bottom w:val="single" w:sz="4" w:space="0" w:color="auto"/>
              <w:right w:val="single" w:sz="4" w:space="0" w:color="auto"/>
            </w:tcBorders>
            <w:shd w:val="clear" w:color="auto" w:fill="auto"/>
            <w:vAlign w:val="center"/>
            <w:hideMark/>
          </w:tcPr>
          <w:p w14:paraId="5226A2C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2F3E79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w:t>
            </w:r>
          </w:p>
        </w:tc>
        <w:tc>
          <w:tcPr>
            <w:tcW w:w="1933" w:type="dxa"/>
            <w:tcBorders>
              <w:top w:val="nil"/>
              <w:left w:val="nil"/>
              <w:bottom w:val="single" w:sz="4" w:space="0" w:color="auto"/>
              <w:right w:val="single" w:sz="4" w:space="0" w:color="auto"/>
            </w:tcBorders>
            <w:shd w:val="clear" w:color="auto" w:fill="auto"/>
            <w:vAlign w:val="center"/>
            <w:hideMark/>
          </w:tcPr>
          <w:p w14:paraId="0ACE476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282.8</w:t>
            </w:r>
          </w:p>
        </w:tc>
        <w:tc>
          <w:tcPr>
            <w:tcW w:w="1961" w:type="dxa"/>
            <w:tcBorders>
              <w:top w:val="nil"/>
              <w:left w:val="nil"/>
              <w:bottom w:val="single" w:sz="4" w:space="0" w:color="auto"/>
              <w:right w:val="single" w:sz="4" w:space="0" w:color="auto"/>
            </w:tcBorders>
            <w:shd w:val="clear" w:color="auto" w:fill="auto"/>
            <w:vAlign w:val="center"/>
            <w:hideMark/>
          </w:tcPr>
          <w:p w14:paraId="2695E95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284.5</w:t>
            </w:r>
          </w:p>
        </w:tc>
      </w:tr>
      <w:tr w:rsidR="00DB0B6D" w:rsidRPr="00DB0B6D" w14:paraId="43DB2451" w14:textId="77777777" w:rsidTr="00DB0B6D">
        <w:trPr>
          <w:trHeight w:val="298"/>
        </w:trPr>
        <w:tc>
          <w:tcPr>
            <w:tcW w:w="2448" w:type="dxa"/>
            <w:vMerge w:val="restart"/>
            <w:tcBorders>
              <w:top w:val="nil"/>
              <w:left w:val="single" w:sz="4" w:space="0" w:color="auto"/>
              <w:bottom w:val="single" w:sz="4" w:space="0" w:color="auto"/>
              <w:right w:val="single" w:sz="4" w:space="0" w:color="auto"/>
            </w:tcBorders>
            <w:shd w:val="clear" w:color="auto" w:fill="auto"/>
            <w:vAlign w:val="center"/>
            <w:hideMark/>
          </w:tcPr>
          <w:p w14:paraId="02422B5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Catalyst, Pt, loss (mg)</w:t>
            </w:r>
          </w:p>
        </w:tc>
        <w:tc>
          <w:tcPr>
            <w:tcW w:w="1280" w:type="dxa"/>
            <w:tcBorders>
              <w:top w:val="nil"/>
              <w:left w:val="nil"/>
              <w:bottom w:val="single" w:sz="4" w:space="0" w:color="auto"/>
              <w:right w:val="single" w:sz="4" w:space="0" w:color="auto"/>
            </w:tcBorders>
            <w:shd w:val="clear" w:color="auto" w:fill="auto"/>
            <w:vAlign w:val="center"/>
            <w:hideMark/>
          </w:tcPr>
          <w:p w14:paraId="3F85ACB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-w/o recovery</w:t>
            </w:r>
          </w:p>
        </w:tc>
        <w:tc>
          <w:tcPr>
            <w:tcW w:w="1933" w:type="dxa"/>
            <w:tcBorders>
              <w:top w:val="nil"/>
              <w:left w:val="nil"/>
              <w:bottom w:val="single" w:sz="4" w:space="0" w:color="auto"/>
              <w:right w:val="single" w:sz="4" w:space="0" w:color="auto"/>
            </w:tcBorders>
            <w:shd w:val="clear" w:color="auto" w:fill="auto"/>
            <w:vAlign w:val="center"/>
            <w:hideMark/>
          </w:tcPr>
          <w:p w14:paraId="063F582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130</w:t>
            </w:r>
          </w:p>
        </w:tc>
        <w:tc>
          <w:tcPr>
            <w:tcW w:w="1933" w:type="dxa"/>
            <w:tcBorders>
              <w:top w:val="nil"/>
              <w:left w:val="nil"/>
              <w:bottom w:val="single" w:sz="4" w:space="0" w:color="auto"/>
              <w:right w:val="single" w:sz="4" w:space="0" w:color="auto"/>
            </w:tcBorders>
            <w:shd w:val="clear" w:color="auto" w:fill="auto"/>
            <w:vAlign w:val="center"/>
            <w:hideMark/>
          </w:tcPr>
          <w:p w14:paraId="472583B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053B027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103</w:t>
            </w:r>
          </w:p>
        </w:tc>
      </w:tr>
      <w:tr w:rsidR="00DB0B6D" w:rsidRPr="00DB0B6D" w14:paraId="2B756CCF" w14:textId="77777777" w:rsidTr="00DB0B6D">
        <w:trPr>
          <w:trHeight w:val="298"/>
        </w:trPr>
        <w:tc>
          <w:tcPr>
            <w:tcW w:w="2448" w:type="dxa"/>
            <w:vMerge/>
            <w:tcBorders>
              <w:top w:val="nil"/>
              <w:left w:val="single" w:sz="4" w:space="0" w:color="auto"/>
              <w:bottom w:val="single" w:sz="4" w:space="0" w:color="auto"/>
              <w:right w:val="single" w:sz="4" w:space="0" w:color="auto"/>
            </w:tcBorders>
            <w:vAlign w:val="center"/>
            <w:hideMark/>
          </w:tcPr>
          <w:p w14:paraId="490D0606" w14:textId="77777777" w:rsidR="00DB0B6D" w:rsidRPr="00DB0B6D" w:rsidRDefault="00DB0B6D" w:rsidP="00DB0B6D">
            <w:pPr>
              <w:spacing w:line="240" w:lineRule="auto"/>
              <w:jc w:val="left"/>
              <w:rPr>
                <w:rFonts w:ascii="Arial" w:eastAsia="Times New Roman" w:hAnsi="Arial" w:cs="Arial"/>
                <w:color w:val="000000"/>
                <w:sz w:val="20"/>
                <w:szCs w:val="20"/>
                <w:lang w:eastAsia="en-IN"/>
              </w:rPr>
            </w:pPr>
          </w:p>
        </w:tc>
        <w:tc>
          <w:tcPr>
            <w:tcW w:w="1280" w:type="dxa"/>
            <w:tcBorders>
              <w:top w:val="nil"/>
              <w:left w:val="nil"/>
              <w:bottom w:val="single" w:sz="4" w:space="0" w:color="auto"/>
              <w:right w:val="single" w:sz="4" w:space="0" w:color="auto"/>
            </w:tcBorders>
            <w:shd w:val="clear" w:color="auto" w:fill="auto"/>
            <w:vAlign w:val="center"/>
            <w:hideMark/>
          </w:tcPr>
          <w:p w14:paraId="13AD02C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-with recovery</w:t>
            </w:r>
          </w:p>
        </w:tc>
        <w:tc>
          <w:tcPr>
            <w:tcW w:w="1933" w:type="dxa"/>
            <w:tcBorders>
              <w:top w:val="nil"/>
              <w:left w:val="nil"/>
              <w:bottom w:val="single" w:sz="4" w:space="0" w:color="auto"/>
              <w:right w:val="single" w:sz="4" w:space="0" w:color="auto"/>
            </w:tcBorders>
            <w:shd w:val="clear" w:color="auto" w:fill="auto"/>
            <w:vAlign w:val="center"/>
            <w:hideMark/>
          </w:tcPr>
          <w:p w14:paraId="6F5043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30</w:t>
            </w:r>
          </w:p>
        </w:tc>
        <w:tc>
          <w:tcPr>
            <w:tcW w:w="1933" w:type="dxa"/>
            <w:tcBorders>
              <w:top w:val="nil"/>
              <w:left w:val="nil"/>
              <w:bottom w:val="single" w:sz="4" w:space="0" w:color="auto"/>
              <w:right w:val="single" w:sz="4" w:space="0" w:color="auto"/>
            </w:tcBorders>
            <w:shd w:val="clear" w:color="auto" w:fill="auto"/>
            <w:vAlign w:val="center"/>
            <w:hideMark/>
          </w:tcPr>
          <w:p w14:paraId="7540B38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27.3</w:t>
            </w:r>
          </w:p>
        </w:tc>
        <w:tc>
          <w:tcPr>
            <w:tcW w:w="1961" w:type="dxa"/>
            <w:tcBorders>
              <w:top w:val="nil"/>
              <w:left w:val="nil"/>
              <w:bottom w:val="single" w:sz="4" w:space="0" w:color="auto"/>
              <w:right w:val="single" w:sz="4" w:space="0" w:color="auto"/>
            </w:tcBorders>
            <w:shd w:val="clear" w:color="auto" w:fill="auto"/>
            <w:vAlign w:val="center"/>
            <w:hideMark/>
          </w:tcPr>
          <w:p w14:paraId="4E33920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45</w:t>
            </w:r>
          </w:p>
        </w:tc>
      </w:tr>
      <w:tr w:rsidR="00DB0B6D" w:rsidRPr="00DB0B6D" w14:paraId="763DF275"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2DC145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0" w:type="dxa"/>
            <w:tcBorders>
              <w:top w:val="nil"/>
              <w:left w:val="nil"/>
              <w:bottom w:val="single" w:sz="4" w:space="0" w:color="auto"/>
              <w:right w:val="single" w:sz="4" w:space="0" w:color="auto"/>
            </w:tcBorders>
            <w:shd w:val="clear" w:color="auto" w:fill="auto"/>
            <w:vAlign w:val="center"/>
            <w:hideMark/>
          </w:tcPr>
          <w:p w14:paraId="60064BD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6C97597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c>
          <w:tcPr>
            <w:tcW w:w="1933" w:type="dxa"/>
            <w:tcBorders>
              <w:top w:val="nil"/>
              <w:left w:val="nil"/>
              <w:bottom w:val="single" w:sz="4" w:space="0" w:color="auto"/>
              <w:right w:val="single" w:sz="4" w:space="0" w:color="auto"/>
            </w:tcBorders>
            <w:shd w:val="clear" w:color="auto" w:fill="auto"/>
            <w:vAlign w:val="center"/>
            <w:hideMark/>
          </w:tcPr>
          <w:p w14:paraId="054FB0C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5D3C881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r>
      <w:tr w:rsidR="00DB0B6D" w:rsidRPr="00DB0B6D" w14:paraId="5F3BB8B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18B685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0" w:type="dxa"/>
            <w:tcBorders>
              <w:top w:val="nil"/>
              <w:left w:val="nil"/>
              <w:bottom w:val="single" w:sz="4" w:space="0" w:color="auto"/>
              <w:right w:val="single" w:sz="4" w:space="0" w:color="auto"/>
            </w:tcBorders>
            <w:shd w:val="clear" w:color="auto" w:fill="auto"/>
            <w:vAlign w:val="center"/>
            <w:hideMark/>
          </w:tcPr>
          <w:p w14:paraId="1C2FAD5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3" w:type="dxa"/>
            <w:tcBorders>
              <w:top w:val="nil"/>
              <w:left w:val="nil"/>
              <w:bottom w:val="single" w:sz="4" w:space="0" w:color="auto"/>
              <w:right w:val="single" w:sz="4" w:space="0" w:color="auto"/>
            </w:tcBorders>
            <w:shd w:val="clear" w:color="auto" w:fill="auto"/>
            <w:vAlign w:val="center"/>
            <w:hideMark/>
          </w:tcPr>
          <w:p w14:paraId="6C1A08F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8.5</w:t>
            </w:r>
          </w:p>
        </w:tc>
        <w:tc>
          <w:tcPr>
            <w:tcW w:w="1933" w:type="dxa"/>
            <w:tcBorders>
              <w:top w:val="nil"/>
              <w:left w:val="nil"/>
              <w:bottom w:val="single" w:sz="4" w:space="0" w:color="auto"/>
              <w:right w:val="single" w:sz="4" w:space="0" w:color="auto"/>
            </w:tcBorders>
            <w:shd w:val="clear" w:color="auto" w:fill="auto"/>
            <w:vAlign w:val="center"/>
            <w:hideMark/>
          </w:tcPr>
          <w:p w14:paraId="3DD60F0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1" w:type="dxa"/>
            <w:tcBorders>
              <w:top w:val="nil"/>
              <w:left w:val="nil"/>
              <w:bottom w:val="single" w:sz="4" w:space="0" w:color="auto"/>
              <w:right w:val="single" w:sz="4" w:space="0" w:color="auto"/>
            </w:tcBorders>
            <w:shd w:val="clear" w:color="auto" w:fill="auto"/>
            <w:vAlign w:val="center"/>
            <w:hideMark/>
          </w:tcPr>
          <w:p w14:paraId="580BFED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8.34</w:t>
            </w:r>
          </w:p>
        </w:tc>
      </w:tr>
      <w:tr w:rsidR="00DB0B6D" w:rsidRPr="00DB0B6D" w14:paraId="5DA736A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12A636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0" w:type="dxa"/>
            <w:tcBorders>
              <w:top w:val="nil"/>
              <w:left w:val="nil"/>
              <w:bottom w:val="single" w:sz="4" w:space="0" w:color="auto"/>
              <w:right w:val="single" w:sz="4" w:space="0" w:color="auto"/>
            </w:tcBorders>
            <w:shd w:val="clear" w:color="auto" w:fill="auto"/>
            <w:vAlign w:val="center"/>
            <w:hideMark/>
          </w:tcPr>
          <w:p w14:paraId="22344A3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3" w:type="dxa"/>
            <w:tcBorders>
              <w:top w:val="nil"/>
              <w:left w:val="nil"/>
              <w:bottom w:val="single" w:sz="4" w:space="0" w:color="auto"/>
              <w:right w:val="single" w:sz="4" w:space="0" w:color="auto"/>
            </w:tcBorders>
            <w:shd w:val="clear" w:color="auto" w:fill="auto"/>
            <w:vAlign w:val="center"/>
            <w:hideMark/>
          </w:tcPr>
          <w:p w14:paraId="4B10447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105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3" w:type="dxa"/>
            <w:tcBorders>
              <w:top w:val="nil"/>
              <w:left w:val="nil"/>
              <w:bottom w:val="single" w:sz="4" w:space="0" w:color="auto"/>
              <w:right w:val="single" w:sz="4" w:space="0" w:color="auto"/>
            </w:tcBorders>
            <w:shd w:val="clear" w:color="auto" w:fill="auto"/>
            <w:vAlign w:val="center"/>
            <w:hideMark/>
          </w:tcPr>
          <w:p w14:paraId="4A1EBE2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178.8 (del T=7.6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61" w:type="dxa"/>
            <w:tcBorders>
              <w:top w:val="nil"/>
              <w:left w:val="nil"/>
              <w:bottom w:val="single" w:sz="4" w:space="0" w:color="auto"/>
              <w:right w:val="single" w:sz="4" w:space="0" w:color="auto"/>
            </w:tcBorders>
            <w:shd w:val="clear" w:color="auto" w:fill="auto"/>
            <w:vAlign w:val="center"/>
            <w:hideMark/>
          </w:tcPr>
          <w:p w14:paraId="1871B7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140 (del T=9.2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r w:rsidR="00DB0B6D" w:rsidRPr="00DB0B6D" w14:paraId="368BE9DF"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72E8ACA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HP steam export (credit)</w:t>
            </w:r>
          </w:p>
        </w:tc>
        <w:tc>
          <w:tcPr>
            <w:tcW w:w="1280" w:type="dxa"/>
            <w:tcBorders>
              <w:top w:val="nil"/>
              <w:left w:val="nil"/>
              <w:bottom w:val="single" w:sz="4" w:space="0" w:color="auto"/>
              <w:right w:val="single" w:sz="4" w:space="0" w:color="auto"/>
            </w:tcBorders>
            <w:shd w:val="clear" w:color="auto" w:fill="auto"/>
            <w:vAlign w:val="center"/>
            <w:hideMark/>
          </w:tcPr>
          <w:p w14:paraId="6334C33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A32A7B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720 @ 40 </w:t>
            </w:r>
            <w:proofErr w:type="spellStart"/>
            <w:r w:rsidRPr="00DB0B6D">
              <w:rPr>
                <w:rFonts w:ascii="Arial" w:eastAsia="Times New Roman" w:hAnsi="Arial" w:cs="Arial"/>
                <w:color w:val="000000"/>
                <w:sz w:val="20"/>
                <w:szCs w:val="20"/>
                <w:lang w:eastAsia="en-IN"/>
              </w:rPr>
              <w:t>barA</w:t>
            </w:r>
            <w:proofErr w:type="spellEnd"/>
            <w:r w:rsidRPr="00DB0B6D">
              <w:rPr>
                <w:rFonts w:ascii="Arial" w:eastAsia="Times New Roman" w:hAnsi="Arial" w:cs="Arial"/>
                <w:color w:val="000000"/>
                <w:sz w:val="20"/>
                <w:szCs w:val="20"/>
                <w:lang w:eastAsia="en-IN"/>
              </w:rPr>
              <w:t xml:space="preserve">, 450 </w:t>
            </w:r>
            <w:proofErr w:type="spellStart"/>
            <w:r w:rsidRPr="00DB0B6D">
              <w:rPr>
                <w:rFonts w:ascii="Arial" w:eastAsia="Times New Roman" w:hAnsi="Arial" w:cs="Arial"/>
                <w:color w:val="000000"/>
                <w:sz w:val="20"/>
                <w:szCs w:val="20"/>
                <w:lang w:eastAsia="en-IN"/>
              </w:rPr>
              <w:t>degC</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045A00C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685 @ 39 kg/cm2a</w:t>
            </w:r>
          </w:p>
        </w:tc>
        <w:tc>
          <w:tcPr>
            <w:tcW w:w="1961" w:type="dxa"/>
            <w:tcBorders>
              <w:top w:val="nil"/>
              <w:left w:val="nil"/>
              <w:bottom w:val="single" w:sz="4" w:space="0" w:color="auto"/>
              <w:right w:val="single" w:sz="4" w:space="0" w:color="auto"/>
            </w:tcBorders>
            <w:shd w:val="clear" w:color="auto" w:fill="auto"/>
            <w:vAlign w:val="center"/>
            <w:hideMark/>
          </w:tcPr>
          <w:p w14:paraId="0BDCF41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635 kg   @ 19 kg/cm2, 360 C</w:t>
            </w:r>
          </w:p>
        </w:tc>
      </w:tr>
      <w:tr w:rsidR="00DB0B6D" w:rsidRPr="00DB0B6D" w14:paraId="69F1405F"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097E49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Nox</w:t>
            </w:r>
            <w:proofErr w:type="spellEnd"/>
            <w:r w:rsidRPr="00DB0B6D">
              <w:rPr>
                <w:rFonts w:ascii="Arial" w:eastAsia="Times New Roman" w:hAnsi="Arial" w:cs="Arial"/>
                <w:color w:val="000000"/>
                <w:sz w:val="20"/>
                <w:szCs w:val="20"/>
                <w:lang w:eastAsia="en-IN"/>
              </w:rPr>
              <w:t xml:space="preserve"> content in tail gas </w:t>
            </w:r>
          </w:p>
        </w:tc>
        <w:tc>
          <w:tcPr>
            <w:tcW w:w="1280" w:type="dxa"/>
            <w:tcBorders>
              <w:top w:val="nil"/>
              <w:left w:val="nil"/>
              <w:bottom w:val="single" w:sz="4" w:space="0" w:color="auto"/>
              <w:right w:val="single" w:sz="4" w:space="0" w:color="auto"/>
            </w:tcBorders>
            <w:shd w:val="clear" w:color="auto" w:fill="auto"/>
            <w:vAlign w:val="center"/>
            <w:hideMark/>
          </w:tcPr>
          <w:p w14:paraId="4E29EAE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ppmv</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392626B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33" w:type="dxa"/>
            <w:tcBorders>
              <w:top w:val="nil"/>
              <w:left w:val="nil"/>
              <w:bottom w:val="single" w:sz="4" w:space="0" w:color="auto"/>
              <w:right w:val="single" w:sz="4" w:space="0" w:color="auto"/>
            </w:tcBorders>
            <w:shd w:val="clear" w:color="auto" w:fill="auto"/>
            <w:vAlign w:val="center"/>
            <w:hideMark/>
          </w:tcPr>
          <w:p w14:paraId="07A72EA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61" w:type="dxa"/>
            <w:tcBorders>
              <w:top w:val="nil"/>
              <w:left w:val="nil"/>
              <w:bottom w:val="single" w:sz="4" w:space="0" w:color="auto"/>
              <w:right w:val="single" w:sz="4" w:space="0" w:color="auto"/>
            </w:tcBorders>
            <w:shd w:val="clear" w:color="auto" w:fill="auto"/>
            <w:vAlign w:val="center"/>
            <w:hideMark/>
          </w:tcPr>
          <w:p w14:paraId="33B60BD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r>
      <w:tr w:rsidR="00DB0B6D" w:rsidRPr="00DB0B6D" w14:paraId="5E2B71A6"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673F73B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Onstream days</w:t>
            </w:r>
          </w:p>
        </w:tc>
        <w:tc>
          <w:tcPr>
            <w:tcW w:w="1280" w:type="dxa"/>
            <w:tcBorders>
              <w:top w:val="nil"/>
              <w:left w:val="nil"/>
              <w:bottom w:val="single" w:sz="4" w:space="0" w:color="auto"/>
              <w:right w:val="single" w:sz="4" w:space="0" w:color="auto"/>
            </w:tcBorders>
            <w:shd w:val="clear" w:color="auto" w:fill="auto"/>
            <w:vAlign w:val="center"/>
            <w:hideMark/>
          </w:tcPr>
          <w:p w14:paraId="084759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day</w:t>
            </w:r>
          </w:p>
        </w:tc>
        <w:tc>
          <w:tcPr>
            <w:tcW w:w="1933" w:type="dxa"/>
            <w:tcBorders>
              <w:top w:val="nil"/>
              <w:left w:val="nil"/>
              <w:bottom w:val="single" w:sz="4" w:space="0" w:color="auto"/>
              <w:right w:val="single" w:sz="4" w:space="0" w:color="auto"/>
            </w:tcBorders>
            <w:shd w:val="clear" w:color="auto" w:fill="auto"/>
            <w:vAlign w:val="center"/>
            <w:hideMark/>
          </w:tcPr>
          <w:p w14:paraId="3447F0A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33" w:type="dxa"/>
            <w:tcBorders>
              <w:top w:val="nil"/>
              <w:left w:val="nil"/>
              <w:bottom w:val="single" w:sz="4" w:space="0" w:color="auto"/>
              <w:right w:val="single" w:sz="4" w:space="0" w:color="auto"/>
            </w:tcBorders>
            <w:shd w:val="clear" w:color="auto" w:fill="auto"/>
            <w:vAlign w:val="center"/>
            <w:hideMark/>
          </w:tcPr>
          <w:p w14:paraId="46E90AD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61" w:type="dxa"/>
            <w:tcBorders>
              <w:top w:val="nil"/>
              <w:left w:val="nil"/>
              <w:bottom w:val="single" w:sz="4" w:space="0" w:color="auto"/>
              <w:right w:val="single" w:sz="4" w:space="0" w:color="auto"/>
            </w:tcBorders>
            <w:shd w:val="clear" w:color="auto" w:fill="auto"/>
            <w:vAlign w:val="center"/>
            <w:hideMark/>
          </w:tcPr>
          <w:p w14:paraId="7551CCD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r>
    </w:tbl>
    <w:p w14:paraId="43B3D3BB" w14:textId="77777777" w:rsidR="00387D4B" w:rsidRPr="00387D4B" w:rsidRDefault="00387D4B" w:rsidP="00387D4B">
      <w:pPr>
        <w:rPr>
          <w:rFonts w:ascii="Arial" w:hAnsi="Arial" w:cs="Arial"/>
          <w:sz w:val="20"/>
          <w:szCs w:val="20"/>
        </w:rPr>
      </w:pPr>
      <w:r w:rsidRPr="00387D4B">
        <w:rPr>
          <w:rFonts w:ascii="Arial" w:hAnsi="Arial" w:cs="Arial"/>
          <w:sz w:val="20"/>
          <w:szCs w:val="20"/>
        </w:rPr>
        <w:t>NA= Not Available</w:t>
      </w:r>
    </w:p>
    <w:p w14:paraId="64CE9262"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In the mono pressure processes the operating pressure is the same throughout the plant whilst in the dual pressure processes ones the oxidation of ammonia takes place at a lower pressure than in the subsequent phase.  </w:t>
      </w:r>
    </w:p>
    <w:p w14:paraId="63D2B78E"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investment costs of mono pressure plant are lower than in case of dual pressure ones but their operating costs are higher. </w:t>
      </w:r>
    </w:p>
    <w:p w14:paraId="25D8A964"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Mono pressure processes are usually preferred for small capacity plants. </w:t>
      </w:r>
    </w:p>
    <w:p w14:paraId="03E71CE6"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Dual pressure plants are more sophisticated, requiring higher investments on one hand but, on the other hand, having reduced operating costs and for these reasons they are recommended in case of higher capacities. </w:t>
      </w:r>
    </w:p>
    <w:p w14:paraId="544C668A" w14:textId="77777777" w:rsidR="00387D4B" w:rsidRPr="00387D4B" w:rsidRDefault="00387D4B" w:rsidP="00387D4B">
      <w:pPr>
        <w:rPr>
          <w:rFonts w:ascii="Arial" w:hAnsi="Arial" w:cs="Arial"/>
          <w:sz w:val="20"/>
          <w:szCs w:val="20"/>
        </w:rPr>
      </w:pPr>
      <w:r w:rsidRPr="00387D4B">
        <w:rPr>
          <w:rFonts w:ascii="Arial" w:hAnsi="Arial" w:cs="Arial"/>
          <w:sz w:val="20"/>
          <w:szCs w:val="20"/>
        </w:rPr>
        <w:t>The selection between mono and dual process is usually driven by:</w:t>
      </w:r>
    </w:p>
    <w:p w14:paraId="1206A4D0"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capacity of the plant </w:t>
      </w:r>
    </w:p>
    <w:p w14:paraId="23ED6986"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cost of raw materials, </w:t>
      </w:r>
      <w:proofErr w:type="gramStart"/>
      <w:r w:rsidRPr="00387D4B">
        <w:rPr>
          <w:rFonts w:ascii="Arial" w:hAnsi="Arial" w:cs="Arial"/>
          <w:sz w:val="20"/>
          <w:szCs w:val="20"/>
        </w:rPr>
        <w:t>catalysts</w:t>
      </w:r>
      <w:proofErr w:type="gramEnd"/>
      <w:r w:rsidRPr="00387D4B">
        <w:rPr>
          <w:rFonts w:ascii="Arial" w:hAnsi="Arial" w:cs="Arial"/>
          <w:sz w:val="20"/>
          <w:szCs w:val="20"/>
        </w:rPr>
        <w:t xml:space="preserve"> and utility </w:t>
      </w:r>
    </w:p>
    <w:p w14:paraId="65F608BA" w14:textId="77777777" w:rsidR="00387D4B" w:rsidRPr="00387D4B" w:rsidRDefault="00387D4B" w:rsidP="00387D4B">
      <w:pPr>
        <w:rPr>
          <w:rFonts w:ascii="Arial" w:hAnsi="Arial" w:cs="Arial"/>
          <w:sz w:val="20"/>
          <w:szCs w:val="20"/>
        </w:rPr>
      </w:pPr>
      <w:r w:rsidRPr="00387D4B">
        <w:rPr>
          <w:rFonts w:ascii="Arial" w:hAnsi="Arial" w:cs="Arial"/>
          <w:sz w:val="20"/>
          <w:szCs w:val="20"/>
        </w:rPr>
        <w:t>• specific local conditions or client demands.</w:t>
      </w:r>
    </w:p>
    <w:p w14:paraId="2AB9B99D" w14:textId="77777777" w:rsidR="00387D4B" w:rsidRPr="00387D4B" w:rsidRDefault="00387D4B" w:rsidP="00DB0B6D">
      <w:pPr>
        <w:shd w:val="clear" w:color="auto" w:fill="F7CAAC" w:themeFill="accent2" w:themeFillTint="66"/>
        <w:rPr>
          <w:rFonts w:ascii="Arial" w:hAnsi="Arial" w:cs="Arial"/>
          <w:b/>
          <w:bCs/>
          <w:sz w:val="20"/>
          <w:szCs w:val="20"/>
        </w:rPr>
      </w:pPr>
      <w:r w:rsidRPr="00387D4B">
        <w:rPr>
          <w:rFonts w:ascii="Arial" w:hAnsi="Arial" w:cs="Arial"/>
          <w:b/>
          <w:bCs/>
          <w:sz w:val="20"/>
          <w:szCs w:val="20"/>
        </w:rPr>
        <w:lastRenderedPageBreak/>
        <w:t>For KRIBHCO’s case of 250 MTPD WNA plant, mono-pressure process is preferred.</w:t>
      </w:r>
    </w:p>
    <w:p w14:paraId="3212810C" w14:textId="77777777" w:rsidR="00DB0B6D" w:rsidRDefault="00DB0B6D" w:rsidP="00387D4B">
      <w:pPr>
        <w:rPr>
          <w:rFonts w:ascii="Arial" w:hAnsi="Arial" w:cs="Arial"/>
          <w:b/>
          <w:bCs/>
          <w:sz w:val="20"/>
          <w:szCs w:val="20"/>
        </w:rPr>
      </w:pPr>
    </w:p>
    <w:p w14:paraId="0AED6801" w14:textId="77777777" w:rsidR="00387D4B" w:rsidRPr="00387D4B" w:rsidRDefault="00DB0B6D" w:rsidP="00DB0B6D">
      <w:pPr>
        <w:shd w:val="clear" w:color="auto" w:fill="000000" w:themeFill="text1"/>
        <w:rPr>
          <w:rFonts w:ascii="Arial" w:hAnsi="Arial" w:cs="Arial"/>
          <w:b/>
          <w:bCs/>
          <w:sz w:val="20"/>
          <w:szCs w:val="20"/>
        </w:rPr>
      </w:pPr>
      <w:r w:rsidRPr="00387D4B">
        <w:rPr>
          <w:rFonts w:ascii="Arial" w:hAnsi="Arial" w:cs="Arial"/>
          <w:b/>
          <w:bCs/>
          <w:color w:val="FFFFFF" w:themeColor="background1"/>
          <w:sz w:val="20"/>
          <w:szCs w:val="20"/>
          <w:lang w:val="en-US"/>
        </w:rPr>
        <w:t>Process Technology Comparison of</w:t>
      </w:r>
      <w:r w:rsidRPr="00387D4B">
        <w:rPr>
          <w:rFonts w:ascii="Arial" w:hAnsi="Arial" w:cs="Arial"/>
          <w:b/>
          <w:bCs/>
          <w:sz w:val="20"/>
          <w:szCs w:val="20"/>
        </w:rPr>
        <w:t xml:space="preserve"> </w:t>
      </w:r>
      <w:r w:rsidR="00387D4B" w:rsidRPr="00387D4B">
        <w:rPr>
          <w:rFonts w:ascii="Arial" w:hAnsi="Arial" w:cs="Arial"/>
          <w:b/>
          <w:bCs/>
          <w:sz w:val="20"/>
          <w:szCs w:val="20"/>
        </w:rPr>
        <w:t>Ammonium Nitrate</w:t>
      </w:r>
    </w:p>
    <w:p w14:paraId="50BB9C25" w14:textId="77777777" w:rsidR="00387D4B" w:rsidRPr="00387D4B" w:rsidRDefault="00387D4B" w:rsidP="00387D4B">
      <w:pPr>
        <w:rPr>
          <w:rFonts w:ascii="Arial" w:hAnsi="Arial" w:cs="Arial"/>
          <w:sz w:val="20"/>
          <w:szCs w:val="20"/>
        </w:rPr>
      </w:pPr>
    </w:p>
    <w:p w14:paraId="4862109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Ammonium nitrate is produced by the reaction between ammonia and nitric acid. The ammonia vapor is metered to a sparger in the neutralizer. Nitric acid is supplied from battery limits to the neutralizer. The major portion of the nitric acid (approximately 95 to 97%) is fed to a sparger in the neutralizer under ratio control with pH trim. The remaining nitric acid is fed to the scrubber to neutralize unreacted ammonia leaving the neutralizer. The ammonium nitrate product overflows from the neutralizer into the AN SURGE Tank. </w:t>
      </w:r>
    </w:p>
    <w:p w14:paraId="7523E9FD" w14:textId="77777777" w:rsidR="00387D4B" w:rsidRPr="00387D4B" w:rsidRDefault="00387D4B" w:rsidP="00387D4B">
      <w:pPr>
        <w:rPr>
          <w:rFonts w:ascii="Arial" w:hAnsi="Arial" w:cs="Arial"/>
          <w:sz w:val="20"/>
          <w:szCs w:val="20"/>
        </w:rPr>
      </w:pPr>
    </w:p>
    <w:p w14:paraId="7DD48D63"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heat of reaction generated in the neutralizer boils off steam which passes overhead into the scrubber along with a small amount of unreacted ammonia.  </w:t>
      </w:r>
    </w:p>
    <w:p w14:paraId="5E41002E" w14:textId="77777777" w:rsidR="00387D4B" w:rsidRPr="00387D4B" w:rsidRDefault="00387D4B" w:rsidP="00387D4B">
      <w:pPr>
        <w:rPr>
          <w:rFonts w:ascii="Arial" w:hAnsi="Arial" w:cs="Arial"/>
          <w:sz w:val="20"/>
          <w:szCs w:val="20"/>
        </w:rPr>
      </w:pPr>
    </w:p>
    <w:p w14:paraId="7EB0D03B"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AN]</w:t>
      </w:r>
    </w:p>
    <w:tbl>
      <w:tblPr>
        <w:tblW w:w="9572" w:type="dxa"/>
        <w:tblLook w:val="04A0" w:firstRow="1" w:lastRow="0" w:firstColumn="1" w:lastColumn="0" w:noHBand="0" w:noVBand="1"/>
      </w:tblPr>
      <w:tblGrid>
        <w:gridCol w:w="2452"/>
        <w:gridCol w:w="1282"/>
        <w:gridCol w:w="1937"/>
        <w:gridCol w:w="1937"/>
        <w:gridCol w:w="1964"/>
      </w:tblGrid>
      <w:tr w:rsidR="00DB0B6D" w:rsidRPr="00DB0B6D" w14:paraId="058C0735" w14:textId="77777777" w:rsidTr="00DB0B6D">
        <w:trPr>
          <w:trHeight w:val="294"/>
        </w:trPr>
        <w:tc>
          <w:tcPr>
            <w:tcW w:w="2452"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60315A5F"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2" w:type="dxa"/>
            <w:tcBorders>
              <w:top w:val="single" w:sz="8" w:space="0" w:color="auto"/>
              <w:left w:val="nil"/>
              <w:bottom w:val="single" w:sz="8" w:space="0" w:color="auto"/>
              <w:right w:val="single" w:sz="8" w:space="0" w:color="auto"/>
            </w:tcBorders>
            <w:shd w:val="clear" w:color="000000" w:fill="000000"/>
            <w:vAlign w:val="center"/>
            <w:hideMark/>
          </w:tcPr>
          <w:p w14:paraId="6064E0ED"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1915CBF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743DF9AC"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4" w:type="dxa"/>
            <w:tcBorders>
              <w:top w:val="single" w:sz="8" w:space="0" w:color="auto"/>
              <w:left w:val="nil"/>
              <w:bottom w:val="single" w:sz="8" w:space="0" w:color="auto"/>
              <w:right w:val="single" w:sz="8" w:space="0" w:color="auto"/>
            </w:tcBorders>
            <w:shd w:val="clear" w:color="000000" w:fill="000000"/>
            <w:vAlign w:val="center"/>
            <w:hideMark/>
          </w:tcPr>
          <w:p w14:paraId="08A037D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1560EFC5"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67FD41A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AN Form</w:t>
            </w:r>
          </w:p>
        </w:tc>
        <w:tc>
          <w:tcPr>
            <w:tcW w:w="1282" w:type="dxa"/>
            <w:tcBorders>
              <w:top w:val="nil"/>
              <w:left w:val="nil"/>
              <w:bottom w:val="single" w:sz="8" w:space="0" w:color="auto"/>
              <w:right w:val="single" w:sz="8" w:space="0" w:color="auto"/>
            </w:tcBorders>
            <w:shd w:val="clear" w:color="auto" w:fill="auto"/>
            <w:vAlign w:val="center"/>
            <w:hideMark/>
          </w:tcPr>
          <w:p w14:paraId="79CBEBB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w:t>
            </w:r>
          </w:p>
        </w:tc>
        <w:tc>
          <w:tcPr>
            <w:tcW w:w="1937" w:type="dxa"/>
            <w:tcBorders>
              <w:top w:val="nil"/>
              <w:left w:val="nil"/>
              <w:bottom w:val="single" w:sz="8" w:space="0" w:color="auto"/>
              <w:right w:val="single" w:sz="8" w:space="0" w:color="auto"/>
            </w:tcBorders>
            <w:shd w:val="clear" w:color="auto" w:fill="auto"/>
            <w:vAlign w:val="center"/>
            <w:hideMark/>
          </w:tcPr>
          <w:p w14:paraId="1F1DF19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LDAN</w:t>
            </w:r>
          </w:p>
        </w:tc>
        <w:tc>
          <w:tcPr>
            <w:tcW w:w="1937" w:type="dxa"/>
            <w:tcBorders>
              <w:top w:val="nil"/>
              <w:left w:val="nil"/>
              <w:bottom w:val="single" w:sz="8" w:space="0" w:color="auto"/>
              <w:right w:val="single" w:sz="8" w:space="0" w:color="auto"/>
            </w:tcBorders>
            <w:shd w:val="clear" w:color="auto" w:fill="auto"/>
            <w:vAlign w:val="center"/>
            <w:hideMark/>
          </w:tcPr>
          <w:p w14:paraId="5AC922B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c>
          <w:tcPr>
            <w:tcW w:w="1964" w:type="dxa"/>
            <w:tcBorders>
              <w:top w:val="nil"/>
              <w:left w:val="nil"/>
              <w:bottom w:val="single" w:sz="8" w:space="0" w:color="auto"/>
              <w:right w:val="single" w:sz="8" w:space="0" w:color="auto"/>
            </w:tcBorders>
            <w:shd w:val="clear" w:color="auto" w:fill="auto"/>
            <w:vAlign w:val="center"/>
            <w:hideMark/>
          </w:tcPr>
          <w:p w14:paraId="7145948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r>
      <w:tr w:rsidR="00DB0B6D" w:rsidRPr="00DB0B6D" w14:paraId="2BE8D81D"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2DB067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Ammonia, (100% basis)</w:t>
            </w:r>
          </w:p>
        </w:tc>
        <w:tc>
          <w:tcPr>
            <w:tcW w:w="1282" w:type="dxa"/>
            <w:tcBorders>
              <w:top w:val="nil"/>
              <w:left w:val="nil"/>
              <w:bottom w:val="single" w:sz="8" w:space="0" w:color="auto"/>
              <w:right w:val="single" w:sz="8" w:space="0" w:color="auto"/>
            </w:tcBorders>
            <w:shd w:val="clear" w:color="auto" w:fill="auto"/>
            <w:vAlign w:val="center"/>
            <w:hideMark/>
          </w:tcPr>
          <w:p w14:paraId="67951D3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5E8F849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c>
          <w:tcPr>
            <w:tcW w:w="1937" w:type="dxa"/>
            <w:tcBorders>
              <w:top w:val="nil"/>
              <w:left w:val="nil"/>
              <w:bottom w:val="single" w:sz="8" w:space="0" w:color="auto"/>
              <w:right w:val="single" w:sz="8" w:space="0" w:color="auto"/>
            </w:tcBorders>
            <w:shd w:val="clear" w:color="auto" w:fill="auto"/>
            <w:vAlign w:val="center"/>
            <w:hideMark/>
          </w:tcPr>
          <w:p w14:paraId="42DEE0C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215-216</w:t>
            </w:r>
          </w:p>
        </w:tc>
        <w:tc>
          <w:tcPr>
            <w:tcW w:w="1964" w:type="dxa"/>
            <w:tcBorders>
              <w:top w:val="nil"/>
              <w:left w:val="nil"/>
              <w:bottom w:val="single" w:sz="8" w:space="0" w:color="auto"/>
              <w:right w:val="single" w:sz="8" w:space="0" w:color="auto"/>
            </w:tcBorders>
            <w:shd w:val="clear" w:color="auto" w:fill="auto"/>
            <w:vAlign w:val="center"/>
            <w:hideMark/>
          </w:tcPr>
          <w:p w14:paraId="7B634F5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r>
      <w:tr w:rsidR="00DB0B6D" w:rsidRPr="00DB0B6D" w14:paraId="23E1B077"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EB799E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WNA (100% basis)</w:t>
            </w:r>
          </w:p>
        </w:tc>
        <w:tc>
          <w:tcPr>
            <w:tcW w:w="1282" w:type="dxa"/>
            <w:tcBorders>
              <w:top w:val="nil"/>
              <w:left w:val="nil"/>
              <w:bottom w:val="single" w:sz="8" w:space="0" w:color="auto"/>
              <w:right w:val="single" w:sz="8" w:space="0" w:color="auto"/>
            </w:tcBorders>
            <w:shd w:val="clear" w:color="auto" w:fill="auto"/>
            <w:vAlign w:val="center"/>
            <w:hideMark/>
          </w:tcPr>
          <w:p w14:paraId="0497930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45EF32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789</w:t>
            </w:r>
          </w:p>
        </w:tc>
        <w:tc>
          <w:tcPr>
            <w:tcW w:w="1937" w:type="dxa"/>
            <w:tcBorders>
              <w:top w:val="nil"/>
              <w:left w:val="nil"/>
              <w:bottom w:val="single" w:sz="8" w:space="0" w:color="auto"/>
              <w:right w:val="single" w:sz="8" w:space="0" w:color="auto"/>
            </w:tcBorders>
            <w:shd w:val="clear" w:color="auto" w:fill="auto"/>
            <w:vAlign w:val="center"/>
            <w:hideMark/>
          </w:tcPr>
          <w:p w14:paraId="0469A2D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794-800</w:t>
            </w:r>
          </w:p>
        </w:tc>
        <w:tc>
          <w:tcPr>
            <w:tcW w:w="1964" w:type="dxa"/>
            <w:tcBorders>
              <w:top w:val="nil"/>
              <w:left w:val="nil"/>
              <w:bottom w:val="single" w:sz="8" w:space="0" w:color="auto"/>
              <w:right w:val="single" w:sz="8" w:space="0" w:color="auto"/>
            </w:tcBorders>
            <w:shd w:val="clear" w:color="auto" w:fill="auto"/>
            <w:vAlign w:val="center"/>
            <w:hideMark/>
          </w:tcPr>
          <w:p w14:paraId="6399F1E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747</w:t>
            </w:r>
          </w:p>
        </w:tc>
      </w:tr>
      <w:tr w:rsidR="00DB0B6D" w:rsidRPr="00DB0B6D" w14:paraId="7F5CB16C"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243B89A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2" w:type="dxa"/>
            <w:tcBorders>
              <w:top w:val="nil"/>
              <w:left w:val="nil"/>
              <w:bottom w:val="single" w:sz="8" w:space="0" w:color="auto"/>
              <w:right w:val="single" w:sz="8" w:space="0" w:color="auto"/>
            </w:tcBorders>
            <w:shd w:val="clear" w:color="auto" w:fill="auto"/>
            <w:vAlign w:val="center"/>
            <w:hideMark/>
          </w:tcPr>
          <w:p w14:paraId="1B1C2C3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22D86F4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229</w:t>
            </w:r>
          </w:p>
        </w:tc>
        <w:tc>
          <w:tcPr>
            <w:tcW w:w="1937" w:type="dxa"/>
            <w:tcBorders>
              <w:top w:val="nil"/>
              <w:left w:val="nil"/>
              <w:bottom w:val="single" w:sz="8" w:space="0" w:color="auto"/>
              <w:right w:val="single" w:sz="8" w:space="0" w:color="auto"/>
            </w:tcBorders>
            <w:shd w:val="clear" w:color="auto" w:fill="auto"/>
            <w:vAlign w:val="center"/>
            <w:hideMark/>
          </w:tcPr>
          <w:p w14:paraId="6431CCF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4" w:type="dxa"/>
            <w:tcBorders>
              <w:top w:val="nil"/>
              <w:left w:val="nil"/>
              <w:bottom w:val="single" w:sz="8" w:space="0" w:color="auto"/>
              <w:right w:val="single" w:sz="8" w:space="0" w:color="auto"/>
            </w:tcBorders>
            <w:shd w:val="clear" w:color="auto" w:fill="auto"/>
            <w:vAlign w:val="center"/>
            <w:hideMark/>
          </w:tcPr>
          <w:p w14:paraId="6590CE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20</w:t>
            </w:r>
          </w:p>
        </w:tc>
      </w:tr>
      <w:tr w:rsidR="00DB0B6D" w:rsidRPr="00DB0B6D" w14:paraId="7C928594"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220F84D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2" w:type="dxa"/>
            <w:tcBorders>
              <w:top w:val="nil"/>
              <w:left w:val="nil"/>
              <w:bottom w:val="single" w:sz="8" w:space="0" w:color="auto"/>
              <w:right w:val="single" w:sz="8" w:space="0" w:color="auto"/>
            </w:tcBorders>
            <w:shd w:val="clear" w:color="auto" w:fill="auto"/>
            <w:vAlign w:val="center"/>
            <w:hideMark/>
          </w:tcPr>
          <w:p w14:paraId="486797F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7" w:type="dxa"/>
            <w:tcBorders>
              <w:top w:val="nil"/>
              <w:left w:val="nil"/>
              <w:bottom w:val="single" w:sz="8" w:space="0" w:color="auto"/>
              <w:right w:val="single" w:sz="8" w:space="0" w:color="auto"/>
            </w:tcBorders>
            <w:shd w:val="clear" w:color="auto" w:fill="auto"/>
            <w:vAlign w:val="center"/>
            <w:hideMark/>
          </w:tcPr>
          <w:p w14:paraId="493D247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48</w:t>
            </w:r>
          </w:p>
        </w:tc>
        <w:tc>
          <w:tcPr>
            <w:tcW w:w="1937" w:type="dxa"/>
            <w:tcBorders>
              <w:top w:val="nil"/>
              <w:left w:val="nil"/>
              <w:bottom w:val="single" w:sz="8" w:space="0" w:color="auto"/>
              <w:right w:val="single" w:sz="8" w:space="0" w:color="auto"/>
            </w:tcBorders>
            <w:shd w:val="clear" w:color="auto" w:fill="auto"/>
            <w:vAlign w:val="center"/>
            <w:hideMark/>
          </w:tcPr>
          <w:p w14:paraId="49ABAA6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59B47FA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w:t>
            </w:r>
          </w:p>
        </w:tc>
      </w:tr>
      <w:tr w:rsidR="00DB0B6D" w:rsidRPr="00DB0B6D" w14:paraId="1571BAD2"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C1B836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2" w:type="dxa"/>
            <w:tcBorders>
              <w:top w:val="nil"/>
              <w:left w:val="nil"/>
              <w:bottom w:val="single" w:sz="8" w:space="0" w:color="auto"/>
              <w:right w:val="single" w:sz="8" w:space="0" w:color="auto"/>
            </w:tcBorders>
            <w:shd w:val="clear" w:color="auto" w:fill="auto"/>
            <w:vAlign w:val="center"/>
            <w:hideMark/>
          </w:tcPr>
          <w:p w14:paraId="668C5A4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7" w:type="dxa"/>
            <w:tcBorders>
              <w:top w:val="nil"/>
              <w:left w:val="nil"/>
              <w:bottom w:val="single" w:sz="8" w:space="0" w:color="auto"/>
              <w:right w:val="single" w:sz="8" w:space="0" w:color="auto"/>
            </w:tcBorders>
            <w:shd w:val="clear" w:color="auto" w:fill="auto"/>
            <w:vAlign w:val="center"/>
            <w:hideMark/>
          </w:tcPr>
          <w:p w14:paraId="31707CE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39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7" w:type="dxa"/>
            <w:tcBorders>
              <w:top w:val="nil"/>
              <w:left w:val="nil"/>
              <w:bottom w:val="single" w:sz="8" w:space="0" w:color="auto"/>
              <w:right w:val="single" w:sz="8" w:space="0" w:color="auto"/>
            </w:tcBorders>
            <w:shd w:val="clear" w:color="auto" w:fill="auto"/>
            <w:vAlign w:val="center"/>
            <w:hideMark/>
          </w:tcPr>
          <w:p w14:paraId="4373C63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4B87025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bl>
    <w:p w14:paraId="4718BD64" w14:textId="77777777" w:rsidR="00387D4B" w:rsidRPr="00387D4B" w:rsidRDefault="00387D4B" w:rsidP="00387D4B">
      <w:pPr>
        <w:rPr>
          <w:rFonts w:ascii="Arial" w:hAnsi="Arial" w:cs="Arial"/>
          <w:sz w:val="20"/>
          <w:szCs w:val="20"/>
        </w:rPr>
      </w:pPr>
      <w:r w:rsidRPr="00387D4B">
        <w:rPr>
          <w:rFonts w:ascii="Arial" w:hAnsi="Arial" w:cs="Arial"/>
          <w:sz w:val="20"/>
          <w:szCs w:val="20"/>
        </w:rPr>
        <w:t>The product form (AN melt, LDAN &amp; HDAN) should be selected based on requirement as per market/buyer’s preference. However, Capital Cost for LDAN /HDAN facility is substantially higher as compared to AN Melt.</w:t>
      </w:r>
    </w:p>
    <w:bookmarkEnd w:id="704"/>
    <w:p w14:paraId="1B267A86" w14:textId="77777777" w:rsidR="00402CF1" w:rsidRDefault="00402CF1" w:rsidP="00C161E5">
      <w:pPr>
        <w:rPr>
          <w:rFonts w:ascii="Arial" w:hAnsi="Arial" w:cs="Arial"/>
          <w:sz w:val="20"/>
          <w:szCs w:val="20"/>
        </w:rPr>
      </w:pPr>
    </w:p>
    <w:p w14:paraId="2E372E50" w14:textId="2BDA333A" w:rsidR="00614AFB" w:rsidDel="00037A5F" w:rsidRDefault="003D36A4" w:rsidP="00C161E5">
      <w:pPr>
        <w:rPr>
          <w:del w:id="705" w:author="Hardik Malhotra" w:date="2023-02-24T15:01:00Z"/>
          <w:rFonts w:ascii="Arial" w:hAnsi="Arial" w:cs="Arial"/>
          <w:sz w:val="20"/>
          <w:szCs w:val="20"/>
        </w:rPr>
      </w:pPr>
      <w:ins w:id="706" w:author="Hardik Malhotra" w:date="2023-02-24T18:29:00Z">
        <w:r>
          <w:rPr>
            <w:rFonts w:ascii="Arial" w:hAnsi="Arial" w:cs="Arial"/>
            <w:sz w:val="20"/>
            <w:szCs w:val="20"/>
          </w:rPr>
          <w:lastRenderedPageBreak/>
          <w:tab/>
        </w:r>
      </w:ins>
    </w:p>
    <w:p w14:paraId="15F87F6B" w14:textId="77A5020B" w:rsidR="00614AFB" w:rsidDel="00037A5F" w:rsidRDefault="00614AFB" w:rsidP="00C161E5">
      <w:pPr>
        <w:rPr>
          <w:del w:id="707" w:author="Hardik Malhotra" w:date="2023-02-24T15:01:00Z"/>
          <w:rFonts w:ascii="Arial" w:hAnsi="Arial" w:cs="Arial"/>
          <w:sz w:val="20"/>
          <w:szCs w:val="20"/>
        </w:rPr>
      </w:pPr>
    </w:p>
    <w:p w14:paraId="793CE2DE" w14:textId="4F75EE04" w:rsidR="00614AFB" w:rsidDel="00037A5F" w:rsidRDefault="00614AFB" w:rsidP="00C161E5">
      <w:pPr>
        <w:rPr>
          <w:del w:id="708" w:author="Hardik Malhotra" w:date="2023-02-24T15:01:00Z"/>
          <w:rFonts w:ascii="Arial" w:hAnsi="Arial" w:cs="Arial"/>
          <w:sz w:val="20"/>
          <w:szCs w:val="20"/>
        </w:rPr>
      </w:pPr>
    </w:p>
    <w:p w14:paraId="2FD844ED" w14:textId="245CC356" w:rsidR="00614AFB" w:rsidDel="00037A5F" w:rsidRDefault="00614AFB" w:rsidP="00C161E5">
      <w:pPr>
        <w:rPr>
          <w:del w:id="709" w:author="Hardik Malhotra" w:date="2023-02-24T15:01:00Z"/>
          <w:rFonts w:ascii="Arial" w:hAnsi="Arial" w:cs="Arial"/>
          <w:sz w:val="20"/>
          <w:szCs w:val="20"/>
        </w:rPr>
      </w:pPr>
    </w:p>
    <w:p w14:paraId="16D90FB1" w14:textId="0515AE4D" w:rsidR="00614AFB" w:rsidDel="00037A5F" w:rsidRDefault="00614AFB" w:rsidP="00C161E5">
      <w:pPr>
        <w:rPr>
          <w:del w:id="710" w:author="Hardik Malhotra" w:date="2023-02-24T15:01:00Z"/>
          <w:rFonts w:ascii="Arial" w:hAnsi="Arial" w:cs="Arial"/>
          <w:sz w:val="20"/>
          <w:szCs w:val="20"/>
        </w:rPr>
      </w:pPr>
    </w:p>
    <w:p w14:paraId="203BB9BE" w14:textId="54EEAD6B" w:rsidR="00614AFB" w:rsidDel="00037A5F" w:rsidRDefault="00614AFB" w:rsidP="00C161E5">
      <w:pPr>
        <w:rPr>
          <w:del w:id="711" w:author="Hardik Malhotra" w:date="2023-02-24T15:01:00Z"/>
          <w:rFonts w:ascii="Arial" w:hAnsi="Arial" w:cs="Arial"/>
          <w:sz w:val="20"/>
          <w:szCs w:val="20"/>
        </w:rPr>
      </w:pPr>
    </w:p>
    <w:p w14:paraId="2E516998" w14:textId="7E9F9AFB" w:rsidR="00614AFB" w:rsidDel="00037A5F" w:rsidRDefault="00614AFB" w:rsidP="00C161E5">
      <w:pPr>
        <w:rPr>
          <w:del w:id="712" w:author="Hardik Malhotra" w:date="2023-02-24T15:01:00Z"/>
          <w:rFonts w:ascii="Arial" w:hAnsi="Arial" w:cs="Arial"/>
          <w:sz w:val="20"/>
          <w:szCs w:val="20"/>
        </w:rPr>
      </w:pPr>
    </w:p>
    <w:p w14:paraId="044CAF35" w14:textId="19909474" w:rsidR="00614AFB" w:rsidDel="00037A5F" w:rsidRDefault="00614AFB" w:rsidP="00C161E5">
      <w:pPr>
        <w:rPr>
          <w:del w:id="713" w:author="Hardik Malhotra" w:date="2023-02-24T15:01:00Z"/>
          <w:rFonts w:ascii="Arial" w:hAnsi="Arial" w:cs="Arial"/>
          <w:sz w:val="20"/>
          <w:szCs w:val="20"/>
        </w:rPr>
      </w:pPr>
    </w:p>
    <w:p w14:paraId="0CEA4692" w14:textId="561D6819" w:rsidR="00614AFB" w:rsidDel="00037A5F" w:rsidRDefault="00614AFB" w:rsidP="00C161E5">
      <w:pPr>
        <w:rPr>
          <w:del w:id="714" w:author="Hardik Malhotra" w:date="2023-02-24T15:01:00Z"/>
          <w:rFonts w:ascii="Arial" w:hAnsi="Arial" w:cs="Arial"/>
          <w:sz w:val="20"/>
          <w:szCs w:val="20"/>
        </w:rPr>
      </w:pPr>
    </w:p>
    <w:p w14:paraId="12A1F901" w14:textId="61452310" w:rsidR="00614AFB" w:rsidDel="00037A5F" w:rsidRDefault="00614AFB" w:rsidP="00C161E5">
      <w:pPr>
        <w:rPr>
          <w:del w:id="715" w:author="Hardik Malhotra" w:date="2023-02-24T15:01:00Z"/>
          <w:rFonts w:ascii="Arial" w:hAnsi="Arial" w:cs="Arial"/>
          <w:sz w:val="20"/>
          <w:szCs w:val="20"/>
        </w:rPr>
      </w:pPr>
    </w:p>
    <w:p w14:paraId="6ADA440C" w14:textId="458B2EB9" w:rsidR="00614AFB" w:rsidDel="00037A5F" w:rsidRDefault="00614AFB" w:rsidP="00C161E5">
      <w:pPr>
        <w:rPr>
          <w:del w:id="716" w:author="Hardik Malhotra" w:date="2023-02-24T15:01:00Z"/>
          <w:rFonts w:ascii="Arial" w:hAnsi="Arial" w:cs="Arial"/>
          <w:sz w:val="20"/>
          <w:szCs w:val="20"/>
        </w:rPr>
      </w:pPr>
    </w:p>
    <w:p w14:paraId="52717266" w14:textId="42ABFF25" w:rsidR="00614AFB" w:rsidDel="00037A5F" w:rsidRDefault="00614AFB" w:rsidP="00C161E5">
      <w:pPr>
        <w:rPr>
          <w:del w:id="717" w:author="Hardik Malhotra" w:date="2023-02-24T15:01:00Z"/>
          <w:rFonts w:ascii="Arial" w:hAnsi="Arial" w:cs="Arial"/>
          <w:sz w:val="20"/>
          <w:szCs w:val="20"/>
        </w:rPr>
      </w:pPr>
    </w:p>
    <w:p w14:paraId="653E9E93" w14:textId="06BA8FB0" w:rsidR="00614AFB" w:rsidDel="00037A5F" w:rsidRDefault="00614AFB" w:rsidP="00C161E5">
      <w:pPr>
        <w:rPr>
          <w:del w:id="718" w:author="Hardik Malhotra" w:date="2023-02-24T15:01:00Z"/>
          <w:rFonts w:ascii="Arial" w:hAnsi="Arial" w:cs="Arial"/>
          <w:sz w:val="20"/>
          <w:szCs w:val="20"/>
        </w:rPr>
      </w:pPr>
    </w:p>
    <w:p w14:paraId="2E566058" w14:textId="0D11FC01" w:rsidR="00614AFB" w:rsidRPr="00731FA6" w:rsidDel="00037A5F" w:rsidRDefault="004727BB" w:rsidP="006D4986">
      <w:pPr>
        <w:rPr>
          <w:del w:id="719" w:author="Hardik Malhotra" w:date="2023-02-24T15:01:00Z"/>
          <w:rFonts w:ascii="Arial" w:hAnsi="Arial" w:cs="Arial"/>
          <w:b/>
          <w:bCs/>
          <w:sz w:val="44"/>
          <w:szCs w:val="44"/>
          <w:lang w:val="en-US"/>
        </w:rPr>
      </w:pPr>
      <w:r>
        <w:rPr>
          <w:rFonts w:ascii="Arial" w:hAnsi="Arial" w:cs="Arial"/>
          <w:noProof/>
        </w:rPr>
        <mc:AlternateContent>
          <mc:Choice Requires="wps">
            <w:drawing>
              <wp:anchor distT="45720" distB="45720" distL="114300" distR="114300" simplePos="0" relativeHeight="251768832" behindDoc="0" locked="0" layoutInCell="1" allowOverlap="1" wp14:anchorId="3FCA5BE3" wp14:editId="708568B4">
                <wp:simplePos x="0" y="0"/>
                <wp:positionH relativeFrom="margin">
                  <wp:posOffset>-514350</wp:posOffset>
                </wp:positionH>
                <wp:positionV relativeFrom="paragraph">
                  <wp:posOffset>554990</wp:posOffset>
                </wp:positionV>
                <wp:extent cx="6655435" cy="2543175"/>
                <wp:effectExtent l="0" t="0" r="0" b="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543175"/>
                        </a:xfrm>
                        <a:prstGeom prst="rect">
                          <a:avLst/>
                        </a:prstGeom>
                        <a:noFill/>
                        <a:ln w="9525">
                          <a:noFill/>
                          <a:miter lim="800000"/>
                          <a:headEnd/>
                          <a:tailEnd/>
                        </a:ln>
                      </wps:spPr>
                      <wps:txbx>
                        <w:txbxContent>
                          <w:p w14:paraId="47C2E882" w14:textId="77777777" w:rsidR="00490867" w:rsidRPr="00257943" w:rsidRDefault="00490867"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A5BE3" id="Text Box 62" o:spid="_x0000_s1031" type="#_x0000_t202" style="position:absolute;left:0;text-align:left;margin-left:-40.5pt;margin-top:43.7pt;width:524.05pt;height:200.2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" filled="f" stroked="f">
                <v:textbox>
                  <w:txbxContent>
                    <w:p w14:paraId="47C2E882" w14:textId="77777777" w:rsidR="00490867" w:rsidRPr="00257943" w:rsidRDefault="00490867"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v:textbox>
                <w10:wrap type="square" anchorx="margin"/>
              </v:shape>
            </w:pict>
          </mc:Fallback>
        </mc:AlternateContent>
      </w:r>
      <w:r w:rsidR="00614AFB" w:rsidRPr="00731FA6">
        <w:rPr>
          <w:rFonts w:ascii="Arial" w:hAnsi="Arial" w:cs="Arial"/>
          <w:noProof/>
          <w:lang w:val="en-US"/>
        </w:rPr>
        <w:drawing>
          <wp:anchor distT="0" distB="0" distL="114300" distR="114300" simplePos="0" relativeHeight="251769856" behindDoc="1" locked="0" layoutInCell="1" allowOverlap="1" wp14:anchorId="5133F1A6" wp14:editId="50CA5382">
            <wp:simplePos x="0" y="0"/>
            <wp:positionH relativeFrom="page">
              <wp:posOffset>10160</wp:posOffset>
            </wp:positionH>
            <wp:positionV relativeFrom="paragraph">
              <wp:posOffset>382270</wp:posOffset>
            </wp:positionV>
            <wp:extent cx="7531100" cy="10658475"/>
            <wp:effectExtent l="0" t="0" r="0" b="9525"/>
            <wp:wrapNone/>
            <wp:docPr id="16" name="Picture 16"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42BADBDF" w14:textId="3AC1C0E5" w:rsidR="00614AFB" w:rsidRPr="00731FA6" w:rsidDel="001324B9" w:rsidRDefault="00614AFB">
      <w:pPr>
        <w:rPr>
          <w:del w:id="720" w:author="Hardik Malhotra" w:date="2023-02-24T17:11:00Z"/>
          <w:rFonts w:ascii="Arial" w:hAnsi="Arial" w:cs="Arial"/>
          <w:b/>
          <w:bCs/>
          <w:sz w:val="44"/>
          <w:szCs w:val="44"/>
          <w:lang w:val="en-US"/>
        </w:rPr>
        <w:pPrChange w:id="721" w:author="Hardik Malhotra" w:date="2023-02-24T15:01:00Z">
          <w:pPr>
            <w:jc w:val="center"/>
          </w:pPr>
        </w:pPrChange>
      </w:pPr>
    </w:p>
    <w:p w14:paraId="1591D3EE" w14:textId="77777777" w:rsidR="00614AFB" w:rsidRPr="00731FA6" w:rsidRDefault="00614AFB" w:rsidP="00614AFB">
      <w:pPr>
        <w:jc w:val="center"/>
        <w:rPr>
          <w:rFonts w:ascii="Arial" w:hAnsi="Arial" w:cs="Arial"/>
          <w:b/>
          <w:bCs/>
          <w:sz w:val="44"/>
          <w:szCs w:val="44"/>
          <w:lang w:val="en-US"/>
        </w:rPr>
      </w:pPr>
    </w:p>
    <w:p w14:paraId="167C03BE" w14:textId="77777777" w:rsidR="00614AFB" w:rsidRPr="00EC1E52" w:rsidRDefault="00614AFB" w:rsidP="00614AFB">
      <w:pPr>
        <w:jc w:val="center"/>
        <w:rPr>
          <w:rFonts w:ascii="Arial" w:hAnsi="Arial" w:cs="Arial"/>
          <w:b/>
          <w:bCs/>
          <w:sz w:val="20"/>
          <w:szCs w:val="20"/>
          <w:lang w:val="en-US"/>
        </w:rPr>
      </w:pPr>
      <w:r w:rsidRPr="00731FA6">
        <w:rPr>
          <w:rFonts w:ascii="Arial" w:hAnsi="Arial" w:cs="Arial"/>
          <w:b/>
          <w:bCs/>
          <w:sz w:val="20"/>
          <w:szCs w:val="20"/>
          <w:lang w:val="en-US"/>
        </w:rPr>
        <w:br w:type="page"/>
      </w:r>
    </w:p>
    <w:p w14:paraId="2EA83EEE" w14:textId="77777777" w:rsidR="00614AFB" w:rsidRDefault="00614AFB" w:rsidP="00C161E5">
      <w:pPr>
        <w:rPr>
          <w:rFonts w:ascii="Arial" w:hAnsi="Arial" w:cs="Arial"/>
          <w:sz w:val="20"/>
          <w:szCs w:val="20"/>
        </w:rPr>
      </w:pPr>
    </w:p>
    <w:p w14:paraId="0782FF11" w14:textId="77777777"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477FD10B" w14:textId="77777777"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D8370BC"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068898B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Per unit consumption of utilities, prices of raw material per tonne, </w:t>
      </w:r>
      <w:proofErr w:type="spellStart"/>
      <w:r w:rsidRPr="00830C95">
        <w:rPr>
          <w:rFonts w:ascii="Arial" w:hAnsi="Arial" w:cs="Arial"/>
          <w:sz w:val="20"/>
          <w:szCs w:val="20"/>
        </w:rPr>
        <w:t>catchem</w:t>
      </w:r>
      <w:proofErr w:type="spellEnd"/>
      <w:r w:rsidRPr="00830C95">
        <w:rPr>
          <w:rFonts w:ascii="Arial" w:hAnsi="Arial" w:cs="Arial"/>
          <w:sz w:val="20"/>
          <w:szCs w:val="20"/>
        </w:rPr>
        <w:t>,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41568136"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2EA7D65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77D60298"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682E764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597B915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748304B3" w14:textId="77777777" w:rsidR="00002B3A"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61584847"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12D9B25F"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449CB38A"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4AA0847B"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Freight charges at 1%</w:t>
      </w:r>
    </w:p>
    <w:p w14:paraId="0B074A3D" w14:textId="77777777"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31B7BAB0" w14:textId="77777777"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Erection and foundation at </w:t>
      </w:r>
      <w:r w:rsidR="009764EF">
        <w:rPr>
          <w:rFonts w:ascii="Arial" w:hAnsi="Arial" w:cs="Arial"/>
          <w:sz w:val="20"/>
          <w:szCs w:val="20"/>
        </w:rPr>
        <w:t>10</w:t>
      </w:r>
      <w:r w:rsidRPr="00830C95">
        <w:rPr>
          <w:rFonts w:ascii="Arial" w:hAnsi="Arial" w:cs="Arial"/>
          <w:sz w:val="20"/>
          <w:szCs w:val="20"/>
        </w:rPr>
        <w:t>% of plant machinery</w:t>
      </w:r>
    </w:p>
    <w:p w14:paraId="7081B213" w14:textId="77777777"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Stores and spares at 2%</w:t>
      </w:r>
    </w:p>
    <w:p w14:paraId="3A996F53" w14:textId="77777777"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2B5096B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4DB218CF" w14:textId="77777777" w:rsidR="002E5BC9"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446E977D"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61B66B87"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E480112" w14:textId="77777777"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1B5DE004" w14:textId="77777777"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Plant Overhead and Administrative Costs: </w:t>
      </w:r>
      <w:r w:rsidR="006D4986">
        <w:rPr>
          <w:rFonts w:ascii="Arial" w:hAnsi="Arial" w:cs="Arial"/>
          <w:sz w:val="20"/>
          <w:szCs w:val="20"/>
        </w:rPr>
        <w:t>25</w:t>
      </w:r>
      <w:r w:rsidRPr="00830C95">
        <w:rPr>
          <w:rFonts w:ascii="Arial" w:hAnsi="Arial" w:cs="Arial"/>
          <w:sz w:val="20"/>
          <w:szCs w:val="20"/>
        </w:rPr>
        <w:t xml:space="preserve">% of </w:t>
      </w:r>
      <w:r w:rsidR="006D4986">
        <w:rPr>
          <w:rFonts w:ascii="Arial" w:hAnsi="Arial" w:cs="Arial"/>
          <w:sz w:val="20"/>
          <w:szCs w:val="20"/>
        </w:rPr>
        <w:t>Salaries &amp; Wages</w:t>
      </w:r>
    </w:p>
    <w:p w14:paraId="7B67B013"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lastRenderedPageBreak/>
        <w:t>Expenditure of capital investment will be in the following phase-</w:t>
      </w:r>
    </w:p>
    <w:p w14:paraId="53DAB2B3" w14:textId="77777777" w:rsidR="00951BCE" w:rsidRPr="00830C95" w:rsidRDefault="00951BCE"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08066927" w14:textId="77777777" w:rsidR="00951BCE" w:rsidRPr="00830C95" w:rsidRDefault="00002B3A"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8FCB4C3" w14:textId="77777777" w:rsidR="00951BCE"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is bifurcated between-</w:t>
      </w:r>
    </w:p>
    <w:p w14:paraId="11AF9481" w14:textId="77777777" w:rsidR="00780D8A" w:rsidRPr="00830C95" w:rsidRDefault="00780D8A" w:rsidP="00780D8A">
      <w:pPr>
        <w:pStyle w:val="ListParagraph"/>
        <w:spacing w:line="360" w:lineRule="auto"/>
        <w:rPr>
          <w:rFonts w:ascii="Arial" w:hAnsi="Arial" w:cs="Arial"/>
          <w:sz w:val="20"/>
          <w:szCs w:val="20"/>
        </w:rPr>
      </w:pPr>
      <w:r>
        <w:rPr>
          <w:rFonts w:ascii="Arial" w:hAnsi="Arial" w:cs="Arial"/>
          <w:sz w:val="20"/>
          <w:szCs w:val="20"/>
        </w:rPr>
        <w:t>For Shahjahanpur-</w:t>
      </w:r>
    </w:p>
    <w:p w14:paraId="17E0CF7D" w14:textId="662EA9FD" w:rsidR="00951BCE" w:rsidRPr="00830C95" w:rsidRDefault="00751DFF" w:rsidP="00244241">
      <w:pPr>
        <w:pStyle w:val="ListParagraph"/>
        <w:numPr>
          <w:ilvl w:val="1"/>
          <w:numId w:val="62"/>
        </w:numPr>
        <w:spacing w:line="360" w:lineRule="auto"/>
        <w:rPr>
          <w:rFonts w:ascii="Arial" w:hAnsi="Arial" w:cs="Arial"/>
          <w:sz w:val="20"/>
          <w:szCs w:val="20"/>
        </w:rPr>
      </w:pPr>
      <w:ins w:id="722" w:author="Hardik Malhotra" w:date="2023-02-24T16:08:00Z">
        <w:r w:rsidRPr="00751DFF">
          <w:rPr>
            <w:rFonts w:ascii="Arial" w:hAnsi="Arial" w:cs="Arial"/>
            <w:sz w:val="20"/>
            <w:szCs w:val="20"/>
            <w:rPrChange w:id="723" w:author="Hardik Malhotra" w:date="2023-02-24T16:08:00Z">
              <w:rPr>
                <w:rFonts w:ascii="Arial" w:hAnsi="Arial" w:cs="Arial"/>
                <w:sz w:val="20"/>
                <w:szCs w:val="20"/>
                <w:highlight w:val="yellow"/>
              </w:rPr>
            </w:rPrChange>
          </w:rPr>
          <w:t>3</w:t>
        </w:r>
      </w:ins>
      <w:del w:id="724" w:author="Hardik Malhotra" w:date="2023-02-24T16:08:00Z">
        <w:r w:rsidR="00002B3A" w:rsidRPr="00751DFF" w:rsidDel="00751DFF">
          <w:rPr>
            <w:rFonts w:ascii="Arial" w:hAnsi="Arial" w:cs="Arial"/>
            <w:sz w:val="20"/>
            <w:szCs w:val="20"/>
          </w:rPr>
          <w:delText>7</w:delText>
        </w:r>
      </w:del>
      <w:r w:rsidR="00002B3A" w:rsidRPr="00751DFF">
        <w:rPr>
          <w:rFonts w:ascii="Arial" w:hAnsi="Arial" w:cs="Arial"/>
          <w:sz w:val="20"/>
          <w:szCs w:val="20"/>
        </w:rPr>
        <w:t>800</w:t>
      </w:r>
      <w:r w:rsidR="00951BCE" w:rsidRPr="00830C95">
        <w:rPr>
          <w:rFonts w:ascii="Arial" w:hAnsi="Arial" w:cs="Arial"/>
          <w:sz w:val="20"/>
          <w:szCs w:val="20"/>
        </w:rPr>
        <w:t xml:space="preserve"> tons weak nitric acid merchant sale</w:t>
      </w:r>
      <w:r w:rsidR="00780D8A">
        <w:rPr>
          <w:rFonts w:ascii="Arial" w:hAnsi="Arial" w:cs="Arial"/>
          <w:sz w:val="20"/>
          <w:szCs w:val="20"/>
        </w:rPr>
        <w:t xml:space="preserve"> </w:t>
      </w:r>
    </w:p>
    <w:p w14:paraId="2684B1D9" w14:textId="77777777" w:rsidR="00951BCE" w:rsidRDefault="00951BCE" w:rsidP="00244241">
      <w:pPr>
        <w:pStyle w:val="ListParagraph"/>
        <w:numPr>
          <w:ilvl w:val="1"/>
          <w:numId w:val="62"/>
        </w:numPr>
        <w:spacing w:line="360" w:lineRule="auto"/>
        <w:rPr>
          <w:rFonts w:ascii="Arial" w:hAnsi="Arial" w:cs="Arial"/>
          <w:sz w:val="20"/>
          <w:szCs w:val="20"/>
        </w:rPr>
      </w:pPr>
      <w:r w:rsidRPr="00751DFF">
        <w:rPr>
          <w:rFonts w:ascii="Arial" w:hAnsi="Arial" w:cs="Arial"/>
          <w:sz w:val="20"/>
          <w:szCs w:val="20"/>
        </w:rPr>
        <w:t>100000</w:t>
      </w:r>
      <w:r w:rsidRPr="00830C95">
        <w:rPr>
          <w:rFonts w:ascii="Arial" w:hAnsi="Arial" w:cs="Arial"/>
          <w:sz w:val="20"/>
          <w:szCs w:val="20"/>
        </w:rPr>
        <w:t xml:space="preserve"> tons ammonium nitrate merchant sale.  </w:t>
      </w:r>
    </w:p>
    <w:p w14:paraId="4BA79797" w14:textId="77777777" w:rsidR="00780D8A" w:rsidRDefault="00780D8A" w:rsidP="00780D8A">
      <w:pPr>
        <w:rPr>
          <w:rFonts w:ascii="Arial" w:hAnsi="Arial" w:cs="Arial"/>
          <w:sz w:val="20"/>
          <w:szCs w:val="20"/>
        </w:rPr>
      </w:pPr>
      <w:r>
        <w:rPr>
          <w:rFonts w:ascii="Arial" w:hAnsi="Arial" w:cs="Arial"/>
          <w:sz w:val="20"/>
          <w:szCs w:val="20"/>
        </w:rPr>
        <w:t xml:space="preserve">            For Hazira-</w:t>
      </w:r>
    </w:p>
    <w:p w14:paraId="776F59D0" w14:textId="5EE5CD22" w:rsidR="00780D8A" w:rsidRPr="00780D8A" w:rsidRDefault="00780D8A" w:rsidP="00780D8A">
      <w:pPr>
        <w:pStyle w:val="ListParagraph"/>
        <w:numPr>
          <w:ilvl w:val="0"/>
          <w:numId w:val="82"/>
        </w:numPr>
        <w:ind w:left="1418" w:hanging="425"/>
        <w:rPr>
          <w:rFonts w:ascii="Arial" w:hAnsi="Arial" w:cs="Arial"/>
          <w:sz w:val="20"/>
          <w:szCs w:val="20"/>
        </w:rPr>
      </w:pPr>
      <w:r w:rsidRPr="008F1976">
        <w:rPr>
          <w:rFonts w:ascii="Arial" w:hAnsi="Arial" w:cs="Arial"/>
          <w:sz w:val="20"/>
          <w:szCs w:val="20"/>
        </w:rPr>
        <w:t>7</w:t>
      </w:r>
      <w:ins w:id="725" w:author="Hardik Malhotra" w:date="2023-02-24T15:50:00Z">
        <w:r w:rsidR="008F1976" w:rsidRPr="008F1976">
          <w:rPr>
            <w:rFonts w:ascii="Arial" w:hAnsi="Arial" w:cs="Arial"/>
            <w:sz w:val="20"/>
            <w:szCs w:val="20"/>
            <w:rPrChange w:id="726" w:author="Hardik Malhotra" w:date="2023-02-24T15:50:00Z">
              <w:rPr>
                <w:rFonts w:ascii="Arial" w:hAnsi="Arial" w:cs="Arial"/>
                <w:sz w:val="20"/>
                <w:szCs w:val="20"/>
                <w:highlight w:val="yellow"/>
              </w:rPr>
            </w:rPrChange>
          </w:rPr>
          <w:t>5127</w:t>
        </w:r>
      </w:ins>
      <w:del w:id="727" w:author="Hardik Malhotra" w:date="2023-02-24T15:50:00Z">
        <w:r w:rsidRPr="00037A5F" w:rsidDel="008F1976">
          <w:rPr>
            <w:rFonts w:ascii="Arial" w:hAnsi="Arial" w:cs="Arial"/>
            <w:sz w:val="20"/>
            <w:szCs w:val="20"/>
            <w:highlight w:val="yellow"/>
            <w:rPrChange w:id="728" w:author="Hardik Malhotra" w:date="2023-02-24T15:01:00Z">
              <w:rPr>
                <w:rFonts w:ascii="Arial" w:hAnsi="Arial" w:cs="Arial"/>
                <w:sz w:val="20"/>
                <w:szCs w:val="20"/>
              </w:rPr>
            </w:rPrChange>
          </w:rPr>
          <w:delText>7145</w:delText>
        </w:r>
      </w:del>
      <w:r w:rsidRPr="00780D8A">
        <w:rPr>
          <w:rFonts w:ascii="Arial" w:hAnsi="Arial" w:cs="Arial"/>
          <w:sz w:val="20"/>
          <w:szCs w:val="20"/>
        </w:rPr>
        <w:t xml:space="preserve"> tons ammonium nitrate merchant sale</w:t>
      </w:r>
    </w:p>
    <w:p w14:paraId="05D5783A"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971FFB1"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556B1319"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07C89235" w14:textId="7777777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349DB2DA" w14:textId="77777777" w:rsidR="00951BCE" w:rsidRPr="00830C95" w:rsidRDefault="004415FB" w:rsidP="00244241">
      <w:pPr>
        <w:pStyle w:val="ListParagraph"/>
        <w:numPr>
          <w:ilvl w:val="0"/>
          <w:numId w:val="58"/>
        </w:numPr>
        <w:spacing w:line="360" w:lineRule="auto"/>
        <w:rPr>
          <w:rFonts w:ascii="Arial" w:hAnsi="Arial" w:cs="Arial"/>
          <w:sz w:val="20"/>
          <w:szCs w:val="20"/>
        </w:rPr>
      </w:pPr>
      <w:r>
        <w:rPr>
          <w:rFonts w:ascii="Arial" w:hAnsi="Arial" w:cs="Arial"/>
          <w:sz w:val="20"/>
          <w:szCs w:val="20"/>
        </w:rPr>
        <w:t>Three</w:t>
      </w:r>
      <w:r w:rsidR="00951BCE" w:rsidRPr="00830C95">
        <w:rPr>
          <w:rFonts w:ascii="Arial" w:hAnsi="Arial" w:cs="Arial"/>
          <w:sz w:val="20"/>
          <w:szCs w:val="20"/>
        </w:rPr>
        <w:t xml:space="preserve"> following cases are taken into consideration for sensitivity analysis-</w:t>
      </w:r>
    </w:p>
    <w:p w14:paraId="20E3267F" w14:textId="7777777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Raw Material Price increases by 10%</w:t>
      </w:r>
    </w:p>
    <w:p w14:paraId="45488CAF" w14:textId="7777777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Project Cost decreases by 5%</w:t>
      </w:r>
    </w:p>
    <w:p w14:paraId="2B8D38F5" w14:textId="77777777" w:rsidR="00751DFF" w:rsidRDefault="00830C95" w:rsidP="00244241">
      <w:pPr>
        <w:pStyle w:val="ListParagraph"/>
        <w:numPr>
          <w:ilvl w:val="1"/>
          <w:numId w:val="63"/>
        </w:numPr>
        <w:spacing w:line="360" w:lineRule="auto"/>
        <w:rPr>
          <w:ins w:id="729" w:author="Hardik Malhotra" w:date="2023-02-24T16:10:00Z"/>
          <w:rFonts w:ascii="Arial" w:hAnsi="Arial" w:cs="Arial"/>
          <w:sz w:val="20"/>
          <w:szCs w:val="20"/>
        </w:rPr>
      </w:pPr>
      <w:r w:rsidRPr="00830C95">
        <w:rPr>
          <w:rFonts w:ascii="Arial" w:hAnsi="Arial" w:cs="Arial"/>
          <w:sz w:val="20"/>
          <w:szCs w:val="20"/>
        </w:rPr>
        <w:t>Selling Price increases by 10%</w:t>
      </w:r>
    </w:p>
    <w:p w14:paraId="0B49F868" w14:textId="5CDA8A29" w:rsidR="00951BCE" w:rsidRPr="00830C95" w:rsidRDefault="00751DFF" w:rsidP="00244241">
      <w:pPr>
        <w:pStyle w:val="ListParagraph"/>
        <w:numPr>
          <w:ilvl w:val="1"/>
          <w:numId w:val="63"/>
        </w:numPr>
        <w:spacing w:line="360" w:lineRule="auto"/>
        <w:rPr>
          <w:rFonts w:ascii="Arial" w:hAnsi="Arial" w:cs="Arial"/>
          <w:sz w:val="20"/>
          <w:szCs w:val="20"/>
        </w:rPr>
      </w:pPr>
      <w:ins w:id="730" w:author="Hardik Malhotra" w:date="2023-02-24T16:11:00Z">
        <w:r w:rsidRPr="00751DFF">
          <w:rPr>
            <w:rFonts w:ascii="Arial" w:hAnsi="Arial" w:cs="Arial"/>
            <w:sz w:val="20"/>
            <w:szCs w:val="20"/>
          </w:rPr>
          <w:t>Current Selling Prices of Ammonium Nitrate and Weak Nitric Ac</w:t>
        </w:r>
        <w:r w:rsidR="007F5591">
          <w:rPr>
            <w:rFonts w:ascii="Arial" w:hAnsi="Arial" w:cs="Arial"/>
            <w:sz w:val="20"/>
            <w:szCs w:val="20"/>
          </w:rPr>
          <w:t>id</w:t>
        </w:r>
      </w:ins>
      <w:del w:id="731" w:author="Hardik Malhotra" w:date="2023-02-24T16:11:00Z">
        <w:r w:rsidR="00951BCE" w:rsidRPr="00830C95" w:rsidDel="007F5591">
          <w:rPr>
            <w:rFonts w:ascii="Arial" w:hAnsi="Arial" w:cs="Arial"/>
            <w:sz w:val="20"/>
            <w:szCs w:val="20"/>
          </w:rPr>
          <w:tab/>
        </w:r>
        <w:r w:rsidR="00951BCE" w:rsidRPr="00830C95" w:rsidDel="007F5591">
          <w:rPr>
            <w:rFonts w:ascii="Arial" w:hAnsi="Arial" w:cs="Arial"/>
            <w:sz w:val="20"/>
            <w:szCs w:val="20"/>
          </w:rPr>
          <w:tab/>
        </w:r>
        <w:r w:rsidR="00951BCE" w:rsidRPr="00830C95" w:rsidDel="00751DFF">
          <w:rPr>
            <w:rFonts w:ascii="Arial" w:hAnsi="Arial" w:cs="Arial"/>
            <w:sz w:val="20"/>
            <w:szCs w:val="20"/>
          </w:rPr>
          <w:tab/>
        </w:r>
        <w:r w:rsidR="00951BCE" w:rsidRPr="00830C95" w:rsidDel="007F5591">
          <w:rPr>
            <w:rFonts w:ascii="Arial" w:hAnsi="Arial" w:cs="Arial"/>
            <w:sz w:val="20"/>
            <w:szCs w:val="20"/>
          </w:rPr>
          <w:tab/>
        </w:r>
        <w:r w:rsidR="00951BCE" w:rsidRPr="00830C95" w:rsidDel="007F5591">
          <w:rPr>
            <w:rFonts w:ascii="Arial" w:hAnsi="Arial" w:cs="Arial"/>
            <w:sz w:val="20"/>
            <w:szCs w:val="20"/>
          </w:rPr>
          <w:tab/>
        </w:r>
        <w:r w:rsidR="00951BCE" w:rsidRPr="00830C95" w:rsidDel="007F5591">
          <w:rPr>
            <w:rFonts w:ascii="Arial" w:hAnsi="Arial" w:cs="Arial"/>
            <w:sz w:val="20"/>
            <w:szCs w:val="20"/>
          </w:rPr>
          <w:tab/>
        </w:r>
      </w:del>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2FCB77A9" w14:textId="77777777"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Project cost estimation</w:t>
      </w:r>
    </w:p>
    <w:p w14:paraId="2BBA6BFB" w14:textId="77777777" w:rsidR="00704842" w:rsidRDefault="00704842" w:rsidP="00704842">
      <w:pPr>
        <w:rPr>
          <w:rFonts w:ascii="Arial" w:hAnsi="Arial" w:cs="Arial"/>
          <w:b/>
          <w:bCs/>
          <w:sz w:val="20"/>
          <w:szCs w:val="20"/>
          <w:lang w:val="en-US"/>
        </w:rPr>
      </w:pPr>
    </w:p>
    <w:p w14:paraId="29CD5101" w14:textId="77777777" w:rsidR="00B0170C" w:rsidRDefault="00B0170C" w:rsidP="00B0170C">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66" w:type="dxa"/>
        <w:tblLook w:val="04A0" w:firstRow="1" w:lastRow="0" w:firstColumn="1" w:lastColumn="0" w:noHBand="0" w:noVBand="1"/>
      </w:tblPr>
      <w:tblGrid>
        <w:gridCol w:w="846"/>
        <w:gridCol w:w="3472"/>
        <w:gridCol w:w="1950"/>
        <w:gridCol w:w="1473"/>
        <w:gridCol w:w="1325"/>
        <w:tblGridChange w:id="732">
          <w:tblGrid>
            <w:gridCol w:w="5"/>
            <w:gridCol w:w="841"/>
            <w:gridCol w:w="5"/>
            <w:gridCol w:w="3467"/>
            <w:gridCol w:w="5"/>
            <w:gridCol w:w="1945"/>
            <w:gridCol w:w="5"/>
            <w:gridCol w:w="1468"/>
            <w:gridCol w:w="5"/>
            <w:gridCol w:w="1320"/>
            <w:gridCol w:w="5"/>
          </w:tblGrid>
        </w:tblGridChange>
      </w:tblGrid>
      <w:tr w:rsidR="00B0170C" w:rsidRPr="00B0170C" w14:paraId="5975048E" w14:textId="77777777" w:rsidTr="00B0170C">
        <w:trPr>
          <w:trHeight w:val="217"/>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4A95E84"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S. No.</w:t>
            </w:r>
          </w:p>
        </w:tc>
        <w:tc>
          <w:tcPr>
            <w:tcW w:w="347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09BCEE9"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Description</w:t>
            </w:r>
            <w:r w:rsidR="009369C8">
              <w:rPr>
                <w:rFonts w:ascii="Arial" w:eastAsia="Times New Roman" w:hAnsi="Arial" w:cs="Arial"/>
                <w:b/>
                <w:bCs/>
                <w:sz w:val="20"/>
                <w:szCs w:val="20"/>
                <w:lang w:eastAsia="en-IN"/>
              </w:rPr>
              <w:t xml:space="preserve"> (OSBL Facilities)</w:t>
            </w:r>
          </w:p>
        </w:tc>
        <w:tc>
          <w:tcPr>
            <w:tcW w:w="1950"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45D9C21"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Capacity</w:t>
            </w:r>
          </w:p>
        </w:tc>
        <w:tc>
          <w:tcPr>
            <w:tcW w:w="1473"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63B95DF"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Units</w:t>
            </w:r>
          </w:p>
        </w:tc>
        <w:tc>
          <w:tcPr>
            <w:tcW w:w="132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6F17DD3"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INR Cr.</w:t>
            </w:r>
          </w:p>
        </w:tc>
      </w:tr>
      <w:tr w:rsidR="00037A5F" w:rsidRPr="00B0170C" w14:paraId="73250609" w14:textId="77777777" w:rsidTr="000E240E">
        <w:tblPrEx>
          <w:tblW w:w="9066" w:type="dxa"/>
          <w:tblPrExChange w:id="733" w:author="Hardik Malhotra" w:date="2023-02-24T15:08:00Z">
            <w:tblPrEx>
              <w:tblW w:w="9066" w:type="dxa"/>
            </w:tblPrEx>
          </w:tblPrExChange>
        </w:tblPrEx>
        <w:trPr>
          <w:trHeight w:val="217"/>
          <w:trPrChange w:id="734"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35"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93CB3EB" w14:textId="41230DFE" w:rsidR="00037A5F" w:rsidRPr="00B0170C" w:rsidRDefault="00037A5F" w:rsidP="00037A5F">
            <w:pPr>
              <w:spacing w:line="240" w:lineRule="auto"/>
              <w:jc w:val="center"/>
              <w:rPr>
                <w:rFonts w:ascii="Arial" w:eastAsia="Times New Roman" w:hAnsi="Arial" w:cs="Arial"/>
                <w:sz w:val="20"/>
                <w:szCs w:val="20"/>
                <w:lang w:eastAsia="en-IN"/>
              </w:rPr>
            </w:pPr>
            <w:ins w:id="736" w:author="Hardik Malhotra" w:date="2023-02-24T15:07:00Z">
              <w:r>
                <w:rPr>
                  <w:rFonts w:ascii="Arial" w:hAnsi="Arial" w:cs="Arial"/>
                  <w:color w:val="000000"/>
                  <w:sz w:val="20"/>
                  <w:szCs w:val="20"/>
                </w:rPr>
                <w:t>1</w:t>
              </w:r>
            </w:ins>
            <w:del w:id="737" w:author="Hardik Malhotra" w:date="2023-02-24T15:07:00Z">
              <w:r w:rsidRPr="00B0170C" w:rsidDel="007A1EBC">
                <w:rPr>
                  <w:rFonts w:ascii="Arial" w:eastAsia="Times New Roman" w:hAnsi="Arial" w:cs="Arial"/>
                  <w:sz w:val="20"/>
                  <w:szCs w:val="20"/>
                  <w:lang w:eastAsia="en-IN"/>
                </w:rPr>
                <w:delText>1</w:delText>
              </w:r>
            </w:del>
          </w:p>
        </w:tc>
        <w:tc>
          <w:tcPr>
            <w:tcW w:w="3472" w:type="dxa"/>
            <w:tcBorders>
              <w:top w:val="nil"/>
              <w:left w:val="nil"/>
              <w:bottom w:val="single" w:sz="4" w:space="0" w:color="auto"/>
              <w:right w:val="single" w:sz="4" w:space="0" w:color="auto"/>
            </w:tcBorders>
            <w:shd w:val="clear" w:color="auto" w:fill="auto"/>
            <w:noWrap/>
            <w:vAlign w:val="center"/>
            <w:hideMark/>
            <w:tcPrChange w:id="738"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28CF33A3" w14:textId="60CB044A" w:rsidR="00037A5F" w:rsidRPr="00B0170C" w:rsidRDefault="00037A5F" w:rsidP="00037A5F">
            <w:pPr>
              <w:spacing w:line="240" w:lineRule="auto"/>
              <w:jc w:val="center"/>
              <w:rPr>
                <w:rFonts w:ascii="Arial" w:eastAsia="Times New Roman" w:hAnsi="Arial" w:cs="Arial"/>
                <w:sz w:val="20"/>
                <w:szCs w:val="20"/>
                <w:lang w:eastAsia="en-IN"/>
              </w:rPr>
            </w:pPr>
            <w:ins w:id="739" w:author="Hardik Malhotra" w:date="2023-02-24T15:07:00Z">
              <w:r>
                <w:rPr>
                  <w:rFonts w:ascii="Arial" w:hAnsi="Arial" w:cs="Arial"/>
                  <w:color w:val="000000"/>
                  <w:sz w:val="20"/>
                  <w:szCs w:val="20"/>
                </w:rPr>
                <w:t>Cooling Tower</w:t>
              </w:r>
            </w:ins>
            <w:del w:id="740" w:author="Hardik Malhotra" w:date="2023-02-24T15:06:00Z">
              <w:r w:rsidRPr="00B0170C" w:rsidDel="008636CA">
                <w:rPr>
                  <w:rFonts w:ascii="Arial" w:eastAsia="Times New Roman" w:hAnsi="Arial" w:cs="Arial"/>
                  <w:sz w:val="20"/>
                  <w:szCs w:val="20"/>
                  <w:lang w:eastAsia="en-IN"/>
                </w:rPr>
                <w:delText>Cooling Tower</w:delText>
              </w:r>
            </w:del>
          </w:p>
        </w:tc>
        <w:tc>
          <w:tcPr>
            <w:tcW w:w="1950" w:type="dxa"/>
            <w:tcBorders>
              <w:top w:val="nil"/>
              <w:left w:val="nil"/>
              <w:bottom w:val="single" w:sz="4" w:space="0" w:color="auto"/>
              <w:right w:val="single" w:sz="4" w:space="0" w:color="auto"/>
            </w:tcBorders>
            <w:shd w:val="clear" w:color="auto" w:fill="auto"/>
            <w:noWrap/>
            <w:vAlign w:val="center"/>
            <w:hideMark/>
            <w:tcPrChange w:id="741"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FFCB208" w14:textId="3D1416AF" w:rsidR="00037A5F" w:rsidRPr="00B0170C" w:rsidRDefault="00037A5F" w:rsidP="00037A5F">
            <w:pPr>
              <w:spacing w:line="240" w:lineRule="auto"/>
              <w:jc w:val="center"/>
              <w:rPr>
                <w:rFonts w:ascii="Arial" w:eastAsia="Times New Roman" w:hAnsi="Arial" w:cs="Arial"/>
                <w:sz w:val="20"/>
                <w:szCs w:val="20"/>
                <w:lang w:eastAsia="en-IN"/>
              </w:rPr>
            </w:pPr>
            <w:ins w:id="742" w:author="Hardik Malhotra" w:date="2023-02-24T15:07:00Z">
              <w:r>
                <w:rPr>
                  <w:rFonts w:ascii="Arial" w:hAnsi="Arial" w:cs="Arial"/>
                  <w:color w:val="000000"/>
                  <w:sz w:val="20"/>
                  <w:szCs w:val="20"/>
                </w:rPr>
                <w:t>3,000</w:t>
              </w:r>
            </w:ins>
            <w:del w:id="743" w:author="Hardik Malhotra" w:date="2023-02-24T15:07:00Z">
              <w:r w:rsidRPr="00E319BE" w:rsidDel="00297696">
                <w:rPr>
                  <w:rFonts w:ascii="Arial" w:eastAsia="Times New Roman" w:hAnsi="Arial" w:cs="Arial"/>
                  <w:sz w:val="20"/>
                  <w:szCs w:val="20"/>
                  <w:highlight w:val="yellow"/>
                  <w:lang w:eastAsia="en-IN"/>
                  <w:rPrChange w:id="744" w:author="Raghunath Ghosh" w:date="2023-02-01T13:11:00Z">
                    <w:rPr>
                      <w:rFonts w:ascii="Arial" w:eastAsia="Times New Roman" w:hAnsi="Arial" w:cs="Arial"/>
                      <w:sz w:val="20"/>
                      <w:szCs w:val="20"/>
                      <w:lang w:eastAsia="en-IN"/>
                    </w:rPr>
                  </w:rPrChange>
                </w:rPr>
                <w:delText>6,000</w:delText>
              </w:r>
            </w:del>
            <w:ins w:id="745" w:author="Raghunath Ghosh" w:date="2023-02-01T13:16:00Z">
              <w:del w:id="746" w:author="Hardik Malhotra" w:date="2023-02-24T15:07:00Z">
                <w:r w:rsidDel="00297696">
                  <w:rPr>
                    <w:rFonts w:ascii="Arial" w:eastAsia="Times New Roman" w:hAnsi="Arial" w:cs="Arial"/>
                    <w:sz w:val="20"/>
                    <w:szCs w:val="20"/>
                    <w:lang w:eastAsia="en-IN"/>
                  </w:rPr>
                  <w:delText>3000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747"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0C46B121" w14:textId="23CB7CBA" w:rsidR="00037A5F" w:rsidRPr="00B0170C" w:rsidRDefault="00037A5F" w:rsidP="00037A5F">
            <w:pPr>
              <w:spacing w:line="240" w:lineRule="auto"/>
              <w:jc w:val="center"/>
              <w:rPr>
                <w:rFonts w:ascii="Arial" w:eastAsia="Times New Roman" w:hAnsi="Arial" w:cs="Arial"/>
                <w:sz w:val="20"/>
                <w:szCs w:val="20"/>
                <w:lang w:eastAsia="en-IN"/>
              </w:rPr>
            </w:pPr>
            <w:ins w:id="748" w:author="Hardik Malhotra" w:date="2023-02-24T15:08:00Z">
              <w:r>
                <w:rPr>
                  <w:rFonts w:ascii="Arial" w:hAnsi="Arial" w:cs="Arial"/>
                  <w:sz w:val="20"/>
                  <w:szCs w:val="20"/>
                </w:rPr>
                <w:t>M3/hr</w:t>
              </w:r>
            </w:ins>
            <w:del w:id="749" w:author="Hardik Malhotra" w:date="2023-02-24T15:08:00Z">
              <w:r w:rsidRPr="00B0170C" w:rsidDel="00C930DC">
                <w:rPr>
                  <w:rFonts w:ascii="Arial" w:eastAsia="Times New Roman" w:hAnsi="Arial" w:cs="Arial"/>
                  <w:sz w:val="20"/>
                  <w:szCs w:val="20"/>
                  <w:lang w:eastAsia="en-IN"/>
                </w:rPr>
                <w:delText>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750"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0F05F8C3" w14:textId="7883A9CA" w:rsidR="00037A5F" w:rsidRPr="00B0170C" w:rsidRDefault="00037A5F" w:rsidP="00037A5F">
            <w:pPr>
              <w:spacing w:line="240" w:lineRule="auto"/>
              <w:jc w:val="center"/>
              <w:rPr>
                <w:rFonts w:ascii="Arial" w:eastAsia="Times New Roman" w:hAnsi="Arial" w:cs="Arial"/>
                <w:sz w:val="20"/>
                <w:szCs w:val="20"/>
                <w:lang w:eastAsia="en-IN"/>
              </w:rPr>
            </w:pPr>
            <w:ins w:id="751" w:author="Hardik Malhotra" w:date="2023-02-24T15:08:00Z">
              <w:r>
                <w:rPr>
                  <w:rFonts w:ascii="Arial" w:hAnsi="Arial" w:cs="Arial"/>
                  <w:color w:val="000000"/>
                  <w:sz w:val="20"/>
                  <w:szCs w:val="20"/>
                </w:rPr>
                <w:t>5.0</w:t>
              </w:r>
            </w:ins>
            <w:del w:id="752" w:author="Hardik Malhotra" w:date="2023-02-24T15:08:00Z">
              <w:r w:rsidRPr="00B0170C" w:rsidDel="000E240E">
                <w:rPr>
                  <w:rFonts w:ascii="Arial" w:eastAsia="Times New Roman" w:hAnsi="Arial" w:cs="Arial"/>
                  <w:sz w:val="20"/>
                  <w:szCs w:val="20"/>
                  <w:lang w:eastAsia="en-IN"/>
                </w:rPr>
                <w:delText>10.0</w:delText>
              </w:r>
            </w:del>
            <w:ins w:id="753" w:author="Raghunath Ghosh" w:date="2023-02-01T13:16:00Z">
              <w:del w:id="754" w:author="Hardik Malhotra" w:date="2023-02-24T15:08:00Z">
                <w:r w:rsidDel="000E240E">
                  <w:rPr>
                    <w:rFonts w:ascii="Arial" w:eastAsia="Times New Roman" w:hAnsi="Arial" w:cs="Arial"/>
                    <w:sz w:val="20"/>
                    <w:szCs w:val="20"/>
                    <w:lang w:eastAsia="en-IN"/>
                  </w:rPr>
                  <w:delText>5</w:delText>
                </w:r>
              </w:del>
            </w:ins>
          </w:p>
        </w:tc>
      </w:tr>
      <w:tr w:rsidR="00037A5F" w:rsidRPr="00B0170C" w14:paraId="60D1AF47" w14:textId="77777777" w:rsidTr="000E240E">
        <w:tblPrEx>
          <w:tblW w:w="9066" w:type="dxa"/>
          <w:tblPrExChange w:id="755" w:author="Hardik Malhotra" w:date="2023-02-24T15:08:00Z">
            <w:tblPrEx>
              <w:tblW w:w="9066" w:type="dxa"/>
            </w:tblPrEx>
          </w:tblPrExChange>
        </w:tblPrEx>
        <w:trPr>
          <w:trHeight w:val="217"/>
          <w:trPrChange w:id="756"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57"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6E65861F" w14:textId="41EC1268" w:rsidR="00037A5F" w:rsidRPr="00B0170C" w:rsidRDefault="00037A5F" w:rsidP="00037A5F">
            <w:pPr>
              <w:spacing w:line="240" w:lineRule="auto"/>
              <w:jc w:val="center"/>
              <w:rPr>
                <w:rFonts w:ascii="Arial" w:eastAsia="Times New Roman" w:hAnsi="Arial" w:cs="Arial"/>
                <w:sz w:val="20"/>
                <w:szCs w:val="20"/>
                <w:lang w:eastAsia="en-IN"/>
              </w:rPr>
            </w:pPr>
            <w:ins w:id="758" w:author="Hardik Malhotra" w:date="2023-02-24T15:07:00Z">
              <w:r>
                <w:rPr>
                  <w:rFonts w:ascii="Arial" w:hAnsi="Arial" w:cs="Arial"/>
                  <w:color w:val="000000"/>
                  <w:sz w:val="20"/>
                  <w:szCs w:val="20"/>
                </w:rPr>
                <w:t>2</w:t>
              </w:r>
            </w:ins>
            <w:del w:id="759" w:author="Hardik Malhotra" w:date="2023-02-24T15:07:00Z">
              <w:r w:rsidRPr="00B0170C" w:rsidDel="007A1EBC">
                <w:rPr>
                  <w:rFonts w:ascii="Arial" w:eastAsia="Times New Roman" w:hAnsi="Arial" w:cs="Arial"/>
                  <w:sz w:val="20"/>
                  <w:szCs w:val="20"/>
                  <w:lang w:eastAsia="en-IN"/>
                </w:rPr>
                <w:delText>2</w:delText>
              </w:r>
            </w:del>
          </w:p>
        </w:tc>
        <w:tc>
          <w:tcPr>
            <w:tcW w:w="3472" w:type="dxa"/>
            <w:tcBorders>
              <w:top w:val="nil"/>
              <w:left w:val="nil"/>
              <w:bottom w:val="single" w:sz="4" w:space="0" w:color="auto"/>
              <w:right w:val="single" w:sz="4" w:space="0" w:color="auto"/>
            </w:tcBorders>
            <w:shd w:val="clear" w:color="auto" w:fill="auto"/>
            <w:noWrap/>
            <w:vAlign w:val="center"/>
            <w:hideMark/>
            <w:tcPrChange w:id="760"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7D74108" w14:textId="5E6A5827" w:rsidR="00037A5F" w:rsidRPr="00B0170C" w:rsidRDefault="00037A5F" w:rsidP="00037A5F">
            <w:pPr>
              <w:spacing w:line="240" w:lineRule="auto"/>
              <w:jc w:val="center"/>
              <w:rPr>
                <w:rFonts w:ascii="Arial" w:eastAsia="Times New Roman" w:hAnsi="Arial" w:cs="Arial"/>
                <w:sz w:val="20"/>
                <w:szCs w:val="20"/>
                <w:lang w:eastAsia="en-IN"/>
              </w:rPr>
            </w:pPr>
            <w:ins w:id="761" w:author="Hardik Malhotra" w:date="2023-02-24T15:07:00Z">
              <w:r>
                <w:rPr>
                  <w:rFonts w:ascii="Arial" w:hAnsi="Arial" w:cs="Arial"/>
                  <w:color w:val="000000"/>
                  <w:sz w:val="20"/>
                  <w:szCs w:val="20"/>
                </w:rPr>
                <w:t>DM Water plant</w:t>
              </w:r>
            </w:ins>
            <w:del w:id="762" w:author="Hardik Malhotra" w:date="2023-02-24T15:06:00Z">
              <w:r w:rsidRPr="00B0170C" w:rsidDel="008636CA">
                <w:rPr>
                  <w:rFonts w:ascii="Arial" w:eastAsia="Times New Roman" w:hAnsi="Arial" w:cs="Arial"/>
                  <w:sz w:val="20"/>
                  <w:szCs w:val="20"/>
                  <w:lang w:eastAsia="en-IN"/>
                </w:rPr>
                <w:delText>DM Water plant</w:delText>
              </w:r>
            </w:del>
          </w:p>
        </w:tc>
        <w:tc>
          <w:tcPr>
            <w:tcW w:w="1950" w:type="dxa"/>
            <w:tcBorders>
              <w:top w:val="nil"/>
              <w:left w:val="nil"/>
              <w:bottom w:val="single" w:sz="4" w:space="0" w:color="auto"/>
              <w:right w:val="single" w:sz="4" w:space="0" w:color="auto"/>
            </w:tcBorders>
            <w:shd w:val="clear" w:color="auto" w:fill="auto"/>
            <w:noWrap/>
            <w:vAlign w:val="center"/>
            <w:hideMark/>
            <w:tcPrChange w:id="763"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7E6ADCB" w14:textId="78ED1820" w:rsidR="00037A5F" w:rsidRPr="00B0170C" w:rsidRDefault="00037A5F" w:rsidP="00037A5F">
            <w:pPr>
              <w:spacing w:line="240" w:lineRule="auto"/>
              <w:jc w:val="center"/>
              <w:rPr>
                <w:rFonts w:ascii="Arial" w:eastAsia="Times New Roman" w:hAnsi="Arial" w:cs="Arial"/>
                <w:sz w:val="20"/>
                <w:szCs w:val="20"/>
                <w:lang w:eastAsia="en-IN"/>
              </w:rPr>
            </w:pPr>
            <w:ins w:id="764" w:author="Hardik Malhotra" w:date="2023-02-24T15:07:00Z">
              <w:r>
                <w:rPr>
                  <w:rFonts w:ascii="Arial" w:hAnsi="Arial" w:cs="Arial"/>
                  <w:color w:val="000000"/>
                  <w:sz w:val="20"/>
                  <w:szCs w:val="20"/>
                </w:rPr>
                <w:t>50</w:t>
              </w:r>
            </w:ins>
            <w:del w:id="765" w:author="Hardik Malhotra" w:date="2023-02-24T15:07:00Z">
              <w:r w:rsidRPr="00B0170C" w:rsidDel="00297696">
                <w:rPr>
                  <w:rFonts w:ascii="Arial" w:eastAsia="Times New Roman" w:hAnsi="Arial" w:cs="Arial"/>
                  <w:sz w:val="20"/>
                  <w:szCs w:val="20"/>
                  <w:lang w:eastAsia="en-IN"/>
                </w:rPr>
                <w:delText>50</w:delText>
              </w:r>
            </w:del>
          </w:p>
        </w:tc>
        <w:tc>
          <w:tcPr>
            <w:tcW w:w="1473" w:type="dxa"/>
            <w:tcBorders>
              <w:top w:val="nil"/>
              <w:left w:val="nil"/>
              <w:bottom w:val="single" w:sz="4" w:space="0" w:color="auto"/>
              <w:right w:val="single" w:sz="4" w:space="0" w:color="auto"/>
            </w:tcBorders>
            <w:shd w:val="clear" w:color="auto" w:fill="auto"/>
            <w:noWrap/>
            <w:vAlign w:val="bottom"/>
            <w:hideMark/>
            <w:tcPrChange w:id="766"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57A60F13" w14:textId="59A06D80" w:rsidR="00037A5F" w:rsidRPr="00B0170C" w:rsidRDefault="00037A5F" w:rsidP="00037A5F">
            <w:pPr>
              <w:spacing w:line="240" w:lineRule="auto"/>
              <w:jc w:val="center"/>
              <w:rPr>
                <w:rFonts w:ascii="Arial" w:eastAsia="Times New Roman" w:hAnsi="Arial" w:cs="Arial"/>
                <w:sz w:val="20"/>
                <w:szCs w:val="20"/>
                <w:lang w:eastAsia="en-IN"/>
              </w:rPr>
            </w:pPr>
            <w:ins w:id="767" w:author="Hardik Malhotra" w:date="2023-02-24T15:08:00Z">
              <w:r>
                <w:rPr>
                  <w:rFonts w:ascii="Arial" w:hAnsi="Arial" w:cs="Arial"/>
                  <w:sz w:val="20"/>
                  <w:szCs w:val="20"/>
                </w:rPr>
                <w:t>m3/hr</w:t>
              </w:r>
            </w:ins>
            <w:del w:id="768" w:author="Hardik Malhotra" w:date="2023-02-24T15:08:00Z">
              <w:r w:rsidRPr="00B0170C" w:rsidDel="00C930DC">
                <w:rPr>
                  <w:rFonts w:ascii="Arial" w:eastAsia="Times New Roman" w:hAnsi="Arial" w:cs="Arial"/>
                  <w:sz w:val="20"/>
                  <w:szCs w:val="20"/>
                  <w:lang w:eastAsia="en-IN"/>
                </w:rPr>
                <w:delText>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769"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89D2CF0" w14:textId="50608CB0" w:rsidR="00037A5F" w:rsidRPr="00B0170C" w:rsidRDefault="00037A5F" w:rsidP="00037A5F">
            <w:pPr>
              <w:spacing w:line="240" w:lineRule="auto"/>
              <w:jc w:val="center"/>
              <w:rPr>
                <w:rFonts w:ascii="Arial" w:eastAsia="Times New Roman" w:hAnsi="Arial" w:cs="Arial"/>
                <w:sz w:val="20"/>
                <w:szCs w:val="20"/>
                <w:lang w:eastAsia="en-IN"/>
              </w:rPr>
            </w:pPr>
            <w:ins w:id="770" w:author="Hardik Malhotra" w:date="2023-02-24T15:08:00Z">
              <w:r>
                <w:rPr>
                  <w:rFonts w:ascii="Arial" w:hAnsi="Arial" w:cs="Arial"/>
                  <w:color w:val="000000"/>
                  <w:sz w:val="20"/>
                  <w:szCs w:val="20"/>
                </w:rPr>
                <w:t>1.0</w:t>
              </w:r>
            </w:ins>
            <w:del w:id="771" w:author="Hardik Malhotra" w:date="2023-02-24T15:08:00Z">
              <w:r w:rsidRPr="00B0170C" w:rsidDel="000E240E">
                <w:rPr>
                  <w:rFonts w:ascii="Arial" w:eastAsia="Times New Roman" w:hAnsi="Arial" w:cs="Arial"/>
                  <w:sz w:val="20"/>
                  <w:szCs w:val="20"/>
                  <w:lang w:eastAsia="en-IN"/>
                </w:rPr>
                <w:delText>1.0</w:delText>
              </w:r>
            </w:del>
          </w:p>
        </w:tc>
      </w:tr>
      <w:tr w:rsidR="00037A5F" w:rsidRPr="00B0170C" w14:paraId="505AC09C" w14:textId="77777777" w:rsidTr="007A1EBC">
        <w:tblPrEx>
          <w:tblW w:w="9066" w:type="dxa"/>
          <w:tblPrExChange w:id="772" w:author="Hardik Malhotra" w:date="2023-02-24T15:07:00Z">
            <w:tblPrEx>
              <w:tblW w:w="9066" w:type="dxa"/>
            </w:tblPrEx>
          </w:tblPrExChange>
        </w:tblPrEx>
        <w:trPr>
          <w:trHeight w:val="217"/>
          <w:trPrChange w:id="773" w:author="Hardik Malhotra" w:date="2023-02-24T15:07: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74" w:author="Hardik Malhotra" w:date="2023-02-24T15:07: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673E2A8E" w14:textId="282F4812" w:rsidR="00037A5F" w:rsidRPr="00B0170C" w:rsidRDefault="00037A5F" w:rsidP="00037A5F">
            <w:pPr>
              <w:spacing w:line="240" w:lineRule="auto"/>
              <w:jc w:val="center"/>
              <w:rPr>
                <w:rFonts w:ascii="Arial" w:eastAsia="Times New Roman" w:hAnsi="Arial" w:cs="Arial"/>
                <w:sz w:val="20"/>
                <w:szCs w:val="20"/>
                <w:lang w:eastAsia="en-IN"/>
              </w:rPr>
            </w:pPr>
            <w:ins w:id="775" w:author="Hardik Malhotra" w:date="2023-02-24T15:07:00Z">
              <w:r>
                <w:rPr>
                  <w:rFonts w:ascii="Arial" w:hAnsi="Arial" w:cs="Arial"/>
                  <w:color w:val="000000"/>
                  <w:sz w:val="20"/>
                  <w:szCs w:val="20"/>
                </w:rPr>
                <w:t>3</w:t>
              </w:r>
            </w:ins>
            <w:del w:id="776" w:author="Hardik Malhotra" w:date="2023-02-24T15:07:00Z">
              <w:r w:rsidRPr="00B0170C" w:rsidDel="007A1EBC">
                <w:rPr>
                  <w:rFonts w:ascii="Arial" w:eastAsia="Times New Roman" w:hAnsi="Arial" w:cs="Arial"/>
                  <w:sz w:val="20"/>
                  <w:szCs w:val="20"/>
                  <w:lang w:eastAsia="en-IN"/>
                </w:rPr>
                <w:delText>3</w:delText>
              </w:r>
            </w:del>
          </w:p>
        </w:tc>
        <w:tc>
          <w:tcPr>
            <w:tcW w:w="3472" w:type="dxa"/>
            <w:tcBorders>
              <w:top w:val="nil"/>
              <w:left w:val="nil"/>
              <w:bottom w:val="single" w:sz="4" w:space="0" w:color="auto"/>
              <w:right w:val="single" w:sz="4" w:space="0" w:color="auto"/>
            </w:tcBorders>
            <w:shd w:val="clear" w:color="auto" w:fill="auto"/>
            <w:noWrap/>
            <w:vAlign w:val="bottom"/>
            <w:hideMark/>
            <w:tcPrChange w:id="777" w:author="Hardik Malhotra" w:date="2023-02-24T15:07: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56F37BC7" w14:textId="060B05C3" w:rsidR="00037A5F" w:rsidRPr="00B0170C" w:rsidRDefault="00037A5F" w:rsidP="00037A5F">
            <w:pPr>
              <w:spacing w:line="240" w:lineRule="auto"/>
              <w:jc w:val="center"/>
              <w:rPr>
                <w:rFonts w:ascii="Arial" w:eastAsia="Times New Roman" w:hAnsi="Arial" w:cs="Arial"/>
                <w:sz w:val="20"/>
                <w:szCs w:val="20"/>
                <w:lang w:eastAsia="en-IN"/>
              </w:rPr>
            </w:pPr>
            <w:ins w:id="778" w:author="Hardik Malhotra" w:date="2023-02-24T15:07:00Z">
              <w:r>
                <w:rPr>
                  <w:rFonts w:ascii="Arial" w:hAnsi="Arial" w:cs="Arial"/>
                  <w:color w:val="000000"/>
                  <w:sz w:val="20"/>
                  <w:szCs w:val="20"/>
                </w:rPr>
                <w:t>STG for power generation</w:t>
              </w:r>
            </w:ins>
            <w:del w:id="779" w:author="Hardik Malhotra" w:date="2023-02-24T15:06:00Z">
              <w:r w:rsidRPr="00B0170C" w:rsidDel="008636CA">
                <w:rPr>
                  <w:rFonts w:ascii="Arial" w:eastAsia="Times New Roman" w:hAnsi="Arial" w:cs="Arial"/>
                  <w:sz w:val="20"/>
                  <w:szCs w:val="20"/>
                  <w:lang w:eastAsia="en-IN"/>
                </w:rPr>
                <w:delText>Start Up Boiler</w:delText>
              </w:r>
            </w:del>
          </w:p>
        </w:tc>
        <w:tc>
          <w:tcPr>
            <w:tcW w:w="1950" w:type="dxa"/>
            <w:tcBorders>
              <w:top w:val="nil"/>
              <w:left w:val="nil"/>
              <w:bottom w:val="single" w:sz="4" w:space="0" w:color="auto"/>
              <w:right w:val="single" w:sz="4" w:space="0" w:color="auto"/>
            </w:tcBorders>
            <w:shd w:val="clear" w:color="auto" w:fill="auto"/>
            <w:noWrap/>
            <w:vAlign w:val="bottom"/>
            <w:hideMark/>
            <w:tcPrChange w:id="780" w:author="Hardik Malhotra" w:date="2023-02-24T15:07: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55E0543D" w14:textId="769750F0" w:rsidR="00037A5F" w:rsidRPr="00B0170C" w:rsidRDefault="00037A5F" w:rsidP="00037A5F">
            <w:pPr>
              <w:spacing w:line="240" w:lineRule="auto"/>
              <w:jc w:val="center"/>
              <w:rPr>
                <w:rFonts w:ascii="Arial" w:eastAsia="Times New Roman" w:hAnsi="Arial" w:cs="Arial"/>
                <w:sz w:val="20"/>
                <w:szCs w:val="20"/>
                <w:lang w:eastAsia="en-IN"/>
              </w:rPr>
            </w:pPr>
            <w:ins w:id="781" w:author="Hardik Malhotra" w:date="2023-02-24T15:07:00Z">
              <w:r>
                <w:rPr>
                  <w:rFonts w:ascii="Arial" w:hAnsi="Arial" w:cs="Arial"/>
                  <w:color w:val="000000"/>
                </w:rPr>
                <w:t>3</w:t>
              </w:r>
            </w:ins>
            <w:del w:id="782" w:author="Hardik Malhotra" w:date="2023-02-24T15:07:00Z">
              <w:r w:rsidRPr="00B0170C" w:rsidDel="00297696">
                <w:rPr>
                  <w:rFonts w:ascii="Arial" w:eastAsia="Times New Roman" w:hAnsi="Arial" w:cs="Arial"/>
                  <w:sz w:val="20"/>
                  <w:szCs w:val="20"/>
                  <w:lang w:eastAsia="en-IN"/>
                </w:rPr>
                <w:delText>30 TPH, 41 kg/cm2g</w:delText>
              </w:r>
            </w:del>
          </w:p>
        </w:tc>
        <w:tc>
          <w:tcPr>
            <w:tcW w:w="1473" w:type="dxa"/>
            <w:tcBorders>
              <w:top w:val="nil"/>
              <w:left w:val="nil"/>
              <w:bottom w:val="single" w:sz="4" w:space="0" w:color="auto"/>
              <w:right w:val="single" w:sz="4" w:space="0" w:color="auto"/>
            </w:tcBorders>
            <w:shd w:val="clear" w:color="auto" w:fill="auto"/>
            <w:noWrap/>
            <w:vAlign w:val="bottom"/>
            <w:hideMark/>
            <w:tcPrChange w:id="783" w:author="Hardik Malhotra" w:date="2023-02-24T15:07: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1A0C84ED" w14:textId="5DC50573" w:rsidR="00037A5F" w:rsidRPr="00B0170C" w:rsidRDefault="00037A5F" w:rsidP="00037A5F">
            <w:pPr>
              <w:spacing w:line="240" w:lineRule="auto"/>
              <w:jc w:val="center"/>
              <w:rPr>
                <w:rFonts w:ascii="Arial" w:eastAsia="Times New Roman" w:hAnsi="Arial" w:cs="Arial"/>
                <w:sz w:val="20"/>
                <w:szCs w:val="20"/>
                <w:lang w:eastAsia="en-IN"/>
              </w:rPr>
            </w:pPr>
            <w:ins w:id="784" w:author="Hardik Malhotra" w:date="2023-02-24T15:08:00Z">
              <w:r>
                <w:rPr>
                  <w:rFonts w:ascii="Arial" w:hAnsi="Arial" w:cs="Arial"/>
                  <w:sz w:val="20"/>
                  <w:szCs w:val="20"/>
                </w:rPr>
                <w:t>MW</w:t>
              </w:r>
            </w:ins>
            <w:del w:id="785" w:author="Hardik Malhotra" w:date="2023-02-24T15:08:00Z">
              <w:r w:rsidRPr="00B0170C" w:rsidDel="00C930DC">
                <w:rPr>
                  <w:rFonts w:ascii="Arial" w:eastAsia="Times New Roman" w:hAnsi="Arial" w:cs="Arial"/>
                  <w:sz w:val="20"/>
                  <w:szCs w:val="20"/>
                  <w:lang w:eastAsia="en-IN"/>
                </w:rPr>
                <w:delText>TPH</w:delText>
              </w:r>
            </w:del>
          </w:p>
        </w:tc>
        <w:tc>
          <w:tcPr>
            <w:tcW w:w="1325" w:type="dxa"/>
            <w:tcBorders>
              <w:top w:val="nil"/>
              <w:left w:val="nil"/>
              <w:bottom w:val="single" w:sz="4" w:space="0" w:color="auto"/>
              <w:right w:val="single" w:sz="4" w:space="0" w:color="auto"/>
            </w:tcBorders>
            <w:shd w:val="clear" w:color="auto" w:fill="auto"/>
            <w:noWrap/>
            <w:vAlign w:val="bottom"/>
            <w:hideMark/>
            <w:tcPrChange w:id="786" w:author="Hardik Malhotra" w:date="2023-02-24T15:07: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6D5426A0" w14:textId="215DCCBA" w:rsidR="00037A5F" w:rsidRPr="00B0170C" w:rsidRDefault="00037A5F" w:rsidP="00037A5F">
            <w:pPr>
              <w:spacing w:line="240" w:lineRule="auto"/>
              <w:jc w:val="center"/>
              <w:rPr>
                <w:rFonts w:ascii="Arial" w:eastAsia="Times New Roman" w:hAnsi="Arial" w:cs="Arial"/>
                <w:sz w:val="20"/>
                <w:szCs w:val="20"/>
                <w:lang w:eastAsia="en-IN"/>
              </w:rPr>
            </w:pPr>
            <w:ins w:id="787" w:author="Hardik Malhotra" w:date="2023-02-24T15:08:00Z">
              <w:r>
                <w:rPr>
                  <w:rFonts w:ascii="Arial" w:hAnsi="Arial" w:cs="Arial"/>
                  <w:color w:val="000000"/>
                  <w:sz w:val="20"/>
                  <w:szCs w:val="20"/>
                </w:rPr>
                <w:t>10.0</w:t>
              </w:r>
            </w:ins>
            <w:del w:id="788" w:author="Hardik Malhotra" w:date="2023-02-24T15:08:00Z">
              <w:r w:rsidRPr="00B0170C" w:rsidDel="000E240E">
                <w:rPr>
                  <w:rFonts w:ascii="Arial" w:eastAsia="Times New Roman" w:hAnsi="Arial" w:cs="Arial"/>
                  <w:sz w:val="20"/>
                  <w:szCs w:val="20"/>
                  <w:lang w:eastAsia="en-IN"/>
                </w:rPr>
                <w:delText>20.0</w:delText>
              </w:r>
            </w:del>
          </w:p>
        </w:tc>
      </w:tr>
      <w:tr w:rsidR="00037A5F" w:rsidRPr="00B0170C" w14:paraId="45BF888A" w14:textId="77777777" w:rsidTr="000E240E">
        <w:tblPrEx>
          <w:tblW w:w="9066" w:type="dxa"/>
          <w:tblPrExChange w:id="789" w:author="Hardik Malhotra" w:date="2023-02-24T15:08:00Z">
            <w:tblPrEx>
              <w:tblW w:w="9066" w:type="dxa"/>
            </w:tblPrEx>
          </w:tblPrExChange>
        </w:tblPrEx>
        <w:trPr>
          <w:trHeight w:val="217"/>
          <w:trPrChange w:id="790"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791"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449BFD82" w14:textId="6A49D07F" w:rsidR="00037A5F" w:rsidRPr="00B0170C" w:rsidRDefault="00037A5F" w:rsidP="00037A5F">
            <w:pPr>
              <w:spacing w:line="240" w:lineRule="auto"/>
              <w:jc w:val="center"/>
              <w:rPr>
                <w:rFonts w:ascii="Arial" w:eastAsia="Times New Roman" w:hAnsi="Arial" w:cs="Arial"/>
                <w:sz w:val="20"/>
                <w:szCs w:val="20"/>
                <w:lang w:eastAsia="en-IN"/>
              </w:rPr>
            </w:pPr>
            <w:ins w:id="792" w:author="Hardik Malhotra" w:date="2023-02-24T15:07:00Z">
              <w:r>
                <w:rPr>
                  <w:rFonts w:ascii="Arial" w:hAnsi="Arial" w:cs="Arial"/>
                  <w:color w:val="000000"/>
                  <w:sz w:val="20"/>
                  <w:szCs w:val="20"/>
                </w:rPr>
                <w:t>4</w:t>
              </w:r>
            </w:ins>
            <w:del w:id="793" w:author="Hardik Malhotra" w:date="2023-02-24T15:07:00Z">
              <w:r w:rsidRPr="00B0170C" w:rsidDel="007A1EBC">
                <w:rPr>
                  <w:rFonts w:ascii="Arial" w:eastAsia="Times New Roman" w:hAnsi="Arial" w:cs="Arial"/>
                  <w:sz w:val="20"/>
                  <w:szCs w:val="20"/>
                  <w:lang w:eastAsia="en-IN"/>
                </w:rPr>
                <w:delText>4</w:delText>
              </w:r>
            </w:del>
          </w:p>
        </w:tc>
        <w:tc>
          <w:tcPr>
            <w:tcW w:w="3472" w:type="dxa"/>
            <w:tcBorders>
              <w:top w:val="nil"/>
              <w:left w:val="nil"/>
              <w:bottom w:val="single" w:sz="4" w:space="0" w:color="auto"/>
              <w:right w:val="single" w:sz="4" w:space="0" w:color="auto"/>
            </w:tcBorders>
            <w:shd w:val="clear" w:color="auto" w:fill="auto"/>
            <w:noWrap/>
            <w:vAlign w:val="center"/>
            <w:hideMark/>
            <w:tcPrChange w:id="794"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2F594017" w14:textId="4DE4A769" w:rsidR="00037A5F" w:rsidRPr="00B0170C" w:rsidRDefault="00037A5F" w:rsidP="00037A5F">
            <w:pPr>
              <w:spacing w:line="240" w:lineRule="auto"/>
              <w:jc w:val="center"/>
              <w:rPr>
                <w:rFonts w:ascii="Arial" w:eastAsia="Times New Roman" w:hAnsi="Arial" w:cs="Arial"/>
                <w:sz w:val="20"/>
                <w:szCs w:val="20"/>
                <w:lang w:eastAsia="en-IN"/>
              </w:rPr>
            </w:pPr>
            <w:ins w:id="795" w:author="Hardik Malhotra" w:date="2023-02-24T15:07:00Z">
              <w:r>
                <w:rPr>
                  <w:rFonts w:ascii="Arial" w:hAnsi="Arial" w:cs="Arial"/>
                  <w:color w:val="000000"/>
                  <w:sz w:val="20"/>
                  <w:szCs w:val="20"/>
                </w:rPr>
                <w:t>Storage tanks-WNA</w:t>
              </w:r>
            </w:ins>
            <w:del w:id="796" w:author="Hardik Malhotra" w:date="2023-02-24T15:06:00Z">
              <w:r w:rsidRPr="00B0170C" w:rsidDel="008636CA">
                <w:rPr>
                  <w:rFonts w:ascii="Arial" w:eastAsia="Times New Roman" w:hAnsi="Arial" w:cs="Arial"/>
                  <w:sz w:val="20"/>
                  <w:szCs w:val="20"/>
                  <w:lang w:eastAsia="en-IN"/>
                </w:rPr>
                <w:delText>STG for power generation</w:delText>
              </w:r>
            </w:del>
          </w:p>
        </w:tc>
        <w:tc>
          <w:tcPr>
            <w:tcW w:w="1950" w:type="dxa"/>
            <w:tcBorders>
              <w:top w:val="nil"/>
              <w:left w:val="nil"/>
              <w:bottom w:val="single" w:sz="4" w:space="0" w:color="auto"/>
              <w:right w:val="single" w:sz="4" w:space="0" w:color="auto"/>
            </w:tcBorders>
            <w:shd w:val="clear" w:color="auto" w:fill="auto"/>
            <w:noWrap/>
            <w:vAlign w:val="center"/>
            <w:hideMark/>
            <w:tcPrChange w:id="797"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DFC805C" w14:textId="3FE9A1A1" w:rsidR="00037A5F" w:rsidRPr="00B0170C" w:rsidRDefault="00037A5F" w:rsidP="00037A5F">
            <w:pPr>
              <w:spacing w:line="240" w:lineRule="auto"/>
              <w:jc w:val="center"/>
              <w:rPr>
                <w:rFonts w:ascii="Arial" w:eastAsia="Times New Roman" w:hAnsi="Arial" w:cs="Arial"/>
                <w:sz w:val="20"/>
                <w:szCs w:val="20"/>
                <w:lang w:eastAsia="en-IN"/>
              </w:rPr>
            </w:pPr>
            <w:ins w:id="798" w:author="Hardik Malhotra" w:date="2023-02-24T15:07:00Z">
              <w:r>
                <w:rPr>
                  <w:rFonts w:ascii="Arial" w:hAnsi="Arial" w:cs="Arial"/>
                  <w:color w:val="000000"/>
                  <w:sz w:val="20"/>
                  <w:szCs w:val="20"/>
                </w:rPr>
                <w:t>5,000</w:t>
              </w:r>
            </w:ins>
            <w:del w:id="799" w:author="Hardik Malhotra" w:date="2023-02-24T15:07:00Z">
              <w:r w:rsidRPr="00B0170C" w:rsidDel="00297696">
                <w:rPr>
                  <w:rFonts w:ascii="Arial" w:eastAsia="Times New Roman" w:hAnsi="Arial" w:cs="Arial"/>
                  <w:sz w:val="20"/>
                  <w:szCs w:val="20"/>
                  <w:lang w:eastAsia="en-IN"/>
                </w:rPr>
                <w:delText>3</w:delText>
              </w:r>
            </w:del>
          </w:p>
        </w:tc>
        <w:tc>
          <w:tcPr>
            <w:tcW w:w="1473" w:type="dxa"/>
            <w:tcBorders>
              <w:top w:val="nil"/>
              <w:left w:val="nil"/>
              <w:bottom w:val="single" w:sz="4" w:space="0" w:color="auto"/>
              <w:right w:val="single" w:sz="4" w:space="0" w:color="auto"/>
            </w:tcBorders>
            <w:shd w:val="clear" w:color="auto" w:fill="auto"/>
            <w:noWrap/>
            <w:vAlign w:val="bottom"/>
            <w:hideMark/>
            <w:tcPrChange w:id="800"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2AD50045" w14:textId="400459DC" w:rsidR="00037A5F" w:rsidRPr="00B0170C" w:rsidRDefault="00037A5F" w:rsidP="00037A5F">
            <w:pPr>
              <w:spacing w:line="240" w:lineRule="auto"/>
              <w:jc w:val="center"/>
              <w:rPr>
                <w:rFonts w:ascii="Arial" w:eastAsia="Times New Roman" w:hAnsi="Arial" w:cs="Arial"/>
                <w:sz w:val="20"/>
                <w:szCs w:val="20"/>
                <w:lang w:eastAsia="en-IN"/>
              </w:rPr>
            </w:pPr>
            <w:ins w:id="801" w:author="Hardik Malhotra" w:date="2023-02-24T15:08:00Z">
              <w:r>
                <w:rPr>
                  <w:rFonts w:ascii="Arial" w:hAnsi="Arial" w:cs="Arial"/>
                  <w:sz w:val="20"/>
                  <w:szCs w:val="20"/>
                </w:rPr>
                <w:t>MT</w:t>
              </w:r>
            </w:ins>
            <w:del w:id="802" w:author="Hardik Malhotra" w:date="2023-02-24T15:08:00Z">
              <w:r w:rsidRPr="00B0170C" w:rsidDel="00C930DC">
                <w:rPr>
                  <w:rFonts w:ascii="Arial" w:eastAsia="Times New Roman" w:hAnsi="Arial" w:cs="Arial"/>
                  <w:sz w:val="20"/>
                  <w:szCs w:val="20"/>
                  <w:lang w:eastAsia="en-IN"/>
                </w:rPr>
                <w:delText>MW</w:delText>
              </w:r>
            </w:del>
          </w:p>
        </w:tc>
        <w:tc>
          <w:tcPr>
            <w:tcW w:w="1325" w:type="dxa"/>
            <w:tcBorders>
              <w:top w:val="nil"/>
              <w:left w:val="nil"/>
              <w:bottom w:val="single" w:sz="4" w:space="0" w:color="auto"/>
              <w:right w:val="single" w:sz="4" w:space="0" w:color="auto"/>
            </w:tcBorders>
            <w:shd w:val="clear" w:color="auto" w:fill="auto"/>
            <w:noWrap/>
            <w:vAlign w:val="center"/>
            <w:hideMark/>
            <w:tcPrChange w:id="803"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48782F68" w14:textId="275D5453" w:rsidR="00037A5F" w:rsidRPr="00B0170C" w:rsidRDefault="00037A5F" w:rsidP="00037A5F">
            <w:pPr>
              <w:spacing w:line="240" w:lineRule="auto"/>
              <w:jc w:val="center"/>
              <w:rPr>
                <w:rFonts w:ascii="Arial" w:eastAsia="Times New Roman" w:hAnsi="Arial" w:cs="Arial"/>
                <w:sz w:val="20"/>
                <w:szCs w:val="20"/>
                <w:lang w:eastAsia="en-IN"/>
              </w:rPr>
            </w:pPr>
            <w:ins w:id="804" w:author="Hardik Malhotra" w:date="2023-02-24T15:08:00Z">
              <w:r>
                <w:rPr>
                  <w:rFonts w:ascii="Arial" w:hAnsi="Arial" w:cs="Arial"/>
                  <w:color w:val="000000"/>
                  <w:sz w:val="20"/>
                  <w:szCs w:val="20"/>
                </w:rPr>
                <w:t>3.0</w:t>
              </w:r>
            </w:ins>
            <w:del w:id="805" w:author="Hardik Malhotra" w:date="2023-02-24T15:08:00Z">
              <w:r w:rsidRPr="00B0170C" w:rsidDel="000E240E">
                <w:rPr>
                  <w:rFonts w:ascii="Arial" w:eastAsia="Times New Roman" w:hAnsi="Arial" w:cs="Arial"/>
                  <w:sz w:val="20"/>
                  <w:szCs w:val="20"/>
                  <w:lang w:eastAsia="en-IN"/>
                </w:rPr>
                <w:delText>10.0</w:delText>
              </w:r>
            </w:del>
          </w:p>
        </w:tc>
      </w:tr>
      <w:tr w:rsidR="00037A5F" w:rsidRPr="00B0170C" w14:paraId="21B005B8" w14:textId="77777777" w:rsidTr="000E240E">
        <w:tblPrEx>
          <w:tblW w:w="9066" w:type="dxa"/>
          <w:tblPrExChange w:id="806" w:author="Hardik Malhotra" w:date="2023-02-24T15:08:00Z">
            <w:tblPrEx>
              <w:tblW w:w="9066" w:type="dxa"/>
            </w:tblPrEx>
          </w:tblPrExChange>
        </w:tblPrEx>
        <w:trPr>
          <w:trHeight w:val="217"/>
          <w:trPrChange w:id="807"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08"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5FE5F537" w14:textId="5720EDEB" w:rsidR="00037A5F" w:rsidRPr="00B0170C" w:rsidRDefault="00037A5F" w:rsidP="00037A5F">
            <w:pPr>
              <w:spacing w:line="240" w:lineRule="auto"/>
              <w:jc w:val="center"/>
              <w:rPr>
                <w:rFonts w:ascii="Arial" w:eastAsia="Times New Roman" w:hAnsi="Arial" w:cs="Arial"/>
                <w:sz w:val="20"/>
                <w:szCs w:val="20"/>
                <w:lang w:eastAsia="en-IN"/>
              </w:rPr>
            </w:pPr>
            <w:ins w:id="809" w:author="Hardik Malhotra" w:date="2023-02-24T15:07:00Z">
              <w:r>
                <w:rPr>
                  <w:rFonts w:ascii="Arial" w:hAnsi="Arial" w:cs="Arial"/>
                  <w:color w:val="000000"/>
                  <w:sz w:val="20"/>
                  <w:szCs w:val="20"/>
                </w:rPr>
                <w:t>5</w:t>
              </w:r>
            </w:ins>
            <w:del w:id="810" w:author="Hardik Malhotra" w:date="2023-02-24T15:07:00Z">
              <w:r w:rsidRPr="00B0170C" w:rsidDel="007A1EBC">
                <w:rPr>
                  <w:rFonts w:ascii="Arial" w:eastAsia="Times New Roman" w:hAnsi="Arial" w:cs="Arial"/>
                  <w:sz w:val="20"/>
                  <w:szCs w:val="20"/>
                  <w:lang w:eastAsia="en-IN"/>
                </w:rPr>
                <w:delText>5</w:delText>
              </w:r>
            </w:del>
          </w:p>
        </w:tc>
        <w:tc>
          <w:tcPr>
            <w:tcW w:w="3472" w:type="dxa"/>
            <w:tcBorders>
              <w:top w:val="nil"/>
              <w:left w:val="nil"/>
              <w:bottom w:val="single" w:sz="4" w:space="0" w:color="auto"/>
              <w:right w:val="single" w:sz="4" w:space="0" w:color="auto"/>
            </w:tcBorders>
            <w:shd w:val="clear" w:color="auto" w:fill="auto"/>
            <w:noWrap/>
            <w:vAlign w:val="center"/>
            <w:hideMark/>
            <w:tcPrChange w:id="811"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13FD2C14" w14:textId="41F26753" w:rsidR="00037A5F" w:rsidRPr="00B0170C" w:rsidRDefault="00037A5F" w:rsidP="00037A5F">
            <w:pPr>
              <w:spacing w:line="240" w:lineRule="auto"/>
              <w:jc w:val="center"/>
              <w:rPr>
                <w:rFonts w:ascii="Arial" w:eastAsia="Times New Roman" w:hAnsi="Arial" w:cs="Arial"/>
                <w:sz w:val="20"/>
                <w:szCs w:val="20"/>
                <w:lang w:eastAsia="en-IN"/>
              </w:rPr>
            </w:pPr>
            <w:ins w:id="812" w:author="Hardik Malhotra" w:date="2023-02-24T15:07:00Z">
              <w:r>
                <w:rPr>
                  <w:rFonts w:ascii="Arial" w:hAnsi="Arial" w:cs="Arial"/>
                  <w:color w:val="000000"/>
                  <w:sz w:val="20"/>
                  <w:szCs w:val="20"/>
                </w:rPr>
                <w:t>Storage tank-AN</w:t>
              </w:r>
            </w:ins>
            <w:del w:id="813" w:author="Hardik Malhotra" w:date="2023-02-24T15:06:00Z">
              <w:r w:rsidRPr="00B0170C" w:rsidDel="008636CA">
                <w:rPr>
                  <w:rFonts w:ascii="Arial" w:eastAsia="Times New Roman" w:hAnsi="Arial" w:cs="Arial"/>
                  <w:sz w:val="20"/>
                  <w:szCs w:val="20"/>
                  <w:lang w:eastAsia="en-IN"/>
                </w:rPr>
                <w:delText>Storage tanks-WNA</w:delText>
              </w:r>
            </w:del>
          </w:p>
        </w:tc>
        <w:tc>
          <w:tcPr>
            <w:tcW w:w="1950" w:type="dxa"/>
            <w:tcBorders>
              <w:top w:val="nil"/>
              <w:left w:val="nil"/>
              <w:bottom w:val="single" w:sz="4" w:space="0" w:color="auto"/>
              <w:right w:val="single" w:sz="4" w:space="0" w:color="auto"/>
            </w:tcBorders>
            <w:shd w:val="clear" w:color="auto" w:fill="auto"/>
            <w:noWrap/>
            <w:vAlign w:val="center"/>
            <w:hideMark/>
            <w:tcPrChange w:id="814"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7290C0B9" w14:textId="3A1DE140" w:rsidR="00037A5F" w:rsidRPr="00B0170C" w:rsidRDefault="00037A5F" w:rsidP="00037A5F">
            <w:pPr>
              <w:spacing w:line="240" w:lineRule="auto"/>
              <w:jc w:val="center"/>
              <w:rPr>
                <w:rFonts w:ascii="Arial" w:eastAsia="Times New Roman" w:hAnsi="Arial" w:cs="Arial"/>
                <w:sz w:val="20"/>
                <w:szCs w:val="20"/>
                <w:lang w:eastAsia="en-IN"/>
              </w:rPr>
            </w:pPr>
            <w:ins w:id="815" w:author="Hardik Malhotra" w:date="2023-02-24T15:07:00Z">
              <w:r>
                <w:rPr>
                  <w:rFonts w:ascii="Arial" w:hAnsi="Arial" w:cs="Arial"/>
                  <w:color w:val="000000"/>
                  <w:sz w:val="20"/>
                  <w:szCs w:val="20"/>
                </w:rPr>
                <w:t>2x125</w:t>
              </w:r>
            </w:ins>
            <w:del w:id="816" w:author="Hardik Malhotra" w:date="2023-02-24T15:07:00Z">
              <w:r w:rsidRPr="00B0170C" w:rsidDel="00297696">
                <w:rPr>
                  <w:rFonts w:ascii="Arial" w:eastAsia="Times New Roman" w:hAnsi="Arial" w:cs="Arial"/>
                  <w:sz w:val="20"/>
                  <w:szCs w:val="20"/>
                  <w:lang w:eastAsia="en-IN"/>
                </w:rPr>
                <w:delText>250</w:delText>
              </w:r>
            </w:del>
            <w:ins w:id="817" w:author="Raghunath Ghosh" w:date="2023-02-01T13:11:00Z">
              <w:del w:id="818" w:author="Hardik Malhotra" w:date="2023-02-24T15:07:00Z">
                <w:r w:rsidDel="00297696">
                  <w:rPr>
                    <w:rFonts w:ascii="Arial" w:eastAsia="Times New Roman" w:hAnsi="Arial" w:cs="Arial"/>
                    <w:sz w:val="20"/>
                    <w:szCs w:val="20"/>
                    <w:lang w:eastAsia="en-IN"/>
                  </w:rPr>
                  <w:delText>5000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819"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363E61A8" w14:textId="24C93CFC" w:rsidR="00037A5F" w:rsidRPr="00B0170C" w:rsidRDefault="00037A5F" w:rsidP="00037A5F">
            <w:pPr>
              <w:spacing w:line="240" w:lineRule="auto"/>
              <w:jc w:val="center"/>
              <w:rPr>
                <w:rFonts w:ascii="Arial" w:eastAsia="Times New Roman" w:hAnsi="Arial" w:cs="Arial"/>
                <w:sz w:val="20"/>
                <w:szCs w:val="20"/>
                <w:lang w:eastAsia="en-IN"/>
              </w:rPr>
            </w:pPr>
            <w:ins w:id="820" w:author="Hardik Malhotra" w:date="2023-02-24T15:08:00Z">
              <w:r>
                <w:rPr>
                  <w:rFonts w:ascii="Arial" w:hAnsi="Arial" w:cs="Arial"/>
                  <w:sz w:val="20"/>
                  <w:szCs w:val="20"/>
                </w:rPr>
                <w:t>MT</w:t>
              </w:r>
            </w:ins>
            <w:del w:id="821"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center"/>
            <w:hideMark/>
            <w:tcPrChange w:id="822"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2354BF7" w14:textId="543ECF69" w:rsidR="00037A5F" w:rsidRPr="00B0170C" w:rsidRDefault="00037A5F" w:rsidP="00037A5F">
            <w:pPr>
              <w:spacing w:line="240" w:lineRule="auto"/>
              <w:jc w:val="center"/>
              <w:rPr>
                <w:rFonts w:ascii="Arial" w:eastAsia="Times New Roman" w:hAnsi="Arial" w:cs="Arial"/>
                <w:sz w:val="20"/>
                <w:szCs w:val="20"/>
                <w:lang w:eastAsia="en-IN"/>
              </w:rPr>
            </w:pPr>
            <w:ins w:id="823" w:author="Hardik Malhotra" w:date="2023-02-24T15:08:00Z">
              <w:r>
                <w:rPr>
                  <w:rFonts w:ascii="Arial" w:hAnsi="Arial" w:cs="Arial"/>
                  <w:color w:val="000000"/>
                  <w:sz w:val="20"/>
                  <w:szCs w:val="20"/>
                </w:rPr>
                <w:t>1.5</w:t>
              </w:r>
            </w:ins>
            <w:del w:id="824" w:author="Hardik Malhotra" w:date="2023-02-24T15:08:00Z">
              <w:r w:rsidRPr="00B0170C" w:rsidDel="000E240E">
                <w:rPr>
                  <w:rFonts w:ascii="Arial" w:eastAsia="Times New Roman" w:hAnsi="Arial" w:cs="Arial"/>
                  <w:sz w:val="20"/>
                  <w:szCs w:val="20"/>
                  <w:lang w:eastAsia="en-IN"/>
                </w:rPr>
                <w:delText>0.5</w:delText>
              </w:r>
            </w:del>
            <w:ins w:id="825" w:author="Raghunath Ghosh" w:date="2023-02-01T13:16:00Z">
              <w:del w:id="826" w:author="Hardik Malhotra" w:date="2023-02-24T15:08:00Z">
                <w:r w:rsidDel="000E240E">
                  <w:rPr>
                    <w:rFonts w:ascii="Arial" w:eastAsia="Times New Roman" w:hAnsi="Arial" w:cs="Arial"/>
                    <w:sz w:val="20"/>
                    <w:szCs w:val="20"/>
                    <w:lang w:eastAsia="en-IN"/>
                  </w:rPr>
                  <w:delText>3</w:delText>
                </w:r>
              </w:del>
            </w:ins>
          </w:p>
        </w:tc>
      </w:tr>
      <w:tr w:rsidR="00037A5F" w:rsidRPr="00B0170C" w14:paraId="195D8366" w14:textId="77777777" w:rsidTr="000E240E">
        <w:tblPrEx>
          <w:tblW w:w="9066" w:type="dxa"/>
          <w:tblPrExChange w:id="827" w:author="Hardik Malhotra" w:date="2023-02-24T15:08:00Z">
            <w:tblPrEx>
              <w:tblW w:w="9066" w:type="dxa"/>
            </w:tblPrEx>
          </w:tblPrExChange>
        </w:tblPrEx>
        <w:trPr>
          <w:trHeight w:val="217"/>
          <w:trPrChange w:id="828"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29"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8D82627" w14:textId="2990A388" w:rsidR="00037A5F" w:rsidRPr="00B0170C" w:rsidRDefault="00037A5F" w:rsidP="00037A5F">
            <w:pPr>
              <w:spacing w:line="240" w:lineRule="auto"/>
              <w:jc w:val="center"/>
              <w:rPr>
                <w:rFonts w:ascii="Arial" w:eastAsia="Times New Roman" w:hAnsi="Arial" w:cs="Arial"/>
                <w:sz w:val="20"/>
                <w:szCs w:val="20"/>
                <w:lang w:eastAsia="en-IN"/>
              </w:rPr>
            </w:pPr>
            <w:ins w:id="830" w:author="Hardik Malhotra" w:date="2023-02-24T15:07:00Z">
              <w:r>
                <w:rPr>
                  <w:rFonts w:ascii="Arial" w:hAnsi="Arial" w:cs="Arial"/>
                  <w:color w:val="000000"/>
                  <w:sz w:val="20"/>
                  <w:szCs w:val="20"/>
                </w:rPr>
                <w:t>6</w:t>
              </w:r>
            </w:ins>
            <w:del w:id="831" w:author="Hardik Malhotra" w:date="2023-02-24T15:07:00Z">
              <w:r w:rsidRPr="00B0170C" w:rsidDel="007A1EBC">
                <w:rPr>
                  <w:rFonts w:ascii="Arial" w:eastAsia="Times New Roman" w:hAnsi="Arial" w:cs="Arial"/>
                  <w:sz w:val="20"/>
                  <w:szCs w:val="20"/>
                  <w:lang w:eastAsia="en-IN"/>
                </w:rPr>
                <w:delText>6</w:delText>
              </w:r>
            </w:del>
          </w:p>
        </w:tc>
        <w:tc>
          <w:tcPr>
            <w:tcW w:w="3472" w:type="dxa"/>
            <w:tcBorders>
              <w:top w:val="nil"/>
              <w:left w:val="nil"/>
              <w:bottom w:val="single" w:sz="4" w:space="0" w:color="auto"/>
              <w:right w:val="single" w:sz="4" w:space="0" w:color="auto"/>
            </w:tcBorders>
            <w:shd w:val="clear" w:color="auto" w:fill="auto"/>
            <w:noWrap/>
            <w:vAlign w:val="center"/>
            <w:hideMark/>
            <w:tcPrChange w:id="832"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173C9CDB" w14:textId="4ABE8422" w:rsidR="00037A5F" w:rsidRPr="00B0170C" w:rsidRDefault="00037A5F" w:rsidP="00037A5F">
            <w:pPr>
              <w:spacing w:line="240" w:lineRule="auto"/>
              <w:jc w:val="center"/>
              <w:rPr>
                <w:rFonts w:ascii="Arial" w:eastAsia="Times New Roman" w:hAnsi="Arial" w:cs="Arial"/>
                <w:sz w:val="20"/>
                <w:szCs w:val="20"/>
                <w:lang w:eastAsia="en-IN"/>
              </w:rPr>
            </w:pPr>
            <w:ins w:id="833" w:author="Hardik Malhotra" w:date="2023-02-24T15:07:00Z">
              <w:r>
                <w:rPr>
                  <w:rFonts w:ascii="Arial" w:hAnsi="Arial" w:cs="Arial"/>
                  <w:color w:val="000000"/>
                  <w:sz w:val="20"/>
                  <w:szCs w:val="20"/>
                </w:rPr>
                <w:t>Instrument air package</w:t>
              </w:r>
            </w:ins>
            <w:del w:id="834" w:author="Hardik Malhotra" w:date="2023-02-24T15:06:00Z">
              <w:r w:rsidRPr="00B0170C" w:rsidDel="008636CA">
                <w:rPr>
                  <w:rFonts w:ascii="Arial" w:eastAsia="Times New Roman" w:hAnsi="Arial" w:cs="Arial"/>
                  <w:sz w:val="20"/>
                  <w:szCs w:val="20"/>
                  <w:lang w:eastAsia="en-IN"/>
                </w:rPr>
                <w:delText>Storage tank-AN</w:delText>
              </w:r>
            </w:del>
          </w:p>
        </w:tc>
        <w:tc>
          <w:tcPr>
            <w:tcW w:w="1950" w:type="dxa"/>
            <w:tcBorders>
              <w:top w:val="nil"/>
              <w:left w:val="nil"/>
              <w:bottom w:val="single" w:sz="4" w:space="0" w:color="auto"/>
              <w:right w:val="single" w:sz="4" w:space="0" w:color="auto"/>
            </w:tcBorders>
            <w:shd w:val="clear" w:color="auto" w:fill="auto"/>
            <w:noWrap/>
            <w:vAlign w:val="center"/>
            <w:hideMark/>
            <w:tcPrChange w:id="835"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B5A4C9D" w14:textId="100A0143" w:rsidR="00037A5F" w:rsidRPr="00B0170C" w:rsidRDefault="00037A5F" w:rsidP="00037A5F">
            <w:pPr>
              <w:spacing w:line="240" w:lineRule="auto"/>
              <w:jc w:val="center"/>
              <w:rPr>
                <w:rFonts w:ascii="Arial" w:eastAsia="Times New Roman" w:hAnsi="Arial" w:cs="Arial"/>
                <w:sz w:val="20"/>
                <w:szCs w:val="20"/>
                <w:lang w:eastAsia="en-IN"/>
              </w:rPr>
            </w:pPr>
            <w:ins w:id="836" w:author="Hardik Malhotra" w:date="2023-02-24T15:07:00Z">
              <w:r>
                <w:rPr>
                  <w:rFonts w:ascii="Arial" w:hAnsi="Arial" w:cs="Arial"/>
                  <w:color w:val="000000"/>
                  <w:sz w:val="20"/>
                  <w:szCs w:val="20"/>
                </w:rPr>
                <w:t>100</w:t>
              </w:r>
            </w:ins>
            <w:del w:id="837" w:author="Hardik Malhotra" w:date="2023-02-24T15:07:00Z">
              <w:r w:rsidRPr="00B0170C" w:rsidDel="00297696">
                <w:rPr>
                  <w:rFonts w:ascii="Arial" w:eastAsia="Times New Roman" w:hAnsi="Arial" w:cs="Arial"/>
                  <w:sz w:val="20"/>
                  <w:szCs w:val="20"/>
                  <w:lang w:eastAsia="en-IN"/>
                </w:rPr>
                <w:delText>300</w:delText>
              </w:r>
            </w:del>
            <w:ins w:id="838" w:author="Raghunath Ghosh" w:date="2023-02-01T13:11:00Z">
              <w:del w:id="839" w:author="Hardik Malhotra" w:date="2023-02-24T15:07:00Z">
                <w:r w:rsidDel="00297696">
                  <w:rPr>
                    <w:rFonts w:ascii="Arial" w:eastAsia="Times New Roman" w:hAnsi="Arial" w:cs="Arial"/>
                    <w:sz w:val="20"/>
                    <w:szCs w:val="20"/>
                    <w:lang w:eastAsia="en-IN"/>
                  </w:rPr>
                  <w:delText>2x125</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840"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2239C85A" w14:textId="32F7133C" w:rsidR="00037A5F" w:rsidRPr="00B0170C" w:rsidRDefault="00037A5F" w:rsidP="00037A5F">
            <w:pPr>
              <w:spacing w:line="240" w:lineRule="auto"/>
              <w:jc w:val="center"/>
              <w:rPr>
                <w:rFonts w:ascii="Arial" w:eastAsia="Times New Roman" w:hAnsi="Arial" w:cs="Arial"/>
                <w:sz w:val="20"/>
                <w:szCs w:val="20"/>
                <w:lang w:eastAsia="en-IN"/>
              </w:rPr>
            </w:pPr>
            <w:ins w:id="841" w:author="Hardik Malhotra" w:date="2023-02-24T15:08:00Z">
              <w:r>
                <w:rPr>
                  <w:rFonts w:ascii="Arial" w:hAnsi="Arial" w:cs="Arial"/>
                  <w:sz w:val="20"/>
                  <w:szCs w:val="20"/>
                </w:rPr>
                <w:t>NM3/hr</w:t>
              </w:r>
            </w:ins>
            <w:del w:id="842"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center"/>
            <w:hideMark/>
            <w:tcPrChange w:id="843"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1DC7E9B5" w14:textId="2F5A3252" w:rsidR="00037A5F" w:rsidRPr="00B0170C" w:rsidRDefault="00037A5F" w:rsidP="00037A5F">
            <w:pPr>
              <w:spacing w:line="240" w:lineRule="auto"/>
              <w:jc w:val="center"/>
              <w:rPr>
                <w:rFonts w:ascii="Arial" w:eastAsia="Times New Roman" w:hAnsi="Arial" w:cs="Arial"/>
                <w:sz w:val="20"/>
                <w:szCs w:val="20"/>
                <w:lang w:eastAsia="en-IN"/>
              </w:rPr>
            </w:pPr>
            <w:ins w:id="844" w:author="Hardik Malhotra" w:date="2023-02-24T15:08:00Z">
              <w:r>
                <w:rPr>
                  <w:rFonts w:ascii="Arial" w:hAnsi="Arial" w:cs="Arial"/>
                  <w:color w:val="000000"/>
                  <w:sz w:val="20"/>
                  <w:szCs w:val="20"/>
                </w:rPr>
                <w:t>0.5</w:t>
              </w:r>
            </w:ins>
            <w:del w:id="845" w:author="Hardik Malhotra" w:date="2023-02-24T15:08:00Z">
              <w:r w:rsidRPr="00B0170C" w:rsidDel="000E240E">
                <w:rPr>
                  <w:rFonts w:ascii="Arial" w:eastAsia="Times New Roman" w:hAnsi="Arial" w:cs="Arial"/>
                  <w:sz w:val="20"/>
                  <w:szCs w:val="20"/>
                  <w:lang w:eastAsia="en-IN"/>
                </w:rPr>
                <w:delText>0.5</w:delText>
              </w:r>
            </w:del>
            <w:ins w:id="846" w:author="Raghunath Ghosh" w:date="2023-02-01T13:17:00Z">
              <w:del w:id="847" w:author="Hardik Malhotra" w:date="2023-02-24T15:08:00Z">
                <w:r w:rsidDel="000E240E">
                  <w:rPr>
                    <w:rFonts w:ascii="Arial" w:eastAsia="Times New Roman" w:hAnsi="Arial" w:cs="Arial"/>
                    <w:sz w:val="20"/>
                    <w:szCs w:val="20"/>
                    <w:lang w:eastAsia="en-IN"/>
                  </w:rPr>
                  <w:delText>1.5</w:delText>
                </w:r>
              </w:del>
            </w:ins>
          </w:p>
        </w:tc>
      </w:tr>
      <w:tr w:rsidR="00037A5F" w:rsidRPr="00B0170C" w14:paraId="355E8D19" w14:textId="77777777" w:rsidTr="007A1EBC">
        <w:tblPrEx>
          <w:tblW w:w="9066" w:type="dxa"/>
          <w:tblPrExChange w:id="848" w:author="Hardik Malhotra" w:date="2023-02-24T15:07:00Z">
            <w:tblPrEx>
              <w:tblW w:w="9066" w:type="dxa"/>
            </w:tblPrEx>
          </w:tblPrExChange>
        </w:tblPrEx>
        <w:trPr>
          <w:trHeight w:val="217"/>
          <w:trPrChange w:id="849" w:author="Hardik Malhotra" w:date="2023-02-24T15:07: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50" w:author="Hardik Malhotra" w:date="2023-02-24T15:07: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3868DD6" w14:textId="6A310AD2" w:rsidR="00037A5F" w:rsidRPr="00B0170C" w:rsidRDefault="00037A5F" w:rsidP="00037A5F">
            <w:pPr>
              <w:spacing w:line="240" w:lineRule="auto"/>
              <w:jc w:val="center"/>
              <w:rPr>
                <w:rFonts w:ascii="Arial" w:eastAsia="Times New Roman" w:hAnsi="Arial" w:cs="Arial"/>
                <w:sz w:val="20"/>
                <w:szCs w:val="20"/>
                <w:lang w:eastAsia="en-IN"/>
              </w:rPr>
            </w:pPr>
            <w:ins w:id="851" w:author="Hardik Malhotra" w:date="2023-02-24T15:07:00Z">
              <w:r>
                <w:rPr>
                  <w:rFonts w:ascii="Arial" w:hAnsi="Arial" w:cs="Arial"/>
                  <w:color w:val="000000"/>
                  <w:sz w:val="20"/>
                  <w:szCs w:val="20"/>
                </w:rPr>
                <w:t>7</w:t>
              </w:r>
            </w:ins>
            <w:del w:id="852" w:author="Hardik Malhotra" w:date="2023-02-24T15:07:00Z">
              <w:r w:rsidRPr="00B0170C" w:rsidDel="007A1EBC">
                <w:rPr>
                  <w:rFonts w:ascii="Arial" w:eastAsia="Times New Roman" w:hAnsi="Arial" w:cs="Arial"/>
                  <w:sz w:val="20"/>
                  <w:szCs w:val="20"/>
                  <w:lang w:eastAsia="en-IN"/>
                </w:rPr>
                <w:delText>7</w:delText>
              </w:r>
            </w:del>
          </w:p>
        </w:tc>
        <w:tc>
          <w:tcPr>
            <w:tcW w:w="3472" w:type="dxa"/>
            <w:tcBorders>
              <w:top w:val="nil"/>
              <w:left w:val="nil"/>
              <w:bottom w:val="single" w:sz="4" w:space="0" w:color="auto"/>
              <w:right w:val="single" w:sz="4" w:space="0" w:color="auto"/>
            </w:tcBorders>
            <w:shd w:val="clear" w:color="auto" w:fill="auto"/>
            <w:noWrap/>
            <w:vAlign w:val="bottom"/>
            <w:hideMark/>
            <w:tcPrChange w:id="853" w:author="Hardik Malhotra" w:date="2023-02-24T15:07: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BFC23E8" w14:textId="70579766" w:rsidR="00037A5F" w:rsidRPr="00B0170C" w:rsidRDefault="00037A5F" w:rsidP="00037A5F">
            <w:pPr>
              <w:spacing w:line="240" w:lineRule="auto"/>
              <w:jc w:val="center"/>
              <w:rPr>
                <w:rFonts w:ascii="Arial" w:eastAsia="Times New Roman" w:hAnsi="Arial" w:cs="Arial"/>
                <w:sz w:val="20"/>
                <w:szCs w:val="20"/>
                <w:lang w:eastAsia="en-IN"/>
              </w:rPr>
            </w:pPr>
            <w:ins w:id="854" w:author="Hardik Malhotra" w:date="2023-02-24T15:07:00Z">
              <w:r>
                <w:rPr>
                  <w:rFonts w:ascii="Arial" w:hAnsi="Arial" w:cs="Arial"/>
                  <w:color w:val="000000"/>
                  <w:sz w:val="20"/>
                  <w:szCs w:val="20"/>
                </w:rPr>
                <w:t>DM water tank</w:t>
              </w:r>
            </w:ins>
            <w:del w:id="855" w:author="Hardik Malhotra" w:date="2023-02-24T15:06:00Z">
              <w:r w:rsidRPr="00B0170C" w:rsidDel="008636CA">
                <w:rPr>
                  <w:rFonts w:ascii="Arial" w:eastAsia="Times New Roman" w:hAnsi="Arial" w:cs="Arial"/>
                  <w:sz w:val="20"/>
                  <w:szCs w:val="20"/>
                  <w:lang w:eastAsia="en-IN"/>
                </w:rPr>
                <w:delText>Ammonia day tank</w:delText>
              </w:r>
            </w:del>
          </w:p>
        </w:tc>
        <w:tc>
          <w:tcPr>
            <w:tcW w:w="1950" w:type="dxa"/>
            <w:tcBorders>
              <w:top w:val="nil"/>
              <w:left w:val="nil"/>
              <w:bottom w:val="single" w:sz="4" w:space="0" w:color="auto"/>
              <w:right w:val="single" w:sz="4" w:space="0" w:color="auto"/>
            </w:tcBorders>
            <w:shd w:val="clear" w:color="auto" w:fill="auto"/>
            <w:noWrap/>
            <w:vAlign w:val="bottom"/>
            <w:hideMark/>
            <w:tcPrChange w:id="856" w:author="Hardik Malhotra" w:date="2023-02-24T15:07: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22FA5AF7" w14:textId="0C53D2C2" w:rsidR="00037A5F" w:rsidRPr="00B0170C" w:rsidRDefault="00037A5F" w:rsidP="00037A5F">
            <w:pPr>
              <w:spacing w:line="240" w:lineRule="auto"/>
              <w:jc w:val="center"/>
              <w:rPr>
                <w:rFonts w:ascii="Arial" w:eastAsia="Times New Roman" w:hAnsi="Arial" w:cs="Arial"/>
                <w:sz w:val="20"/>
                <w:szCs w:val="20"/>
                <w:lang w:eastAsia="en-IN"/>
              </w:rPr>
            </w:pPr>
            <w:ins w:id="857" w:author="Hardik Malhotra" w:date="2023-02-24T15:07:00Z">
              <w:r>
                <w:rPr>
                  <w:rFonts w:ascii="Arial" w:hAnsi="Arial" w:cs="Arial"/>
                  <w:color w:val="000000"/>
                </w:rPr>
                <w:t>500</w:t>
              </w:r>
            </w:ins>
            <w:del w:id="858" w:author="Hardik Malhotra" w:date="2023-02-24T15:07:00Z">
              <w:r w:rsidRPr="00B0170C" w:rsidDel="00297696">
                <w:rPr>
                  <w:rFonts w:ascii="Arial" w:eastAsia="Times New Roman" w:hAnsi="Arial" w:cs="Arial"/>
                  <w:sz w:val="20"/>
                  <w:szCs w:val="20"/>
                  <w:lang w:eastAsia="en-IN"/>
                </w:rPr>
                <w:delText>500</w:delText>
              </w:r>
            </w:del>
          </w:p>
        </w:tc>
        <w:tc>
          <w:tcPr>
            <w:tcW w:w="1473" w:type="dxa"/>
            <w:tcBorders>
              <w:top w:val="nil"/>
              <w:left w:val="nil"/>
              <w:bottom w:val="single" w:sz="4" w:space="0" w:color="auto"/>
              <w:right w:val="single" w:sz="4" w:space="0" w:color="auto"/>
            </w:tcBorders>
            <w:shd w:val="clear" w:color="auto" w:fill="auto"/>
            <w:noWrap/>
            <w:vAlign w:val="bottom"/>
            <w:hideMark/>
            <w:tcPrChange w:id="859" w:author="Hardik Malhotra" w:date="2023-02-24T15:07: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79808DD8" w14:textId="45E45459" w:rsidR="00037A5F" w:rsidRPr="00B0170C" w:rsidRDefault="00037A5F" w:rsidP="00037A5F">
            <w:pPr>
              <w:spacing w:line="240" w:lineRule="auto"/>
              <w:jc w:val="center"/>
              <w:rPr>
                <w:rFonts w:ascii="Arial" w:eastAsia="Times New Roman" w:hAnsi="Arial" w:cs="Arial"/>
                <w:sz w:val="20"/>
                <w:szCs w:val="20"/>
                <w:lang w:eastAsia="en-IN"/>
              </w:rPr>
            </w:pPr>
            <w:ins w:id="860" w:author="Hardik Malhotra" w:date="2023-02-24T15:08:00Z">
              <w:r>
                <w:rPr>
                  <w:rFonts w:ascii="Arial" w:hAnsi="Arial" w:cs="Arial"/>
                  <w:sz w:val="20"/>
                  <w:szCs w:val="20"/>
                </w:rPr>
                <w:t>M3</w:t>
              </w:r>
            </w:ins>
            <w:del w:id="861" w:author="Hardik Malhotra" w:date="2023-02-24T15:08:00Z">
              <w:r w:rsidRPr="00B0170C" w:rsidDel="00C930DC">
                <w:rPr>
                  <w:rFonts w:ascii="Arial" w:eastAsia="Times New Roman" w:hAnsi="Arial" w:cs="Arial"/>
                  <w:sz w:val="20"/>
                  <w:szCs w:val="20"/>
                  <w:lang w:eastAsia="en-IN"/>
                </w:rPr>
                <w:delText>MT</w:delText>
              </w:r>
            </w:del>
          </w:p>
        </w:tc>
        <w:tc>
          <w:tcPr>
            <w:tcW w:w="1325" w:type="dxa"/>
            <w:tcBorders>
              <w:top w:val="nil"/>
              <w:left w:val="nil"/>
              <w:bottom w:val="single" w:sz="4" w:space="0" w:color="auto"/>
              <w:right w:val="single" w:sz="4" w:space="0" w:color="auto"/>
            </w:tcBorders>
            <w:shd w:val="clear" w:color="auto" w:fill="auto"/>
            <w:noWrap/>
            <w:vAlign w:val="bottom"/>
            <w:hideMark/>
            <w:tcPrChange w:id="862" w:author="Hardik Malhotra" w:date="2023-02-24T15:07: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3CE88AF" w14:textId="3F793F14" w:rsidR="00037A5F" w:rsidRPr="00B0170C" w:rsidRDefault="00037A5F" w:rsidP="00037A5F">
            <w:pPr>
              <w:spacing w:line="240" w:lineRule="auto"/>
              <w:jc w:val="center"/>
              <w:rPr>
                <w:rFonts w:ascii="Arial" w:eastAsia="Times New Roman" w:hAnsi="Arial" w:cs="Arial"/>
                <w:sz w:val="20"/>
                <w:szCs w:val="20"/>
                <w:lang w:eastAsia="en-IN"/>
              </w:rPr>
            </w:pPr>
            <w:ins w:id="863" w:author="Hardik Malhotra" w:date="2023-02-24T15:08:00Z">
              <w:r>
                <w:rPr>
                  <w:rFonts w:ascii="Arial" w:hAnsi="Arial" w:cs="Arial"/>
                  <w:color w:val="000000"/>
                  <w:sz w:val="20"/>
                  <w:szCs w:val="20"/>
                </w:rPr>
                <w:t>0.2</w:t>
              </w:r>
            </w:ins>
            <w:del w:id="864" w:author="Hardik Malhotra" w:date="2023-02-24T15:08:00Z">
              <w:r w:rsidRPr="00B0170C" w:rsidDel="000E240E">
                <w:rPr>
                  <w:rFonts w:ascii="Arial" w:eastAsia="Times New Roman" w:hAnsi="Arial" w:cs="Arial"/>
                  <w:sz w:val="20"/>
                  <w:szCs w:val="20"/>
                  <w:lang w:eastAsia="en-IN"/>
                </w:rPr>
                <w:delText>3.0</w:delText>
              </w:r>
            </w:del>
          </w:p>
        </w:tc>
      </w:tr>
      <w:tr w:rsidR="00037A5F" w:rsidRPr="00B0170C" w14:paraId="338939EC" w14:textId="77777777" w:rsidTr="000E240E">
        <w:tblPrEx>
          <w:tblW w:w="9066" w:type="dxa"/>
          <w:tblPrExChange w:id="865" w:author="Hardik Malhotra" w:date="2023-02-24T15:08:00Z">
            <w:tblPrEx>
              <w:tblW w:w="9066" w:type="dxa"/>
            </w:tblPrEx>
          </w:tblPrExChange>
        </w:tblPrEx>
        <w:trPr>
          <w:trHeight w:val="217"/>
          <w:trPrChange w:id="866"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67"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0757C4AA" w14:textId="19F25F63" w:rsidR="00037A5F" w:rsidRPr="00B0170C" w:rsidRDefault="00037A5F" w:rsidP="00037A5F">
            <w:pPr>
              <w:spacing w:line="240" w:lineRule="auto"/>
              <w:jc w:val="center"/>
              <w:rPr>
                <w:rFonts w:ascii="Arial" w:eastAsia="Times New Roman" w:hAnsi="Arial" w:cs="Arial"/>
                <w:sz w:val="20"/>
                <w:szCs w:val="20"/>
                <w:lang w:eastAsia="en-IN"/>
              </w:rPr>
            </w:pPr>
            <w:ins w:id="868" w:author="Hardik Malhotra" w:date="2023-02-24T15:07:00Z">
              <w:r>
                <w:rPr>
                  <w:rFonts w:ascii="Arial" w:hAnsi="Arial" w:cs="Arial"/>
                  <w:color w:val="000000"/>
                  <w:sz w:val="20"/>
                  <w:szCs w:val="20"/>
                </w:rPr>
                <w:t>8</w:t>
              </w:r>
            </w:ins>
            <w:del w:id="869" w:author="Hardik Malhotra" w:date="2023-02-24T15:07:00Z">
              <w:r w:rsidRPr="00B0170C" w:rsidDel="007A1EBC">
                <w:rPr>
                  <w:rFonts w:ascii="Arial" w:eastAsia="Times New Roman" w:hAnsi="Arial" w:cs="Arial"/>
                  <w:sz w:val="20"/>
                  <w:szCs w:val="20"/>
                  <w:lang w:eastAsia="en-IN"/>
                </w:rPr>
                <w:delText>8</w:delText>
              </w:r>
            </w:del>
          </w:p>
        </w:tc>
        <w:tc>
          <w:tcPr>
            <w:tcW w:w="3472" w:type="dxa"/>
            <w:tcBorders>
              <w:top w:val="nil"/>
              <w:left w:val="nil"/>
              <w:bottom w:val="single" w:sz="4" w:space="0" w:color="auto"/>
              <w:right w:val="single" w:sz="4" w:space="0" w:color="auto"/>
            </w:tcBorders>
            <w:shd w:val="clear" w:color="auto" w:fill="auto"/>
            <w:noWrap/>
            <w:vAlign w:val="center"/>
            <w:hideMark/>
            <w:tcPrChange w:id="870"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D20534C" w14:textId="0BA8F85E" w:rsidR="00037A5F" w:rsidRPr="00B0170C" w:rsidRDefault="00037A5F" w:rsidP="00037A5F">
            <w:pPr>
              <w:spacing w:line="240" w:lineRule="auto"/>
              <w:jc w:val="center"/>
              <w:rPr>
                <w:rFonts w:ascii="Arial" w:eastAsia="Times New Roman" w:hAnsi="Arial" w:cs="Arial"/>
                <w:sz w:val="20"/>
                <w:szCs w:val="20"/>
                <w:lang w:eastAsia="en-IN"/>
              </w:rPr>
            </w:pPr>
            <w:ins w:id="871" w:author="Hardik Malhotra" w:date="2023-02-24T15:07:00Z">
              <w:r>
                <w:rPr>
                  <w:rFonts w:ascii="Arial" w:hAnsi="Arial" w:cs="Arial"/>
                  <w:color w:val="000000"/>
                  <w:sz w:val="20"/>
                  <w:szCs w:val="20"/>
                </w:rPr>
                <w:t>WTP plus Treated water tank</w:t>
              </w:r>
            </w:ins>
            <w:del w:id="872" w:author="Hardik Malhotra" w:date="2023-02-24T15:06:00Z">
              <w:r w:rsidRPr="00B0170C" w:rsidDel="008636CA">
                <w:rPr>
                  <w:rFonts w:ascii="Arial" w:eastAsia="Times New Roman" w:hAnsi="Arial" w:cs="Arial"/>
                  <w:sz w:val="20"/>
                  <w:szCs w:val="20"/>
                  <w:lang w:eastAsia="en-IN"/>
                </w:rPr>
                <w:delText>Instrument air package</w:delText>
              </w:r>
            </w:del>
          </w:p>
        </w:tc>
        <w:tc>
          <w:tcPr>
            <w:tcW w:w="1950" w:type="dxa"/>
            <w:tcBorders>
              <w:top w:val="nil"/>
              <w:left w:val="nil"/>
              <w:bottom w:val="single" w:sz="4" w:space="0" w:color="auto"/>
              <w:right w:val="single" w:sz="4" w:space="0" w:color="auto"/>
            </w:tcBorders>
            <w:shd w:val="clear" w:color="auto" w:fill="auto"/>
            <w:noWrap/>
            <w:vAlign w:val="center"/>
            <w:hideMark/>
            <w:tcPrChange w:id="873"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6C286485" w14:textId="684DEE24" w:rsidR="00037A5F" w:rsidRPr="00B0170C" w:rsidRDefault="00037A5F" w:rsidP="00037A5F">
            <w:pPr>
              <w:spacing w:line="240" w:lineRule="auto"/>
              <w:jc w:val="center"/>
              <w:rPr>
                <w:rFonts w:ascii="Arial" w:eastAsia="Times New Roman" w:hAnsi="Arial" w:cs="Arial"/>
                <w:sz w:val="20"/>
                <w:szCs w:val="20"/>
                <w:lang w:eastAsia="en-IN"/>
              </w:rPr>
            </w:pPr>
            <w:ins w:id="874" w:author="Hardik Malhotra" w:date="2023-02-24T15:07:00Z">
              <w:r>
                <w:rPr>
                  <w:rFonts w:ascii="Arial" w:hAnsi="Arial" w:cs="Arial"/>
                  <w:color w:val="000000"/>
                  <w:sz w:val="20"/>
                  <w:szCs w:val="20"/>
                </w:rPr>
                <w:t>2,500</w:t>
              </w:r>
            </w:ins>
            <w:del w:id="875" w:author="Hardik Malhotra" w:date="2023-02-24T15:07:00Z">
              <w:r w:rsidRPr="00B0170C" w:rsidDel="00297696">
                <w:rPr>
                  <w:rFonts w:ascii="Arial" w:eastAsia="Times New Roman" w:hAnsi="Arial" w:cs="Arial"/>
                  <w:sz w:val="20"/>
                  <w:szCs w:val="20"/>
                  <w:lang w:eastAsia="en-IN"/>
                </w:rPr>
                <w:delText>100</w:delText>
              </w:r>
            </w:del>
          </w:p>
        </w:tc>
        <w:tc>
          <w:tcPr>
            <w:tcW w:w="1473" w:type="dxa"/>
            <w:tcBorders>
              <w:top w:val="nil"/>
              <w:left w:val="nil"/>
              <w:bottom w:val="single" w:sz="4" w:space="0" w:color="auto"/>
              <w:right w:val="single" w:sz="4" w:space="0" w:color="auto"/>
            </w:tcBorders>
            <w:shd w:val="clear" w:color="auto" w:fill="auto"/>
            <w:noWrap/>
            <w:vAlign w:val="bottom"/>
            <w:hideMark/>
            <w:tcPrChange w:id="876"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64A54151" w14:textId="775F525E" w:rsidR="00037A5F" w:rsidRPr="00B0170C" w:rsidRDefault="00037A5F" w:rsidP="00037A5F">
            <w:pPr>
              <w:spacing w:line="240" w:lineRule="auto"/>
              <w:jc w:val="center"/>
              <w:rPr>
                <w:rFonts w:ascii="Arial" w:eastAsia="Times New Roman" w:hAnsi="Arial" w:cs="Arial"/>
                <w:sz w:val="20"/>
                <w:szCs w:val="20"/>
                <w:lang w:eastAsia="en-IN"/>
              </w:rPr>
            </w:pPr>
            <w:ins w:id="877" w:author="Hardik Malhotra" w:date="2023-02-24T15:08:00Z">
              <w:r>
                <w:rPr>
                  <w:rFonts w:ascii="Arial" w:hAnsi="Arial" w:cs="Arial"/>
                  <w:sz w:val="20"/>
                  <w:szCs w:val="20"/>
                </w:rPr>
                <w:t>m3</w:t>
              </w:r>
            </w:ins>
            <w:del w:id="878" w:author="Hardik Malhotra" w:date="2023-02-24T15:08:00Z">
              <w:r w:rsidRPr="00B0170C" w:rsidDel="00C930DC">
                <w:rPr>
                  <w:rFonts w:ascii="Arial" w:eastAsia="Times New Roman" w:hAnsi="Arial" w:cs="Arial"/>
                  <w:sz w:val="20"/>
                  <w:szCs w:val="20"/>
                  <w:lang w:eastAsia="en-IN"/>
                </w:rPr>
                <w:delText>NM3/hr</w:delText>
              </w:r>
            </w:del>
          </w:p>
        </w:tc>
        <w:tc>
          <w:tcPr>
            <w:tcW w:w="1325" w:type="dxa"/>
            <w:tcBorders>
              <w:top w:val="nil"/>
              <w:left w:val="nil"/>
              <w:bottom w:val="single" w:sz="4" w:space="0" w:color="auto"/>
              <w:right w:val="single" w:sz="4" w:space="0" w:color="auto"/>
            </w:tcBorders>
            <w:shd w:val="clear" w:color="auto" w:fill="auto"/>
            <w:noWrap/>
            <w:vAlign w:val="center"/>
            <w:hideMark/>
            <w:tcPrChange w:id="879"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32C7BC22" w14:textId="220C4885" w:rsidR="00037A5F" w:rsidRPr="00B0170C" w:rsidRDefault="00037A5F" w:rsidP="00037A5F">
            <w:pPr>
              <w:spacing w:line="240" w:lineRule="auto"/>
              <w:jc w:val="center"/>
              <w:rPr>
                <w:rFonts w:ascii="Arial" w:eastAsia="Times New Roman" w:hAnsi="Arial" w:cs="Arial"/>
                <w:sz w:val="20"/>
                <w:szCs w:val="20"/>
                <w:lang w:eastAsia="en-IN"/>
              </w:rPr>
            </w:pPr>
            <w:ins w:id="880" w:author="Hardik Malhotra" w:date="2023-02-24T15:08:00Z">
              <w:r>
                <w:rPr>
                  <w:rFonts w:ascii="Arial" w:hAnsi="Arial" w:cs="Arial"/>
                  <w:color w:val="000000"/>
                  <w:sz w:val="20"/>
                  <w:szCs w:val="20"/>
                </w:rPr>
                <w:t>1.5</w:t>
              </w:r>
            </w:ins>
            <w:del w:id="881" w:author="Hardik Malhotra" w:date="2023-02-24T15:08:00Z">
              <w:r w:rsidRPr="00B0170C" w:rsidDel="000E240E">
                <w:rPr>
                  <w:rFonts w:ascii="Arial" w:eastAsia="Times New Roman" w:hAnsi="Arial" w:cs="Arial"/>
                  <w:sz w:val="20"/>
                  <w:szCs w:val="20"/>
                  <w:lang w:eastAsia="en-IN"/>
                </w:rPr>
                <w:delText>0.5</w:delText>
              </w:r>
            </w:del>
          </w:p>
        </w:tc>
      </w:tr>
      <w:tr w:rsidR="00037A5F" w:rsidRPr="00B0170C" w14:paraId="18DE8C1F" w14:textId="77777777" w:rsidTr="000E240E">
        <w:tblPrEx>
          <w:tblW w:w="9066" w:type="dxa"/>
          <w:tblPrExChange w:id="882" w:author="Hardik Malhotra" w:date="2023-02-24T15:08:00Z">
            <w:tblPrEx>
              <w:tblW w:w="9066" w:type="dxa"/>
            </w:tblPrEx>
          </w:tblPrExChange>
        </w:tblPrEx>
        <w:trPr>
          <w:trHeight w:val="217"/>
          <w:trPrChange w:id="883"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884"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27FD6D8" w14:textId="3B9094F7" w:rsidR="00037A5F" w:rsidRPr="00B0170C" w:rsidRDefault="00037A5F" w:rsidP="00037A5F">
            <w:pPr>
              <w:spacing w:line="240" w:lineRule="auto"/>
              <w:jc w:val="center"/>
              <w:rPr>
                <w:rFonts w:ascii="Arial" w:eastAsia="Times New Roman" w:hAnsi="Arial" w:cs="Arial"/>
                <w:sz w:val="20"/>
                <w:szCs w:val="20"/>
                <w:lang w:eastAsia="en-IN"/>
              </w:rPr>
            </w:pPr>
            <w:ins w:id="885" w:author="Hardik Malhotra" w:date="2023-02-24T15:07:00Z">
              <w:r>
                <w:rPr>
                  <w:rFonts w:ascii="Arial" w:hAnsi="Arial" w:cs="Arial"/>
                  <w:color w:val="000000"/>
                  <w:sz w:val="20"/>
                  <w:szCs w:val="20"/>
                </w:rPr>
                <w:t>9</w:t>
              </w:r>
            </w:ins>
            <w:del w:id="886" w:author="Hardik Malhotra" w:date="2023-02-24T15:07:00Z">
              <w:r w:rsidRPr="00B0170C" w:rsidDel="007A1EBC">
                <w:rPr>
                  <w:rFonts w:ascii="Arial" w:eastAsia="Times New Roman" w:hAnsi="Arial" w:cs="Arial"/>
                  <w:sz w:val="20"/>
                  <w:szCs w:val="20"/>
                  <w:lang w:eastAsia="en-IN"/>
                </w:rPr>
                <w:delText>9</w:delText>
              </w:r>
            </w:del>
          </w:p>
        </w:tc>
        <w:tc>
          <w:tcPr>
            <w:tcW w:w="3472" w:type="dxa"/>
            <w:tcBorders>
              <w:top w:val="nil"/>
              <w:left w:val="nil"/>
              <w:bottom w:val="single" w:sz="4" w:space="0" w:color="auto"/>
              <w:right w:val="single" w:sz="4" w:space="0" w:color="auto"/>
            </w:tcBorders>
            <w:shd w:val="clear" w:color="auto" w:fill="auto"/>
            <w:noWrap/>
            <w:vAlign w:val="center"/>
            <w:hideMark/>
            <w:tcPrChange w:id="887"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6D61FA94" w14:textId="665826ED" w:rsidR="00037A5F" w:rsidRPr="00B0170C" w:rsidRDefault="00037A5F" w:rsidP="00037A5F">
            <w:pPr>
              <w:spacing w:line="240" w:lineRule="auto"/>
              <w:jc w:val="center"/>
              <w:rPr>
                <w:rFonts w:ascii="Arial" w:eastAsia="Times New Roman" w:hAnsi="Arial" w:cs="Arial"/>
                <w:sz w:val="20"/>
                <w:szCs w:val="20"/>
                <w:lang w:eastAsia="en-IN"/>
              </w:rPr>
            </w:pPr>
            <w:ins w:id="888" w:author="Hardik Malhotra" w:date="2023-02-24T15:07:00Z">
              <w:r>
                <w:rPr>
                  <w:rFonts w:ascii="Arial" w:hAnsi="Arial" w:cs="Arial"/>
                  <w:color w:val="000000"/>
                  <w:sz w:val="20"/>
                  <w:szCs w:val="20"/>
                </w:rPr>
                <w:t>Sewage Treatment Plant</w:t>
              </w:r>
            </w:ins>
            <w:del w:id="889" w:author="Hardik Malhotra" w:date="2023-02-24T15:06:00Z">
              <w:r w:rsidRPr="00B0170C" w:rsidDel="008636CA">
                <w:rPr>
                  <w:rFonts w:ascii="Arial" w:eastAsia="Times New Roman" w:hAnsi="Arial" w:cs="Arial"/>
                  <w:sz w:val="20"/>
                  <w:szCs w:val="20"/>
                  <w:lang w:eastAsia="en-IN"/>
                </w:rPr>
                <w:delText>DM water tank</w:delText>
              </w:r>
            </w:del>
          </w:p>
        </w:tc>
        <w:tc>
          <w:tcPr>
            <w:tcW w:w="1950" w:type="dxa"/>
            <w:tcBorders>
              <w:top w:val="nil"/>
              <w:left w:val="nil"/>
              <w:bottom w:val="single" w:sz="4" w:space="0" w:color="auto"/>
              <w:right w:val="single" w:sz="4" w:space="0" w:color="auto"/>
            </w:tcBorders>
            <w:shd w:val="clear" w:color="auto" w:fill="auto"/>
            <w:noWrap/>
            <w:vAlign w:val="center"/>
            <w:hideMark/>
            <w:tcPrChange w:id="890"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62D6DEFF" w14:textId="29710470" w:rsidR="00037A5F" w:rsidRPr="00B0170C" w:rsidRDefault="00037A5F" w:rsidP="00037A5F">
            <w:pPr>
              <w:spacing w:line="240" w:lineRule="auto"/>
              <w:jc w:val="center"/>
              <w:rPr>
                <w:rFonts w:ascii="Arial" w:eastAsia="Times New Roman" w:hAnsi="Arial" w:cs="Arial"/>
                <w:sz w:val="20"/>
                <w:szCs w:val="20"/>
                <w:lang w:eastAsia="en-IN"/>
              </w:rPr>
            </w:pPr>
            <w:ins w:id="891" w:author="Hardik Malhotra" w:date="2023-02-24T15:07:00Z">
              <w:r>
                <w:rPr>
                  <w:rFonts w:ascii="Arial" w:hAnsi="Arial" w:cs="Arial"/>
                  <w:color w:val="000000"/>
                  <w:sz w:val="20"/>
                  <w:szCs w:val="20"/>
                </w:rPr>
                <w:t>15</w:t>
              </w:r>
            </w:ins>
            <w:del w:id="892" w:author="Hardik Malhotra" w:date="2023-02-24T15:07:00Z">
              <w:r w:rsidRPr="00B0170C" w:rsidDel="00297696">
                <w:rPr>
                  <w:rFonts w:ascii="Arial" w:eastAsia="Times New Roman" w:hAnsi="Arial" w:cs="Arial"/>
                  <w:sz w:val="20"/>
                  <w:szCs w:val="20"/>
                  <w:lang w:eastAsia="en-IN"/>
                </w:rPr>
                <w:delText>500</w:delText>
              </w:r>
            </w:del>
          </w:p>
        </w:tc>
        <w:tc>
          <w:tcPr>
            <w:tcW w:w="1473" w:type="dxa"/>
            <w:tcBorders>
              <w:top w:val="nil"/>
              <w:left w:val="nil"/>
              <w:bottom w:val="single" w:sz="4" w:space="0" w:color="auto"/>
              <w:right w:val="single" w:sz="4" w:space="0" w:color="auto"/>
            </w:tcBorders>
            <w:shd w:val="clear" w:color="auto" w:fill="auto"/>
            <w:noWrap/>
            <w:vAlign w:val="center"/>
            <w:hideMark/>
            <w:tcPrChange w:id="893"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6835D7BE" w14:textId="3CB13B3E" w:rsidR="00037A5F" w:rsidRPr="00B0170C" w:rsidRDefault="00037A5F" w:rsidP="00037A5F">
            <w:pPr>
              <w:spacing w:line="240" w:lineRule="auto"/>
              <w:jc w:val="center"/>
              <w:rPr>
                <w:rFonts w:ascii="Arial" w:eastAsia="Times New Roman" w:hAnsi="Arial" w:cs="Arial"/>
                <w:sz w:val="20"/>
                <w:szCs w:val="20"/>
                <w:lang w:eastAsia="en-IN"/>
              </w:rPr>
            </w:pPr>
            <w:ins w:id="894" w:author="Hardik Malhotra" w:date="2023-02-24T15:08:00Z">
              <w:r>
                <w:rPr>
                  <w:rFonts w:ascii="Arial" w:hAnsi="Arial" w:cs="Arial"/>
                  <w:color w:val="000000"/>
                  <w:sz w:val="20"/>
                  <w:szCs w:val="20"/>
                </w:rPr>
                <w:t>KLD</w:t>
              </w:r>
            </w:ins>
            <w:del w:id="895" w:author="Hardik Malhotra" w:date="2023-02-24T15:08:00Z">
              <w:r w:rsidRPr="00B0170C" w:rsidDel="00C930DC">
                <w:rPr>
                  <w:rFonts w:ascii="Arial" w:eastAsia="Times New Roman" w:hAnsi="Arial" w:cs="Arial"/>
                  <w:sz w:val="20"/>
                  <w:szCs w:val="20"/>
                  <w:lang w:eastAsia="en-IN"/>
                </w:rPr>
                <w:delText>M3</w:delText>
              </w:r>
            </w:del>
          </w:p>
        </w:tc>
        <w:tc>
          <w:tcPr>
            <w:tcW w:w="1325" w:type="dxa"/>
            <w:tcBorders>
              <w:top w:val="nil"/>
              <w:left w:val="nil"/>
              <w:bottom w:val="single" w:sz="4" w:space="0" w:color="auto"/>
              <w:right w:val="single" w:sz="4" w:space="0" w:color="auto"/>
            </w:tcBorders>
            <w:shd w:val="clear" w:color="auto" w:fill="auto"/>
            <w:noWrap/>
            <w:vAlign w:val="center"/>
            <w:hideMark/>
            <w:tcPrChange w:id="896"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74A27E92" w14:textId="5724CF76" w:rsidR="00037A5F" w:rsidRPr="00B0170C" w:rsidRDefault="00037A5F" w:rsidP="00037A5F">
            <w:pPr>
              <w:spacing w:line="240" w:lineRule="auto"/>
              <w:jc w:val="center"/>
              <w:rPr>
                <w:rFonts w:ascii="Arial" w:eastAsia="Times New Roman" w:hAnsi="Arial" w:cs="Arial"/>
                <w:sz w:val="20"/>
                <w:szCs w:val="20"/>
                <w:lang w:eastAsia="en-IN"/>
              </w:rPr>
            </w:pPr>
            <w:ins w:id="897" w:author="Hardik Malhotra" w:date="2023-02-24T15:08:00Z">
              <w:r>
                <w:rPr>
                  <w:rFonts w:ascii="Arial" w:hAnsi="Arial" w:cs="Arial"/>
                  <w:color w:val="000000"/>
                  <w:sz w:val="20"/>
                  <w:szCs w:val="20"/>
                </w:rPr>
                <w:t>0.5</w:t>
              </w:r>
            </w:ins>
            <w:del w:id="898" w:author="Hardik Malhotra" w:date="2023-02-24T15:08:00Z">
              <w:r w:rsidRPr="00B0170C" w:rsidDel="000E240E">
                <w:rPr>
                  <w:rFonts w:ascii="Arial" w:eastAsia="Times New Roman" w:hAnsi="Arial" w:cs="Arial"/>
                  <w:sz w:val="20"/>
                  <w:szCs w:val="20"/>
                  <w:lang w:eastAsia="en-IN"/>
                </w:rPr>
                <w:delText>0.2</w:delText>
              </w:r>
            </w:del>
          </w:p>
        </w:tc>
      </w:tr>
      <w:tr w:rsidR="00037A5F" w:rsidRPr="00B0170C" w14:paraId="09B8485F" w14:textId="77777777" w:rsidTr="000E240E">
        <w:tblPrEx>
          <w:tblW w:w="9066" w:type="dxa"/>
          <w:tblPrExChange w:id="899" w:author="Hardik Malhotra" w:date="2023-02-24T15:08:00Z">
            <w:tblPrEx>
              <w:tblW w:w="9066" w:type="dxa"/>
            </w:tblPrEx>
          </w:tblPrExChange>
        </w:tblPrEx>
        <w:trPr>
          <w:trHeight w:val="217"/>
          <w:ins w:id="900" w:author="Raghunath Ghosh" w:date="2023-02-01T14:57:00Z"/>
          <w:trPrChange w:id="901" w:author="Hardik Malhotra" w:date="2023-02-24T15:08: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02" w:author="Hardik Malhotra" w:date="2023-02-24T15:08: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CB23616" w14:textId="34AF900A" w:rsidR="00037A5F" w:rsidRPr="00B0170C" w:rsidRDefault="00037A5F" w:rsidP="00037A5F">
            <w:pPr>
              <w:spacing w:line="240" w:lineRule="auto"/>
              <w:jc w:val="center"/>
              <w:rPr>
                <w:ins w:id="903" w:author="Raghunath Ghosh" w:date="2023-02-01T14:57:00Z"/>
                <w:rFonts w:ascii="Arial" w:eastAsia="Times New Roman" w:hAnsi="Arial" w:cs="Arial"/>
                <w:sz w:val="20"/>
                <w:szCs w:val="20"/>
                <w:lang w:eastAsia="en-IN"/>
              </w:rPr>
            </w:pPr>
            <w:ins w:id="904" w:author="Hardik Malhotra" w:date="2023-02-24T15:07:00Z">
              <w:r>
                <w:rPr>
                  <w:rFonts w:ascii="Arial" w:hAnsi="Arial" w:cs="Arial"/>
                  <w:color w:val="000000"/>
                  <w:sz w:val="20"/>
                  <w:szCs w:val="20"/>
                </w:rPr>
                <w:t>10</w:t>
              </w:r>
            </w:ins>
          </w:p>
        </w:tc>
        <w:tc>
          <w:tcPr>
            <w:tcW w:w="3472" w:type="dxa"/>
            <w:tcBorders>
              <w:top w:val="nil"/>
              <w:left w:val="nil"/>
              <w:bottom w:val="single" w:sz="4" w:space="0" w:color="auto"/>
              <w:right w:val="single" w:sz="4" w:space="0" w:color="auto"/>
            </w:tcBorders>
            <w:shd w:val="clear" w:color="auto" w:fill="auto"/>
            <w:noWrap/>
            <w:vAlign w:val="center"/>
            <w:hideMark/>
            <w:tcPrChange w:id="905" w:author="Hardik Malhotra" w:date="2023-02-24T15:08: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4BD1C601" w14:textId="73F3DAED" w:rsidR="00037A5F" w:rsidRDefault="00037A5F" w:rsidP="00037A5F">
            <w:pPr>
              <w:spacing w:line="240" w:lineRule="auto"/>
              <w:jc w:val="center"/>
              <w:rPr>
                <w:ins w:id="906" w:author="Raghunath Ghosh" w:date="2023-02-01T14:57:00Z"/>
                <w:rFonts w:ascii="Arial" w:eastAsia="Times New Roman" w:hAnsi="Arial" w:cs="Arial"/>
                <w:sz w:val="20"/>
                <w:szCs w:val="20"/>
                <w:lang w:eastAsia="en-IN"/>
              </w:rPr>
            </w:pPr>
            <w:ins w:id="907" w:author="Hardik Malhotra" w:date="2023-02-24T15:07:00Z">
              <w:r>
                <w:rPr>
                  <w:rFonts w:ascii="Arial" w:hAnsi="Arial" w:cs="Arial"/>
                  <w:color w:val="000000"/>
                  <w:sz w:val="20"/>
                  <w:szCs w:val="20"/>
                </w:rPr>
                <w:t>Effluent Treatment plant with ZLD facility</w:t>
              </w:r>
            </w:ins>
            <w:ins w:id="908" w:author="Raghunath Ghosh" w:date="2023-02-01T14:57:00Z">
              <w:del w:id="909" w:author="Hardik Malhotra" w:date="2023-02-24T15:06:00Z">
                <w:r w:rsidDel="008636CA">
                  <w:rPr>
                    <w:rFonts w:ascii="Arial" w:eastAsia="Times New Roman" w:hAnsi="Arial" w:cs="Arial"/>
                    <w:sz w:val="20"/>
                    <w:szCs w:val="20"/>
                    <w:lang w:eastAsia="en-IN"/>
                  </w:rPr>
                  <w:delText>Sewage Treatment Plant</w:delText>
                </w:r>
              </w:del>
            </w:ins>
          </w:p>
        </w:tc>
        <w:tc>
          <w:tcPr>
            <w:tcW w:w="1950" w:type="dxa"/>
            <w:tcBorders>
              <w:top w:val="nil"/>
              <w:left w:val="nil"/>
              <w:bottom w:val="single" w:sz="4" w:space="0" w:color="auto"/>
              <w:right w:val="single" w:sz="4" w:space="0" w:color="auto"/>
            </w:tcBorders>
            <w:shd w:val="clear" w:color="auto" w:fill="auto"/>
            <w:noWrap/>
            <w:vAlign w:val="center"/>
            <w:hideMark/>
            <w:tcPrChange w:id="910" w:author="Hardik Malhotra" w:date="2023-02-24T15:08: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49A5F04D" w14:textId="4C5CBBDC" w:rsidR="00037A5F" w:rsidRDefault="00037A5F" w:rsidP="00037A5F">
            <w:pPr>
              <w:spacing w:line="240" w:lineRule="auto"/>
              <w:jc w:val="center"/>
              <w:rPr>
                <w:ins w:id="911" w:author="Raghunath Ghosh" w:date="2023-02-01T14:57:00Z"/>
                <w:rFonts w:ascii="Arial" w:eastAsia="Times New Roman" w:hAnsi="Arial" w:cs="Arial"/>
                <w:sz w:val="20"/>
                <w:szCs w:val="20"/>
                <w:lang w:eastAsia="en-IN"/>
              </w:rPr>
            </w:pPr>
            <w:ins w:id="912" w:author="Hardik Malhotra" w:date="2023-02-24T15:07:00Z">
              <w:r>
                <w:rPr>
                  <w:rFonts w:ascii="Arial" w:hAnsi="Arial" w:cs="Arial"/>
                  <w:color w:val="000000"/>
                  <w:sz w:val="20"/>
                  <w:szCs w:val="20"/>
                </w:rPr>
                <w:t>500</w:t>
              </w:r>
            </w:ins>
            <w:ins w:id="913" w:author="Raghunath Ghosh" w:date="2023-02-01T14:58:00Z">
              <w:del w:id="914" w:author="Hardik Malhotra" w:date="2023-02-24T15:07:00Z">
                <w:r w:rsidDel="00297696">
                  <w:rPr>
                    <w:rFonts w:ascii="Arial" w:eastAsia="Times New Roman" w:hAnsi="Arial" w:cs="Arial"/>
                    <w:sz w:val="20"/>
                    <w:szCs w:val="20"/>
                    <w:lang w:eastAsia="en-IN"/>
                  </w:rPr>
                  <w:delText>15</w:delText>
                </w:r>
              </w:del>
            </w:ins>
          </w:p>
        </w:tc>
        <w:tc>
          <w:tcPr>
            <w:tcW w:w="1473" w:type="dxa"/>
            <w:tcBorders>
              <w:top w:val="nil"/>
              <w:left w:val="nil"/>
              <w:bottom w:val="single" w:sz="4" w:space="0" w:color="auto"/>
              <w:right w:val="single" w:sz="4" w:space="0" w:color="auto"/>
            </w:tcBorders>
            <w:shd w:val="clear" w:color="auto" w:fill="auto"/>
            <w:noWrap/>
            <w:vAlign w:val="center"/>
            <w:hideMark/>
            <w:tcPrChange w:id="915" w:author="Hardik Malhotra" w:date="2023-02-24T15:08: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7E008EF0" w14:textId="41B83700" w:rsidR="00037A5F" w:rsidRDefault="00037A5F" w:rsidP="00037A5F">
            <w:pPr>
              <w:spacing w:line="240" w:lineRule="auto"/>
              <w:jc w:val="center"/>
              <w:rPr>
                <w:ins w:id="916" w:author="Raghunath Ghosh" w:date="2023-02-01T14:57:00Z"/>
                <w:rFonts w:ascii="Arial" w:eastAsia="Times New Roman" w:hAnsi="Arial" w:cs="Arial"/>
                <w:sz w:val="20"/>
                <w:szCs w:val="20"/>
                <w:lang w:eastAsia="en-IN"/>
              </w:rPr>
            </w:pPr>
            <w:ins w:id="917" w:author="Hardik Malhotra" w:date="2023-02-24T15:08:00Z">
              <w:r>
                <w:rPr>
                  <w:rFonts w:ascii="Arial" w:hAnsi="Arial" w:cs="Arial"/>
                  <w:color w:val="000000"/>
                  <w:sz w:val="20"/>
                  <w:szCs w:val="20"/>
                </w:rPr>
                <w:t>M3/day</w:t>
              </w:r>
            </w:ins>
            <w:ins w:id="918" w:author="Raghunath Ghosh" w:date="2023-02-01T14:58:00Z">
              <w:del w:id="919" w:author="Hardik Malhotra" w:date="2023-02-24T15:08:00Z">
                <w:r w:rsidDel="00C930DC">
                  <w:rPr>
                    <w:rFonts w:ascii="Arial" w:eastAsia="Times New Roman" w:hAnsi="Arial" w:cs="Arial"/>
                    <w:sz w:val="20"/>
                    <w:szCs w:val="20"/>
                    <w:lang w:eastAsia="en-IN"/>
                  </w:rPr>
                  <w:delText>KLD</w:delText>
                </w:r>
              </w:del>
            </w:ins>
          </w:p>
        </w:tc>
        <w:tc>
          <w:tcPr>
            <w:tcW w:w="1325" w:type="dxa"/>
            <w:tcBorders>
              <w:top w:val="nil"/>
              <w:left w:val="nil"/>
              <w:bottom w:val="single" w:sz="4" w:space="0" w:color="auto"/>
              <w:right w:val="single" w:sz="4" w:space="0" w:color="auto"/>
            </w:tcBorders>
            <w:shd w:val="clear" w:color="auto" w:fill="auto"/>
            <w:noWrap/>
            <w:vAlign w:val="center"/>
            <w:hideMark/>
            <w:tcPrChange w:id="920" w:author="Hardik Malhotra" w:date="2023-02-24T15:08: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76788CA3" w14:textId="0AFA3475" w:rsidR="00037A5F" w:rsidRDefault="00037A5F" w:rsidP="00037A5F">
            <w:pPr>
              <w:spacing w:line="240" w:lineRule="auto"/>
              <w:jc w:val="center"/>
              <w:rPr>
                <w:ins w:id="921" w:author="Raghunath Ghosh" w:date="2023-02-01T14:57:00Z"/>
                <w:rFonts w:ascii="Arial" w:eastAsia="Times New Roman" w:hAnsi="Arial" w:cs="Arial"/>
                <w:sz w:val="20"/>
                <w:szCs w:val="20"/>
                <w:lang w:eastAsia="en-IN"/>
              </w:rPr>
            </w:pPr>
            <w:ins w:id="922" w:author="Hardik Malhotra" w:date="2023-02-24T15:08:00Z">
              <w:r>
                <w:rPr>
                  <w:rFonts w:ascii="Arial" w:hAnsi="Arial" w:cs="Arial"/>
                  <w:color w:val="000000"/>
                  <w:sz w:val="20"/>
                  <w:szCs w:val="20"/>
                </w:rPr>
                <w:t>5</w:t>
              </w:r>
            </w:ins>
            <w:ins w:id="923" w:author="Raghunath Ghosh" w:date="2023-02-01T14:57:00Z">
              <w:del w:id="924" w:author="Hardik Malhotra" w:date="2023-02-24T15:08:00Z">
                <w:r w:rsidDel="000E240E">
                  <w:rPr>
                    <w:rFonts w:ascii="Arial" w:eastAsia="Times New Roman" w:hAnsi="Arial" w:cs="Arial"/>
                    <w:sz w:val="20"/>
                    <w:szCs w:val="20"/>
                    <w:lang w:eastAsia="en-IN"/>
                  </w:rPr>
                  <w:delText>0.5</w:delText>
                </w:r>
              </w:del>
            </w:ins>
          </w:p>
        </w:tc>
      </w:tr>
      <w:tr w:rsidR="00037A5F" w:rsidRPr="00B0170C" w:rsidDel="00037A5F" w14:paraId="5053E470" w14:textId="194BDF86" w:rsidTr="008636CA">
        <w:tblPrEx>
          <w:tblW w:w="9066" w:type="dxa"/>
          <w:tblPrExChange w:id="925" w:author="Hardik Malhotra" w:date="2023-02-24T15:06:00Z">
            <w:tblPrEx>
              <w:tblW w:w="9066" w:type="dxa"/>
            </w:tblPrEx>
          </w:tblPrExChange>
        </w:tblPrEx>
        <w:trPr>
          <w:trHeight w:val="217"/>
          <w:ins w:id="926" w:author="Raghunath Ghosh" w:date="2023-02-01T14:56:00Z"/>
          <w:del w:id="927" w:author="Hardik Malhotra" w:date="2023-02-24T15:09:00Z"/>
          <w:trPrChange w:id="928" w:author="Hardik Malhotra" w:date="2023-02-24T15:06: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Change w:id="929" w:author="Hardik Malhotra" w:date="2023-02-24T15:06: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DBD216D" w14:textId="3AFDAB61" w:rsidR="00037A5F" w:rsidRPr="00B0170C" w:rsidDel="00037A5F" w:rsidRDefault="00037A5F" w:rsidP="00037A5F">
            <w:pPr>
              <w:spacing w:line="240" w:lineRule="auto"/>
              <w:jc w:val="center"/>
              <w:rPr>
                <w:ins w:id="930" w:author="Raghunath Ghosh" w:date="2023-02-01T14:56:00Z"/>
                <w:del w:id="931" w:author="Hardik Malhotra" w:date="2023-02-24T15:09:00Z"/>
                <w:rFonts w:ascii="Arial" w:eastAsia="Times New Roman" w:hAnsi="Arial" w:cs="Arial"/>
                <w:sz w:val="20"/>
                <w:szCs w:val="20"/>
                <w:lang w:eastAsia="en-IN"/>
              </w:rPr>
            </w:pPr>
          </w:p>
        </w:tc>
        <w:tc>
          <w:tcPr>
            <w:tcW w:w="3472" w:type="dxa"/>
            <w:tcBorders>
              <w:top w:val="nil"/>
              <w:left w:val="nil"/>
              <w:bottom w:val="single" w:sz="4" w:space="0" w:color="auto"/>
              <w:right w:val="single" w:sz="4" w:space="0" w:color="auto"/>
            </w:tcBorders>
            <w:shd w:val="clear" w:color="auto" w:fill="auto"/>
            <w:noWrap/>
            <w:vAlign w:val="center"/>
            <w:hideMark/>
            <w:tcPrChange w:id="932" w:author="Hardik Malhotra" w:date="2023-02-24T15:06: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5BB84649" w14:textId="328C4606" w:rsidR="00037A5F" w:rsidRPr="00B0170C" w:rsidDel="00037A5F" w:rsidRDefault="00037A5F" w:rsidP="00037A5F">
            <w:pPr>
              <w:spacing w:line="240" w:lineRule="auto"/>
              <w:jc w:val="center"/>
              <w:rPr>
                <w:ins w:id="933" w:author="Raghunath Ghosh" w:date="2023-02-01T14:56:00Z"/>
                <w:del w:id="934" w:author="Hardik Malhotra" w:date="2023-02-24T15:09:00Z"/>
                <w:rFonts w:ascii="Arial" w:eastAsia="Times New Roman" w:hAnsi="Arial" w:cs="Arial"/>
                <w:sz w:val="20"/>
                <w:szCs w:val="20"/>
                <w:lang w:eastAsia="en-IN"/>
              </w:rPr>
            </w:pPr>
            <w:ins w:id="935" w:author="Raghunath Ghosh" w:date="2023-02-01T14:56:00Z">
              <w:del w:id="936" w:author="Hardik Malhotra" w:date="2023-02-24T15:06:00Z">
                <w:r w:rsidDel="008636CA">
                  <w:rPr>
                    <w:rFonts w:ascii="Arial" w:eastAsia="Times New Roman" w:hAnsi="Arial" w:cs="Arial"/>
                    <w:sz w:val="20"/>
                    <w:szCs w:val="20"/>
                    <w:lang w:eastAsia="en-IN"/>
                  </w:rPr>
                  <w:delText>Effluent Treatment plant with ZLD facility</w:delText>
                </w:r>
              </w:del>
            </w:ins>
          </w:p>
        </w:tc>
        <w:tc>
          <w:tcPr>
            <w:tcW w:w="1950" w:type="dxa"/>
            <w:tcBorders>
              <w:top w:val="nil"/>
              <w:left w:val="nil"/>
              <w:bottom w:val="single" w:sz="4" w:space="0" w:color="auto"/>
              <w:right w:val="single" w:sz="4" w:space="0" w:color="auto"/>
            </w:tcBorders>
            <w:shd w:val="clear" w:color="auto" w:fill="auto"/>
            <w:noWrap/>
            <w:vAlign w:val="bottom"/>
            <w:hideMark/>
            <w:tcPrChange w:id="937" w:author="Hardik Malhotra" w:date="2023-02-24T15:06: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476D49BE" w14:textId="72D34DB1" w:rsidR="00037A5F" w:rsidRPr="00B0170C" w:rsidDel="00037A5F" w:rsidRDefault="00037A5F" w:rsidP="00037A5F">
            <w:pPr>
              <w:spacing w:line="240" w:lineRule="auto"/>
              <w:jc w:val="center"/>
              <w:rPr>
                <w:ins w:id="938" w:author="Raghunath Ghosh" w:date="2023-02-01T14:56:00Z"/>
                <w:del w:id="939" w:author="Hardik Malhotra" w:date="2023-02-24T15:09:00Z"/>
                <w:rFonts w:ascii="Arial" w:eastAsia="Times New Roman" w:hAnsi="Arial" w:cs="Arial"/>
                <w:sz w:val="20"/>
                <w:szCs w:val="20"/>
                <w:lang w:eastAsia="en-IN"/>
              </w:rPr>
            </w:pPr>
            <w:ins w:id="940" w:author="Raghunath Ghosh" w:date="2023-02-01T14:56:00Z">
              <w:del w:id="941" w:author="Hardik Malhotra" w:date="2023-02-24T15:09:00Z">
                <w:r w:rsidDel="00037A5F">
                  <w:rPr>
                    <w:rFonts w:ascii="Arial" w:eastAsia="Times New Roman" w:hAnsi="Arial" w:cs="Arial"/>
                    <w:sz w:val="20"/>
                    <w:szCs w:val="20"/>
                    <w:lang w:eastAsia="en-IN"/>
                  </w:rPr>
                  <w:delText>500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942" w:author="Hardik Malhotra" w:date="2023-02-24T15:06: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46B2D517" w14:textId="71F5000A" w:rsidR="00037A5F" w:rsidRPr="00B0170C" w:rsidDel="00037A5F" w:rsidRDefault="00037A5F" w:rsidP="00037A5F">
            <w:pPr>
              <w:spacing w:line="240" w:lineRule="auto"/>
              <w:jc w:val="center"/>
              <w:rPr>
                <w:ins w:id="943" w:author="Raghunath Ghosh" w:date="2023-02-01T14:56:00Z"/>
                <w:del w:id="944" w:author="Hardik Malhotra" w:date="2023-02-24T15:09:00Z"/>
                <w:rFonts w:ascii="Arial" w:eastAsia="Times New Roman" w:hAnsi="Arial" w:cs="Arial"/>
                <w:sz w:val="20"/>
                <w:szCs w:val="20"/>
                <w:lang w:eastAsia="en-IN"/>
              </w:rPr>
            </w:pPr>
            <w:ins w:id="945" w:author="Raghunath Ghosh" w:date="2023-02-01T14:57:00Z">
              <w:del w:id="946" w:author="Hardik Malhotra" w:date="2023-02-24T15:09:00Z">
                <w:r w:rsidDel="00037A5F">
                  <w:rPr>
                    <w:rFonts w:ascii="Arial" w:eastAsia="Times New Roman" w:hAnsi="Arial" w:cs="Arial"/>
                    <w:sz w:val="20"/>
                    <w:szCs w:val="20"/>
                    <w:lang w:eastAsia="en-IN"/>
                  </w:rPr>
                  <w:delText>M3/day</w:delText>
                </w:r>
              </w:del>
            </w:ins>
          </w:p>
        </w:tc>
        <w:tc>
          <w:tcPr>
            <w:tcW w:w="1325" w:type="dxa"/>
            <w:tcBorders>
              <w:top w:val="nil"/>
              <w:left w:val="nil"/>
              <w:bottom w:val="single" w:sz="4" w:space="0" w:color="auto"/>
              <w:right w:val="single" w:sz="4" w:space="0" w:color="auto"/>
            </w:tcBorders>
            <w:shd w:val="clear" w:color="auto" w:fill="auto"/>
            <w:noWrap/>
            <w:vAlign w:val="bottom"/>
            <w:hideMark/>
            <w:tcPrChange w:id="947" w:author="Hardik Malhotra" w:date="2023-02-24T15:06: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5A5AFBE" w14:textId="6C2D1A03" w:rsidR="00037A5F" w:rsidRPr="00B0170C" w:rsidDel="00037A5F" w:rsidRDefault="00037A5F" w:rsidP="00037A5F">
            <w:pPr>
              <w:spacing w:line="240" w:lineRule="auto"/>
              <w:jc w:val="center"/>
              <w:rPr>
                <w:ins w:id="948" w:author="Raghunath Ghosh" w:date="2023-02-01T14:56:00Z"/>
                <w:del w:id="949" w:author="Hardik Malhotra" w:date="2023-02-24T15:09:00Z"/>
                <w:rFonts w:ascii="Arial" w:eastAsia="Times New Roman" w:hAnsi="Arial" w:cs="Arial"/>
                <w:sz w:val="20"/>
                <w:szCs w:val="20"/>
                <w:lang w:eastAsia="en-IN"/>
              </w:rPr>
            </w:pPr>
            <w:ins w:id="950" w:author="Raghunath Ghosh" w:date="2023-02-01T14:57:00Z">
              <w:del w:id="951" w:author="Hardik Malhotra" w:date="2023-02-24T15:09:00Z">
                <w:r w:rsidDel="00037A5F">
                  <w:rPr>
                    <w:rFonts w:ascii="Arial" w:eastAsia="Times New Roman" w:hAnsi="Arial" w:cs="Arial"/>
                    <w:sz w:val="20"/>
                    <w:szCs w:val="20"/>
                    <w:lang w:eastAsia="en-IN"/>
                  </w:rPr>
                  <w:delText>5.0</w:delText>
                </w:r>
              </w:del>
            </w:ins>
          </w:p>
        </w:tc>
      </w:tr>
      <w:tr w:rsidR="00037A5F" w:rsidRPr="00B0170C" w:rsidDel="00037A5F" w14:paraId="025531CA" w14:textId="48B1DF2F" w:rsidTr="008636CA">
        <w:tblPrEx>
          <w:tblW w:w="9066" w:type="dxa"/>
          <w:tblPrExChange w:id="952" w:author="Hardik Malhotra" w:date="2023-02-24T15:06:00Z">
            <w:tblPrEx>
              <w:tblW w:w="9066" w:type="dxa"/>
            </w:tblPrEx>
          </w:tblPrExChange>
        </w:tblPrEx>
        <w:trPr>
          <w:trHeight w:val="217"/>
          <w:del w:id="953" w:author="Hardik Malhotra" w:date="2023-02-24T15:09:00Z"/>
          <w:trPrChange w:id="954" w:author="Hardik Malhotra" w:date="2023-02-24T15:06:00Z">
            <w:trPr>
              <w:gridAfter w:val="0"/>
              <w:trHeight w:val="217"/>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Change w:id="955" w:author="Hardik Malhotra" w:date="2023-02-24T15:06: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D6F836A" w14:textId="1980D9EC" w:rsidR="00037A5F" w:rsidRPr="00B0170C" w:rsidDel="00037A5F" w:rsidRDefault="00037A5F" w:rsidP="00037A5F">
            <w:pPr>
              <w:spacing w:line="240" w:lineRule="auto"/>
              <w:jc w:val="center"/>
              <w:rPr>
                <w:del w:id="956" w:author="Hardik Malhotra" w:date="2023-02-24T15:09:00Z"/>
                <w:rFonts w:ascii="Arial" w:eastAsia="Times New Roman" w:hAnsi="Arial" w:cs="Arial"/>
                <w:sz w:val="20"/>
                <w:szCs w:val="20"/>
                <w:lang w:eastAsia="en-IN"/>
              </w:rPr>
            </w:pPr>
            <w:del w:id="957" w:author="Hardik Malhotra" w:date="2023-02-24T15:09:00Z">
              <w:r w:rsidRPr="00B0170C" w:rsidDel="00037A5F">
                <w:rPr>
                  <w:rFonts w:ascii="Arial" w:eastAsia="Times New Roman" w:hAnsi="Arial" w:cs="Arial"/>
                  <w:sz w:val="20"/>
                  <w:szCs w:val="20"/>
                  <w:lang w:eastAsia="en-IN"/>
                </w:rPr>
                <w:delText>10</w:delText>
              </w:r>
            </w:del>
          </w:p>
        </w:tc>
        <w:tc>
          <w:tcPr>
            <w:tcW w:w="3472" w:type="dxa"/>
            <w:tcBorders>
              <w:top w:val="nil"/>
              <w:left w:val="nil"/>
              <w:bottom w:val="single" w:sz="4" w:space="0" w:color="auto"/>
              <w:right w:val="single" w:sz="4" w:space="0" w:color="auto"/>
            </w:tcBorders>
            <w:shd w:val="clear" w:color="auto" w:fill="auto"/>
            <w:noWrap/>
            <w:vAlign w:val="center"/>
            <w:hideMark/>
            <w:tcPrChange w:id="958" w:author="Hardik Malhotra" w:date="2023-02-24T15:06:00Z">
              <w:tcPr>
                <w:tcW w:w="3472" w:type="dxa"/>
                <w:gridSpan w:val="2"/>
                <w:tcBorders>
                  <w:top w:val="nil"/>
                  <w:left w:val="nil"/>
                  <w:bottom w:val="single" w:sz="4" w:space="0" w:color="auto"/>
                  <w:right w:val="single" w:sz="4" w:space="0" w:color="auto"/>
                </w:tcBorders>
                <w:shd w:val="clear" w:color="auto" w:fill="auto"/>
                <w:noWrap/>
                <w:vAlign w:val="bottom"/>
                <w:hideMark/>
              </w:tcPr>
            </w:tcPrChange>
          </w:tcPr>
          <w:p w14:paraId="7A115478" w14:textId="2FA386EC" w:rsidR="00037A5F" w:rsidRPr="00B0170C" w:rsidDel="00037A5F" w:rsidRDefault="00037A5F" w:rsidP="00037A5F">
            <w:pPr>
              <w:spacing w:line="240" w:lineRule="auto"/>
              <w:jc w:val="center"/>
              <w:rPr>
                <w:del w:id="959" w:author="Hardik Malhotra" w:date="2023-02-24T15:09:00Z"/>
                <w:rFonts w:ascii="Arial" w:eastAsia="Times New Roman" w:hAnsi="Arial" w:cs="Arial"/>
                <w:sz w:val="20"/>
                <w:szCs w:val="20"/>
                <w:lang w:eastAsia="en-IN"/>
              </w:rPr>
            </w:pPr>
            <w:del w:id="960" w:author="Hardik Malhotra" w:date="2023-02-24T15:06:00Z">
              <w:r w:rsidRPr="00B0170C" w:rsidDel="008636CA">
                <w:rPr>
                  <w:rFonts w:ascii="Arial" w:eastAsia="Times New Roman" w:hAnsi="Arial" w:cs="Arial"/>
                  <w:sz w:val="20"/>
                  <w:szCs w:val="20"/>
                  <w:lang w:eastAsia="en-IN"/>
                </w:rPr>
                <w:delText xml:space="preserve">WTP </w:delText>
              </w:r>
              <w:r w:rsidDel="008636CA">
                <w:rPr>
                  <w:rFonts w:ascii="Arial" w:eastAsia="Times New Roman" w:hAnsi="Arial" w:cs="Arial"/>
                  <w:sz w:val="20"/>
                  <w:szCs w:val="20"/>
                  <w:lang w:eastAsia="en-IN"/>
                </w:rPr>
                <w:delText>P</w:delText>
              </w:r>
              <w:r w:rsidRPr="00B0170C" w:rsidDel="008636CA">
                <w:rPr>
                  <w:rFonts w:ascii="Arial" w:eastAsia="Times New Roman" w:hAnsi="Arial" w:cs="Arial"/>
                  <w:sz w:val="20"/>
                  <w:szCs w:val="20"/>
                  <w:lang w:eastAsia="en-IN"/>
                </w:rPr>
                <w:delText>lus Treated water tank</w:delText>
              </w:r>
            </w:del>
          </w:p>
        </w:tc>
        <w:tc>
          <w:tcPr>
            <w:tcW w:w="1950" w:type="dxa"/>
            <w:tcBorders>
              <w:top w:val="nil"/>
              <w:left w:val="nil"/>
              <w:bottom w:val="single" w:sz="4" w:space="0" w:color="auto"/>
              <w:right w:val="single" w:sz="4" w:space="0" w:color="auto"/>
            </w:tcBorders>
            <w:shd w:val="clear" w:color="auto" w:fill="auto"/>
            <w:noWrap/>
            <w:vAlign w:val="bottom"/>
            <w:hideMark/>
            <w:tcPrChange w:id="961" w:author="Hardik Malhotra" w:date="2023-02-24T15:06:00Z">
              <w:tcPr>
                <w:tcW w:w="1950" w:type="dxa"/>
                <w:gridSpan w:val="2"/>
                <w:tcBorders>
                  <w:top w:val="nil"/>
                  <w:left w:val="nil"/>
                  <w:bottom w:val="single" w:sz="4" w:space="0" w:color="auto"/>
                  <w:right w:val="single" w:sz="4" w:space="0" w:color="auto"/>
                </w:tcBorders>
                <w:shd w:val="clear" w:color="auto" w:fill="auto"/>
                <w:noWrap/>
                <w:vAlign w:val="bottom"/>
                <w:hideMark/>
              </w:tcPr>
            </w:tcPrChange>
          </w:tcPr>
          <w:p w14:paraId="05E26D11" w14:textId="63DE9EC9" w:rsidR="00037A5F" w:rsidRPr="00B0170C" w:rsidDel="00037A5F" w:rsidRDefault="00037A5F" w:rsidP="00037A5F">
            <w:pPr>
              <w:spacing w:line="240" w:lineRule="auto"/>
              <w:jc w:val="center"/>
              <w:rPr>
                <w:del w:id="962" w:author="Hardik Malhotra" w:date="2023-02-24T15:09:00Z"/>
                <w:rFonts w:ascii="Arial" w:eastAsia="Times New Roman" w:hAnsi="Arial" w:cs="Arial"/>
                <w:sz w:val="20"/>
                <w:szCs w:val="20"/>
                <w:lang w:eastAsia="en-IN"/>
              </w:rPr>
            </w:pPr>
            <w:del w:id="963" w:author="Hardik Malhotra" w:date="2023-02-24T15:09:00Z">
              <w:r w:rsidRPr="00B0170C" w:rsidDel="00037A5F">
                <w:rPr>
                  <w:rFonts w:ascii="Arial" w:eastAsia="Times New Roman" w:hAnsi="Arial" w:cs="Arial"/>
                  <w:sz w:val="20"/>
                  <w:szCs w:val="20"/>
                  <w:lang w:eastAsia="en-IN"/>
                </w:rPr>
                <w:delText>1,000</w:delText>
              </w:r>
            </w:del>
            <w:ins w:id="964" w:author="Raghunath Ghosh" w:date="2023-02-01T13:11:00Z">
              <w:del w:id="965" w:author="Hardik Malhotra" w:date="2023-02-24T15:09:00Z">
                <w:r w:rsidDel="00037A5F">
                  <w:rPr>
                    <w:rFonts w:ascii="Arial" w:eastAsia="Times New Roman" w:hAnsi="Arial" w:cs="Arial"/>
                    <w:sz w:val="20"/>
                    <w:szCs w:val="20"/>
                    <w:lang w:eastAsia="en-IN"/>
                  </w:rPr>
                  <w:delText>2500</w:delText>
                </w:r>
              </w:del>
            </w:ins>
          </w:p>
        </w:tc>
        <w:tc>
          <w:tcPr>
            <w:tcW w:w="1473" w:type="dxa"/>
            <w:tcBorders>
              <w:top w:val="nil"/>
              <w:left w:val="nil"/>
              <w:bottom w:val="single" w:sz="4" w:space="0" w:color="auto"/>
              <w:right w:val="single" w:sz="4" w:space="0" w:color="auto"/>
            </w:tcBorders>
            <w:shd w:val="clear" w:color="auto" w:fill="auto"/>
            <w:noWrap/>
            <w:vAlign w:val="bottom"/>
            <w:hideMark/>
            <w:tcPrChange w:id="966" w:author="Hardik Malhotra" w:date="2023-02-24T15:06:00Z">
              <w:tcPr>
                <w:tcW w:w="1473" w:type="dxa"/>
                <w:gridSpan w:val="2"/>
                <w:tcBorders>
                  <w:top w:val="nil"/>
                  <w:left w:val="nil"/>
                  <w:bottom w:val="single" w:sz="4" w:space="0" w:color="auto"/>
                  <w:right w:val="single" w:sz="4" w:space="0" w:color="auto"/>
                </w:tcBorders>
                <w:shd w:val="clear" w:color="auto" w:fill="auto"/>
                <w:noWrap/>
                <w:vAlign w:val="bottom"/>
                <w:hideMark/>
              </w:tcPr>
            </w:tcPrChange>
          </w:tcPr>
          <w:p w14:paraId="5A7EE730" w14:textId="05681D4A" w:rsidR="00037A5F" w:rsidRPr="00B0170C" w:rsidDel="00037A5F" w:rsidRDefault="00037A5F" w:rsidP="00037A5F">
            <w:pPr>
              <w:spacing w:line="240" w:lineRule="auto"/>
              <w:jc w:val="center"/>
              <w:rPr>
                <w:del w:id="967" w:author="Hardik Malhotra" w:date="2023-02-24T15:09:00Z"/>
                <w:rFonts w:ascii="Arial" w:eastAsia="Times New Roman" w:hAnsi="Arial" w:cs="Arial"/>
                <w:sz w:val="20"/>
                <w:szCs w:val="20"/>
                <w:lang w:eastAsia="en-IN"/>
              </w:rPr>
            </w:pPr>
            <w:del w:id="968" w:author="Hardik Malhotra" w:date="2023-02-24T15:09:00Z">
              <w:r w:rsidRPr="00B0170C" w:rsidDel="00037A5F">
                <w:rPr>
                  <w:rFonts w:ascii="Arial" w:eastAsia="Times New Roman" w:hAnsi="Arial" w:cs="Arial"/>
                  <w:sz w:val="20"/>
                  <w:szCs w:val="20"/>
                  <w:lang w:eastAsia="en-IN"/>
                </w:rPr>
                <w:delText>m3</w:delText>
              </w:r>
            </w:del>
          </w:p>
        </w:tc>
        <w:tc>
          <w:tcPr>
            <w:tcW w:w="1325" w:type="dxa"/>
            <w:tcBorders>
              <w:top w:val="nil"/>
              <w:left w:val="nil"/>
              <w:bottom w:val="single" w:sz="4" w:space="0" w:color="auto"/>
              <w:right w:val="single" w:sz="4" w:space="0" w:color="auto"/>
            </w:tcBorders>
            <w:shd w:val="clear" w:color="auto" w:fill="auto"/>
            <w:noWrap/>
            <w:vAlign w:val="bottom"/>
            <w:hideMark/>
            <w:tcPrChange w:id="969" w:author="Hardik Malhotra" w:date="2023-02-24T15:06:00Z">
              <w:tcPr>
                <w:tcW w:w="1325" w:type="dxa"/>
                <w:gridSpan w:val="2"/>
                <w:tcBorders>
                  <w:top w:val="nil"/>
                  <w:left w:val="nil"/>
                  <w:bottom w:val="single" w:sz="4" w:space="0" w:color="auto"/>
                  <w:right w:val="single" w:sz="4" w:space="0" w:color="auto"/>
                </w:tcBorders>
                <w:shd w:val="clear" w:color="auto" w:fill="auto"/>
                <w:noWrap/>
                <w:vAlign w:val="bottom"/>
                <w:hideMark/>
              </w:tcPr>
            </w:tcPrChange>
          </w:tcPr>
          <w:p w14:paraId="5177F740" w14:textId="523B517C" w:rsidR="00037A5F" w:rsidRPr="00B0170C" w:rsidDel="00037A5F" w:rsidRDefault="00037A5F" w:rsidP="00037A5F">
            <w:pPr>
              <w:spacing w:line="240" w:lineRule="auto"/>
              <w:jc w:val="center"/>
              <w:rPr>
                <w:del w:id="970" w:author="Hardik Malhotra" w:date="2023-02-24T15:09:00Z"/>
                <w:rFonts w:ascii="Arial" w:eastAsia="Times New Roman" w:hAnsi="Arial" w:cs="Arial"/>
                <w:sz w:val="20"/>
                <w:szCs w:val="20"/>
                <w:lang w:eastAsia="en-IN"/>
              </w:rPr>
            </w:pPr>
            <w:del w:id="971" w:author="Hardik Malhotra" w:date="2023-02-24T15:09:00Z">
              <w:r w:rsidRPr="00B0170C" w:rsidDel="00037A5F">
                <w:rPr>
                  <w:rFonts w:ascii="Arial" w:eastAsia="Times New Roman" w:hAnsi="Arial" w:cs="Arial"/>
                  <w:sz w:val="20"/>
                  <w:szCs w:val="20"/>
                  <w:lang w:eastAsia="en-IN"/>
                </w:rPr>
                <w:delText>1.</w:delText>
              </w:r>
            </w:del>
            <w:ins w:id="972" w:author="Raghunath Ghosh" w:date="2023-02-01T13:17:00Z">
              <w:del w:id="973" w:author="Hardik Malhotra" w:date="2023-02-24T15:09:00Z">
                <w:r w:rsidDel="00037A5F">
                  <w:rPr>
                    <w:rFonts w:ascii="Arial" w:eastAsia="Times New Roman" w:hAnsi="Arial" w:cs="Arial"/>
                    <w:sz w:val="20"/>
                    <w:szCs w:val="20"/>
                    <w:lang w:eastAsia="en-IN"/>
                  </w:rPr>
                  <w:delText>5</w:delText>
                </w:r>
              </w:del>
            </w:ins>
            <w:del w:id="974" w:author="Hardik Malhotra" w:date="2023-02-24T15:09:00Z">
              <w:r w:rsidRPr="00B0170C" w:rsidDel="00037A5F">
                <w:rPr>
                  <w:rFonts w:ascii="Arial" w:eastAsia="Times New Roman" w:hAnsi="Arial" w:cs="Arial"/>
                  <w:sz w:val="20"/>
                  <w:szCs w:val="20"/>
                  <w:lang w:eastAsia="en-IN"/>
                </w:rPr>
                <w:delText>0</w:delText>
              </w:r>
            </w:del>
          </w:p>
        </w:tc>
      </w:tr>
      <w:tr w:rsidR="00FB6859" w:rsidRPr="00B0170C" w14:paraId="51E5F676" w14:textId="77777777" w:rsidTr="008A475E">
        <w:trPr>
          <w:trHeight w:val="217"/>
        </w:trPr>
        <w:tc>
          <w:tcPr>
            <w:tcW w:w="7741" w:type="dxa"/>
            <w:gridSpan w:val="4"/>
            <w:tcBorders>
              <w:top w:val="nil"/>
              <w:left w:val="single" w:sz="4" w:space="0" w:color="auto"/>
              <w:bottom w:val="single" w:sz="4" w:space="0" w:color="auto"/>
              <w:right w:val="single" w:sz="4" w:space="0" w:color="auto"/>
            </w:tcBorders>
            <w:shd w:val="clear" w:color="auto" w:fill="4472C4" w:themeFill="accent1"/>
            <w:noWrap/>
            <w:vAlign w:val="bottom"/>
            <w:hideMark/>
          </w:tcPr>
          <w:p w14:paraId="1963B634" w14:textId="77777777"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Total</w:t>
            </w:r>
          </w:p>
        </w:tc>
        <w:tc>
          <w:tcPr>
            <w:tcW w:w="1325" w:type="dxa"/>
            <w:tcBorders>
              <w:top w:val="nil"/>
              <w:left w:val="nil"/>
              <w:bottom w:val="single" w:sz="4" w:space="0" w:color="auto"/>
              <w:right w:val="single" w:sz="4" w:space="0" w:color="auto"/>
            </w:tcBorders>
            <w:shd w:val="clear" w:color="auto" w:fill="4472C4" w:themeFill="accent1"/>
            <w:noWrap/>
            <w:vAlign w:val="bottom"/>
            <w:hideMark/>
          </w:tcPr>
          <w:p w14:paraId="215195A1" w14:textId="7A264EDD" w:rsidR="00FB6859" w:rsidRPr="00B0170C" w:rsidRDefault="00037A5F" w:rsidP="00B0170C">
            <w:pPr>
              <w:spacing w:line="240" w:lineRule="auto"/>
              <w:jc w:val="center"/>
              <w:rPr>
                <w:rFonts w:ascii="Arial" w:eastAsia="Times New Roman" w:hAnsi="Arial" w:cs="Arial"/>
                <w:b/>
                <w:bCs/>
                <w:color w:val="FFFFFF" w:themeColor="background1"/>
                <w:sz w:val="20"/>
                <w:szCs w:val="20"/>
                <w:lang w:eastAsia="en-IN"/>
              </w:rPr>
            </w:pPr>
            <w:ins w:id="975" w:author="Hardik Malhotra" w:date="2023-02-24T15:09:00Z">
              <w:r>
                <w:rPr>
                  <w:rFonts w:ascii="Arial" w:eastAsia="Times New Roman" w:hAnsi="Arial" w:cs="Arial"/>
                  <w:b/>
                  <w:bCs/>
                  <w:color w:val="FFFFFF" w:themeColor="background1"/>
                  <w:sz w:val="20"/>
                  <w:szCs w:val="20"/>
                  <w:lang w:eastAsia="en-IN"/>
                </w:rPr>
                <w:t>28.2</w:t>
              </w:r>
            </w:ins>
            <w:del w:id="976" w:author="Hardik Malhotra" w:date="2023-02-24T15:09:00Z">
              <w:r w:rsidR="00FB6859" w:rsidRPr="00B0170C" w:rsidDel="00037A5F">
                <w:rPr>
                  <w:rFonts w:ascii="Arial" w:eastAsia="Times New Roman" w:hAnsi="Arial" w:cs="Arial"/>
                  <w:b/>
                  <w:bCs/>
                  <w:color w:val="FFFFFF" w:themeColor="background1"/>
                  <w:sz w:val="20"/>
                  <w:szCs w:val="20"/>
                  <w:lang w:eastAsia="en-IN"/>
                </w:rPr>
                <w:delText>46.7</w:delText>
              </w:r>
            </w:del>
          </w:p>
        </w:tc>
      </w:tr>
    </w:tbl>
    <w:p w14:paraId="7E2CF6D0" w14:textId="77777777" w:rsidR="00B0170C" w:rsidRDefault="00B0170C" w:rsidP="00704842">
      <w:pPr>
        <w:rPr>
          <w:rFonts w:ascii="Arial" w:hAnsi="Arial" w:cs="Arial"/>
          <w:b/>
          <w:bCs/>
          <w:sz w:val="20"/>
          <w:szCs w:val="20"/>
          <w:lang w:val="en-US"/>
        </w:rPr>
      </w:pPr>
    </w:p>
    <w:p w14:paraId="1E0583A0" w14:textId="77777777" w:rsidR="00B0170C" w:rsidRDefault="00B0170C" w:rsidP="00FB685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36" w:type="dxa"/>
        <w:tblLook w:val="04A0" w:firstRow="1" w:lastRow="0" w:firstColumn="1" w:lastColumn="0" w:noHBand="0" w:noVBand="1"/>
      </w:tblPr>
      <w:tblGrid>
        <w:gridCol w:w="846"/>
        <w:gridCol w:w="3457"/>
        <w:gridCol w:w="1944"/>
        <w:gridCol w:w="1468"/>
        <w:gridCol w:w="1321"/>
        <w:tblGridChange w:id="977">
          <w:tblGrid>
            <w:gridCol w:w="5"/>
            <w:gridCol w:w="841"/>
            <w:gridCol w:w="5"/>
            <w:gridCol w:w="3452"/>
            <w:gridCol w:w="5"/>
            <w:gridCol w:w="1939"/>
            <w:gridCol w:w="5"/>
            <w:gridCol w:w="1463"/>
            <w:gridCol w:w="5"/>
            <w:gridCol w:w="1316"/>
            <w:gridCol w:w="5"/>
          </w:tblGrid>
        </w:tblGridChange>
      </w:tblGrid>
      <w:tr w:rsidR="00FB6859" w:rsidRPr="00FB6859" w14:paraId="38E172A1" w14:textId="77777777" w:rsidTr="00FB6859">
        <w:trPr>
          <w:trHeight w:val="196"/>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5497408E"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S</w:t>
            </w:r>
            <w:r w:rsidRPr="009369C8">
              <w:rPr>
                <w:rFonts w:ascii="Arial" w:eastAsia="Times New Roman" w:hAnsi="Arial" w:cs="Arial"/>
                <w:b/>
                <w:bCs/>
                <w:color w:val="FFFFFF" w:themeColor="background1"/>
                <w:sz w:val="20"/>
                <w:szCs w:val="20"/>
                <w:lang w:eastAsia="en-IN"/>
              </w:rPr>
              <w:t>.</w:t>
            </w:r>
            <w:r w:rsidRPr="00FB6859">
              <w:rPr>
                <w:rFonts w:ascii="Arial" w:eastAsia="Times New Roman" w:hAnsi="Arial" w:cs="Arial"/>
                <w:b/>
                <w:bCs/>
                <w:color w:val="FFFFFF" w:themeColor="background1"/>
                <w:sz w:val="20"/>
                <w:szCs w:val="20"/>
                <w:lang w:eastAsia="en-IN"/>
              </w:rPr>
              <w:t xml:space="preserve"> No.</w:t>
            </w:r>
          </w:p>
        </w:tc>
        <w:tc>
          <w:tcPr>
            <w:tcW w:w="345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994609A"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Description</w:t>
            </w:r>
            <w:r w:rsidR="009369C8">
              <w:rPr>
                <w:rFonts w:ascii="Arial" w:eastAsia="Times New Roman" w:hAnsi="Arial" w:cs="Arial"/>
                <w:b/>
                <w:bCs/>
                <w:color w:val="FFFFFF" w:themeColor="background1"/>
                <w:sz w:val="20"/>
                <w:szCs w:val="20"/>
                <w:lang w:eastAsia="en-IN"/>
              </w:rPr>
              <w:t xml:space="preserve"> (OSBL Facilities)</w:t>
            </w:r>
          </w:p>
        </w:tc>
        <w:tc>
          <w:tcPr>
            <w:tcW w:w="1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C4AC5B1"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Capacity</w:t>
            </w:r>
          </w:p>
        </w:tc>
        <w:tc>
          <w:tcPr>
            <w:tcW w:w="146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B8EF7A9"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Units</w:t>
            </w:r>
          </w:p>
        </w:tc>
        <w:tc>
          <w:tcPr>
            <w:tcW w:w="1321"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6BFD87F"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9369C8">
              <w:rPr>
                <w:rFonts w:ascii="Arial" w:eastAsia="Times New Roman" w:hAnsi="Arial" w:cs="Arial"/>
                <w:b/>
                <w:bCs/>
                <w:color w:val="FFFFFF" w:themeColor="background1"/>
                <w:sz w:val="20"/>
                <w:szCs w:val="20"/>
                <w:lang w:eastAsia="en-IN"/>
              </w:rPr>
              <w:t>INR Cr.</w:t>
            </w:r>
          </w:p>
        </w:tc>
      </w:tr>
      <w:tr w:rsidR="00092BB6" w:rsidRPr="00FB6859" w14:paraId="777CE48C" w14:textId="77777777" w:rsidTr="005D2098">
        <w:tblPrEx>
          <w:tblW w:w="9036" w:type="dxa"/>
          <w:tblPrExChange w:id="978" w:author="Hardik Malhotra" w:date="2023-02-24T15:52:00Z">
            <w:tblPrEx>
              <w:tblW w:w="9036" w:type="dxa"/>
            </w:tblPrEx>
          </w:tblPrExChange>
        </w:tblPrEx>
        <w:trPr>
          <w:trHeight w:val="196"/>
          <w:trPrChange w:id="979"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80"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3BF752F2" w14:textId="02B63ED8" w:rsidR="00092BB6" w:rsidRPr="00FB6859" w:rsidRDefault="00092BB6" w:rsidP="00092BB6">
            <w:pPr>
              <w:spacing w:line="240" w:lineRule="auto"/>
              <w:jc w:val="center"/>
              <w:rPr>
                <w:rFonts w:ascii="Arial" w:eastAsia="Times New Roman" w:hAnsi="Arial" w:cs="Arial"/>
                <w:sz w:val="20"/>
                <w:szCs w:val="20"/>
                <w:lang w:eastAsia="en-IN"/>
              </w:rPr>
            </w:pPr>
            <w:ins w:id="981" w:author="Hardik Malhotra" w:date="2023-02-24T15:52:00Z">
              <w:r>
                <w:rPr>
                  <w:rFonts w:ascii="Arial" w:hAnsi="Arial" w:cs="Arial"/>
                  <w:color w:val="000000"/>
                  <w:sz w:val="20"/>
                  <w:szCs w:val="20"/>
                </w:rPr>
                <w:t>1</w:t>
              </w:r>
            </w:ins>
            <w:del w:id="982" w:author="Hardik Malhotra" w:date="2023-02-24T15:52:00Z">
              <w:r w:rsidRPr="00FB6859" w:rsidDel="005D2098">
                <w:rPr>
                  <w:rFonts w:ascii="Arial" w:eastAsia="Times New Roman" w:hAnsi="Arial" w:cs="Arial"/>
                  <w:sz w:val="20"/>
                  <w:szCs w:val="20"/>
                  <w:lang w:eastAsia="en-IN"/>
                </w:rPr>
                <w:delText>1</w:delText>
              </w:r>
            </w:del>
          </w:p>
        </w:tc>
        <w:tc>
          <w:tcPr>
            <w:tcW w:w="3457" w:type="dxa"/>
            <w:tcBorders>
              <w:top w:val="nil"/>
              <w:left w:val="nil"/>
              <w:bottom w:val="single" w:sz="4" w:space="0" w:color="auto"/>
              <w:right w:val="single" w:sz="4" w:space="0" w:color="auto"/>
            </w:tcBorders>
            <w:shd w:val="clear" w:color="auto" w:fill="auto"/>
            <w:noWrap/>
            <w:vAlign w:val="bottom"/>
            <w:hideMark/>
            <w:tcPrChange w:id="983"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1A35DA32" w14:textId="1C123826" w:rsidR="00092BB6" w:rsidRPr="00FB6859" w:rsidRDefault="00092BB6" w:rsidP="00092BB6">
            <w:pPr>
              <w:spacing w:line="240" w:lineRule="auto"/>
              <w:jc w:val="center"/>
              <w:rPr>
                <w:rFonts w:ascii="Arial" w:eastAsia="Times New Roman" w:hAnsi="Arial" w:cs="Arial"/>
                <w:sz w:val="20"/>
                <w:szCs w:val="20"/>
                <w:lang w:eastAsia="en-IN"/>
              </w:rPr>
            </w:pPr>
            <w:ins w:id="984" w:author="Hardik Malhotra" w:date="2023-02-24T15:52:00Z">
              <w:r>
                <w:rPr>
                  <w:rFonts w:ascii="Arial" w:hAnsi="Arial" w:cs="Arial"/>
                  <w:sz w:val="20"/>
                  <w:szCs w:val="20"/>
                </w:rPr>
                <w:t>Cooling Tower</w:t>
              </w:r>
            </w:ins>
            <w:del w:id="985" w:author="Hardik Malhotra" w:date="2023-02-24T15:52:00Z">
              <w:r w:rsidRPr="00FB6859" w:rsidDel="005D2098">
                <w:rPr>
                  <w:rFonts w:ascii="Arial" w:eastAsia="Times New Roman" w:hAnsi="Arial" w:cs="Arial"/>
                  <w:sz w:val="20"/>
                  <w:szCs w:val="20"/>
                  <w:lang w:eastAsia="en-IN"/>
                </w:rPr>
                <w:delText>Cooling Tower</w:delText>
              </w:r>
            </w:del>
          </w:p>
        </w:tc>
        <w:tc>
          <w:tcPr>
            <w:tcW w:w="1944" w:type="dxa"/>
            <w:tcBorders>
              <w:top w:val="nil"/>
              <w:left w:val="nil"/>
              <w:bottom w:val="single" w:sz="4" w:space="0" w:color="auto"/>
              <w:right w:val="single" w:sz="4" w:space="0" w:color="auto"/>
            </w:tcBorders>
            <w:shd w:val="clear" w:color="auto" w:fill="auto"/>
            <w:noWrap/>
            <w:vAlign w:val="bottom"/>
            <w:hideMark/>
            <w:tcPrChange w:id="986"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1F006032" w14:textId="730DF1F2" w:rsidR="00092BB6" w:rsidRPr="00FB6859" w:rsidRDefault="00092BB6" w:rsidP="00092BB6">
            <w:pPr>
              <w:spacing w:line="240" w:lineRule="auto"/>
              <w:jc w:val="center"/>
              <w:rPr>
                <w:rFonts w:ascii="Arial" w:eastAsia="Times New Roman" w:hAnsi="Arial" w:cs="Arial"/>
                <w:sz w:val="20"/>
                <w:szCs w:val="20"/>
                <w:lang w:eastAsia="en-IN"/>
              </w:rPr>
            </w:pPr>
            <w:ins w:id="987" w:author="Hardik Malhotra" w:date="2023-02-24T15:52:00Z">
              <w:r>
                <w:rPr>
                  <w:rFonts w:ascii="Arial" w:hAnsi="Arial" w:cs="Arial"/>
                  <w:sz w:val="20"/>
                  <w:szCs w:val="20"/>
                </w:rPr>
                <w:t>4,000</w:t>
              </w:r>
            </w:ins>
            <w:del w:id="988" w:author="Hardik Malhotra" w:date="2023-02-24T15:52:00Z">
              <w:r w:rsidRPr="00FB6859" w:rsidDel="005D2098">
                <w:rPr>
                  <w:rFonts w:ascii="Arial" w:eastAsia="Times New Roman" w:hAnsi="Arial" w:cs="Arial"/>
                  <w:sz w:val="20"/>
                  <w:szCs w:val="20"/>
                  <w:lang w:eastAsia="en-IN"/>
                </w:rPr>
                <w:delText>4,000</w:delText>
              </w:r>
            </w:del>
          </w:p>
        </w:tc>
        <w:tc>
          <w:tcPr>
            <w:tcW w:w="1468" w:type="dxa"/>
            <w:tcBorders>
              <w:top w:val="nil"/>
              <w:left w:val="nil"/>
              <w:bottom w:val="single" w:sz="4" w:space="0" w:color="auto"/>
              <w:right w:val="single" w:sz="4" w:space="0" w:color="auto"/>
            </w:tcBorders>
            <w:shd w:val="clear" w:color="auto" w:fill="auto"/>
            <w:noWrap/>
            <w:vAlign w:val="bottom"/>
            <w:hideMark/>
            <w:tcPrChange w:id="98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6C772232" w14:textId="37EF029D" w:rsidR="00092BB6" w:rsidRPr="00FB6859" w:rsidRDefault="00092BB6" w:rsidP="00092BB6">
            <w:pPr>
              <w:spacing w:line="240" w:lineRule="auto"/>
              <w:jc w:val="center"/>
              <w:rPr>
                <w:rFonts w:ascii="Arial" w:eastAsia="Times New Roman" w:hAnsi="Arial" w:cs="Arial"/>
                <w:sz w:val="20"/>
                <w:szCs w:val="20"/>
                <w:lang w:eastAsia="en-IN"/>
              </w:rPr>
            </w:pPr>
            <w:ins w:id="990" w:author="Hardik Malhotra" w:date="2023-02-24T15:52:00Z">
              <w:r>
                <w:rPr>
                  <w:rFonts w:ascii="Arial" w:hAnsi="Arial" w:cs="Arial"/>
                  <w:sz w:val="20"/>
                  <w:szCs w:val="20"/>
                </w:rPr>
                <w:t>M3/hr</w:t>
              </w:r>
            </w:ins>
            <w:del w:id="991" w:author="Hardik Malhotra" w:date="2023-02-24T15:52:00Z">
              <w:r w:rsidRPr="00FB6859" w:rsidDel="005D2098">
                <w:rPr>
                  <w:rFonts w:ascii="Arial" w:eastAsia="Times New Roman" w:hAnsi="Arial" w:cs="Arial"/>
                  <w:sz w:val="20"/>
                  <w:szCs w:val="20"/>
                  <w:lang w:eastAsia="en-IN"/>
                </w:rPr>
                <w:delText>M3/hr</w:delText>
              </w:r>
            </w:del>
          </w:p>
        </w:tc>
        <w:tc>
          <w:tcPr>
            <w:tcW w:w="1321" w:type="dxa"/>
            <w:tcBorders>
              <w:top w:val="nil"/>
              <w:left w:val="nil"/>
              <w:bottom w:val="single" w:sz="4" w:space="0" w:color="auto"/>
              <w:right w:val="single" w:sz="4" w:space="0" w:color="auto"/>
            </w:tcBorders>
            <w:shd w:val="clear" w:color="auto" w:fill="auto"/>
            <w:noWrap/>
            <w:vAlign w:val="bottom"/>
            <w:hideMark/>
            <w:tcPrChange w:id="99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3167D5AC" w14:textId="3AC2154E" w:rsidR="00092BB6" w:rsidRPr="00FB6859" w:rsidRDefault="00092BB6" w:rsidP="00092BB6">
            <w:pPr>
              <w:spacing w:line="240" w:lineRule="auto"/>
              <w:jc w:val="center"/>
              <w:rPr>
                <w:rFonts w:ascii="Arial" w:eastAsia="Times New Roman" w:hAnsi="Arial" w:cs="Arial"/>
                <w:sz w:val="20"/>
                <w:szCs w:val="20"/>
                <w:lang w:eastAsia="en-IN"/>
              </w:rPr>
            </w:pPr>
            <w:ins w:id="993" w:author="Hardik Malhotra" w:date="2023-02-24T15:52:00Z">
              <w:r>
                <w:rPr>
                  <w:rFonts w:ascii="Arial" w:hAnsi="Arial" w:cs="Arial"/>
                  <w:sz w:val="20"/>
                  <w:szCs w:val="20"/>
                </w:rPr>
                <w:t>7.5</w:t>
              </w:r>
            </w:ins>
            <w:del w:id="994" w:author="Hardik Malhotra" w:date="2023-02-24T15:52:00Z">
              <w:r w:rsidRPr="00FB6859" w:rsidDel="005D2098">
                <w:rPr>
                  <w:rFonts w:ascii="Arial" w:eastAsia="Times New Roman" w:hAnsi="Arial" w:cs="Arial"/>
                  <w:sz w:val="20"/>
                  <w:szCs w:val="20"/>
                  <w:lang w:eastAsia="en-IN"/>
                </w:rPr>
                <w:delText>7.5</w:delText>
              </w:r>
            </w:del>
          </w:p>
        </w:tc>
      </w:tr>
      <w:tr w:rsidR="00092BB6" w:rsidRPr="00FB6859" w14:paraId="2A5C0CC8" w14:textId="77777777" w:rsidTr="005D2098">
        <w:tblPrEx>
          <w:tblW w:w="9036" w:type="dxa"/>
          <w:tblPrExChange w:id="995" w:author="Hardik Malhotra" w:date="2023-02-24T15:52:00Z">
            <w:tblPrEx>
              <w:tblW w:w="9036" w:type="dxa"/>
            </w:tblPrEx>
          </w:tblPrExChange>
        </w:tblPrEx>
        <w:trPr>
          <w:trHeight w:val="196"/>
          <w:trPrChange w:id="996"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997"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0D58D07D" w14:textId="2F882192" w:rsidR="00092BB6" w:rsidRPr="00FB6859" w:rsidRDefault="00092BB6" w:rsidP="00092BB6">
            <w:pPr>
              <w:spacing w:line="240" w:lineRule="auto"/>
              <w:jc w:val="center"/>
              <w:rPr>
                <w:rFonts w:ascii="Arial" w:eastAsia="Times New Roman" w:hAnsi="Arial" w:cs="Arial"/>
                <w:sz w:val="20"/>
                <w:szCs w:val="20"/>
                <w:lang w:eastAsia="en-IN"/>
              </w:rPr>
            </w:pPr>
            <w:ins w:id="998" w:author="Hardik Malhotra" w:date="2023-02-24T15:52:00Z">
              <w:r>
                <w:rPr>
                  <w:rFonts w:ascii="Arial" w:hAnsi="Arial" w:cs="Arial"/>
                  <w:color w:val="000000"/>
                  <w:sz w:val="20"/>
                  <w:szCs w:val="20"/>
                </w:rPr>
                <w:t>2</w:t>
              </w:r>
            </w:ins>
            <w:del w:id="999" w:author="Hardik Malhotra" w:date="2023-02-24T15:52:00Z">
              <w:r w:rsidRPr="00FB6859" w:rsidDel="005D2098">
                <w:rPr>
                  <w:rFonts w:ascii="Arial" w:eastAsia="Times New Roman" w:hAnsi="Arial" w:cs="Arial"/>
                  <w:sz w:val="20"/>
                  <w:szCs w:val="20"/>
                  <w:lang w:eastAsia="en-IN"/>
                </w:rPr>
                <w:delText>2</w:delText>
              </w:r>
            </w:del>
          </w:p>
        </w:tc>
        <w:tc>
          <w:tcPr>
            <w:tcW w:w="3457" w:type="dxa"/>
            <w:tcBorders>
              <w:top w:val="nil"/>
              <w:left w:val="nil"/>
              <w:bottom w:val="single" w:sz="4" w:space="0" w:color="auto"/>
              <w:right w:val="single" w:sz="4" w:space="0" w:color="auto"/>
            </w:tcBorders>
            <w:shd w:val="clear" w:color="auto" w:fill="auto"/>
            <w:noWrap/>
            <w:vAlign w:val="bottom"/>
            <w:hideMark/>
            <w:tcPrChange w:id="1000"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343082E" w14:textId="0E98D092" w:rsidR="00092BB6" w:rsidRPr="00FB6859" w:rsidRDefault="00092BB6" w:rsidP="00092BB6">
            <w:pPr>
              <w:spacing w:line="240" w:lineRule="auto"/>
              <w:jc w:val="center"/>
              <w:rPr>
                <w:rFonts w:ascii="Arial" w:eastAsia="Times New Roman" w:hAnsi="Arial" w:cs="Arial"/>
                <w:sz w:val="20"/>
                <w:szCs w:val="20"/>
                <w:lang w:eastAsia="en-IN"/>
              </w:rPr>
            </w:pPr>
            <w:ins w:id="1001" w:author="Hardik Malhotra" w:date="2023-02-24T15:52:00Z">
              <w:r>
                <w:rPr>
                  <w:rFonts w:ascii="Arial" w:hAnsi="Arial" w:cs="Arial"/>
                  <w:sz w:val="20"/>
                  <w:szCs w:val="20"/>
                </w:rPr>
                <w:t>STG for power generation</w:t>
              </w:r>
            </w:ins>
            <w:del w:id="1002" w:author="Hardik Malhotra" w:date="2023-02-24T15:52:00Z">
              <w:r w:rsidRPr="00FB6859" w:rsidDel="005D2098">
                <w:rPr>
                  <w:rFonts w:ascii="Arial" w:eastAsia="Times New Roman" w:hAnsi="Arial" w:cs="Arial"/>
                  <w:sz w:val="20"/>
                  <w:szCs w:val="20"/>
                  <w:lang w:eastAsia="en-IN"/>
                </w:rPr>
                <w:delText>DM Water plant</w:delText>
              </w:r>
            </w:del>
          </w:p>
        </w:tc>
        <w:tc>
          <w:tcPr>
            <w:tcW w:w="1944" w:type="dxa"/>
            <w:tcBorders>
              <w:top w:val="nil"/>
              <w:left w:val="nil"/>
              <w:bottom w:val="single" w:sz="4" w:space="0" w:color="auto"/>
              <w:right w:val="single" w:sz="4" w:space="0" w:color="auto"/>
            </w:tcBorders>
            <w:shd w:val="clear" w:color="auto" w:fill="auto"/>
            <w:noWrap/>
            <w:vAlign w:val="bottom"/>
            <w:hideMark/>
            <w:tcPrChange w:id="1003"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5D9D8C19" w14:textId="10B227F0" w:rsidR="00092BB6" w:rsidRPr="00FB6859" w:rsidRDefault="00092BB6" w:rsidP="00092BB6">
            <w:pPr>
              <w:spacing w:line="240" w:lineRule="auto"/>
              <w:jc w:val="center"/>
              <w:rPr>
                <w:rFonts w:ascii="Arial" w:eastAsia="Times New Roman" w:hAnsi="Arial" w:cs="Arial"/>
                <w:sz w:val="20"/>
                <w:szCs w:val="20"/>
                <w:lang w:eastAsia="en-IN"/>
              </w:rPr>
            </w:pPr>
            <w:ins w:id="1004" w:author="Hardik Malhotra" w:date="2023-02-24T15:52:00Z">
              <w:r>
                <w:rPr>
                  <w:rFonts w:ascii="Arial" w:hAnsi="Arial" w:cs="Arial"/>
                  <w:sz w:val="20"/>
                  <w:szCs w:val="20"/>
                </w:rPr>
                <w:t>2</w:t>
              </w:r>
            </w:ins>
            <w:del w:id="1005" w:author="Hardik Malhotra" w:date="2023-02-24T15:52:00Z">
              <w:r w:rsidRPr="00FB6859" w:rsidDel="005D2098">
                <w:rPr>
                  <w:rFonts w:ascii="Arial" w:eastAsia="Times New Roman" w:hAnsi="Arial" w:cs="Arial"/>
                  <w:sz w:val="20"/>
                  <w:szCs w:val="20"/>
                  <w:lang w:eastAsia="en-IN"/>
                </w:rPr>
                <w:delText>40</w:delText>
              </w:r>
            </w:del>
          </w:p>
        </w:tc>
        <w:tc>
          <w:tcPr>
            <w:tcW w:w="1468" w:type="dxa"/>
            <w:tcBorders>
              <w:top w:val="nil"/>
              <w:left w:val="nil"/>
              <w:bottom w:val="single" w:sz="4" w:space="0" w:color="auto"/>
              <w:right w:val="single" w:sz="4" w:space="0" w:color="auto"/>
            </w:tcBorders>
            <w:shd w:val="clear" w:color="auto" w:fill="auto"/>
            <w:noWrap/>
            <w:vAlign w:val="bottom"/>
            <w:hideMark/>
            <w:tcPrChange w:id="1006"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00148E8D" w14:textId="723CDB19" w:rsidR="00092BB6" w:rsidRPr="00FB6859" w:rsidRDefault="00092BB6" w:rsidP="00092BB6">
            <w:pPr>
              <w:spacing w:line="240" w:lineRule="auto"/>
              <w:jc w:val="center"/>
              <w:rPr>
                <w:rFonts w:ascii="Arial" w:eastAsia="Times New Roman" w:hAnsi="Arial" w:cs="Arial"/>
                <w:sz w:val="20"/>
                <w:szCs w:val="20"/>
                <w:lang w:eastAsia="en-IN"/>
              </w:rPr>
            </w:pPr>
            <w:ins w:id="1007" w:author="Hardik Malhotra" w:date="2023-02-24T15:52:00Z">
              <w:r>
                <w:rPr>
                  <w:rFonts w:ascii="Arial" w:hAnsi="Arial" w:cs="Arial"/>
                  <w:sz w:val="20"/>
                  <w:szCs w:val="20"/>
                </w:rPr>
                <w:t>MW</w:t>
              </w:r>
            </w:ins>
            <w:del w:id="1008" w:author="Hardik Malhotra" w:date="2023-02-24T15:52:00Z">
              <w:r w:rsidRPr="00FB6859" w:rsidDel="005D2098">
                <w:rPr>
                  <w:rFonts w:ascii="Arial" w:eastAsia="Times New Roman" w:hAnsi="Arial" w:cs="Arial"/>
                  <w:sz w:val="20"/>
                  <w:szCs w:val="20"/>
                  <w:lang w:eastAsia="en-IN"/>
                </w:rPr>
                <w:delText>m3/hr</w:delText>
              </w:r>
            </w:del>
          </w:p>
        </w:tc>
        <w:tc>
          <w:tcPr>
            <w:tcW w:w="1321" w:type="dxa"/>
            <w:tcBorders>
              <w:top w:val="nil"/>
              <w:left w:val="nil"/>
              <w:bottom w:val="single" w:sz="4" w:space="0" w:color="auto"/>
              <w:right w:val="single" w:sz="4" w:space="0" w:color="auto"/>
            </w:tcBorders>
            <w:shd w:val="clear" w:color="auto" w:fill="auto"/>
            <w:noWrap/>
            <w:vAlign w:val="bottom"/>
            <w:hideMark/>
            <w:tcPrChange w:id="1009"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2FAD672E" w14:textId="6EA8332A" w:rsidR="00092BB6" w:rsidRPr="00FB6859" w:rsidRDefault="00092BB6" w:rsidP="00092BB6">
            <w:pPr>
              <w:spacing w:line="240" w:lineRule="auto"/>
              <w:jc w:val="center"/>
              <w:rPr>
                <w:rFonts w:ascii="Arial" w:eastAsia="Times New Roman" w:hAnsi="Arial" w:cs="Arial"/>
                <w:sz w:val="20"/>
                <w:szCs w:val="20"/>
                <w:lang w:eastAsia="en-IN"/>
              </w:rPr>
            </w:pPr>
            <w:ins w:id="1010" w:author="Hardik Malhotra" w:date="2023-02-24T15:52:00Z">
              <w:r>
                <w:rPr>
                  <w:rFonts w:ascii="Arial" w:hAnsi="Arial" w:cs="Arial"/>
                  <w:sz w:val="20"/>
                  <w:szCs w:val="20"/>
                </w:rPr>
                <w:t>7.5</w:t>
              </w:r>
            </w:ins>
            <w:del w:id="1011" w:author="Hardik Malhotra" w:date="2023-02-24T15:52:00Z">
              <w:r w:rsidRPr="00FB6859" w:rsidDel="005D2098">
                <w:rPr>
                  <w:rFonts w:ascii="Arial" w:eastAsia="Times New Roman" w:hAnsi="Arial" w:cs="Arial"/>
                  <w:sz w:val="20"/>
                  <w:szCs w:val="20"/>
                  <w:lang w:eastAsia="en-IN"/>
                </w:rPr>
                <w:delText>0.8</w:delText>
              </w:r>
            </w:del>
          </w:p>
        </w:tc>
      </w:tr>
      <w:tr w:rsidR="00092BB6" w:rsidRPr="00FB6859" w14:paraId="58F9B054" w14:textId="77777777" w:rsidTr="005D2098">
        <w:tblPrEx>
          <w:tblW w:w="9036" w:type="dxa"/>
          <w:tblPrExChange w:id="1012" w:author="Hardik Malhotra" w:date="2023-02-24T15:52:00Z">
            <w:tblPrEx>
              <w:tblW w:w="9036" w:type="dxa"/>
            </w:tblPrEx>
          </w:tblPrExChange>
        </w:tblPrEx>
        <w:trPr>
          <w:trHeight w:val="196"/>
          <w:trPrChange w:id="1013"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14"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8631732" w14:textId="682E0AE4" w:rsidR="00092BB6" w:rsidRPr="00FB6859" w:rsidRDefault="00092BB6" w:rsidP="00092BB6">
            <w:pPr>
              <w:spacing w:line="240" w:lineRule="auto"/>
              <w:jc w:val="center"/>
              <w:rPr>
                <w:rFonts w:ascii="Arial" w:eastAsia="Times New Roman" w:hAnsi="Arial" w:cs="Arial"/>
                <w:sz w:val="20"/>
                <w:szCs w:val="20"/>
                <w:lang w:eastAsia="en-IN"/>
              </w:rPr>
            </w:pPr>
            <w:ins w:id="1015" w:author="Hardik Malhotra" w:date="2023-02-24T15:52:00Z">
              <w:r>
                <w:rPr>
                  <w:rFonts w:ascii="Arial" w:hAnsi="Arial" w:cs="Arial"/>
                  <w:color w:val="000000"/>
                  <w:sz w:val="20"/>
                  <w:szCs w:val="20"/>
                </w:rPr>
                <w:t>3</w:t>
              </w:r>
            </w:ins>
            <w:del w:id="1016" w:author="Hardik Malhotra" w:date="2023-02-24T15:52:00Z">
              <w:r w:rsidRPr="00FB6859" w:rsidDel="005D2098">
                <w:rPr>
                  <w:rFonts w:ascii="Arial" w:eastAsia="Times New Roman" w:hAnsi="Arial" w:cs="Arial"/>
                  <w:sz w:val="20"/>
                  <w:szCs w:val="20"/>
                  <w:lang w:eastAsia="en-IN"/>
                </w:rPr>
                <w:delText>3</w:delText>
              </w:r>
            </w:del>
          </w:p>
        </w:tc>
        <w:tc>
          <w:tcPr>
            <w:tcW w:w="3457" w:type="dxa"/>
            <w:tcBorders>
              <w:top w:val="nil"/>
              <w:left w:val="nil"/>
              <w:bottom w:val="single" w:sz="4" w:space="0" w:color="auto"/>
              <w:right w:val="single" w:sz="4" w:space="0" w:color="auto"/>
            </w:tcBorders>
            <w:shd w:val="clear" w:color="auto" w:fill="auto"/>
            <w:noWrap/>
            <w:vAlign w:val="bottom"/>
            <w:hideMark/>
            <w:tcPrChange w:id="1017"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7C7D9807" w14:textId="35ED5933" w:rsidR="00092BB6" w:rsidRPr="00FB6859" w:rsidRDefault="00092BB6" w:rsidP="00092BB6">
            <w:pPr>
              <w:spacing w:line="240" w:lineRule="auto"/>
              <w:jc w:val="center"/>
              <w:rPr>
                <w:rFonts w:ascii="Arial" w:eastAsia="Times New Roman" w:hAnsi="Arial" w:cs="Arial"/>
                <w:sz w:val="20"/>
                <w:szCs w:val="20"/>
                <w:lang w:eastAsia="en-IN"/>
              </w:rPr>
            </w:pPr>
            <w:ins w:id="1018" w:author="Hardik Malhotra" w:date="2023-02-24T15:52:00Z">
              <w:r>
                <w:rPr>
                  <w:rFonts w:ascii="Arial" w:hAnsi="Arial" w:cs="Arial"/>
                  <w:sz w:val="20"/>
                  <w:szCs w:val="20"/>
                </w:rPr>
                <w:t>Storage tanks-WNA</w:t>
              </w:r>
            </w:ins>
            <w:del w:id="1019" w:author="Hardik Malhotra" w:date="2023-02-24T15:52:00Z">
              <w:r w:rsidRPr="00FB6859" w:rsidDel="005D2098">
                <w:rPr>
                  <w:rFonts w:ascii="Arial" w:eastAsia="Times New Roman" w:hAnsi="Arial" w:cs="Arial"/>
                  <w:sz w:val="20"/>
                  <w:szCs w:val="20"/>
                  <w:lang w:eastAsia="en-IN"/>
                </w:rPr>
                <w:delText>Start Up Boiler</w:delText>
              </w:r>
            </w:del>
          </w:p>
        </w:tc>
        <w:tc>
          <w:tcPr>
            <w:tcW w:w="1944" w:type="dxa"/>
            <w:tcBorders>
              <w:top w:val="nil"/>
              <w:left w:val="nil"/>
              <w:bottom w:val="single" w:sz="4" w:space="0" w:color="auto"/>
              <w:right w:val="single" w:sz="4" w:space="0" w:color="auto"/>
            </w:tcBorders>
            <w:shd w:val="clear" w:color="auto" w:fill="auto"/>
            <w:noWrap/>
            <w:vAlign w:val="bottom"/>
            <w:hideMark/>
            <w:tcPrChange w:id="1020"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793E2D97" w14:textId="727F0F47" w:rsidR="00092BB6" w:rsidRPr="00FB6859" w:rsidRDefault="00092BB6" w:rsidP="00092BB6">
            <w:pPr>
              <w:spacing w:line="240" w:lineRule="auto"/>
              <w:jc w:val="center"/>
              <w:rPr>
                <w:rFonts w:ascii="Arial" w:eastAsia="Times New Roman" w:hAnsi="Arial" w:cs="Arial"/>
                <w:sz w:val="20"/>
                <w:szCs w:val="20"/>
                <w:lang w:eastAsia="en-IN"/>
              </w:rPr>
            </w:pPr>
            <w:ins w:id="1021" w:author="Hardik Malhotra" w:date="2023-02-24T15:52:00Z">
              <w:r>
                <w:rPr>
                  <w:rFonts w:ascii="Arial" w:hAnsi="Arial" w:cs="Arial"/>
                  <w:sz w:val="20"/>
                  <w:szCs w:val="20"/>
                </w:rPr>
                <w:t>5,000</w:t>
              </w:r>
            </w:ins>
            <w:del w:id="1022" w:author="Hardik Malhotra" w:date="2023-02-24T15:52:00Z">
              <w:r w:rsidRPr="00FB6859" w:rsidDel="005D2098">
                <w:rPr>
                  <w:rFonts w:ascii="Arial" w:eastAsia="Times New Roman" w:hAnsi="Arial" w:cs="Arial"/>
                  <w:sz w:val="20"/>
                  <w:szCs w:val="20"/>
                  <w:lang w:eastAsia="en-IN"/>
                </w:rPr>
                <w:delText>30 TPH, 41 kg/cm2g</w:delText>
              </w:r>
            </w:del>
          </w:p>
        </w:tc>
        <w:tc>
          <w:tcPr>
            <w:tcW w:w="1468" w:type="dxa"/>
            <w:tcBorders>
              <w:top w:val="nil"/>
              <w:left w:val="nil"/>
              <w:bottom w:val="single" w:sz="4" w:space="0" w:color="auto"/>
              <w:right w:val="single" w:sz="4" w:space="0" w:color="auto"/>
            </w:tcBorders>
            <w:shd w:val="clear" w:color="auto" w:fill="auto"/>
            <w:noWrap/>
            <w:vAlign w:val="bottom"/>
            <w:hideMark/>
            <w:tcPrChange w:id="1023"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6167ED2B" w14:textId="598C097C" w:rsidR="00092BB6" w:rsidRPr="00FB6859" w:rsidRDefault="00092BB6" w:rsidP="00092BB6">
            <w:pPr>
              <w:spacing w:line="240" w:lineRule="auto"/>
              <w:jc w:val="center"/>
              <w:rPr>
                <w:rFonts w:ascii="Arial" w:eastAsia="Times New Roman" w:hAnsi="Arial" w:cs="Arial"/>
                <w:sz w:val="20"/>
                <w:szCs w:val="20"/>
                <w:lang w:eastAsia="en-IN"/>
              </w:rPr>
            </w:pPr>
            <w:ins w:id="1024" w:author="Hardik Malhotra" w:date="2023-02-24T15:52:00Z">
              <w:r>
                <w:rPr>
                  <w:rFonts w:ascii="Arial" w:hAnsi="Arial" w:cs="Arial"/>
                  <w:sz w:val="20"/>
                  <w:szCs w:val="20"/>
                </w:rPr>
                <w:t>MT</w:t>
              </w:r>
            </w:ins>
            <w:del w:id="1025" w:author="Hardik Malhotra" w:date="2023-02-24T15:52:00Z">
              <w:r w:rsidRPr="00FB6859" w:rsidDel="005D2098">
                <w:rPr>
                  <w:rFonts w:ascii="Arial" w:eastAsia="Times New Roman" w:hAnsi="Arial" w:cs="Arial"/>
                  <w:sz w:val="20"/>
                  <w:szCs w:val="20"/>
                  <w:lang w:eastAsia="en-IN"/>
                </w:rPr>
                <w:delText>TPH</w:delText>
              </w:r>
            </w:del>
          </w:p>
        </w:tc>
        <w:tc>
          <w:tcPr>
            <w:tcW w:w="1321" w:type="dxa"/>
            <w:tcBorders>
              <w:top w:val="nil"/>
              <w:left w:val="nil"/>
              <w:bottom w:val="single" w:sz="4" w:space="0" w:color="auto"/>
              <w:right w:val="single" w:sz="4" w:space="0" w:color="auto"/>
            </w:tcBorders>
            <w:shd w:val="clear" w:color="auto" w:fill="auto"/>
            <w:noWrap/>
            <w:vAlign w:val="bottom"/>
            <w:hideMark/>
            <w:tcPrChange w:id="1026"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6B027970" w14:textId="0CD2CB9C" w:rsidR="00092BB6" w:rsidRPr="00FB6859" w:rsidRDefault="00092BB6" w:rsidP="00092BB6">
            <w:pPr>
              <w:spacing w:line="240" w:lineRule="auto"/>
              <w:jc w:val="center"/>
              <w:rPr>
                <w:rFonts w:ascii="Arial" w:eastAsia="Times New Roman" w:hAnsi="Arial" w:cs="Arial"/>
                <w:sz w:val="20"/>
                <w:szCs w:val="20"/>
                <w:lang w:eastAsia="en-IN"/>
              </w:rPr>
            </w:pPr>
            <w:ins w:id="1027" w:author="Hardik Malhotra" w:date="2023-02-24T15:52:00Z">
              <w:r>
                <w:rPr>
                  <w:rFonts w:ascii="Arial" w:hAnsi="Arial" w:cs="Arial"/>
                  <w:sz w:val="20"/>
                  <w:szCs w:val="20"/>
                </w:rPr>
                <w:t>3.0</w:t>
              </w:r>
            </w:ins>
            <w:del w:id="1028" w:author="Hardik Malhotra" w:date="2023-02-24T15:52:00Z">
              <w:r w:rsidRPr="00FB6859" w:rsidDel="005D2098">
                <w:rPr>
                  <w:rFonts w:ascii="Arial" w:eastAsia="Times New Roman" w:hAnsi="Arial" w:cs="Arial"/>
                  <w:sz w:val="20"/>
                  <w:szCs w:val="20"/>
                  <w:lang w:eastAsia="en-IN"/>
                </w:rPr>
                <w:delText>14.5</w:delText>
              </w:r>
            </w:del>
          </w:p>
        </w:tc>
      </w:tr>
      <w:tr w:rsidR="00092BB6" w:rsidRPr="00FB6859" w14:paraId="2FAD1DC6" w14:textId="77777777" w:rsidTr="005D2098">
        <w:tblPrEx>
          <w:tblW w:w="9036" w:type="dxa"/>
          <w:tblPrExChange w:id="1029" w:author="Hardik Malhotra" w:date="2023-02-24T15:52:00Z">
            <w:tblPrEx>
              <w:tblW w:w="9036" w:type="dxa"/>
            </w:tblPrEx>
          </w:tblPrExChange>
        </w:tblPrEx>
        <w:trPr>
          <w:trHeight w:val="196"/>
          <w:trPrChange w:id="1030"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31"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DEE5D0E" w14:textId="77A5F490" w:rsidR="00092BB6" w:rsidRPr="00FB6859" w:rsidRDefault="00092BB6" w:rsidP="00092BB6">
            <w:pPr>
              <w:spacing w:line="240" w:lineRule="auto"/>
              <w:jc w:val="center"/>
              <w:rPr>
                <w:rFonts w:ascii="Arial" w:eastAsia="Times New Roman" w:hAnsi="Arial" w:cs="Arial"/>
                <w:sz w:val="20"/>
                <w:szCs w:val="20"/>
                <w:lang w:eastAsia="en-IN"/>
              </w:rPr>
            </w:pPr>
            <w:ins w:id="1032" w:author="Hardik Malhotra" w:date="2023-02-24T15:52:00Z">
              <w:r>
                <w:rPr>
                  <w:rFonts w:ascii="Arial" w:hAnsi="Arial" w:cs="Arial"/>
                  <w:color w:val="000000"/>
                  <w:sz w:val="20"/>
                  <w:szCs w:val="20"/>
                </w:rPr>
                <w:t>4</w:t>
              </w:r>
            </w:ins>
            <w:del w:id="1033" w:author="Hardik Malhotra" w:date="2023-02-24T15:52:00Z">
              <w:r w:rsidRPr="00FB6859" w:rsidDel="005D2098">
                <w:rPr>
                  <w:rFonts w:ascii="Arial" w:eastAsia="Times New Roman" w:hAnsi="Arial" w:cs="Arial"/>
                  <w:sz w:val="20"/>
                  <w:szCs w:val="20"/>
                  <w:lang w:eastAsia="en-IN"/>
                </w:rPr>
                <w:delText>4</w:delText>
              </w:r>
            </w:del>
          </w:p>
        </w:tc>
        <w:tc>
          <w:tcPr>
            <w:tcW w:w="3457" w:type="dxa"/>
            <w:tcBorders>
              <w:top w:val="nil"/>
              <w:left w:val="nil"/>
              <w:bottom w:val="single" w:sz="4" w:space="0" w:color="auto"/>
              <w:right w:val="single" w:sz="4" w:space="0" w:color="auto"/>
            </w:tcBorders>
            <w:shd w:val="clear" w:color="auto" w:fill="auto"/>
            <w:noWrap/>
            <w:vAlign w:val="bottom"/>
            <w:hideMark/>
            <w:tcPrChange w:id="1034"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3C74DA6C" w14:textId="17759B9B" w:rsidR="00092BB6" w:rsidRPr="00FB6859" w:rsidRDefault="00092BB6" w:rsidP="00092BB6">
            <w:pPr>
              <w:spacing w:line="240" w:lineRule="auto"/>
              <w:jc w:val="center"/>
              <w:rPr>
                <w:rFonts w:ascii="Arial" w:eastAsia="Times New Roman" w:hAnsi="Arial" w:cs="Arial"/>
                <w:sz w:val="20"/>
                <w:szCs w:val="20"/>
                <w:lang w:eastAsia="en-IN"/>
              </w:rPr>
            </w:pPr>
            <w:ins w:id="1035" w:author="Hardik Malhotra" w:date="2023-02-24T15:52:00Z">
              <w:r>
                <w:rPr>
                  <w:rFonts w:ascii="Arial" w:hAnsi="Arial" w:cs="Arial"/>
                  <w:sz w:val="20"/>
                  <w:szCs w:val="20"/>
                </w:rPr>
                <w:t>Storage tank-AN</w:t>
              </w:r>
            </w:ins>
            <w:del w:id="1036" w:author="Hardik Malhotra" w:date="2023-02-24T15:52:00Z">
              <w:r w:rsidRPr="00FB6859" w:rsidDel="005D2098">
                <w:rPr>
                  <w:rFonts w:ascii="Arial" w:eastAsia="Times New Roman" w:hAnsi="Arial" w:cs="Arial"/>
                  <w:sz w:val="20"/>
                  <w:szCs w:val="20"/>
                  <w:lang w:eastAsia="en-IN"/>
                </w:rPr>
                <w:delText>STG for power generation</w:delText>
              </w:r>
            </w:del>
          </w:p>
        </w:tc>
        <w:tc>
          <w:tcPr>
            <w:tcW w:w="1944" w:type="dxa"/>
            <w:tcBorders>
              <w:top w:val="nil"/>
              <w:left w:val="nil"/>
              <w:bottom w:val="single" w:sz="4" w:space="0" w:color="auto"/>
              <w:right w:val="single" w:sz="4" w:space="0" w:color="auto"/>
            </w:tcBorders>
            <w:shd w:val="clear" w:color="auto" w:fill="auto"/>
            <w:noWrap/>
            <w:vAlign w:val="bottom"/>
            <w:hideMark/>
            <w:tcPrChange w:id="1037"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69EC3048" w14:textId="30065E60" w:rsidR="00092BB6" w:rsidRPr="00FB6859" w:rsidRDefault="00092BB6" w:rsidP="00092BB6">
            <w:pPr>
              <w:spacing w:line="240" w:lineRule="auto"/>
              <w:jc w:val="center"/>
              <w:rPr>
                <w:rFonts w:ascii="Arial" w:eastAsia="Times New Roman" w:hAnsi="Arial" w:cs="Arial"/>
                <w:sz w:val="20"/>
                <w:szCs w:val="20"/>
                <w:lang w:eastAsia="en-IN"/>
              </w:rPr>
            </w:pPr>
            <w:ins w:id="1038" w:author="Hardik Malhotra" w:date="2023-02-24T15:52:00Z">
              <w:r>
                <w:rPr>
                  <w:rFonts w:ascii="Arial" w:hAnsi="Arial" w:cs="Arial"/>
                  <w:sz w:val="20"/>
                  <w:szCs w:val="20"/>
                </w:rPr>
                <w:t>2x115</w:t>
              </w:r>
            </w:ins>
            <w:del w:id="1039" w:author="Hardik Malhotra" w:date="2023-02-24T15:52:00Z">
              <w:r w:rsidRPr="00FB6859" w:rsidDel="005D2098">
                <w:rPr>
                  <w:rFonts w:ascii="Arial" w:eastAsia="Times New Roman" w:hAnsi="Arial" w:cs="Arial"/>
                  <w:sz w:val="20"/>
                  <w:szCs w:val="20"/>
                  <w:lang w:eastAsia="en-IN"/>
                </w:rPr>
                <w:delText>2</w:delText>
              </w:r>
            </w:del>
          </w:p>
        </w:tc>
        <w:tc>
          <w:tcPr>
            <w:tcW w:w="1468" w:type="dxa"/>
            <w:tcBorders>
              <w:top w:val="nil"/>
              <w:left w:val="nil"/>
              <w:bottom w:val="single" w:sz="4" w:space="0" w:color="auto"/>
              <w:right w:val="single" w:sz="4" w:space="0" w:color="auto"/>
            </w:tcBorders>
            <w:shd w:val="clear" w:color="auto" w:fill="auto"/>
            <w:noWrap/>
            <w:vAlign w:val="bottom"/>
            <w:hideMark/>
            <w:tcPrChange w:id="1040"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25052C33" w14:textId="05D160E5" w:rsidR="00092BB6" w:rsidRPr="00FB6859" w:rsidRDefault="00092BB6" w:rsidP="00092BB6">
            <w:pPr>
              <w:spacing w:line="240" w:lineRule="auto"/>
              <w:jc w:val="center"/>
              <w:rPr>
                <w:rFonts w:ascii="Arial" w:eastAsia="Times New Roman" w:hAnsi="Arial" w:cs="Arial"/>
                <w:sz w:val="20"/>
                <w:szCs w:val="20"/>
                <w:lang w:eastAsia="en-IN"/>
              </w:rPr>
            </w:pPr>
            <w:ins w:id="1041" w:author="Hardik Malhotra" w:date="2023-02-24T15:52:00Z">
              <w:r>
                <w:rPr>
                  <w:rFonts w:ascii="Arial" w:hAnsi="Arial" w:cs="Arial"/>
                  <w:sz w:val="20"/>
                  <w:szCs w:val="20"/>
                </w:rPr>
                <w:t>MT</w:t>
              </w:r>
            </w:ins>
            <w:del w:id="1042" w:author="Hardik Malhotra" w:date="2023-02-24T15:52:00Z">
              <w:r w:rsidRPr="00FB6859" w:rsidDel="005D2098">
                <w:rPr>
                  <w:rFonts w:ascii="Arial" w:eastAsia="Times New Roman" w:hAnsi="Arial" w:cs="Arial"/>
                  <w:sz w:val="20"/>
                  <w:szCs w:val="20"/>
                  <w:lang w:eastAsia="en-IN"/>
                </w:rPr>
                <w:delText>MW</w:delText>
              </w:r>
            </w:del>
          </w:p>
        </w:tc>
        <w:tc>
          <w:tcPr>
            <w:tcW w:w="1321" w:type="dxa"/>
            <w:tcBorders>
              <w:top w:val="nil"/>
              <w:left w:val="nil"/>
              <w:bottom w:val="single" w:sz="4" w:space="0" w:color="auto"/>
              <w:right w:val="single" w:sz="4" w:space="0" w:color="auto"/>
            </w:tcBorders>
            <w:shd w:val="clear" w:color="auto" w:fill="auto"/>
            <w:noWrap/>
            <w:vAlign w:val="bottom"/>
            <w:hideMark/>
            <w:tcPrChange w:id="1043"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527D6589" w14:textId="3A1A512D" w:rsidR="00092BB6" w:rsidRPr="00FB6859" w:rsidRDefault="00092BB6" w:rsidP="00092BB6">
            <w:pPr>
              <w:spacing w:line="240" w:lineRule="auto"/>
              <w:jc w:val="center"/>
              <w:rPr>
                <w:rFonts w:ascii="Arial" w:eastAsia="Times New Roman" w:hAnsi="Arial" w:cs="Arial"/>
                <w:sz w:val="20"/>
                <w:szCs w:val="20"/>
                <w:lang w:eastAsia="en-IN"/>
              </w:rPr>
            </w:pPr>
            <w:ins w:id="1044" w:author="Hardik Malhotra" w:date="2023-02-24T15:52:00Z">
              <w:r>
                <w:rPr>
                  <w:rFonts w:ascii="Arial" w:hAnsi="Arial" w:cs="Arial"/>
                  <w:sz w:val="20"/>
                  <w:szCs w:val="20"/>
                </w:rPr>
                <w:t>1.4</w:t>
              </w:r>
            </w:ins>
            <w:del w:id="1045" w:author="Hardik Malhotra" w:date="2023-02-24T15:52:00Z">
              <w:r w:rsidRPr="00FB6859" w:rsidDel="005D2098">
                <w:rPr>
                  <w:rFonts w:ascii="Arial" w:eastAsia="Times New Roman" w:hAnsi="Arial" w:cs="Arial"/>
                  <w:sz w:val="20"/>
                  <w:szCs w:val="20"/>
                  <w:lang w:eastAsia="en-IN"/>
                </w:rPr>
                <w:delText>7.5</w:delText>
              </w:r>
            </w:del>
          </w:p>
        </w:tc>
      </w:tr>
      <w:tr w:rsidR="00092BB6" w:rsidRPr="00FB6859" w14:paraId="10F8707F" w14:textId="77777777" w:rsidTr="005D2098">
        <w:tblPrEx>
          <w:tblW w:w="9036" w:type="dxa"/>
          <w:tblPrExChange w:id="1046" w:author="Hardik Malhotra" w:date="2023-02-24T15:52:00Z">
            <w:tblPrEx>
              <w:tblW w:w="9036" w:type="dxa"/>
            </w:tblPrEx>
          </w:tblPrExChange>
        </w:tblPrEx>
        <w:trPr>
          <w:trHeight w:val="196"/>
          <w:trPrChange w:id="1047"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48"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1F5C0914" w14:textId="5202B919" w:rsidR="00092BB6" w:rsidRPr="00FB6859" w:rsidRDefault="00092BB6" w:rsidP="00092BB6">
            <w:pPr>
              <w:spacing w:line="240" w:lineRule="auto"/>
              <w:jc w:val="center"/>
              <w:rPr>
                <w:rFonts w:ascii="Arial" w:eastAsia="Times New Roman" w:hAnsi="Arial" w:cs="Arial"/>
                <w:sz w:val="20"/>
                <w:szCs w:val="20"/>
                <w:lang w:eastAsia="en-IN"/>
              </w:rPr>
            </w:pPr>
            <w:ins w:id="1049" w:author="Hardik Malhotra" w:date="2023-02-24T15:52:00Z">
              <w:r>
                <w:rPr>
                  <w:rFonts w:ascii="Arial" w:hAnsi="Arial" w:cs="Arial"/>
                  <w:color w:val="000000"/>
                  <w:sz w:val="20"/>
                  <w:szCs w:val="20"/>
                </w:rPr>
                <w:t>5</w:t>
              </w:r>
            </w:ins>
            <w:del w:id="1050" w:author="Hardik Malhotra" w:date="2023-02-24T15:52:00Z">
              <w:r w:rsidRPr="00FB6859" w:rsidDel="005D2098">
                <w:rPr>
                  <w:rFonts w:ascii="Arial" w:eastAsia="Times New Roman" w:hAnsi="Arial" w:cs="Arial"/>
                  <w:sz w:val="20"/>
                  <w:szCs w:val="20"/>
                  <w:lang w:eastAsia="en-IN"/>
                </w:rPr>
                <w:delText>5</w:delText>
              </w:r>
            </w:del>
          </w:p>
        </w:tc>
        <w:tc>
          <w:tcPr>
            <w:tcW w:w="3457" w:type="dxa"/>
            <w:tcBorders>
              <w:top w:val="nil"/>
              <w:left w:val="nil"/>
              <w:bottom w:val="single" w:sz="4" w:space="0" w:color="auto"/>
              <w:right w:val="single" w:sz="4" w:space="0" w:color="auto"/>
            </w:tcBorders>
            <w:shd w:val="clear" w:color="auto" w:fill="auto"/>
            <w:noWrap/>
            <w:vAlign w:val="bottom"/>
            <w:hideMark/>
            <w:tcPrChange w:id="1051"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8D4F712" w14:textId="52D63B8C" w:rsidR="00092BB6" w:rsidRPr="00FB6859" w:rsidRDefault="00092BB6" w:rsidP="00092BB6">
            <w:pPr>
              <w:spacing w:line="240" w:lineRule="auto"/>
              <w:jc w:val="center"/>
              <w:rPr>
                <w:rFonts w:ascii="Arial" w:eastAsia="Times New Roman" w:hAnsi="Arial" w:cs="Arial"/>
                <w:sz w:val="20"/>
                <w:szCs w:val="20"/>
                <w:lang w:eastAsia="en-IN"/>
              </w:rPr>
            </w:pPr>
            <w:ins w:id="1052" w:author="Hardik Malhotra" w:date="2023-02-24T15:52:00Z">
              <w:r>
                <w:rPr>
                  <w:rFonts w:ascii="Arial" w:hAnsi="Arial" w:cs="Arial"/>
                  <w:sz w:val="20"/>
                  <w:szCs w:val="20"/>
                </w:rPr>
                <w:t>Instrument air package</w:t>
              </w:r>
            </w:ins>
            <w:del w:id="1053" w:author="Hardik Malhotra" w:date="2023-02-24T15:52:00Z">
              <w:r w:rsidRPr="00FB6859" w:rsidDel="005D2098">
                <w:rPr>
                  <w:rFonts w:ascii="Arial" w:eastAsia="Times New Roman" w:hAnsi="Arial" w:cs="Arial"/>
                  <w:sz w:val="20"/>
                  <w:szCs w:val="20"/>
                  <w:lang w:eastAsia="en-IN"/>
                </w:rPr>
                <w:delText>Storage tanks-WNA</w:delText>
              </w:r>
            </w:del>
          </w:p>
        </w:tc>
        <w:tc>
          <w:tcPr>
            <w:tcW w:w="1944" w:type="dxa"/>
            <w:tcBorders>
              <w:top w:val="nil"/>
              <w:left w:val="nil"/>
              <w:bottom w:val="single" w:sz="4" w:space="0" w:color="auto"/>
              <w:right w:val="single" w:sz="4" w:space="0" w:color="auto"/>
            </w:tcBorders>
            <w:shd w:val="clear" w:color="auto" w:fill="auto"/>
            <w:noWrap/>
            <w:vAlign w:val="bottom"/>
            <w:hideMark/>
            <w:tcPrChange w:id="1054"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0D1726DD" w14:textId="6F4CDDC1" w:rsidR="00092BB6" w:rsidRPr="00FB6859" w:rsidRDefault="00092BB6" w:rsidP="00092BB6">
            <w:pPr>
              <w:spacing w:line="240" w:lineRule="auto"/>
              <w:jc w:val="center"/>
              <w:rPr>
                <w:rFonts w:ascii="Arial" w:eastAsia="Times New Roman" w:hAnsi="Arial" w:cs="Arial"/>
                <w:sz w:val="20"/>
                <w:szCs w:val="20"/>
                <w:lang w:eastAsia="en-IN"/>
              </w:rPr>
            </w:pPr>
            <w:ins w:id="1055" w:author="Hardik Malhotra" w:date="2023-02-24T15:52:00Z">
              <w:r>
                <w:rPr>
                  <w:rFonts w:ascii="Arial" w:hAnsi="Arial" w:cs="Arial"/>
                  <w:sz w:val="20"/>
                  <w:szCs w:val="20"/>
                </w:rPr>
                <w:t>100</w:t>
              </w:r>
            </w:ins>
            <w:del w:id="1056" w:author="Hardik Malhotra" w:date="2023-02-24T15:52:00Z">
              <w:r w:rsidRPr="00FB6859" w:rsidDel="005D2098">
                <w:rPr>
                  <w:rFonts w:ascii="Arial" w:eastAsia="Times New Roman" w:hAnsi="Arial" w:cs="Arial"/>
                  <w:sz w:val="20"/>
                  <w:szCs w:val="20"/>
                  <w:lang w:eastAsia="en-IN"/>
                </w:rPr>
                <w:delText>175</w:delText>
              </w:r>
            </w:del>
            <w:ins w:id="1057" w:author="Raghunath Ghosh" w:date="2023-02-01T13:12:00Z">
              <w:del w:id="1058" w:author="Hardik Malhotra" w:date="2023-02-24T15:52:00Z">
                <w:r w:rsidDel="005D2098">
                  <w:rPr>
                    <w:rFonts w:ascii="Arial" w:eastAsia="Times New Roman" w:hAnsi="Arial" w:cs="Arial"/>
                    <w:sz w:val="20"/>
                    <w:szCs w:val="20"/>
                    <w:lang w:eastAsia="en-IN"/>
                  </w:rPr>
                  <w:delText>5000</w:delText>
                </w:r>
              </w:del>
            </w:ins>
          </w:p>
        </w:tc>
        <w:tc>
          <w:tcPr>
            <w:tcW w:w="1468" w:type="dxa"/>
            <w:tcBorders>
              <w:top w:val="nil"/>
              <w:left w:val="nil"/>
              <w:bottom w:val="single" w:sz="4" w:space="0" w:color="auto"/>
              <w:right w:val="single" w:sz="4" w:space="0" w:color="auto"/>
            </w:tcBorders>
            <w:shd w:val="clear" w:color="auto" w:fill="auto"/>
            <w:noWrap/>
            <w:vAlign w:val="bottom"/>
            <w:hideMark/>
            <w:tcPrChange w:id="105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4C3A9E0A" w14:textId="389ECD95" w:rsidR="00092BB6" w:rsidRPr="00FB6859" w:rsidRDefault="00092BB6" w:rsidP="00092BB6">
            <w:pPr>
              <w:spacing w:line="240" w:lineRule="auto"/>
              <w:jc w:val="center"/>
              <w:rPr>
                <w:rFonts w:ascii="Arial" w:eastAsia="Times New Roman" w:hAnsi="Arial" w:cs="Arial"/>
                <w:sz w:val="20"/>
                <w:szCs w:val="20"/>
                <w:lang w:eastAsia="en-IN"/>
              </w:rPr>
            </w:pPr>
            <w:ins w:id="1060" w:author="Hardik Malhotra" w:date="2023-02-24T15:52:00Z">
              <w:r>
                <w:rPr>
                  <w:rFonts w:ascii="Arial" w:hAnsi="Arial" w:cs="Arial"/>
                  <w:sz w:val="20"/>
                  <w:szCs w:val="20"/>
                </w:rPr>
                <w:t>NM3/hr</w:t>
              </w:r>
            </w:ins>
            <w:del w:id="1061"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bottom"/>
            <w:hideMark/>
            <w:tcPrChange w:id="106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7FCDB07C" w14:textId="59AED4D8" w:rsidR="00092BB6" w:rsidRPr="00FB6859" w:rsidRDefault="00092BB6" w:rsidP="00092BB6">
            <w:pPr>
              <w:spacing w:line="240" w:lineRule="auto"/>
              <w:jc w:val="center"/>
              <w:rPr>
                <w:rFonts w:ascii="Arial" w:eastAsia="Times New Roman" w:hAnsi="Arial" w:cs="Arial"/>
                <w:sz w:val="20"/>
                <w:szCs w:val="20"/>
                <w:lang w:eastAsia="en-IN"/>
              </w:rPr>
            </w:pPr>
            <w:ins w:id="1063" w:author="Hardik Malhotra" w:date="2023-02-24T15:52:00Z">
              <w:r>
                <w:rPr>
                  <w:rFonts w:ascii="Arial" w:hAnsi="Arial" w:cs="Arial"/>
                  <w:sz w:val="20"/>
                  <w:szCs w:val="20"/>
                </w:rPr>
                <w:t>0.4</w:t>
              </w:r>
            </w:ins>
            <w:del w:id="1064" w:author="Hardik Malhotra" w:date="2023-02-24T15:52:00Z">
              <w:r w:rsidRPr="00FB6859" w:rsidDel="005D2098">
                <w:rPr>
                  <w:rFonts w:ascii="Arial" w:eastAsia="Times New Roman" w:hAnsi="Arial" w:cs="Arial"/>
                  <w:sz w:val="20"/>
                  <w:szCs w:val="20"/>
                  <w:lang w:eastAsia="en-IN"/>
                </w:rPr>
                <w:delText>0.4</w:delText>
              </w:r>
            </w:del>
            <w:ins w:id="1065" w:author="Raghunath Ghosh" w:date="2023-02-01T13:18:00Z">
              <w:del w:id="1066" w:author="Hardik Malhotra" w:date="2023-02-24T15:52:00Z">
                <w:r w:rsidDel="005D2098">
                  <w:rPr>
                    <w:rFonts w:ascii="Arial" w:eastAsia="Times New Roman" w:hAnsi="Arial" w:cs="Arial"/>
                    <w:sz w:val="20"/>
                    <w:szCs w:val="20"/>
                    <w:lang w:eastAsia="en-IN"/>
                  </w:rPr>
                  <w:delText>3</w:delText>
                </w:r>
              </w:del>
            </w:ins>
          </w:p>
        </w:tc>
      </w:tr>
      <w:tr w:rsidR="00092BB6" w:rsidRPr="00FB6859" w14:paraId="4C3DF049" w14:textId="77777777" w:rsidTr="005D2098">
        <w:tblPrEx>
          <w:tblW w:w="9036" w:type="dxa"/>
          <w:tblPrExChange w:id="1067" w:author="Hardik Malhotra" w:date="2023-02-24T15:52:00Z">
            <w:tblPrEx>
              <w:tblW w:w="9036" w:type="dxa"/>
            </w:tblPrEx>
          </w:tblPrExChange>
        </w:tblPrEx>
        <w:trPr>
          <w:trHeight w:val="196"/>
          <w:trPrChange w:id="1068"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69"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26007DE6" w14:textId="5C5EB4AF" w:rsidR="00092BB6" w:rsidRPr="00FB6859" w:rsidRDefault="00092BB6" w:rsidP="00092BB6">
            <w:pPr>
              <w:spacing w:line="240" w:lineRule="auto"/>
              <w:jc w:val="center"/>
              <w:rPr>
                <w:rFonts w:ascii="Arial" w:eastAsia="Times New Roman" w:hAnsi="Arial" w:cs="Arial"/>
                <w:sz w:val="20"/>
                <w:szCs w:val="20"/>
                <w:lang w:eastAsia="en-IN"/>
              </w:rPr>
            </w:pPr>
            <w:ins w:id="1070" w:author="Hardik Malhotra" w:date="2023-02-24T15:52:00Z">
              <w:r>
                <w:rPr>
                  <w:rFonts w:ascii="Arial" w:hAnsi="Arial" w:cs="Arial"/>
                  <w:color w:val="000000"/>
                  <w:sz w:val="20"/>
                  <w:szCs w:val="20"/>
                </w:rPr>
                <w:lastRenderedPageBreak/>
                <w:t>6</w:t>
              </w:r>
            </w:ins>
            <w:del w:id="1071" w:author="Hardik Malhotra" w:date="2023-02-24T15:52:00Z">
              <w:r w:rsidRPr="00FB6859" w:rsidDel="005D2098">
                <w:rPr>
                  <w:rFonts w:ascii="Arial" w:eastAsia="Times New Roman" w:hAnsi="Arial" w:cs="Arial"/>
                  <w:sz w:val="20"/>
                  <w:szCs w:val="20"/>
                  <w:lang w:eastAsia="en-IN"/>
                </w:rPr>
                <w:delText>6</w:delText>
              </w:r>
            </w:del>
          </w:p>
        </w:tc>
        <w:tc>
          <w:tcPr>
            <w:tcW w:w="3457" w:type="dxa"/>
            <w:tcBorders>
              <w:top w:val="nil"/>
              <w:left w:val="nil"/>
              <w:bottom w:val="single" w:sz="4" w:space="0" w:color="auto"/>
              <w:right w:val="single" w:sz="4" w:space="0" w:color="auto"/>
            </w:tcBorders>
            <w:shd w:val="clear" w:color="auto" w:fill="auto"/>
            <w:noWrap/>
            <w:vAlign w:val="center"/>
            <w:hideMark/>
            <w:tcPrChange w:id="1072"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7BEA9826" w14:textId="0639E2D3" w:rsidR="00092BB6" w:rsidRPr="00FB6859" w:rsidRDefault="00092BB6" w:rsidP="00092BB6">
            <w:pPr>
              <w:spacing w:line="240" w:lineRule="auto"/>
              <w:jc w:val="center"/>
              <w:rPr>
                <w:rFonts w:ascii="Arial" w:eastAsia="Times New Roman" w:hAnsi="Arial" w:cs="Arial"/>
                <w:sz w:val="20"/>
                <w:szCs w:val="20"/>
                <w:lang w:eastAsia="en-IN"/>
              </w:rPr>
            </w:pPr>
            <w:ins w:id="1073" w:author="Hardik Malhotra" w:date="2023-02-24T15:52:00Z">
              <w:r>
                <w:rPr>
                  <w:rFonts w:ascii="Arial" w:hAnsi="Arial" w:cs="Arial"/>
                  <w:color w:val="000000"/>
                  <w:sz w:val="20"/>
                  <w:szCs w:val="20"/>
                </w:rPr>
                <w:t>Sewage Treatment Plant</w:t>
              </w:r>
            </w:ins>
            <w:del w:id="1074" w:author="Hardik Malhotra" w:date="2023-02-24T15:52:00Z">
              <w:r w:rsidRPr="00FB6859" w:rsidDel="005D2098">
                <w:rPr>
                  <w:rFonts w:ascii="Arial" w:eastAsia="Times New Roman" w:hAnsi="Arial" w:cs="Arial"/>
                  <w:sz w:val="20"/>
                  <w:szCs w:val="20"/>
                  <w:lang w:eastAsia="en-IN"/>
                </w:rPr>
                <w:delText>Storage tank-AN</w:delText>
              </w:r>
            </w:del>
          </w:p>
        </w:tc>
        <w:tc>
          <w:tcPr>
            <w:tcW w:w="1944" w:type="dxa"/>
            <w:tcBorders>
              <w:top w:val="nil"/>
              <w:left w:val="nil"/>
              <w:bottom w:val="single" w:sz="4" w:space="0" w:color="auto"/>
              <w:right w:val="single" w:sz="4" w:space="0" w:color="auto"/>
            </w:tcBorders>
            <w:shd w:val="clear" w:color="auto" w:fill="auto"/>
            <w:noWrap/>
            <w:vAlign w:val="center"/>
            <w:hideMark/>
            <w:tcPrChange w:id="1075"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71DBE176" w14:textId="5FA801E0" w:rsidR="00092BB6" w:rsidRPr="00FB6859" w:rsidRDefault="00092BB6" w:rsidP="00092BB6">
            <w:pPr>
              <w:spacing w:line="240" w:lineRule="auto"/>
              <w:jc w:val="center"/>
              <w:rPr>
                <w:rFonts w:ascii="Arial" w:eastAsia="Times New Roman" w:hAnsi="Arial" w:cs="Arial"/>
                <w:sz w:val="20"/>
                <w:szCs w:val="20"/>
                <w:lang w:eastAsia="en-IN"/>
              </w:rPr>
            </w:pPr>
            <w:ins w:id="1076" w:author="Hardik Malhotra" w:date="2023-02-24T15:52:00Z">
              <w:r>
                <w:rPr>
                  <w:rFonts w:ascii="Arial" w:hAnsi="Arial" w:cs="Arial"/>
                  <w:color w:val="000000"/>
                  <w:sz w:val="20"/>
                  <w:szCs w:val="20"/>
                </w:rPr>
                <w:t>15</w:t>
              </w:r>
            </w:ins>
            <w:del w:id="1077" w:author="Hardik Malhotra" w:date="2023-02-24T15:52:00Z">
              <w:r w:rsidRPr="00FB6859" w:rsidDel="005D2098">
                <w:rPr>
                  <w:rFonts w:ascii="Arial" w:eastAsia="Times New Roman" w:hAnsi="Arial" w:cs="Arial"/>
                  <w:sz w:val="20"/>
                  <w:szCs w:val="20"/>
                  <w:lang w:eastAsia="en-IN"/>
                </w:rPr>
                <w:delText>235</w:delText>
              </w:r>
            </w:del>
            <w:ins w:id="1078" w:author="Raghunath Ghosh" w:date="2023-02-01T13:13:00Z">
              <w:del w:id="1079" w:author="Hardik Malhotra" w:date="2023-02-24T15:52:00Z">
                <w:r w:rsidDel="005D2098">
                  <w:rPr>
                    <w:rFonts w:ascii="Arial" w:eastAsia="Times New Roman" w:hAnsi="Arial" w:cs="Arial"/>
                    <w:sz w:val="20"/>
                    <w:szCs w:val="20"/>
                    <w:lang w:eastAsia="en-IN"/>
                  </w:rPr>
                  <w:delText>2x115</w:delText>
                </w:r>
              </w:del>
            </w:ins>
          </w:p>
        </w:tc>
        <w:tc>
          <w:tcPr>
            <w:tcW w:w="1468" w:type="dxa"/>
            <w:tcBorders>
              <w:top w:val="nil"/>
              <w:left w:val="nil"/>
              <w:bottom w:val="single" w:sz="4" w:space="0" w:color="auto"/>
              <w:right w:val="single" w:sz="4" w:space="0" w:color="auto"/>
            </w:tcBorders>
            <w:shd w:val="clear" w:color="auto" w:fill="auto"/>
            <w:noWrap/>
            <w:vAlign w:val="center"/>
            <w:hideMark/>
            <w:tcPrChange w:id="1080"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1B656F38" w14:textId="44E0B077" w:rsidR="00092BB6" w:rsidRPr="00FB6859" w:rsidRDefault="00092BB6" w:rsidP="00092BB6">
            <w:pPr>
              <w:spacing w:line="240" w:lineRule="auto"/>
              <w:jc w:val="center"/>
              <w:rPr>
                <w:rFonts w:ascii="Arial" w:eastAsia="Times New Roman" w:hAnsi="Arial" w:cs="Arial"/>
                <w:sz w:val="20"/>
                <w:szCs w:val="20"/>
                <w:lang w:eastAsia="en-IN"/>
              </w:rPr>
            </w:pPr>
            <w:ins w:id="1081" w:author="Hardik Malhotra" w:date="2023-02-24T15:52:00Z">
              <w:r>
                <w:rPr>
                  <w:rFonts w:ascii="Arial" w:hAnsi="Arial" w:cs="Arial"/>
                  <w:color w:val="000000"/>
                  <w:sz w:val="20"/>
                  <w:szCs w:val="20"/>
                </w:rPr>
                <w:t>KLD</w:t>
              </w:r>
            </w:ins>
            <w:del w:id="1082"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center"/>
            <w:hideMark/>
            <w:tcPrChange w:id="1083"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1D687ADB" w14:textId="1E60CD7C" w:rsidR="00092BB6" w:rsidRPr="00FB6859" w:rsidRDefault="00092BB6" w:rsidP="00092BB6">
            <w:pPr>
              <w:spacing w:line="240" w:lineRule="auto"/>
              <w:jc w:val="center"/>
              <w:rPr>
                <w:rFonts w:ascii="Arial" w:eastAsia="Times New Roman" w:hAnsi="Arial" w:cs="Arial"/>
                <w:sz w:val="20"/>
                <w:szCs w:val="20"/>
                <w:lang w:eastAsia="en-IN"/>
              </w:rPr>
            </w:pPr>
            <w:ins w:id="1084" w:author="Hardik Malhotra" w:date="2023-02-24T15:52:00Z">
              <w:r>
                <w:rPr>
                  <w:rFonts w:ascii="Arial" w:hAnsi="Arial" w:cs="Arial"/>
                  <w:color w:val="000000"/>
                  <w:sz w:val="20"/>
                  <w:szCs w:val="20"/>
                </w:rPr>
                <w:t>0.5</w:t>
              </w:r>
            </w:ins>
            <w:del w:id="1085" w:author="Hardik Malhotra" w:date="2023-02-24T15:52:00Z">
              <w:r w:rsidRPr="00FB6859" w:rsidDel="005D2098">
                <w:rPr>
                  <w:rFonts w:ascii="Arial" w:eastAsia="Times New Roman" w:hAnsi="Arial" w:cs="Arial"/>
                  <w:sz w:val="20"/>
                  <w:szCs w:val="20"/>
                  <w:lang w:eastAsia="en-IN"/>
                </w:rPr>
                <w:delText>0.4</w:delText>
              </w:r>
            </w:del>
            <w:ins w:id="1086" w:author="Raghunath Ghosh" w:date="2023-02-01T13:18:00Z">
              <w:del w:id="1087" w:author="Hardik Malhotra" w:date="2023-02-24T15:52:00Z">
                <w:r w:rsidDel="005D2098">
                  <w:rPr>
                    <w:rFonts w:ascii="Arial" w:eastAsia="Times New Roman" w:hAnsi="Arial" w:cs="Arial"/>
                    <w:sz w:val="20"/>
                    <w:szCs w:val="20"/>
                    <w:lang w:eastAsia="en-IN"/>
                  </w:rPr>
                  <w:delText>1.4</w:delText>
                </w:r>
              </w:del>
            </w:ins>
          </w:p>
        </w:tc>
      </w:tr>
      <w:tr w:rsidR="00092BB6" w:rsidRPr="00FB6859" w14:paraId="4D2AEC95" w14:textId="77777777" w:rsidTr="005D2098">
        <w:tblPrEx>
          <w:tblW w:w="9036" w:type="dxa"/>
          <w:tblPrExChange w:id="1088" w:author="Hardik Malhotra" w:date="2023-02-24T15:52:00Z">
            <w:tblPrEx>
              <w:tblW w:w="9036" w:type="dxa"/>
            </w:tblPrEx>
          </w:tblPrExChange>
        </w:tblPrEx>
        <w:trPr>
          <w:trHeight w:val="196"/>
          <w:trPrChange w:id="1089" w:author="Hardik Malhotra" w:date="2023-02-24T15:52:00Z">
            <w:trPr>
              <w:gridAfter w:val="0"/>
              <w:trHeight w:val="196"/>
            </w:trPr>
          </w:trPrChange>
        </w:trPr>
        <w:tc>
          <w:tcPr>
            <w:tcW w:w="846" w:type="dxa"/>
            <w:tcBorders>
              <w:top w:val="nil"/>
              <w:left w:val="single" w:sz="4" w:space="0" w:color="auto"/>
              <w:bottom w:val="single" w:sz="4" w:space="0" w:color="auto"/>
              <w:right w:val="single" w:sz="4" w:space="0" w:color="auto"/>
            </w:tcBorders>
            <w:shd w:val="clear" w:color="auto" w:fill="FFFFFF" w:themeFill="background1"/>
            <w:noWrap/>
            <w:vAlign w:val="center"/>
            <w:hideMark/>
            <w:tcPrChange w:id="1090" w:author="Hardik Malhotra" w:date="2023-02-24T15:52:00Z">
              <w:tcPr>
                <w:tcW w:w="846" w:type="dxa"/>
                <w:gridSpan w:val="2"/>
                <w:tcBorders>
                  <w:top w:val="nil"/>
                  <w:left w:val="single" w:sz="4" w:space="0" w:color="auto"/>
                  <w:bottom w:val="single" w:sz="4" w:space="0" w:color="auto"/>
                  <w:right w:val="single" w:sz="4" w:space="0" w:color="auto"/>
                </w:tcBorders>
                <w:shd w:val="clear" w:color="auto" w:fill="FFFFFF" w:themeFill="background1"/>
                <w:noWrap/>
                <w:vAlign w:val="bottom"/>
                <w:hideMark/>
              </w:tcPr>
            </w:tcPrChange>
          </w:tcPr>
          <w:p w14:paraId="7F37FA5B" w14:textId="5EF81E4E" w:rsidR="00092BB6" w:rsidRPr="00FB6859" w:rsidRDefault="00092BB6" w:rsidP="00092BB6">
            <w:pPr>
              <w:spacing w:line="240" w:lineRule="auto"/>
              <w:jc w:val="center"/>
              <w:rPr>
                <w:rFonts w:ascii="Arial" w:eastAsia="Times New Roman" w:hAnsi="Arial" w:cs="Arial"/>
                <w:sz w:val="20"/>
                <w:szCs w:val="20"/>
                <w:lang w:eastAsia="en-IN"/>
              </w:rPr>
            </w:pPr>
            <w:ins w:id="1091" w:author="Hardik Malhotra" w:date="2023-02-24T15:52:00Z">
              <w:r>
                <w:rPr>
                  <w:rFonts w:ascii="Arial" w:hAnsi="Arial" w:cs="Arial"/>
                  <w:color w:val="000000"/>
                  <w:sz w:val="20"/>
                  <w:szCs w:val="20"/>
                </w:rPr>
                <w:t>7</w:t>
              </w:r>
            </w:ins>
            <w:del w:id="1092" w:author="Hardik Malhotra" w:date="2023-02-24T15:52:00Z">
              <w:r w:rsidRPr="00FB6859" w:rsidDel="005D2098">
                <w:rPr>
                  <w:rFonts w:ascii="Arial" w:eastAsia="Times New Roman" w:hAnsi="Arial" w:cs="Arial"/>
                  <w:sz w:val="20"/>
                  <w:szCs w:val="20"/>
                  <w:lang w:eastAsia="en-IN"/>
                </w:rPr>
                <w:delText>7</w:delText>
              </w:r>
            </w:del>
          </w:p>
        </w:tc>
        <w:tc>
          <w:tcPr>
            <w:tcW w:w="3457" w:type="dxa"/>
            <w:tcBorders>
              <w:top w:val="nil"/>
              <w:left w:val="nil"/>
              <w:bottom w:val="single" w:sz="4" w:space="0" w:color="auto"/>
              <w:right w:val="single" w:sz="4" w:space="0" w:color="auto"/>
            </w:tcBorders>
            <w:shd w:val="clear" w:color="auto" w:fill="auto"/>
            <w:noWrap/>
            <w:vAlign w:val="center"/>
            <w:hideMark/>
            <w:tcPrChange w:id="1093" w:author="Hardik Malhotra" w:date="2023-02-24T15:52:00Z">
              <w:tcPr>
                <w:tcW w:w="3457" w:type="dxa"/>
                <w:gridSpan w:val="2"/>
                <w:tcBorders>
                  <w:top w:val="nil"/>
                  <w:left w:val="nil"/>
                  <w:bottom w:val="single" w:sz="4" w:space="0" w:color="auto"/>
                  <w:right w:val="single" w:sz="4" w:space="0" w:color="auto"/>
                </w:tcBorders>
                <w:shd w:val="clear" w:color="auto" w:fill="auto"/>
                <w:noWrap/>
                <w:vAlign w:val="bottom"/>
                <w:hideMark/>
              </w:tcPr>
            </w:tcPrChange>
          </w:tcPr>
          <w:p w14:paraId="218C6D19" w14:textId="3D070221" w:rsidR="00092BB6" w:rsidRPr="00FB6859" w:rsidRDefault="00092BB6" w:rsidP="00092BB6">
            <w:pPr>
              <w:spacing w:line="240" w:lineRule="auto"/>
              <w:jc w:val="center"/>
              <w:rPr>
                <w:rFonts w:ascii="Arial" w:eastAsia="Times New Roman" w:hAnsi="Arial" w:cs="Arial"/>
                <w:sz w:val="20"/>
                <w:szCs w:val="20"/>
                <w:lang w:eastAsia="en-IN"/>
              </w:rPr>
            </w:pPr>
            <w:ins w:id="1094" w:author="Hardik Malhotra" w:date="2023-02-24T15:52:00Z">
              <w:r>
                <w:rPr>
                  <w:rFonts w:ascii="Arial" w:hAnsi="Arial" w:cs="Arial"/>
                  <w:color w:val="000000"/>
                  <w:sz w:val="20"/>
                  <w:szCs w:val="20"/>
                </w:rPr>
                <w:t>Effluent Treatment plant with ZLD facility</w:t>
              </w:r>
            </w:ins>
            <w:del w:id="1095" w:author="Hardik Malhotra" w:date="2023-02-24T15:52:00Z">
              <w:r w:rsidRPr="00FB6859" w:rsidDel="005D2098">
                <w:rPr>
                  <w:rFonts w:ascii="Arial" w:eastAsia="Times New Roman" w:hAnsi="Arial" w:cs="Arial"/>
                  <w:sz w:val="20"/>
                  <w:szCs w:val="20"/>
                  <w:lang w:eastAsia="en-IN"/>
                </w:rPr>
                <w:delText>Ammonia day tank</w:delText>
              </w:r>
            </w:del>
          </w:p>
        </w:tc>
        <w:tc>
          <w:tcPr>
            <w:tcW w:w="1944" w:type="dxa"/>
            <w:tcBorders>
              <w:top w:val="nil"/>
              <w:left w:val="nil"/>
              <w:bottom w:val="single" w:sz="4" w:space="0" w:color="auto"/>
              <w:right w:val="single" w:sz="4" w:space="0" w:color="auto"/>
            </w:tcBorders>
            <w:shd w:val="clear" w:color="auto" w:fill="auto"/>
            <w:noWrap/>
            <w:vAlign w:val="center"/>
            <w:hideMark/>
            <w:tcPrChange w:id="1096" w:author="Hardik Malhotra" w:date="2023-02-24T15:52:00Z">
              <w:tcPr>
                <w:tcW w:w="1944" w:type="dxa"/>
                <w:gridSpan w:val="2"/>
                <w:tcBorders>
                  <w:top w:val="nil"/>
                  <w:left w:val="nil"/>
                  <w:bottom w:val="single" w:sz="4" w:space="0" w:color="auto"/>
                  <w:right w:val="single" w:sz="4" w:space="0" w:color="auto"/>
                </w:tcBorders>
                <w:shd w:val="clear" w:color="auto" w:fill="auto"/>
                <w:noWrap/>
                <w:vAlign w:val="bottom"/>
                <w:hideMark/>
              </w:tcPr>
            </w:tcPrChange>
          </w:tcPr>
          <w:p w14:paraId="23420B43" w14:textId="28B77396" w:rsidR="00092BB6" w:rsidRPr="00FB6859" w:rsidRDefault="00092BB6" w:rsidP="00092BB6">
            <w:pPr>
              <w:spacing w:line="240" w:lineRule="auto"/>
              <w:jc w:val="center"/>
              <w:rPr>
                <w:rFonts w:ascii="Arial" w:eastAsia="Times New Roman" w:hAnsi="Arial" w:cs="Arial"/>
                <w:sz w:val="20"/>
                <w:szCs w:val="20"/>
                <w:lang w:eastAsia="en-IN"/>
              </w:rPr>
            </w:pPr>
            <w:ins w:id="1097" w:author="Hardik Malhotra" w:date="2023-02-24T15:52:00Z">
              <w:r>
                <w:rPr>
                  <w:rFonts w:ascii="Arial" w:hAnsi="Arial" w:cs="Arial"/>
                  <w:color w:val="000000"/>
                  <w:sz w:val="20"/>
                  <w:szCs w:val="20"/>
                </w:rPr>
                <w:t>500</w:t>
              </w:r>
            </w:ins>
            <w:del w:id="1098" w:author="Hardik Malhotra" w:date="2023-02-24T15:52:00Z">
              <w:r w:rsidRPr="00FB6859" w:rsidDel="005D2098">
                <w:rPr>
                  <w:rFonts w:ascii="Arial" w:eastAsia="Times New Roman" w:hAnsi="Arial" w:cs="Arial"/>
                  <w:sz w:val="20"/>
                  <w:szCs w:val="20"/>
                  <w:lang w:eastAsia="en-IN"/>
                </w:rPr>
                <w:delText>400</w:delText>
              </w:r>
            </w:del>
          </w:p>
        </w:tc>
        <w:tc>
          <w:tcPr>
            <w:tcW w:w="1468" w:type="dxa"/>
            <w:tcBorders>
              <w:top w:val="nil"/>
              <w:left w:val="nil"/>
              <w:bottom w:val="single" w:sz="4" w:space="0" w:color="auto"/>
              <w:right w:val="single" w:sz="4" w:space="0" w:color="auto"/>
            </w:tcBorders>
            <w:shd w:val="clear" w:color="auto" w:fill="auto"/>
            <w:noWrap/>
            <w:vAlign w:val="center"/>
            <w:hideMark/>
            <w:tcPrChange w:id="1099" w:author="Hardik Malhotra" w:date="2023-02-24T15:52:00Z">
              <w:tcPr>
                <w:tcW w:w="1468" w:type="dxa"/>
                <w:gridSpan w:val="2"/>
                <w:tcBorders>
                  <w:top w:val="nil"/>
                  <w:left w:val="nil"/>
                  <w:bottom w:val="single" w:sz="4" w:space="0" w:color="auto"/>
                  <w:right w:val="single" w:sz="4" w:space="0" w:color="auto"/>
                </w:tcBorders>
                <w:shd w:val="clear" w:color="auto" w:fill="auto"/>
                <w:noWrap/>
                <w:vAlign w:val="bottom"/>
                <w:hideMark/>
              </w:tcPr>
            </w:tcPrChange>
          </w:tcPr>
          <w:p w14:paraId="37B6BF24" w14:textId="6999A616" w:rsidR="00092BB6" w:rsidRPr="00FB6859" w:rsidRDefault="00092BB6" w:rsidP="00092BB6">
            <w:pPr>
              <w:spacing w:line="240" w:lineRule="auto"/>
              <w:jc w:val="center"/>
              <w:rPr>
                <w:rFonts w:ascii="Arial" w:eastAsia="Times New Roman" w:hAnsi="Arial" w:cs="Arial"/>
                <w:sz w:val="20"/>
                <w:szCs w:val="20"/>
                <w:lang w:eastAsia="en-IN"/>
              </w:rPr>
            </w:pPr>
            <w:ins w:id="1100" w:author="Hardik Malhotra" w:date="2023-02-24T15:52:00Z">
              <w:r>
                <w:rPr>
                  <w:rFonts w:ascii="Arial" w:hAnsi="Arial" w:cs="Arial"/>
                  <w:color w:val="000000"/>
                  <w:sz w:val="20"/>
                  <w:szCs w:val="20"/>
                </w:rPr>
                <w:t>M3/day</w:t>
              </w:r>
            </w:ins>
            <w:del w:id="1101" w:author="Hardik Malhotra" w:date="2023-02-24T15:52:00Z">
              <w:r w:rsidRPr="00FB6859" w:rsidDel="005D2098">
                <w:rPr>
                  <w:rFonts w:ascii="Arial" w:eastAsia="Times New Roman" w:hAnsi="Arial" w:cs="Arial"/>
                  <w:sz w:val="20"/>
                  <w:szCs w:val="20"/>
                  <w:lang w:eastAsia="en-IN"/>
                </w:rPr>
                <w:delText>MT</w:delText>
              </w:r>
            </w:del>
          </w:p>
        </w:tc>
        <w:tc>
          <w:tcPr>
            <w:tcW w:w="1321" w:type="dxa"/>
            <w:tcBorders>
              <w:top w:val="nil"/>
              <w:left w:val="nil"/>
              <w:bottom w:val="single" w:sz="4" w:space="0" w:color="auto"/>
              <w:right w:val="single" w:sz="4" w:space="0" w:color="auto"/>
            </w:tcBorders>
            <w:shd w:val="clear" w:color="auto" w:fill="auto"/>
            <w:noWrap/>
            <w:vAlign w:val="center"/>
            <w:hideMark/>
            <w:tcPrChange w:id="1102" w:author="Hardik Malhotra" w:date="2023-02-24T15:52:00Z">
              <w:tcPr>
                <w:tcW w:w="1321" w:type="dxa"/>
                <w:gridSpan w:val="2"/>
                <w:tcBorders>
                  <w:top w:val="nil"/>
                  <w:left w:val="nil"/>
                  <w:bottom w:val="single" w:sz="4" w:space="0" w:color="auto"/>
                  <w:right w:val="single" w:sz="4" w:space="0" w:color="auto"/>
                </w:tcBorders>
                <w:shd w:val="clear" w:color="auto" w:fill="auto"/>
                <w:noWrap/>
                <w:vAlign w:val="bottom"/>
                <w:hideMark/>
              </w:tcPr>
            </w:tcPrChange>
          </w:tcPr>
          <w:p w14:paraId="78CF8B96" w14:textId="092C7EE2" w:rsidR="00092BB6" w:rsidRPr="00FB6859" w:rsidRDefault="00092BB6" w:rsidP="00092BB6">
            <w:pPr>
              <w:spacing w:line="240" w:lineRule="auto"/>
              <w:jc w:val="center"/>
              <w:rPr>
                <w:rFonts w:ascii="Arial" w:eastAsia="Times New Roman" w:hAnsi="Arial" w:cs="Arial"/>
                <w:sz w:val="20"/>
                <w:szCs w:val="20"/>
                <w:lang w:eastAsia="en-IN"/>
              </w:rPr>
            </w:pPr>
            <w:ins w:id="1103" w:author="Hardik Malhotra" w:date="2023-02-24T15:52:00Z">
              <w:r>
                <w:rPr>
                  <w:rFonts w:ascii="Arial" w:hAnsi="Arial" w:cs="Arial"/>
                  <w:color w:val="000000"/>
                  <w:sz w:val="20"/>
                  <w:szCs w:val="20"/>
                </w:rPr>
                <w:t>5</w:t>
              </w:r>
            </w:ins>
            <w:del w:id="1104" w:author="Hardik Malhotra" w:date="2023-02-24T15:52:00Z">
              <w:r w:rsidRPr="00FB6859" w:rsidDel="005D2098">
                <w:rPr>
                  <w:rFonts w:ascii="Arial" w:eastAsia="Times New Roman" w:hAnsi="Arial" w:cs="Arial"/>
                  <w:sz w:val="20"/>
                  <w:szCs w:val="20"/>
                  <w:lang w:eastAsia="en-IN"/>
                </w:rPr>
                <w:delText>2.5</w:delText>
              </w:r>
            </w:del>
          </w:p>
        </w:tc>
      </w:tr>
      <w:tr w:rsidR="00FB6859" w:rsidRPr="00FB6859" w:rsidDel="00092BB6" w14:paraId="3ED7CAD8" w14:textId="4E8F374B" w:rsidTr="00FB6859">
        <w:trPr>
          <w:trHeight w:val="196"/>
          <w:del w:id="1105"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2C2E9F9" w14:textId="30DF5007" w:rsidR="00FB6859" w:rsidRPr="00FB6859" w:rsidDel="00092BB6" w:rsidRDefault="00FB6859" w:rsidP="009369C8">
            <w:pPr>
              <w:spacing w:line="240" w:lineRule="auto"/>
              <w:jc w:val="center"/>
              <w:rPr>
                <w:del w:id="1106" w:author="Hardik Malhotra" w:date="2023-02-24T15:53:00Z"/>
                <w:rFonts w:ascii="Arial" w:eastAsia="Times New Roman" w:hAnsi="Arial" w:cs="Arial"/>
                <w:sz w:val="20"/>
                <w:szCs w:val="20"/>
                <w:lang w:eastAsia="en-IN"/>
              </w:rPr>
            </w:pPr>
            <w:del w:id="1107" w:author="Hardik Malhotra" w:date="2023-02-24T15:53:00Z">
              <w:r w:rsidRPr="00FB6859" w:rsidDel="00092BB6">
                <w:rPr>
                  <w:rFonts w:ascii="Arial" w:eastAsia="Times New Roman" w:hAnsi="Arial" w:cs="Arial"/>
                  <w:sz w:val="20"/>
                  <w:szCs w:val="20"/>
                  <w:lang w:eastAsia="en-IN"/>
                </w:rPr>
                <w:delText>8</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0A96A0C5" w14:textId="6BDD28D7" w:rsidR="00FB6859" w:rsidRPr="00FB6859" w:rsidDel="00092BB6" w:rsidRDefault="00FB6859" w:rsidP="009369C8">
            <w:pPr>
              <w:spacing w:line="240" w:lineRule="auto"/>
              <w:jc w:val="center"/>
              <w:rPr>
                <w:del w:id="1108" w:author="Hardik Malhotra" w:date="2023-02-24T15:53:00Z"/>
                <w:rFonts w:ascii="Arial" w:eastAsia="Times New Roman" w:hAnsi="Arial" w:cs="Arial"/>
                <w:sz w:val="20"/>
                <w:szCs w:val="20"/>
                <w:lang w:eastAsia="en-IN"/>
              </w:rPr>
            </w:pPr>
            <w:del w:id="1109" w:author="Hardik Malhotra" w:date="2023-02-24T15:53:00Z">
              <w:r w:rsidRPr="00FB6859" w:rsidDel="00092BB6">
                <w:rPr>
                  <w:rFonts w:ascii="Arial" w:eastAsia="Times New Roman" w:hAnsi="Arial" w:cs="Arial"/>
                  <w:sz w:val="20"/>
                  <w:szCs w:val="20"/>
                  <w:lang w:eastAsia="en-IN"/>
                </w:rPr>
                <w:delText>Instrument air package</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4FA25898" w14:textId="7FA68382" w:rsidR="00FB6859" w:rsidRPr="00FB6859" w:rsidDel="00092BB6" w:rsidRDefault="00FB6859" w:rsidP="009369C8">
            <w:pPr>
              <w:spacing w:line="240" w:lineRule="auto"/>
              <w:jc w:val="center"/>
              <w:rPr>
                <w:del w:id="1110" w:author="Hardik Malhotra" w:date="2023-02-24T15:53:00Z"/>
                <w:rFonts w:ascii="Arial" w:eastAsia="Times New Roman" w:hAnsi="Arial" w:cs="Arial"/>
                <w:sz w:val="20"/>
                <w:szCs w:val="20"/>
                <w:lang w:eastAsia="en-IN"/>
              </w:rPr>
            </w:pPr>
            <w:del w:id="1111" w:author="Hardik Malhotra" w:date="2023-02-24T15:53:00Z">
              <w:r w:rsidRPr="00FB6859" w:rsidDel="00092BB6">
                <w:rPr>
                  <w:rFonts w:ascii="Arial" w:eastAsia="Times New Roman" w:hAnsi="Arial" w:cs="Arial"/>
                  <w:sz w:val="20"/>
                  <w:szCs w:val="20"/>
                  <w:lang w:eastAsia="en-IN"/>
                </w:rPr>
                <w:delText>100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222DA471" w14:textId="2EB6AB17" w:rsidR="00FB6859" w:rsidRPr="00FB6859" w:rsidDel="00092BB6" w:rsidRDefault="00FB6859" w:rsidP="009369C8">
            <w:pPr>
              <w:spacing w:line="240" w:lineRule="auto"/>
              <w:jc w:val="center"/>
              <w:rPr>
                <w:del w:id="1112" w:author="Hardik Malhotra" w:date="2023-02-24T15:53:00Z"/>
                <w:rFonts w:ascii="Arial" w:eastAsia="Times New Roman" w:hAnsi="Arial" w:cs="Arial"/>
                <w:sz w:val="20"/>
                <w:szCs w:val="20"/>
                <w:lang w:eastAsia="en-IN"/>
              </w:rPr>
            </w:pPr>
            <w:del w:id="1113" w:author="Hardik Malhotra" w:date="2023-02-24T15:53:00Z">
              <w:r w:rsidRPr="00FB6859" w:rsidDel="00092BB6">
                <w:rPr>
                  <w:rFonts w:ascii="Arial" w:eastAsia="Times New Roman" w:hAnsi="Arial" w:cs="Arial"/>
                  <w:sz w:val="20"/>
                  <w:szCs w:val="20"/>
                  <w:lang w:eastAsia="en-IN"/>
                </w:rPr>
                <w:delText>NM3/hr</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4C0A3674" w14:textId="7777EB6A" w:rsidR="00FB6859" w:rsidRPr="00FB6859" w:rsidDel="00092BB6" w:rsidRDefault="00FB6859" w:rsidP="009369C8">
            <w:pPr>
              <w:spacing w:line="240" w:lineRule="auto"/>
              <w:jc w:val="center"/>
              <w:rPr>
                <w:del w:id="1114" w:author="Hardik Malhotra" w:date="2023-02-24T15:53:00Z"/>
                <w:rFonts w:ascii="Arial" w:eastAsia="Times New Roman" w:hAnsi="Arial" w:cs="Arial"/>
                <w:sz w:val="20"/>
                <w:szCs w:val="20"/>
                <w:lang w:eastAsia="en-IN"/>
              </w:rPr>
            </w:pPr>
            <w:del w:id="1115" w:author="Hardik Malhotra" w:date="2023-02-24T15:53:00Z">
              <w:r w:rsidRPr="00FB6859" w:rsidDel="00092BB6">
                <w:rPr>
                  <w:rFonts w:ascii="Arial" w:eastAsia="Times New Roman" w:hAnsi="Arial" w:cs="Arial"/>
                  <w:sz w:val="20"/>
                  <w:szCs w:val="20"/>
                  <w:lang w:eastAsia="en-IN"/>
                </w:rPr>
                <w:delText>0.4</w:delText>
              </w:r>
            </w:del>
          </w:p>
        </w:tc>
      </w:tr>
      <w:tr w:rsidR="00FB6859" w:rsidRPr="00FB6859" w:rsidDel="00092BB6" w14:paraId="5856F2C2" w14:textId="59B336E9" w:rsidTr="00FB6859">
        <w:trPr>
          <w:trHeight w:val="196"/>
          <w:del w:id="1116"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78D9DFA" w14:textId="7C6103F7" w:rsidR="00FB6859" w:rsidRPr="00FB6859" w:rsidDel="00092BB6" w:rsidRDefault="00FB6859" w:rsidP="009369C8">
            <w:pPr>
              <w:spacing w:line="240" w:lineRule="auto"/>
              <w:jc w:val="center"/>
              <w:rPr>
                <w:del w:id="1117" w:author="Hardik Malhotra" w:date="2023-02-24T15:53:00Z"/>
                <w:rFonts w:ascii="Arial" w:eastAsia="Times New Roman" w:hAnsi="Arial" w:cs="Arial"/>
                <w:sz w:val="20"/>
                <w:szCs w:val="20"/>
                <w:lang w:eastAsia="en-IN"/>
              </w:rPr>
            </w:pPr>
            <w:del w:id="1118" w:author="Hardik Malhotra" w:date="2023-02-24T15:53:00Z">
              <w:r w:rsidRPr="00FB6859" w:rsidDel="00092BB6">
                <w:rPr>
                  <w:rFonts w:ascii="Arial" w:eastAsia="Times New Roman" w:hAnsi="Arial" w:cs="Arial"/>
                  <w:sz w:val="20"/>
                  <w:szCs w:val="20"/>
                  <w:lang w:eastAsia="en-IN"/>
                </w:rPr>
                <w:delText>9</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0EF2740A" w14:textId="6F243E11" w:rsidR="00FB6859" w:rsidRPr="00FB6859" w:rsidDel="00092BB6" w:rsidRDefault="00FB6859" w:rsidP="009369C8">
            <w:pPr>
              <w:spacing w:line="240" w:lineRule="auto"/>
              <w:jc w:val="center"/>
              <w:rPr>
                <w:del w:id="1119" w:author="Hardik Malhotra" w:date="2023-02-24T15:53:00Z"/>
                <w:rFonts w:ascii="Arial" w:eastAsia="Times New Roman" w:hAnsi="Arial" w:cs="Arial"/>
                <w:sz w:val="20"/>
                <w:szCs w:val="20"/>
                <w:lang w:eastAsia="en-IN"/>
              </w:rPr>
            </w:pPr>
            <w:del w:id="1120" w:author="Hardik Malhotra" w:date="2023-02-24T15:53:00Z">
              <w:r w:rsidRPr="00FB6859" w:rsidDel="00092BB6">
                <w:rPr>
                  <w:rFonts w:ascii="Arial" w:eastAsia="Times New Roman" w:hAnsi="Arial" w:cs="Arial"/>
                  <w:sz w:val="20"/>
                  <w:szCs w:val="20"/>
                  <w:lang w:eastAsia="en-IN"/>
                </w:rPr>
                <w:delText>DM water tank</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065A4C9F" w14:textId="02C46772" w:rsidR="00FB6859" w:rsidRPr="00FB6859" w:rsidDel="00092BB6" w:rsidRDefault="00FB6859" w:rsidP="009369C8">
            <w:pPr>
              <w:spacing w:line="240" w:lineRule="auto"/>
              <w:jc w:val="center"/>
              <w:rPr>
                <w:del w:id="1121" w:author="Hardik Malhotra" w:date="2023-02-24T15:53:00Z"/>
                <w:rFonts w:ascii="Arial" w:eastAsia="Times New Roman" w:hAnsi="Arial" w:cs="Arial"/>
                <w:sz w:val="20"/>
                <w:szCs w:val="20"/>
                <w:lang w:eastAsia="en-IN"/>
              </w:rPr>
            </w:pPr>
            <w:del w:id="1122" w:author="Hardik Malhotra" w:date="2023-02-24T15:53:00Z">
              <w:r w:rsidRPr="00FB6859" w:rsidDel="00092BB6">
                <w:rPr>
                  <w:rFonts w:ascii="Arial" w:eastAsia="Times New Roman" w:hAnsi="Arial" w:cs="Arial"/>
                  <w:sz w:val="20"/>
                  <w:szCs w:val="20"/>
                  <w:lang w:eastAsia="en-IN"/>
                </w:rPr>
                <w:delText>400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513A30F3" w14:textId="640AB95B" w:rsidR="00FB6859" w:rsidRPr="00FB6859" w:rsidDel="00092BB6" w:rsidRDefault="00FB6859" w:rsidP="009369C8">
            <w:pPr>
              <w:spacing w:line="240" w:lineRule="auto"/>
              <w:jc w:val="center"/>
              <w:rPr>
                <w:del w:id="1123" w:author="Hardik Malhotra" w:date="2023-02-24T15:53:00Z"/>
                <w:rFonts w:ascii="Arial" w:eastAsia="Times New Roman" w:hAnsi="Arial" w:cs="Arial"/>
                <w:sz w:val="20"/>
                <w:szCs w:val="20"/>
                <w:lang w:eastAsia="en-IN"/>
              </w:rPr>
            </w:pPr>
            <w:del w:id="1124" w:author="Hardik Malhotra" w:date="2023-02-24T15:53:00Z">
              <w:r w:rsidRPr="00FB6859" w:rsidDel="00092BB6">
                <w:rPr>
                  <w:rFonts w:ascii="Arial" w:eastAsia="Times New Roman" w:hAnsi="Arial" w:cs="Arial"/>
                  <w:sz w:val="20"/>
                  <w:szCs w:val="20"/>
                  <w:lang w:eastAsia="en-IN"/>
                </w:rPr>
                <w:delText>M3</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4074B52A" w14:textId="647AE515" w:rsidR="00FB6859" w:rsidRPr="00FB6859" w:rsidDel="00092BB6" w:rsidRDefault="00FB6859" w:rsidP="009369C8">
            <w:pPr>
              <w:spacing w:line="240" w:lineRule="auto"/>
              <w:jc w:val="center"/>
              <w:rPr>
                <w:del w:id="1125" w:author="Hardik Malhotra" w:date="2023-02-24T15:53:00Z"/>
                <w:rFonts w:ascii="Arial" w:eastAsia="Times New Roman" w:hAnsi="Arial" w:cs="Arial"/>
                <w:sz w:val="20"/>
                <w:szCs w:val="20"/>
                <w:lang w:eastAsia="en-IN"/>
              </w:rPr>
            </w:pPr>
            <w:del w:id="1126" w:author="Hardik Malhotra" w:date="2023-02-24T15:53:00Z">
              <w:r w:rsidRPr="00FB6859" w:rsidDel="00092BB6">
                <w:rPr>
                  <w:rFonts w:ascii="Arial" w:eastAsia="Times New Roman" w:hAnsi="Arial" w:cs="Arial"/>
                  <w:sz w:val="20"/>
                  <w:szCs w:val="20"/>
                  <w:lang w:eastAsia="en-IN"/>
                </w:rPr>
                <w:delText>0.2</w:delText>
              </w:r>
            </w:del>
          </w:p>
        </w:tc>
      </w:tr>
      <w:tr w:rsidR="001D49E7" w:rsidRPr="00FB6859" w:rsidDel="00092BB6" w14:paraId="1EF3AACB" w14:textId="78A3FA95" w:rsidTr="00FB6859">
        <w:trPr>
          <w:trHeight w:val="196"/>
          <w:ins w:id="1127" w:author="Raghunath Ghosh" w:date="2023-02-01T14:59:00Z"/>
          <w:del w:id="1128"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AABE8E7" w14:textId="4B4E7225" w:rsidR="001D49E7" w:rsidRPr="00FB6859" w:rsidDel="00092BB6" w:rsidRDefault="001D49E7" w:rsidP="009369C8">
            <w:pPr>
              <w:spacing w:line="240" w:lineRule="auto"/>
              <w:jc w:val="center"/>
              <w:rPr>
                <w:ins w:id="1129" w:author="Raghunath Ghosh" w:date="2023-02-01T14:59:00Z"/>
                <w:del w:id="1130" w:author="Hardik Malhotra" w:date="2023-02-24T15:53:00Z"/>
                <w:rFonts w:ascii="Arial" w:eastAsia="Times New Roman" w:hAnsi="Arial" w:cs="Arial"/>
                <w:sz w:val="20"/>
                <w:szCs w:val="20"/>
                <w:lang w:eastAsia="en-IN"/>
              </w:rPr>
            </w:pPr>
          </w:p>
        </w:tc>
        <w:tc>
          <w:tcPr>
            <w:tcW w:w="3457" w:type="dxa"/>
            <w:tcBorders>
              <w:top w:val="nil"/>
              <w:left w:val="nil"/>
              <w:bottom w:val="single" w:sz="4" w:space="0" w:color="auto"/>
              <w:right w:val="single" w:sz="4" w:space="0" w:color="auto"/>
            </w:tcBorders>
            <w:shd w:val="clear" w:color="auto" w:fill="auto"/>
            <w:noWrap/>
            <w:vAlign w:val="bottom"/>
            <w:hideMark/>
          </w:tcPr>
          <w:p w14:paraId="50129306" w14:textId="4315DF62" w:rsidR="001D49E7" w:rsidRPr="00FB6859" w:rsidDel="00092BB6" w:rsidRDefault="001D49E7" w:rsidP="009369C8">
            <w:pPr>
              <w:spacing w:line="240" w:lineRule="auto"/>
              <w:jc w:val="center"/>
              <w:rPr>
                <w:ins w:id="1131" w:author="Raghunath Ghosh" w:date="2023-02-01T14:59:00Z"/>
                <w:del w:id="1132" w:author="Hardik Malhotra" w:date="2023-02-24T15:53:00Z"/>
                <w:rFonts w:ascii="Arial" w:eastAsia="Times New Roman" w:hAnsi="Arial" w:cs="Arial"/>
                <w:sz w:val="20"/>
                <w:szCs w:val="20"/>
                <w:lang w:eastAsia="en-IN"/>
              </w:rPr>
            </w:pPr>
            <w:ins w:id="1133" w:author="Raghunath Ghosh" w:date="2023-02-01T14:59:00Z">
              <w:del w:id="1134" w:author="Hardik Malhotra" w:date="2023-02-24T15:53:00Z">
                <w:r w:rsidDel="00092BB6">
                  <w:rPr>
                    <w:rFonts w:ascii="Arial" w:eastAsia="Times New Roman" w:hAnsi="Arial" w:cs="Arial"/>
                    <w:sz w:val="20"/>
                    <w:szCs w:val="20"/>
                    <w:lang w:eastAsia="en-IN"/>
                  </w:rPr>
                  <w:delText>Sewage Treatment Plant</w:delText>
                </w:r>
              </w:del>
            </w:ins>
          </w:p>
        </w:tc>
        <w:tc>
          <w:tcPr>
            <w:tcW w:w="1944" w:type="dxa"/>
            <w:tcBorders>
              <w:top w:val="nil"/>
              <w:left w:val="nil"/>
              <w:bottom w:val="single" w:sz="4" w:space="0" w:color="auto"/>
              <w:right w:val="single" w:sz="4" w:space="0" w:color="auto"/>
            </w:tcBorders>
            <w:shd w:val="clear" w:color="auto" w:fill="auto"/>
            <w:noWrap/>
            <w:vAlign w:val="bottom"/>
            <w:hideMark/>
          </w:tcPr>
          <w:p w14:paraId="739F345A" w14:textId="3BC26E0E" w:rsidR="001D49E7" w:rsidRPr="00FB6859" w:rsidDel="00092BB6" w:rsidRDefault="001D49E7" w:rsidP="009369C8">
            <w:pPr>
              <w:spacing w:line="240" w:lineRule="auto"/>
              <w:jc w:val="center"/>
              <w:rPr>
                <w:ins w:id="1135" w:author="Raghunath Ghosh" w:date="2023-02-01T14:59:00Z"/>
                <w:del w:id="1136" w:author="Hardik Malhotra" w:date="2023-02-24T15:53:00Z"/>
                <w:rFonts w:ascii="Arial" w:eastAsia="Times New Roman" w:hAnsi="Arial" w:cs="Arial"/>
                <w:sz w:val="20"/>
                <w:szCs w:val="20"/>
                <w:lang w:eastAsia="en-IN"/>
              </w:rPr>
            </w:pPr>
            <w:ins w:id="1137" w:author="Raghunath Ghosh" w:date="2023-02-01T14:59:00Z">
              <w:del w:id="1138" w:author="Hardik Malhotra" w:date="2023-02-24T15:53:00Z">
                <w:r w:rsidDel="00092BB6">
                  <w:rPr>
                    <w:rFonts w:ascii="Arial" w:eastAsia="Times New Roman" w:hAnsi="Arial" w:cs="Arial"/>
                    <w:sz w:val="20"/>
                    <w:szCs w:val="20"/>
                    <w:lang w:eastAsia="en-IN"/>
                  </w:rPr>
                  <w:delText>15</w:delText>
                </w:r>
              </w:del>
            </w:ins>
          </w:p>
        </w:tc>
        <w:tc>
          <w:tcPr>
            <w:tcW w:w="1468" w:type="dxa"/>
            <w:tcBorders>
              <w:top w:val="nil"/>
              <w:left w:val="nil"/>
              <w:bottom w:val="single" w:sz="4" w:space="0" w:color="auto"/>
              <w:right w:val="single" w:sz="4" w:space="0" w:color="auto"/>
            </w:tcBorders>
            <w:shd w:val="clear" w:color="auto" w:fill="auto"/>
            <w:noWrap/>
            <w:vAlign w:val="bottom"/>
            <w:hideMark/>
          </w:tcPr>
          <w:p w14:paraId="3DA86578" w14:textId="2CDC46A3" w:rsidR="001D49E7" w:rsidRPr="00FB6859" w:rsidDel="00092BB6" w:rsidRDefault="001D49E7" w:rsidP="009369C8">
            <w:pPr>
              <w:spacing w:line="240" w:lineRule="auto"/>
              <w:jc w:val="center"/>
              <w:rPr>
                <w:ins w:id="1139" w:author="Raghunath Ghosh" w:date="2023-02-01T14:59:00Z"/>
                <w:del w:id="1140" w:author="Hardik Malhotra" w:date="2023-02-24T15:53:00Z"/>
                <w:rFonts w:ascii="Arial" w:eastAsia="Times New Roman" w:hAnsi="Arial" w:cs="Arial"/>
                <w:sz w:val="20"/>
                <w:szCs w:val="20"/>
                <w:lang w:eastAsia="en-IN"/>
              </w:rPr>
            </w:pPr>
            <w:ins w:id="1141" w:author="Raghunath Ghosh" w:date="2023-02-01T14:59:00Z">
              <w:del w:id="1142" w:author="Hardik Malhotra" w:date="2023-02-24T15:53:00Z">
                <w:r w:rsidDel="00092BB6">
                  <w:rPr>
                    <w:rFonts w:ascii="Arial" w:eastAsia="Times New Roman" w:hAnsi="Arial" w:cs="Arial"/>
                    <w:sz w:val="20"/>
                    <w:szCs w:val="20"/>
                    <w:lang w:eastAsia="en-IN"/>
                  </w:rPr>
                  <w:delText>KLD</w:delText>
                </w:r>
              </w:del>
            </w:ins>
          </w:p>
        </w:tc>
        <w:tc>
          <w:tcPr>
            <w:tcW w:w="1321" w:type="dxa"/>
            <w:tcBorders>
              <w:top w:val="nil"/>
              <w:left w:val="nil"/>
              <w:bottom w:val="single" w:sz="4" w:space="0" w:color="auto"/>
              <w:right w:val="single" w:sz="4" w:space="0" w:color="auto"/>
            </w:tcBorders>
            <w:shd w:val="clear" w:color="auto" w:fill="auto"/>
            <w:noWrap/>
            <w:vAlign w:val="bottom"/>
            <w:hideMark/>
          </w:tcPr>
          <w:p w14:paraId="00498158" w14:textId="1262F028" w:rsidR="001D49E7" w:rsidRPr="00FB6859" w:rsidDel="00092BB6" w:rsidRDefault="001D49E7" w:rsidP="009369C8">
            <w:pPr>
              <w:spacing w:line="240" w:lineRule="auto"/>
              <w:jc w:val="center"/>
              <w:rPr>
                <w:ins w:id="1143" w:author="Raghunath Ghosh" w:date="2023-02-01T14:59:00Z"/>
                <w:del w:id="1144" w:author="Hardik Malhotra" w:date="2023-02-24T15:53:00Z"/>
                <w:rFonts w:ascii="Arial" w:eastAsia="Times New Roman" w:hAnsi="Arial" w:cs="Arial"/>
                <w:sz w:val="20"/>
                <w:szCs w:val="20"/>
                <w:lang w:eastAsia="en-IN"/>
              </w:rPr>
            </w:pPr>
            <w:ins w:id="1145" w:author="Raghunath Ghosh" w:date="2023-02-01T14:59:00Z">
              <w:del w:id="1146" w:author="Hardik Malhotra" w:date="2023-02-24T15:53:00Z">
                <w:r w:rsidDel="00092BB6">
                  <w:rPr>
                    <w:rFonts w:ascii="Arial" w:eastAsia="Times New Roman" w:hAnsi="Arial" w:cs="Arial"/>
                    <w:sz w:val="20"/>
                    <w:szCs w:val="20"/>
                    <w:lang w:eastAsia="en-IN"/>
                  </w:rPr>
                  <w:delText>0.5</w:delText>
                </w:r>
              </w:del>
            </w:ins>
          </w:p>
        </w:tc>
      </w:tr>
      <w:tr w:rsidR="001D49E7" w:rsidRPr="00FB6859" w:rsidDel="00092BB6" w14:paraId="176C0D97" w14:textId="69CA4A3D" w:rsidTr="00FB6859">
        <w:trPr>
          <w:trHeight w:val="196"/>
          <w:ins w:id="1147" w:author="Raghunath Ghosh" w:date="2023-02-01T14:59:00Z"/>
          <w:del w:id="1148"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4EBEC77" w14:textId="45D10DFB" w:rsidR="001D49E7" w:rsidRPr="00FB6859" w:rsidDel="00092BB6" w:rsidRDefault="001D49E7" w:rsidP="009369C8">
            <w:pPr>
              <w:spacing w:line="240" w:lineRule="auto"/>
              <w:jc w:val="center"/>
              <w:rPr>
                <w:ins w:id="1149" w:author="Raghunath Ghosh" w:date="2023-02-01T14:59:00Z"/>
                <w:del w:id="1150" w:author="Hardik Malhotra" w:date="2023-02-24T15:53:00Z"/>
                <w:rFonts w:ascii="Arial" w:eastAsia="Times New Roman" w:hAnsi="Arial" w:cs="Arial"/>
                <w:sz w:val="20"/>
                <w:szCs w:val="20"/>
                <w:lang w:eastAsia="en-IN"/>
              </w:rPr>
            </w:pPr>
          </w:p>
        </w:tc>
        <w:tc>
          <w:tcPr>
            <w:tcW w:w="3457" w:type="dxa"/>
            <w:tcBorders>
              <w:top w:val="nil"/>
              <w:left w:val="nil"/>
              <w:bottom w:val="single" w:sz="4" w:space="0" w:color="auto"/>
              <w:right w:val="single" w:sz="4" w:space="0" w:color="auto"/>
            </w:tcBorders>
            <w:shd w:val="clear" w:color="auto" w:fill="auto"/>
            <w:noWrap/>
            <w:vAlign w:val="bottom"/>
            <w:hideMark/>
          </w:tcPr>
          <w:p w14:paraId="69DB545D" w14:textId="5364B7E3" w:rsidR="001D49E7" w:rsidRPr="00FB6859" w:rsidDel="00092BB6" w:rsidRDefault="001D49E7" w:rsidP="009369C8">
            <w:pPr>
              <w:spacing w:line="240" w:lineRule="auto"/>
              <w:jc w:val="center"/>
              <w:rPr>
                <w:ins w:id="1151" w:author="Raghunath Ghosh" w:date="2023-02-01T14:59:00Z"/>
                <w:del w:id="1152" w:author="Hardik Malhotra" w:date="2023-02-24T15:53:00Z"/>
                <w:rFonts w:ascii="Arial" w:eastAsia="Times New Roman" w:hAnsi="Arial" w:cs="Arial"/>
                <w:sz w:val="20"/>
                <w:szCs w:val="20"/>
                <w:lang w:eastAsia="en-IN"/>
              </w:rPr>
            </w:pPr>
            <w:ins w:id="1153" w:author="Raghunath Ghosh" w:date="2023-02-01T14:59:00Z">
              <w:del w:id="1154" w:author="Hardik Malhotra" w:date="2023-02-24T15:53:00Z">
                <w:r w:rsidDel="00092BB6">
                  <w:rPr>
                    <w:rFonts w:ascii="Arial" w:eastAsia="Times New Roman" w:hAnsi="Arial" w:cs="Arial"/>
                    <w:sz w:val="20"/>
                    <w:szCs w:val="20"/>
                    <w:lang w:eastAsia="en-IN"/>
                  </w:rPr>
                  <w:delText>Effluent Treatment plant with ZLD facility</w:delText>
                </w:r>
              </w:del>
            </w:ins>
          </w:p>
        </w:tc>
        <w:tc>
          <w:tcPr>
            <w:tcW w:w="1944" w:type="dxa"/>
            <w:tcBorders>
              <w:top w:val="nil"/>
              <w:left w:val="nil"/>
              <w:bottom w:val="single" w:sz="4" w:space="0" w:color="auto"/>
              <w:right w:val="single" w:sz="4" w:space="0" w:color="auto"/>
            </w:tcBorders>
            <w:shd w:val="clear" w:color="auto" w:fill="auto"/>
            <w:noWrap/>
            <w:vAlign w:val="bottom"/>
            <w:hideMark/>
          </w:tcPr>
          <w:p w14:paraId="1E406A66" w14:textId="50081036" w:rsidR="001D49E7" w:rsidRPr="00FB6859" w:rsidDel="00092BB6" w:rsidRDefault="001D49E7" w:rsidP="009369C8">
            <w:pPr>
              <w:spacing w:line="240" w:lineRule="auto"/>
              <w:jc w:val="center"/>
              <w:rPr>
                <w:ins w:id="1155" w:author="Raghunath Ghosh" w:date="2023-02-01T14:59:00Z"/>
                <w:del w:id="1156" w:author="Hardik Malhotra" w:date="2023-02-24T15:53:00Z"/>
                <w:rFonts w:ascii="Arial" w:eastAsia="Times New Roman" w:hAnsi="Arial" w:cs="Arial"/>
                <w:sz w:val="20"/>
                <w:szCs w:val="20"/>
                <w:lang w:eastAsia="en-IN"/>
              </w:rPr>
            </w:pPr>
            <w:ins w:id="1157" w:author="Raghunath Ghosh" w:date="2023-02-01T14:59:00Z">
              <w:del w:id="1158" w:author="Hardik Malhotra" w:date="2023-02-24T15:53:00Z">
                <w:r w:rsidDel="00092BB6">
                  <w:rPr>
                    <w:rFonts w:ascii="Arial" w:eastAsia="Times New Roman" w:hAnsi="Arial" w:cs="Arial"/>
                    <w:sz w:val="20"/>
                    <w:szCs w:val="20"/>
                    <w:lang w:eastAsia="en-IN"/>
                  </w:rPr>
                  <w:delText>500</w:delText>
                </w:r>
              </w:del>
            </w:ins>
          </w:p>
        </w:tc>
        <w:tc>
          <w:tcPr>
            <w:tcW w:w="1468" w:type="dxa"/>
            <w:tcBorders>
              <w:top w:val="nil"/>
              <w:left w:val="nil"/>
              <w:bottom w:val="single" w:sz="4" w:space="0" w:color="auto"/>
              <w:right w:val="single" w:sz="4" w:space="0" w:color="auto"/>
            </w:tcBorders>
            <w:shd w:val="clear" w:color="auto" w:fill="auto"/>
            <w:noWrap/>
            <w:vAlign w:val="bottom"/>
            <w:hideMark/>
          </w:tcPr>
          <w:p w14:paraId="283E9323" w14:textId="4811B243" w:rsidR="001D49E7" w:rsidRPr="00FB6859" w:rsidDel="00092BB6" w:rsidRDefault="001D49E7" w:rsidP="009369C8">
            <w:pPr>
              <w:spacing w:line="240" w:lineRule="auto"/>
              <w:jc w:val="center"/>
              <w:rPr>
                <w:ins w:id="1159" w:author="Raghunath Ghosh" w:date="2023-02-01T14:59:00Z"/>
                <w:del w:id="1160" w:author="Hardik Malhotra" w:date="2023-02-24T15:53:00Z"/>
                <w:rFonts w:ascii="Arial" w:eastAsia="Times New Roman" w:hAnsi="Arial" w:cs="Arial"/>
                <w:sz w:val="20"/>
                <w:szCs w:val="20"/>
                <w:lang w:eastAsia="en-IN"/>
              </w:rPr>
            </w:pPr>
            <w:ins w:id="1161" w:author="Raghunath Ghosh" w:date="2023-02-01T14:59:00Z">
              <w:del w:id="1162" w:author="Hardik Malhotra" w:date="2023-02-24T15:53:00Z">
                <w:r w:rsidDel="00092BB6">
                  <w:rPr>
                    <w:rFonts w:ascii="Arial" w:eastAsia="Times New Roman" w:hAnsi="Arial" w:cs="Arial"/>
                    <w:sz w:val="20"/>
                    <w:szCs w:val="20"/>
                    <w:lang w:eastAsia="en-IN"/>
                  </w:rPr>
                  <w:delText>M3/day</w:delText>
                </w:r>
              </w:del>
            </w:ins>
          </w:p>
        </w:tc>
        <w:tc>
          <w:tcPr>
            <w:tcW w:w="1321" w:type="dxa"/>
            <w:tcBorders>
              <w:top w:val="nil"/>
              <w:left w:val="nil"/>
              <w:bottom w:val="single" w:sz="4" w:space="0" w:color="auto"/>
              <w:right w:val="single" w:sz="4" w:space="0" w:color="auto"/>
            </w:tcBorders>
            <w:shd w:val="clear" w:color="auto" w:fill="auto"/>
            <w:noWrap/>
            <w:vAlign w:val="bottom"/>
            <w:hideMark/>
          </w:tcPr>
          <w:p w14:paraId="039F7584" w14:textId="4C015297" w:rsidR="001D49E7" w:rsidRPr="00FB6859" w:rsidDel="00092BB6" w:rsidRDefault="001D49E7" w:rsidP="009369C8">
            <w:pPr>
              <w:spacing w:line="240" w:lineRule="auto"/>
              <w:jc w:val="center"/>
              <w:rPr>
                <w:ins w:id="1163" w:author="Raghunath Ghosh" w:date="2023-02-01T14:59:00Z"/>
                <w:del w:id="1164" w:author="Hardik Malhotra" w:date="2023-02-24T15:53:00Z"/>
                <w:rFonts w:ascii="Arial" w:eastAsia="Times New Roman" w:hAnsi="Arial" w:cs="Arial"/>
                <w:sz w:val="20"/>
                <w:szCs w:val="20"/>
                <w:lang w:eastAsia="en-IN"/>
              </w:rPr>
            </w:pPr>
            <w:ins w:id="1165" w:author="Raghunath Ghosh" w:date="2023-02-01T14:59:00Z">
              <w:del w:id="1166" w:author="Hardik Malhotra" w:date="2023-02-24T15:53:00Z">
                <w:r w:rsidDel="00092BB6">
                  <w:rPr>
                    <w:rFonts w:ascii="Arial" w:eastAsia="Times New Roman" w:hAnsi="Arial" w:cs="Arial"/>
                    <w:sz w:val="20"/>
                    <w:szCs w:val="20"/>
                    <w:lang w:eastAsia="en-IN"/>
                  </w:rPr>
                  <w:delText>5.0</w:delText>
                </w:r>
              </w:del>
            </w:ins>
          </w:p>
        </w:tc>
      </w:tr>
      <w:tr w:rsidR="001D49E7" w:rsidRPr="00FB6859" w:rsidDel="00092BB6" w14:paraId="192DF25C" w14:textId="5022A207" w:rsidTr="00FB6859">
        <w:trPr>
          <w:trHeight w:val="196"/>
          <w:del w:id="1167" w:author="Hardik Malhotra" w:date="2023-02-24T15:53:00Z"/>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7521C05" w14:textId="5584828A" w:rsidR="001D49E7" w:rsidRPr="00FB6859" w:rsidDel="00092BB6" w:rsidRDefault="001D49E7" w:rsidP="009369C8">
            <w:pPr>
              <w:spacing w:line="240" w:lineRule="auto"/>
              <w:jc w:val="center"/>
              <w:rPr>
                <w:del w:id="1168" w:author="Hardik Malhotra" w:date="2023-02-24T15:53:00Z"/>
                <w:rFonts w:ascii="Arial" w:eastAsia="Times New Roman" w:hAnsi="Arial" w:cs="Arial"/>
                <w:sz w:val="20"/>
                <w:szCs w:val="20"/>
                <w:lang w:eastAsia="en-IN"/>
              </w:rPr>
            </w:pPr>
            <w:del w:id="1169" w:author="Hardik Malhotra" w:date="2023-02-24T15:53:00Z">
              <w:r w:rsidRPr="00FB6859" w:rsidDel="00092BB6">
                <w:rPr>
                  <w:rFonts w:ascii="Arial" w:eastAsia="Times New Roman" w:hAnsi="Arial" w:cs="Arial"/>
                  <w:sz w:val="20"/>
                  <w:szCs w:val="20"/>
                  <w:lang w:eastAsia="en-IN"/>
                </w:rPr>
                <w:delText>10</w:delText>
              </w:r>
            </w:del>
          </w:p>
        </w:tc>
        <w:tc>
          <w:tcPr>
            <w:tcW w:w="3457" w:type="dxa"/>
            <w:tcBorders>
              <w:top w:val="nil"/>
              <w:left w:val="nil"/>
              <w:bottom w:val="single" w:sz="4" w:space="0" w:color="auto"/>
              <w:right w:val="single" w:sz="4" w:space="0" w:color="auto"/>
            </w:tcBorders>
            <w:shd w:val="clear" w:color="auto" w:fill="auto"/>
            <w:noWrap/>
            <w:vAlign w:val="bottom"/>
            <w:hideMark/>
          </w:tcPr>
          <w:p w14:paraId="1409AE35" w14:textId="74DDE90E" w:rsidR="001D49E7" w:rsidRPr="00FB6859" w:rsidDel="00092BB6" w:rsidRDefault="001D49E7" w:rsidP="009369C8">
            <w:pPr>
              <w:spacing w:line="240" w:lineRule="auto"/>
              <w:jc w:val="center"/>
              <w:rPr>
                <w:del w:id="1170" w:author="Hardik Malhotra" w:date="2023-02-24T15:53:00Z"/>
                <w:rFonts w:ascii="Arial" w:eastAsia="Times New Roman" w:hAnsi="Arial" w:cs="Arial"/>
                <w:sz w:val="20"/>
                <w:szCs w:val="20"/>
                <w:lang w:eastAsia="en-IN"/>
              </w:rPr>
            </w:pPr>
            <w:del w:id="1171" w:author="Hardik Malhotra" w:date="2023-02-24T15:53:00Z">
              <w:r w:rsidRPr="00FB6859" w:rsidDel="00092BB6">
                <w:rPr>
                  <w:rFonts w:ascii="Arial" w:eastAsia="Times New Roman" w:hAnsi="Arial" w:cs="Arial"/>
                  <w:sz w:val="20"/>
                  <w:szCs w:val="20"/>
                  <w:lang w:eastAsia="en-IN"/>
                </w:rPr>
                <w:delText xml:space="preserve">WTP </w:delText>
              </w:r>
              <w:r w:rsidDel="00092BB6">
                <w:rPr>
                  <w:rFonts w:ascii="Arial" w:eastAsia="Times New Roman" w:hAnsi="Arial" w:cs="Arial"/>
                  <w:sz w:val="20"/>
                  <w:szCs w:val="20"/>
                  <w:lang w:eastAsia="en-IN"/>
                </w:rPr>
                <w:delText>P</w:delText>
              </w:r>
              <w:r w:rsidRPr="00FB6859" w:rsidDel="00092BB6">
                <w:rPr>
                  <w:rFonts w:ascii="Arial" w:eastAsia="Times New Roman" w:hAnsi="Arial" w:cs="Arial"/>
                  <w:sz w:val="20"/>
                  <w:szCs w:val="20"/>
                  <w:lang w:eastAsia="en-IN"/>
                </w:rPr>
                <w:delText>lus Treated water tank</w:delText>
              </w:r>
            </w:del>
          </w:p>
        </w:tc>
        <w:tc>
          <w:tcPr>
            <w:tcW w:w="1944" w:type="dxa"/>
            <w:tcBorders>
              <w:top w:val="nil"/>
              <w:left w:val="nil"/>
              <w:bottom w:val="single" w:sz="4" w:space="0" w:color="auto"/>
              <w:right w:val="single" w:sz="4" w:space="0" w:color="auto"/>
            </w:tcBorders>
            <w:shd w:val="clear" w:color="auto" w:fill="auto"/>
            <w:noWrap/>
            <w:vAlign w:val="bottom"/>
            <w:hideMark/>
          </w:tcPr>
          <w:p w14:paraId="526CD82E" w14:textId="1AF29590" w:rsidR="001D49E7" w:rsidRPr="00FB6859" w:rsidDel="00092BB6" w:rsidRDefault="001D49E7" w:rsidP="009369C8">
            <w:pPr>
              <w:spacing w:line="240" w:lineRule="auto"/>
              <w:jc w:val="center"/>
              <w:rPr>
                <w:del w:id="1172" w:author="Hardik Malhotra" w:date="2023-02-24T15:53:00Z"/>
                <w:rFonts w:ascii="Arial" w:eastAsia="Times New Roman" w:hAnsi="Arial" w:cs="Arial"/>
                <w:sz w:val="20"/>
                <w:szCs w:val="20"/>
                <w:lang w:eastAsia="en-IN"/>
              </w:rPr>
            </w:pPr>
            <w:del w:id="1173" w:author="Hardik Malhotra" w:date="2023-02-24T15:53:00Z">
              <w:r w:rsidRPr="00FB6859" w:rsidDel="00092BB6">
                <w:rPr>
                  <w:rFonts w:ascii="Arial" w:eastAsia="Times New Roman" w:hAnsi="Arial" w:cs="Arial"/>
                  <w:sz w:val="20"/>
                  <w:szCs w:val="20"/>
                  <w:lang w:eastAsia="en-IN"/>
                </w:rPr>
                <w:delText>800</w:delText>
              </w:r>
            </w:del>
          </w:p>
        </w:tc>
        <w:tc>
          <w:tcPr>
            <w:tcW w:w="1468" w:type="dxa"/>
            <w:tcBorders>
              <w:top w:val="nil"/>
              <w:left w:val="nil"/>
              <w:bottom w:val="single" w:sz="4" w:space="0" w:color="auto"/>
              <w:right w:val="single" w:sz="4" w:space="0" w:color="auto"/>
            </w:tcBorders>
            <w:shd w:val="clear" w:color="auto" w:fill="auto"/>
            <w:noWrap/>
            <w:vAlign w:val="bottom"/>
            <w:hideMark/>
          </w:tcPr>
          <w:p w14:paraId="34AE4E01" w14:textId="78E30A77" w:rsidR="001D49E7" w:rsidRPr="00FB6859" w:rsidDel="00092BB6" w:rsidRDefault="001D49E7" w:rsidP="009369C8">
            <w:pPr>
              <w:spacing w:line="240" w:lineRule="auto"/>
              <w:jc w:val="center"/>
              <w:rPr>
                <w:del w:id="1174" w:author="Hardik Malhotra" w:date="2023-02-24T15:53:00Z"/>
                <w:rFonts w:ascii="Arial" w:eastAsia="Times New Roman" w:hAnsi="Arial" w:cs="Arial"/>
                <w:sz w:val="20"/>
                <w:szCs w:val="20"/>
                <w:lang w:eastAsia="en-IN"/>
              </w:rPr>
            </w:pPr>
            <w:del w:id="1175" w:author="Hardik Malhotra" w:date="2023-02-24T15:53:00Z">
              <w:r w:rsidRPr="00FB6859" w:rsidDel="00092BB6">
                <w:rPr>
                  <w:rFonts w:ascii="Arial" w:eastAsia="Times New Roman" w:hAnsi="Arial" w:cs="Arial"/>
                  <w:sz w:val="20"/>
                  <w:szCs w:val="20"/>
                  <w:lang w:eastAsia="en-IN"/>
                </w:rPr>
                <w:delText>m3</w:delText>
              </w:r>
            </w:del>
          </w:p>
        </w:tc>
        <w:tc>
          <w:tcPr>
            <w:tcW w:w="1321" w:type="dxa"/>
            <w:tcBorders>
              <w:top w:val="nil"/>
              <w:left w:val="nil"/>
              <w:bottom w:val="single" w:sz="4" w:space="0" w:color="auto"/>
              <w:right w:val="single" w:sz="4" w:space="0" w:color="auto"/>
            </w:tcBorders>
            <w:shd w:val="clear" w:color="auto" w:fill="auto"/>
            <w:noWrap/>
            <w:vAlign w:val="bottom"/>
            <w:hideMark/>
          </w:tcPr>
          <w:p w14:paraId="1DF3486B" w14:textId="0415B738" w:rsidR="001D49E7" w:rsidRPr="00FB6859" w:rsidDel="00092BB6" w:rsidRDefault="001D49E7" w:rsidP="009369C8">
            <w:pPr>
              <w:spacing w:line="240" w:lineRule="auto"/>
              <w:jc w:val="center"/>
              <w:rPr>
                <w:del w:id="1176" w:author="Hardik Malhotra" w:date="2023-02-24T15:53:00Z"/>
                <w:rFonts w:ascii="Arial" w:eastAsia="Times New Roman" w:hAnsi="Arial" w:cs="Arial"/>
                <w:sz w:val="20"/>
                <w:szCs w:val="20"/>
                <w:lang w:eastAsia="en-IN"/>
              </w:rPr>
            </w:pPr>
            <w:del w:id="1177" w:author="Hardik Malhotra" w:date="2023-02-24T15:53:00Z">
              <w:r w:rsidRPr="00FB6859" w:rsidDel="00092BB6">
                <w:rPr>
                  <w:rFonts w:ascii="Arial" w:eastAsia="Times New Roman" w:hAnsi="Arial" w:cs="Arial"/>
                  <w:sz w:val="20"/>
                  <w:szCs w:val="20"/>
                  <w:lang w:eastAsia="en-IN"/>
                </w:rPr>
                <w:delText>0.8</w:delText>
              </w:r>
            </w:del>
          </w:p>
        </w:tc>
      </w:tr>
      <w:tr w:rsidR="001D49E7" w:rsidRPr="00FB6859" w14:paraId="0CC8DC5D" w14:textId="77777777" w:rsidTr="008A475E">
        <w:trPr>
          <w:trHeight w:val="196"/>
        </w:trPr>
        <w:tc>
          <w:tcPr>
            <w:tcW w:w="6247" w:type="dxa"/>
            <w:gridSpan w:val="3"/>
            <w:tcBorders>
              <w:top w:val="nil"/>
              <w:left w:val="single" w:sz="4" w:space="0" w:color="auto"/>
              <w:bottom w:val="single" w:sz="4" w:space="0" w:color="auto"/>
              <w:right w:val="single" w:sz="4" w:space="0" w:color="auto"/>
            </w:tcBorders>
            <w:shd w:val="clear" w:color="auto" w:fill="4472C4" w:themeFill="accent1"/>
            <w:noWrap/>
            <w:vAlign w:val="bottom"/>
            <w:hideMark/>
          </w:tcPr>
          <w:p w14:paraId="12B783D3" w14:textId="77777777" w:rsidR="001D49E7" w:rsidRPr="00FB6859" w:rsidRDefault="001D49E7"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Total</w:t>
            </w:r>
          </w:p>
        </w:tc>
        <w:tc>
          <w:tcPr>
            <w:tcW w:w="1468" w:type="dxa"/>
            <w:tcBorders>
              <w:top w:val="nil"/>
              <w:left w:val="nil"/>
              <w:bottom w:val="single" w:sz="4" w:space="0" w:color="auto"/>
              <w:right w:val="single" w:sz="4" w:space="0" w:color="auto"/>
            </w:tcBorders>
            <w:shd w:val="clear" w:color="auto" w:fill="4472C4" w:themeFill="accent1"/>
            <w:noWrap/>
            <w:vAlign w:val="bottom"/>
            <w:hideMark/>
          </w:tcPr>
          <w:p w14:paraId="2548E54F" w14:textId="77777777" w:rsidR="001D49E7" w:rsidRPr="00FB6859" w:rsidRDefault="001D49E7"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w:t>
            </w:r>
          </w:p>
        </w:tc>
        <w:tc>
          <w:tcPr>
            <w:tcW w:w="1321" w:type="dxa"/>
            <w:tcBorders>
              <w:top w:val="nil"/>
              <w:left w:val="nil"/>
              <w:bottom w:val="single" w:sz="4" w:space="0" w:color="auto"/>
              <w:right w:val="single" w:sz="4" w:space="0" w:color="auto"/>
            </w:tcBorders>
            <w:shd w:val="clear" w:color="auto" w:fill="4472C4" w:themeFill="accent1"/>
            <w:noWrap/>
            <w:vAlign w:val="bottom"/>
            <w:hideMark/>
          </w:tcPr>
          <w:p w14:paraId="7891CF41" w14:textId="616CC6C9" w:rsidR="001D49E7" w:rsidRPr="00FB6859" w:rsidRDefault="00092BB6" w:rsidP="00FB6859">
            <w:pPr>
              <w:spacing w:line="240" w:lineRule="auto"/>
              <w:jc w:val="center"/>
              <w:rPr>
                <w:rFonts w:ascii="Arial" w:eastAsia="Times New Roman" w:hAnsi="Arial" w:cs="Arial"/>
                <w:b/>
                <w:bCs/>
                <w:color w:val="FFFFFF" w:themeColor="background1"/>
                <w:sz w:val="20"/>
                <w:szCs w:val="20"/>
                <w:lang w:eastAsia="en-IN"/>
              </w:rPr>
            </w:pPr>
            <w:ins w:id="1178" w:author="Hardik Malhotra" w:date="2023-02-24T15:53:00Z">
              <w:r>
                <w:rPr>
                  <w:rFonts w:ascii="Arial" w:eastAsia="Times New Roman" w:hAnsi="Arial" w:cs="Arial"/>
                  <w:b/>
                  <w:bCs/>
                  <w:color w:val="FFFFFF" w:themeColor="background1"/>
                  <w:sz w:val="20"/>
                  <w:szCs w:val="20"/>
                  <w:lang w:eastAsia="en-IN"/>
                </w:rPr>
                <w:t>25.3</w:t>
              </w:r>
            </w:ins>
            <w:del w:id="1179" w:author="Hardik Malhotra" w:date="2023-02-24T15:53:00Z">
              <w:r w:rsidR="001D49E7" w:rsidRPr="00FB6859" w:rsidDel="00092BB6">
                <w:rPr>
                  <w:rFonts w:ascii="Arial" w:eastAsia="Times New Roman" w:hAnsi="Arial" w:cs="Arial"/>
                  <w:b/>
                  <w:bCs/>
                  <w:color w:val="FFFFFF" w:themeColor="background1"/>
                  <w:sz w:val="20"/>
                  <w:szCs w:val="20"/>
                  <w:lang w:eastAsia="en-IN"/>
                </w:rPr>
                <w:delText>3</w:delText>
              </w:r>
              <w:r w:rsidR="001D49E7" w:rsidDel="00092BB6">
                <w:rPr>
                  <w:rFonts w:ascii="Arial" w:eastAsia="Times New Roman" w:hAnsi="Arial" w:cs="Arial"/>
                  <w:b/>
                  <w:bCs/>
                  <w:color w:val="FFFFFF" w:themeColor="background1"/>
                  <w:sz w:val="20"/>
                  <w:szCs w:val="20"/>
                  <w:lang w:eastAsia="en-IN"/>
                </w:rPr>
                <w:delText>4.9</w:delText>
              </w:r>
            </w:del>
          </w:p>
        </w:tc>
      </w:tr>
    </w:tbl>
    <w:p w14:paraId="10BA970F" w14:textId="77777777" w:rsidR="00B0170C" w:rsidRDefault="00B0170C"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5B7EB7C5" w14:textId="77777777" w:rsidTr="00256967">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6141C18F" w14:textId="77777777"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DEEAF6" w:themeFill="accent5" w:themeFillTint="33"/>
            <w:noWrap/>
            <w:vAlign w:val="bottom"/>
            <w:hideMark/>
          </w:tcPr>
          <w:p w14:paraId="32AB841C" w14:textId="77777777" w:rsidR="00070E14" w:rsidRPr="00256967" w:rsidRDefault="00070E14" w:rsidP="00070E14">
            <w:pPr>
              <w:spacing w:line="240" w:lineRule="auto"/>
              <w:jc w:val="center"/>
              <w:rPr>
                <w:rFonts w:ascii="Arial" w:eastAsia="Times New Roman" w:hAnsi="Arial" w:cs="Arial"/>
                <w:b/>
                <w:bCs/>
                <w:sz w:val="20"/>
                <w:szCs w:val="20"/>
                <w:lang w:eastAsia="en-IN"/>
              </w:rPr>
            </w:pPr>
            <w:r w:rsidRPr="00256967">
              <w:rPr>
                <w:rFonts w:ascii="Arial" w:eastAsia="Times New Roman" w:hAnsi="Arial" w:cs="Arial"/>
                <w:b/>
                <w:bCs/>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C5E0B3" w:themeFill="accent6" w:themeFillTint="66"/>
          </w:tcPr>
          <w:p w14:paraId="78F7F4FE" w14:textId="77777777"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sidRPr="00256967">
              <w:rPr>
                <w:rFonts w:ascii="Arial" w:eastAsia="Times New Roman" w:hAnsi="Arial" w:cs="Arial"/>
                <w:b/>
                <w:bCs/>
                <w:sz w:val="20"/>
                <w:szCs w:val="20"/>
                <w:lang w:eastAsia="en-IN"/>
              </w:rPr>
              <w:t>Hazira</w:t>
            </w:r>
          </w:p>
        </w:tc>
      </w:tr>
      <w:tr w:rsidR="00C35099" w:rsidRPr="00C371C2" w14:paraId="309410BD"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75CF86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34B165B9"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1722" w:type="dxa"/>
            <w:tcBorders>
              <w:top w:val="nil"/>
              <w:left w:val="nil"/>
              <w:bottom w:val="single" w:sz="4" w:space="0" w:color="auto"/>
              <w:right w:val="single" w:sz="4" w:space="0" w:color="auto"/>
            </w:tcBorders>
            <w:vAlign w:val="bottom"/>
          </w:tcPr>
          <w:p w14:paraId="149844CC"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r>
      <w:tr w:rsidR="00C35099" w:rsidRPr="00C371C2" w14:paraId="60726140"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B52F934"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792F11DC"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w:t>
            </w:r>
          </w:p>
        </w:tc>
        <w:tc>
          <w:tcPr>
            <w:tcW w:w="1722" w:type="dxa"/>
            <w:tcBorders>
              <w:top w:val="nil"/>
              <w:left w:val="nil"/>
              <w:bottom w:val="single" w:sz="4" w:space="0" w:color="auto"/>
              <w:right w:val="single" w:sz="4" w:space="0" w:color="auto"/>
            </w:tcBorders>
            <w:vAlign w:val="bottom"/>
          </w:tcPr>
          <w:p w14:paraId="1DCD1A3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w:t>
            </w:r>
          </w:p>
        </w:tc>
      </w:tr>
      <w:tr w:rsidR="00C35099" w:rsidRPr="00C371C2" w14:paraId="339982A9"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1F09CED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5650A183"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441</w:t>
            </w:r>
          </w:p>
        </w:tc>
        <w:tc>
          <w:tcPr>
            <w:tcW w:w="1722" w:type="dxa"/>
            <w:tcBorders>
              <w:top w:val="nil"/>
              <w:left w:val="nil"/>
              <w:bottom w:val="single" w:sz="4" w:space="0" w:color="auto"/>
              <w:right w:val="single" w:sz="4" w:space="0" w:color="auto"/>
            </w:tcBorders>
            <w:vAlign w:val="bottom"/>
          </w:tcPr>
          <w:p w14:paraId="6E50FA2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362</w:t>
            </w:r>
          </w:p>
        </w:tc>
      </w:tr>
      <w:tr w:rsidR="00C35099" w:rsidRPr="00C371C2" w14:paraId="42030DF7"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33654CE"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76601A4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c>
          <w:tcPr>
            <w:tcW w:w="1722" w:type="dxa"/>
            <w:tcBorders>
              <w:top w:val="nil"/>
              <w:left w:val="nil"/>
              <w:bottom w:val="single" w:sz="4" w:space="0" w:color="auto"/>
              <w:right w:val="single" w:sz="4" w:space="0" w:color="auto"/>
            </w:tcBorders>
            <w:vAlign w:val="bottom"/>
          </w:tcPr>
          <w:p w14:paraId="5FDD25E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r>
      <w:tr w:rsidR="00C35099" w:rsidRPr="00C371C2" w14:paraId="26D2D59D"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A3BA5C9"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D53B676"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1722" w:type="dxa"/>
            <w:tcBorders>
              <w:top w:val="nil"/>
              <w:left w:val="nil"/>
              <w:bottom w:val="single" w:sz="4" w:space="0" w:color="auto"/>
              <w:right w:val="single" w:sz="4" w:space="0" w:color="auto"/>
            </w:tcBorders>
            <w:vAlign w:val="bottom"/>
          </w:tcPr>
          <w:p w14:paraId="7F8B874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r>
      <w:tr w:rsidR="00C35099" w:rsidRPr="00C371C2" w14:paraId="48051097"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159C1E1"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6B6F800B"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1722" w:type="dxa"/>
            <w:tcBorders>
              <w:top w:val="nil"/>
              <w:left w:val="nil"/>
              <w:bottom w:val="single" w:sz="4" w:space="0" w:color="auto"/>
              <w:right w:val="single" w:sz="4" w:space="0" w:color="auto"/>
            </w:tcBorders>
            <w:vAlign w:val="bottom"/>
          </w:tcPr>
          <w:p w14:paraId="2F9025C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r>
      <w:tr w:rsidR="00C35099" w:rsidRPr="00C371C2" w14:paraId="7C839AF9"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55A428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72B70E6E" w14:textId="25689795" w:rsidR="00C35099" w:rsidRPr="00C371C2" w:rsidRDefault="00037A5F" w:rsidP="00C35099">
            <w:pPr>
              <w:spacing w:line="240" w:lineRule="auto"/>
              <w:jc w:val="center"/>
              <w:rPr>
                <w:rFonts w:ascii="Arial" w:eastAsia="Times New Roman" w:hAnsi="Arial" w:cs="Arial"/>
                <w:color w:val="000000"/>
                <w:sz w:val="20"/>
                <w:szCs w:val="20"/>
                <w:lang w:eastAsia="en-IN"/>
              </w:rPr>
            </w:pPr>
            <w:ins w:id="1180" w:author="Hardik Malhotra" w:date="2023-02-24T15:10:00Z">
              <w:r>
                <w:rPr>
                  <w:rFonts w:ascii="Arial" w:hAnsi="Arial" w:cs="Arial"/>
                  <w:color w:val="000000"/>
                  <w:sz w:val="20"/>
                  <w:szCs w:val="20"/>
                </w:rPr>
                <w:t>68</w:t>
              </w:r>
            </w:ins>
            <w:del w:id="1181" w:author="Hardik Malhotra" w:date="2023-02-24T15:10:00Z">
              <w:r w:rsidR="00C35099" w:rsidDel="00037A5F">
                <w:rPr>
                  <w:rFonts w:ascii="Arial" w:hAnsi="Arial" w:cs="Arial"/>
                  <w:color w:val="000000"/>
                  <w:sz w:val="20"/>
                  <w:szCs w:val="20"/>
                </w:rPr>
                <w:delText>49</w:delText>
              </w:r>
            </w:del>
          </w:p>
        </w:tc>
        <w:tc>
          <w:tcPr>
            <w:tcW w:w="1722" w:type="dxa"/>
            <w:tcBorders>
              <w:top w:val="nil"/>
              <w:left w:val="nil"/>
              <w:bottom w:val="single" w:sz="4" w:space="0" w:color="auto"/>
              <w:right w:val="single" w:sz="4" w:space="0" w:color="auto"/>
            </w:tcBorders>
            <w:vAlign w:val="bottom"/>
          </w:tcPr>
          <w:p w14:paraId="73B1868C" w14:textId="3F22E4D8"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182" w:author="Hardik Malhotra" w:date="2023-02-24T15:54:00Z">
              <w:r w:rsidR="00092BB6">
                <w:rPr>
                  <w:rFonts w:ascii="Arial" w:hAnsi="Arial" w:cs="Arial"/>
                  <w:color w:val="000000"/>
                  <w:sz w:val="20"/>
                  <w:szCs w:val="20"/>
                </w:rPr>
                <w:t>9</w:t>
              </w:r>
            </w:ins>
            <w:del w:id="1183" w:author="Hardik Malhotra" w:date="2023-02-24T15:54:00Z">
              <w:r w:rsidDel="00092BB6">
                <w:rPr>
                  <w:rFonts w:ascii="Arial" w:hAnsi="Arial" w:cs="Arial"/>
                  <w:color w:val="000000"/>
                  <w:sz w:val="20"/>
                  <w:szCs w:val="20"/>
                </w:rPr>
                <w:delText>0</w:delText>
              </w:r>
            </w:del>
          </w:p>
        </w:tc>
      </w:tr>
      <w:tr w:rsidR="00C35099" w:rsidRPr="00C371C2" w14:paraId="7E4B557B"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FDD34D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444236F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722" w:type="dxa"/>
            <w:tcBorders>
              <w:top w:val="nil"/>
              <w:left w:val="nil"/>
              <w:bottom w:val="single" w:sz="4" w:space="0" w:color="auto"/>
              <w:right w:val="single" w:sz="4" w:space="0" w:color="auto"/>
            </w:tcBorders>
            <w:vAlign w:val="bottom"/>
          </w:tcPr>
          <w:p w14:paraId="3B426C8E"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r w:rsidR="00C35099" w:rsidRPr="00C371C2" w14:paraId="6BF94292"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2B1B3DFB"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4F25880C"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586</w:t>
            </w:r>
          </w:p>
        </w:tc>
        <w:tc>
          <w:tcPr>
            <w:tcW w:w="1722" w:type="dxa"/>
            <w:tcBorders>
              <w:top w:val="nil"/>
              <w:left w:val="nil"/>
              <w:bottom w:val="single" w:sz="4" w:space="0" w:color="auto"/>
              <w:right w:val="single" w:sz="4" w:space="0" w:color="auto"/>
            </w:tcBorders>
            <w:shd w:val="clear" w:color="auto" w:fill="4472C4" w:themeFill="accent1"/>
            <w:vAlign w:val="bottom"/>
          </w:tcPr>
          <w:p w14:paraId="6DE1013C" w14:textId="77777777" w:rsidR="00C35099" w:rsidRPr="003970BC" w:rsidRDefault="00C35099" w:rsidP="00C35099">
            <w:pPr>
              <w:spacing w:line="240" w:lineRule="auto"/>
              <w:jc w:val="center"/>
              <w:rPr>
                <w:rFonts w:ascii="Arial" w:eastAsia="Times New Roman" w:hAnsi="Arial" w:cs="Arial"/>
                <w:b/>
                <w:bCs/>
                <w:color w:val="000000"/>
                <w:sz w:val="20"/>
                <w:szCs w:val="20"/>
                <w:lang w:eastAsia="en-IN"/>
              </w:rPr>
            </w:pPr>
            <w:r>
              <w:rPr>
                <w:rFonts w:ascii="Arial" w:hAnsi="Arial" w:cs="Arial"/>
                <w:b/>
                <w:bCs/>
                <w:color w:val="FFFFFF"/>
                <w:sz w:val="20"/>
                <w:szCs w:val="20"/>
              </w:rPr>
              <w:t>475</w:t>
            </w:r>
          </w:p>
        </w:tc>
      </w:tr>
      <w:tr w:rsidR="00C35099" w:rsidRPr="00C371C2" w14:paraId="7B45117F" w14:textId="77777777" w:rsidTr="008A475E">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47BCAE8"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2C24077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w:t>
            </w:r>
          </w:p>
        </w:tc>
        <w:tc>
          <w:tcPr>
            <w:tcW w:w="1722" w:type="dxa"/>
            <w:tcBorders>
              <w:top w:val="nil"/>
              <w:left w:val="nil"/>
              <w:bottom w:val="single" w:sz="4" w:space="0" w:color="auto"/>
              <w:right w:val="single" w:sz="4" w:space="0" w:color="auto"/>
            </w:tcBorders>
            <w:vAlign w:val="bottom"/>
          </w:tcPr>
          <w:p w14:paraId="7D3F2A42"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bl>
    <w:p w14:paraId="23BD2827" w14:textId="77777777" w:rsidR="00464BB1" w:rsidRDefault="00B0170C" w:rsidP="00704842">
      <w:pPr>
        <w:rPr>
          <w:rFonts w:ascii="Arial" w:hAnsi="Arial" w:cs="Arial"/>
          <w:b/>
          <w:bCs/>
          <w:sz w:val="20"/>
          <w:szCs w:val="20"/>
          <w:lang w:val="en-US"/>
        </w:rPr>
      </w:pPr>
      <w:r>
        <w:rPr>
          <w:rFonts w:ascii="Arial" w:hAnsi="Arial" w:cs="Arial"/>
          <w:b/>
          <w:bCs/>
          <w:sz w:val="20"/>
          <w:szCs w:val="20"/>
          <w:lang w:val="en-US"/>
        </w:rPr>
        <w:t>Note- Total Project Cost includes OSBL Facilities cost.</w:t>
      </w:r>
    </w:p>
    <w:p w14:paraId="2ABA331D" w14:textId="77777777" w:rsidR="00464BB1" w:rsidRDefault="00464BB1" w:rsidP="00FE3288">
      <w:pPr>
        <w:shd w:val="clear" w:color="auto" w:fill="000000" w:themeFill="text1"/>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4447BC4C" w14:textId="77777777" w:rsidR="00AF4185" w:rsidRDefault="00AF4185" w:rsidP="00256967">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2" w:type="dxa"/>
        <w:tblLook w:val="04A0" w:firstRow="1" w:lastRow="0" w:firstColumn="1" w:lastColumn="0" w:noHBand="0" w:noVBand="1"/>
      </w:tblPr>
      <w:tblGrid>
        <w:gridCol w:w="4758"/>
        <w:gridCol w:w="1573"/>
        <w:gridCol w:w="1596"/>
        <w:gridCol w:w="1155"/>
      </w:tblGrid>
      <w:tr w:rsidR="000B6F48" w:rsidRPr="000B6F48" w14:paraId="7F271261" w14:textId="77777777" w:rsidTr="0032277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0F0F848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82</w:t>
            </w:r>
            <w:r w:rsidR="00B0170C">
              <w:rPr>
                <w:rFonts w:ascii="Arial" w:eastAsia="Times New Roman" w:hAnsi="Arial" w:cs="Arial"/>
                <w:b/>
                <w:bCs/>
                <w:color w:val="FFFFFF"/>
                <w:sz w:val="20"/>
                <w:szCs w:val="20"/>
                <w:lang w:eastAsia="en-IN"/>
              </w:rPr>
              <w:t>500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615B1AFC"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0B6F48" w:rsidRPr="000B6F48" w14:paraId="2C812863" w14:textId="77777777" w:rsidTr="0032277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18F91577" w14:textId="77777777" w:rsidR="000B6F48" w:rsidRPr="000B6F48" w:rsidRDefault="000B6F48" w:rsidP="000B6F48">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26B9446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75AF620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71F72E0F"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32AEFC52"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7E12ADD4"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2DA38844"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1D1834A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451AC9E"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2C581B37"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4B18E373"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14DA7DC9"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57750</w:t>
            </w:r>
          </w:p>
        </w:tc>
      </w:tr>
      <w:tr w:rsidR="000C763E" w:rsidRPr="000B6F48" w14:paraId="0B74851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44A9B494"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3D81628A"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27AE1AA1"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D406BCD"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83.92</w:t>
            </w:r>
          </w:p>
        </w:tc>
      </w:tr>
      <w:tr w:rsidR="000C763E" w:rsidRPr="000B6F48" w14:paraId="79349B5D"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022B998"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1F36C7D3"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Tonne</w:t>
            </w:r>
          </w:p>
        </w:tc>
        <w:tc>
          <w:tcPr>
            <w:tcW w:w="1596" w:type="dxa"/>
            <w:tcBorders>
              <w:top w:val="nil"/>
              <w:left w:val="nil"/>
              <w:bottom w:val="single" w:sz="4" w:space="0" w:color="auto"/>
              <w:right w:val="single" w:sz="4" w:space="0" w:color="auto"/>
            </w:tcBorders>
            <w:shd w:val="clear" w:color="auto" w:fill="auto"/>
            <w:noWrap/>
            <w:vAlign w:val="center"/>
            <w:hideMark/>
          </w:tcPr>
          <w:p w14:paraId="139CA7B2"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INR / Tonne</w:t>
            </w:r>
          </w:p>
        </w:tc>
        <w:tc>
          <w:tcPr>
            <w:tcW w:w="1155" w:type="dxa"/>
            <w:tcBorders>
              <w:top w:val="nil"/>
              <w:left w:val="nil"/>
              <w:bottom w:val="single" w:sz="4" w:space="0" w:color="auto"/>
              <w:right w:val="single" w:sz="4" w:space="0" w:color="auto"/>
            </w:tcBorders>
            <w:shd w:val="clear" w:color="auto" w:fill="auto"/>
            <w:noWrap/>
            <w:vAlign w:val="bottom"/>
            <w:hideMark/>
          </w:tcPr>
          <w:p w14:paraId="7BDA1A6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44.06</w:t>
            </w:r>
          </w:p>
        </w:tc>
      </w:tr>
      <w:tr w:rsidR="000C763E" w:rsidRPr="000B6F48" w14:paraId="7A3CE740"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23941FB"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19A53C7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23719</w:t>
            </w:r>
          </w:p>
        </w:tc>
        <w:tc>
          <w:tcPr>
            <w:tcW w:w="1596" w:type="dxa"/>
            <w:tcBorders>
              <w:top w:val="nil"/>
              <w:left w:val="nil"/>
              <w:bottom w:val="single" w:sz="4" w:space="0" w:color="auto"/>
              <w:right w:val="single" w:sz="4" w:space="0" w:color="auto"/>
            </w:tcBorders>
            <w:shd w:val="clear" w:color="auto" w:fill="auto"/>
            <w:noWrap/>
            <w:vAlign w:val="center"/>
            <w:hideMark/>
          </w:tcPr>
          <w:p w14:paraId="730E3616"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033DF06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38.32</w:t>
            </w:r>
          </w:p>
        </w:tc>
      </w:tr>
      <w:tr w:rsidR="000C763E" w:rsidRPr="000B6F48" w14:paraId="3F78D84A"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0D806CC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12DACA45"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6E8E6BB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68C7439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1.54</w:t>
            </w:r>
          </w:p>
        </w:tc>
      </w:tr>
      <w:tr w:rsidR="000C763E" w:rsidRPr="000B6F48" w14:paraId="7657CE8F"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A0E5FF5" w14:textId="77777777" w:rsidR="000C763E" w:rsidRPr="000B6F48" w:rsidRDefault="000C763E" w:rsidP="000C763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34840203"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474DF5E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14E0277E"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83.92</w:t>
            </w:r>
          </w:p>
        </w:tc>
      </w:tr>
      <w:tr w:rsidR="000C763E" w:rsidRPr="000B6F48" w14:paraId="50E02B9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9C3039"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7FF2C050"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1EC8B374"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14991C52"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17.85</w:t>
            </w:r>
          </w:p>
        </w:tc>
      </w:tr>
      <w:tr w:rsidR="000C763E" w:rsidRPr="000B6F48" w14:paraId="6FCA330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42F5035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4C8EF9E0"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2414E03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FEA6FA7"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1.47</w:t>
            </w:r>
          </w:p>
        </w:tc>
      </w:tr>
      <w:tr w:rsidR="000C763E" w:rsidRPr="000B6F48" w14:paraId="2B578AFE"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B1594AD"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center"/>
            <w:hideMark/>
          </w:tcPr>
          <w:p w14:paraId="45F57C9A"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75B9EBE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789C9D9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0.05</w:t>
            </w:r>
          </w:p>
        </w:tc>
      </w:tr>
      <w:tr w:rsidR="000C763E" w:rsidRPr="000B6F48" w14:paraId="0C79D56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587C0EF5"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2A56C14B"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5D42307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F4B07DF"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3.50</w:t>
            </w:r>
          </w:p>
        </w:tc>
      </w:tr>
      <w:tr w:rsidR="000C763E" w:rsidRPr="000B6F48" w14:paraId="6C80D0E6" w14:textId="77777777" w:rsidTr="008A475E">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8FC664C"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45ED4CF2"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3BADC9D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center"/>
            <w:hideMark/>
          </w:tcPr>
          <w:p w14:paraId="1525F6FC"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8.81</w:t>
            </w:r>
          </w:p>
        </w:tc>
      </w:tr>
      <w:tr w:rsidR="000C763E" w:rsidRPr="000B6F48" w14:paraId="32798F5F" w14:textId="77777777" w:rsidTr="0032277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24DAFFF7"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009A7CAD"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41ADB970"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2.0%</w:t>
            </w:r>
          </w:p>
        </w:tc>
        <w:tc>
          <w:tcPr>
            <w:tcW w:w="1155" w:type="dxa"/>
            <w:tcBorders>
              <w:top w:val="nil"/>
              <w:left w:val="nil"/>
              <w:bottom w:val="single" w:sz="4" w:space="0" w:color="auto"/>
              <w:right w:val="single" w:sz="4" w:space="0" w:color="auto"/>
            </w:tcBorders>
            <w:shd w:val="clear" w:color="auto" w:fill="auto"/>
            <w:noWrap/>
            <w:vAlign w:val="center"/>
            <w:hideMark/>
          </w:tcPr>
          <w:p w14:paraId="40AFC732" w14:textId="5645086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3.1</w:t>
            </w:r>
            <w:ins w:id="1184" w:author="Hardik Malhotra" w:date="2023-02-24T15:11:00Z">
              <w:r w:rsidR="004501A9">
                <w:rPr>
                  <w:rFonts w:ascii="Arial" w:hAnsi="Arial" w:cs="Arial"/>
                  <w:sz w:val="20"/>
                  <w:szCs w:val="20"/>
                </w:rPr>
                <w:t>4</w:t>
              </w:r>
            </w:ins>
            <w:del w:id="1185" w:author="Hardik Malhotra" w:date="2023-02-24T15:11:00Z">
              <w:r w:rsidDel="004501A9">
                <w:rPr>
                  <w:rFonts w:ascii="Arial" w:hAnsi="Arial" w:cs="Arial"/>
                  <w:sz w:val="20"/>
                  <w:szCs w:val="20"/>
                </w:rPr>
                <w:delText>3</w:delText>
              </w:r>
            </w:del>
          </w:p>
        </w:tc>
      </w:tr>
      <w:tr w:rsidR="000C763E" w:rsidRPr="000B6F48" w14:paraId="4CF88955" w14:textId="77777777" w:rsidTr="008A475E">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7C7E10EA"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vAlign w:val="bottom"/>
            <w:hideMark/>
          </w:tcPr>
          <w:p w14:paraId="0B5BE64F"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5F9F1D91"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0.5%</w:t>
            </w:r>
          </w:p>
        </w:tc>
        <w:tc>
          <w:tcPr>
            <w:tcW w:w="1155" w:type="dxa"/>
            <w:tcBorders>
              <w:top w:val="nil"/>
              <w:left w:val="nil"/>
              <w:bottom w:val="single" w:sz="4" w:space="0" w:color="auto"/>
              <w:right w:val="single" w:sz="4" w:space="0" w:color="auto"/>
            </w:tcBorders>
            <w:shd w:val="clear" w:color="auto" w:fill="auto"/>
            <w:noWrap/>
            <w:hideMark/>
          </w:tcPr>
          <w:p w14:paraId="763E3EB4" w14:textId="77777777"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0.88</w:t>
            </w:r>
          </w:p>
        </w:tc>
      </w:tr>
      <w:tr w:rsidR="000C763E" w:rsidRPr="000B6F48" w14:paraId="60059DD1" w14:textId="77777777" w:rsidTr="0032277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5B96B26" w14:textId="77777777" w:rsidR="000C763E" w:rsidRPr="000B6F48" w:rsidRDefault="000C763E" w:rsidP="000C763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655098DF" w14:textId="77777777" w:rsidR="000C763E" w:rsidRPr="000B6F48" w:rsidRDefault="000C763E" w:rsidP="000C763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101.77</w:t>
            </w:r>
          </w:p>
        </w:tc>
      </w:tr>
      <w:tr w:rsidR="000B6F48" w:rsidRPr="000B6F48" w14:paraId="4AAAD513"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52844FF7"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100</w:t>
            </w:r>
            <w:r w:rsidR="00B0170C">
              <w:rPr>
                <w:rFonts w:ascii="Arial" w:eastAsia="Times New Roman" w:hAnsi="Arial" w:cs="Arial"/>
                <w:b/>
                <w:bCs/>
                <w:color w:val="FFFFFF"/>
                <w:sz w:val="20"/>
                <w:szCs w:val="20"/>
                <w:lang w:eastAsia="en-IN"/>
              </w:rPr>
              <w:t>000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38FC85EE"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204E1072" w14:textId="77777777" w:rsidTr="0032277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16BD1D09"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700FA1A8"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6" w:type="dxa"/>
            <w:tcBorders>
              <w:top w:val="nil"/>
              <w:left w:val="nil"/>
              <w:bottom w:val="single" w:sz="4" w:space="0" w:color="auto"/>
              <w:right w:val="single" w:sz="4" w:space="0" w:color="auto"/>
            </w:tcBorders>
            <w:shd w:val="clear" w:color="000000" w:fill="000000"/>
            <w:vAlign w:val="bottom"/>
            <w:hideMark/>
          </w:tcPr>
          <w:p w14:paraId="22B99D7F"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45DBE787"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37EC675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DD99631"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F63B928"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3FC307FA"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3815D07F"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139A6D0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34527DC"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0F16DFB1"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7B9048B0"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center"/>
            <w:hideMark/>
          </w:tcPr>
          <w:p w14:paraId="69419267" w14:textId="77777777"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70000</w:t>
            </w:r>
          </w:p>
        </w:tc>
      </w:tr>
      <w:tr w:rsidR="00322771" w:rsidRPr="000B6F48" w14:paraId="7AA568FE" w14:textId="77777777" w:rsidTr="0032277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2655B02A"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053F015"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Tonne</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6F2E31A3"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5A333C84" w14:textId="7777777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39.57</w:t>
            </w:r>
          </w:p>
        </w:tc>
      </w:tr>
      <w:tr w:rsidR="00322771" w:rsidRPr="000B6F48" w14:paraId="7D259454" w14:textId="77777777" w:rsidTr="0032277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36B9DEB2"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13A12769"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21300</w:t>
            </w:r>
          </w:p>
        </w:tc>
        <w:tc>
          <w:tcPr>
            <w:tcW w:w="1596" w:type="dxa"/>
            <w:tcBorders>
              <w:top w:val="nil"/>
              <w:left w:val="nil"/>
              <w:bottom w:val="single" w:sz="4" w:space="0" w:color="auto"/>
              <w:right w:val="single" w:sz="4" w:space="0" w:color="auto"/>
            </w:tcBorders>
            <w:shd w:val="clear" w:color="auto" w:fill="auto"/>
            <w:noWrap/>
            <w:vAlign w:val="center"/>
            <w:hideMark/>
          </w:tcPr>
          <w:p w14:paraId="2871AB55"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2BC69A98" w14:textId="77777777" w:rsidR="00322771" w:rsidRPr="000B6F48" w:rsidRDefault="00322771" w:rsidP="00322771">
            <w:pPr>
              <w:spacing w:line="240" w:lineRule="auto"/>
              <w:jc w:val="center"/>
              <w:rPr>
                <w:rFonts w:ascii="Arial" w:eastAsia="Times New Roman" w:hAnsi="Arial" w:cs="Arial"/>
                <w:sz w:val="20"/>
                <w:szCs w:val="20"/>
                <w:lang w:eastAsia="en-IN"/>
              </w:rPr>
            </w:pPr>
            <w:r>
              <w:rPr>
                <w:rFonts w:ascii="Arial" w:hAnsi="Arial" w:cs="Arial"/>
                <w:sz w:val="20"/>
                <w:szCs w:val="20"/>
              </w:rPr>
              <w:t>39.57</w:t>
            </w:r>
          </w:p>
        </w:tc>
      </w:tr>
      <w:tr w:rsidR="000B6F48" w:rsidRPr="000B6F48" w14:paraId="443E0636"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25B855ED" w14:textId="77777777"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2BC51EDE" w14:textId="77777777"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r w:rsidR="00322771">
              <w:rPr>
                <w:rFonts w:ascii="Arial" w:eastAsia="Times New Roman" w:hAnsi="Arial" w:cs="Arial"/>
                <w:b/>
                <w:bCs/>
                <w:color w:val="FFFFFF" w:themeColor="background1"/>
                <w:sz w:val="20"/>
                <w:szCs w:val="20"/>
                <w:lang w:eastAsia="en-IN"/>
              </w:rPr>
              <w:t>9.57</w:t>
            </w:r>
          </w:p>
        </w:tc>
      </w:tr>
    </w:tbl>
    <w:p w14:paraId="1A811E1C" w14:textId="77777777" w:rsidR="0009007E" w:rsidRDefault="0009007E" w:rsidP="00704842">
      <w:pPr>
        <w:rPr>
          <w:rFonts w:ascii="Arial" w:hAnsi="Arial" w:cs="Arial"/>
          <w:b/>
          <w:bCs/>
          <w:sz w:val="20"/>
          <w:szCs w:val="20"/>
          <w:lang w:val="en-US"/>
        </w:rPr>
      </w:pPr>
    </w:p>
    <w:p w14:paraId="666CDF80" w14:textId="77777777" w:rsidR="00464BB1" w:rsidRDefault="00AF4185" w:rsidP="00256967">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78" w:type="dxa"/>
        <w:tblLook w:val="04A0" w:firstRow="1" w:lastRow="0" w:firstColumn="1" w:lastColumn="0" w:noHBand="0" w:noVBand="1"/>
        <w:tblPrChange w:id="1186" w:author="Hardik Malhotra" w:date="2023-02-24T17:12:00Z">
          <w:tblPr>
            <w:tblW w:w="8979" w:type="dxa"/>
            <w:tblLook w:val="04A0" w:firstRow="1" w:lastRow="0" w:firstColumn="1" w:lastColumn="0" w:noHBand="0" w:noVBand="1"/>
          </w:tblPr>
        </w:tblPrChange>
      </w:tblPr>
      <w:tblGrid>
        <w:gridCol w:w="4441"/>
        <w:gridCol w:w="1467"/>
        <w:gridCol w:w="1490"/>
        <w:gridCol w:w="1680"/>
        <w:tblGridChange w:id="1187">
          <w:tblGrid>
            <w:gridCol w:w="4394"/>
            <w:gridCol w:w="1452"/>
            <w:gridCol w:w="1471"/>
            <w:gridCol w:w="2"/>
            <w:gridCol w:w="1660"/>
            <w:gridCol w:w="2"/>
          </w:tblGrid>
        </w:tblGridChange>
      </w:tblGrid>
      <w:tr w:rsidR="001324B9" w:rsidRPr="000B6F48" w14:paraId="6137EBB9" w14:textId="77777777" w:rsidTr="001324B9">
        <w:trPr>
          <w:trHeight w:val="206"/>
          <w:trPrChange w:id="1188" w:author="Hardik Malhotra" w:date="2023-02-24T17:12:00Z">
            <w:trPr>
              <w:gridAfter w:val="0"/>
              <w:trHeight w:val="208"/>
            </w:trPr>
          </w:trPrChange>
        </w:trPr>
        <w:tc>
          <w:tcPr>
            <w:tcW w:w="7398"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Change w:id="1189" w:author="Hardik Malhotra" w:date="2023-02-24T17:12:00Z">
              <w:tcPr>
                <w:tcW w:w="7318"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tcPrChange>
          </w:tcPr>
          <w:p w14:paraId="79C72EB4" w14:textId="00EA87F3" w:rsidR="00322771" w:rsidRPr="000B6F48" w:rsidRDefault="00B0170C"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5</w:t>
            </w:r>
            <w:ins w:id="1190" w:author="Hardik Malhotra" w:date="2023-02-24T15:55:00Z">
              <w:r w:rsidR="00092BB6">
                <w:rPr>
                  <w:rFonts w:ascii="Arial" w:eastAsia="Times New Roman" w:hAnsi="Arial" w:cs="Arial"/>
                  <w:b/>
                  <w:bCs/>
                  <w:color w:val="FFFFFF"/>
                  <w:sz w:val="20"/>
                  <w:szCs w:val="20"/>
                  <w:lang w:eastAsia="en-IN"/>
                </w:rPr>
                <w:t>9125</w:t>
              </w:r>
            </w:ins>
            <w:del w:id="1191" w:author="Hardik Malhotra" w:date="2023-02-24T15:55:00Z">
              <w:r w:rsidDel="00092BB6">
                <w:rPr>
                  <w:rFonts w:ascii="Arial" w:eastAsia="Times New Roman" w:hAnsi="Arial" w:cs="Arial"/>
                  <w:b/>
                  <w:bCs/>
                  <w:color w:val="FFFFFF"/>
                  <w:sz w:val="20"/>
                  <w:szCs w:val="20"/>
                  <w:lang w:eastAsia="en-IN"/>
                </w:rPr>
                <w:delText>7628</w:delText>
              </w:r>
            </w:del>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Weak Nitric Acid</w:t>
            </w:r>
          </w:p>
        </w:tc>
        <w:tc>
          <w:tcPr>
            <w:tcW w:w="1680" w:type="dxa"/>
            <w:tcBorders>
              <w:top w:val="single" w:sz="4" w:space="0" w:color="auto"/>
              <w:left w:val="nil"/>
              <w:bottom w:val="single" w:sz="4" w:space="0" w:color="auto"/>
              <w:right w:val="single" w:sz="4" w:space="0" w:color="auto"/>
            </w:tcBorders>
            <w:shd w:val="clear" w:color="000000" w:fill="000000"/>
            <w:vAlign w:val="bottom"/>
            <w:hideMark/>
            <w:tcPrChange w:id="1192" w:author="Hardik Malhotra" w:date="2023-02-24T17:12:00Z">
              <w:tcPr>
                <w:tcW w:w="1661" w:type="dxa"/>
                <w:gridSpan w:val="2"/>
                <w:tcBorders>
                  <w:top w:val="single" w:sz="4" w:space="0" w:color="auto"/>
                  <w:left w:val="nil"/>
                  <w:bottom w:val="single" w:sz="4" w:space="0" w:color="auto"/>
                  <w:right w:val="single" w:sz="4" w:space="0" w:color="auto"/>
                </w:tcBorders>
                <w:shd w:val="clear" w:color="000000" w:fill="000000"/>
                <w:vAlign w:val="bottom"/>
                <w:hideMark/>
              </w:tcPr>
            </w:tcPrChange>
          </w:tcPr>
          <w:p w14:paraId="69579D3C"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1324B9" w:rsidRPr="000B6F48" w14:paraId="163B54CC" w14:textId="77777777" w:rsidTr="001324B9">
        <w:trPr>
          <w:trHeight w:val="206"/>
          <w:trPrChange w:id="1193" w:author="Hardik Malhotra" w:date="2023-02-24T17:12:00Z">
            <w:trPr>
              <w:gridAfter w:val="0"/>
              <w:trHeight w:val="208"/>
            </w:trPr>
          </w:trPrChange>
        </w:trPr>
        <w:tc>
          <w:tcPr>
            <w:tcW w:w="7398" w:type="dxa"/>
            <w:gridSpan w:val="3"/>
            <w:vMerge/>
            <w:tcBorders>
              <w:top w:val="single" w:sz="4" w:space="0" w:color="auto"/>
              <w:left w:val="single" w:sz="4" w:space="0" w:color="auto"/>
              <w:bottom w:val="single" w:sz="4" w:space="0" w:color="auto"/>
              <w:right w:val="single" w:sz="4" w:space="0" w:color="auto"/>
            </w:tcBorders>
            <w:vAlign w:val="center"/>
            <w:hideMark/>
            <w:tcPrChange w:id="1194" w:author="Hardik Malhotra" w:date="2023-02-24T17:12:00Z">
              <w:tcPr>
                <w:tcW w:w="7318" w:type="dxa"/>
                <w:gridSpan w:val="3"/>
                <w:vMerge/>
                <w:tcBorders>
                  <w:top w:val="single" w:sz="4" w:space="0" w:color="auto"/>
                  <w:left w:val="single" w:sz="4" w:space="0" w:color="auto"/>
                  <w:bottom w:val="single" w:sz="4" w:space="0" w:color="auto"/>
                  <w:right w:val="single" w:sz="4" w:space="0" w:color="auto"/>
                </w:tcBorders>
                <w:vAlign w:val="center"/>
                <w:hideMark/>
              </w:tcPr>
            </w:tcPrChange>
          </w:tcPr>
          <w:p w14:paraId="395B0BBF" w14:textId="77777777" w:rsidR="00322771" w:rsidRPr="000B6F48" w:rsidRDefault="00322771" w:rsidP="008A475E">
            <w:pPr>
              <w:spacing w:line="240" w:lineRule="auto"/>
              <w:jc w:val="left"/>
              <w:rPr>
                <w:rFonts w:ascii="Arial" w:eastAsia="Times New Roman" w:hAnsi="Arial" w:cs="Arial"/>
                <w:b/>
                <w:bCs/>
                <w:color w:val="FFFFFF"/>
                <w:sz w:val="20"/>
                <w:szCs w:val="20"/>
                <w:lang w:eastAsia="en-IN"/>
              </w:rPr>
            </w:pPr>
          </w:p>
        </w:tc>
        <w:tc>
          <w:tcPr>
            <w:tcW w:w="1680" w:type="dxa"/>
            <w:tcBorders>
              <w:top w:val="nil"/>
              <w:left w:val="nil"/>
              <w:bottom w:val="single" w:sz="4" w:space="0" w:color="auto"/>
              <w:right w:val="single" w:sz="4" w:space="0" w:color="auto"/>
            </w:tcBorders>
            <w:shd w:val="clear" w:color="000000" w:fill="000000"/>
            <w:vAlign w:val="bottom"/>
            <w:hideMark/>
            <w:tcPrChange w:id="1195" w:author="Hardik Malhotra" w:date="2023-02-24T17:12:00Z">
              <w:tcPr>
                <w:tcW w:w="1661" w:type="dxa"/>
                <w:gridSpan w:val="2"/>
                <w:tcBorders>
                  <w:top w:val="nil"/>
                  <w:left w:val="nil"/>
                  <w:bottom w:val="single" w:sz="4" w:space="0" w:color="auto"/>
                  <w:right w:val="single" w:sz="4" w:space="0" w:color="auto"/>
                </w:tcBorders>
                <w:shd w:val="clear" w:color="000000" w:fill="000000"/>
                <w:vAlign w:val="bottom"/>
                <w:hideMark/>
              </w:tcPr>
            </w:tcPrChange>
          </w:tcPr>
          <w:p w14:paraId="74DE7BAB"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1324B9" w:rsidRPr="000B6F48" w14:paraId="7FA540CB" w14:textId="77777777" w:rsidTr="001324B9">
        <w:tblPrEx>
          <w:tblPrExChange w:id="1196" w:author="Hardik Malhotra" w:date="2023-02-24T17:12:00Z">
            <w:tblPrEx>
              <w:tblW w:w="8965" w:type="dxa"/>
            </w:tblPrEx>
          </w:tblPrExChange>
        </w:tblPrEx>
        <w:trPr>
          <w:trHeight w:val="206"/>
          <w:trPrChange w:id="119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19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7D30CB61"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467" w:type="dxa"/>
            <w:tcBorders>
              <w:top w:val="nil"/>
              <w:left w:val="nil"/>
              <w:bottom w:val="single" w:sz="4" w:space="0" w:color="auto"/>
              <w:right w:val="single" w:sz="4" w:space="0" w:color="auto"/>
            </w:tcBorders>
            <w:shd w:val="clear" w:color="auto" w:fill="auto"/>
            <w:vAlign w:val="center"/>
            <w:hideMark/>
            <w:tcPrChange w:id="1199"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53F74E0F"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489" w:type="dxa"/>
            <w:tcBorders>
              <w:top w:val="nil"/>
              <w:left w:val="nil"/>
              <w:bottom w:val="single" w:sz="4" w:space="0" w:color="auto"/>
              <w:right w:val="single" w:sz="4" w:space="0" w:color="auto"/>
            </w:tcBorders>
            <w:shd w:val="clear" w:color="auto" w:fill="auto"/>
            <w:vAlign w:val="center"/>
            <w:hideMark/>
            <w:tcPrChange w:id="1200"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517A7F2C"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201"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636DA023"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1324B9" w:rsidRPr="000B6F48" w14:paraId="7CC0D078" w14:textId="77777777" w:rsidTr="001324B9">
        <w:tblPrEx>
          <w:tblPrExChange w:id="1202" w:author="Hardik Malhotra" w:date="2023-02-24T17:12:00Z">
            <w:tblPrEx>
              <w:tblW w:w="8965" w:type="dxa"/>
            </w:tblPrEx>
          </w:tblPrExChange>
        </w:tblPrEx>
        <w:trPr>
          <w:trHeight w:val="206"/>
          <w:trPrChange w:id="1203"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20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01B3A309"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467" w:type="dxa"/>
            <w:tcBorders>
              <w:top w:val="nil"/>
              <w:left w:val="nil"/>
              <w:bottom w:val="single" w:sz="4" w:space="0" w:color="auto"/>
              <w:right w:val="single" w:sz="4" w:space="0" w:color="auto"/>
            </w:tcBorders>
            <w:shd w:val="clear" w:color="auto" w:fill="auto"/>
            <w:vAlign w:val="center"/>
            <w:hideMark/>
            <w:tcPrChange w:id="1205"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63824A56"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489" w:type="dxa"/>
            <w:tcBorders>
              <w:top w:val="nil"/>
              <w:left w:val="nil"/>
              <w:bottom w:val="single" w:sz="4" w:space="0" w:color="auto"/>
              <w:right w:val="single" w:sz="4" w:space="0" w:color="auto"/>
            </w:tcBorders>
            <w:shd w:val="clear" w:color="auto" w:fill="auto"/>
            <w:vAlign w:val="center"/>
            <w:hideMark/>
            <w:tcPrChange w:id="1206"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86ABCAF"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207"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51D53E38" w14:textId="25337889" w:rsidR="00322771" w:rsidRPr="000B6F48" w:rsidRDefault="00092BB6" w:rsidP="008A475E">
            <w:pPr>
              <w:spacing w:line="240" w:lineRule="auto"/>
              <w:jc w:val="center"/>
              <w:rPr>
                <w:rFonts w:ascii="Arial" w:eastAsia="Times New Roman" w:hAnsi="Arial" w:cs="Arial"/>
                <w:b/>
                <w:bCs/>
                <w:sz w:val="20"/>
                <w:szCs w:val="20"/>
                <w:lang w:eastAsia="en-IN"/>
              </w:rPr>
            </w:pPr>
            <w:ins w:id="1208" w:author="Hardik Malhotra" w:date="2023-02-24T15:55:00Z">
              <w:r>
                <w:rPr>
                  <w:rFonts w:ascii="Arial" w:eastAsia="Times New Roman" w:hAnsi="Arial" w:cs="Arial"/>
                  <w:b/>
                  <w:bCs/>
                  <w:sz w:val="20"/>
                  <w:szCs w:val="20"/>
                  <w:lang w:eastAsia="en-IN"/>
                </w:rPr>
                <w:t>41387.5</w:t>
              </w:r>
            </w:ins>
            <w:del w:id="1209" w:author="Hardik Malhotra" w:date="2023-02-24T15:55:00Z">
              <w:r w:rsidR="00322771" w:rsidRPr="000B6F48" w:rsidDel="00092BB6">
                <w:rPr>
                  <w:rFonts w:ascii="Arial" w:eastAsia="Times New Roman" w:hAnsi="Arial" w:cs="Arial"/>
                  <w:b/>
                  <w:bCs/>
                  <w:sz w:val="20"/>
                  <w:szCs w:val="20"/>
                  <w:lang w:eastAsia="en-IN"/>
                </w:rPr>
                <w:delText>40339.6</w:delText>
              </w:r>
            </w:del>
          </w:p>
        </w:tc>
      </w:tr>
      <w:tr w:rsidR="001324B9" w:rsidRPr="000B6F48" w14:paraId="1AF19595" w14:textId="77777777" w:rsidTr="001324B9">
        <w:tblPrEx>
          <w:tblPrExChange w:id="1210" w:author="Hardik Malhotra" w:date="2023-02-24T17:12:00Z">
            <w:tblPrEx>
              <w:tblW w:w="8965" w:type="dxa"/>
            </w:tblPrEx>
          </w:tblPrExChange>
        </w:tblPrEx>
        <w:trPr>
          <w:trHeight w:val="206"/>
          <w:trPrChange w:id="121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4472C4" w:themeFill="accent1"/>
            <w:vAlign w:val="bottom"/>
            <w:hideMark/>
            <w:tcPrChange w:id="1212"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vAlign w:val="bottom"/>
                <w:hideMark/>
              </w:tcPr>
            </w:tcPrChange>
          </w:tcPr>
          <w:p w14:paraId="0C0A7B8A"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lastRenderedPageBreak/>
              <w:t xml:space="preserve">Variable Cost </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213"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09321F00"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214"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62DBE983"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215"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299A2E5E" w14:textId="0FC7CD7C"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6</w:t>
            </w:r>
            <w:ins w:id="1216" w:author="Hardik Malhotra" w:date="2023-02-24T15:56:00Z">
              <w:r w:rsidR="00092BB6">
                <w:rPr>
                  <w:rFonts w:ascii="Arial" w:eastAsia="Times New Roman" w:hAnsi="Arial" w:cs="Arial"/>
                  <w:color w:val="FFFFFF" w:themeColor="background1"/>
                  <w:sz w:val="20"/>
                  <w:szCs w:val="20"/>
                  <w:lang w:eastAsia="en-IN"/>
                </w:rPr>
                <w:t>3</w:t>
              </w:r>
            </w:ins>
            <w:del w:id="1217" w:author="Hardik Malhotra" w:date="2023-02-24T15:56:00Z">
              <w:r w:rsidRPr="000B6F48" w:rsidDel="00092BB6">
                <w:rPr>
                  <w:rFonts w:ascii="Arial" w:eastAsia="Times New Roman" w:hAnsi="Arial" w:cs="Arial"/>
                  <w:color w:val="FFFFFF" w:themeColor="background1"/>
                  <w:sz w:val="20"/>
                  <w:szCs w:val="20"/>
                  <w:lang w:eastAsia="en-IN"/>
                </w:rPr>
                <w:delText>1</w:delText>
              </w:r>
            </w:del>
            <w:r w:rsidRPr="000B6F48">
              <w:rPr>
                <w:rFonts w:ascii="Arial" w:eastAsia="Times New Roman" w:hAnsi="Arial" w:cs="Arial"/>
                <w:color w:val="FFFFFF" w:themeColor="background1"/>
                <w:sz w:val="20"/>
                <w:szCs w:val="20"/>
                <w:lang w:eastAsia="en-IN"/>
              </w:rPr>
              <w:t>.</w:t>
            </w:r>
            <w:ins w:id="1218" w:author="Hardik Malhotra" w:date="2023-02-24T15:56:00Z">
              <w:r w:rsidR="00092BB6">
                <w:rPr>
                  <w:rFonts w:ascii="Arial" w:eastAsia="Times New Roman" w:hAnsi="Arial" w:cs="Arial"/>
                  <w:color w:val="FFFFFF" w:themeColor="background1"/>
                  <w:sz w:val="20"/>
                  <w:szCs w:val="20"/>
                  <w:lang w:eastAsia="en-IN"/>
                </w:rPr>
                <w:t>3</w:t>
              </w:r>
            </w:ins>
            <w:del w:id="1219" w:author="Hardik Malhotra" w:date="2023-02-24T15:56:00Z">
              <w:r w:rsidRPr="000B6F48" w:rsidDel="00092BB6">
                <w:rPr>
                  <w:rFonts w:ascii="Arial" w:eastAsia="Times New Roman" w:hAnsi="Arial" w:cs="Arial"/>
                  <w:color w:val="FFFFFF" w:themeColor="background1"/>
                  <w:sz w:val="20"/>
                  <w:szCs w:val="20"/>
                  <w:lang w:eastAsia="en-IN"/>
                </w:rPr>
                <w:delText>7</w:delText>
              </w:r>
            </w:del>
            <w:r w:rsidRPr="000B6F48">
              <w:rPr>
                <w:rFonts w:ascii="Arial" w:eastAsia="Times New Roman" w:hAnsi="Arial" w:cs="Arial"/>
                <w:color w:val="FFFFFF" w:themeColor="background1"/>
                <w:sz w:val="20"/>
                <w:szCs w:val="20"/>
                <w:lang w:eastAsia="en-IN"/>
              </w:rPr>
              <w:t>6</w:t>
            </w:r>
          </w:p>
        </w:tc>
      </w:tr>
      <w:tr w:rsidR="001324B9" w:rsidRPr="000B6F48" w14:paraId="64732FB7" w14:textId="77777777" w:rsidTr="001324B9">
        <w:tblPrEx>
          <w:tblPrExChange w:id="1220" w:author="Hardik Malhotra" w:date="2023-02-24T17:12:00Z">
            <w:tblPrEx>
              <w:tblW w:w="8965" w:type="dxa"/>
            </w:tblPrEx>
          </w:tblPrExChange>
        </w:tblPrEx>
        <w:trPr>
          <w:trHeight w:val="206"/>
          <w:trPrChange w:id="122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22"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0428E8"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Change w:id="1223"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57A21376"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16568</w:t>
            </w:r>
          </w:p>
        </w:tc>
        <w:tc>
          <w:tcPr>
            <w:tcW w:w="1489" w:type="dxa"/>
            <w:tcBorders>
              <w:top w:val="nil"/>
              <w:left w:val="nil"/>
              <w:bottom w:val="single" w:sz="4" w:space="0" w:color="auto"/>
              <w:right w:val="single" w:sz="4" w:space="0" w:color="auto"/>
            </w:tcBorders>
            <w:shd w:val="clear" w:color="auto" w:fill="auto"/>
            <w:noWrap/>
            <w:vAlign w:val="center"/>
            <w:hideMark/>
            <w:tcPrChange w:id="1224"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7FD1852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29242</w:t>
            </w:r>
          </w:p>
        </w:tc>
        <w:tc>
          <w:tcPr>
            <w:tcW w:w="1680" w:type="dxa"/>
            <w:tcBorders>
              <w:top w:val="nil"/>
              <w:left w:val="nil"/>
              <w:bottom w:val="single" w:sz="4" w:space="0" w:color="auto"/>
              <w:right w:val="single" w:sz="4" w:space="0" w:color="auto"/>
            </w:tcBorders>
            <w:shd w:val="clear" w:color="auto" w:fill="auto"/>
            <w:noWrap/>
            <w:vAlign w:val="bottom"/>
            <w:hideMark/>
            <w:tcPrChange w:id="1225"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23ED5F71" w14:textId="1D404B9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w:t>
            </w:r>
            <w:ins w:id="1226" w:author="Hardik Malhotra" w:date="2023-02-24T15:56:00Z">
              <w:r w:rsidR="00092BB6">
                <w:rPr>
                  <w:rFonts w:ascii="Arial" w:eastAsia="Times New Roman" w:hAnsi="Arial" w:cs="Arial"/>
                  <w:sz w:val="20"/>
                  <w:szCs w:val="20"/>
                  <w:lang w:eastAsia="en-IN"/>
                </w:rPr>
                <w:t>4.80</w:t>
              </w:r>
            </w:ins>
            <w:del w:id="1227" w:author="Hardik Malhotra" w:date="2023-02-24T15:56:00Z">
              <w:r w:rsidRPr="000B6F48" w:rsidDel="00092BB6">
                <w:rPr>
                  <w:rFonts w:ascii="Arial" w:eastAsia="Times New Roman" w:hAnsi="Arial" w:cs="Arial"/>
                  <w:sz w:val="20"/>
                  <w:szCs w:val="20"/>
                  <w:lang w:eastAsia="en-IN"/>
                </w:rPr>
                <w:delText>3.91</w:delText>
              </w:r>
            </w:del>
          </w:p>
        </w:tc>
      </w:tr>
      <w:tr w:rsidR="001324B9" w:rsidRPr="000B6F48" w14:paraId="2A9A6243" w14:textId="77777777" w:rsidTr="001324B9">
        <w:tblPrEx>
          <w:tblPrExChange w:id="1228" w:author="Hardik Malhotra" w:date="2023-02-24T17:12:00Z">
            <w:tblPrEx>
              <w:tblW w:w="8965" w:type="dxa"/>
            </w:tblPrEx>
          </w:tblPrExChange>
        </w:tblPrEx>
        <w:trPr>
          <w:trHeight w:val="206"/>
          <w:trPrChange w:id="1229"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3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FA6C2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467" w:type="dxa"/>
            <w:tcBorders>
              <w:top w:val="nil"/>
              <w:left w:val="nil"/>
              <w:bottom w:val="single" w:sz="4" w:space="0" w:color="auto"/>
              <w:right w:val="single" w:sz="4" w:space="0" w:color="auto"/>
            </w:tcBorders>
            <w:shd w:val="clear" w:color="auto" w:fill="auto"/>
            <w:noWrap/>
            <w:vAlign w:val="center"/>
            <w:hideMark/>
            <w:tcPrChange w:id="123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F12EFF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3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48E0AD0"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3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1841AD19" w14:textId="0F56E3DA"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w:t>
            </w:r>
            <w:ins w:id="1234" w:author="Hardik Malhotra" w:date="2023-02-24T15:56:00Z">
              <w:r w:rsidR="00092BB6">
                <w:rPr>
                  <w:rFonts w:ascii="Arial" w:eastAsia="Times New Roman" w:hAnsi="Arial" w:cs="Arial"/>
                  <w:sz w:val="20"/>
                  <w:szCs w:val="20"/>
                  <w:lang w:eastAsia="en-IN"/>
                </w:rPr>
                <w:t>7</w:t>
              </w:r>
            </w:ins>
            <w:del w:id="1235" w:author="Hardik Malhotra" w:date="2023-02-24T15:56:00Z">
              <w:r w:rsidRPr="000B6F48" w:rsidDel="00092BB6">
                <w:rPr>
                  <w:rFonts w:ascii="Arial" w:eastAsia="Times New Roman" w:hAnsi="Arial" w:cs="Arial"/>
                  <w:sz w:val="20"/>
                  <w:szCs w:val="20"/>
                  <w:lang w:eastAsia="en-IN"/>
                </w:rPr>
                <w:delText>6</w:delText>
              </w:r>
            </w:del>
            <w:r w:rsidRPr="000B6F48">
              <w:rPr>
                <w:rFonts w:ascii="Arial" w:eastAsia="Times New Roman" w:hAnsi="Arial" w:cs="Arial"/>
                <w:sz w:val="20"/>
                <w:szCs w:val="20"/>
                <w:lang w:eastAsia="en-IN"/>
              </w:rPr>
              <w:t>.</w:t>
            </w:r>
            <w:ins w:id="1236" w:author="Hardik Malhotra" w:date="2023-02-24T15:56:00Z">
              <w:r w:rsidR="00092BB6">
                <w:rPr>
                  <w:rFonts w:ascii="Arial" w:eastAsia="Times New Roman" w:hAnsi="Arial" w:cs="Arial"/>
                  <w:sz w:val="20"/>
                  <w:szCs w:val="20"/>
                  <w:lang w:eastAsia="en-IN"/>
                </w:rPr>
                <w:t>46</w:t>
              </w:r>
            </w:ins>
            <w:del w:id="1237" w:author="Hardik Malhotra" w:date="2023-02-24T15:56:00Z">
              <w:r w:rsidRPr="000B6F48" w:rsidDel="00092BB6">
                <w:rPr>
                  <w:rFonts w:ascii="Arial" w:eastAsia="Times New Roman" w:hAnsi="Arial" w:cs="Arial"/>
                  <w:sz w:val="20"/>
                  <w:szCs w:val="20"/>
                  <w:lang w:eastAsia="en-IN"/>
                </w:rPr>
                <w:delText>77</w:delText>
              </w:r>
            </w:del>
          </w:p>
        </w:tc>
      </w:tr>
      <w:tr w:rsidR="001324B9" w:rsidRPr="000B6F48" w14:paraId="78EC1D0A" w14:textId="77777777" w:rsidTr="001324B9">
        <w:tblPrEx>
          <w:tblPrExChange w:id="1238" w:author="Hardik Malhotra" w:date="2023-02-24T17:12:00Z">
            <w:tblPrEx>
              <w:tblW w:w="8965" w:type="dxa"/>
            </w:tblPrEx>
          </w:tblPrExChange>
        </w:tblPrEx>
        <w:trPr>
          <w:trHeight w:val="206"/>
          <w:trPrChange w:id="1239"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4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FB8776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467" w:type="dxa"/>
            <w:tcBorders>
              <w:top w:val="nil"/>
              <w:left w:val="nil"/>
              <w:bottom w:val="single" w:sz="4" w:space="0" w:color="auto"/>
              <w:right w:val="single" w:sz="4" w:space="0" w:color="auto"/>
            </w:tcBorders>
            <w:shd w:val="clear" w:color="auto" w:fill="auto"/>
            <w:noWrap/>
            <w:vAlign w:val="center"/>
            <w:hideMark/>
            <w:tcPrChange w:id="124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2CAC80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4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18685AD6"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4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7671703F" w14:textId="11D14875"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w:t>
            </w:r>
            <w:ins w:id="1244" w:author="Hardik Malhotra" w:date="2023-02-24T15:56:00Z">
              <w:r w:rsidR="00092BB6">
                <w:rPr>
                  <w:rFonts w:ascii="Arial" w:eastAsia="Times New Roman" w:hAnsi="Arial" w:cs="Arial"/>
                  <w:sz w:val="20"/>
                  <w:szCs w:val="20"/>
                  <w:lang w:eastAsia="en-IN"/>
                </w:rPr>
                <w:t>11</w:t>
              </w:r>
            </w:ins>
            <w:del w:id="1245" w:author="Hardik Malhotra" w:date="2023-02-24T15:56:00Z">
              <w:r w:rsidRPr="000B6F48" w:rsidDel="00092BB6">
                <w:rPr>
                  <w:rFonts w:ascii="Arial" w:eastAsia="Times New Roman" w:hAnsi="Arial" w:cs="Arial"/>
                  <w:sz w:val="20"/>
                  <w:szCs w:val="20"/>
                  <w:lang w:eastAsia="en-IN"/>
                </w:rPr>
                <w:delText>08</w:delText>
              </w:r>
            </w:del>
          </w:p>
        </w:tc>
      </w:tr>
      <w:tr w:rsidR="001324B9" w:rsidRPr="000B6F48" w14:paraId="514085EC" w14:textId="77777777" w:rsidTr="001324B9">
        <w:tblPrEx>
          <w:tblPrExChange w:id="1246" w:author="Hardik Malhotra" w:date="2023-02-24T17:12:00Z">
            <w:tblPrEx>
              <w:tblW w:w="8965" w:type="dxa"/>
            </w:tblPrEx>
          </w:tblPrExChange>
        </w:tblPrEx>
        <w:trPr>
          <w:trHeight w:val="206"/>
          <w:trPrChange w:id="124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248"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5230817"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467" w:type="dxa"/>
            <w:tcBorders>
              <w:top w:val="nil"/>
              <w:left w:val="nil"/>
              <w:bottom w:val="single" w:sz="4" w:space="0" w:color="auto"/>
              <w:right w:val="single" w:sz="4" w:space="0" w:color="auto"/>
            </w:tcBorders>
            <w:shd w:val="clear" w:color="auto" w:fill="auto"/>
            <w:noWrap/>
            <w:vAlign w:val="center"/>
            <w:hideMark/>
            <w:tcPrChange w:id="1249"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7BFA0CC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50"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2C937DD"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51"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3C70DFA5" w14:textId="644BC538" w:rsidR="00322771" w:rsidRPr="000B6F48" w:rsidRDefault="00092BB6" w:rsidP="008A475E">
            <w:pPr>
              <w:spacing w:line="240" w:lineRule="auto"/>
              <w:jc w:val="center"/>
              <w:rPr>
                <w:rFonts w:ascii="Arial" w:eastAsia="Times New Roman" w:hAnsi="Arial" w:cs="Arial"/>
                <w:sz w:val="20"/>
                <w:szCs w:val="20"/>
                <w:lang w:eastAsia="en-IN"/>
              </w:rPr>
            </w:pPr>
            <w:ins w:id="1252" w:author="Hardik Malhotra" w:date="2023-02-24T15:56:00Z">
              <w:r>
                <w:rPr>
                  <w:rFonts w:ascii="Arial" w:eastAsia="Times New Roman" w:hAnsi="Arial" w:cs="Arial"/>
                  <w:sz w:val="20"/>
                  <w:szCs w:val="20"/>
                  <w:lang w:eastAsia="en-IN"/>
                </w:rPr>
                <w:t>63.36</w:t>
              </w:r>
            </w:ins>
            <w:del w:id="1253" w:author="Hardik Malhotra" w:date="2023-02-24T15:56:00Z">
              <w:r w:rsidR="00322771" w:rsidRPr="000B6F48" w:rsidDel="00092BB6">
                <w:rPr>
                  <w:rFonts w:ascii="Arial" w:eastAsia="Times New Roman" w:hAnsi="Arial" w:cs="Arial"/>
                  <w:sz w:val="20"/>
                  <w:szCs w:val="20"/>
                  <w:lang w:eastAsia="en-IN"/>
                </w:rPr>
                <w:delText>61.76</w:delText>
              </w:r>
            </w:del>
          </w:p>
        </w:tc>
      </w:tr>
      <w:tr w:rsidR="001324B9" w:rsidRPr="000B6F48" w14:paraId="26F19E37" w14:textId="77777777" w:rsidTr="001324B9">
        <w:tblPrEx>
          <w:tblPrExChange w:id="1254" w:author="Hardik Malhotra" w:date="2023-02-24T17:12:00Z">
            <w:tblPrEx>
              <w:tblW w:w="8965" w:type="dxa"/>
            </w:tblPrEx>
          </w:tblPrExChange>
        </w:tblPrEx>
        <w:trPr>
          <w:trHeight w:val="206"/>
          <w:trPrChange w:id="1255"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4472C4" w:themeFill="accent1"/>
            <w:noWrap/>
            <w:vAlign w:val="center"/>
            <w:hideMark/>
            <w:tcPrChange w:id="1256"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noWrap/>
                <w:vAlign w:val="center"/>
                <w:hideMark/>
              </w:tcPr>
            </w:tcPrChange>
          </w:tcPr>
          <w:p w14:paraId="335E856D"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257"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4C318681"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258"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2301EFE3"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259"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1C5C95F5" w14:textId="4157E709"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14.4</w:t>
            </w:r>
            <w:ins w:id="1260" w:author="Hardik Malhotra" w:date="2023-02-24T15:57:00Z">
              <w:r w:rsidR="00092BB6">
                <w:rPr>
                  <w:rFonts w:ascii="Arial" w:eastAsia="Times New Roman" w:hAnsi="Arial" w:cs="Arial"/>
                  <w:color w:val="FFFFFF" w:themeColor="background1"/>
                  <w:sz w:val="20"/>
                  <w:szCs w:val="20"/>
                  <w:lang w:eastAsia="en-IN"/>
                </w:rPr>
                <w:t>9</w:t>
              </w:r>
            </w:ins>
            <w:del w:id="1261" w:author="Hardik Malhotra" w:date="2023-02-24T15:56:00Z">
              <w:r w:rsidRPr="000B6F48" w:rsidDel="00092BB6">
                <w:rPr>
                  <w:rFonts w:ascii="Arial" w:eastAsia="Times New Roman" w:hAnsi="Arial" w:cs="Arial"/>
                  <w:color w:val="FFFFFF" w:themeColor="background1"/>
                  <w:sz w:val="20"/>
                  <w:szCs w:val="20"/>
                  <w:lang w:eastAsia="en-IN"/>
                </w:rPr>
                <w:delText>7</w:delText>
              </w:r>
            </w:del>
          </w:p>
        </w:tc>
      </w:tr>
      <w:tr w:rsidR="001324B9" w:rsidRPr="000B6F48" w14:paraId="09DFC07D" w14:textId="77777777" w:rsidTr="001324B9">
        <w:tblPrEx>
          <w:tblPrExChange w:id="1262" w:author="Hardik Malhotra" w:date="2023-02-24T17:12:00Z">
            <w:tblPrEx>
              <w:tblW w:w="8965" w:type="dxa"/>
            </w:tblPrEx>
          </w:tblPrExChange>
        </w:tblPrEx>
        <w:trPr>
          <w:trHeight w:val="206"/>
          <w:trPrChange w:id="1263"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6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1E4F5F0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467" w:type="dxa"/>
            <w:tcBorders>
              <w:top w:val="nil"/>
              <w:left w:val="nil"/>
              <w:bottom w:val="single" w:sz="4" w:space="0" w:color="auto"/>
              <w:right w:val="single" w:sz="4" w:space="0" w:color="auto"/>
            </w:tcBorders>
            <w:shd w:val="clear" w:color="auto" w:fill="auto"/>
            <w:noWrap/>
            <w:vAlign w:val="center"/>
            <w:hideMark/>
            <w:tcPrChange w:id="1265"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65FD481D"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noWrap/>
            <w:vAlign w:val="center"/>
            <w:hideMark/>
            <w:tcPrChange w:id="1266"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40C45FB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67"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4897FD5D" w14:textId="2B9CF62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w:t>
            </w:r>
            <w:ins w:id="1268" w:author="Hardik Malhotra" w:date="2023-02-24T15:57:00Z">
              <w:r w:rsidR="00092BB6">
                <w:rPr>
                  <w:rFonts w:ascii="Arial" w:eastAsia="Times New Roman" w:hAnsi="Arial" w:cs="Arial"/>
                  <w:sz w:val="20"/>
                  <w:szCs w:val="20"/>
                  <w:lang w:eastAsia="en-IN"/>
                </w:rPr>
                <w:t>6</w:t>
              </w:r>
            </w:ins>
            <w:del w:id="1269" w:author="Hardik Malhotra" w:date="2023-02-24T15:57:00Z">
              <w:r w:rsidRPr="000B6F48" w:rsidDel="00092BB6">
                <w:rPr>
                  <w:rFonts w:ascii="Arial" w:eastAsia="Times New Roman" w:hAnsi="Arial" w:cs="Arial"/>
                  <w:sz w:val="20"/>
                  <w:szCs w:val="20"/>
                  <w:lang w:eastAsia="en-IN"/>
                </w:rPr>
                <w:delText>3</w:delText>
              </w:r>
            </w:del>
          </w:p>
        </w:tc>
      </w:tr>
      <w:tr w:rsidR="001324B9" w:rsidRPr="000B6F48" w14:paraId="23482CD3" w14:textId="77777777" w:rsidTr="001324B9">
        <w:tblPrEx>
          <w:tblPrExChange w:id="1270" w:author="Hardik Malhotra" w:date="2023-02-24T17:12:00Z">
            <w:tblPrEx>
              <w:tblW w:w="8965" w:type="dxa"/>
            </w:tblPrEx>
          </w:tblPrExChange>
        </w:tblPrEx>
        <w:trPr>
          <w:trHeight w:val="206"/>
          <w:trPrChange w:id="127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72"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67E83DDF"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467" w:type="dxa"/>
            <w:tcBorders>
              <w:top w:val="nil"/>
              <w:left w:val="nil"/>
              <w:bottom w:val="single" w:sz="4" w:space="0" w:color="auto"/>
              <w:right w:val="single" w:sz="4" w:space="0" w:color="auto"/>
            </w:tcBorders>
            <w:shd w:val="clear" w:color="auto" w:fill="auto"/>
            <w:vAlign w:val="bottom"/>
            <w:hideMark/>
            <w:tcPrChange w:id="1273"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539A724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bottom"/>
            <w:hideMark/>
            <w:tcPrChange w:id="1274" w:author="Hardik Malhotra" w:date="2023-02-24T17:12:00Z">
              <w:tcPr>
                <w:tcW w:w="1473" w:type="dxa"/>
                <w:gridSpan w:val="2"/>
                <w:tcBorders>
                  <w:top w:val="nil"/>
                  <w:left w:val="nil"/>
                  <w:bottom w:val="single" w:sz="4" w:space="0" w:color="auto"/>
                  <w:right w:val="single" w:sz="4" w:space="0" w:color="auto"/>
                </w:tcBorders>
                <w:shd w:val="clear" w:color="auto" w:fill="auto"/>
                <w:vAlign w:val="bottom"/>
                <w:hideMark/>
              </w:tcPr>
            </w:tcPrChange>
          </w:tcPr>
          <w:p w14:paraId="671EAE3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75"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1F0F2697"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0.04</w:t>
            </w:r>
          </w:p>
        </w:tc>
      </w:tr>
      <w:tr w:rsidR="001324B9" w:rsidRPr="000B6F48" w14:paraId="030CC0AD" w14:textId="77777777" w:rsidTr="001324B9">
        <w:tblPrEx>
          <w:tblPrExChange w:id="1276" w:author="Hardik Malhotra" w:date="2023-02-24T17:12:00Z">
            <w:tblPrEx>
              <w:tblW w:w="8965" w:type="dxa"/>
            </w:tblPrEx>
          </w:tblPrExChange>
        </w:tblPrEx>
        <w:trPr>
          <w:trHeight w:val="206"/>
          <w:trPrChange w:id="127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7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22EC567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467" w:type="dxa"/>
            <w:tcBorders>
              <w:top w:val="nil"/>
              <w:left w:val="nil"/>
              <w:bottom w:val="single" w:sz="4" w:space="0" w:color="auto"/>
              <w:right w:val="single" w:sz="4" w:space="0" w:color="auto"/>
            </w:tcBorders>
            <w:shd w:val="clear" w:color="auto" w:fill="auto"/>
            <w:vAlign w:val="bottom"/>
            <w:hideMark/>
            <w:tcPrChange w:id="1279"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5FBD2B4E"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bottom"/>
            <w:hideMark/>
            <w:tcPrChange w:id="1280" w:author="Hardik Malhotra" w:date="2023-02-24T17:12:00Z">
              <w:tcPr>
                <w:tcW w:w="1473" w:type="dxa"/>
                <w:gridSpan w:val="2"/>
                <w:tcBorders>
                  <w:top w:val="nil"/>
                  <w:left w:val="nil"/>
                  <w:bottom w:val="single" w:sz="4" w:space="0" w:color="auto"/>
                  <w:right w:val="single" w:sz="4" w:space="0" w:color="auto"/>
                </w:tcBorders>
                <w:shd w:val="clear" w:color="auto" w:fill="auto"/>
                <w:vAlign w:val="bottom"/>
                <w:hideMark/>
              </w:tcPr>
            </w:tcPrChange>
          </w:tcPr>
          <w:p w14:paraId="77332BA5"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vAlign w:val="bottom"/>
            <w:hideMark/>
            <w:tcPrChange w:id="1281"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011E50C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2.89</w:t>
            </w:r>
          </w:p>
        </w:tc>
      </w:tr>
      <w:tr w:rsidR="001324B9" w:rsidRPr="000B6F48" w14:paraId="27958918" w14:textId="77777777" w:rsidTr="001324B9">
        <w:tblPrEx>
          <w:tblPrExChange w:id="1282" w:author="Hardik Malhotra" w:date="2023-02-24T17:12:00Z">
            <w:tblPrEx>
              <w:tblW w:w="8965" w:type="dxa"/>
            </w:tblPrEx>
          </w:tblPrExChange>
        </w:tblPrEx>
        <w:trPr>
          <w:trHeight w:val="409"/>
          <w:trPrChange w:id="1283" w:author="Hardik Malhotra" w:date="2023-02-24T17:12:00Z">
            <w:trPr>
              <w:trHeight w:val="426"/>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84"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1B48680B"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467" w:type="dxa"/>
            <w:tcBorders>
              <w:top w:val="nil"/>
              <w:left w:val="nil"/>
              <w:bottom w:val="single" w:sz="4" w:space="0" w:color="auto"/>
              <w:right w:val="single" w:sz="4" w:space="0" w:color="auto"/>
            </w:tcBorders>
            <w:shd w:val="clear" w:color="auto" w:fill="auto"/>
            <w:vAlign w:val="bottom"/>
            <w:hideMark/>
            <w:tcPrChange w:id="1285"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43CC400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center"/>
            <w:hideMark/>
            <w:tcPrChange w:id="1286"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0DC034EE"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2.0%</w:t>
            </w:r>
          </w:p>
        </w:tc>
        <w:tc>
          <w:tcPr>
            <w:tcW w:w="1680" w:type="dxa"/>
            <w:tcBorders>
              <w:top w:val="nil"/>
              <w:left w:val="nil"/>
              <w:bottom w:val="single" w:sz="4" w:space="0" w:color="auto"/>
              <w:right w:val="single" w:sz="4" w:space="0" w:color="auto"/>
            </w:tcBorders>
            <w:shd w:val="clear" w:color="auto" w:fill="auto"/>
            <w:noWrap/>
            <w:vAlign w:val="center"/>
            <w:hideMark/>
            <w:tcPrChange w:id="1287" w:author="Hardik Malhotra" w:date="2023-02-24T17:12:00Z">
              <w:tcPr>
                <w:tcW w:w="1644" w:type="dxa"/>
                <w:gridSpan w:val="2"/>
                <w:tcBorders>
                  <w:top w:val="nil"/>
                  <w:left w:val="nil"/>
                  <w:bottom w:val="single" w:sz="4" w:space="0" w:color="auto"/>
                  <w:right w:val="single" w:sz="4" w:space="0" w:color="auto"/>
                </w:tcBorders>
                <w:shd w:val="clear" w:color="auto" w:fill="auto"/>
                <w:noWrap/>
                <w:vAlign w:val="center"/>
                <w:hideMark/>
              </w:tcPr>
            </w:tcPrChange>
          </w:tcPr>
          <w:p w14:paraId="21BB4011"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7.25</w:t>
            </w:r>
          </w:p>
        </w:tc>
      </w:tr>
      <w:tr w:rsidR="001324B9" w:rsidRPr="000B6F48" w14:paraId="1958B4D3" w14:textId="77777777" w:rsidTr="001324B9">
        <w:tblPrEx>
          <w:tblPrExChange w:id="1288" w:author="Hardik Malhotra" w:date="2023-02-24T17:12:00Z">
            <w:tblPrEx>
              <w:tblW w:w="8965" w:type="dxa"/>
            </w:tblPrEx>
          </w:tblPrExChange>
        </w:tblPrEx>
        <w:trPr>
          <w:trHeight w:val="409"/>
          <w:trPrChange w:id="1289" w:author="Hardik Malhotra" w:date="2023-02-24T17:12:00Z">
            <w:trPr>
              <w:trHeight w:val="426"/>
            </w:trPr>
          </w:trPrChange>
        </w:trPr>
        <w:tc>
          <w:tcPr>
            <w:tcW w:w="4441" w:type="dxa"/>
            <w:tcBorders>
              <w:top w:val="nil"/>
              <w:left w:val="single" w:sz="4" w:space="0" w:color="auto"/>
              <w:bottom w:val="single" w:sz="4" w:space="0" w:color="auto"/>
              <w:right w:val="single" w:sz="4" w:space="0" w:color="auto"/>
            </w:tcBorders>
            <w:shd w:val="clear" w:color="auto" w:fill="auto"/>
            <w:vAlign w:val="bottom"/>
            <w:hideMark/>
            <w:tcPrChange w:id="1290"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bottom"/>
                <w:hideMark/>
              </w:tcPr>
            </w:tcPrChange>
          </w:tcPr>
          <w:p w14:paraId="2EB92B0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467" w:type="dxa"/>
            <w:tcBorders>
              <w:top w:val="nil"/>
              <w:left w:val="nil"/>
              <w:bottom w:val="single" w:sz="4" w:space="0" w:color="auto"/>
              <w:right w:val="single" w:sz="4" w:space="0" w:color="auto"/>
            </w:tcBorders>
            <w:shd w:val="clear" w:color="auto" w:fill="auto"/>
            <w:vAlign w:val="bottom"/>
            <w:hideMark/>
            <w:tcPrChange w:id="1291" w:author="Hardik Malhotra" w:date="2023-02-24T17:12:00Z">
              <w:tcPr>
                <w:tcW w:w="1452" w:type="dxa"/>
                <w:tcBorders>
                  <w:top w:val="nil"/>
                  <w:left w:val="nil"/>
                  <w:bottom w:val="single" w:sz="4" w:space="0" w:color="auto"/>
                  <w:right w:val="single" w:sz="4" w:space="0" w:color="auto"/>
                </w:tcBorders>
                <w:shd w:val="clear" w:color="auto" w:fill="auto"/>
                <w:vAlign w:val="bottom"/>
                <w:hideMark/>
              </w:tcPr>
            </w:tcPrChange>
          </w:tcPr>
          <w:p w14:paraId="10B53039"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vAlign w:val="center"/>
            <w:hideMark/>
            <w:tcPrChange w:id="1292"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207AB6A"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0.5%</w:t>
            </w:r>
          </w:p>
        </w:tc>
        <w:tc>
          <w:tcPr>
            <w:tcW w:w="1680" w:type="dxa"/>
            <w:tcBorders>
              <w:top w:val="nil"/>
              <w:left w:val="nil"/>
              <w:bottom w:val="single" w:sz="4" w:space="0" w:color="auto"/>
              <w:right w:val="single" w:sz="4" w:space="0" w:color="auto"/>
            </w:tcBorders>
            <w:shd w:val="clear" w:color="auto" w:fill="auto"/>
            <w:noWrap/>
            <w:vAlign w:val="center"/>
            <w:hideMark/>
            <w:tcPrChange w:id="129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center"/>
                <w:hideMark/>
              </w:tcPr>
            </w:tcPrChange>
          </w:tcPr>
          <w:p w14:paraId="4B47B788"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2.54</w:t>
            </w:r>
          </w:p>
        </w:tc>
      </w:tr>
      <w:tr w:rsidR="001324B9" w:rsidRPr="000B6F48" w14:paraId="551ACDE3" w14:textId="77777777" w:rsidTr="001324B9">
        <w:tblPrEx>
          <w:tblPrExChange w:id="1294" w:author="Hardik Malhotra" w:date="2023-02-24T17:12:00Z">
            <w:tblPrEx>
              <w:tblW w:w="8965" w:type="dxa"/>
            </w:tblPrEx>
          </w:tblPrExChange>
        </w:tblPrEx>
        <w:trPr>
          <w:trHeight w:val="196"/>
          <w:trPrChange w:id="1295" w:author="Hardik Malhotra" w:date="2023-02-24T17:12:00Z">
            <w:trPr>
              <w:trHeight w:val="205"/>
            </w:trPr>
          </w:trPrChange>
        </w:trPr>
        <w:tc>
          <w:tcPr>
            <w:tcW w:w="4441" w:type="dxa"/>
            <w:tcBorders>
              <w:top w:val="nil"/>
              <w:left w:val="single" w:sz="4" w:space="0" w:color="auto"/>
              <w:bottom w:val="single" w:sz="4" w:space="0" w:color="auto"/>
              <w:right w:val="single" w:sz="4" w:space="0" w:color="auto"/>
            </w:tcBorders>
            <w:shd w:val="clear" w:color="auto" w:fill="auto"/>
            <w:hideMark/>
            <w:tcPrChange w:id="1296" w:author="Hardik Malhotra" w:date="2023-02-24T17:12:00Z">
              <w:tcPr>
                <w:tcW w:w="4394" w:type="dxa"/>
                <w:tcBorders>
                  <w:top w:val="nil"/>
                  <w:left w:val="single" w:sz="4" w:space="0" w:color="auto"/>
                  <w:bottom w:val="single" w:sz="4" w:space="0" w:color="auto"/>
                  <w:right w:val="single" w:sz="4" w:space="0" w:color="auto"/>
                </w:tcBorders>
                <w:shd w:val="clear" w:color="auto" w:fill="auto"/>
                <w:hideMark/>
              </w:tcPr>
            </w:tcPrChange>
          </w:tcPr>
          <w:p w14:paraId="7B1DC303"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467" w:type="dxa"/>
            <w:tcBorders>
              <w:top w:val="nil"/>
              <w:left w:val="nil"/>
              <w:bottom w:val="single" w:sz="4" w:space="0" w:color="auto"/>
              <w:right w:val="single" w:sz="4" w:space="0" w:color="auto"/>
            </w:tcBorders>
            <w:shd w:val="clear" w:color="auto" w:fill="auto"/>
            <w:hideMark/>
            <w:tcPrChange w:id="1297" w:author="Hardik Malhotra" w:date="2023-02-24T17:12:00Z">
              <w:tcPr>
                <w:tcW w:w="1452" w:type="dxa"/>
                <w:tcBorders>
                  <w:top w:val="nil"/>
                  <w:left w:val="nil"/>
                  <w:bottom w:val="single" w:sz="4" w:space="0" w:color="auto"/>
                  <w:right w:val="single" w:sz="4" w:space="0" w:color="auto"/>
                </w:tcBorders>
                <w:shd w:val="clear" w:color="auto" w:fill="auto"/>
                <w:hideMark/>
              </w:tcPr>
            </w:tcPrChange>
          </w:tcPr>
          <w:p w14:paraId="3FCF4B6B"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489" w:type="dxa"/>
            <w:tcBorders>
              <w:top w:val="nil"/>
              <w:left w:val="nil"/>
              <w:bottom w:val="single" w:sz="4" w:space="0" w:color="auto"/>
              <w:right w:val="single" w:sz="4" w:space="0" w:color="auto"/>
            </w:tcBorders>
            <w:shd w:val="clear" w:color="auto" w:fill="auto"/>
            <w:hideMark/>
            <w:tcPrChange w:id="1298" w:author="Hardik Malhotra" w:date="2023-02-24T17:12:00Z">
              <w:tcPr>
                <w:tcW w:w="1473" w:type="dxa"/>
                <w:gridSpan w:val="2"/>
                <w:tcBorders>
                  <w:top w:val="nil"/>
                  <w:left w:val="nil"/>
                  <w:bottom w:val="single" w:sz="4" w:space="0" w:color="auto"/>
                  <w:right w:val="single" w:sz="4" w:space="0" w:color="auto"/>
                </w:tcBorders>
                <w:shd w:val="clear" w:color="auto" w:fill="auto"/>
                <w:hideMark/>
              </w:tcPr>
            </w:tcPrChange>
          </w:tcPr>
          <w:p w14:paraId="0E8D0F22"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680" w:type="dxa"/>
            <w:tcBorders>
              <w:top w:val="nil"/>
              <w:left w:val="nil"/>
              <w:bottom w:val="single" w:sz="4" w:space="0" w:color="auto"/>
              <w:right w:val="single" w:sz="4" w:space="0" w:color="auto"/>
            </w:tcBorders>
            <w:shd w:val="clear" w:color="auto" w:fill="auto"/>
            <w:noWrap/>
            <w:hideMark/>
            <w:tcPrChange w:id="1299" w:author="Hardik Malhotra" w:date="2023-02-24T17:12:00Z">
              <w:tcPr>
                <w:tcW w:w="1644" w:type="dxa"/>
                <w:gridSpan w:val="2"/>
                <w:tcBorders>
                  <w:top w:val="nil"/>
                  <w:left w:val="nil"/>
                  <w:bottom w:val="single" w:sz="4" w:space="0" w:color="auto"/>
                  <w:right w:val="single" w:sz="4" w:space="0" w:color="auto"/>
                </w:tcBorders>
                <w:shd w:val="clear" w:color="auto" w:fill="auto"/>
                <w:noWrap/>
                <w:hideMark/>
              </w:tcPr>
            </w:tcPrChange>
          </w:tcPr>
          <w:p w14:paraId="548A34DC" w14:textId="77777777"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0.72</w:t>
            </w:r>
          </w:p>
        </w:tc>
      </w:tr>
      <w:tr w:rsidR="001324B9" w:rsidRPr="000B6F48" w14:paraId="776901B3" w14:textId="77777777" w:rsidTr="001324B9">
        <w:trPr>
          <w:trHeight w:val="239"/>
          <w:trPrChange w:id="1300" w:author="Hardik Malhotra" w:date="2023-02-24T17:12:00Z">
            <w:trPr>
              <w:gridAfter w:val="0"/>
              <w:trHeight w:val="241"/>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Change w:id="1301"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tcPrChange>
          </w:tcPr>
          <w:p w14:paraId="005961DF"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302" w:author="Hardik Malhotra" w:date="2023-02-24T17:12:00Z">
              <w:tcPr>
                <w:tcW w:w="1661"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000C6AC7" w14:textId="0EE8575F"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7</w:t>
            </w:r>
            <w:ins w:id="1303" w:author="Hardik Malhotra" w:date="2023-02-24T15:57:00Z">
              <w:r w:rsidR="00092BB6">
                <w:rPr>
                  <w:rFonts w:ascii="Arial" w:eastAsia="Times New Roman" w:hAnsi="Arial" w:cs="Arial"/>
                  <w:b/>
                  <w:bCs/>
                  <w:color w:val="FFFFFF"/>
                  <w:sz w:val="20"/>
                  <w:szCs w:val="20"/>
                  <w:lang w:eastAsia="en-IN"/>
                </w:rPr>
                <w:t>7</w:t>
              </w:r>
            </w:ins>
            <w:del w:id="1304" w:author="Hardik Malhotra" w:date="2023-02-24T15:57:00Z">
              <w:r w:rsidRPr="000B6F48" w:rsidDel="00092BB6">
                <w:rPr>
                  <w:rFonts w:ascii="Arial" w:eastAsia="Times New Roman" w:hAnsi="Arial" w:cs="Arial"/>
                  <w:b/>
                  <w:bCs/>
                  <w:color w:val="FFFFFF"/>
                  <w:sz w:val="20"/>
                  <w:szCs w:val="20"/>
                  <w:lang w:eastAsia="en-IN"/>
                </w:rPr>
                <w:delText>6</w:delText>
              </w:r>
            </w:del>
            <w:r w:rsidRPr="000B6F48">
              <w:rPr>
                <w:rFonts w:ascii="Arial" w:eastAsia="Times New Roman" w:hAnsi="Arial" w:cs="Arial"/>
                <w:b/>
                <w:bCs/>
                <w:color w:val="FFFFFF"/>
                <w:sz w:val="20"/>
                <w:szCs w:val="20"/>
                <w:lang w:eastAsia="en-IN"/>
              </w:rPr>
              <w:t>.</w:t>
            </w:r>
            <w:ins w:id="1305" w:author="Hardik Malhotra" w:date="2023-02-24T15:57:00Z">
              <w:r w:rsidR="00092BB6">
                <w:rPr>
                  <w:rFonts w:ascii="Arial" w:eastAsia="Times New Roman" w:hAnsi="Arial" w:cs="Arial"/>
                  <w:b/>
                  <w:bCs/>
                  <w:color w:val="FFFFFF"/>
                  <w:sz w:val="20"/>
                  <w:szCs w:val="20"/>
                  <w:lang w:eastAsia="en-IN"/>
                </w:rPr>
                <w:t>8</w:t>
              </w:r>
            </w:ins>
            <w:del w:id="1306" w:author="Hardik Malhotra" w:date="2023-02-24T15:57:00Z">
              <w:r w:rsidRPr="000B6F48" w:rsidDel="00092BB6">
                <w:rPr>
                  <w:rFonts w:ascii="Arial" w:eastAsia="Times New Roman" w:hAnsi="Arial" w:cs="Arial"/>
                  <w:b/>
                  <w:bCs/>
                  <w:color w:val="FFFFFF"/>
                  <w:sz w:val="20"/>
                  <w:szCs w:val="20"/>
                  <w:lang w:eastAsia="en-IN"/>
                </w:rPr>
                <w:delText>2</w:delText>
              </w:r>
            </w:del>
            <w:ins w:id="1307" w:author="Hardik Malhotra" w:date="2023-02-24T15:57:00Z">
              <w:r w:rsidR="00092BB6">
                <w:rPr>
                  <w:rFonts w:ascii="Arial" w:eastAsia="Times New Roman" w:hAnsi="Arial" w:cs="Arial"/>
                  <w:b/>
                  <w:bCs/>
                  <w:color w:val="FFFFFF"/>
                  <w:sz w:val="20"/>
                  <w:szCs w:val="20"/>
                  <w:lang w:eastAsia="en-IN"/>
                </w:rPr>
                <w:t>5</w:t>
              </w:r>
            </w:ins>
            <w:del w:id="1308" w:author="Hardik Malhotra" w:date="2023-02-24T15:57:00Z">
              <w:r w:rsidRPr="000B6F48" w:rsidDel="00092BB6">
                <w:rPr>
                  <w:rFonts w:ascii="Arial" w:eastAsia="Times New Roman" w:hAnsi="Arial" w:cs="Arial"/>
                  <w:b/>
                  <w:bCs/>
                  <w:color w:val="FFFFFF"/>
                  <w:sz w:val="20"/>
                  <w:szCs w:val="20"/>
                  <w:lang w:eastAsia="en-IN"/>
                </w:rPr>
                <w:delText>3</w:delText>
              </w:r>
            </w:del>
          </w:p>
        </w:tc>
      </w:tr>
      <w:tr w:rsidR="001324B9" w:rsidRPr="000B6F48" w14:paraId="74278668" w14:textId="77777777" w:rsidTr="001324B9">
        <w:trPr>
          <w:trHeight w:val="206"/>
          <w:trPrChange w:id="1309" w:author="Hardik Malhotra" w:date="2023-02-24T17:12:00Z">
            <w:trPr>
              <w:gridAfter w:val="0"/>
              <w:trHeight w:val="208"/>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Change w:id="1310"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tcPrChange>
          </w:tcPr>
          <w:p w14:paraId="12731B17" w14:textId="73760A09" w:rsidR="00322771" w:rsidRPr="000B6F48" w:rsidRDefault="00B0170C"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7</w:t>
            </w:r>
            <w:ins w:id="1311" w:author="Hardik Malhotra" w:date="2023-02-24T15:55:00Z">
              <w:r w:rsidR="00092BB6">
                <w:rPr>
                  <w:rFonts w:ascii="Arial" w:eastAsia="Times New Roman" w:hAnsi="Arial" w:cs="Arial"/>
                  <w:b/>
                  <w:bCs/>
                  <w:color w:val="FFFFFF"/>
                  <w:sz w:val="20"/>
                  <w:szCs w:val="20"/>
                  <w:lang w:eastAsia="en-IN"/>
                </w:rPr>
                <w:t>5127</w:t>
              </w:r>
            </w:ins>
            <w:del w:id="1312" w:author="Hardik Malhotra" w:date="2023-02-24T15:55:00Z">
              <w:r w:rsidDel="00092BB6">
                <w:rPr>
                  <w:rFonts w:ascii="Arial" w:eastAsia="Times New Roman" w:hAnsi="Arial" w:cs="Arial"/>
                  <w:b/>
                  <w:bCs/>
                  <w:color w:val="FFFFFF"/>
                  <w:sz w:val="20"/>
                  <w:szCs w:val="20"/>
                  <w:lang w:eastAsia="en-IN"/>
                </w:rPr>
                <w:delText>7145</w:delText>
              </w:r>
            </w:del>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Ammonium Nitrate Plant</w:t>
            </w:r>
          </w:p>
        </w:tc>
        <w:tc>
          <w:tcPr>
            <w:tcW w:w="1680" w:type="dxa"/>
            <w:tcBorders>
              <w:top w:val="nil"/>
              <w:left w:val="nil"/>
              <w:bottom w:val="single" w:sz="4" w:space="0" w:color="auto"/>
              <w:right w:val="single" w:sz="4" w:space="0" w:color="auto"/>
            </w:tcBorders>
            <w:shd w:val="clear" w:color="000000" w:fill="000000"/>
            <w:vAlign w:val="bottom"/>
            <w:hideMark/>
            <w:tcPrChange w:id="1313" w:author="Hardik Malhotra" w:date="2023-02-24T17:12:00Z">
              <w:tcPr>
                <w:tcW w:w="1661" w:type="dxa"/>
                <w:gridSpan w:val="2"/>
                <w:tcBorders>
                  <w:top w:val="nil"/>
                  <w:left w:val="nil"/>
                  <w:bottom w:val="single" w:sz="4" w:space="0" w:color="auto"/>
                  <w:right w:val="single" w:sz="4" w:space="0" w:color="auto"/>
                </w:tcBorders>
                <w:shd w:val="clear" w:color="000000" w:fill="000000"/>
                <w:vAlign w:val="bottom"/>
                <w:hideMark/>
              </w:tcPr>
            </w:tcPrChange>
          </w:tcPr>
          <w:p w14:paraId="64E30444"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1324B9" w:rsidRPr="000B6F48" w14:paraId="6991F111" w14:textId="77777777" w:rsidTr="001324B9">
        <w:tblPrEx>
          <w:tblPrExChange w:id="1314" w:author="Hardik Malhotra" w:date="2023-02-24T17:12:00Z">
            <w:tblPrEx>
              <w:tblW w:w="8965" w:type="dxa"/>
            </w:tblPrEx>
          </w:tblPrExChange>
        </w:tblPrEx>
        <w:trPr>
          <w:trHeight w:val="206"/>
          <w:trPrChange w:id="1315"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000000" w:fill="000000"/>
            <w:vAlign w:val="bottom"/>
            <w:hideMark/>
            <w:tcPrChange w:id="1316" w:author="Hardik Malhotra" w:date="2023-02-24T17:12:00Z">
              <w:tcPr>
                <w:tcW w:w="4394" w:type="dxa"/>
                <w:tcBorders>
                  <w:top w:val="nil"/>
                  <w:left w:val="single" w:sz="4" w:space="0" w:color="auto"/>
                  <w:bottom w:val="single" w:sz="4" w:space="0" w:color="auto"/>
                  <w:right w:val="single" w:sz="4" w:space="0" w:color="auto"/>
                </w:tcBorders>
                <w:shd w:val="clear" w:color="000000" w:fill="000000"/>
                <w:vAlign w:val="bottom"/>
                <w:hideMark/>
              </w:tcPr>
            </w:tcPrChange>
          </w:tcPr>
          <w:p w14:paraId="2B5C3E97"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467" w:type="dxa"/>
            <w:tcBorders>
              <w:top w:val="nil"/>
              <w:left w:val="nil"/>
              <w:bottom w:val="single" w:sz="4" w:space="0" w:color="auto"/>
              <w:right w:val="single" w:sz="4" w:space="0" w:color="auto"/>
            </w:tcBorders>
            <w:shd w:val="clear" w:color="000000" w:fill="000000"/>
            <w:vAlign w:val="bottom"/>
            <w:hideMark/>
            <w:tcPrChange w:id="1317" w:author="Hardik Malhotra" w:date="2023-02-24T17:12:00Z">
              <w:tcPr>
                <w:tcW w:w="1452" w:type="dxa"/>
                <w:tcBorders>
                  <w:top w:val="nil"/>
                  <w:left w:val="nil"/>
                  <w:bottom w:val="single" w:sz="4" w:space="0" w:color="auto"/>
                  <w:right w:val="single" w:sz="4" w:space="0" w:color="auto"/>
                </w:tcBorders>
                <w:shd w:val="clear" w:color="000000" w:fill="000000"/>
                <w:vAlign w:val="bottom"/>
                <w:hideMark/>
              </w:tcPr>
            </w:tcPrChange>
          </w:tcPr>
          <w:p w14:paraId="0CD9F59C"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489" w:type="dxa"/>
            <w:tcBorders>
              <w:top w:val="nil"/>
              <w:left w:val="nil"/>
              <w:bottom w:val="single" w:sz="4" w:space="0" w:color="auto"/>
              <w:right w:val="single" w:sz="4" w:space="0" w:color="auto"/>
            </w:tcBorders>
            <w:shd w:val="clear" w:color="000000" w:fill="000000"/>
            <w:vAlign w:val="bottom"/>
            <w:hideMark/>
            <w:tcPrChange w:id="1318" w:author="Hardik Malhotra" w:date="2023-02-24T17:12:00Z">
              <w:tcPr>
                <w:tcW w:w="1473" w:type="dxa"/>
                <w:gridSpan w:val="2"/>
                <w:tcBorders>
                  <w:top w:val="nil"/>
                  <w:left w:val="nil"/>
                  <w:bottom w:val="single" w:sz="4" w:space="0" w:color="auto"/>
                  <w:right w:val="single" w:sz="4" w:space="0" w:color="auto"/>
                </w:tcBorders>
                <w:shd w:val="clear" w:color="000000" w:fill="000000"/>
                <w:vAlign w:val="bottom"/>
                <w:hideMark/>
              </w:tcPr>
            </w:tcPrChange>
          </w:tcPr>
          <w:p w14:paraId="20B0117A"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680" w:type="dxa"/>
            <w:tcBorders>
              <w:top w:val="nil"/>
              <w:left w:val="nil"/>
              <w:bottom w:val="single" w:sz="4" w:space="0" w:color="auto"/>
              <w:right w:val="single" w:sz="4" w:space="0" w:color="auto"/>
            </w:tcBorders>
            <w:shd w:val="clear" w:color="000000" w:fill="000000"/>
            <w:vAlign w:val="bottom"/>
            <w:hideMark/>
            <w:tcPrChange w:id="1319" w:author="Hardik Malhotra" w:date="2023-02-24T17:12:00Z">
              <w:tcPr>
                <w:tcW w:w="1644" w:type="dxa"/>
                <w:gridSpan w:val="2"/>
                <w:tcBorders>
                  <w:top w:val="nil"/>
                  <w:left w:val="nil"/>
                  <w:bottom w:val="single" w:sz="4" w:space="0" w:color="auto"/>
                  <w:right w:val="single" w:sz="4" w:space="0" w:color="auto"/>
                </w:tcBorders>
                <w:shd w:val="clear" w:color="000000" w:fill="000000"/>
                <w:vAlign w:val="bottom"/>
                <w:hideMark/>
              </w:tcPr>
            </w:tcPrChange>
          </w:tcPr>
          <w:p w14:paraId="1D9B4AD1" w14:textId="77777777" w:rsidR="00322771" w:rsidRPr="000B6F48" w:rsidRDefault="00322771" w:rsidP="008A475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1324B9" w:rsidRPr="000B6F48" w14:paraId="29E88A4B" w14:textId="77777777" w:rsidTr="001324B9">
        <w:tblPrEx>
          <w:tblPrExChange w:id="1320" w:author="Hardik Malhotra" w:date="2023-02-24T17:12:00Z">
            <w:tblPrEx>
              <w:tblW w:w="8965" w:type="dxa"/>
            </w:tblPrEx>
          </w:tblPrExChange>
        </w:tblPrEx>
        <w:trPr>
          <w:trHeight w:val="206"/>
          <w:trPrChange w:id="1321"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322"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1ED9FB69"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467" w:type="dxa"/>
            <w:tcBorders>
              <w:top w:val="nil"/>
              <w:left w:val="nil"/>
              <w:bottom w:val="single" w:sz="4" w:space="0" w:color="auto"/>
              <w:right w:val="single" w:sz="4" w:space="0" w:color="auto"/>
            </w:tcBorders>
            <w:shd w:val="clear" w:color="auto" w:fill="auto"/>
            <w:vAlign w:val="center"/>
            <w:hideMark/>
            <w:tcPrChange w:id="1323"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2B8EA3A4"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489" w:type="dxa"/>
            <w:tcBorders>
              <w:top w:val="nil"/>
              <w:left w:val="nil"/>
              <w:bottom w:val="single" w:sz="4" w:space="0" w:color="auto"/>
              <w:right w:val="single" w:sz="4" w:space="0" w:color="auto"/>
            </w:tcBorders>
            <w:shd w:val="clear" w:color="auto" w:fill="auto"/>
            <w:vAlign w:val="center"/>
            <w:hideMark/>
            <w:tcPrChange w:id="1324"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1A28A2C5"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bottom"/>
            <w:hideMark/>
            <w:tcPrChange w:id="1325" w:author="Hardik Malhotra" w:date="2023-02-24T17:12:00Z">
              <w:tcPr>
                <w:tcW w:w="1644" w:type="dxa"/>
                <w:gridSpan w:val="2"/>
                <w:tcBorders>
                  <w:top w:val="nil"/>
                  <w:left w:val="nil"/>
                  <w:bottom w:val="single" w:sz="4" w:space="0" w:color="auto"/>
                  <w:right w:val="single" w:sz="4" w:space="0" w:color="auto"/>
                </w:tcBorders>
                <w:shd w:val="clear" w:color="auto" w:fill="auto"/>
                <w:vAlign w:val="bottom"/>
                <w:hideMark/>
              </w:tcPr>
            </w:tcPrChange>
          </w:tcPr>
          <w:p w14:paraId="23F93164"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1324B9" w:rsidRPr="000B6F48" w14:paraId="6F29D2DF" w14:textId="77777777" w:rsidTr="001324B9">
        <w:tblPrEx>
          <w:tblPrExChange w:id="1326" w:author="Hardik Malhotra" w:date="2023-02-24T17:12:00Z">
            <w:tblPrEx>
              <w:tblW w:w="8965" w:type="dxa"/>
            </w:tblPrEx>
          </w:tblPrExChange>
        </w:tblPrEx>
        <w:trPr>
          <w:trHeight w:val="206"/>
          <w:trPrChange w:id="1327" w:author="Hardik Malhotra" w:date="2023-02-24T17:12:00Z">
            <w:trPr>
              <w:trHeight w:val="215"/>
            </w:trPr>
          </w:trPrChange>
        </w:trPr>
        <w:tc>
          <w:tcPr>
            <w:tcW w:w="4441" w:type="dxa"/>
            <w:tcBorders>
              <w:top w:val="nil"/>
              <w:left w:val="single" w:sz="4" w:space="0" w:color="auto"/>
              <w:bottom w:val="single" w:sz="4" w:space="0" w:color="auto"/>
              <w:right w:val="single" w:sz="4" w:space="0" w:color="auto"/>
            </w:tcBorders>
            <w:shd w:val="clear" w:color="auto" w:fill="auto"/>
            <w:vAlign w:val="center"/>
            <w:hideMark/>
            <w:tcPrChange w:id="1328" w:author="Hardik Malhotra" w:date="2023-02-24T17:12:00Z">
              <w:tcPr>
                <w:tcW w:w="4394" w:type="dxa"/>
                <w:tcBorders>
                  <w:top w:val="nil"/>
                  <w:left w:val="single" w:sz="4" w:space="0" w:color="auto"/>
                  <w:bottom w:val="single" w:sz="4" w:space="0" w:color="auto"/>
                  <w:right w:val="single" w:sz="4" w:space="0" w:color="auto"/>
                </w:tcBorders>
                <w:shd w:val="clear" w:color="auto" w:fill="auto"/>
                <w:vAlign w:val="center"/>
                <w:hideMark/>
              </w:tcPr>
            </w:tcPrChange>
          </w:tcPr>
          <w:p w14:paraId="590E253A"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467" w:type="dxa"/>
            <w:tcBorders>
              <w:top w:val="nil"/>
              <w:left w:val="nil"/>
              <w:bottom w:val="single" w:sz="4" w:space="0" w:color="auto"/>
              <w:right w:val="single" w:sz="4" w:space="0" w:color="auto"/>
            </w:tcBorders>
            <w:shd w:val="clear" w:color="auto" w:fill="auto"/>
            <w:vAlign w:val="center"/>
            <w:hideMark/>
            <w:tcPrChange w:id="1329" w:author="Hardik Malhotra" w:date="2023-02-24T17:12:00Z">
              <w:tcPr>
                <w:tcW w:w="1452" w:type="dxa"/>
                <w:tcBorders>
                  <w:top w:val="nil"/>
                  <w:left w:val="nil"/>
                  <w:bottom w:val="single" w:sz="4" w:space="0" w:color="auto"/>
                  <w:right w:val="single" w:sz="4" w:space="0" w:color="auto"/>
                </w:tcBorders>
                <w:shd w:val="clear" w:color="auto" w:fill="auto"/>
                <w:vAlign w:val="center"/>
                <w:hideMark/>
              </w:tcPr>
            </w:tcPrChange>
          </w:tcPr>
          <w:p w14:paraId="0EB714F0"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489" w:type="dxa"/>
            <w:tcBorders>
              <w:top w:val="nil"/>
              <w:left w:val="nil"/>
              <w:bottom w:val="single" w:sz="4" w:space="0" w:color="auto"/>
              <w:right w:val="single" w:sz="4" w:space="0" w:color="auto"/>
            </w:tcBorders>
            <w:shd w:val="clear" w:color="auto" w:fill="auto"/>
            <w:vAlign w:val="center"/>
            <w:hideMark/>
            <w:tcPrChange w:id="1330" w:author="Hardik Malhotra" w:date="2023-02-24T17:12:00Z">
              <w:tcPr>
                <w:tcW w:w="1473" w:type="dxa"/>
                <w:gridSpan w:val="2"/>
                <w:tcBorders>
                  <w:top w:val="nil"/>
                  <w:left w:val="nil"/>
                  <w:bottom w:val="single" w:sz="4" w:space="0" w:color="auto"/>
                  <w:right w:val="single" w:sz="4" w:space="0" w:color="auto"/>
                </w:tcBorders>
                <w:shd w:val="clear" w:color="auto" w:fill="auto"/>
                <w:vAlign w:val="center"/>
                <w:hideMark/>
              </w:tcPr>
            </w:tcPrChange>
          </w:tcPr>
          <w:p w14:paraId="20AB0020" w14:textId="77777777"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680" w:type="dxa"/>
            <w:tcBorders>
              <w:top w:val="nil"/>
              <w:left w:val="nil"/>
              <w:bottom w:val="single" w:sz="4" w:space="0" w:color="auto"/>
              <w:right w:val="single" w:sz="4" w:space="0" w:color="auto"/>
            </w:tcBorders>
            <w:shd w:val="clear" w:color="auto" w:fill="auto"/>
            <w:vAlign w:val="center"/>
            <w:hideMark/>
            <w:tcPrChange w:id="1331" w:author="Hardik Malhotra" w:date="2023-02-24T17:12:00Z">
              <w:tcPr>
                <w:tcW w:w="1644" w:type="dxa"/>
                <w:gridSpan w:val="2"/>
                <w:tcBorders>
                  <w:top w:val="nil"/>
                  <w:left w:val="nil"/>
                  <w:bottom w:val="single" w:sz="4" w:space="0" w:color="auto"/>
                  <w:right w:val="single" w:sz="4" w:space="0" w:color="auto"/>
                </w:tcBorders>
                <w:shd w:val="clear" w:color="auto" w:fill="auto"/>
                <w:vAlign w:val="center"/>
                <w:hideMark/>
              </w:tcPr>
            </w:tcPrChange>
          </w:tcPr>
          <w:p w14:paraId="5B30834C" w14:textId="335D2176" w:rsidR="00322771" w:rsidRPr="000B6F48" w:rsidRDefault="00322771" w:rsidP="008A475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5</w:t>
            </w:r>
            <w:ins w:id="1332" w:author="Hardik Malhotra" w:date="2023-02-24T15:57:00Z">
              <w:r w:rsidR="00092BB6">
                <w:rPr>
                  <w:rFonts w:ascii="Arial" w:eastAsia="Times New Roman" w:hAnsi="Arial" w:cs="Arial"/>
                  <w:b/>
                  <w:bCs/>
                  <w:sz w:val="20"/>
                  <w:szCs w:val="20"/>
                  <w:lang w:eastAsia="en-IN"/>
                </w:rPr>
                <w:t>2</w:t>
              </w:r>
            </w:ins>
            <w:del w:id="1333" w:author="Hardik Malhotra" w:date="2023-02-24T15:57:00Z">
              <w:r w:rsidRPr="000B6F48" w:rsidDel="00092BB6">
                <w:rPr>
                  <w:rFonts w:ascii="Arial" w:eastAsia="Times New Roman" w:hAnsi="Arial" w:cs="Arial"/>
                  <w:b/>
                  <w:bCs/>
                  <w:sz w:val="20"/>
                  <w:szCs w:val="20"/>
                  <w:lang w:eastAsia="en-IN"/>
                </w:rPr>
                <w:delText>4</w:delText>
              </w:r>
            </w:del>
            <w:ins w:id="1334" w:author="Hardik Malhotra" w:date="2023-02-24T15:57:00Z">
              <w:r w:rsidR="00092BB6">
                <w:rPr>
                  <w:rFonts w:ascii="Arial" w:eastAsia="Times New Roman" w:hAnsi="Arial" w:cs="Arial"/>
                  <w:b/>
                  <w:bCs/>
                  <w:sz w:val="20"/>
                  <w:szCs w:val="20"/>
                  <w:lang w:eastAsia="en-IN"/>
                </w:rPr>
                <w:t>588</w:t>
              </w:r>
            </w:ins>
            <w:del w:id="1335" w:author="Hardik Malhotra" w:date="2023-02-24T15:57:00Z">
              <w:r w:rsidRPr="000B6F48" w:rsidDel="00092BB6">
                <w:rPr>
                  <w:rFonts w:ascii="Arial" w:eastAsia="Times New Roman" w:hAnsi="Arial" w:cs="Arial"/>
                  <w:b/>
                  <w:bCs/>
                  <w:sz w:val="20"/>
                  <w:szCs w:val="20"/>
                  <w:lang w:eastAsia="en-IN"/>
                </w:rPr>
                <w:delText>001</w:delText>
              </w:r>
            </w:del>
            <w:r w:rsidRPr="000B6F48">
              <w:rPr>
                <w:rFonts w:ascii="Arial" w:eastAsia="Times New Roman" w:hAnsi="Arial" w:cs="Arial"/>
                <w:b/>
                <w:bCs/>
                <w:sz w:val="20"/>
                <w:szCs w:val="20"/>
                <w:lang w:eastAsia="en-IN"/>
              </w:rPr>
              <w:t>.</w:t>
            </w:r>
            <w:ins w:id="1336" w:author="Hardik Malhotra" w:date="2023-02-24T15:57:00Z">
              <w:r w:rsidR="00092BB6">
                <w:rPr>
                  <w:rFonts w:ascii="Arial" w:eastAsia="Times New Roman" w:hAnsi="Arial" w:cs="Arial"/>
                  <w:b/>
                  <w:bCs/>
                  <w:sz w:val="20"/>
                  <w:szCs w:val="20"/>
                  <w:lang w:eastAsia="en-IN"/>
                </w:rPr>
                <w:t>9</w:t>
              </w:r>
            </w:ins>
            <w:del w:id="1337" w:author="Hardik Malhotra" w:date="2023-02-24T15:57:00Z">
              <w:r w:rsidRPr="000B6F48" w:rsidDel="00092BB6">
                <w:rPr>
                  <w:rFonts w:ascii="Arial" w:eastAsia="Times New Roman" w:hAnsi="Arial" w:cs="Arial"/>
                  <w:b/>
                  <w:bCs/>
                  <w:sz w:val="20"/>
                  <w:szCs w:val="20"/>
                  <w:lang w:eastAsia="en-IN"/>
                </w:rPr>
                <w:delText>5</w:delText>
              </w:r>
            </w:del>
          </w:p>
        </w:tc>
      </w:tr>
      <w:tr w:rsidR="001324B9" w:rsidRPr="000B6F48" w14:paraId="2B2CEAA3" w14:textId="77777777" w:rsidTr="001324B9">
        <w:tblPrEx>
          <w:tblPrExChange w:id="1338" w:author="Hardik Malhotra" w:date="2023-02-24T17:12:00Z">
            <w:tblPrEx>
              <w:tblW w:w="8965" w:type="dxa"/>
            </w:tblPrEx>
          </w:tblPrExChange>
        </w:tblPrEx>
        <w:trPr>
          <w:trHeight w:val="249"/>
          <w:trPrChange w:id="1339" w:author="Hardik Malhotra" w:date="2023-02-24T17:12:00Z">
            <w:trPr>
              <w:trHeight w:val="260"/>
            </w:trPr>
          </w:trPrChange>
        </w:trPr>
        <w:tc>
          <w:tcPr>
            <w:tcW w:w="4441" w:type="dxa"/>
            <w:tcBorders>
              <w:top w:val="nil"/>
              <w:left w:val="single" w:sz="4" w:space="0" w:color="auto"/>
              <w:bottom w:val="single" w:sz="4" w:space="0" w:color="auto"/>
              <w:right w:val="single" w:sz="4" w:space="0" w:color="auto"/>
            </w:tcBorders>
            <w:shd w:val="clear" w:color="auto" w:fill="4472C4" w:themeFill="accent1"/>
            <w:vAlign w:val="center"/>
            <w:hideMark/>
            <w:tcPrChange w:id="1340" w:author="Hardik Malhotra" w:date="2023-02-24T17:12:00Z">
              <w:tcPr>
                <w:tcW w:w="4394" w:type="dxa"/>
                <w:tcBorders>
                  <w:top w:val="nil"/>
                  <w:left w:val="single" w:sz="4" w:space="0" w:color="auto"/>
                  <w:bottom w:val="single" w:sz="4" w:space="0" w:color="auto"/>
                  <w:right w:val="single" w:sz="4" w:space="0" w:color="auto"/>
                </w:tcBorders>
                <w:shd w:val="clear" w:color="auto" w:fill="4472C4" w:themeFill="accent1"/>
                <w:vAlign w:val="center"/>
                <w:hideMark/>
              </w:tcPr>
            </w:tcPrChange>
          </w:tcPr>
          <w:p w14:paraId="328BB42B"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467" w:type="dxa"/>
            <w:tcBorders>
              <w:top w:val="nil"/>
              <w:left w:val="nil"/>
              <w:bottom w:val="single" w:sz="4" w:space="0" w:color="auto"/>
              <w:right w:val="single" w:sz="4" w:space="0" w:color="auto"/>
            </w:tcBorders>
            <w:shd w:val="clear" w:color="auto" w:fill="4472C4" w:themeFill="accent1"/>
            <w:noWrap/>
            <w:vAlign w:val="center"/>
            <w:hideMark/>
            <w:tcPrChange w:id="1341" w:author="Hardik Malhotra" w:date="2023-02-24T17:12:00Z">
              <w:tcPr>
                <w:tcW w:w="1452" w:type="dxa"/>
                <w:tcBorders>
                  <w:top w:val="nil"/>
                  <w:left w:val="nil"/>
                  <w:bottom w:val="single" w:sz="4" w:space="0" w:color="auto"/>
                  <w:right w:val="single" w:sz="4" w:space="0" w:color="auto"/>
                </w:tcBorders>
                <w:shd w:val="clear" w:color="auto" w:fill="4472C4" w:themeFill="accent1"/>
                <w:noWrap/>
                <w:vAlign w:val="center"/>
                <w:hideMark/>
              </w:tcPr>
            </w:tcPrChange>
          </w:tcPr>
          <w:p w14:paraId="348B928A"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489" w:type="dxa"/>
            <w:tcBorders>
              <w:top w:val="nil"/>
              <w:left w:val="nil"/>
              <w:bottom w:val="single" w:sz="4" w:space="0" w:color="auto"/>
              <w:right w:val="single" w:sz="4" w:space="0" w:color="auto"/>
            </w:tcBorders>
            <w:shd w:val="clear" w:color="auto" w:fill="4472C4" w:themeFill="accent1"/>
            <w:noWrap/>
            <w:vAlign w:val="center"/>
            <w:hideMark/>
            <w:tcPrChange w:id="1342" w:author="Hardik Malhotra" w:date="2023-02-24T17:12:00Z">
              <w:tcPr>
                <w:tcW w:w="1473"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69818575" w14:textId="7777777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680" w:type="dxa"/>
            <w:tcBorders>
              <w:top w:val="nil"/>
              <w:left w:val="nil"/>
              <w:bottom w:val="single" w:sz="4" w:space="0" w:color="auto"/>
              <w:right w:val="single" w:sz="4" w:space="0" w:color="auto"/>
            </w:tcBorders>
            <w:shd w:val="clear" w:color="auto" w:fill="4472C4" w:themeFill="accent1"/>
            <w:noWrap/>
            <w:vAlign w:val="center"/>
            <w:hideMark/>
            <w:tcPrChange w:id="1343" w:author="Hardik Malhotra" w:date="2023-02-24T17:12:00Z">
              <w:tcPr>
                <w:tcW w:w="1644" w:type="dxa"/>
                <w:gridSpan w:val="2"/>
                <w:tcBorders>
                  <w:top w:val="nil"/>
                  <w:left w:val="nil"/>
                  <w:bottom w:val="single" w:sz="4" w:space="0" w:color="auto"/>
                  <w:right w:val="single" w:sz="4" w:space="0" w:color="auto"/>
                </w:tcBorders>
                <w:shd w:val="clear" w:color="auto" w:fill="4472C4" w:themeFill="accent1"/>
                <w:noWrap/>
                <w:vAlign w:val="center"/>
                <w:hideMark/>
              </w:tcPr>
            </w:tcPrChange>
          </w:tcPr>
          <w:p w14:paraId="28E9C4BA" w14:textId="678F23A7" w:rsidR="00322771" w:rsidRPr="000B6F48" w:rsidRDefault="00322771" w:rsidP="008A475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3</w:t>
            </w:r>
            <w:ins w:id="1344" w:author="Hardik Malhotra" w:date="2023-02-24T15:57:00Z">
              <w:r w:rsidR="00092BB6">
                <w:rPr>
                  <w:rFonts w:ascii="Arial" w:eastAsia="Times New Roman" w:hAnsi="Arial" w:cs="Arial"/>
                  <w:color w:val="FFFFFF" w:themeColor="background1"/>
                  <w:sz w:val="20"/>
                  <w:szCs w:val="20"/>
                  <w:lang w:eastAsia="en-IN"/>
                </w:rPr>
                <w:t>2</w:t>
              </w:r>
            </w:ins>
            <w:del w:id="1345" w:author="Hardik Malhotra" w:date="2023-02-24T15:57:00Z">
              <w:r w:rsidRPr="000B6F48" w:rsidDel="00092BB6">
                <w:rPr>
                  <w:rFonts w:ascii="Arial" w:eastAsia="Times New Roman" w:hAnsi="Arial" w:cs="Arial"/>
                  <w:color w:val="FFFFFF" w:themeColor="background1"/>
                  <w:sz w:val="20"/>
                  <w:szCs w:val="20"/>
                  <w:lang w:eastAsia="en-IN"/>
                </w:rPr>
                <w:delText>3</w:delText>
              </w:r>
            </w:del>
            <w:r w:rsidRPr="000B6F48">
              <w:rPr>
                <w:rFonts w:ascii="Arial" w:eastAsia="Times New Roman" w:hAnsi="Arial" w:cs="Arial"/>
                <w:color w:val="FFFFFF" w:themeColor="background1"/>
                <w:sz w:val="20"/>
                <w:szCs w:val="20"/>
                <w:lang w:eastAsia="en-IN"/>
              </w:rPr>
              <w:t>.</w:t>
            </w:r>
            <w:ins w:id="1346" w:author="Hardik Malhotra" w:date="2023-02-24T15:57:00Z">
              <w:r w:rsidR="00092BB6">
                <w:rPr>
                  <w:rFonts w:ascii="Arial" w:eastAsia="Times New Roman" w:hAnsi="Arial" w:cs="Arial"/>
                  <w:color w:val="FFFFFF" w:themeColor="background1"/>
                  <w:sz w:val="20"/>
                  <w:szCs w:val="20"/>
                  <w:lang w:eastAsia="en-IN"/>
                </w:rPr>
                <w:t>76</w:t>
              </w:r>
            </w:ins>
            <w:del w:id="1347" w:author="Hardik Malhotra" w:date="2023-02-24T15:57:00Z">
              <w:r w:rsidRPr="000B6F48" w:rsidDel="00092BB6">
                <w:rPr>
                  <w:rFonts w:ascii="Arial" w:eastAsia="Times New Roman" w:hAnsi="Arial" w:cs="Arial"/>
                  <w:color w:val="FFFFFF" w:themeColor="background1"/>
                  <w:sz w:val="20"/>
                  <w:szCs w:val="20"/>
                  <w:lang w:eastAsia="en-IN"/>
                </w:rPr>
                <w:delText>64</w:delText>
              </w:r>
            </w:del>
          </w:p>
        </w:tc>
      </w:tr>
      <w:tr w:rsidR="001324B9" w:rsidRPr="000B6F48" w14:paraId="63E32FAC" w14:textId="77777777" w:rsidTr="001324B9">
        <w:tblPrEx>
          <w:tblPrExChange w:id="1348" w:author="Hardik Malhotra" w:date="2023-02-24T17:12:00Z">
            <w:tblPrEx>
              <w:tblW w:w="8965" w:type="dxa"/>
            </w:tblPrEx>
          </w:tblPrExChange>
        </w:tblPrEx>
        <w:trPr>
          <w:trHeight w:val="228"/>
          <w:trPrChange w:id="1349" w:author="Hardik Malhotra" w:date="2023-02-24T17:12:00Z">
            <w:trPr>
              <w:trHeight w:val="238"/>
            </w:trPr>
          </w:trPrChange>
        </w:trPr>
        <w:tc>
          <w:tcPr>
            <w:tcW w:w="4441" w:type="dxa"/>
            <w:tcBorders>
              <w:top w:val="nil"/>
              <w:left w:val="single" w:sz="4" w:space="0" w:color="auto"/>
              <w:bottom w:val="single" w:sz="4" w:space="0" w:color="auto"/>
              <w:right w:val="single" w:sz="4" w:space="0" w:color="auto"/>
            </w:tcBorders>
            <w:shd w:val="clear" w:color="auto" w:fill="auto"/>
            <w:noWrap/>
            <w:vAlign w:val="center"/>
            <w:hideMark/>
            <w:tcPrChange w:id="1350" w:author="Hardik Malhotra" w:date="2023-02-24T17:12:00Z">
              <w:tcPr>
                <w:tcW w:w="43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5324B99"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467" w:type="dxa"/>
            <w:tcBorders>
              <w:top w:val="nil"/>
              <w:left w:val="nil"/>
              <w:bottom w:val="single" w:sz="4" w:space="0" w:color="auto"/>
              <w:right w:val="single" w:sz="4" w:space="0" w:color="auto"/>
            </w:tcBorders>
            <w:shd w:val="clear" w:color="auto" w:fill="auto"/>
            <w:noWrap/>
            <w:vAlign w:val="center"/>
            <w:hideMark/>
            <w:tcPrChange w:id="1351" w:author="Hardik Malhotra" w:date="2023-02-24T17:12:00Z">
              <w:tcPr>
                <w:tcW w:w="1452" w:type="dxa"/>
                <w:tcBorders>
                  <w:top w:val="nil"/>
                  <w:left w:val="nil"/>
                  <w:bottom w:val="single" w:sz="4" w:space="0" w:color="auto"/>
                  <w:right w:val="single" w:sz="4" w:space="0" w:color="auto"/>
                </w:tcBorders>
                <w:shd w:val="clear" w:color="auto" w:fill="auto"/>
                <w:noWrap/>
                <w:vAlign w:val="center"/>
                <w:hideMark/>
              </w:tcPr>
            </w:tcPrChange>
          </w:tcPr>
          <w:p w14:paraId="258B2B5D"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16432</w:t>
            </w:r>
          </w:p>
        </w:tc>
        <w:tc>
          <w:tcPr>
            <w:tcW w:w="1489" w:type="dxa"/>
            <w:tcBorders>
              <w:top w:val="nil"/>
              <w:left w:val="nil"/>
              <w:bottom w:val="single" w:sz="4" w:space="0" w:color="auto"/>
              <w:right w:val="single" w:sz="4" w:space="0" w:color="auto"/>
            </w:tcBorders>
            <w:shd w:val="clear" w:color="auto" w:fill="auto"/>
            <w:noWrap/>
            <w:vAlign w:val="center"/>
            <w:hideMark/>
            <w:tcPrChange w:id="1352" w:author="Hardik Malhotra" w:date="2023-02-24T17:12:00Z">
              <w:tcPr>
                <w:tcW w:w="1473" w:type="dxa"/>
                <w:gridSpan w:val="2"/>
                <w:tcBorders>
                  <w:top w:val="nil"/>
                  <w:left w:val="nil"/>
                  <w:bottom w:val="single" w:sz="4" w:space="0" w:color="auto"/>
                  <w:right w:val="single" w:sz="4" w:space="0" w:color="auto"/>
                </w:tcBorders>
                <w:shd w:val="clear" w:color="auto" w:fill="auto"/>
                <w:noWrap/>
                <w:vAlign w:val="center"/>
                <w:hideMark/>
              </w:tcPr>
            </w:tcPrChange>
          </w:tcPr>
          <w:p w14:paraId="670B4F26" w14:textId="77777777" w:rsidR="00322771" w:rsidRPr="000B6F48" w:rsidRDefault="00322771" w:rsidP="008A475E">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29242</w:t>
            </w:r>
          </w:p>
        </w:tc>
        <w:tc>
          <w:tcPr>
            <w:tcW w:w="1680" w:type="dxa"/>
            <w:tcBorders>
              <w:top w:val="nil"/>
              <w:left w:val="nil"/>
              <w:bottom w:val="single" w:sz="4" w:space="0" w:color="auto"/>
              <w:right w:val="single" w:sz="4" w:space="0" w:color="auto"/>
            </w:tcBorders>
            <w:shd w:val="clear" w:color="auto" w:fill="auto"/>
            <w:noWrap/>
            <w:vAlign w:val="bottom"/>
            <w:hideMark/>
            <w:tcPrChange w:id="1353" w:author="Hardik Malhotra" w:date="2023-02-24T17:12:00Z">
              <w:tcPr>
                <w:tcW w:w="1644" w:type="dxa"/>
                <w:gridSpan w:val="2"/>
                <w:tcBorders>
                  <w:top w:val="nil"/>
                  <w:left w:val="nil"/>
                  <w:bottom w:val="single" w:sz="4" w:space="0" w:color="auto"/>
                  <w:right w:val="single" w:sz="4" w:space="0" w:color="auto"/>
                </w:tcBorders>
                <w:shd w:val="clear" w:color="auto" w:fill="auto"/>
                <w:noWrap/>
                <w:vAlign w:val="bottom"/>
                <w:hideMark/>
              </w:tcPr>
            </w:tcPrChange>
          </w:tcPr>
          <w:p w14:paraId="37E83FC5" w14:textId="1DF3C8BC" w:rsidR="00322771" w:rsidRPr="000B6F48" w:rsidRDefault="00322771" w:rsidP="008A475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w:t>
            </w:r>
            <w:ins w:id="1354" w:author="Hardik Malhotra" w:date="2023-02-24T15:57:00Z">
              <w:r w:rsidR="00092BB6">
                <w:rPr>
                  <w:rFonts w:ascii="Arial" w:eastAsia="Times New Roman" w:hAnsi="Arial" w:cs="Arial"/>
                  <w:sz w:val="20"/>
                  <w:szCs w:val="20"/>
                  <w:lang w:eastAsia="en-IN"/>
                </w:rPr>
                <w:t>2.76</w:t>
              </w:r>
            </w:ins>
            <w:del w:id="1355" w:author="Hardik Malhotra" w:date="2023-02-24T15:57:00Z">
              <w:r w:rsidRPr="000B6F48" w:rsidDel="00092BB6">
                <w:rPr>
                  <w:rFonts w:ascii="Arial" w:eastAsia="Times New Roman" w:hAnsi="Arial" w:cs="Arial"/>
                  <w:sz w:val="20"/>
                  <w:szCs w:val="20"/>
                  <w:lang w:eastAsia="en-IN"/>
                </w:rPr>
                <w:delText>3.64</w:delText>
              </w:r>
            </w:del>
          </w:p>
        </w:tc>
      </w:tr>
      <w:tr w:rsidR="001324B9" w:rsidRPr="000B6F48" w14:paraId="38B074F1" w14:textId="77777777" w:rsidTr="001324B9">
        <w:trPr>
          <w:trHeight w:val="206"/>
          <w:trPrChange w:id="1356" w:author="Hardik Malhotra" w:date="2023-02-24T17:12:00Z">
            <w:trPr>
              <w:gridAfter w:val="0"/>
              <w:trHeight w:val="208"/>
            </w:trPr>
          </w:trPrChange>
        </w:trPr>
        <w:tc>
          <w:tcPr>
            <w:tcW w:w="739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Change w:id="1357" w:author="Hardik Malhotra" w:date="2023-02-24T17:12:00Z">
              <w:tcPr>
                <w:tcW w:w="7318"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tcPrChange>
          </w:tcPr>
          <w:p w14:paraId="1DA8C1C9" w14:textId="77777777" w:rsidR="00322771" w:rsidRPr="000B6F48" w:rsidRDefault="00322771" w:rsidP="008A475E">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680" w:type="dxa"/>
            <w:tcBorders>
              <w:top w:val="nil"/>
              <w:left w:val="nil"/>
              <w:bottom w:val="single" w:sz="4" w:space="0" w:color="auto"/>
              <w:right w:val="single" w:sz="4" w:space="0" w:color="auto"/>
            </w:tcBorders>
            <w:shd w:val="clear" w:color="auto" w:fill="4472C4" w:themeFill="accent1"/>
            <w:noWrap/>
            <w:vAlign w:val="bottom"/>
            <w:hideMark/>
            <w:tcPrChange w:id="1358" w:author="Hardik Malhotra" w:date="2023-02-24T17:12:00Z">
              <w:tcPr>
                <w:tcW w:w="1661" w:type="dxa"/>
                <w:gridSpan w:val="2"/>
                <w:tcBorders>
                  <w:top w:val="nil"/>
                  <w:left w:val="nil"/>
                  <w:bottom w:val="single" w:sz="4" w:space="0" w:color="auto"/>
                  <w:right w:val="single" w:sz="4" w:space="0" w:color="auto"/>
                </w:tcBorders>
                <w:shd w:val="clear" w:color="auto" w:fill="4472C4" w:themeFill="accent1"/>
                <w:noWrap/>
                <w:vAlign w:val="bottom"/>
                <w:hideMark/>
              </w:tcPr>
            </w:tcPrChange>
          </w:tcPr>
          <w:p w14:paraId="6E1F0FDD" w14:textId="30AF67DC" w:rsidR="00322771" w:rsidRPr="000B6F48" w:rsidRDefault="00322771" w:rsidP="008A475E">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ins w:id="1359" w:author="Hardik Malhotra" w:date="2023-02-24T15:59:00Z">
              <w:r w:rsidR="00092BB6">
                <w:rPr>
                  <w:rFonts w:ascii="Arial" w:eastAsia="Times New Roman" w:hAnsi="Arial" w:cs="Arial"/>
                  <w:b/>
                  <w:bCs/>
                  <w:color w:val="FFFFFF" w:themeColor="background1"/>
                  <w:sz w:val="20"/>
                  <w:szCs w:val="20"/>
                  <w:lang w:eastAsia="en-IN"/>
                </w:rPr>
                <w:t>2.76</w:t>
              </w:r>
            </w:ins>
            <w:del w:id="1360" w:author="Hardik Malhotra" w:date="2023-02-24T15:58:00Z">
              <w:r w:rsidRPr="000B6F48" w:rsidDel="00092BB6">
                <w:rPr>
                  <w:rFonts w:ascii="Arial" w:eastAsia="Times New Roman" w:hAnsi="Arial" w:cs="Arial"/>
                  <w:b/>
                  <w:bCs/>
                  <w:color w:val="FFFFFF" w:themeColor="background1"/>
                  <w:sz w:val="20"/>
                  <w:szCs w:val="20"/>
                  <w:lang w:eastAsia="en-IN"/>
                </w:rPr>
                <w:delText>3.64</w:delText>
              </w:r>
            </w:del>
          </w:p>
        </w:tc>
      </w:tr>
    </w:tbl>
    <w:p w14:paraId="64830B81" w14:textId="77777777" w:rsidR="00AF4185" w:rsidRDefault="00AF4185" w:rsidP="00704842">
      <w:pPr>
        <w:rPr>
          <w:rFonts w:ascii="Arial" w:hAnsi="Arial" w:cs="Arial"/>
          <w:b/>
          <w:bCs/>
          <w:sz w:val="20"/>
          <w:szCs w:val="20"/>
          <w:lang w:val="en-US"/>
        </w:rPr>
      </w:pPr>
    </w:p>
    <w:p w14:paraId="125D386C" w14:textId="77777777" w:rsidR="00186BB3" w:rsidRDefault="00186BB3" w:rsidP="00FE3288">
      <w:pPr>
        <w:shd w:val="clear" w:color="auto" w:fill="000000" w:themeFill="text1"/>
        <w:rPr>
          <w:rFonts w:ascii="Arial" w:hAnsi="Arial" w:cs="Arial"/>
          <w:b/>
          <w:bCs/>
          <w:sz w:val="20"/>
          <w:szCs w:val="20"/>
          <w:lang w:val="en-US"/>
        </w:rPr>
      </w:pPr>
      <w:r w:rsidRPr="00186BB3">
        <w:rPr>
          <w:rFonts w:ascii="Arial" w:hAnsi="Arial" w:cs="Arial"/>
          <w:b/>
          <w:bCs/>
          <w:sz w:val="20"/>
          <w:szCs w:val="20"/>
          <w:lang w:val="en-US"/>
        </w:rPr>
        <w:t xml:space="preserve">Profitability </w:t>
      </w:r>
      <w:r w:rsidR="004415FB">
        <w:rPr>
          <w:rFonts w:ascii="Arial" w:hAnsi="Arial" w:cs="Arial"/>
          <w:b/>
          <w:bCs/>
          <w:sz w:val="20"/>
          <w:szCs w:val="20"/>
          <w:lang w:val="en-US"/>
        </w:rPr>
        <w:t>P</w:t>
      </w:r>
      <w:r w:rsidRPr="00186BB3">
        <w:rPr>
          <w:rFonts w:ascii="Arial" w:hAnsi="Arial" w:cs="Arial"/>
          <w:b/>
          <w:bCs/>
          <w:sz w:val="20"/>
          <w:szCs w:val="20"/>
          <w:lang w:val="en-US"/>
        </w:rPr>
        <w:t>rojections</w:t>
      </w:r>
    </w:p>
    <w:p w14:paraId="1D4A3192" w14:textId="77777777" w:rsidR="00AF2F25" w:rsidRDefault="00AF2F25" w:rsidP="00C35099">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14FDE4F6"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5C7991"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0B08D1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022586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0A6D46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B2FD4A8"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6292104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B456B9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613EA86F" w14:textId="5A246588" w:rsidR="004501A9" w:rsidRPr="00FE057E" w:rsidRDefault="004501A9" w:rsidP="004501A9">
            <w:pPr>
              <w:spacing w:line="240" w:lineRule="auto"/>
              <w:jc w:val="center"/>
              <w:rPr>
                <w:rFonts w:ascii="Arial" w:eastAsia="Times New Roman" w:hAnsi="Arial" w:cs="Arial"/>
                <w:color w:val="000000"/>
                <w:sz w:val="20"/>
                <w:szCs w:val="20"/>
                <w:lang w:eastAsia="en-IN"/>
              </w:rPr>
            </w:pPr>
            <w:ins w:id="1361" w:author="Hardik Malhotra" w:date="2023-02-24T15:12:00Z">
              <w:r>
                <w:rPr>
                  <w:rFonts w:ascii="Arial" w:hAnsi="Arial" w:cs="Arial"/>
                  <w:color w:val="000000"/>
                  <w:sz w:val="20"/>
                  <w:szCs w:val="20"/>
                </w:rPr>
                <w:t>274</w:t>
              </w:r>
            </w:ins>
            <w:del w:id="1362" w:author="Hardik Malhotra" w:date="2023-02-24T15:12:00Z">
              <w:r w:rsidDel="00160ADC">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BD0A1B0" w14:textId="67D4FE9D" w:rsidR="004501A9" w:rsidRPr="00FE057E" w:rsidRDefault="004501A9" w:rsidP="004501A9">
            <w:pPr>
              <w:spacing w:line="240" w:lineRule="auto"/>
              <w:jc w:val="center"/>
              <w:rPr>
                <w:rFonts w:ascii="Arial" w:eastAsia="Times New Roman" w:hAnsi="Arial" w:cs="Arial"/>
                <w:color w:val="000000"/>
                <w:sz w:val="20"/>
                <w:szCs w:val="20"/>
                <w:lang w:eastAsia="en-IN"/>
              </w:rPr>
            </w:pPr>
            <w:ins w:id="1363" w:author="Hardik Malhotra" w:date="2023-02-24T15:12:00Z">
              <w:r>
                <w:rPr>
                  <w:rFonts w:ascii="Arial" w:hAnsi="Arial" w:cs="Arial"/>
                  <w:color w:val="000000"/>
                  <w:sz w:val="20"/>
                  <w:szCs w:val="20"/>
                </w:rPr>
                <w:t>372</w:t>
              </w:r>
            </w:ins>
            <w:del w:id="1364" w:author="Hardik Malhotra" w:date="2023-02-24T15:12:00Z">
              <w:r w:rsidDel="00160ADC">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DD79DFA" w14:textId="280472EA" w:rsidR="004501A9" w:rsidRPr="00FE057E" w:rsidRDefault="004501A9" w:rsidP="004501A9">
            <w:pPr>
              <w:spacing w:line="240" w:lineRule="auto"/>
              <w:jc w:val="center"/>
              <w:rPr>
                <w:rFonts w:ascii="Arial" w:eastAsia="Times New Roman" w:hAnsi="Arial" w:cs="Arial"/>
                <w:color w:val="000000"/>
                <w:sz w:val="20"/>
                <w:szCs w:val="20"/>
                <w:lang w:eastAsia="en-IN"/>
              </w:rPr>
            </w:pPr>
            <w:ins w:id="1365" w:author="Hardik Malhotra" w:date="2023-02-24T15:12:00Z">
              <w:r>
                <w:rPr>
                  <w:rFonts w:ascii="Arial" w:hAnsi="Arial" w:cs="Arial"/>
                  <w:color w:val="000000"/>
                  <w:sz w:val="20"/>
                  <w:szCs w:val="20"/>
                </w:rPr>
                <w:t>372</w:t>
              </w:r>
            </w:ins>
            <w:del w:id="1366" w:author="Hardik Malhotra" w:date="2023-02-24T15:12:00Z">
              <w:r w:rsidDel="00160ADC">
                <w:rPr>
                  <w:rFonts w:ascii="Arial" w:hAnsi="Arial" w:cs="Arial"/>
                  <w:color w:val="000000"/>
                  <w:sz w:val="20"/>
                  <w:szCs w:val="20"/>
                </w:rPr>
                <w:delText>371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63D44CC5" w14:textId="59BF5D17" w:rsidR="004501A9" w:rsidRPr="00FE057E" w:rsidRDefault="004501A9" w:rsidP="004501A9">
            <w:pPr>
              <w:spacing w:line="240" w:lineRule="auto"/>
              <w:jc w:val="center"/>
              <w:rPr>
                <w:rFonts w:ascii="Arial" w:eastAsia="Times New Roman" w:hAnsi="Arial" w:cs="Arial"/>
                <w:color w:val="000000"/>
                <w:sz w:val="20"/>
                <w:szCs w:val="20"/>
                <w:lang w:eastAsia="en-IN"/>
              </w:rPr>
            </w:pPr>
            <w:ins w:id="1367" w:author="Hardik Malhotra" w:date="2023-02-24T15:12:00Z">
              <w:r>
                <w:rPr>
                  <w:rFonts w:ascii="Arial" w:hAnsi="Arial" w:cs="Arial"/>
                  <w:color w:val="000000"/>
                  <w:sz w:val="20"/>
                  <w:szCs w:val="20"/>
                </w:rPr>
                <w:t>364</w:t>
              </w:r>
            </w:ins>
            <w:del w:id="1368" w:author="Hardik Malhotra" w:date="2023-02-24T15:12:00Z">
              <w:r w:rsidDel="00160ADC">
                <w:rPr>
                  <w:rFonts w:ascii="Arial" w:hAnsi="Arial" w:cs="Arial"/>
                  <w:color w:val="000000"/>
                  <w:sz w:val="20"/>
                  <w:szCs w:val="20"/>
                </w:rPr>
                <w:delText>371</w:delText>
              </w:r>
            </w:del>
          </w:p>
        </w:tc>
      </w:tr>
      <w:tr w:rsidR="004501A9" w:rsidRPr="00FE057E" w14:paraId="09044051"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888926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A642106" w14:textId="7DFA27C8" w:rsidR="004501A9" w:rsidRPr="00FE057E" w:rsidRDefault="004501A9" w:rsidP="004501A9">
            <w:pPr>
              <w:spacing w:line="240" w:lineRule="auto"/>
              <w:jc w:val="center"/>
              <w:rPr>
                <w:rFonts w:ascii="Arial" w:eastAsia="Times New Roman" w:hAnsi="Arial" w:cs="Arial"/>
                <w:color w:val="000000"/>
                <w:sz w:val="20"/>
                <w:szCs w:val="20"/>
                <w:lang w:eastAsia="en-IN"/>
              </w:rPr>
            </w:pPr>
            <w:ins w:id="1369" w:author="Hardik Malhotra" w:date="2023-02-24T15:12:00Z">
              <w:r>
                <w:rPr>
                  <w:rFonts w:ascii="Arial" w:hAnsi="Arial" w:cs="Arial"/>
                  <w:color w:val="000000"/>
                  <w:sz w:val="20"/>
                  <w:szCs w:val="20"/>
                </w:rPr>
                <w:t>141</w:t>
              </w:r>
            </w:ins>
            <w:del w:id="1370" w:author="Hardik Malhotra" w:date="2023-02-24T15:12:00Z">
              <w:r w:rsidDel="00160ADC">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E53CD33" w14:textId="08BFA3D9" w:rsidR="004501A9" w:rsidRPr="00FE057E" w:rsidRDefault="004501A9" w:rsidP="004501A9">
            <w:pPr>
              <w:spacing w:line="240" w:lineRule="auto"/>
              <w:jc w:val="center"/>
              <w:rPr>
                <w:rFonts w:ascii="Arial" w:eastAsia="Times New Roman" w:hAnsi="Arial" w:cs="Arial"/>
                <w:color w:val="000000"/>
                <w:sz w:val="20"/>
                <w:szCs w:val="20"/>
                <w:lang w:eastAsia="en-IN"/>
              </w:rPr>
            </w:pPr>
            <w:ins w:id="1371" w:author="Hardik Malhotra" w:date="2023-02-24T15:12:00Z">
              <w:r>
                <w:rPr>
                  <w:rFonts w:ascii="Arial" w:hAnsi="Arial" w:cs="Arial"/>
                  <w:color w:val="000000"/>
                  <w:sz w:val="20"/>
                  <w:szCs w:val="20"/>
                </w:rPr>
                <w:t>177</w:t>
              </w:r>
            </w:ins>
            <w:del w:id="1372" w:author="Hardik Malhotra" w:date="2023-02-24T15:12:00Z">
              <w:r w:rsidDel="00160ADC">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FF41E8D" w14:textId="29E00D23" w:rsidR="004501A9" w:rsidRPr="00FE057E" w:rsidRDefault="004501A9" w:rsidP="004501A9">
            <w:pPr>
              <w:spacing w:line="240" w:lineRule="auto"/>
              <w:jc w:val="center"/>
              <w:rPr>
                <w:rFonts w:ascii="Arial" w:eastAsia="Times New Roman" w:hAnsi="Arial" w:cs="Arial"/>
                <w:color w:val="000000"/>
                <w:sz w:val="20"/>
                <w:szCs w:val="20"/>
                <w:lang w:eastAsia="en-IN"/>
              </w:rPr>
            </w:pPr>
            <w:ins w:id="1373" w:author="Hardik Malhotra" w:date="2023-02-24T15:12:00Z">
              <w:r>
                <w:rPr>
                  <w:rFonts w:ascii="Arial" w:hAnsi="Arial" w:cs="Arial"/>
                  <w:color w:val="000000"/>
                  <w:sz w:val="20"/>
                  <w:szCs w:val="20"/>
                </w:rPr>
                <w:t>177</w:t>
              </w:r>
            </w:ins>
            <w:del w:id="1374" w:author="Hardik Malhotra" w:date="2023-02-24T15:12:00Z">
              <w:r w:rsidDel="00160ADC">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344FF56" w14:textId="1DBF66A6" w:rsidR="004501A9" w:rsidRPr="00FE057E" w:rsidRDefault="004501A9" w:rsidP="004501A9">
            <w:pPr>
              <w:spacing w:line="240" w:lineRule="auto"/>
              <w:jc w:val="center"/>
              <w:rPr>
                <w:rFonts w:ascii="Arial" w:eastAsia="Times New Roman" w:hAnsi="Arial" w:cs="Arial"/>
                <w:color w:val="000000"/>
                <w:sz w:val="20"/>
                <w:szCs w:val="20"/>
                <w:lang w:eastAsia="en-IN"/>
              </w:rPr>
            </w:pPr>
            <w:ins w:id="1375" w:author="Hardik Malhotra" w:date="2023-02-24T15:12:00Z">
              <w:r>
                <w:rPr>
                  <w:rFonts w:ascii="Arial" w:hAnsi="Arial" w:cs="Arial"/>
                  <w:color w:val="000000"/>
                  <w:sz w:val="20"/>
                  <w:szCs w:val="20"/>
                </w:rPr>
                <w:t>177</w:t>
              </w:r>
            </w:ins>
            <w:del w:id="1376" w:author="Hardik Malhotra" w:date="2023-02-24T15:12:00Z">
              <w:r w:rsidDel="00160ADC">
                <w:rPr>
                  <w:rFonts w:ascii="Arial" w:hAnsi="Arial" w:cs="Arial"/>
                  <w:color w:val="000000"/>
                  <w:sz w:val="20"/>
                  <w:szCs w:val="20"/>
                </w:rPr>
                <w:delText>177</w:delText>
              </w:r>
            </w:del>
          </w:p>
        </w:tc>
      </w:tr>
      <w:tr w:rsidR="004501A9" w:rsidRPr="00FE057E" w14:paraId="2A934B55"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3240E2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93F33B8" w14:textId="510152C4" w:rsidR="004501A9" w:rsidRPr="00FE057E" w:rsidRDefault="004501A9" w:rsidP="004501A9">
            <w:pPr>
              <w:spacing w:line="240" w:lineRule="auto"/>
              <w:jc w:val="center"/>
              <w:rPr>
                <w:rFonts w:ascii="Arial" w:eastAsia="Times New Roman" w:hAnsi="Arial" w:cs="Arial"/>
                <w:color w:val="000000"/>
                <w:sz w:val="20"/>
                <w:szCs w:val="20"/>
                <w:lang w:eastAsia="en-IN"/>
              </w:rPr>
            </w:pPr>
            <w:ins w:id="1377" w:author="Hardik Malhotra" w:date="2023-02-24T15:12:00Z">
              <w:r>
                <w:rPr>
                  <w:rFonts w:ascii="Arial" w:hAnsi="Arial" w:cs="Arial"/>
                  <w:color w:val="000000"/>
                  <w:sz w:val="20"/>
                  <w:szCs w:val="20"/>
                </w:rPr>
                <w:t>132</w:t>
              </w:r>
            </w:ins>
            <w:del w:id="1378" w:author="Hardik Malhotra" w:date="2023-02-24T15:12:00Z">
              <w:r w:rsidDel="00160ADC">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8AFCA5B" w14:textId="7EE774BE" w:rsidR="004501A9" w:rsidRPr="00FE057E" w:rsidRDefault="004501A9" w:rsidP="004501A9">
            <w:pPr>
              <w:spacing w:line="240" w:lineRule="auto"/>
              <w:jc w:val="center"/>
              <w:rPr>
                <w:rFonts w:ascii="Arial" w:eastAsia="Times New Roman" w:hAnsi="Arial" w:cs="Arial"/>
                <w:color w:val="000000"/>
                <w:sz w:val="20"/>
                <w:szCs w:val="20"/>
                <w:lang w:eastAsia="en-IN"/>
              </w:rPr>
            </w:pPr>
            <w:ins w:id="1379" w:author="Hardik Malhotra" w:date="2023-02-24T15:12:00Z">
              <w:r>
                <w:rPr>
                  <w:rFonts w:ascii="Arial" w:hAnsi="Arial" w:cs="Arial"/>
                  <w:color w:val="000000"/>
                  <w:sz w:val="20"/>
                  <w:szCs w:val="20"/>
                </w:rPr>
                <w:t>195</w:t>
              </w:r>
            </w:ins>
            <w:del w:id="1380" w:author="Hardik Malhotra" w:date="2023-02-24T15:12:00Z">
              <w:r w:rsidDel="00160ADC">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AF2C493" w14:textId="31B12970" w:rsidR="004501A9" w:rsidRPr="00FE057E" w:rsidRDefault="004501A9" w:rsidP="004501A9">
            <w:pPr>
              <w:spacing w:line="240" w:lineRule="auto"/>
              <w:jc w:val="center"/>
              <w:rPr>
                <w:rFonts w:ascii="Arial" w:eastAsia="Times New Roman" w:hAnsi="Arial" w:cs="Arial"/>
                <w:color w:val="000000"/>
                <w:sz w:val="20"/>
                <w:szCs w:val="20"/>
                <w:lang w:eastAsia="en-IN"/>
              </w:rPr>
            </w:pPr>
            <w:ins w:id="1381" w:author="Hardik Malhotra" w:date="2023-02-24T15:12:00Z">
              <w:r>
                <w:rPr>
                  <w:rFonts w:ascii="Arial" w:hAnsi="Arial" w:cs="Arial"/>
                  <w:color w:val="000000"/>
                  <w:sz w:val="20"/>
                  <w:szCs w:val="20"/>
                </w:rPr>
                <w:t>195</w:t>
              </w:r>
            </w:ins>
            <w:del w:id="1382" w:author="Hardik Malhotra" w:date="2023-02-24T15:12:00Z">
              <w:r w:rsidDel="00160ADC">
                <w:rPr>
                  <w:rFonts w:ascii="Arial" w:hAnsi="Arial" w:cs="Arial"/>
                  <w:color w:val="000000"/>
                  <w:sz w:val="20"/>
                  <w:szCs w:val="20"/>
                </w:rPr>
                <w:delText>195</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4E6C44AC" w14:textId="3D58655E" w:rsidR="004501A9" w:rsidRPr="00FE057E" w:rsidRDefault="004501A9" w:rsidP="004501A9">
            <w:pPr>
              <w:spacing w:line="240" w:lineRule="auto"/>
              <w:jc w:val="center"/>
              <w:rPr>
                <w:rFonts w:ascii="Arial" w:eastAsia="Times New Roman" w:hAnsi="Arial" w:cs="Arial"/>
                <w:color w:val="000000"/>
                <w:sz w:val="20"/>
                <w:szCs w:val="20"/>
                <w:lang w:eastAsia="en-IN"/>
              </w:rPr>
            </w:pPr>
            <w:ins w:id="1383" w:author="Hardik Malhotra" w:date="2023-02-24T15:12:00Z">
              <w:r>
                <w:rPr>
                  <w:rFonts w:ascii="Arial" w:hAnsi="Arial" w:cs="Arial"/>
                  <w:color w:val="000000"/>
                  <w:sz w:val="20"/>
                  <w:szCs w:val="20"/>
                </w:rPr>
                <w:t>187</w:t>
              </w:r>
            </w:ins>
            <w:del w:id="1384" w:author="Hardik Malhotra" w:date="2023-02-24T15:12:00Z">
              <w:r w:rsidDel="00160ADC">
                <w:rPr>
                  <w:rFonts w:ascii="Arial" w:hAnsi="Arial" w:cs="Arial"/>
                  <w:color w:val="000000"/>
                  <w:sz w:val="20"/>
                  <w:szCs w:val="20"/>
                </w:rPr>
                <w:delText>195</w:delText>
              </w:r>
            </w:del>
          </w:p>
        </w:tc>
      </w:tr>
      <w:tr w:rsidR="004501A9" w:rsidRPr="00FE057E" w14:paraId="4D6AF205"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FBDD557"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0AE6629" w14:textId="3AE9A18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5" w:author="Hardik Malhotra" w:date="2023-02-24T15:12:00Z">
              <w:r>
                <w:rPr>
                  <w:rFonts w:ascii="Arial" w:hAnsi="Arial" w:cs="Arial"/>
                  <w:color w:val="FFFFFF" w:themeColor="background1"/>
                  <w:sz w:val="20"/>
                  <w:szCs w:val="20"/>
                </w:rPr>
                <w:t>48%</w:t>
              </w:r>
            </w:ins>
            <w:del w:id="1386" w:author="Hardik Malhotra" w:date="2023-02-24T15:12:00Z">
              <w:r w:rsidDel="00160ADC">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D9220F7" w14:textId="40CFB63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7" w:author="Hardik Malhotra" w:date="2023-02-24T15:12:00Z">
              <w:r>
                <w:rPr>
                  <w:rFonts w:ascii="Arial" w:hAnsi="Arial" w:cs="Arial"/>
                  <w:color w:val="FFFFFF" w:themeColor="background1"/>
                  <w:sz w:val="20"/>
                  <w:szCs w:val="20"/>
                </w:rPr>
                <w:t>52%</w:t>
              </w:r>
            </w:ins>
            <w:del w:id="1388" w:author="Hardik Malhotra" w:date="2023-02-24T15:12:00Z">
              <w:r w:rsidDel="00160ADC">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A07770E" w14:textId="1D42C1F8"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89" w:author="Hardik Malhotra" w:date="2023-02-24T15:12:00Z">
              <w:r>
                <w:rPr>
                  <w:rFonts w:ascii="Arial" w:hAnsi="Arial" w:cs="Arial"/>
                  <w:color w:val="FFFFFF" w:themeColor="background1"/>
                  <w:sz w:val="20"/>
                  <w:szCs w:val="20"/>
                </w:rPr>
                <w:t>52%</w:t>
              </w:r>
            </w:ins>
            <w:del w:id="1390" w:author="Hardik Malhotra" w:date="2023-02-24T15:12:00Z">
              <w:r w:rsidDel="00160ADC">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B6F06F6" w14:textId="239888DA"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391" w:author="Hardik Malhotra" w:date="2023-02-24T15:12:00Z">
              <w:r>
                <w:rPr>
                  <w:rFonts w:ascii="Arial" w:hAnsi="Arial" w:cs="Arial"/>
                  <w:color w:val="FFFFFF" w:themeColor="background1"/>
                  <w:sz w:val="20"/>
                  <w:szCs w:val="20"/>
                </w:rPr>
                <w:t>51%</w:t>
              </w:r>
            </w:ins>
            <w:del w:id="1392" w:author="Hardik Malhotra" w:date="2023-02-24T15:12:00Z">
              <w:r w:rsidDel="00160ADC">
                <w:rPr>
                  <w:rFonts w:ascii="Arial" w:hAnsi="Arial" w:cs="Arial"/>
                  <w:color w:val="FFFFFF" w:themeColor="background1"/>
                  <w:sz w:val="20"/>
                  <w:szCs w:val="20"/>
                </w:rPr>
                <w:delText>52%</w:delText>
              </w:r>
            </w:del>
          </w:p>
        </w:tc>
      </w:tr>
      <w:tr w:rsidR="004501A9" w:rsidRPr="00FE057E" w14:paraId="1CE994A7"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AD37DD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3E8E5FCA" w14:textId="403329F7" w:rsidR="004501A9" w:rsidRPr="00FE057E" w:rsidRDefault="004501A9" w:rsidP="004501A9">
            <w:pPr>
              <w:spacing w:line="240" w:lineRule="auto"/>
              <w:jc w:val="center"/>
              <w:rPr>
                <w:rFonts w:ascii="Arial" w:eastAsia="Times New Roman" w:hAnsi="Arial" w:cs="Arial"/>
                <w:color w:val="000000"/>
                <w:sz w:val="20"/>
                <w:szCs w:val="20"/>
                <w:lang w:eastAsia="en-IN"/>
              </w:rPr>
            </w:pPr>
            <w:ins w:id="1393" w:author="Hardik Malhotra" w:date="2023-02-24T15:12:00Z">
              <w:r>
                <w:rPr>
                  <w:rFonts w:ascii="Arial" w:hAnsi="Arial" w:cs="Arial"/>
                  <w:color w:val="000000"/>
                  <w:sz w:val="20"/>
                  <w:szCs w:val="20"/>
                </w:rPr>
                <w:t>52</w:t>
              </w:r>
            </w:ins>
            <w:del w:id="1394" w:author="Hardik Malhotra" w:date="2023-02-24T15:12:00Z">
              <w:r w:rsidDel="00160ADC">
                <w:rPr>
                  <w:rFonts w:ascii="Arial" w:hAnsi="Arial" w:cs="Arial"/>
                  <w:color w:val="000000"/>
                  <w:sz w:val="20"/>
                  <w:szCs w:val="20"/>
                </w:rPr>
                <w:delText>57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6FDB04E" w14:textId="2505C92A" w:rsidR="004501A9" w:rsidRPr="00FE057E" w:rsidRDefault="004501A9" w:rsidP="004501A9">
            <w:pPr>
              <w:spacing w:line="240" w:lineRule="auto"/>
              <w:jc w:val="center"/>
              <w:rPr>
                <w:rFonts w:ascii="Arial" w:eastAsia="Times New Roman" w:hAnsi="Arial" w:cs="Arial"/>
                <w:color w:val="000000"/>
                <w:sz w:val="20"/>
                <w:szCs w:val="20"/>
                <w:lang w:eastAsia="en-IN"/>
              </w:rPr>
            </w:pPr>
            <w:ins w:id="1395" w:author="Hardik Malhotra" w:date="2023-02-24T15:12:00Z">
              <w:r>
                <w:rPr>
                  <w:rFonts w:ascii="Arial" w:hAnsi="Arial" w:cs="Arial"/>
                  <w:color w:val="000000"/>
                  <w:sz w:val="20"/>
                  <w:szCs w:val="20"/>
                </w:rPr>
                <w:t>141</w:t>
              </w:r>
            </w:ins>
            <w:del w:id="1396" w:author="Hardik Malhotra" w:date="2023-02-24T15:12:00Z">
              <w:r w:rsidDel="00160ADC">
                <w:rPr>
                  <w:rFonts w:ascii="Arial" w:hAnsi="Arial" w:cs="Arial"/>
                  <w:color w:val="000000"/>
                  <w:sz w:val="20"/>
                  <w:szCs w:val="20"/>
                </w:rPr>
                <w:delText>149</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D619E10" w14:textId="14452BD9" w:rsidR="004501A9" w:rsidRPr="00FE057E" w:rsidRDefault="004501A9" w:rsidP="004501A9">
            <w:pPr>
              <w:spacing w:line="240" w:lineRule="auto"/>
              <w:jc w:val="center"/>
              <w:rPr>
                <w:rFonts w:ascii="Arial" w:eastAsia="Times New Roman" w:hAnsi="Arial" w:cs="Arial"/>
                <w:color w:val="000000"/>
                <w:sz w:val="20"/>
                <w:szCs w:val="20"/>
                <w:lang w:eastAsia="en-IN"/>
              </w:rPr>
            </w:pPr>
            <w:ins w:id="1397" w:author="Hardik Malhotra" w:date="2023-02-24T15:12:00Z">
              <w:r>
                <w:rPr>
                  <w:rFonts w:ascii="Arial" w:hAnsi="Arial" w:cs="Arial"/>
                  <w:color w:val="000000"/>
                  <w:sz w:val="20"/>
                  <w:szCs w:val="20"/>
                </w:rPr>
                <w:t>157</w:t>
              </w:r>
            </w:ins>
            <w:del w:id="1398" w:author="Hardik Malhotra" w:date="2023-02-24T15:12:00Z">
              <w:r w:rsidDel="00160ADC">
                <w:rPr>
                  <w:rFonts w:ascii="Arial" w:hAnsi="Arial" w:cs="Arial"/>
                  <w:color w:val="000000"/>
                  <w:sz w:val="20"/>
                  <w:szCs w:val="20"/>
                </w:rPr>
                <w:delText>157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24F9C439" w14:textId="3FE6CEC1" w:rsidR="004501A9" w:rsidRPr="00FE057E" w:rsidRDefault="004501A9" w:rsidP="004501A9">
            <w:pPr>
              <w:spacing w:line="240" w:lineRule="auto"/>
              <w:jc w:val="center"/>
              <w:rPr>
                <w:rFonts w:ascii="Arial" w:eastAsia="Times New Roman" w:hAnsi="Arial" w:cs="Arial"/>
                <w:color w:val="000000"/>
                <w:sz w:val="20"/>
                <w:szCs w:val="20"/>
                <w:lang w:eastAsia="en-IN"/>
              </w:rPr>
            </w:pPr>
            <w:ins w:id="1399" w:author="Hardik Malhotra" w:date="2023-02-24T15:12:00Z">
              <w:r>
                <w:rPr>
                  <w:rFonts w:ascii="Arial" w:hAnsi="Arial" w:cs="Arial"/>
                  <w:color w:val="000000"/>
                  <w:sz w:val="20"/>
                  <w:szCs w:val="20"/>
                </w:rPr>
                <w:t>149</w:t>
              </w:r>
            </w:ins>
            <w:del w:id="1400" w:author="Hardik Malhotra" w:date="2023-02-24T15:12:00Z">
              <w:r w:rsidDel="00160ADC">
                <w:rPr>
                  <w:rFonts w:ascii="Arial" w:hAnsi="Arial" w:cs="Arial"/>
                  <w:color w:val="000000"/>
                  <w:sz w:val="20"/>
                  <w:szCs w:val="20"/>
                </w:rPr>
                <w:delText>157</w:delText>
              </w:r>
            </w:del>
          </w:p>
        </w:tc>
      </w:tr>
      <w:tr w:rsidR="004501A9" w:rsidRPr="00FE057E" w14:paraId="1B19A5E3"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7F88B42"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5032C7C" w14:textId="6DB3964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1" w:author="Hardik Malhotra" w:date="2023-02-24T15:12:00Z">
              <w:r>
                <w:rPr>
                  <w:rFonts w:ascii="Arial" w:hAnsi="Arial" w:cs="Arial"/>
                  <w:color w:val="FFFFFF" w:themeColor="background1"/>
                  <w:sz w:val="20"/>
                  <w:szCs w:val="20"/>
                </w:rPr>
                <w:t>19%</w:t>
              </w:r>
            </w:ins>
            <w:del w:id="1402" w:author="Hardik Malhotra" w:date="2023-02-24T15:12:00Z">
              <w:r w:rsidDel="00160ADC">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5CE4BCB" w14:textId="31CF4D73"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3" w:author="Hardik Malhotra" w:date="2023-02-24T15:12:00Z">
              <w:r>
                <w:rPr>
                  <w:rFonts w:ascii="Arial" w:hAnsi="Arial" w:cs="Arial"/>
                  <w:color w:val="FFFFFF" w:themeColor="background1"/>
                  <w:sz w:val="20"/>
                  <w:szCs w:val="20"/>
                </w:rPr>
                <w:t>38%</w:t>
              </w:r>
            </w:ins>
            <w:del w:id="1404" w:author="Hardik Malhotra" w:date="2023-02-24T15:12:00Z">
              <w:r w:rsidDel="00160ADC">
                <w:rPr>
                  <w:rFonts w:ascii="Arial" w:hAnsi="Arial" w:cs="Arial"/>
                  <w:color w:val="FFFFFF" w:themeColor="background1"/>
                  <w:sz w:val="20"/>
                  <w:szCs w:val="20"/>
                </w:rPr>
                <w:delText>39%</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63E6DCE" w14:textId="0731308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5" w:author="Hardik Malhotra" w:date="2023-02-24T15:12:00Z">
              <w:r>
                <w:rPr>
                  <w:rFonts w:ascii="Arial" w:hAnsi="Arial" w:cs="Arial"/>
                  <w:color w:val="FFFFFF" w:themeColor="background1"/>
                  <w:sz w:val="20"/>
                  <w:szCs w:val="20"/>
                </w:rPr>
                <w:t>42%</w:t>
              </w:r>
            </w:ins>
            <w:del w:id="1406" w:author="Hardik Malhotra" w:date="2023-02-24T15:12:00Z">
              <w:r w:rsidDel="00160ADC">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407677B" w14:textId="3D8BCBA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07" w:author="Hardik Malhotra" w:date="2023-02-24T15:12:00Z">
              <w:r>
                <w:rPr>
                  <w:rFonts w:ascii="Arial" w:hAnsi="Arial" w:cs="Arial"/>
                  <w:color w:val="FFFFFF" w:themeColor="background1"/>
                  <w:sz w:val="20"/>
                  <w:szCs w:val="20"/>
                </w:rPr>
                <w:t>41%</w:t>
              </w:r>
            </w:ins>
            <w:del w:id="1408" w:author="Hardik Malhotra" w:date="2023-02-24T15:12:00Z">
              <w:r w:rsidDel="00160ADC">
                <w:rPr>
                  <w:rFonts w:ascii="Arial" w:hAnsi="Arial" w:cs="Arial"/>
                  <w:color w:val="FFFFFF" w:themeColor="background1"/>
                  <w:sz w:val="20"/>
                  <w:szCs w:val="20"/>
                </w:rPr>
                <w:delText>42%</w:delText>
              </w:r>
            </w:del>
          </w:p>
        </w:tc>
      </w:tr>
      <w:tr w:rsidR="004501A9" w:rsidRPr="00FE057E" w14:paraId="3F0FD43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1FDC4E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3F7726FC" w14:textId="158FFB36" w:rsidR="004501A9" w:rsidRPr="00FE057E" w:rsidRDefault="004501A9" w:rsidP="004501A9">
            <w:pPr>
              <w:spacing w:line="240" w:lineRule="auto"/>
              <w:jc w:val="center"/>
              <w:rPr>
                <w:rFonts w:ascii="Arial" w:eastAsia="Times New Roman" w:hAnsi="Arial" w:cs="Arial"/>
                <w:color w:val="000000"/>
                <w:sz w:val="20"/>
                <w:szCs w:val="20"/>
                <w:lang w:eastAsia="en-IN"/>
              </w:rPr>
            </w:pPr>
            <w:ins w:id="1409" w:author="Hardik Malhotra" w:date="2023-02-24T15:12:00Z">
              <w:r>
                <w:rPr>
                  <w:rFonts w:ascii="Arial" w:hAnsi="Arial" w:cs="Arial"/>
                  <w:color w:val="000000"/>
                  <w:sz w:val="20"/>
                  <w:szCs w:val="20"/>
                </w:rPr>
                <w:t>23</w:t>
              </w:r>
            </w:ins>
            <w:del w:id="1410" w:author="Hardik Malhotra" w:date="2023-02-24T15:12:00Z">
              <w:r w:rsidDel="00160ADC">
                <w:rPr>
                  <w:rFonts w:ascii="Arial" w:hAnsi="Arial" w:cs="Arial"/>
                  <w:color w:val="000000"/>
                  <w:sz w:val="20"/>
                  <w:szCs w:val="20"/>
                </w:rPr>
                <w:delText>27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91F6850" w14:textId="05F60996" w:rsidR="004501A9" w:rsidRPr="00FE057E" w:rsidRDefault="004501A9" w:rsidP="004501A9">
            <w:pPr>
              <w:spacing w:line="240" w:lineRule="auto"/>
              <w:jc w:val="center"/>
              <w:rPr>
                <w:rFonts w:ascii="Arial" w:eastAsia="Times New Roman" w:hAnsi="Arial" w:cs="Arial"/>
                <w:color w:val="000000"/>
                <w:sz w:val="20"/>
                <w:szCs w:val="20"/>
                <w:lang w:eastAsia="en-IN"/>
              </w:rPr>
            </w:pPr>
            <w:ins w:id="1411" w:author="Hardik Malhotra" w:date="2023-02-24T15:12:00Z">
              <w:r>
                <w:rPr>
                  <w:rFonts w:ascii="Arial" w:hAnsi="Arial" w:cs="Arial"/>
                  <w:color w:val="000000"/>
                  <w:sz w:val="20"/>
                  <w:szCs w:val="20"/>
                </w:rPr>
                <w:t>73</w:t>
              </w:r>
            </w:ins>
            <w:del w:id="1412" w:author="Hardik Malhotra" w:date="2023-02-24T15:12:00Z">
              <w:r w:rsidDel="00160ADC">
                <w:rPr>
                  <w:rFonts w:ascii="Arial" w:hAnsi="Arial" w:cs="Arial"/>
                  <w:color w:val="000000"/>
                  <w:sz w:val="20"/>
                  <w:szCs w:val="20"/>
                </w:rPr>
                <w:delText>78</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4F1ABF1" w14:textId="3928E963" w:rsidR="004501A9" w:rsidRPr="00FE057E" w:rsidRDefault="004501A9" w:rsidP="004501A9">
            <w:pPr>
              <w:spacing w:line="240" w:lineRule="auto"/>
              <w:jc w:val="center"/>
              <w:rPr>
                <w:rFonts w:ascii="Arial" w:eastAsia="Times New Roman" w:hAnsi="Arial" w:cs="Arial"/>
                <w:color w:val="000000"/>
                <w:sz w:val="20"/>
                <w:szCs w:val="20"/>
                <w:lang w:eastAsia="en-IN"/>
              </w:rPr>
            </w:pPr>
            <w:ins w:id="1413" w:author="Hardik Malhotra" w:date="2023-02-24T15:12:00Z">
              <w:r>
                <w:rPr>
                  <w:rFonts w:ascii="Arial" w:hAnsi="Arial" w:cs="Arial"/>
                  <w:color w:val="000000"/>
                  <w:sz w:val="20"/>
                  <w:szCs w:val="20"/>
                </w:rPr>
                <w:t>82</w:t>
              </w:r>
            </w:ins>
            <w:del w:id="1414" w:author="Hardik Malhotra" w:date="2023-02-24T15:12:00Z">
              <w:r w:rsidDel="00160ADC">
                <w:rPr>
                  <w:rFonts w:ascii="Arial" w:hAnsi="Arial" w:cs="Arial"/>
                  <w:color w:val="000000"/>
                  <w:sz w:val="20"/>
                  <w:szCs w:val="20"/>
                </w:rPr>
                <w:delText>82</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665DFF16" w14:textId="7C5274C3" w:rsidR="004501A9" w:rsidRPr="00FE057E" w:rsidRDefault="004501A9" w:rsidP="004501A9">
            <w:pPr>
              <w:spacing w:line="240" w:lineRule="auto"/>
              <w:jc w:val="center"/>
              <w:rPr>
                <w:rFonts w:ascii="Arial" w:eastAsia="Times New Roman" w:hAnsi="Arial" w:cs="Arial"/>
                <w:color w:val="000000"/>
                <w:sz w:val="20"/>
                <w:szCs w:val="20"/>
                <w:lang w:eastAsia="en-IN"/>
              </w:rPr>
            </w:pPr>
            <w:ins w:id="1415" w:author="Hardik Malhotra" w:date="2023-02-24T15:12:00Z">
              <w:r>
                <w:rPr>
                  <w:rFonts w:ascii="Arial" w:hAnsi="Arial" w:cs="Arial"/>
                  <w:color w:val="000000"/>
                  <w:sz w:val="20"/>
                  <w:szCs w:val="20"/>
                </w:rPr>
                <w:t>75</w:t>
              </w:r>
            </w:ins>
            <w:del w:id="1416" w:author="Hardik Malhotra" w:date="2023-02-24T15:12:00Z">
              <w:r w:rsidDel="00160ADC">
                <w:rPr>
                  <w:rFonts w:ascii="Arial" w:hAnsi="Arial" w:cs="Arial"/>
                  <w:color w:val="000000"/>
                  <w:sz w:val="20"/>
                  <w:szCs w:val="20"/>
                </w:rPr>
                <w:delText>80</w:delText>
              </w:r>
            </w:del>
          </w:p>
        </w:tc>
      </w:tr>
      <w:tr w:rsidR="004501A9" w:rsidRPr="00FE057E" w14:paraId="4E85CC8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4D5164"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A385C7D" w14:textId="4767334B"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17" w:author="Hardik Malhotra" w:date="2023-02-24T15:12:00Z">
              <w:r>
                <w:rPr>
                  <w:rFonts w:ascii="Arial" w:hAnsi="Arial" w:cs="Arial"/>
                  <w:color w:val="FFFFFF" w:themeColor="background1"/>
                  <w:sz w:val="20"/>
                  <w:szCs w:val="20"/>
                </w:rPr>
                <w:t>8%</w:t>
              </w:r>
            </w:ins>
            <w:del w:id="1418" w:author="Hardik Malhotra" w:date="2023-02-24T15:12:00Z">
              <w:r w:rsidDel="00160ADC">
                <w:rPr>
                  <w:rFonts w:ascii="Arial" w:hAnsi="Arial" w:cs="Arial"/>
                  <w:color w:val="FFFFFF" w:themeColor="background1"/>
                  <w:sz w:val="20"/>
                  <w:szCs w:val="20"/>
                </w:rPr>
                <w:delText>10%</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412E94" w14:textId="53E5BACC"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19" w:author="Hardik Malhotra" w:date="2023-02-24T15:12:00Z">
              <w:r>
                <w:rPr>
                  <w:rFonts w:ascii="Arial" w:hAnsi="Arial" w:cs="Arial"/>
                  <w:color w:val="FFFFFF" w:themeColor="background1"/>
                  <w:sz w:val="20"/>
                  <w:szCs w:val="20"/>
                </w:rPr>
                <w:t>21%</w:t>
              </w:r>
            </w:ins>
            <w:del w:id="1420" w:author="Hardik Malhotra" w:date="2023-02-24T15:12:00Z">
              <w:r w:rsidDel="00160ADC">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A4D7AE" w14:textId="2ABB2E43"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21" w:author="Hardik Malhotra" w:date="2023-02-24T15:12:00Z">
              <w:r>
                <w:rPr>
                  <w:rFonts w:ascii="Arial" w:hAnsi="Arial" w:cs="Arial"/>
                  <w:color w:val="FFFFFF" w:themeColor="background1"/>
                  <w:sz w:val="20"/>
                  <w:szCs w:val="20"/>
                </w:rPr>
                <w:t>22%</w:t>
              </w:r>
            </w:ins>
            <w:del w:id="1422" w:author="Hardik Malhotra" w:date="2023-02-24T15:12:00Z">
              <w:r w:rsidDel="00160ADC">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8F307F9" w14:textId="66917ABF"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ins w:id="1423" w:author="Hardik Malhotra" w:date="2023-02-24T15:12:00Z">
              <w:r>
                <w:rPr>
                  <w:rFonts w:ascii="Arial" w:hAnsi="Arial" w:cs="Arial"/>
                  <w:color w:val="FFFFFF" w:themeColor="background1"/>
                  <w:sz w:val="20"/>
                  <w:szCs w:val="20"/>
                </w:rPr>
                <w:t>22%</w:t>
              </w:r>
            </w:ins>
            <w:del w:id="1424" w:author="Hardik Malhotra" w:date="2023-02-24T15:12:00Z">
              <w:r w:rsidDel="00160ADC">
                <w:rPr>
                  <w:rFonts w:ascii="Arial" w:hAnsi="Arial" w:cs="Arial"/>
                  <w:color w:val="FFFFFF" w:themeColor="background1"/>
                  <w:sz w:val="20"/>
                  <w:szCs w:val="20"/>
                </w:rPr>
                <w:delText>22%</w:delText>
              </w:r>
            </w:del>
          </w:p>
        </w:tc>
      </w:tr>
    </w:tbl>
    <w:p w14:paraId="7E040E30" w14:textId="77777777" w:rsidR="00AF2F25" w:rsidRDefault="00AF2F25" w:rsidP="00C3509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AE1132" w:rsidRPr="00FE057E" w14:paraId="4EC8CE1D"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CA13BA6"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7A4504"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DB69213"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00EEB1F"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75EE6CB" w14:textId="77777777" w:rsidR="00AE1132" w:rsidRPr="00FE057E" w:rsidRDefault="00AE113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092BB6" w:rsidRPr="00FE057E" w14:paraId="655CC69E"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8981C9C"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4E8E39A1" w14:textId="06EC178C" w:rsidR="00092BB6" w:rsidRPr="00FE057E" w:rsidRDefault="00092BB6" w:rsidP="00092BB6">
            <w:pPr>
              <w:spacing w:line="240" w:lineRule="auto"/>
              <w:jc w:val="center"/>
              <w:rPr>
                <w:rFonts w:ascii="Arial" w:eastAsia="Times New Roman" w:hAnsi="Arial" w:cs="Arial"/>
                <w:color w:val="000000"/>
                <w:sz w:val="20"/>
                <w:szCs w:val="20"/>
                <w:lang w:eastAsia="en-IN"/>
              </w:rPr>
            </w:pPr>
            <w:ins w:id="1425" w:author="Hardik Malhotra" w:date="2023-02-24T15:59:00Z">
              <w:r>
                <w:rPr>
                  <w:rFonts w:ascii="Arial" w:hAnsi="Arial" w:cs="Arial"/>
                  <w:color w:val="000000"/>
                  <w:sz w:val="20"/>
                  <w:szCs w:val="20"/>
                </w:rPr>
                <w:t>202</w:t>
              </w:r>
            </w:ins>
            <w:del w:id="1426" w:author="Hardik Malhotra" w:date="2023-02-24T15:59:00Z">
              <w:r w:rsidDel="00897E7E">
                <w:rPr>
                  <w:rFonts w:ascii="Arial" w:hAnsi="Arial" w:cs="Arial"/>
                  <w:color w:val="000000"/>
                  <w:sz w:val="20"/>
                  <w:szCs w:val="20"/>
                </w:rPr>
                <w:delText>207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145AEBA" w14:textId="5A74C612" w:rsidR="00092BB6" w:rsidRPr="00FE057E" w:rsidRDefault="00092BB6" w:rsidP="00092BB6">
            <w:pPr>
              <w:spacing w:line="240" w:lineRule="auto"/>
              <w:jc w:val="center"/>
              <w:rPr>
                <w:rFonts w:ascii="Arial" w:eastAsia="Times New Roman" w:hAnsi="Arial" w:cs="Arial"/>
                <w:color w:val="000000"/>
                <w:sz w:val="20"/>
                <w:szCs w:val="20"/>
                <w:lang w:eastAsia="en-IN"/>
              </w:rPr>
            </w:pPr>
            <w:ins w:id="1427" w:author="Hardik Malhotra" w:date="2023-02-24T15:59:00Z">
              <w:r>
                <w:rPr>
                  <w:rFonts w:ascii="Arial" w:hAnsi="Arial" w:cs="Arial"/>
                  <w:color w:val="000000"/>
                  <w:sz w:val="20"/>
                  <w:szCs w:val="20"/>
                </w:rPr>
                <w:t>274</w:t>
              </w:r>
            </w:ins>
            <w:del w:id="1428" w:author="Hardik Malhotra" w:date="2023-02-24T15:59:00Z">
              <w:r w:rsidDel="00897E7E">
                <w:rPr>
                  <w:rFonts w:ascii="Arial" w:hAnsi="Arial" w:cs="Arial"/>
                  <w:color w:val="000000"/>
                  <w:sz w:val="20"/>
                  <w:szCs w:val="20"/>
                </w:rPr>
                <w:delText>281</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294CFC39" w14:textId="34E52739" w:rsidR="00092BB6" w:rsidRPr="00FE057E" w:rsidRDefault="00092BB6" w:rsidP="00092BB6">
            <w:pPr>
              <w:spacing w:line="240" w:lineRule="auto"/>
              <w:jc w:val="center"/>
              <w:rPr>
                <w:rFonts w:ascii="Arial" w:eastAsia="Times New Roman" w:hAnsi="Arial" w:cs="Arial"/>
                <w:color w:val="000000"/>
                <w:sz w:val="20"/>
                <w:szCs w:val="20"/>
                <w:lang w:eastAsia="en-IN"/>
              </w:rPr>
            </w:pPr>
            <w:ins w:id="1429" w:author="Hardik Malhotra" w:date="2023-02-24T15:59:00Z">
              <w:r>
                <w:rPr>
                  <w:rFonts w:ascii="Arial" w:hAnsi="Arial" w:cs="Arial"/>
                  <w:color w:val="000000"/>
                  <w:sz w:val="20"/>
                  <w:szCs w:val="20"/>
                </w:rPr>
                <w:t>274</w:t>
              </w:r>
            </w:ins>
            <w:del w:id="1430" w:author="Hardik Malhotra" w:date="2023-02-24T15:59:00Z">
              <w:r w:rsidDel="00897E7E">
                <w:rPr>
                  <w:rFonts w:ascii="Arial" w:hAnsi="Arial" w:cs="Arial"/>
                  <w:color w:val="000000"/>
                  <w:sz w:val="20"/>
                  <w:szCs w:val="20"/>
                </w:rPr>
                <w:delText>281</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974EAB5" w14:textId="6937306A" w:rsidR="00092BB6" w:rsidRPr="00FE057E" w:rsidRDefault="00092BB6" w:rsidP="00092BB6">
            <w:pPr>
              <w:spacing w:line="240" w:lineRule="auto"/>
              <w:jc w:val="center"/>
              <w:rPr>
                <w:rFonts w:ascii="Arial" w:eastAsia="Times New Roman" w:hAnsi="Arial" w:cs="Arial"/>
                <w:color w:val="000000"/>
                <w:sz w:val="20"/>
                <w:szCs w:val="20"/>
                <w:lang w:eastAsia="en-IN"/>
              </w:rPr>
            </w:pPr>
            <w:ins w:id="1431" w:author="Hardik Malhotra" w:date="2023-02-24T15:59:00Z">
              <w:r>
                <w:rPr>
                  <w:rFonts w:ascii="Arial" w:hAnsi="Arial" w:cs="Arial"/>
                  <w:color w:val="000000"/>
                  <w:sz w:val="20"/>
                  <w:szCs w:val="20"/>
                </w:rPr>
                <w:t>274</w:t>
              </w:r>
            </w:ins>
            <w:del w:id="1432" w:author="Hardik Malhotra" w:date="2023-02-24T15:59:00Z">
              <w:r w:rsidDel="00897E7E">
                <w:rPr>
                  <w:rFonts w:ascii="Arial" w:hAnsi="Arial" w:cs="Arial"/>
                  <w:color w:val="000000"/>
                  <w:sz w:val="20"/>
                  <w:szCs w:val="20"/>
                </w:rPr>
                <w:delText>275</w:delText>
              </w:r>
            </w:del>
          </w:p>
        </w:tc>
      </w:tr>
      <w:tr w:rsidR="00092BB6" w:rsidRPr="00FE057E" w14:paraId="09FC6CF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3C8353"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3386DE85" w14:textId="66A0FCB0" w:rsidR="00092BB6" w:rsidRPr="00FE057E" w:rsidRDefault="00092BB6" w:rsidP="00092BB6">
            <w:pPr>
              <w:spacing w:line="240" w:lineRule="auto"/>
              <w:jc w:val="center"/>
              <w:rPr>
                <w:rFonts w:ascii="Arial" w:eastAsia="Times New Roman" w:hAnsi="Arial" w:cs="Arial"/>
                <w:color w:val="000000"/>
                <w:sz w:val="20"/>
                <w:szCs w:val="20"/>
                <w:lang w:eastAsia="en-IN"/>
              </w:rPr>
            </w:pPr>
            <w:ins w:id="1433" w:author="Hardik Malhotra" w:date="2023-02-24T15:59:00Z">
              <w:r>
                <w:rPr>
                  <w:rFonts w:ascii="Arial" w:hAnsi="Arial" w:cs="Arial"/>
                  <w:color w:val="000000"/>
                  <w:sz w:val="20"/>
                  <w:szCs w:val="20"/>
                </w:rPr>
                <w:t>111</w:t>
              </w:r>
            </w:ins>
            <w:del w:id="1434" w:author="Hardik Malhotra" w:date="2023-02-24T15:59:00Z">
              <w:r w:rsidDel="00897E7E">
                <w:rPr>
                  <w:rFonts w:ascii="Arial" w:hAnsi="Arial" w:cs="Arial"/>
                  <w:color w:val="000000"/>
                  <w:sz w:val="20"/>
                  <w:szCs w:val="20"/>
                </w:rPr>
                <w:delText>110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58136636" w14:textId="3F3ADEFB" w:rsidR="00092BB6" w:rsidRPr="00FE057E" w:rsidRDefault="00092BB6" w:rsidP="00092BB6">
            <w:pPr>
              <w:spacing w:line="240" w:lineRule="auto"/>
              <w:jc w:val="center"/>
              <w:rPr>
                <w:rFonts w:ascii="Arial" w:eastAsia="Times New Roman" w:hAnsi="Arial" w:cs="Arial"/>
                <w:color w:val="000000"/>
                <w:sz w:val="20"/>
                <w:szCs w:val="20"/>
                <w:lang w:eastAsia="en-IN"/>
              </w:rPr>
            </w:pPr>
            <w:ins w:id="1435" w:author="Hardik Malhotra" w:date="2023-02-24T15:59:00Z">
              <w:r>
                <w:rPr>
                  <w:rFonts w:ascii="Arial" w:hAnsi="Arial" w:cs="Arial"/>
                  <w:color w:val="000000"/>
                  <w:sz w:val="20"/>
                  <w:szCs w:val="20"/>
                </w:rPr>
                <w:t>138</w:t>
              </w:r>
            </w:ins>
            <w:del w:id="1436" w:author="Hardik Malhotra" w:date="2023-02-24T15:59:00Z">
              <w:r w:rsidDel="00897E7E">
                <w:rPr>
                  <w:rFonts w:ascii="Arial" w:hAnsi="Arial" w:cs="Arial"/>
                  <w:color w:val="000000"/>
                  <w:sz w:val="20"/>
                  <w:szCs w:val="20"/>
                </w:rPr>
                <w:delText>137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7B4513E9" w14:textId="3598D2F5" w:rsidR="00092BB6" w:rsidRPr="00FE057E" w:rsidRDefault="00092BB6" w:rsidP="00092BB6">
            <w:pPr>
              <w:spacing w:line="240" w:lineRule="auto"/>
              <w:jc w:val="center"/>
              <w:rPr>
                <w:rFonts w:ascii="Arial" w:eastAsia="Times New Roman" w:hAnsi="Arial" w:cs="Arial"/>
                <w:color w:val="000000"/>
                <w:sz w:val="20"/>
                <w:szCs w:val="20"/>
                <w:lang w:eastAsia="en-IN"/>
              </w:rPr>
            </w:pPr>
            <w:ins w:id="1437" w:author="Hardik Malhotra" w:date="2023-02-24T15:59:00Z">
              <w:r>
                <w:rPr>
                  <w:rFonts w:ascii="Arial" w:hAnsi="Arial" w:cs="Arial"/>
                  <w:color w:val="000000"/>
                  <w:sz w:val="20"/>
                  <w:szCs w:val="20"/>
                </w:rPr>
                <w:t>138</w:t>
              </w:r>
            </w:ins>
            <w:del w:id="1438" w:author="Hardik Malhotra" w:date="2023-02-24T15:59:00Z">
              <w:r w:rsidDel="00897E7E">
                <w:rPr>
                  <w:rFonts w:ascii="Arial" w:hAnsi="Arial" w:cs="Arial"/>
                  <w:color w:val="000000"/>
                  <w:sz w:val="20"/>
                  <w:szCs w:val="20"/>
                </w:rPr>
                <w:delText>137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2419B9DF" w14:textId="6DBDA054" w:rsidR="00092BB6" w:rsidRPr="00FE057E" w:rsidRDefault="00092BB6" w:rsidP="00092BB6">
            <w:pPr>
              <w:spacing w:line="240" w:lineRule="auto"/>
              <w:jc w:val="center"/>
              <w:rPr>
                <w:rFonts w:ascii="Arial" w:eastAsia="Times New Roman" w:hAnsi="Arial" w:cs="Arial"/>
                <w:color w:val="000000"/>
                <w:sz w:val="20"/>
                <w:szCs w:val="20"/>
                <w:lang w:eastAsia="en-IN"/>
              </w:rPr>
            </w:pPr>
            <w:ins w:id="1439" w:author="Hardik Malhotra" w:date="2023-02-24T15:59:00Z">
              <w:r>
                <w:rPr>
                  <w:rFonts w:ascii="Arial" w:hAnsi="Arial" w:cs="Arial"/>
                  <w:color w:val="000000"/>
                  <w:sz w:val="20"/>
                  <w:szCs w:val="20"/>
                </w:rPr>
                <w:t>138</w:t>
              </w:r>
            </w:ins>
            <w:del w:id="1440" w:author="Hardik Malhotra" w:date="2023-02-24T15:59:00Z">
              <w:r w:rsidDel="00897E7E">
                <w:rPr>
                  <w:rFonts w:ascii="Arial" w:hAnsi="Arial" w:cs="Arial"/>
                  <w:color w:val="000000"/>
                  <w:sz w:val="20"/>
                  <w:szCs w:val="20"/>
                </w:rPr>
                <w:delText>137</w:delText>
              </w:r>
            </w:del>
          </w:p>
        </w:tc>
      </w:tr>
      <w:tr w:rsidR="00092BB6" w:rsidRPr="00FE057E" w14:paraId="1CCCF3F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ED081D"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275D05D8" w14:textId="45C3A4BC" w:rsidR="00092BB6" w:rsidRPr="00FE057E" w:rsidRDefault="00092BB6" w:rsidP="00092BB6">
            <w:pPr>
              <w:spacing w:line="240" w:lineRule="auto"/>
              <w:jc w:val="center"/>
              <w:rPr>
                <w:rFonts w:ascii="Arial" w:eastAsia="Times New Roman" w:hAnsi="Arial" w:cs="Arial"/>
                <w:color w:val="000000"/>
                <w:sz w:val="20"/>
                <w:szCs w:val="20"/>
                <w:lang w:eastAsia="en-IN"/>
              </w:rPr>
            </w:pPr>
            <w:ins w:id="1441" w:author="Hardik Malhotra" w:date="2023-02-24T15:59:00Z">
              <w:r>
                <w:rPr>
                  <w:rFonts w:ascii="Arial" w:hAnsi="Arial" w:cs="Arial"/>
                  <w:color w:val="000000"/>
                  <w:sz w:val="20"/>
                  <w:szCs w:val="20"/>
                </w:rPr>
                <w:t>91</w:t>
              </w:r>
            </w:ins>
            <w:del w:id="1442" w:author="Hardik Malhotra" w:date="2023-02-24T15:59:00Z">
              <w:r w:rsidDel="00897E7E">
                <w:rPr>
                  <w:rFonts w:ascii="Arial" w:hAnsi="Arial" w:cs="Arial"/>
                  <w:color w:val="000000"/>
                  <w:sz w:val="20"/>
                  <w:szCs w:val="20"/>
                </w:rPr>
                <w:delText>97</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6B609FC" w14:textId="1FD8418E" w:rsidR="00092BB6" w:rsidRPr="00FE057E" w:rsidRDefault="00092BB6" w:rsidP="00092BB6">
            <w:pPr>
              <w:spacing w:line="240" w:lineRule="auto"/>
              <w:jc w:val="center"/>
              <w:rPr>
                <w:rFonts w:ascii="Arial" w:eastAsia="Times New Roman" w:hAnsi="Arial" w:cs="Arial"/>
                <w:color w:val="000000"/>
                <w:sz w:val="20"/>
                <w:szCs w:val="20"/>
                <w:lang w:eastAsia="en-IN"/>
              </w:rPr>
            </w:pPr>
            <w:ins w:id="1443" w:author="Hardik Malhotra" w:date="2023-02-24T15:59:00Z">
              <w:r>
                <w:rPr>
                  <w:rFonts w:ascii="Arial" w:hAnsi="Arial" w:cs="Arial"/>
                  <w:color w:val="000000"/>
                  <w:sz w:val="20"/>
                  <w:szCs w:val="20"/>
                </w:rPr>
                <w:t>135</w:t>
              </w:r>
            </w:ins>
            <w:del w:id="1444" w:author="Hardik Malhotra" w:date="2023-02-24T15:59:00Z">
              <w:r w:rsidDel="00897E7E">
                <w:rPr>
                  <w:rFonts w:ascii="Arial" w:hAnsi="Arial" w:cs="Arial"/>
                  <w:color w:val="000000"/>
                  <w:sz w:val="20"/>
                  <w:szCs w:val="20"/>
                </w:rPr>
                <w:delText>144</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00A9CC36" w14:textId="2E7EF54A" w:rsidR="00092BB6" w:rsidRPr="00FE057E" w:rsidRDefault="00092BB6" w:rsidP="00092BB6">
            <w:pPr>
              <w:spacing w:line="240" w:lineRule="auto"/>
              <w:jc w:val="center"/>
              <w:rPr>
                <w:rFonts w:ascii="Arial" w:eastAsia="Times New Roman" w:hAnsi="Arial" w:cs="Arial"/>
                <w:color w:val="000000"/>
                <w:sz w:val="20"/>
                <w:szCs w:val="20"/>
                <w:lang w:eastAsia="en-IN"/>
              </w:rPr>
            </w:pPr>
            <w:ins w:id="1445" w:author="Hardik Malhotra" w:date="2023-02-24T15:59:00Z">
              <w:r>
                <w:rPr>
                  <w:rFonts w:ascii="Arial" w:hAnsi="Arial" w:cs="Arial"/>
                  <w:color w:val="000000"/>
                  <w:sz w:val="20"/>
                  <w:szCs w:val="20"/>
                </w:rPr>
                <w:t>135</w:t>
              </w:r>
            </w:ins>
            <w:del w:id="1446" w:author="Hardik Malhotra" w:date="2023-02-24T15:59:00Z">
              <w:r w:rsidDel="00897E7E">
                <w:rPr>
                  <w:rFonts w:ascii="Arial" w:hAnsi="Arial" w:cs="Arial"/>
                  <w:color w:val="000000"/>
                  <w:sz w:val="20"/>
                  <w:szCs w:val="20"/>
                </w:rPr>
                <w:delText>144</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D0BE7EC" w14:textId="0604AF29" w:rsidR="00092BB6" w:rsidRPr="00FE057E" w:rsidRDefault="00092BB6" w:rsidP="00092BB6">
            <w:pPr>
              <w:spacing w:line="240" w:lineRule="auto"/>
              <w:jc w:val="center"/>
              <w:rPr>
                <w:rFonts w:ascii="Arial" w:eastAsia="Times New Roman" w:hAnsi="Arial" w:cs="Arial"/>
                <w:color w:val="000000"/>
                <w:sz w:val="20"/>
                <w:szCs w:val="20"/>
                <w:lang w:eastAsia="en-IN"/>
              </w:rPr>
            </w:pPr>
            <w:ins w:id="1447" w:author="Hardik Malhotra" w:date="2023-02-24T15:59:00Z">
              <w:r>
                <w:rPr>
                  <w:rFonts w:ascii="Arial" w:hAnsi="Arial" w:cs="Arial"/>
                  <w:color w:val="000000"/>
                  <w:sz w:val="20"/>
                  <w:szCs w:val="20"/>
                </w:rPr>
                <w:t>135</w:t>
              </w:r>
            </w:ins>
            <w:del w:id="1448" w:author="Hardik Malhotra" w:date="2023-02-24T15:59:00Z">
              <w:r w:rsidDel="00897E7E">
                <w:rPr>
                  <w:rFonts w:ascii="Arial" w:hAnsi="Arial" w:cs="Arial"/>
                  <w:color w:val="000000"/>
                  <w:sz w:val="20"/>
                  <w:szCs w:val="20"/>
                </w:rPr>
                <w:delText>138</w:delText>
              </w:r>
            </w:del>
          </w:p>
        </w:tc>
      </w:tr>
      <w:tr w:rsidR="00092BB6" w:rsidRPr="00FE057E" w14:paraId="642A8EF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DB84F03"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BC2D73" w14:textId="7EC117B6"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49" w:author="Hardik Malhotra" w:date="2023-02-24T15:59:00Z">
              <w:r>
                <w:rPr>
                  <w:rFonts w:ascii="Arial" w:hAnsi="Arial" w:cs="Arial"/>
                  <w:color w:val="FFFFFF" w:themeColor="background1"/>
                  <w:sz w:val="20"/>
                  <w:szCs w:val="20"/>
                </w:rPr>
                <w:t>45%</w:t>
              </w:r>
            </w:ins>
            <w:del w:id="1450" w:author="Hardik Malhotra" w:date="2023-02-24T15:59:00Z">
              <w:r w:rsidDel="00897E7E">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82860AE" w14:textId="309A8E31"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1" w:author="Hardik Malhotra" w:date="2023-02-24T15:59:00Z">
              <w:r>
                <w:rPr>
                  <w:rFonts w:ascii="Arial" w:hAnsi="Arial" w:cs="Arial"/>
                  <w:color w:val="FFFFFF" w:themeColor="background1"/>
                  <w:sz w:val="20"/>
                  <w:szCs w:val="20"/>
                </w:rPr>
                <w:t>50%</w:t>
              </w:r>
            </w:ins>
            <w:del w:id="1452" w:author="Hardik Malhotra" w:date="2023-02-24T15:59:00Z">
              <w:r w:rsidDel="00897E7E">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011CD20" w14:textId="2480EC51"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3" w:author="Hardik Malhotra" w:date="2023-02-24T15:59:00Z">
              <w:r>
                <w:rPr>
                  <w:rFonts w:ascii="Arial" w:hAnsi="Arial" w:cs="Arial"/>
                  <w:color w:val="FFFFFF" w:themeColor="background1"/>
                  <w:sz w:val="20"/>
                  <w:szCs w:val="20"/>
                </w:rPr>
                <w:t>50%</w:t>
              </w:r>
            </w:ins>
            <w:del w:id="1454" w:author="Hardik Malhotra" w:date="2023-02-24T15:59:00Z">
              <w:r w:rsidDel="00897E7E">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F71D44" w14:textId="102645CE"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55" w:author="Hardik Malhotra" w:date="2023-02-24T15:59:00Z">
              <w:r>
                <w:rPr>
                  <w:rFonts w:ascii="Arial" w:hAnsi="Arial" w:cs="Arial"/>
                  <w:color w:val="FFFFFF" w:themeColor="background1"/>
                  <w:sz w:val="20"/>
                  <w:szCs w:val="20"/>
                </w:rPr>
                <w:t>50%</w:t>
              </w:r>
            </w:ins>
            <w:del w:id="1456" w:author="Hardik Malhotra" w:date="2023-02-24T15:59:00Z">
              <w:r w:rsidDel="00897E7E">
                <w:rPr>
                  <w:rFonts w:ascii="Arial" w:hAnsi="Arial" w:cs="Arial"/>
                  <w:color w:val="FFFFFF" w:themeColor="background1"/>
                  <w:sz w:val="20"/>
                  <w:szCs w:val="20"/>
                </w:rPr>
                <w:delText>50%</w:delText>
              </w:r>
            </w:del>
          </w:p>
        </w:tc>
      </w:tr>
      <w:tr w:rsidR="00092BB6" w:rsidRPr="00FE057E" w14:paraId="1168014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FBBB50E"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6F1DC8AD" w14:textId="5EC38CA3" w:rsidR="00092BB6" w:rsidRPr="00FE057E" w:rsidRDefault="00092BB6" w:rsidP="00092BB6">
            <w:pPr>
              <w:spacing w:line="240" w:lineRule="auto"/>
              <w:jc w:val="center"/>
              <w:rPr>
                <w:rFonts w:ascii="Arial" w:eastAsia="Times New Roman" w:hAnsi="Arial" w:cs="Arial"/>
                <w:color w:val="000000"/>
                <w:sz w:val="20"/>
                <w:szCs w:val="20"/>
                <w:lang w:eastAsia="en-IN"/>
              </w:rPr>
            </w:pPr>
            <w:ins w:id="1457" w:author="Hardik Malhotra" w:date="2023-02-24T15:59:00Z">
              <w:r>
                <w:rPr>
                  <w:rFonts w:ascii="Arial" w:hAnsi="Arial" w:cs="Arial"/>
                  <w:color w:val="000000"/>
                  <w:sz w:val="20"/>
                  <w:szCs w:val="20"/>
                </w:rPr>
                <w:t>25</w:t>
              </w:r>
            </w:ins>
            <w:del w:id="1458" w:author="Hardik Malhotra" w:date="2023-02-24T15:59:00Z">
              <w:r w:rsidDel="00897E7E">
                <w:rPr>
                  <w:rFonts w:ascii="Arial" w:hAnsi="Arial" w:cs="Arial"/>
                  <w:color w:val="000000"/>
                  <w:sz w:val="20"/>
                  <w:szCs w:val="20"/>
                </w:rPr>
                <w:delText>32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4A898F2" w14:textId="39DC13BA" w:rsidR="00092BB6" w:rsidRPr="00FE057E" w:rsidRDefault="00092BB6" w:rsidP="00092BB6">
            <w:pPr>
              <w:spacing w:line="240" w:lineRule="auto"/>
              <w:jc w:val="center"/>
              <w:rPr>
                <w:rFonts w:ascii="Arial" w:eastAsia="Times New Roman" w:hAnsi="Arial" w:cs="Arial"/>
                <w:color w:val="000000"/>
                <w:sz w:val="20"/>
                <w:szCs w:val="20"/>
                <w:lang w:eastAsia="en-IN"/>
              </w:rPr>
            </w:pPr>
            <w:ins w:id="1459" w:author="Hardik Malhotra" w:date="2023-02-24T15:59:00Z">
              <w:r>
                <w:rPr>
                  <w:rFonts w:ascii="Arial" w:hAnsi="Arial" w:cs="Arial"/>
                  <w:color w:val="000000"/>
                  <w:sz w:val="20"/>
                  <w:szCs w:val="20"/>
                </w:rPr>
                <w:t>92</w:t>
              </w:r>
            </w:ins>
            <w:del w:id="1460" w:author="Hardik Malhotra" w:date="2023-02-24T15:59:00Z">
              <w:r w:rsidDel="00897E7E">
                <w:rPr>
                  <w:rFonts w:ascii="Arial" w:hAnsi="Arial" w:cs="Arial"/>
                  <w:color w:val="000000"/>
                  <w:sz w:val="20"/>
                  <w:szCs w:val="20"/>
                </w:rPr>
                <w:delText>100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33005EBF" w14:textId="16ABCACA" w:rsidR="00092BB6" w:rsidRPr="00FE057E" w:rsidRDefault="00092BB6" w:rsidP="00092BB6">
            <w:pPr>
              <w:spacing w:line="240" w:lineRule="auto"/>
              <w:jc w:val="center"/>
              <w:rPr>
                <w:rFonts w:ascii="Arial" w:eastAsia="Times New Roman" w:hAnsi="Arial" w:cs="Arial"/>
                <w:color w:val="000000"/>
                <w:sz w:val="20"/>
                <w:szCs w:val="20"/>
                <w:lang w:eastAsia="en-IN"/>
              </w:rPr>
            </w:pPr>
            <w:ins w:id="1461" w:author="Hardik Malhotra" w:date="2023-02-24T15:59:00Z">
              <w:r>
                <w:rPr>
                  <w:rFonts w:ascii="Arial" w:hAnsi="Arial" w:cs="Arial"/>
                  <w:color w:val="000000"/>
                  <w:sz w:val="20"/>
                  <w:szCs w:val="20"/>
                </w:rPr>
                <w:t>105</w:t>
              </w:r>
            </w:ins>
            <w:del w:id="1462" w:author="Hardik Malhotra" w:date="2023-02-24T15:59:00Z">
              <w:r w:rsidDel="00897E7E">
                <w:rPr>
                  <w:rFonts w:ascii="Arial" w:hAnsi="Arial" w:cs="Arial"/>
                  <w:color w:val="000000"/>
                  <w:sz w:val="20"/>
                  <w:szCs w:val="20"/>
                </w:rPr>
                <w:delText>113</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303F8F44" w14:textId="31E8383C" w:rsidR="00092BB6" w:rsidRPr="00FE057E" w:rsidRDefault="00092BB6" w:rsidP="00092BB6">
            <w:pPr>
              <w:spacing w:line="240" w:lineRule="auto"/>
              <w:jc w:val="center"/>
              <w:rPr>
                <w:rFonts w:ascii="Arial" w:eastAsia="Times New Roman" w:hAnsi="Arial" w:cs="Arial"/>
                <w:color w:val="000000"/>
                <w:sz w:val="20"/>
                <w:szCs w:val="20"/>
                <w:lang w:eastAsia="en-IN"/>
              </w:rPr>
            </w:pPr>
            <w:ins w:id="1463" w:author="Hardik Malhotra" w:date="2023-02-24T15:59:00Z">
              <w:r>
                <w:rPr>
                  <w:rFonts w:ascii="Arial" w:hAnsi="Arial" w:cs="Arial"/>
                  <w:color w:val="000000"/>
                  <w:sz w:val="20"/>
                  <w:szCs w:val="20"/>
                </w:rPr>
                <w:t>105</w:t>
              </w:r>
            </w:ins>
            <w:del w:id="1464" w:author="Hardik Malhotra" w:date="2023-02-24T15:59:00Z">
              <w:r w:rsidDel="00897E7E">
                <w:rPr>
                  <w:rFonts w:ascii="Arial" w:hAnsi="Arial" w:cs="Arial"/>
                  <w:color w:val="000000"/>
                  <w:sz w:val="20"/>
                  <w:szCs w:val="20"/>
                </w:rPr>
                <w:delText>107</w:delText>
              </w:r>
            </w:del>
          </w:p>
        </w:tc>
      </w:tr>
      <w:tr w:rsidR="00092BB6" w:rsidRPr="00FE057E" w14:paraId="6440428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E0648B3"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21FEC8B" w14:textId="140A072C"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5" w:author="Hardik Malhotra" w:date="2023-02-24T15:59:00Z">
              <w:r>
                <w:rPr>
                  <w:rFonts w:ascii="Arial" w:hAnsi="Arial" w:cs="Arial"/>
                  <w:color w:val="FFFFFF" w:themeColor="background1"/>
                  <w:sz w:val="20"/>
                  <w:szCs w:val="20"/>
                </w:rPr>
                <w:t>13%</w:t>
              </w:r>
            </w:ins>
            <w:del w:id="1466" w:author="Hardik Malhotra" w:date="2023-02-24T15:59:00Z">
              <w:r w:rsidDel="00897E7E">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C27175" w14:textId="2BB76E3F"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7" w:author="Hardik Malhotra" w:date="2023-02-24T15:59:00Z">
              <w:r>
                <w:rPr>
                  <w:rFonts w:ascii="Arial" w:hAnsi="Arial" w:cs="Arial"/>
                  <w:color w:val="FFFFFF" w:themeColor="background1"/>
                  <w:sz w:val="20"/>
                  <w:szCs w:val="20"/>
                </w:rPr>
                <w:t>34%</w:t>
              </w:r>
            </w:ins>
            <w:del w:id="1468" w:author="Hardik Malhotra" w:date="2023-02-24T15:59:00Z">
              <w:r w:rsidDel="00897E7E">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7874AA0" w14:textId="0F541575"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69" w:author="Hardik Malhotra" w:date="2023-02-24T15:59:00Z">
              <w:r>
                <w:rPr>
                  <w:rFonts w:ascii="Arial" w:hAnsi="Arial" w:cs="Arial"/>
                  <w:color w:val="FFFFFF" w:themeColor="background1"/>
                  <w:sz w:val="20"/>
                  <w:szCs w:val="20"/>
                </w:rPr>
                <w:t>38%</w:t>
              </w:r>
            </w:ins>
            <w:del w:id="1470" w:author="Hardik Malhotra" w:date="2023-02-24T15:59:00Z">
              <w:r w:rsidDel="00897E7E">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C46D403" w14:textId="39D71676"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71" w:author="Hardik Malhotra" w:date="2023-02-24T15:59:00Z">
              <w:r>
                <w:rPr>
                  <w:rFonts w:ascii="Arial" w:hAnsi="Arial" w:cs="Arial"/>
                  <w:color w:val="FFFFFF" w:themeColor="background1"/>
                  <w:sz w:val="20"/>
                  <w:szCs w:val="20"/>
                </w:rPr>
                <w:t>38%</w:t>
              </w:r>
            </w:ins>
            <w:del w:id="1472" w:author="Hardik Malhotra" w:date="2023-02-24T15:59:00Z">
              <w:r w:rsidDel="00897E7E">
                <w:rPr>
                  <w:rFonts w:ascii="Arial" w:hAnsi="Arial" w:cs="Arial"/>
                  <w:color w:val="FFFFFF" w:themeColor="background1"/>
                  <w:sz w:val="20"/>
                  <w:szCs w:val="20"/>
                </w:rPr>
                <w:delText>39%</w:delText>
              </w:r>
            </w:del>
          </w:p>
        </w:tc>
      </w:tr>
      <w:tr w:rsidR="00092BB6" w:rsidRPr="00FE057E" w14:paraId="1BF511B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045A4F7" w14:textId="77777777" w:rsidR="00092BB6" w:rsidRPr="00FE057E" w:rsidRDefault="00092BB6" w:rsidP="00092BB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AD662BB" w14:textId="18BC4B66" w:rsidR="00092BB6" w:rsidRPr="00FE057E" w:rsidRDefault="00092BB6" w:rsidP="00092BB6">
            <w:pPr>
              <w:spacing w:line="240" w:lineRule="auto"/>
              <w:jc w:val="center"/>
              <w:rPr>
                <w:rFonts w:ascii="Arial" w:eastAsia="Times New Roman" w:hAnsi="Arial" w:cs="Arial"/>
                <w:color w:val="000000"/>
                <w:sz w:val="20"/>
                <w:szCs w:val="20"/>
                <w:lang w:eastAsia="en-IN"/>
              </w:rPr>
            </w:pPr>
            <w:ins w:id="1473" w:author="Hardik Malhotra" w:date="2023-02-24T15:59:00Z">
              <w:r>
                <w:rPr>
                  <w:rFonts w:ascii="Arial" w:hAnsi="Arial" w:cs="Arial"/>
                  <w:color w:val="000000"/>
                  <w:sz w:val="20"/>
                  <w:szCs w:val="20"/>
                </w:rPr>
                <w:t>8</w:t>
              </w:r>
            </w:ins>
            <w:del w:id="1474" w:author="Hardik Malhotra" w:date="2023-02-24T15:59:00Z">
              <w:r w:rsidDel="00897E7E">
                <w:rPr>
                  <w:rFonts w:ascii="Arial" w:hAnsi="Arial" w:cs="Arial"/>
                  <w:color w:val="000000"/>
                  <w:sz w:val="20"/>
                  <w:szCs w:val="20"/>
                </w:rPr>
                <w:delText>12</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6D969951" w14:textId="02DAC033" w:rsidR="00092BB6" w:rsidRPr="00FE057E" w:rsidRDefault="00092BB6" w:rsidP="00092BB6">
            <w:pPr>
              <w:spacing w:line="240" w:lineRule="auto"/>
              <w:jc w:val="center"/>
              <w:rPr>
                <w:rFonts w:ascii="Arial" w:eastAsia="Times New Roman" w:hAnsi="Arial" w:cs="Arial"/>
                <w:color w:val="000000"/>
                <w:sz w:val="20"/>
                <w:szCs w:val="20"/>
                <w:lang w:eastAsia="en-IN"/>
              </w:rPr>
            </w:pPr>
            <w:ins w:id="1475" w:author="Hardik Malhotra" w:date="2023-02-24T15:59:00Z">
              <w:r>
                <w:rPr>
                  <w:rFonts w:ascii="Arial" w:hAnsi="Arial" w:cs="Arial"/>
                  <w:color w:val="000000"/>
                  <w:sz w:val="20"/>
                  <w:szCs w:val="20"/>
                </w:rPr>
                <w:t>45</w:t>
              </w:r>
            </w:ins>
            <w:del w:id="1476" w:author="Hardik Malhotra" w:date="2023-02-24T15:59:00Z">
              <w:r w:rsidDel="00897E7E">
                <w:rPr>
                  <w:rFonts w:ascii="Arial" w:hAnsi="Arial" w:cs="Arial"/>
                  <w:color w:val="000000"/>
                  <w:sz w:val="20"/>
                  <w:szCs w:val="20"/>
                </w:rPr>
                <w:delText>50</w:delText>
              </w:r>
            </w:del>
          </w:p>
        </w:tc>
        <w:tc>
          <w:tcPr>
            <w:tcW w:w="1422" w:type="dxa"/>
            <w:tcBorders>
              <w:top w:val="nil"/>
              <w:left w:val="nil"/>
              <w:bottom w:val="single" w:sz="4" w:space="0" w:color="auto"/>
              <w:right w:val="single" w:sz="4" w:space="0" w:color="auto"/>
            </w:tcBorders>
            <w:shd w:val="clear" w:color="auto" w:fill="auto"/>
            <w:noWrap/>
            <w:vAlign w:val="center"/>
            <w:hideMark/>
          </w:tcPr>
          <w:p w14:paraId="45849C28" w14:textId="731BBA61" w:rsidR="00092BB6" w:rsidRPr="00FE057E" w:rsidRDefault="00092BB6" w:rsidP="00092BB6">
            <w:pPr>
              <w:spacing w:line="240" w:lineRule="auto"/>
              <w:jc w:val="center"/>
              <w:rPr>
                <w:rFonts w:ascii="Arial" w:eastAsia="Times New Roman" w:hAnsi="Arial" w:cs="Arial"/>
                <w:color w:val="000000"/>
                <w:sz w:val="20"/>
                <w:szCs w:val="20"/>
                <w:lang w:eastAsia="en-IN"/>
              </w:rPr>
            </w:pPr>
            <w:ins w:id="1477" w:author="Hardik Malhotra" w:date="2023-02-24T15:59:00Z">
              <w:r>
                <w:rPr>
                  <w:rFonts w:ascii="Arial" w:hAnsi="Arial" w:cs="Arial"/>
                  <w:color w:val="000000"/>
                  <w:sz w:val="20"/>
                  <w:szCs w:val="20"/>
                </w:rPr>
                <w:t>52</w:t>
              </w:r>
            </w:ins>
            <w:del w:id="1478" w:author="Hardik Malhotra" w:date="2023-02-24T15:59:00Z">
              <w:r w:rsidDel="00897E7E">
                <w:rPr>
                  <w:rFonts w:ascii="Arial" w:hAnsi="Arial" w:cs="Arial"/>
                  <w:color w:val="000000"/>
                  <w:sz w:val="20"/>
                  <w:szCs w:val="20"/>
                </w:rPr>
                <w:delText>57</w:delText>
              </w:r>
            </w:del>
          </w:p>
        </w:tc>
        <w:tc>
          <w:tcPr>
            <w:tcW w:w="1269" w:type="dxa"/>
            <w:tcBorders>
              <w:top w:val="nil"/>
              <w:left w:val="nil"/>
              <w:bottom w:val="single" w:sz="4" w:space="0" w:color="auto"/>
              <w:right w:val="single" w:sz="4" w:space="0" w:color="auto"/>
            </w:tcBorders>
            <w:shd w:val="clear" w:color="auto" w:fill="auto"/>
            <w:noWrap/>
            <w:vAlign w:val="center"/>
            <w:hideMark/>
          </w:tcPr>
          <w:p w14:paraId="0B677B62" w14:textId="2A96E3B2" w:rsidR="00092BB6" w:rsidRPr="00FE057E" w:rsidRDefault="00092BB6" w:rsidP="00092BB6">
            <w:pPr>
              <w:spacing w:line="240" w:lineRule="auto"/>
              <w:jc w:val="center"/>
              <w:rPr>
                <w:rFonts w:ascii="Arial" w:eastAsia="Times New Roman" w:hAnsi="Arial" w:cs="Arial"/>
                <w:color w:val="000000"/>
                <w:sz w:val="20"/>
                <w:szCs w:val="20"/>
                <w:lang w:eastAsia="en-IN"/>
              </w:rPr>
            </w:pPr>
            <w:ins w:id="1479" w:author="Hardik Malhotra" w:date="2023-02-24T15:59:00Z">
              <w:r>
                <w:rPr>
                  <w:rFonts w:ascii="Arial" w:hAnsi="Arial" w:cs="Arial"/>
                  <w:color w:val="000000"/>
                  <w:sz w:val="20"/>
                  <w:szCs w:val="20"/>
                </w:rPr>
                <w:t>51</w:t>
              </w:r>
            </w:ins>
            <w:del w:id="1480" w:author="Hardik Malhotra" w:date="2023-02-24T15:59:00Z">
              <w:r w:rsidDel="00897E7E">
                <w:rPr>
                  <w:rFonts w:ascii="Arial" w:hAnsi="Arial" w:cs="Arial"/>
                  <w:color w:val="000000"/>
                  <w:sz w:val="20"/>
                  <w:szCs w:val="20"/>
                </w:rPr>
                <w:delText>52</w:delText>
              </w:r>
            </w:del>
          </w:p>
        </w:tc>
      </w:tr>
      <w:tr w:rsidR="00092BB6" w:rsidRPr="00FE057E" w14:paraId="60B4B55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3B4FB96" w14:textId="77777777"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24711F" w14:textId="096C2FAB"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1" w:author="Hardik Malhotra" w:date="2023-02-24T15:59:00Z">
              <w:r>
                <w:rPr>
                  <w:rFonts w:ascii="Arial" w:hAnsi="Arial" w:cs="Arial"/>
                  <w:color w:val="FFFFFF" w:themeColor="background1"/>
                  <w:sz w:val="20"/>
                  <w:szCs w:val="20"/>
                </w:rPr>
                <w:t>4%</w:t>
              </w:r>
            </w:ins>
            <w:del w:id="1482" w:author="Hardik Malhotra" w:date="2023-02-24T15:59:00Z">
              <w:r w:rsidDel="00897E7E">
                <w:rPr>
                  <w:rFonts w:ascii="Arial" w:hAnsi="Arial" w:cs="Arial"/>
                  <w:color w:val="FFFFFF" w:themeColor="background1"/>
                  <w:sz w:val="20"/>
                  <w:szCs w:val="20"/>
                </w:rPr>
                <w:delText>6%</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E14A4FB" w14:textId="7E9586C9"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3" w:author="Hardik Malhotra" w:date="2023-02-24T15:59:00Z">
              <w:r>
                <w:rPr>
                  <w:rFonts w:ascii="Arial" w:hAnsi="Arial" w:cs="Arial"/>
                  <w:color w:val="FFFFFF" w:themeColor="background1"/>
                  <w:sz w:val="20"/>
                  <w:szCs w:val="20"/>
                </w:rPr>
                <w:t>21%</w:t>
              </w:r>
            </w:ins>
            <w:del w:id="1484" w:author="Hardik Malhotra" w:date="2023-02-24T15:59:00Z">
              <w:r w:rsidDel="00897E7E">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1909E842" w14:textId="1F7A6ECE"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5" w:author="Hardik Malhotra" w:date="2023-02-24T15:59:00Z">
              <w:r>
                <w:rPr>
                  <w:rFonts w:ascii="Arial" w:hAnsi="Arial" w:cs="Arial"/>
                  <w:color w:val="FFFFFF" w:themeColor="background1"/>
                  <w:sz w:val="20"/>
                  <w:szCs w:val="20"/>
                </w:rPr>
                <w:t>22%</w:t>
              </w:r>
            </w:ins>
            <w:del w:id="1486" w:author="Hardik Malhotra" w:date="2023-02-24T15:59:00Z">
              <w:r w:rsidDel="00897E7E">
                <w:rPr>
                  <w:rFonts w:ascii="Arial" w:hAnsi="Arial" w:cs="Arial"/>
                  <w:color w:val="FFFFFF" w:themeColor="background1"/>
                  <w:sz w:val="20"/>
                  <w:szCs w:val="20"/>
                </w:rPr>
                <w:delText>20%</w:delText>
              </w:r>
            </w:del>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C1FF2DC" w14:textId="1F39C7DD" w:rsidR="00092BB6" w:rsidRPr="00FE057E" w:rsidRDefault="00092BB6" w:rsidP="00092BB6">
            <w:pPr>
              <w:spacing w:line="240" w:lineRule="auto"/>
              <w:jc w:val="center"/>
              <w:rPr>
                <w:rFonts w:ascii="Arial" w:eastAsia="Times New Roman" w:hAnsi="Arial" w:cs="Arial"/>
                <w:color w:val="FFFFFF" w:themeColor="background1"/>
                <w:sz w:val="20"/>
                <w:szCs w:val="20"/>
                <w:lang w:eastAsia="en-IN"/>
              </w:rPr>
            </w:pPr>
            <w:ins w:id="1487" w:author="Hardik Malhotra" w:date="2023-02-24T15:59:00Z">
              <w:r>
                <w:rPr>
                  <w:rFonts w:ascii="Arial" w:hAnsi="Arial" w:cs="Arial"/>
                  <w:color w:val="FFFFFF" w:themeColor="background1"/>
                  <w:sz w:val="20"/>
                  <w:szCs w:val="20"/>
                </w:rPr>
                <w:t>22%</w:t>
              </w:r>
            </w:ins>
            <w:del w:id="1488" w:author="Hardik Malhotra" w:date="2023-02-24T15:59:00Z">
              <w:r w:rsidDel="00897E7E">
                <w:rPr>
                  <w:rFonts w:ascii="Arial" w:hAnsi="Arial" w:cs="Arial"/>
                  <w:color w:val="FFFFFF" w:themeColor="background1"/>
                  <w:sz w:val="20"/>
                  <w:szCs w:val="20"/>
                </w:rPr>
                <w:delText>19%</w:delText>
              </w:r>
            </w:del>
          </w:p>
        </w:tc>
      </w:tr>
    </w:tbl>
    <w:p w14:paraId="0F9CC4A3" w14:textId="77777777" w:rsidR="00AF2F25" w:rsidRDefault="00AF2F25" w:rsidP="00704842">
      <w:pPr>
        <w:rPr>
          <w:rFonts w:ascii="Arial" w:hAnsi="Arial" w:cs="Arial"/>
          <w:b/>
          <w:bCs/>
          <w:sz w:val="20"/>
          <w:szCs w:val="20"/>
          <w:lang w:val="en-US"/>
        </w:rPr>
      </w:pPr>
    </w:p>
    <w:p w14:paraId="0C305D63" w14:textId="77777777" w:rsidR="00186BB3" w:rsidRDefault="00D2711D"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Financial Indicators</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0D5E4102" w14:textId="77777777" w:rsidTr="00C6205C">
        <w:trPr>
          <w:trHeight w:val="259"/>
        </w:trPr>
        <w:tc>
          <w:tcPr>
            <w:tcW w:w="4572" w:type="dxa"/>
            <w:shd w:val="clear" w:color="000000" w:fill="000000"/>
            <w:noWrap/>
            <w:vAlign w:val="center"/>
            <w:hideMark/>
          </w:tcPr>
          <w:p w14:paraId="367B4CF9"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3344B42A"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DC08293"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4DD8904F" w14:textId="77777777" w:rsidTr="008A475E">
        <w:trPr>
          <w:trHeight w:val="259"/>
        </w:trPr>
        <w:tc>
          <w:tcPr>
            <w:tcW w:w="4572" w:type="dxa"/>
            <w:shd w:val="clear" w:color="auto" w:fill="auto"/>
            <w:noWrap/>
            <w:vAlign w:val="bottom"/>
            <w:hideMark/>
          </w:tcPr>
          <w:p w14:paraId="73F0AA16"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72BA0F51" w14:textId="02DAB844"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489" w:author="Hardik Malhotra" w:date="2023-02-24T15:13:00Z">
              <w:r w:rsidR="004501A9">
                <w:rPr>
                  <w:rFonts w:ascii="Arial" w:hAnsi="Arial" w:cs="Arial"/>
                  <w:color w:val="000000"/>
                  <w:sz w:val="20"/>
                  <w:szCs w:val="20"/>
                </w:rPr>
                <w:t>6.34</w:t>
              </w:r>
            </w:ins>
            <w:del w:id="1490" w:author="Hardik Malhotra" w:date="2023-02-24T15:13:00Z">
              <w:r w:rsidDel="004501A9">
                <w:rPr>
                  <w:rFonts w:ascii="Arial" w:hAnsi="Arial" w:cs="Arial"/>
                  <w:color w:val="000000"/>
                  <w:sz w:val="20"/>
                  <w:szCs w:val="20"/>
                </w:rPr>
                <w:delText>7.08</w:delText>
              </w:r>
            </w:del>
            <w:r>
              <w:rPr>
                <w:rFonts w:ascii="Arial" w:hAnsi="Arial" w:cs="Arial"/>
                <w:color w:val="000000"/>
                <w:sz w:val="20"/>
                <w:szCs w:val="20"/>
              </w:rPr>
              <w:t>%</w:t>
            </w:r>
          </w:p>
        </w:tc>
        <w:tc>
          <w:tcPr>
            <w:tcW w:w="2120" w:type="dxa"/>
            <w:vAlign w:val="bottom"/>
          </w:tcPr>
          <w:p w14:paraId="66EA840B" w14:textId="1538ADD6"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491" w:author="Hardik Malhotra" w:date="2023-02-24T15:59:00Z">
              <w:r w:rsidR="00092BB6">
                <w:rPr>
                  <w:rFonts w:ascii="Arial" w:hAnsi="Arial" w:cs="Arial"/>
                  <w:color w:val="000000"/>
                  <w:sz w:val="20"/>
                  <w:szCs w:val="20"/>
                </w:rPr>
                <w:t>3.63</w:t>
              </w:r>
            </w:ins>
            <w:del w:id="1492" w:author="Hardik Malhotra" w:date="2023-02-24T15:59:00Z">
              <w:r w:rsidDel="00092BB6">
                <w:rPr>
                  <w:rFonts w:ascii="Arial" w:hAnsi="Arial" w:cs="Arial"/>
                  <w:color w:val="000000"/>
                  <w:sz w:val="20"/>
                  <w:szCs w:val="20"/>
                </w:rPr>
                <w:delText>4.64</w:delText>
              </w:r>
            </w:del>
            <w:r>
              <w:rPr>
                <w:rFonts w:ascii="Arial" w:hAnsi="Arial" w:cs="Arial"/>
                <w:color w:val="000000"/>
                <w:sz w:val="20"/>
                <w:szCs w:val="20"/>
              </w:rPr>
              <w:t>%</w:t>
            </w:r>
          </w:p>
        </w:tc>
      </w:tr>
      <w:tr w:rsidR="00256967" w:rsidRPr="00E37549" w14:paraId="1125AAA1" w14:textId="77777777" w:rsidTr="008A475E">
        <w:trPr>
          <w:trHeight w:val="259"/>
        </w:trPr>
        <w:tc>
          <w:tcPr>
            <w:tcW w:w="4572" w:type="dxa"/>
            <w:shd w:val="clear" w:color="auto" w:fill="auto"/>
            <w:noWrap/>
            <w:vAlign w:val="bottom"/>
            <w:hideMark/>
          </w:tcPr>
          <w:p w14:paraId="0824F946"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0D7BAC5A" w14:textId="16DA3186"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493" w:author="Hardik Malhotra" w:date="2023-02-24T15:13:00Z">
              <w:r w:rsidR="004501A9">
                <w:rPr>
                  <w:rFonts w:ascii="Arial" w:hAnsi="Arial" w:cs="Arial"/>
                  <w:color w:val="000000"/>
                  <w:sz w:val="20"/>
                  <w:szCs w:val="20"/>
                </w:rPr>
                <w:t>4.25</w:t>
              </w:r>
            </w:ins>
            <w:del w:id="1494" w:author="Hardik Malhotra" w:date="2023-02-24T15:13:00Z">
              <w:r w:rsidDel="004501A9">
                <w:rPr>
                  <w:rFonts w:ascii="Arial" w:hAnsi="Arial" w:cs="Arial"/>
                  <w:color w:val="000000"/>
                  <w:sz w:val="20"/>
                  <w:szCs w:val="20"/>
                </w:rPr>
                <w:delText>5.82</w:delText>
              </w:r>
            </w:del>
            <w:r>
              <w:rPr>
                <w:rFonts w:ascii="Arial" w:hAnsi="Arial" w:cs="Arial"/>
                <w:color w:val="000000"/>
                <w:sz w:val="20"/>
                <w:szCs w:val="20"/>
              </w:rPr>
              <w:t>%</w:t>
            </w:r>
          </w:p>
        </w:tc>
        <w:tc>
          <w:tcPr>
            <w:tcW w:w="2120" w:type="dxa"/>
            <w:vAlign w:val="bottom"/>
          </w:tcPr>
          <w:p w14:paraId="5C8FBBD4" w14:textId="54EEC3AF" w:rsidR="00256967" w:rsidRPr="00B6550E" w:rsidRDefault="00092BB6" w:rsidP="008A475E">
            <w:pPr>
              <w:spacing w:line="240" w:lineRule="auto"/>
              <w:jc w:val="center"/>
              <w:rPr>
                <w:rFonts w:ascii="Arial" w:hAnsi="Arial" w:cs="Arial"/>
                <w:color w:val="000000"/>
                <w:sz w:val="20"/>
                <w:szCs w:val="20"/>
              </w:rPr>
            </w:pPr>
            <w:ins w:id="1495" w:author="Hardik Malhotra" w:date="2023-02-24T16:00:00Z">
              <w:r>
                <w:rPr>
                  <w:rFonts w:ascii="Arial" w:hAnsi="Arial" w:cs="Arial"/>
                  <w:color w:val="000000"/>
                  <w:sz w:val="20"/>
                  <w:szCs w:val="20"/>
                </w:rPr>
                <w:t>18.62</w:t>
              </w:r>
            </w:ins>
            <w:del w:id="1496" w:author="Hardik Malhotra" w:date="2023-02-24T16:00:00Z">
              <w:r w:rsidR="00256967" w:rsidDel="00092BB6">
                <w:rPr>
                  <w:rFonts w:ascii="Arial" w:hAnsi="Arial" w:cs="Arial"/>
                  <w:color w:val="000000"/>
                  <w:sz w:val="20"/>
                  <w:szCs w:val="20"/>
                </w:rPr>
                <w:delText>20.70</w:delText>
              </w:r>
            </w:del>
            <w:r w:rsidR="00256967">
              <w:rPr>
                <w:rFonts w:ascii="Arial" w:hAnsi="Arial" w:cs="Arial"/>
                <w:color w:val="000000"/>
                <w:sz w:val="20"/>
                <w:szCs w:val="20"/>
              </w:rPr>
              <w:t>%</w:t>
            </w:r>
          </w:p>
        </w:tc>
      </w:tr>
      <w:tr w:rsidR="00256967" w:rsidRPr="00E37549" w14:paraId="5E36290E" w14:textId="77777777" w:rsidTr="00C6205C">
        <w:trPr>
          <w:trHeight w:val="259"/>
        </w:trPr>
        <w:tc>
          <w:tcPr>
            <w:tcW w:w="4572" w:type="dxa"/>
            <w:shd w:val="clear" w:color="000000" w:fill="000000"/>
            <w:noWrap/>
            <w:vAlign w:val="center"/>
            <w:hideMark/>
          </w:tcPr>
          <w:p w14:paraId="6D0FAA9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lastRenderedPageBreak/>
              <w:t>Payback Period</w:t>
            </w:r>
          </w:p>
        </w:tc>
        <w:tc>
          <w:tcPr>
            <w:tcW w:w="2358" w:type="dxa"/>
            <w:shd w:val="clear" w:color="auto" w:fill="DEEAF6" w:themeFill="accent5" w:themeFillTint="33"/>
            <w:noWrap/>
            <w:vAlign w:val="center"/>
            <w:hideMark/>
          </w:tcPr>
          <w:p w14:paraId="0D0F72D7"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24B566D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103BB86E" w14:textId="77777777" w:rsidTr="008A475E">
        <w:trPr>
          <w:trHeight w:val="259"/>
        </w:trPr>
        <w:tc>
          <w:tcPr>
            <w:tcW w:w="4572" w:type="dxa"/>
            <w:shd w:val="clear" w:color="auto" w:fill="auto"/>
            <w:noWrap/>
            <w:vAlign w:val="bottom"/>
            <w:hideMark/>
          </w:tcPr>
          <w:p w14:paraId="5ED1E2B7"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4F35E26" w14:textId="7521E9F4"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1497" w:author="Hardik Malhotra" w:date="2023-02-24T15:13:00Z">
              <w:r w:rsidR="004501A9">
                <w:rPr>
                  <w:rFonts w:ascii="Arial" w:eastAsia="Times New Roman" w:hAnsi="Arial" w:cs="Arial"/>
                  <w:color w:val="000000"/>
                  <w:sz w:val="20"/>
                  <w:szCs w:val="20"/>
                  <w:lang w:eastAsia="en-IN"/>
                </w:rPr>
                <w:t>97</w:t>
              </w:r>
            </w:ins>
            <w:del w:id="1498" w:author="Hardik Malhotra" w:date="2023-02-24T15:13:00Z">
              <w:r w:rsidDel="004501A9">
                <w:rPr>
                  <w:rFonts w:ascii="Arial" w:eastAsia="Times New Roman" w:hAnsi="Arial" w:cs="Arial"/>
                  <w:color w:val="000000"/>
                  <w:sz w:val="20"/>
                  <w:szCs w:val="20"/>
                  <w:lang w:eastAsia="en-IN"/>
                </w:rPr>
                <w:delText>79</w:delText>
              </w:r>
            </w:del>
          </w:p>
        </w:tc>
        <w:tc>
          <w:tcPr>
            <w:tcW w:w="2120" w:type="dxa"/>
            <w:vAlign w:val="bottom"/>
          </w:tcPr>
          <w:p w14:paraId="776F9F35" w14:textId="406A6FDD"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w:t>
            </w:r>
            <w:ins w:id="1499" w:author="Hardik Malhotra" w:date="2023-02-24T16:00:00Z">
              <w:r w:rsidR="00092BB6">
                <w:rPr>
                  <w:rFonts w:ascii="Arial" w:eastAsia="Times New Roman" w:hAnsi="Arial" w:cs="Arial"/>
                  <w:color w:val="000000"/>
                  <w:sz w:val="20"/>
                  <w:szCs w:val="20"/>
                  <w:lang w:eastAsia="en-IN"/>
                </w:rPr>
                <w:t>71</w:t>
              </w:r>
            </w:ins>
            <w:del w:id="1500" w:author="Hardik Malhotra" w:date="2023-02-24T15:59:00Z">
              <w:r w:rsidDel="00092BB6">
                <w:rPr>
                  <w:rFonts w:ascii="Arial" w:eastAsia="Times New Roman" w:hAnsi="Arial" w:cs="Arial"/>
                  <w:color w:val="000000"/>
                  <w:sz w:val="20"/>
                  <w:szCs w:val="20"/>
                  <w:lang w:eastAsia="en-IN"/>
                </w:rPr>
                <w:delText>41</w:delText>
              </w:r>
            </w:del>
          </w:p>
        </w:tc>
      </w:tr>
      <w:tr w:rsidR="00256967" w:rsidRPr="00E37549" w14:paraId="071A4BC7" w14:textId="77777777" w:rsidTr="008A475E">
        <w:trPr>
          <w:trHeight w:val="259"/>
        </w:trPr>
        <w:tc>
          <w:tcPr>
            <w:tcW w:w="4572" w:type="dxa"/>
            <w:shd w:val="clear" w:color="auto" w:fill="auto"/>
            <w:noWrap/>
            <w:vAlign w:val="bottom"/>
            <w:hideMark/>
          </w:tcPr>
          <w:p w14:paraId="5E1F1752" w14:textId="77777777" w:rsidR="00256967" w:rsidRPr="00E37549" w:rsidRDefault="00256967" w:rsidP="008A475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69CE89F1" w14:textId="2029DD57" w:rsidR="00256967" w:rsidRPr="00E37549" w:rsidRDefault="00256967"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ins w:id="1501" w:author="Hardik Malhotra" w:date="2023-02-24T15:13:00Z">
              <w:r w:rsidR="004501A9">
                <w:rPr>
                  <w:rFonts w:ascii="Arial" w:eastAsia="Times New Roman" w:hAnsi="Arial" w:cs="Arial"/>
                  <w:color w:val="000000"/>
                  <w:sz w:val="20"/>
                  <w:szCs w:val="20"/>
                  <w:lang w:eastAsia="en-IN"/>
                </w:rPr>
                <w:t>53</w:t>
              </w:r>
            </w:ins>
            <w:del w:id="1502" w:author="Hardik Malhotra" w:date="2023-02-24T15:13:00Z">
              <w:r w:rsidDel="004501A9">
                <w:rPr>
                  <w:rFonts w:ascii="Arial" w:eastAsia="Times New Roman" w:hAnsi="Arial" w:cs="Arial"/>
                  <w:color w:val="000000"/>
                  <w:sz w:val="20"/>
                  <w:szCs w:val="20"/>
                  <w:lang w:eastAsia="en-IN"/>
                </w:rPr>
                <w:delText>12</w:delText>
              </w:r>
            </w:del>
          </w:p>
        </w:tc>
        <w:tc>
          <w:tcPr>
            <w:tcW w:w="2120" w:type="dxa"/>
            <w:vAlign w:val="bottom"/>
          </w:tcPr>
          <w:p w14:paraId="338EC4A2" w14:textId="750F49AF" w:rsidR="00256967" w:rsidRPr="00B6550E" w:rsidRDefault="00092BB6" w:rsidP="008A475E">
            <w:pPr>
              <w:spacing w:line="240" w:lineRule="auto"/>
              <w:jc w:val="center"/>
              <w:rPr>
                <w:rFonts w:ascii="Arial" w:hAnsi="Arial" w:cs="Arial"/>
                <w:color w:val="000000"/>
                <w:sz w:val="20"/>
                <w:szCs w:val="20"/>
              </w:rPr>
            </w:pPr>
            <w:ins w:id="1503" w:author="Hardik Malhotra" w:date="2023-02-24T16:00:00Z">
              <w:r>
                <w:rPr>
                  <w:rFonts w:ascii="Arial" w:hAnsi="Arial" w:cs="Arial"/>
                  <w:color w:val="000000"/>
                  <w:sz w:val="20"/>
                  <w:szCs w:val="20"/>
                </w:rPr>
                <w:t>6</w:t>
              </w:r>
            </w:ins>
            <w:del w:id="1504" w:author="Hardik Malhotra" w:date="2023-02-24T16:00:00Z">
              <w:r w:rsidR="00256967" w:rsidDel="00092BB6">
                <w:rPr>
                  <w:rFonts w:ascii="Arial" w:hAnsi="Arial" w:cs="Arial"/>
                  <w:color w:val="000000"/>
                  <w:sz w:val="20"/>
                  <w:szCs w:val="20"/>
                </w:rPr>
                <w:delText>5</w:delText>
              </w:r>
            </w:del>
            <w:r w:rsidR="00256967">
              <w:rPr>
                <w:rFonts w:ascii="Arial" w:hAnsi="Arial" w:cs="Arial"/>
                <w:color w:val="000000"/>
                <w:sz w:val="20"/>
                <w:szCs w:val="20"/>
              </w:rPr>
              <w:t>.76</w:t>
            </w:r>
          </w:p>
        </w:tc>
      </w:tr>
    </w:tbl>
    <w:p w14:paraId="16D9CB5E" w14:textId="77777777" w:rsidR="004535C8" w:rsidRDefault="004535C8" w:rsidP="00704842">
      <w:pPr>
        <w:rPr>
          <w:rFonts w:ascii="Arial" w:hAnsi="Arial" w:cs="Arial"/>
          <w:b/>
          <w:bCs/>
          <w:sz w:val="20"/>
          <w:szCs w:val="20"/>
          <w:lang w:val="en-US"/>
        </w:rPr>
      </w:pPr>
    </w:p>
    <w:p w14:paraId="3C5B7FDC" w14:textId="77777777" w:rsidR="00AF2F25" w:rsidRDefault="00AF2F2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Sensitivity Analysis</w:t>
      </w:r>
    </w:p>
    <w:p w14:paraId="1D44E2EE" w14:textId="77777777" w:rsidR="00AF2F25" w:rsidRDefault="00AF2F25" w:rsidP="00704842">
      <w:pPr>
        <w:rPr>
          <w:rFonts w:ascii="Arial" w:hAnsi="Arial" w:cs="Arial"/>
          <w:b/>
          <w:bCs/>
          <w:sz w:val="20"/>
          <w:szCs w:val="20"/>
          <w:lang w:val="en-US"/>
        </w:rPr>
      </w:pPr>
    </w:p>
    <w:p w14:paraId="76C28D4A" w14:textId="77777777" w:rsidR="006A23EE" w:rsidRDefault="006A23EE" w:rsidP="00244241">
      <w:pPr>
        <w:pStyle w:val="ListParagraph"/>
        <w:numPr>
          <w:ilvl w:val="2"/>
          <w:numId w:val="11"/>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18AFF7B1" w14:textId="77777777" w:rsidTr="00C6205C">
        <w:trPr>
          <w:trHeight w:val="259"/>
        </w:trPr>
        <w:tc>
          <w:tcPr>
            <w:tcW w:w="4572" w:type="dxa"/>
            <w:shd w:val="clear" w:color="000000" w:fill="000000"/>
            <w:noWrap/>
            <w:vAlign w:val="center"/>
            <w:hideMark/>
          </w:tcPr>
          <w:p w14:paraId="20B33F01"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1784CB3A"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C753CF2"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107B46E7" w14:textId="77777777" w:rsidTr="008A475E">
        <w:trPr>
          <w:trHeight w:val="259"/>
        </w:trPr>
        <w:tc>
          <w:tcPr>
            <w:tcW w:w="4572" w:type="dxa"/>
            <w:shd w:val="clear" w:color="auto" w:fill="auto"/>
            <w:noWrap/>
            <w:vAlign w:val="bottom"/>
            <w:hideMark/>
          </w:tcPr>
          <w:p w14:paraId="31BE0ABB"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62AE8212" w14:textId="678D678B"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505" w:author="Hardik Malhotra" w:date="2023-02-24T15:13:00Z">
              <w:r w:rsidR="004501A9">
                <w:rPr>
                  <w:rFonts w:ascii="Arial" w:hAnsi="Arial" w:cs="Arial"/>
                  <w:color w:val="000000"/>
                  <w:sz w:val="20"/>
                  <w:szCs w:val="20"/>
                </w:rPr>
                <w:t>5</w:t>
              </w:r>
            </w:ins>
            <w:del w:id="1506" w:author="Hardik Malhotra" w:date="2023-02-24T15:13:00Z">
              <w:r w:rsidDel="004501A9">
                <w:rPr>
                  <w:rFonts w:ascii="Arial" w:hAnsi="Arial" w:cs="Arial"/>
                  <w:color w:val="000000"/>
                  <w:sz w:val="20"/>
                  <w:szCs w:val="20"/>
                </w:rPr>
                <w:delText>6</w:delText>
              </w:r>
            </w:del>
            <w:r>
              <w:rPr>
                <w:rFonts w:ascii="Arial" w:hAnsi="Arial" w:cs="Arial"/>
                <w:color w:val="000000"/>
                <w:sz w:val="20"/>
                <w:szCs w:val="20"/>
              </w:rPr>
              <w:t>.</w:t>
            </w:r>
            <w:ins w:id="1507" w:author="Hardik Malhotra" w:date="2023-02-24T15:14:00Z">
              <w:r w:rsidR="004501A9">
                <w:rPr>
                  <w:rFonts w:ascii="Arial" w:hAnsi="Arial" w:cs="Arial"/>
                  <w:color w:val="000000"/>
                  <w:sz w:val="20"/>
                  <w:szCs w:val="20"/>
                </w:rPr>
                <w:t>4</w:t>
              </w:r>
            </w:ins>
            <w:del w:id="1508" w:author="Hardik Malhotra" w:date="2023-02-24T15:14:00Z">
              <w:r w:rsidDel="004501A9">
                <w:rPr>
                  <w:rFonts w:ascii="Arial" w:hAnsi="Arial" w:cs="Arial"/>
                  <w:color w:val="000000"/>
                  <w:sz w:val="20"/>
                  <w:szCs w:val="20"/>
                </w:rPr>
                <w:delText>1</w:delText>
              </w:r>
            </w:del>
            <w:r>
              <w:rPr>
                <w:rFonts w:ascii="Arial" w:hAnsi="Arial" w:cs="Arial"/>
                <w:color w:val="000000"/>
                <w:sz w:val="20"/>
                <w:szCs w:val="20"/>
              </w:rPr>
              <w:t>%</w:t>
            </w:r>
          </w:p>
        </w:tc>
        <w:tc>
          <w:tcPr>
            <w:tcW w:w="2120" w:type="dxa"/>
            <w:vAlign w:val="center"/>
          </w:tcPr>
          <w:p w14:paraId="5BC0DA15" w14:textId="369D629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509" w:author="Hardik Malhotra" w:date="2023-02-24T16:02:00Z">
              <w:r w:rsidR="00751DFF">
                <w:rPr>
                  <w:rFonts w:ascii="Arial" w:hAnsi="Arial" w:cs="Arial"/>
                  <w:color w:val="000000"/>
                  <w:sz w:val="20"/>
                  <w:szCs w:val="20"/>
                </w:rPr>
                <w:t>2.5</w:t>
              </w:r>
            </w:ins>
            <w:del w:id="1510" w:author="Hardik Malhotra" w:date="2023-02-24T16:02:00Z">
              <w:r w:rsidDel="00751DFF">
                <w:rPr>
                  <w:rFonts w:ascii="Arial" w:hAnsi="Arial" w:cs="Arial"/>
                  <w:color w:val="000000"/>
                  <w:sz w:val="20"/>
                  <w:szCs w:val="20"/>
                </w:rPr>
                <w:delText>3.6</w:delText>
              </w:r>
            </w:del>
            <w:r>
              <w:rPr>
                <w:rFonts w:ascii="Arial" w:hAnsi="Arial" w:cs="Arial"/>
                <w:color w:val="000000"/>
                <w:sz w:val="20"/>
                <w:szCs w:val="20"/>
              </w:rPr>
              <w:t>%</w:t>
            </w:r>
          </w:p>
        </w:tc>
      </w:tr>
      <w:tr w:rsidR="008E1C7B" w:rsidRPr="00E37549" w14:paraId="387F9533" w14:textId="77777777" w:rsidTr="008A475E">
        <w:trPr>
          <w:trHeight w:val="259"/>
        </w:trPr>
        <w:tc>
          <w:tcPr>
            <w:tcW w:w="4572" w:type="dxa"/>
            <w:shd w:val="clear" w:color="auto" w:fill="auto"/>
            <w:noWrap/>
            <w:vAlign w:val="bottom"/>
            <w:hideMark/>
          </w:tcPr>
          <w:p w14:paraId="645BB547"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D4648D3" w14:textId="7F886D66"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511" w:author="Hardik Malhotra" w:date="2023-02-24T15:14:00Z">
              <w:r w:rsidR="004501A9">
                <w:rPr>
                  <w:rFonts w:ascii="Arial" w:hAnsi="Arial" w:cs="Arial"/>
                  <w:color w:val="000000"/>
                  <w:sz w:val="20"/>
                  <w:szCs w:val="20"/>
                </w:rPr>
                <w:t>2</w:t>
              </w:r>
            </w:ins>
            <w:del w:id="1512" w:author="Hardik Malhotra" w:date="2023-02-24T15:14:00Z">
              <w:r w:rsidDel="004501A9">
                <w:rPr>
                  <w:rFonts w:ascii="Arial" w:hAnsi="Arial" w:cs="Arial"/>
                  <w:color w:val="000000"/>
                  <w:sz w:val="20"/>
                  <w:szCs w:val="20"/>
                </w:rPr>
                <w:delText>3</w:delText>
              </w:r>
            </w:del>
            <w:r>
              <w:rPr>
                <w:rFonts w:ascii="Arial" w:hAnsi="Arial" w:cs="Arial"/>
                <w:color w:val="000000"/>
                <w:sz w:val="20"/>
                <w:szCs w:val="20"/>
              </w:rPr>
              <w:t>.</w:t>
            </w:r>
            <w:ins w:id="1513" w:author="Hardik Malhotra" w:date="2023-02-24T15:14:00Z">
              <w:r w:rsidR="004501A9">
                <w:rPr>
                  <w:rFonts w:ascii="Arial" w:hAnsi="Arial" w:cs="Arial"/>
                  <w:color w:val="000000"/>
                  <w:sz w:val="20"/>
                  <w:szCs w:val="20"/>
                </w:rPr>
                <w:t>1</w:t>
              </w:r>
            </w:ins>
            <w:del w:id="1514" w:author="Hardik Malhotra" w:date="2023-02-24T15:14:00Z">
              <w:r w:rsidDel="004501A9">
                <w:rPr>
                  <w:rFonts w:ascii="Arial" w:hAnsi="Arial" w:cs="Arial"/>
                  <w:color w:val="000000"/>
                  <w:sz w:val="20"/>
                  <w:szCs w:val="20"/>
                </w:rPr>
                <w:delText>7</w:delText>
              </w:r>
            </w:del>
            <w:r>
              <w:rPr>
                <w:rFonts w:ascii="Arial" w:hAnsi="Arial" w:cs="Arial"/>
                <w:color w:val="000000"/>
                <w:sz w:val="20"/>
                <w:szCs w:val="20"/>
              </w:rPr>
              <w:t>%</w:t>
            </w:r>
          </w:p>
        </w:tc>
        <w:tc>
          <w:tcPr>
            <w:tcW w:w="2120" w:type="dxa"/>
            <w:vAlign w:val="center"/>
          </w:tcPr>
          <w:p w14:paraId="7C648CEF" w14:textId="0183DF3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1</w:t>
            </w:r>
            <w:ins w:id="1515" w:author="Hardik Malhotra" w:date="2023-02-24T16:02:00Z">
              <w:r w:rsidR="00751DFF">
                <w:rPr>
                  <w:rFonts w:ascii="Arial" w:hAnsi="Arial" w:cs="Arial"/>
                  <w:color w:val="000000"/>
                  <w:sz w:val="20"/>
                  <w:szCs w:val="20"/>
                </w:rPr>
                <w:t>6.4</w:t>
              </w:r>
            </w:ins>
            <w:del w:id="1516" w:author="Hardik Malhotra" w:date="2023-02-24T16:02:00Z">
              <w:r w:rsidDel="00751DFF">
                <w:rPr>
                  <w:rFonts w:ascii="Arial" w:hAnsi="Arial" w:cs="Arial"/>
                  <w:color w:val="000000"/>
                  <w:sz w:val="20"/>
                  <w:szCs w:val="20"/>
                </w:rPr>
                <w:delText>8.5</w:delText>
              </w:r>
            </w:del>
            <w:r>
              <w:rPr>
                <w:rFonts w:ascii="Arial" w:hAnsi="Arial" w:cs="Arial"/>
                <w:color w:val="000000"/>
                <w:sz w:val="20"/>
                <w:szCs w:val="20"/>
              </w:rPr>
              <w:t>%</w:t>
            </w:r>
          </w:p>
        </w:tc>
      </w:tr>
      <w:tr w:rsidR="00256967" w:rsidRPr="00E37549" w14:paraId="330F2B47" w14:textId="77777777" w:rsidTr="00C6205C">
        <w:trPr>
          <w:trHeight w:val="259"/>
        </w:trPr>
        <w:tc>
          <w:tcPr>
            <w:tcW w:w="4572" w:type="dxa"/>
            <w:shd w:val="clear" w:color="000000" w:fill="000000"/>
            <w:noWrap/>
            <w:vAlign w:val="center"/>
            <w:hideMark/>
          </w:tcPr>
          <w:p w14:paraId="118BA06B"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495E903"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7618DE25"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3F065772" w14:textId="77777777" w:rsidTr="008A475E">
        <w:trPr>
          <w:trHeight w:val="259"/>
        </w:trPr>
        <w:tc>
          <w:tcPr>
            <w:tcW w:w="4572" w:type="dxa"/>
            <w:shd w:val="clear" w:color="auto" w:fill="auto"/>
            <w:noWrap/>
            <w:vAlign w:val="bottom"/>
            <w:hideMark/>
          </w:tcPr>
          <w:p w14:paraId="67FC03C1"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4A28EF76" w14:textId="644C911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w:t>
            </w:r>
            <w:ins w:id="1517" w:author="Hardik Malhotra" w:date="2023-02-24T15:14:00Z">
              <w:r w:rsidR="004501A9">
                <w:rPr>
                  <w:rFonts w:ascii="Arial" w:hAnsi="Arial" w:cs="Arial"/>
                  <w:color w:val="000000"/>
                  <w:sz w:val="20"/>
                  <w:szCs w:val="20"/>
                </w:rPr>
                <w:t>23</w:t>
              </w:r>
            </w:ins>
            <w:del w:id="1518" w:author="Hardik Malhotra" w:date="2023-02-24T15:14:00Z">
              <w:r w:rsidDel="004501A9">
                <w:rPr>
                  <w:rFonts w:ascii="Arial" w:hAnsi="Arial" w:cs="Arial"/>
                  <w:color w:val="000000"/>
                  <w:sz w:val="20"/>
                  <w:szCs w:val="20"/>
                </w:rPr>
                <w:delText>03</w:delText>
              </w:r>
            </w:del>
          </w:p>
        </w:tc>
        <w:tc>
          <w:tcPr>
            <w:tcW w:w="2120" w:type="dxa"/>
            <w:vAlign w:val="center"/>
          </w:tcPr>
          <w:p w14:paraId="1F774E5F" w14:textId="4390D59E" w:rsidR="008E1C7B" w:rsidRPr="00E37549" w:rsidRDefault="00751DFF" w:rsidP="008E1C7B">
            <w:pPr>
              <w:spacing w:line="240" w:lineRule="auto"/>
              <w:jc w:val="center"/>
              <w:rPr>
                <w:rFonts w:ascii="Arial" w:eastAsia="Times New Roman" w:hAnsi="Arial" w:cs="Arial"/>
                <w:color w:val="000000"/>
                <w:sz w:val="20"/>
                <w:szCs w:val="20"/>
                <w:lang w:eastAsia="en-IN"/>
              </w:rPr>
            </w:pPr>
            <w:ins w:id="1519" w:author="Hardik Malhotra" w:date="2023-02-24T16:02:00Z">
              <w:r>
                <w:rPr>
                  <w:rFonts w:ascii="Arial" w:hAnsi="Arial" w:cs="Arial"/>
                  <w:color w:val="000000"/>
                  <w:sz w:val="20"/>
                  <w:szCs w:val="20"/>
                </w:rPr>
                <w:t>6.07</w:t>
              </w:r>
            </w:ins>
            <w:del w:id="1520" w:author="Hardik Malhotra" w:date="2023-02-24T16:02:00Z">
              <w:r w:rsidR="008E1C7B" w:rsidDel="00751DFF">
                <w:rPr>
                  <w:rFonts w:ascii="Arial" w:hAnsi="Arial" w:cs="Arial"/>
                  <w:color w:val="000000"/>
                  <w:sz w:val="20"/>
                  <w:szCs w:val="20"/>
                </w:rPr>
                <w:delText>5.73</w:delText>
              </w:r>
            </w:del>
          </w:p>
        </w:tc>
      </w:tr>
      <w:tr w:rsidR="008E1C7B" w:rsidRPr="00E37549" w14:paraId="1926020B" w14:textId="77777777" w:rsidTr="008A475E">
        <w:trPr>
          <w:trHeight w:val="259"/>
        </w:trPr>
        <w:tc>
          <w:tcPr>
            <w:tcW w:w="4572" w:type="dxa"/>
            <w:shd w:val="clear" w:color="auto" w:fill="auto"/>
            <w:noWrap/>
            <w:vAlign w:val="bottom"/>
            <w:hideMark/>
          </w:tcPr>
          <w:p w14:paraId="71558E7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7A46AA0A" w14:textId="30A07CE8" w:rsidR="008E1C7B" w:rsidRPr="00E37549" w:rsidRDefault="004501A9" w:rsidP="008E1C7B">
            <w:pPr>
              <w:spacing w:line="240" w:lineRule="auto"/>
              <w:jc w:val="center"/>
              <w:rPr>
                <w:rFonts w:ascii="Arial" w:eastAsia="Times New Roman" w:hAnsi="Arial" w:cs="Arial"/>
                <w:color w:val="000000"/>
                <w:sz w:val="20"/>
                <w:szCs w:val="20"/>
                <w:lang w:eastAsia="en-IN"/>
              </w:rPr>
            </w:pPr>
            <w:ins w:id="1521" w:author="Hardik Malhotra" w:date="2023-02-24T15:14:00Z">
              <w:r>
                <w:rPr>
                  <w:rFonts w:ascii="Arial" w:hAnsi="Arial" w:cs="Arial"/>
                  <w:color w:val="000000"/>
                  <w:sz w:val="20"/>
                  <w:szCs w:val="20"/>
                </w:rPr>
                <w:t>5.21</w:t>
              </w:r>
            </w:ins>
            <w:del w:id="1522" w:author="Hardik Malhotra" w:date="2023-02-24T15:14:00Z">
              <w:r w:rsidR="008E1C7B" w:rsidDel="004501A9">
                <w:rPr>
                  <w:rFonts w:ascii="Arial" w:hAnsi="Arial" w:cs="Arial"/>
                  <w:color w:val="000000"/>
                  <w:sz w:val="20"/>
                  <w:szCs w:val="20"/>
                </w:rPr>
                <w:delText>4.68</w:delText>
              </w:r>
            </w:del>
          </w:p>
        </w:tc>
        <w:tc>
          <w:tcPr>
            <w:tcW w:w="2120" w:type="dxa"/>
            <w:vAlign w:val="center"/>
          </w:tcPr>
          <w:p w14:paraId="03F640F1" w14:textId="5B6ACDF3" w:rsidR="008E1C7B" w:rsidRPr="00B6550E" w:rsidRDefault="00751DFF" w:rsidP="008E1C7B">
            <w:pPr>
              <w:spacing w:line="240" w:lineRule="auto"/>
              <w:jc w:val="center"/>
              <w:rPr>
                <w:rFonts w:ascii="Arial" w:hAnsi="Arial" w:cs="Arial"/>
                <w:color w:val="000000"/>
                <w:sz w:val="20"/>
                <w:szCs w:val="20"/>
              </w:rPr>
            </w:pPr>
            <w:ins w:id="1523" w:author="Hardik Malhotra" w:date="2023-02-24T16:02:00Z">
              <w:r>
                <w:rPr>
                  <w:rFonts w:ascii="Arial" w:hAnsi="Arial" w:cs="Arial"/>
                  <w:color w:val="000000"/>
                  <w:sz w:val="20"/>
                  <w:szCs w:val="20"/>
                </w:rPr>
                <w:t>8.05</w:t>
              </w:r>
            </w:ins>
            <w:del w:id="1524" w:author="Hardik Malhotra" w:date="2023-02-24T16:02:00Z">
              <w:r w:rsidR="008E1C7B" w:rsidDel="00751DFF">
                <w:rPr>
                  <w:rFonts w:ascii="Arial" w:hAnsi="Arial" w:cs="Arial"/>
                  <w:color w:val="000000"/>
                  <w:sz w:val="20"/>
                  <w:szCs w:val="20"/>
                </w:rPr>
                <w:delText>6.83</w:delText>
              </w:r>
            </w:del>
          </w:p>
        </w:tc>
      </w:tr>
    </w:tbl>
    <w:p w14:paraId="62292514" w14:textId="77777777" w:rsidR="006A23EE" w:rsidRDefault="006A23EE" w:rsidP="006A23EE">
      <w:pPr>
        <w:jc w:val="left"/>
        <w:rPr>
          <w:rFonts w:ascii="Arial" w:hAnsi="Arial" w:cs="Arial"/>
          <w:b/>
          <w:bCs/>
          <w:sz w:val="20"/>
          <w:szCs w:val="20"/>
          <w:lang w:val="en-US"/>
        </w:rPr>
      </w:pPr>
    </w:p>
    <w:p w14:paraId="5F805C3C" w14:textId="77777777" w:rsidR="00816EF6" w:rsidRDefault="00816EF6"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1934DA43"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A5F602F"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7F9C49E"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3F89732"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2CD4309"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791A35C"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5C21C8C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BA60E04"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C74627B" w14:textId="6CB99B2D" w:rsidR="004501A9" w:rsidRPr="00353744" w:rsidRDefault="004501A9" w:rsidP="004501A9">
            <w:pPr>
              <w:spacing w:line="240" w:lineRule="auto"/>
              <w:jc w:val="center"/>
              <w:rPr>
                <w:rFonts w:ascii="Arial" w:eastAsia="Times New Roman" w:hAnsi="Arial" w:cs="Arial"/>
                <w:color w:val="000000"/>
                <w:sz w:val="20"/>
                <w:szCs w:val="20"/>
                <w:lang w:eastAsia="en-IN"/>
              </w:rPr>
            </w:pPr>
            <w:ins w:id="1525" w:author="Hardik Malhotra" w:date="2023-02-24T15:14:00Z">
              <w:r>
                <w:rPr>
                  <w:rFonts w:ascii="Arial" w:hAnsi="Arial" w:cs="Arial"/>
                  <w:color w:val="000000"/>
                  <w:sz w:val="20"/>
                  <w:szCs w:val="20"/>
                </w:rPr>
                <w:t>274</w:t>
              </w:r>
            </w:ins>
            <w:del w:id="1526" w:author="Hardik Malhotra" w:date="2023-02-24T15:14:00Z">
              <w:r w:rsidDel="009805C2">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7F2D6E9" w14:textId="68BFF692" w:rsidR="004501A9" w:rsidRPr="00353744" w:rsidRDefault="004501A9" w:rsidP="004501A9">
            <w:pPr>
              <w:spacing w:line="240" w:lineRule="auto"/>
              <w:jc w:val="center"/>
              <w:rPr>
                <w:rFonts w:ascii="Arial" w:eastAsia="Times New Roman" w:hAnsi="Arial" w:cs="Arial"/>
                <w:color w:val="000000"/>
                <w:sz w:val="20"/>
                <w:szCs w:val="20"/>
                <w:lang w:eastAsia="en-IN"/>
              </w:rPr>
            </w:pPr>
            <w:ins w:id="1527" w:author="Hardik Malhotra" w:date="2023-02-24T15:14:00Z">
              <w:r>
                <w:rPr>
                  <w:rFonts w:ascii="Arial" w:hAnsi="Arial" w:cs="Arial"/>
                  <w:color w:val="000000"/>
                  <w:sz w:val="20"/>
                  <w:szCs w:val="20"/>
                </w:rPr>
                <w:t>372</w:t>
              </w:r>
            </w:ins>
            <w:del w:id="1528" w:author="Hardik Malhotra" w:date="2023-02-24T15:14:00Z">
              <w:r w:rsidDel="009805C2">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2B7466" w14:textId="255E609F" w:rsidR="004501A9" w:rsidRPr="00353744" w:rsidRDefault="004501A9" w:rsidP="004501A9">
            <w:pPr>
              <w:spacing w:line="240" w:lineRule="auto"/>
              <w:jc w:val="center"/>
              <w:rPr>
                <w:rFonts w:ascii="Arial" w:eastAsia="Times New Roman" w:hAnsi="Arial" w:cs="Arial"/>
                <w:color w:val="000000"/>
                <w:sz w:val="20"/>
                <w:szCs w:val="20"/>
                <w:lang w:eastAsia="en-IN"/>
              </w:rPr>
            </w:pPr>
            <w:ins w:id="1529" w:author="Hardik Malhotra" w:date="2023-02-24T15:14:00Z">
              <w:r>
                <w:rPr>
                  <w:rFonts w:ascii="Arial" w:hAnsi="Arial" w:cs="Arial"/>
                  <w:color w:val="000000"/>
                  <w:sz w:val="20"/>
                  <w:szCs w:val="20"/>
                </w:rPr>
                <w:t>372</w:t>
              </w:r>
            </w:ins>
            <w:del w:id="1530" w:author="Hardik Malhotra" w:date="2023-02-24T15:14:00Z">
              <w:r w:rsidDel="009805C2">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01D3908" w14:textId="08587596" w:rsidR="004501A9" w:rsidRPr="00353744" w:rsidRDefault="004501A9" w:rsidP="004501A9">
            <w:pPr>
              <w:spacing w:line="240" w:lineRule="auto"/>
              <w:jc w:val="center"/>
              <w:rPr>
                <w:rFonts w:ascii="Arial" w:eastAsia="Times New Roman" w:hAnsi="Arial" w:cs="Arial"/>
                <w:color w:val="000000"/>
                <w:sz w:val="20"/>
                <w:szCs w:val="20"/>
                <w:lang w:eastAsia="en-IN"/>
              </w:rPr>
            </w:pPr>
            <w:ins w:id="1531" w:author="Hardik Malhotra" w:date="2023-02-24T15:14:00Z">
              <w:r>
                <w:rPr>
                  <w:rFonts w:ascii="Arial" w:hAnsi="Arial" w:cs="Arial"/>
                  <w:color w:val="000000"/>
                  <w:sz w:val="20"/>
                  <w:szCs w:val="20"/>
                </w:rPr>
                <w:t>372</w:t>
              </w:r>
            </w:ins>
            <w:del w:id="1532" w:author="Hardik Malhotra" w:date="2023-02-24T15:14:00Z">
              <w:r w:rsidDel="009805C2">
                <w:rPr>
                  <w:rFonts w:ascii="Arial" w:hAnsi="Arial" w:cs="Arial"/>
                  <w:color w:val="000000"/>
                  <w:sz w:val="20"/>
                  <w:szCs w:val="20"/>
                </w:rPr>
                <w:delText>372</w:delText>
              </w:r>
            </w:del>
          </w:p>
        </w:tc>
      </w:tr>
      <w:tr w:rsidR="004501A9" w:rsidRPr="00FE057E" w14:paraId="2663B26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720C1E8"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EBB908F" w14:textId="546E296E" w:rsidR="004501A9" w:rsidRPr="00353744" w:rsidRDefault="004501A9" w:rsidP="004501A9">
            <w:pPr>
              <w:spacing w:line="240" w:lineRule="auto"/>
              <w:jc w:val="center"/>
              <w:rPr>
                <w:rFonts w:ascii="Arial" w:eastAsia="Times New Roman" w:hAnsi="Arial" w:cs="Arial"/>
                <w:color w:val="000000"/>
                <w:sz w:val="20"/>
                <w:szCs w:val="20"/>
                <w:lang w:eastAsia="en-IN"/>
              </w:rPr>
            </w:pPr>
            <w:ins w:id="1533" w:author="Hardik Malhotra" w:date="2023-02-24T15:14:00Z">
              <w:r>
                <w:rPr>
                  <w:rFonts w:ascii="Arial" w:hAnsi="Arial" w:cs="Arial"/>
                  <w:color w:val="000000"/>
                  <w:sz w:val="20"/>
                  <w:szCs w:val="20"/>
                </w:rPr>
                <w:t>150</w:t>
              </w:r>
            </w:ins>
            <w:del w:id="1534" w:author="Hardik Malhotra" w:date="2023-02-24T15:14:00Z">
              <w:r w:rsidDel="009805C2">
                <w:rPr>
                  <w:rFonts w:ascii="Arial" w:hAnsi="Arial" w:cs="Arial"/>
                  <w:color w:val="000000"/>
                  <w:sz w:val="20"/>
                  <w:szCs w:val="20"/>
                </w:rPr>
                <w:delText>150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CA5AF64" w14:textId="08EC1157" w:rsidR="004501A9" w:rsidRPr="00353744" w:rsidRDefault="004501A9" w:rsidP="004501A9">
            <w:pPr>
              <w:spacing w:line="240" w:lineRule="auto"/>
              <w:jc w:val="center"/>
              <w:rPr>
                <w:rFonts w:ascii="Arial" w:eastAsia="Times New Roman" w:hAnsi="Arial" w:cs="Arial"/>
                <w:color w:val="000000"/>
                <w:sz w:val="20"/>
                <w:szCs w:val="20"/>
                <w:lang w:eastAsia="en-IN"/>
              </w:rPr>
            </w:pPr>
            <w:ins w:id="1535" w:author="Hardik Malhotra" w:date="2023-02-24T15:14:00Z">
              <w:r>
                <w:rPr>
                  <w:rFonts w:ascii="Arial" w:hAnsi="Arial" w:cs="Arial"/>
                  <w:color w:val="000000"/>
                  <w:sz w:val="20"/>
                  <w:szCs w:val="20"/>
                </w:rPr>
                <w:t>187</w:t>
              </w:r>
            </w:ins>
            <w:del w:id="1536" w:author="Hardik Malhotra" w:date="2023-02-24T15:14:00Z">
              <w:r w:rsidDel="009805C2">
                <w:rPr>
                  <w:rFonts w:ascii="Arial" w:hAnsi="Arial" w:cs="Arial"/>
                  <w:color w:val="000000"/>
                  <w:sz w:val="20"/>
                  <w:szCs w:val="20"/>
                </w:rPr>
                <w:delText>187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B466951" w14:textId="40D93CB8" w:rsidR="004501A9" w:rsidRPr="00353744" w:rsidRDefault="004501A9" w:rsidP="004501A9">
            <w:pPr>
              <w:spacing w:line="240" w:lineRule="auto"/>
              <w:jc w:val="center"/>
              <w:rPr>
                <w:rFonts w:ascii="Arial" w:eastAsia="Times New Roman" w:hAnsi="Arial" w:cs="Arial"/>
                <w:color w:val="000000"/>
                <w:sz w:val="20"/>
                <w:szCs w:val="20"/>
                <w:lang w:eastAsia="en-IN"/>
              </w:rPr>
            </w:pPr>
            <w:ins w:id="1537" w:author="Hardik Malhotra" w:date="2023-02-24T15:14:00Z">
              <w:r>
                <w:rPr>
                  <w:rFonts w:ascii="Arial" w:hAnsi="Arial" w:cs="Arial"/>
                  <w:color w:val="000000"/>
                  <w:sz w:val="20"/>
                  <w:szCs w:val="20"/>
                </w:rPr>
                <w:t>187</w:t>
              </w:r>
            </w:ins>
            <w:del w:id="1538" w:author="Hardik Malhotra" w:date="2023-02-24T15:14:00Z">
              <w:r w:rsidDel="009805C2">
                <w:rPr>
                  <w:rFonts w:ascii="Arial" w:hAnsi="Arial" w:cs="Arial"/>
                  <w:color w:val="000000"/>
                  <w:sz w:val="20"/>
                  <w:szCs w:val="20"/>
                </w:rPr>
                <w:delText>187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7432809" w14:textId="0A2772D3" w:rsidR="004501A9" w:rsidRPr="00353744" w:rsidRDefault="004501A9" w:rsidP="004501A9">
            <w:pPr>
              <w:spacing w:line="240" w:lineRule="auto"/>
              <w:jc w:val="center"/>
              <w:rPr>
                <w:rFonts w:ascii="Arial" w:eastAsia="Times New Roman" w:hAnsi="Arial" w:cs="Arial"/>
                <w:color w:val="000000"/>
                <w:sz w:val="20"/>
                <w:szCs w:val="20"/>
                <w:lang w:eastAsia="en-IN"/>
              </w:rPr>
            </w:pPr>
            <w:ins w:id="1539" w:author="Hardik Malhotra" w:date="2023-02-24T15:14:00Z">
              <w:r>
                <w:rPr>
                  <w:rFonts w:ascii="Arial" w:hAnsi="Arial" w:cs="Arial"/>
                  <w:color w:val="000000"/>
                  <w:sz w:val="20"/>
                  <w:szCs w:val="20"/>
                </w:rPr>
                <w:t>187</w:t>
              </w:r>
            </w:ins>
            <w:del w:id="1540" w:author="Hardik Malhotra" w:date="2023-02-24T15:14:00Z">
              <w:r w:rsidDel="009805C2">
                <w:rPr>
                  <w:rFonts w:ascii="Arial" w:hAnsi="Arial" w:cs="Arial"/>
                  <w:color w:val="000000"/>
                  <w:sz w:val="20"/>
                  <w:szCs w:val="20"/>
                </w:rPr>
                <w:delText>187</w:delText>
              </w:r>
            </w:del>
          </w:p>
        </w:tc>
      </w:tr>
      <w:tr w:rsidR="004501A9" w:rsidRPr="00FE057E" w14:paraId="33BBFC10"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9C081D8"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4942268B" w14:textId="3676D8C5" w:rsidR="004501A9" w:rsidRPr="00353744" w:rsidRDefault="004501A9" w:rsidP="004501A9">
            <w:pPr>
              <w:spacing w:line="240" w:lineRule="auto"/>
              <w:jc w:val="center"/>
              <w:rPr>
                <w:rFonts w:ascii="Arial" w:eastAsia="Times New Roman" w:hAnsi="Arial" w:cs="Arial"/>
                <w:color w:val="000000"/>
                <w:sz w:val="20"/>
                <w:szCs w:val="20"/>
                <w:lang w:eastAsia="en-IN"/>
              </w:rPr>
            </w:pPr>
            <w:ins w:id="1541" w:author="Hardik Malhotra" w:date="2023-02-24T15:14:00Z">
              <w:r>
                <w:rPr>
                  <w:rFonts w:ascii="Arial" w:hAnsi="Arial" w:cs="Arial"/>
                  <w:color w:val="000000"/>
                  <w:sz w:val="20"/>
                  <w:szCs w:val="20"/>
                </w:rPr>
                <w:t>124</w:t>
              </w:r>
            </w:ins>
            <w:del w:id="1542" w:author="Hardik Malhotra" w:date="2023-02-24T15:14:00Z">
              <w:r w:rsidDel="009805C2">
                <w:rPr>
                  <w:rFonts w:ascii="Arial" w:hAnsi="Arial" w:cs="Arial"/>
                  <w:color w:val="000000"/>
                  <w:sz w:val="20"/>
                  <w:szCs w:val="20"/>
                </w:rPr>
                <w:delText>130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9CD6BA1" w14:textId="6C3D2422" w:rsidR="004501A9" w:rsidRPr="00353744" w:rsidRDefault="004501A9" w:rsidP="004501A9">
            <w:pPr>
              <w:spacing w:line="240" w:lineRule="auto"/>
              <w:jc w:val="center"/>
              <w:rPr>
                <w:rFonts w:ascii="Arial" w:eastAsia="Times New Roman" w:hAnsi="Arial" w:cs="Arial"/>
                <w:color w:val="000000"/>
                <w:sz w:val="20"/>
                <w:szCs w:val="20"/>
                <w:lang w:eastAsia="en-IN"/>
              </w:rPr>
            </w:pPr>
            <w:ins w:id="1543" w:author="Hardik Malhotra" w:date="2023-02-24T15:14:00Z">
              <w:r>
                <w:rPr>
                  <w:rFonts w:ascii="Arial" w:hAnsi="Arial" w:cs="Arial"/>
                  <w:color w:val="000000"/>
                  <w:sz w:val="20"/>
                  <w:szCs w:val="20"/>
                </w:rPr>
                <w:t>184</w:t>
              </w:r>
            </w:ins>
            <w:del w:id="1544" w:author="Hardik Malhotra" w:date="2023-02-24T15:14:00Z">
              <w:r w:rsidDel="009805C2">
                <w:rPr>
                  <w:rFonts w:ascii="Arial" w:hAnsi="Arial" w:cs="Arial"/>
                  <w:color w:val="000000"/>
                  <w:sz w:val="20"/>
                  <w:szCs w:val="20"/>
                </w:rPr>
                <w:delText>192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8A6BDC1" w14:textId="18509E00" w:rsidR="004501A9" w:rsidRPr="00353744" w:rsidRDefault="004501A9" w:rsidP="004501A9">
            <w:pPr>
              <w:spacing w:line="240" w:lineRule="auto"/>
              <w:jc w:val="center"/>
              <w:rPr>
                <w:rFonts w:ascii="Arial" w:eastAsia="Times New Roman" w:hAnsi="Arial" w:cs="Arial"/>
                <w:color w:val="000000"/>
                <w:sz w:val="20"/>
                <w:szCs w:val="20"/>
                <w:lang w:eastAsia="en-IN"/>
              </w:rPr>
            </w:pPr>
            <w:ins w:id="1545" w:author="Hardik Malhotra" w:date="2023-02-24T15:14:00Z">
              <w:r>
                <w:rPr>
                  <w:rFonts w:ascii="Arial" w:hAnsi="Arial" w:cs="Arial"/>
                  <w:color w:val="000000"/>
                  <w:sz w:val="20"/>
                  <w:szCs w:val="20"/>
                </w:rPr>
                <w:t>184</w:t>
              </w:r>
            </w:ins>
            <w:del w:id="1546" w:author="Hardik Malhotra" w:date="2023-02-24T15:14:00Z">
              <w:r w:rsidDel="009805C2">
                <w:rPr>
                  <w:rFonts w:ascii="Arial" w:hAnsi="Arial" w:cs="Arial"/>
                  <w:color w:val="000000"/>
                  <w:sz w:val="20"/>
                  <w:szCs w:val="20"/>
                </w:rPr>
                <w:delText>192</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FCA6CC8" w14:textId="4E406601" w:rsidR="004501A9" w:rsidRPr="00353744" w:rsidRDefault="004501A9" w:rsidP="004501A9">
            <w:pPr>
              <w:spacing w:line="240" w:lineRule="auto"/>
              <w:jc w:val="center"/>
              <w:rPr>
                <w:rFonts w:ascii="Arial" w:eastAsia="Times New Roman" w:hAnsi="Arial" w:cs="Arial"/>
                <w:color w:val="000000"/>
                <w:sz w:val="20"/>
                <w:szCs w:val="20"/>
                <w:lang w:eastAsia="en-IN"/>
              </w:rPr>
            </w:pPr>
            <w:ins w:id="1547" w:author="Hardik Malhotra" w:date="2023-02-24T15:14:00Z">
              <w:r>
                <w:rPr>
                  <w:rFonts w:ascii="Arial" w:hAnsi="Arial" w:cs="Arial"/>
                  <w:color w:val="000000"/>
                  <w:sz w:val="20"/>
                  <w:szCs w:val="20"/>
                </w:rPr>
                <w:t>184</w:t>
              </w:r>
            </w:ins>
            <w:del w:id="1548" w:author="Hardik Malhotra" w:date="2023-02-24T15:14:00Z">
              <w:r w:rsidDel="009805C2">
                <w:rPr>
                  <w:rFonts w:ascii="Arial" w:hAnsi="Arial" w:cs="Arial"/>
                  <w:color w:val="000000"/>
                  <w:sz w:val="20"/>
                  <w:szCs w:val="20"/>
                </w:rPr>
                <w:delText>185</w:delText>
              </w:r>
            </w:del>
          </w:p>
        </w:tc>
      </w:tr>
      <w:tr w:rsidR="004501A9" w:rsidRPr="00FE057E" w14:paraId="7B04DC8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DC1CF9F"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F46F07D" w14:textId="72471716"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49" w:author="Hardik Malhotra" w:date="2023-02-24T15:14:00Z">
              <w:r w:rsidRPr="004501A9">
                <w:rPr>
                  <w:rFonts w:ascii="Arial" w:hAnsi="Arial" w:cs="Arial"/>
                  <w:color w:val="FFFFFF" w:themeColor="background1"/>
                  <w:sz w:val="20"/>
                  <w:szCs w:val="20"/>
                  <w:rPrChange w:id="1550" w:author="Hardik Malhotra" w:date="2023-02-24T15:14:00Z">
                    <w:rPr>
                      <w:rFonts w:ascii="Arial" w:hAnsi="Arial" w:cs="Arial"/>
                      <w:color w:val="000000"/>
                      <w:sz w:val="20"/>
                      <w:szCs w:val="20"/>
                    </w:rPr>
                  </w:rPrChange>
                </w:rPr>
                <w:t>45%</w:t>
              </w:r>
            </w:ins>
            <w:del w:id="1551" w:author="Hardik Malhotra" w:date="2023-02-24T15:14:00Z">
              <w:r w:rsidRPr="004501A9" w:rsidDel="009805C2">
                <w:rPr>
                  <w:rFonts w:ascii="Arial" w:hAnsi="Arial" w:cs="Arial"/>
                  <w:color w:val="FFFFFF" w:themeColor="background1"/>
                  <w:sz w:val="20"/>
                  <w:szCs w:val="20"/>
                </w:rPr>
                <w:delText>46%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F84AA32" w14:textId="38A12BAB"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2" w:author="Hardik Malhotra" w:date="2023-02-24T15:14:00Z">
              <w:r w:rsidRPr="004501A9">
                <w:rPr>
                  <w:rFonts w:ascii="Arial" w:hAnsi="Arial" w:cs="Arial"/>
                  <w:color w:val="FFFFFF" w:themeColor="background1"/>
                  <w:sz w:val="20"/>
                  <w:szCs w:val="20"/>
                  <w:rPrChange w:id="1553" w:author="Hardik Malhotra" w:date="2023-02-24T15:14:00Z">
                    <w:rPr>
                      <w:rFonts w:ascii="Arial" w:hAnsi="Arial" w:cs="Arial"/>
                      <w:color w:val="000000"/>
                      <w:sz w:val="20"/>
                      <w:szCs w:val="20"/>
                    </w:rPr>
                  </w:rPrChange>
                </w:rPr>
                <w:t>50%</w:t>
              </w:r>
            </w:ins>
            <w:del w:id="1554" w:author="Hardik Malhotra" w:date="2023-02-24T15:14:00Z">
              <w:r w:rsidRPr="004501A9" w:rsidDel="009805C2">
                <w:rPr>
                  <w:rFonts w:ascii="Arial" w:hAnsi="Arial" w:cs="Arial"/>
                  <w:color w:val="FFFFFF" w:themeColor="background1"/>
                  <w:sz w:val="20"/>
                  <w:szCs w:val="20"/>
                </w:rPr>
                <w:delText>51%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F82489C" w14:textId="379EF93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5" w:author="Hardik Malhotra" w:date="2023-02-24T15:14:00Z">
              <w:r w:rsidRPr="004501A9">
                <w:rPr>
                  <w:rFonts w:ascii="Arial" w:hAnsi="Arial" w:cs="Arial"/>
                  <w:color w:val="FFFFFF" w:themeColor="background1"/>
                  <w:sz w:val="20"/>
                  <w:szCs w:val="20"/>
                  <w:rPrChange w:id="1556" w:author="Hardik Malhotra" w:date="2023-02-24T15:14:00Z">
                    <w:rPr>
                      <w:rFonts w:ascii="Arial" w:hAnsi="Arial" w:cs="Arial"/>
                      <w:color w:val="000000"/>
                      <w:sz w:val="20"/>
                      <w:szCs w:val="20"/>
                    </w:rPr>
                  </w:rPrChange>
                </w:rPr>
                <w:t>50%</w:t>
              </w:r>
            </w:ins>
            <w:del w:id="1557" w:author="Hardik Malhotra" w:date="2023-02-24T15:14:00Z">
              <w:r w:rsidRPr="004501A9" w:rsidDel="009805C2">
                <w:rPr>
                  <w:rFonts w:ascii="Arial" w:hAnsi="Arial" w:cs="Arial"/>
                  <w:color w:val="FFFFFF" w:themeColor="background1"/>
                  <w:sz w:val="20"/>
                  <w:szCs w:val="20"/>
                </w:rPr>
                <w:delText>51%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42859AB" w14:textId="4FBE6E1A"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558" w:author="Hardik Malhotra" w:date="2023-02-24T15:14:00Z">
              <w:r w:rsidRPr="004501A9">
                <w:rPr>
                  <w:rFonts w:ascii="Arial" w:hAnsi="Arial" w:cs="Arial"/>
                  <w:color w:val="FFFFFF" w:themeColor="background1"/>
                  <w:sz w:val="20"/>
                  <w:szCs w:val="20"/>
                  <w:rPrChange w:id="1559" w:author="Hardik Malhotra" w:date="2023-02-24T15:14:00Z">
                    <w:rPr>
                      <w:rFonts w:ascii="Arial" w:hAnsi="Arial" w:cs="Arial"/>
                      <w:color w:val="000000"/>
                      <w:sz w:val="20"/>
                      <w:szCs w:val="20"/>
                    </w:rPr>
                  </w:rPrChange>
                </w:rPr>
                <w:t>50%</w:t>
              </w:r>
            </w:ins>
            <w:del w:id="1560" w:author="Hardik Malhotra" w:date="2023-02-24T15:14:00Z">
              <w:r w:rsidRPr="004501A9" w:rsidDel="009805C2">
                <w:rPr>
                  <w:rFonts w:ascii="Arial" w:hAnsi="Arial" w:cs="Arial"/>
                  <w:color w:val="FFFFFF" w:themeColor="background1"/>
                  <w:sz w:val="20"/>
                  <w:szCs w:val="20"/>
                </w:rPr>
                <w:delText>50%</w:delText>
              </w:r>
            </w:del>
          </w:p>
        </w:tc>
      </w:tr>
      <w:tr w:rsidR="004501A9" w:rsidRPr="00FE057E" w14:paraId="3190B17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48CCDA3"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8B9884F" w14:textId="312AAFBD" w:rsidR="004501A9" w:rsidRPr="00353744" w:rsidRDefault="004501A9" w:rsidP="004501A9">
            <w:pPr>
              <w:spacing w:line="240" w:lineRule="auto"/>
              <w:jc w:val="center"/>
              <w:rPr>
                <w:rFonts w:ascii="Arial" w:eastAsia="Times New Roman" w:hAnsi="Arial" w:cs="Arial"/>
                <w:color w:val="000000"/>
                <w:sz w:val="20"/>
                <w:szCs w:val="20"/>
                <w:lang w:eastAsia="en-IN"/>
              </w:rPr>
            </w:pPr>
            <w:ins w:id="1561" w:author="Hardik Malhotra" w:date="2023-02-24T15:14:00Z">
              <w:r>
                <w:rPr>
                  <w:rFonts w:ascii="Arial" w:hAnsi="Arial" w:cs="Arial"/>
                  <w:color w:val="000000"/>
                  <w:sz w:val="20"/>
                  <w:szCs w:val="20"/>
                </w:rPr>
                <w:t>43</w:t>
              </w:r>
            </w:ins>
            <w:del w:id="1562" w:author="Hardik Malhotra" w:date="2023-02-24T15:14:00Z">
              <w:r w:rsidDel="009805C2">
                <w:rPr>
                  <w:rFonts w:ascii="Arial" w:hAnsi="Arial" w:cs="Arial"/>
                  <w:color w:val="000000"/>
                  <w:sz w:val="20"/>
                  <w:szCs w:val="20"/>
                </w:rPr>
                <w:delText>49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0AF0AF9" w14:textId="40EC6A5C" w:rsidR="004501A9" w:rsidRPr="00353744" w:rsidRDefault="004501A9" w:rsidP="004501A9">
            <w:pPr>
              <w:spacing w:line="240" w:lineRule="auto"/>
              <w:jc w:val="center"/>
              <w:rPr>
                <w:rFonts w:ascii="Arial" w:eastAsia="Times New Roman" w:hAnsi="Arial" w:cs="Arial"/>
                <w:color w:val="000000"/>
                <w:sz w:val="20"/>
                <w:szCs w:val="20"/>
                <w:lang w:eastAsia="en-IN"/>
              </w:rPr>
            </w:pPr>
            <w:ins w:id="1563" w:author="Hardik Malhotra" w:date="2023-02-24T15:14:00Z">
              <w:r>
                <w:rPr>
                  <w:rFonts w:ascii="Arial" w:hAnsi="Arial" w:cs="Arial"/>
                  <w:color w:val="000000"/>
                  <w:sz w:val="20"/>
                  <w:szCs w:val="20"/>
                </w:rPr>
                <w:t>130</w:t>
              </w:r>
            </w:ins>
            <w:del w:id="1564" w:author="Hardik Malhotra" w:date="2023-02-24T15:14:00Z">
              <w:r w:rsidDel="009805C2">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44EF37" w14:textId="7F2E0BA9" w:rsidR="004501A9" w:rsidRPr="00353744" w:rsidRDefault="004501A9" w:rsidP="004501A9">
            <w:pPr>
              <w:spacing w:line="240" w:lineRule="auto"/>
              <w:jc w:val="center"/>
              <w:rPr>
                <w:rFonts w:ascii="Arial" w:eastAsia="Times New Roman" w:hAnsi="Arial" w:cs="Arial"/>
                <w:color w:val="000000"/>
                <w:sz w:val="20"/>
                <w:szCs w:val="20"/>
                <w:lang w:eastAsia="en-IN"/>
              </w:rPr>
            </w:pPr>
            <w:ins w:id="1565" w:author="Hardik Malhotra" w:date="2023-02-24T15:14:00Z">
              <w:r>
                <w:rPr>
                  <w:rFonts w:ascii="Arial" w:hAnsi="Arial" w:cs="Arial"/>
                  <w:color w:val="000000"/>
                  <w:sz w:val="20"/>
                  <w:szCs w:val="20"/>
                </w:rPr>
                <w:t>146</w:t>
              </w:r>
            </w:ins>
            <w:del w:id="1566" w:author="Hardik Malhotra" w:date="2023-02-24T15:14:00Z">
              <w:r w:rsidDel="009805C2">
                <w:rPr>
                  <w:rFonts w:ascii="Arial" w:hAnsi="Arial" w:cs="Arial"/>
                  <w:color w:val="000000"/>
                  <w:sz w:val="20"/>
                  <w:szCs w:val="20"/>
                </w:rPr>
                <w:delText>154</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D99D518" w14:textId="337A0DDB" w:rsidR="004501A9" w:rsidRPr="00353744" w:rsidRDefault="004501A9" w:rsidP="004501A9">
            <w:pPr>
              <w:spacing w:line="240" w:lineRule="auto"/>
              <w:jc w:val="center"/>
              <w:rPr>
                <w:rFonts w:ascii="Arial" w:eastAsia="Times New Roman" w:hAnsi="Arial" w:cs="Arial"/>
                <w:color w:val="000000"/>
                <w:sz w:val="20"/>
                <w:szCs w:val="20"/>
                <w:lang w:eastAsia="en-IN"/>
              </w:rPr>
            </w:pPr>
            <w:ins w:id="1567" w:author="Hardik Malhotra" w:date="2023-02-24T15:14:00Z">
              <w:r>
                <w:rPr>
                  <w:rFonts w:ascii="Arial" w:hAnsi="Arial" w:cs="Arial"/>
                  <w:color w:val="000000"/>
                  <w:sz w:val="20"/>
                  <w:szCs w:val="20"/>
                </w:rPr>
                <w:t>146</w:t>
              </w:r>
            </w:ins>
            <w:del w:id="1568" w:author="Hardik Malhotra" w:date="2023-02-24T15:14:00Z">
              <w:r w:rsidDel="009805C2">
                <w:rPr>
                  <w:rFonts w:ascii="Arial" w:hAnsi="Arial" w:cs="Arial"/>
                  <w:color w:val="000000"/>
                  <w:sz w:val="20"/>
                  <w:szCs w:val="20"/>
                </w:rPr>
                <w:delText>147</w:delText>
              </w:r>
            </w:del>
          </w:p>
        </w:tc>
      </w:tr>
      <w:tr w:rsidR="004501A9" w:rsidRPr="00FE057E" w14:paraId="4A455AEF"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6F5017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04606E6" w14:textId="77FEB734" w:rsidR="004501A9" w:rsidRPr="004501A9" w:rsidRDefault="004501A9" w:rsidP="004501A9">
            <w:pPr>
              <w:spacing w:line="240" w:lineRule="auto"/>
              <w:jc w:val="center"/>
              <w:rPr>
                <w:rFonts w:ascii="Arial" w:hAnsi="Arial" w:cs="Arial"/>
                <w:color w:val="FFFFFF" w:themeColor="background1"/>
                <w:sz w:val="20"/>
                <w:szCs w:val="20"/>
              </w:rPr>
            </w:pPr>
            <w:ins w:id="1569" w:author="Hardik Malhotra" w:date="2023-02-24T15:14:00Z">
              <w:r w:rsidRPr="004501A9">
                <w:rPr>
                  <w:rFonts w:ascii="Arial" w:hAnsi="Arial" w:cs="Arial"/>
                  <w:color w:val="FFFFFF" w:themeColor="background1"/>
                  <w:sz w:val="20"/>
                  <w:szCs w:val="20"/>
                  <w:rPrChange w:id="1570" w:author="Hardik Malhotra" w:date="2023-02-24T15:15:00Z">
                    <w:rPr>
                      <w:rFonts w:ascii="Arial" w:hAnsi="Arial" w:cs="Arial"/>
                      <w:color w:val="000000"/>
                      <w:sz w:val="20"/>
                      <w:szCs w:val="20"/>
                    </w:rPr>
                  </w:rPrChange>
                </w:rPr>
                <w:t>16%</w:t>
              </w:r>
            </w:ins>
            <w:del w:id="1571" w:author="Hardik Malhotra" w:date="2023-02-24T15:14:00Z">
              <w:r w:rsidRPr="004501A9" w:rsidDel="009805C2">
                <w:rPr>
                  <w:rFonts w:ascii="Arial" w:hAnsi="Arial" w:cs="Arial"/>
                  <w:color w:val="FFFFFF" w:themeColor="background1"/>
                  <w:sz w:val="20"/>
                  <w:szCs w:val="20"/>
                </w:rPr>
                <w:delText>18%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9838923" w14:textId="529FB212" w:rsidR="004501A9" w:rsidRPr="004501A9" w:rsidRDefault="004501A9" w:rsidP="004501A9">
            <w:pPr>
              <w:spacing w:line="240" w:lineRule="auto"/>
              <w:jc w:val="center"/>
              <w:rPr>
                <w:rFonts w:ascii="Arial" w:hAnsi="Arial" w:cs="Arial"/>
                <w:color w:val="FFFFFF" w:themeColor="background1"/>
                <w:sz w:val="20"/>
                <w:szCs w:val="20"/>
              </w:rPr>
            </w:pPr>
            <w:ins w:id="1572" w:author="Hardik Malhotra" w:date="2023-02-24T15:14:00Z">
              <w:r w:rsidRPr="004501A9">
                <w:rPr>
                  <w:rFonts w:ascii="Arial" w:hAnsi="Arial" w:cs="Arial"/>
                  <w:color w:val="FFFFFF" w:themeColor="background1"/>
                  <w:sz w:val="20"/>
                  <w:szCs w:val="20"/>
                  <w:rPrChange w:id="1573" w:author="Hardik Malhotra" w:date="2023-02-24T15:15:00Z">
                    <w:rPr>
                      <w:rFonts w:ascii="Arial" w:hAnsi="Arial" w:cs="Arial"/>
                      <w:color w:val="000000"/>
                      <w:sz w:val="20"/>
                      <w:szCs w:val="20"/>
                    </w:rPr>
                  </w:rPrChange>
                </w:rPr>
                <w:t>35%</w:t>
              </w:r>
            </w:ins>
            <w:del w:id="1574" w:author="Hardik Malhotra" w:date="2023-02-24T15:14:00Z">
              <w:r w:rsidRPr="004501A9" w:rsidDel="009805C2">
                <w:rPr>
                  <w:rFonts w:ascii="Arial" w:hAnsi="Arial" w:cs="Arial"/>
                  <w:color w:val="FFFFFF" w:themeColor="background1"/>
                  <w:sz w:val="20"/>
                  <w:szCs w:val="20"/>
                </w:rPr>
                <w:delText>36%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630C68D" w14:textId="54DCD2D0" w:rsidR="004501A9" w:rsidRPr="004501A9" w:rsidRDefault="004501A9" w:rsidP="004501A9">
            <w:pPr>
              <w:spacing w:line="240" w:lineRule="auto"/>
              <w:jc w:val="center"/>
              <w:rPr>
                <w:rFonts w:ascii="Arial" w:hAnsi="Arial" w:cs="Arial"/>
                <w:color w:val="FFFFFF" w:themeColor="background1"/>
                <w:sz w:val="20"/>
                <w:szCs w:val="20"/>
              </w:rPr>
            </w:pPr>
            <w:ins w:id="1575" w:author="Hardik Malhotra" w:date="2023-02-24T15:14:00Z">
              <w:r w:rsidRPr="004501A9">
                <w:rPr>
                  <w:rFonts w:ascii="Arial" w:hAnsi="Arial" w:cs="Arial"/>
                  <w:color w:val="FFFFFF" w:themeColor="background1"/>
                  <w:sz w:val="20"/>
                  <w:szCs w:val="20"/>
                  <w:rPrChange w:id="1576" w:author="Hardik Malhotra" w:date="2023-02-24T15:15:00Z">
                    <w:rPr>
                      <w:rFonts w:ascii="Arial" w:hAnsi="Arial" w:cs="Arial"/>
                      <w:color w:val="000000"/>
                      <w:sz w:val="20"/>
                      <w:szCs w:val="20"/>
                    </w:rPr>
                  </w:rPrChange>
                </w:rPr>
                <w:t>39%</w:t>
              </w:r>
            </w:ins>
            <w:del w:id="1577" w:author="Hardik Malhotra" w:date="2023-02-24T15:14:00Z">
              <w:r w:rsidRPr="004501A9" w:rsidDel="009805C2">
                <w:rPr>
                  <w:rFonts w:ascii="Arial" w:hAnsi="Arial" w:cs="Arial"/>
                  <w:color w:val="FFFFFF" w:themeColor="background1"/>
                  <w:sz w:val="20"/>
                  <w:szCs w:val="20"/>
                </w:rPr>
                <w:delText>41%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3DE9F7" w14:textId="5C9B8D8D" w:rsidR="004501A9" w:rsidRPr="004501A9" w:rsidRDefault="004501A9" w:rsidP="004501A9">
            <w:pPr>
              <w:spacing w:line="240" w:lineRule="auto"/>
              <w:jc w:val="center"/>
              <w:rPr>
                <w:rFonts w:ascii="Arial" w:hAnsi="Arial" w:cs="Arial"/>
                <w:color w:val="FFFFFF" w:themeColor="background1"/>
                <w:sz w:val="20"/>
                <w:szCs w:val="20"/>
              </w:rPr>
            </w:pPr>
            <w:ins w:id="1578" w:author="Hardik Malhotra" w:date="2023-02-24T15:14:00Z">
              <w:r w:rsidRPr="004501A9">
                <w:rPr>
                  <w:rFonts w:ascii="Arial" w:hAnsi="Arial" w:cs="Arial"/>
                  <w:color w:val="FFFFFF" w:themeColor="background1"/>
                  <w:sz w:val="20"/>
                  <w:szCs w:val="20"/>
                  <w:rPrChange w:id="1579" w:author="Hardik Malhotra" w:date="2023-02-24T15:15:00Z">
                    <w:rPr>
                      <w:rFonts w:ascii="Arial" w:hAnsi="Arial" w:cs="Arial"/>
                      <w:color w:val="000000"/>
                      <w:sz w:val="20"/>
                      <w:szCs w:val="20"/>
                    </w:rPr>
                  </w:rPrChange>
                </w:rPr>
                <w:t>39%</w:t>
              </w:r>
            </w:ins>
            <w:del w:id="1580" w:author="Hardik Malhotra" w:date="2023-02-24T15:14:00Z">
              <w:r w:rsidRPr="004501A9" w:rsidDel="009805C2">
                <w:rPr>
                  <w:rFonts w:ascii="Arial" w:hAnsi="Arial" w:cs="Arial"/>
                  <w:color w:val="FFFFFF" w:themeColor="background1"/>
                  <w:sz w:val="20"/>
                  <w:szCs w:val="20"/>
                </w:rPr>
                <w:delText>39%</w:delText>
              </w:r>
            </w:del>
          </w:p>
        </w:tc>
      </w:tr>
      <w:tr w:rsidR="004501A9" w:rsidRPr="00FE057E" w14:paraId="3EAC56C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E511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3B0B58" w14:textId="41C19D09" w:rsidR="004501A9" w:rsidRPr="00353744" w:rsidRDefault="004501A9" w:rsidP="004501A9">
            <w:pPr>
              <w:spacing w:line="240" w:lineRule="auto"/>
              <w:jc w:val="center"/>
              <w:rPr>
                <w:rFonts w:ascii="Arial" w:eastAsia="Times New Roman" w:hAnsi="Arial" w:cs="Arial"/>
                <w:color w:val="000000"/>
                <w:sz w:val="20"/>
                <w:szCs w:val="20"/>
                <w:lang w:eastAsia="en-IN"/>
              </w:rPr>
            </w:pPr>
            <w:ins w:id="1581" w:author="Hardik Malhotra" w:date="2023-02-24T15:14:00Z">
              <w:r>
                <w:rPr>
                  <w:rFonts w:ascii="Arial" w:hAnsi="Arial" w:cs="Arial"/>
                  <w:color w:val="000000"/>
                  <w:sz w:val="20"/>
                  <w:szCs w:val="20"/>
                </w:rPr>
                <w:t>18</w:t>
              </w:r>
            </w:ins>
            <w:del w:id="1582" w:author="Hardik Malhotra" w:date="2023-02-24T15:14:00Z">
              <w:r w:rsidDel="009805C2">
                <w:rPr>
                  <w:rFonts w:ascii="Arial" w:hAnsi="Arial" w:cs="Arial"/>
                  <w:color w:val="000000"/>
                  <w:sz w:val="20"/>
                  <w:szCs w:val="20"/>
                </w:rPr>
                <w:delText>21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D2F1D30" w14:textId="4150FD7B" w:rsidR="004501A9" w:rsidRPr="00353744" w:rsidRDefault="004501A9" w:rsidP="004501A9">
            <w:pPr>
              <w:spacing w:line="240" w:lineRule="auto"/>
              <w:jc w:val="center"/>
              <w:rPr>
                <w:rFonts w:ascii="Arial" w:eastAsia="Times New Roman" w:hAnsi="Arial" w:cs="Arial"/>
                <w:color w:val="000000"/>
                <w:sz w:val="20"/>
                <w:szCs w:val="20"/>
                <w:lang w:eastAsia="en-IN"/>
              </w:rPr>
            </w:pPr>
            <w:ins w:id="1583" w:author="Hardik Malhotra" w:date="2023-02-24T15:14:00Z">
              <w:r>
                <w:rPr>
                  <w:rFonts w:ascii="Arial" w:hAnsi="Arial" w:cs="Arial"/>
                  <w:color w:val="000000"/>
                  <w:sz w:val="20"/>
                  <w:szCs w:val="20"/>
                </w:rPr>
                <w:t>66</w:t>
              </w:r>
            </w:ins>
            <w:del w:id="1584" w:author="Hardik Malhotra" w:date="2023-02-24T15:14:00Z">
              <w:r w:rsidDel="009805C2">
                <w:rPr>
                  <w:rFonts w:ascii="Arial" w:hAnsi="Arial" w:cs="Arial"/>
                  <w:color w:val="000000"/>
                  <w:sz w:val="20"/>
                  <w:szCs w:val="20"/>
                </w:rPr>
                <w:delText>71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37F9BB2" w14:textId="6F06C4F0" w:rsidR="004501A9" w:rsidRPr="00353744" w:rsidRDefault="004501A9" w:rsidP="004501A9">
            <w:pPr>
              <w:spacing w:line="240" w:lineRule="auto"/>
              <w:jc w:val="center"/>
              <w:rPr>
                <w:rFonts w:ascii="Arial" w:eastAsia="Times New Roman" w:hAnsi="Arial" w:cs="Arial"/>
                <w:color w:val="000000"/>
                <w:sz w:val="20"/>
                <w:szCs w:val="20"/>
                <w:lang w:eastAsia="en-IN"/>
              </w:rPr>
            </w:pPr>
            <w:ins w:id="1585" w:author="Hardik Malhotra" w:date="2023-02-24T15:14:00Z">
              <w:r>
                <w:rPr>
                  <w:rFonts w:ascii="Arial" w:hAnsi="Arial" w:cs="Arial"/>
                  <w:color w:val="000000"/>
                  <w:sz w:val="20"/>
                  <w:szCs w:val="20"/>
                </w:rPr>
                <w:t>75</w:t>
              </w:r>
            </w:ins>
            <w:del w:id="1586" w:author="Hardik Malhotra" w:date="2023-02-24T15:14:00Z">
              <w:r w:rsidDel="009805C2">
                <w:rPr>
                  <w:rFonts w:ascii="Arial" w:hAnsi="Arial" w:cs="Arial"/>
                  <w:color w:val="000000"/>
                  <w:sz w:val="20"/>
                  <w:szCs w:val="20"/>
                </w:rPr>
                <w:delText>80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184CCA9" w14:textId="254347B8" w:rsidR="004501A9" w:rsidRPr="00353744" w:rsidRDefault="004501A9" w:rsidP="004501A9">
            <w:pPr>
              <w:spacing w:line="240" w:lineRule="auto"/>
              <w:jc w:val="center"/>
              <w:rPr>
                <w:rFonts w:ascii="Arial" w:eastAsia="Times New Roman" w:hAnsi="Arial" w:cs="Arial"/>
                <w:color w:val="000000"/>
                <w:sz w:val="20"/>
                <w:szCs w:val="20"/>
                <w:lang w:eastAsia="en-IN"/>
              </w:rPr>
            </w:pPr>
            <w:ins w:id="1587" w:author="Hardik Malhotra" w:date="2023-02-24T15:14:00Z">
              <w:r>
                <w:rPr>
                  <w:rFonts w:ascii="Arial" w:hAnsi="Arial" w:cs="Arial"/>
                  <w:color w:val="000000"/>
                  <w:sz w:val="20"/>
                  <w:szCs w:val="20"/>
                </w:rPr>
                <w:t>73</w:t>
              </w:r>
            </w:ins>
            <w:del w:id="1588" w:author="Hardik Malhotra" w:date="2023-02-24T15:14:00Z">
              <w:r w:rsidDel="009805C2">
                <w:rPr>
                  <w:rFonts w:ascii="Arial" w:hAnsi="Arial" w:cs="Arial"/>
                  <w:color w:val="000000"/>
                  <w:sz w:val="20"/>
                  <w:szCs w:val="20"/>
                </w:rPr>
                <w:delText>74</w:delText>
              </w:r>
            </w:del>
          </w:p>
        </w:tc>
      </w:tr>
      <w:tr w:rsidR="004501A9" w:rsidRPr="00FE057E" w14:paraId="2E976B7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48A9D0F"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4B83732" w14:textId="5B16F48B" w:rsidR="004501A9" w:rsidRPr="004501A9" w:rsidRDefault="004501A9" w:rsidP="004501A9">
            <w:pPr>
              <w:spacing w:line="240" w:lineRule="auto"/>
              <w:jc w:val="center"/>
              <w:rPr>
                <w:rFonts w:ascii="Arial" w:hAnsi="Arial" w:cs="Arial"/>
                <w:color w:val="FFFFFF" w:themeColor="background1"/>
                <w:sz w:val="20"/>
                <w:szCs w:val="20"/>
              </w:rPr>
            </w:pPr>
            <w:ins w:id="1589" w:author="Hardik Malhotra" w:date="2023-02-24T15:14:00Z">
              <w:r w:rsidRPr="004501A9">
                <w:rPr>
                  <w:rFonts w:ascii="Arial" w:hAnsi="Arial" w:cs="Arial"/>
                  <w:color w:val="FFFFFF" w:themeColor="background1"/>
                  <w:sz w:val="20"/>
                  <w:szCs w:val="20"/>
                  <w:rPrChange w:id="1590" w:author="Hardik Malhotra" w:date="2023-02-24T15:15:00Z">
                    <w:rPr>
                      <w:rFonts w:ascii="Arial" w:hAnsi="Arial" w:cs="Arial"/>
                      <w:color w:val="000000"/>
                      <w:sz w:val="20"/>
                      <w:szCs w:val="20"/>
                    </w:rPr>
                  </w:rPrChange>
                </w:rPr>
                <w:t>6%</w:t>
              </w:r>
            </w:ins>
            <w:del w:id="1591" w:author="Hardik Malhotra" w:date="2023-02-24T15:14:00Z">
              <w:r w:rsidRPr="004501A9" w:rsidDel="009805C2">
                <w:rPr>
                  <w:rFonts w:ascii="Arial" w:hAnsi="Arial" w:cs="Arial"/>
                  <w:color w:val="FFFFFF" w:themeColor="background1"/>
                  <w:sz w:val="20"/>
                  <w:szCs w:val="20"/>
                </w:rPr>
                <w:delText>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2A3EA0" w14:textId="7BE2E16D" w:rsidR="004501A9" w:rsidRPr="004501A9" w:rsidRDefault="004501A9" w:rsidP="004501A9">
            <w:pPr>
              <w:spacing w:line="240" w:lineRule="auto"/>
              <w:jc w:val="center"/>
              <w:rPr>
                <w:rFonts w:ascii="Arial" w:hAnsi="Arial" w:cs="Arial"/>
                <w:color w:val="FFFFFF" w:themeColor="background1"/>
                <w:sz w:val="20"/>
                <w:szCs w:val="20"/>
              </w:rPr>
            </w:pPr>
            <w:ins w:id="1592" w:author="Hardik Malhotra" w:date="2023-02-24T15:14:00Z">
              <w:r w:rsidRPr="004501A9">
                <w:rPr>
                  <w:rFonts w:ascii="Arial" w:hAnsi="Arial" w:cs="Arial"/>
                  <w:color w:val="FFFFFF" w:themeColor="background1"/>
                  <w:sz w:val="20"/>
                  <w:szCs w:val="20"/>
                  <w:rPrChange w:id="1593" w:author="Hardik Malhotra" w:date="2023-02-24T15:15:00Z">
                    <w:rPr>
                      <w:rFonts w:ascii="Arial" w:hAnsi="Arial" w:cs="Arial"/>
                      <w:color w:val="000000"/>
                      <w:sz w:val="20"/>
                      <w:szCs w:val="20"/>
                    </w:rPr>
                  </w:rPrChange>
                </w:rPr>
                <w:t>18%</w:t>
              </w:r>
            </w:ins>
            <w:del w:id="1594" w:author="Hardik Malhotra" w:date="2023-02-24T15:14:00Z">
              <w:r w:rsidRPr="004501A9" w:rsidDel="009805C2">
                <w:rPr>
                  <w:rFonts w:ascii="Arial" w:hAnsi="Arial" w:cs="Arial"/>
                  <w:color w:val="FFFFFF" w:themeColor="background1"/>
                  <w:sz w:val="20"/>
                  <w:szCs w:val="20"/>
                </w:rPr>
                <w:delText>19%</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1B14237" w14:textId="70CB7595" w:rsidR="004501A9" w:rsidRPr="004501A9" w:rsidRDefault="004501A9" w:rsidP="004501A9">
            <w:pPr>
              <w:spacing w:line="240" w:lineRule="auto"/>
              <w:jc w:val="center"/>
              <w:rPr>
                <w:rFonts w:ascii="Arial" w:hAnsi="Arial" w:cs="Arial"/>
                <w:color w:val="FFFFFF" w:themeColor="background1"/>
                <w:sz w:val="20"/>
                <w:szCs w:val="20"/>
              </w:rPr>
            </w:pPr>
            <w:ins w:id="1595" w:author="Hardik Malhotra" w:date="2023-02-24T15:14:00Z">
              <w:r w:rsidRPr="004501A9">
                <w:rPr>
                  <w:rFonts w:ascii="Arial" w:hAnsi="Arial" w:cs="Arial"/>
                  <w:color w:val="FFFFFF" w:themeColor="background1"/>
                  <w:sz w:val="20"/>
                  <w:szCs w:val="20"/>
                  <w:rPrChange w:id="1596" w:author="Hardik Malhotra" w:date="2023-02-24T15:15:00Z">
                    <w:rPr>
                      <w:rFonts w:ascii="Arial" w:hAnsi="Arial" w:cs="Arial"/>
                      <w:color w:val="000000"/>
                      <w:sz w:val="20"/>
                      <w:szCs w:val="20"/>
                    </w:rPr>
                  </w:rPrChange>
                </w:rPr>
                <w:t>20%</w:t>
              </w:r>
            </w:ins>
            <w:del w:id="1597" w:author="Hardik Malhotra" w:date="2023-02-24T15:14:00Z">
              <w:r w:rsidRPr="004501A9" w:rsidDel="009805C2">
                <w:rPr>
                  <w:rFonts w:ascii="Arial" w:hAnsi="Arial" w:cs="Arial"/>
                  <w:color w:val="FFFFFF" w:themeColor="background1"/>
                  <w:sz w:val="20"/>
                  <w:szCs w:val="20"/>
                </w:rPr>
                <w:delText>21%</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845F365" w14:textId="44DD572E" w:rsidR="004501A9" w:rsidRPr="004501A9" w:rsidRDefault="004501A9" w:rsidP="004501A9">
            <w:pPr>
              <w:spacing w:line="240" w:lineRule="auto"/>
              <w:jc w:val="center"/>
              <w:rPr>
                <w:rFonts w:ascii="Arial" w:hAnsi="Arial" w:cs="Arial"/>
                <w:color w:val="FFFFFF" w:themeColor="background1"/>
                <w:sz w:val="20"/>
                <w:szCs w:val="20"/>
              </w:rPr>
            </w:pPr>
            <w:ins w:id="1598" w:author="Hardik Malhotra" w:date="2023-02-24T15:14:00Z">
              <w:r w:rsidRPr="004501A9">
                <w:rPr>
                  <w:rFonts w:ascii="Arial" w:hAnsi="Arial" w:cs="Arial"/>
                  <w:color w:val="FFFFFF" w:themeColor="background1"/>
                  <w:sz w:val="20"/>
                  <w:szCs w:val="20"/>
                  <w:rPrChange w:id="1599" w:author="Hardik Malhotra" w:date="2023-02-24T15:15:00Z">
                    <w:rPr>
                      <w:rFonts w:ascii="Arial" w:hAnsi="Arial" w:cs="Arial"/>
                      <w:color w:val="000000"/>
                      <w:sz w:val="20"/>
                      <w:szCs w:val="20"/>
                    </w:rPr>
                  </w:rPrChange>
                </w:rPr>
                <w:t>20%</w:t>
              </w:r>
            </w:ins>
            <w:del w:id="1600" w:author="Hardik Malhotra" w:date="2023-02-24T15:14:00Z">
              <w:r w:rsidRPr="004501A9" w:rsidDel="009805C2">
                <w:rPr>
                  <w:rFonts w:ascii="Arial" w:hAnsi="Arial" w:cs="Arial"/>
                  <w:color w:val="FFFFFF" w:themeColor="background1"/>
                  <w:sz w:val="20"/>
                  <w:szCs w:val="20"/>
                </w:rPr>
                <w:delText>20%</w:delText>
              </w:r>
            </w:del>
          </w:p>
        </w:tc>
      </w:tr>
    </w:tbl>
    <w:p w14:paraId="0202A527" w14:textId="77777777" w:rsidR="00816EF6" w:rsidRDefault="00816EF6" w:rsidP="006A23EE">
      <w:pPr>
        <w:jc w:val="left"/>
        <w:rPr>
          <w:rFonts w:ascii="Arial" w:hAnsi="Arial" w:cs="Arial"/>
          <w:b/>
          <w:bCs/>
          <w:sz w:val="20"/>
          <w:szCs w:val="20"/>
          <w:lang w:val="en-US"/>
        </w:rPr>
      </w:pPr>
    </w:p>
    <w:p w14:paraId="3A867261" w14:textId="77777777" w:rsidR="00C6205C" w:rsidRDefault="00C6205C" w:rsidP="006A23EE">
      <w:pPr>
        <w:jc w:val="left"/>
        <w:rPr>
          <w:rFonts w:ascii="Arial" w:hAnsi="Arial" w:cs="Arial"/>
          <w:b/>
          <w:bCs/>
          <w:sz w:val="20"/>
          <w:szCs w:val="20"/>
          <w:lang w:val="en-US"/>
        </w:rPr>
      </w:pPr>
    </w:p>
    <w:p w14:paraId="52DEC955" w14:textId="77777777" w:rsidR="00816EF6" w:rsidRDefault="00816EF6"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0E2E03C2"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7DEA768"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3C91F57"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5C42F4A"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256E5D4"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ABBB57A" w14:textId="77777777" w:rsidR="00816EF6" w:rsidRPr="00FE057E" w:rsidRDefault="00816EF6"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3FAE088C"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652D576"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2D3DB40" w14:textId="0BB59A17" w:rsidR="00751DFF" w:rsidRPr="00353744" w:rsidRDefault="00751DFF" w:rsidP="00751DFF">
            <w:pPr>
              <w:spacing w:line="240" w:lineRule="auto"/>
              <w:jc w:val="center"/>
              <w:rPr>
                <w:rFonts w:ascii="Arial" w:eastAsia="Times New Roman" w:hAnsi="Arial" w:cs="Arial"/>
                <w:color w:val="000000"/>
                <w:sz w:val="20"/>
                <w:szCs w:val="20"/>
                <w:lang w:eastAsia="en-IN"/>
              </w:rPr>
            </w:pPr>
            <w:ins w:id="1601" w:author="Hardik Malhotra" w:date="2023-02-24T16:03:00Z">
              <w:r>
                <w:rPr>
                  <w:rFonts w:ascii="Arial" w:hAnsi="Arial" w:cs="Arial"/>
                  <w:color w:val="000000"/>
                  <w:sz w:val="20"/>
                  <w:szCs w:val="20"/>
                </w:rPr>
                <w:t>202</w:t>
              </w:r>
            </w:ins>
            <w:del w:id="1602" w:author="Hardik Malhotra" w:date="2023-02-24T16:03:00Z">
              <w:r w:rsidRPr="00353744" w:rsidDel="00B174F9">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48ECF63" w14:textId="00966F22" w:rsidR="00751DFF" w:rsidRPr="00353744" w:rsidRDefault="00751DFF" w:rsidP="00751DFF">
            <w:pPr>
              <w:spacing w:line="240" w:lineRule="auto"/>
              <w:jc w:val="center"/>
              <w:rPr>
                <w:rFonts w:ascii="Arial" w:eastAsia="Times New Roman" w:hAnsi="Arial" w:cs="Arial"/>
                <w:color w:val="000000"/>
                <w:sz w:val="20"/>
                <w:szCs w:val="20"/>
                <w:lang w:eastAsia="en-IN"/>
              </w:rPr>
            </w:pPr>
            <w:ins w:id="1603" w:author="Hardik Malhotra" w:date="2023-02-24T16:03:00Z">
              <w:r>
                <w:rPr>
                  <w:rFonts w:ascii="Arial" w:hAnsi="Arial" w:cs="Arial"/>
                  <w:color w:val="000000"/>
                  <w:sz w:val="20"/>
                  <w:szCs w:val="20"/>
                </w:rPr>
                <w:t>274</w:t>
              </w:r>
            </w:ins>
            <w:del w:id="1604" w:author="Hardik Malhotra" w:date="2023-02-24T16:03:00Z">
              <w:r w:rsidRPr="00353744" w:rsidDel="00B174F9">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5B6D817" w14:textId="6965B8C0" w:rsidR="00751DFF" w:rsidRPr="00353744" w:rsidRDefault="00751DFF" w:rsidP="00751DFF">
            <w:pPr>
              <w:spacing w:line="240" w:lineRule="auto"/>
              <w:jc w:val="center"/>
              <w:rPr>
                <w:rFonts w:ascii="Arial" w:eastAsia="Times New Roman" w:hAnsi="Arial" w:cs="Arial"/>
                <w:color w:val="000000"/>
                <w:sz w:val="20"/>
                <w:szCs w:val="20"/>
                <w:lang w:eastAsia="en-IN"/>
              </w:rPr>
            </w:pPr>
            <w:ins w:id="1605" w:author="Hardik Malhotra" w:date="2023-02-24T16:03:00Z">
              <w:r>
                <w:rPr>
                  <w:rFonts w:ascii="Arial" w:hAnsi="Arial" w:cs="Arial"/>
                  <w:color w:val="000000"/>
                  <w:sz w:val="20"/>
                  <w:szCs w:val="20"/>
                </w:rPr>
                <w:t>274</w:t>
              </w:r>
            </w:ins>
            <w:del w:id="1606" w:author="Hardik Malhotra" w:date="2023-02-24T16:03:00Z">
              <w:r w:rsidRPr="00353744" w:rsidDel="00B174F9">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28CD402" w14:textId="4C02B5DA" w:rsidR="00751DFF" w:rsidRPr="00353744" w:rsidRDefault="00751DFF" w:rsidP="00751DFF">
            <w:pPr>
              <w:spacing w:line="240" w:lineRule="auto"/>
              <w:jc w:val="center"/>
              <w:rPr>
                <w:rFonts w:ascii="Arial" w:eastAsia="Times New Roman" w:hAnsi="Arial" w:cs="Arial"/>
                <w:color w:val="000000"/>
                <w:sz w:val="20"/>
                <w:szCs w:val="20"/>
                <w:lang w:eastAsia="en-IN"/>
              </w:rPr>
            </w:pPr>
            <w:ins w:id="1607" w:author="Hardik Malhotra" w:date="2023-02-24T16:03:00Z">
              <w:r>
                <w:rPr>
                  <w:rFonts w:ascii="Arial" w:hAnsi="Arial" w:cs="Arial"/>
                  <w:color w:val="000000"/>
                  <w:sz w:val="20"/>
                  <w:szCs w:val="20"/>
                </w:rPr>
                <w:t>274</w:t>
              </w:r>
            </w:ins>
            <w:del w:id="1608" w:author="Hardik Malhotra" w:date="2023-02-24T16:03:00Z">
              <w:r w:rsidRPr="00353744" w:rsidDel="00B174F9">
                <w:rPr>
                  <w:rFonts w:ascii="Arial" w:hAnsi="Arial" w:cs="Arial"/>
                  <w:color w:val="000000"/>
                  <w:sz w:val="20"/>
                  <w:szCs w:val="20"/>
                </w:rPr>
                <w:delText>379</w:delText>
              </w:r>
            </w:del>
          </w:p>
        </w:tc>
      </w:tr>
      <w:tr w:rsidR="00751DFF" w:rsidRPr="00FE057E" w14:paraId="25800E11"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28AC91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71503B5C" w14:textId="74F41A7E" w:rsidR="00751DFF" w:rsidRPr="00353744" w:rsidRDefault="00751DFF" w:rsidP="00751DFF">
            <w:pPr>
              <w:spacing w:line="240" w:lineRule="auto"/>
              <w:jc w:val="center"/>
              <w:rPr>
                <w:rFonts w:ascii="Arial" w:eastAsia="Times New Roman" w:hAnsi="Arial" w:cs="Arial"/>
                <w:color w:val="000000"/>
                <w:sz w:val="20"/>
                <w:szCs w:val="20"/>
                <w:lang w:eastAsia="en-IN"/>
              </w:rPr>
            </w:pPr>
            <w:ins w:id="1609" w:author="Hardik Malhotra" w:date="2023-02-24T16:03:00Z">
              <w:r>
                <w:rPr>
                  <w:rFonts w:ascii="Arial" w:hAnsi="Arial" w:cs="Arial"/>
                  <w:color w:val="000000"/>
                  <w:sz w:val="20"/>
                  <w:szCs w:val="20"/>
                </w:rPr>
                <w:t>117</w:t>
              </w:r>
            </w:ins>
            <w:del w:id="1610" w:author="Hardik Malhotra" w:date="2023-02-24T16:03:00Z">
              <w:r w:rsidRPr="00353744" w:rsidDel="00B174F9">
                <w:rPr>
                  <w:rFonts w:ascii="Arial" w:hAnsi="Arial" w:cs="Arial"/>
                  <w:color w:val="000000"/>
                  <w:sz w:val="20"/>
                  <w:szCs w:val="20"/>
                </w:rPr>
                <w:delText>157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E021C61" w14:textId="1DDFDF6C" w:rsidR="00751DFF" w:rsidRPr="00353744" w:rsidRDefault="00751DFF" w:rsidP="00751DFF">
            <w:pPr>
              <w:spacing w:line="240" w:lineRule="auto"/>
              <w:jc w:val="center"/>
              <w:rPr>
                <w:rFonts w:ascii="Arial" w:eastAsia="Times New Roman" w:hAnsi="Arial" w:cs="Arial"/>
                <w:color w:val="000000"/>
                <w:sz w:val="20"/>
                <w:szCs w:val="20"/>
                <w:lang w:eastAsia="en-IN"/>
              </w:rPr>
            </w:pPr>
            <w:ins w:id="1611" w:author="Hardik Malhotra" w:date="2023-02-24T16:03:00Z">
              <w:r>
                <w:rPr>
                  <w:rFonts w:ascii="Arial" w:hAnsi="Arial" w:cs="Arial"/>
                  <w:color w:val="000000"/>
                  <w:sz w:val="20"/>
                  <w:szCs w:val="20"/>
                </w:rPr>
                <w:t>147</w:t>
              </w:r>
            </w:ins>
            <w:del w:id="1612" w:author="Hardik Malhotra" w:date="2023-02-24T16:03:00Z">
              <w:r w:rsidRPr="00353744" w:rsidDel="00B174F9">
                <w:rPr>
                  <w:rFonts w:ascii="Arial" w:hAnsi="Arial" w:cs="Arial"/>
                  <w:color w:val="000000"/>
                  <w:sz w:val="20"/>
                  <w:szCs w:val="20"/>
                </w:rPr>
                <w:delText>213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20774B4" w14:textId="5B1FAE59" w:rsidR="00751DFF" w:rsidRPr="00353744" w:rsidRDefault="00751DFF" w:rsidP="00751DFF">
            <w:pPr>
              <w:spacing w:line="240" w:lineRule="auto"/>
              <w:jc w:val="center"/>
              <w:rPr>
                <w:rFonts w:ascii="Arial" w:eastAsia="Times New Roman" w:hAnsi="Arial" w:cs="Arial"/>
                <w:color w:val="000000"/>
                <w:sz w:val="20"/>
                <w:szCs w:val="20"/>
                <w:lang w:eastAsia="en-IN"/>
              </w:rPr>
            </w:pPr>
            <w:ins w:id="1613" w:author="Hardik Malhotra" w:date="2023-02-24T16:03:00Z">
              <w:r>
                <w:rPr>
                  <w:rFonts w:ascii="Arial" w:hAnsi="Arial" w:cs="Arial"/>
                  <w:color w:val="000000"/>
                  <w:sz w:val="20"/>
                  <w:szCs w:val="20"/>
                </w:rPr>
                <w:t>147</w:t>
              </w:r>
            </w:ins>
            <w:del w:id="1614" w:author="Hardik Malhotra" w:date="2023-02-24T16:03:00Z">
              <w:r w:rsidRPr="00353744" w:rsidDel="00B174F9">
                <w:rPr>
                  <w:rFonts w:ascii="Arial" w:hAnsi="Arial" w:cs="Arial"/>
                  <w:color w:val="000000"/>
                  <w:sz w:val="20"/>
                  <w:szCs w:val="20"/>
                </w:rPr>
                <w:delText>213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314F177" w14:textId="1B8A6F70" w:rsidR="00751DFF" w:rsidRPr="00353744" w:rsidRDefault="00751DFF" w:rsidP="00751DFF">
            <w:pPr>
              <w:spacing w:line="240" w:lineRule="auto"/>
              <w:jc w:val="center"/>
              <w:rPr>
                <w:rFonts w:ascii="Arial" w:eastAsia="Times New Roman" w:hAnsi="Arial" w:cs="Arial"/>
                <w:color w:val="000000"/>
                <w:sz w:val="20"/>
                <w:szCs w:val="20"/>
                <w:lang w:eastAsia="en-IN"/>
              </w:rPr>
            </w:pPr>
            <w:ins w:id="1615" w:author="Hardik Malhotra" w:date="2023-02-24T16:03:00Z">
              <w:r>
                <w:rPr>
                  <w:rFonts w:ascii="Arial" w:hAnsi="Arial" w:cs="Arial"/>
                  <w:color w:val="000000"/>
                  <w:sz w:val="20"/>
                  <w:szCs w:val="20"/>
                </w:rPr>
                <w:t>147</w:t>
              </w:r>
            </w:ins>
            <w:del w:id="1616" w:author="Hardik Malhotra" w:date="2023-02-24T16:03:00Z">
              <w:r w:rsidRPr="00353744" w:rsidDel="00B174F9">
                <w:rPr>
                  <w:rFonts w:ascii="Arial" w:hAnsi="Arial" w:cs="Arial"/>
                  <w:color w:val="000000"/>
                  <w:sz w:val="20"/>
                  <w:szCs w:val="20"/>
                </w:rPr>
                <w:delText>213</w:delText>
              </w:r>
            </w:del>
          </w:p>
        </w:tc>
      </w:tr>
      <w:tr w:rsidR="00751DFF" w:rsidRPr="00FE057E" w14:paraId="5FBCA72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CA85F9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2690824" w14:textId="7D2B0984" w:rsidR="00751DFF" w:rsidRPr="00353744" w:rsidRDefault="00751DFF" w:rsidP="00751DFF">
            <w:pPr>
              <w:spacing w:line="240" w:lineRule="auto"/>
              <w:jc w:val="center"/>
              <w:rPr>
                <w:rFonts w:ascii="Arial" w:eastAsia="Times New Roman" w:hAnsi="Arial" w:cs="Arial"/>
                <w:color w:val="000000"/>
                <w:sz w:val="20"/>
                <w:szCs w:val="20"/>
                <w:lang w:eastAsia="en-IN"/>
              </w:rPr>
            </w:pPr>
            <w:ins w:id="1617" w:author="Hardik Malhotra" w:date="2023-02-24T16:03:00Z">
              <w:r>
                <w:rPr>
                  <w:rFonts w:ascii="Arial" w:hAnsi="Arial" w:cs="Arial"/>
                  <w:color w:val="000000"/>
                  <w:sz w:val="20"/>
                  <w:szCs w:val="20"/>
                </w:rPr>
                <w:t>84</w:t>
              </w:r>
            </w:ins>
            <w:del w:id="1618" w:author="Hardik Malhotra" w:date="2023-02-24T16:03:00Z">
              <w:r w:rsidRPr="00353744" w:rsidDel="00B174F9">
                <w:rPr>
                  <w:rFonts w:ascii="Arial" w:hAnsi="Arial" w:cs="Arial"/>
                  <w:color w:val="000000"/>
                  <w:sz w:val="20"/>
                  <w:szCs w:val="20"/>
                </w:rPr>
                <w:delText>122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26A1B74" w14:textId="179623CB" w:rsidR="00751DFF" w:rsidRPr="00353744" w:rsidRDefault="00751DFF" w:rsidP="00751DFF">
            <w:pPr>
              <w:spacing w:line="240" w:lineRule="auto"/>
              <w:jc w:val="center"/>
              <w:rPr>
                <w:rFonts w:ascii="Arial" w:eastAsia="Times New Roman" w:hAnsi="Arial" w:cs="Arial"/>
                <w:color w:val="000000"/>
                <w:sz w:val="20"/>
                <w:szCs w:val="20"/>
                <w:lang w:eastAsia="en-IN"/>
              </w:rPr>
            </w:pPr>
            <w:ins w:id="1619" w:author="Hardik Malhotra" w:date="2023-02-24T16:03:00Z">
              <w:r>
                <w:rPr>
                  <w:rFonts w:ascii="Arial" w:hAnsi="Arial" w:cs="Arial"/>
                  <w:color w:val="000000"/>
                  <w:sz w:val="20"/>
                  <w:szCs w:val="20"/>
                </w:rPr>
                <w:t>127</w:t>
              </w:r>
            </w:ins>
            <w:del w:id="1620" w:author="Hardik Malhotra" w:date="2023-02-24T16:03:00Z">
              <w:r w:rsidRPr="00353744" w:rsidDel="00B174F9">
                <w:rPr>
                  <w:rFonts w:ascii="Arial" w:hAnsi="Arial" w:cs="Arial"/>
                  <w:color w:val="000000"/>
                  <w:sz w:val="20"/>
                  <w:szCs w:val="20"/>
                </w:rPr>
                <w:delText>166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BAC0AD5" w14:textId="5E4AE9C0" w:rsidR="00751DFF" w:rsidRPr="00353744" w:rsidRDefault="00751DFF" w:rsidP="00751DFF">
            <w:pPr>
              <w:spacing w:line="240" w:lineRule="auto"/>
              <w:jc w:val="center"/>
              <w:rPr>
                <w:rFonts w:ascii="Arial" w:eastAsia="Times New Roman" w:hAnsi="Arial" w:cs="Arial"/>
                <w:color w:val="000000"/>
                <w:sz w:val="20"/>
                <w:szCs w:val="20"/>
                <w:lang w:eastAsia="en-IN"/>
              </w:rPr>
            </w:pPr>
            <w:ins w:id="1621" w:author="Hardik Malhotra" w:date="2023-02-24T16:03:00Z">
              <w:r>
                <w:rPr>
                  <w:rFonts w:ascii="Arial" w:hAnsi="Arial" w:cs="Arial"/>
                  <w:color w:val="000000"/>
                  <w:sz w:val="20"/>
                  <w:szCs w:val="20"/>
                </w:rPr>
                <w:t>127</w:t>
              </w:r>
            </w:ins>
            <w:del w:id="1622" w:author="Hardik Malhotra" w:date="2023-02-24T16:03:00Z">
              <w:r w:rsidRPr="00353744" w:rsidDel="00B174F9">
                <w:rPr>
                  <w:rFonts w:ascii="Arial" w:hAnsi="Arial" w:cs="Arial"/>
                  <w:color w:val="000000"/>
                  <w:sz w:val="20"/>
                  <w:szCs w:val="20"/>
                </w:rPr>
                <w:delText>166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228511E" w14:textId="58277EB2" w:rsidR="00751DFF" w:rsidRPr="00353744" w:rsidRDefault="00751DFF" w:rsidP="00751DFF">
            <w:pPr>
              <w:spacing w:line="240" w:lineRule="auto"/>
              <w:jc w:val="center"/>
              <w:rPr>
                <w:rFonts w:ascii="Arial" w:eastAsia="Times New Roman" w:hAnsi="Arial" w:cs="Arial"/>
                <w:color w:val="000000"/>
                <w:sz w:val="20"/>
                <w:szCs w:val="20"/>
                <w:lang w:eastAsia="en-IN"/>
              </w:rPr>
            </w:pPr>
            <w:ins w:id="1623" w:author="Hardik Malhotra" w:date="2023-02-24T16:03:00Z">
              <w:r>
                <w:rPr>
                  <w:rFonts w:ascii="Arial" w:hAnsi="Arial" w:cs="Arial"/>
                  <w:color w:val="000000"/>
                  <w:sz w:val="20"/>
                  <w:szCs w:val="20"/>
                </w:rPr>
                <w:t>127</w:t>
              </w:r>
            </w:ins>
            <w:del w:id="1624" w:author="Hardik Malhotra" w:date="2023-02-24T16:03:00Z">
              <w:r w:rsidRPr="00353744" w:rsidDel="00B174F9">
                <w:rPr>
                  <w:rFonts w:ascii="Arial" w:hAnsi="Arial" w:cs="Arial"/>
                  <w:color w:val="000000"/>
                  <w:sz w:val="20"/>
                  <w:szCs w:val="20"/>
                </w:rPr>
                <w:delText>166</w:delText>
              </w:r>
            </w:del>
          </w:p>
        </w:tc>
      </w:tr>
      <w:tr w:rsidR="00751DFF" w:rsidRPr="00FE057E" w14:paraId="06ECEEF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365EA19"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7D2AAE1" w14:textId="36DDC8B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25" w:author="Hardik Malhotra" w:date="2023-02-24T16:03:00Z">
              <w:r w:rsidRPr="00751DFF">
                <w:rPr>
                  <w:rFonts w:ascii="Arial" w:hAnsi="Arial" w:cs="Arial"/>
                  <w:color w:val="FFFFFF" w:themeColor="background1"/>
                  <w:sz w:val="20"/>
                  <w:szCs w:val="20"/>
                  <w:rPrChange w:id="1626" w:author="Hardik Malhotra" w:date="2023-02-24T16:03:00Z">
                    <w:rPr>
                      <w:rFonts w:ascii="Arial" w:hAnsi="Arial" w:cs="Arial"/>
                      <w:color w:val="000000"/>
                      <w:sz w:val="20"/>
                      <w:szCs w:val="20"/>
                    </w:rPr>
                  </w:rPrChange>
                </w:rPr>
                <w:t>42%</w:t>
              </w:r>
            </w:ins>
            <w:del w:id="1627" w:author="Hardik Malhotra" w:date="2023-02-24T16:03:00Z">
              <w:r w:rsidRPr="00751DFF" w:rsidDel="00B174F9">
                <w:rPr>
                  <w:rFonts w:ascii="Arial" w:hAnsi="Arial" w:cs="Arial"/>
                  <w:color w:val="FFFFFF" w:themeColor="background1"/>
                  <w:sz w:val="20"/>
                  <w:szCs w:val="20"/>
                </w:rPr>
                <w:delText>44%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7F265DC" w14:textId="2501382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28" w:author="Hardik Malhotra" w:date="2023-02-24T16:03:00Z">
              <w:r w:rsidRPr="00751DFF">
                <w:rPr>
                  <w:rFonts w:ascii="Arial" w:hAnsi="Arial" w:cs="Arial"/>
                  <w:color w:val="FFFFFF" w:themeColor="background1"/>
                  <w:sz w:val="20"/>
                  <w:szCs w:val="20"/>
                  <w:rPrChange w:id="1629" w:author="Hardik Malhotra" w:date="2023-02-24T16:03:00Z">
                    <w:rPr>
                      <w:rFonts w:ascii="Arial" w:hAnsi="Arial" w:cs="Arial"/>
                      <w:color w:val="000000"/>
                      <w:sz w:val="20"/>
                      <w:szCs w:val="20"/>
                    </w:rPr>
                  </w:rPrChange>
                </w:rPr>
                <w:t>46%</w:t>
              </w:r>
            </w:ins>
            <w:del w:id="1630" w:author="Hardik Malhotra" w:date="2023-02-24T16:03:00Z">
              <w:r w:rsidRPr="00751DFF" w:rsidDel="00B174F9">
                <w:rPr>
                  <w:rFonts w:ascii="Arial" w:hAnsi="Arial" w:cs="Arial"/>
                  <w:color w:val="FFFFFF" w:themeColor="background1"/>
                  <w:sz w:val="20"/>
                  <w:szCs w:val="20"/>
                </w:rPr>
                <w:delText>44%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93A86E2" w14:textId="5015591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31" w:author="Hardik Malhotra" w:date="2023-02-24T16:03:00Z">
              <w:r w:rsidRPr="00751DFF">
                <w:rPr>
                  <w:rFonts w:ascii="Arial" w:hAnsi="Arial" w:cs="Arial"/>
                  <w:color w:val="FFFFFF" w:themeColor="background1"/>
                  <w:sz w:val="20"/>
                  <w:szCs w:val="20"/>
                  <w:rPrChange w:id="1632" w:author="Hardik Malhotra" w:date="2023-02-24T16:03:00Z">
                    <w:rPr>
                      <w:rFonts w:ascii="Arial" w:hAnsi="Arial" w:cs="Arial"/>
                      <w:color w:val="000000"/>
                      <w:sz w:val="20"/>
                      <w:szCs w:val="20"/>
                    </w:rPr>
                  </w:rPrChange>
                </w:rPr>
                <w:t>46%</w:t>
              </w:r>
            </w:ins>
            <w:del w:id="1633" w:author="Hardik Malhotra" w:date="2023-02-24T16:03:00Z">
              <w:r w:rsidRPr="00751DFF" w:rsidDel="00B174F9">
                <w:rPr>
                  <w:rFonts w:ascii="Arial" w:hAnsi="Arial" w:cs="Arial"/>
                  <w:color w:val="FFFFFF" w:themeColor="background1"/>
                  <w:sz w:val="20"/>
                  <w:szCs w:val="20"/>
                </w:rPr>
                <w:delText>44%</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5555D67" w14:textId="45CAFCE6"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34" w:author="Hardik Malhotra" w:date="2023-02-24T16:03:00Z">
              <w:r w:rsidRPr="00751DFF">
                <w:rPr>
                  <w:rFonts w:ascii="Arial" w:hAnsi="Arial" w:cs="Arial"/>
                  <w:color w:val="FFFFFF" w:themeColor="background1"/>
                  <w:sz w:val="20"/>
                  <w:szCs w:val="20"/>
                  <w:rPrChange w:id="1635" w:author="Hardik Malhotra" w:date="2023-02-24T16:03:00Z">
                    <w:rPr>
                      <w:rFonts w:ascii="Arial" w:hAnsi="Arial" w:cs="Arial"/>
                      <w:color w:val="000000"/>
                      <w:sz w:val="20"/>
                      <w:szCs w:val="20"/>
                    </w:rPr>
                  </w:rPrChange>
                </w:rPr>
                <w:t>46%</w:t>
              </w:r>
            </w:ins>
            <w:del w:id="1636" w:author="Hardik Malhotra" w:date="2023-02-24T16:03:00Z">
              <w:r w:rsidRPr="00751DFF" w:rsidDel="00B174F9">
                <w:rPr>
                  <w:rFonts w:ascii="Arial" w:hAnsi="Arial" w:cs="Arial"/>
                  <w:color w:val="FFFFFF" w:themeColor="background1"/>
                  <w:sz w:val="20"/>
                  <w:szCs w:val="20"/>
                </w:rPr>
                <w:delText>44%</w:delText>
              </w:r>
            </w:del>
          </w:p>
        </w:tc>
      </w:tr>
      <w:tr w:rsidR="00751DFF" w:rsidRPr="00FE057E" w14:paraId="18EBE7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A985C90"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223CA31" w14:textId="2C14D081" w:rsidR="00751DFF" w:rsidRPr="00353744" w:rsidRDefault="00751DFF" w:rsidP="00751DFF">
            <w:pPr>
              <w:spacing w:line="240" w:lineRule="auto"/>
              <w:jc w:val="center"/>
              <w:rPr>
                <w:rFonts w:ascii="Arial" w:eastAsia="Times New Roman" w:hAnsi="Arial" w:cs="Arial"/>
                <w:color w:val="000000"/>
                <w:sz w:val="20"/>
                <w:szCs w:val="20"/>
                <w:lang w:eastAsia="en-IN"/>
              </w:rPr>
            </w:pPr>
            <w:ins w:id="1637" w:author="Hardik Malhotra" w:date="2023-02-24T16:03:00Z">
              <w:r>
                <w:rPr>
                  <w:rFonts w:ascii="Arial" w:hAnsi="Arial" w:cs="Arial"/>
                  <w:color w:val="000000"/>
                  <w:sz w:val="20"/>
                  <w:szCs w:val="20"/>
                </w:rPr>
                <w:t>19</w:t>
              </w:r>
            </w:ins>
            <w:del w:id="1638" w:author="Hardik Malhotra" w:date="2023-02-24T16:03:00Z">
              <w:r w:rsidRPr="00353744" w:rsidDel="00B174F9">
                <w:rPr>
                  <w:rFonts w:ascii="Arial" w:hAnsi="Arial" w:cs="Arial"/>
                  <w:color w:val="000000"/>
                  <w:sz w:val="20"/>
                  <w:szCs w:val="20"/>
                </w:rPr>
                <w:delText>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2109763" w14:textId="65ED1890" w:rsidR="00751DFF" w:rsidRPr="00353744" w:rsidRDefault="00751DFF" w:rsidP="00751DFF">
            <w:pPr>
              <w:spacing w:line="240" w:lineRule="auto"/>
              <w:jc w:val="center"/>
              <w:rPr>
                <w:rFonts w:ascii="Arial" w:eastAsia="Times New Roman" w:hAnsi="Arial" w:cs="Arial"/>
                <w:color w:val="000000"/>
                <w:sz w:val="20"/>
                <w:szCs w:val="20"/>
                <w:lang w:eastAsia="en-IN"/>
              </w:rPr>
            </w:pPr>
            <w:ins w:id="1639" w:author="Hardik Malhotra" w:date="2023-02-24T16:03:00Z">
              <w:r>
                <w:rPr>
                  <w:rFonts w:ascii="Arial" w:hAnsi="Arial" w:cs="Arial"/>
                  <w:color w:val="000000"/>
                  <w:sz w:val="20"/>
                  <w:szCs w:val="20"/>
                </w:rPr>
                <w:t>83</w:t>
              </w:r>
            </w:ins>
            <w:del w:id="1640" w:author="Hardik Malhotra" w:date="2023-02-24T16:03:00Z">
              <w:r w:rsidRPr="00353744" w:rsidDel="00B174F9">
                <w:rPr>
                  <w:rFonts w:ascii="Arial" w:hAnsi="Arial" w:cs="Arial"/>
                  <w:color w:val="000000"/>
                  <w:sz w:val="20"/>
                  <w:szCs w:val="20"/>
                </w:rPr>
                <w:delText>118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18C85C9" w14:textId="0E0A695C" w:rsidR="00751DFF" w:rsidRPr="00353744" w:rsidRDefault="00751DFF" w:rsidP="00751DFF">
            <w:pPr>
              <w:spacing w:line="240" w:lineRule="auto"/>
              <w:jc w:val="center"/>
              <w:rPr>
                <w:rFonts w:ascii="Arial" w:eastAsia="Times New Roman" w:hAnsi="Arial" w:cs="Arial"/>
                <w:color w:val="000000"/>
                <w:sz w:val="20"/>
                <w:szCs w:val="20"/>
                <w:lang w:eastAsia="en-IN"/>
              </w:rPr>
            </w:pPr>
            <w:ins w:id="1641" w:author="Hardik Malhotra" w:date="2023-02-24T16:03:00Z">
              <w:r>
                <w:rPr>
                  <w:rFonts w:ascii="Arial" w:hAnsi="Arial" w:cs="Arial"/>
                  <w:color w:val="000000"/>
                  <w:sz w:val="20"/>
                  <w:szCs w:val="20"/>
                </w:rPr>
                <w:t>96</w:t>
              </w:r>
            </w:ins>
            <w:del w:id="1642" w:author="Hardik Malhotra" w:date="2023-02-24T16:03:00Z">
              <w:r w:rsidRPr="00353744" w:rsidDel="00B174F9">
                <w:rPr>
                  <w:rFonts w:ascii="Arial" w:hAnsi="Arial" w:cs="Arial"/>
                  <w:color w:val="000000"/>
                  <w:sz w:val="20"/>
                  <w:szCs w:val="20"/>
                </w:rPr>
                <w:delText>138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6F53B2C" w14:textId="6EA88912" w:rsidR="00751DFF" w:rsidRPr="00353744" w:rsidRDefault="00751DFF" w:rsidP="00751DFF">
            <w:pPr>
              <w:spacing w:line="240" w:lineRule="auto"/>
              <w:jc w:val="center"/>
              <w:rPr>
                <w:rFonts w:ascii="Arial" w:eastAsia="Times New Roman" w:hAnsi="Arial" w:cs="Arial"/>
                <w:color w:val="000000"/>
                <w:sz w:val="20"/>
                <w:szCs w:val="20"/>
                <w:lang w:eastAsia="en-IN"/>
              </w:rPr>
            </w:pPr>
            <w:ins w:id="1643" w:author="Hardik Malhotra" w:date="2023-02-24T16:03:00Z">
              <w:r>
                <w:rPr>
                  <w:rFonts w:ascii="Arial" w:hAnsi="Arial" w:cs="Arial"/>
                  <w:color w:val="000000"/>
                  <w:sz w:val="20"/>
                  <w:szCs w:val="20"/>
                </w:rPr>
                <w:t>96</w:t>
              </w:r>
            </w:ins>
            <w:del w:id="1644" w:author="Hardik Malhotra" w:date="2023-02-24T16:03:00Z">
              <w:r w:rsidRPr="00353744" w:rsidDel="00B174F9">
                <w:rPr>
                  <w:rFonts w:ascii="Arial" w:hAnsi="Arial" w:cs="Arial"/>
                  <w:color w:val="000000"/>
                  <w:sz w:val="20"/>
                  <w:szCs w:val="20"/>
                </w:rPr>
                <w:delText>138</w:delText>
              </w:r>
            </w:del>
          </w:p>
        </w:tc>
      </w:tr>
      <w:tr w:rsidR="00751DFF" w:rsidRPr="00FE057E" w14:paraId="5FD9BB8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D2DE40A"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4922527" w14:textId="470730B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45" w:author="Hardik Malhotra" w:date="2023-02-24T16:03:00Z">
              <w:r w:rsidRPr="00751DFF">
                <w:rPr>
                  <w:rFonts w:ascii="Arial" w:hAnsi="Arial" w:cs="Arial"/>
                  <w:color w:val="FFFFFF" w:themeColor="background1"/>
                  <w:sz w:val="20"/>
                  <w:szCs w:val="20"/>
                  <w:rPrChange w:id="1646" w:author="Hardik Malhotra" w:date="2023-02-24T16:03:00Z">
                    <w:rPr>
                      <w:rFonts w:ascii="Arial" w:hAnsi="Arial" w:cs="Arial"/>
                      <w:color w:val="000000"/>
                      <w:sz w:val="20"/>
                      <w:szCs w:val="20"/>
                    </w:rPr>
                  </w:rPrChange>
                </w:rPr>
                <w:t>9%</w:t>
              </w:r>
            </w:ins>
            <w:del w:id="1647" w:author="Hardik Malhotra" w:date="2023-02-24T16:03:00Z">
              <w:r w:rsidRPr="00751DFF" w:rsidDel="00B174F9">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5A83AFD" w14:textId="49BF68E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48" w:author="Hardik Malhotra" w:date="2023-02-24T16:03:00Z">
              <w:r w:rsidRPr="00751DFF">
                <w:rPr>
                  <w:rFonts w:ascii="Arial" w:hAnsi="Arial" w:cs="Arial"/>
                  <w:color w:val="FFFFFF" w:themeColor="background1"/>
                  <w:sz w:val="20"/>
                  <w:szCs w:val="20"/>
                  <w:rPrChange w:id="1649" w:author="Hardik Malhotra" w:date="2023-02-24T16:03:00Z">
                    <w:rPr>
                      <w:rFonts w:ascii="Arial" w:hAnsi="Arial" w:cs="Arial"/>
                      <w:color w:val="000000"/>
                      <w:sz w:val="20"/>
                      <w:szCs w:val="20"/>
                    </w:rPr>
                  </w:rPrChange>
                </w:rPr>
                <w:t>30%</w:t>
              </w:r>
            </w:ins>
            <w:del w:id="1650" w:author="Hardik Malhotra" w:date="2023-02-24T16:03:00Z">
              <w:r w:rsidRPr="00751DFF" w:rsidDel="00B174F9">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EBAC04" w14:textId="3A164A3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51" w:author="Hardik Malhotra" w:date="2023-02-24T16:03:00Z">
              <w:r w:rsidRPr="00751DFF">
                <w:rPr>
                  <w:rFonts w:ascii="Arial" w:hAnsi="Arial" w:cs="Arial"/>
                  <w:color w:val="FFFFFF" w:themeColor="background1"/>
                  <w:sz w:val="20"/>
                  <w:szCs w:val="20"/>
                  <w:rPrChange w:id="1652" w:author="Hardik Malhotra" w:date="2023-02-24T16:03:00Z">
                    <w:rPr>
                      <w:rFonts w:ascii="Arial" w:hAnsi="Arial" w:cs="Arial"/>
                      <w:color w:val="000000"/>
                      <w:sz w:val="20"/>
                      <w:szCs w:val="20"/>
                    </w:rPr>
                  </w:rPrChange>
                </w:rPr>
                <w:t>35%</w:t>
              </w:r>
            </w:ins>
            <w:del w:id="1653" w:author="Hardik Malhotra" w:date="2023-02-24T16:03:00Z">
              <w:r w:rsidRPr="00751DFF" w:rsidDel="00B174F9">
                <w:rPr>
                  <w:rFonts w:ascii="Arial" w:hAnsi="Arial" w:cs="Arial"/>
                  <w:color w:val="FFFFFF" w:themeColor="background1"/>
                  <w:sz w:val="20"/>
                  <w:szCs w:val="20"/>
                </w:rPr>
                <w:delText>36%</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932E074" w14:textId="4A056FE1"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54" w:author="Hardik Malhotra" w:date="2023-02-24T16:03:00Z">
              <w:r w:rsidRPr="00751DFF">
                <w:rPr>
                  <w:rFonts w:ascii="Arial" w:hAnsi="Arial" w:cs="Arial"/>
                  <w:color w:val="FFFFFF" w:themeColor="background1"/>
                  <w:sz w:val="20"/>
                  <w:szCs w:val="20"/>
                  <w:rPrChange w:id="1655" w:author="Hardik Malhotra" w:date="2023-02-24T16:03:00Z">
                    <w:rPr>
                      <w:rFonts w:ascii="Arial" w:hAnsi="Arial" w:cs="Arial"/>
                      <w:color w:val="000000"/>
                      <w:sz w:val="20"/>
                      <w:szCs w:val="20"/>
                    </w:rPr>
                  </w:rPrChange>
                </w:rPr>
                <w:t>35%</w:t>
              </w:r>
            </w:ins>
            <w:del w:id="1656" w:author="Hardik Malhotra" w:date="2023-02-24T16:03:00Z">
              <w:r w:rsidRPr="00751DFF" w:rsidDel="00B174F9">
                <w:rPr>
                  <w:rFonts w:ascii="Arial" w:hAnsi="Arial" w:cs="Arial"/>
                  <w:color w:val="FFFFFF" w:themeColor="background1"/>
                  <w:sz w:val="20"/>
                  <w:szCs w:val="20"/>
                </w:rPr>
                <w:delText>36%</w:delText>
              </w:r>
            </w:del>
          </w:p>
        </w:tc>
      </w:tr>
      <w:tr w:rsidR="00751DFF" w:rsidRPr="00FE057E" w14:paraId="4D5634C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EFBE769"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60E977EA" w14:textId="56749751" w:rsidR="00751DFF" w:rsidRPr="00353744" w:rsidRDefault="00751DFF" w:rsidP="00751DFF">
            <w:pPr>
              <w:spacing w:line="240" w:lineRule="auto"/>
              <w:jc w:val="center"/>
              <w:rPr>
                <w:rFonts w:ascii="Arial" w:eastAsia="Times New Roman" w:hAnsi="Arial" w:cs="Arial"/>
                <w:color w:val="000000"/>
                <w:sz w:val="20"/>
                <w:szCs w:val="20"/>
                <w:lang w:eastAsia="en-IN"/>
              </w:rPr>
            </w:pPr>
            <w:ins w:id="1657" w:author="Hardik Malhotra" w:date="2023-02-24T16:03:00Z">
              <w:r>
                <w:rPr>
                  <w:rFonts w:ascii="Arial" w:hAnsi="Arial" w:cs="Arial"/>
                  <w:color w:val="000000"/>
                  <w:sz w:val="20"/>
                  <w:szCs w:val="20"/>
                </w:rPr>
                <w:t>4</w:t>
              </w:r>
            </w:ins>
            <w:del w:id="1658" w:author="Hardik Malhotra" w:date="2023-02-24T16:03:00Z">
              <w:r w:rsidRPr="00353744" w:rsidDel="00B174F9">
                <w:rPr>
                  <w:rFonts w:ascii="Arial" w:hAnsi="Arial" w:cs="Arial"/>
                  <w:color w:val="000000"/>
                  <w:sz w:val="20"/>
                  <w:szCs w:val="20"/>
                </w:rPr>
                <w:delText>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7AA44DD" w14:textId="47F4EC68" w:rsidR="00751DFF" w:rsidRPr="00353744" w:rsidRDefault="00751DFF" w:rsidP="00751DFF">
            <w:pPr>
              <w:spacing w:line="240" w:lineRule="auto"/>
              <w:jc w:val="center"/>
              <w:rPr>
                <w:rFonts w:ascii="Arial" w:eastAsia="Times New Roman" w:hAnsi="Arial" w:cs="Arial"/>
                <w:color w:val="000000"/>
                <w:sz w:val="20"/>
                <w:szCs w:val="20"/>
                <w:lang w:eastAsia="en-IN"/>
              </w:rPr>
            </w:pPr>
            <w:ins w:id="1659" w:author="Hardik Malhotra" w:date="2023-02-24T16:03:00Z">
              <w:r>
                <w:rPr>
                  <w:rFonts w:ascii="Arial" w:hAnsi="Arial" w:cs="Arial"/>
                  <w:color w:val="000000"/>
                  <w:sz w:val="20"/>
                  <w:szCs w:val="20"/>
                </w:rPr>
                <w:t>39</w:t>
              </w:r>
            </w:ins>
            <w:del w:id="1660" w:author="Hardik Malhotra" w:date="2023-02-24T16:03:00Z">
              <w:r w:rsidRPr="00353744" w:rsidDel="00B174F9">
                <w:rPr>
                  <w:rFonts w:ascii="Arial" w:hAnsi="Arial" w:cs="Arial"/>
                  <w:color w:val="000000"/>
                  <w:sz w:val="20"/>
                  <w:szCs w:val="20"/>
                </w:rPr>
                <w:delText>75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A20D1F6" w14:textId="14B56AD4" w:rsidR="00751DFF" w:rsidRPr="00353744" w:rsidRDefault="00751DFF" w:rsidP="00751DFF">
            <w:pPr>
              <w:spacing w:line="240" w:lineRule="auto"/>
              <w:jc w:val="center"/>
              <w:rPr>
                <w:rFonts w:ascii="Arial" w:eastAsia="Times New Roman" w:hAnsi="Arial" w:cs="Arial"/>
                <w:color w:val="000000"/>
                <w:sz w:val="20"/>
                <w:szCs w:val="20"/>
                <w:lang w:eastAsia="en-IN"/>
              </w:rPr>
            </w:pPr>
            <w:ins w:id="1661" w:author="Hardik Malhotra" w:date="2023-02-24T16:03:00Z">
              <w:r>
                <w:rPr>
                  <w:rFonts w:ascii="Arial" w:hAnsi="Arial" w:cs="Arial"/>
                  <w:color w:val="000000"/>
                  <w:sz w:val="20"/>
                  <w:szCs w:val="20"/>
                </w:rPr>
                <w:t>46</w:t>
              </w:r>
            </w:ins>
            <w:del w:id="1662" w:author="Hardik Malhotra" w:date="2023-02-24T16:03:00Z">
              <w:r w:rsidRPr="00353744" w:rsidDel="00B174F9">
                <w:rPr>
                  <w:rFonts w:ascii="Arial" w:hAnsi="Arial" w:cs="Arial"/>
                  <w:color w:val="000000"/>
                  <w:sz w:val="20"/>
                  <w:szCs w:val="20"/>
                </w:rPr>
                <w:delText>83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823B7FD" w14:textId="5FEB55DA" w:rsidR="00751DFF" w:rsidRPr="00353744" w:rsidRDefault="00751DFF" w:rsidP="00751DFF">
            <w:pPr>
              <w:spacing w:line="240" w:lineRule="auto"/>
              <w:jc w:val="center"/>
              <w:rPr>
                <w:rFonts w:ascii="Arial" w:eastAsia="Times New Roman" w:hAnsi="Arial" w:cs="Arial"/>
                <w:color w:val="000000"/>
                <w:sz w:val="20"/>
                <w:szCs w:val="20"/>
                <w:lang w:eastAsia="en-IN"/>
              </w:rPr>
            </w:pPr>
            <w:ins w:id="1663" w:author="Hardik Malhotra" w:date="2023-02-24T16:03:00Z">
              <w:r>
                <w:rPr>
                  <w:rFonts w:ascii="Arial" w:hAnsi="Arial" w:cs="Arial"/>
                  <w:color w:val="000000"/>
                  <w:sz w:val="20"/>
                  <w:szCs w:val="20"/>
                </w:rPr>
                <w:t>45</w:t>
              </w:r>
            </w:ins>
            <w:del w:id="1664" w:author="Hardik Malhotra" w:date="2023-02-24T16:03:00Z">
              <w:r w:rsidRPr="00353744" w:rsidDel="00B174F9">
                <w:rPr>
                  <w:rFonts w:ascii="Arial" w:hAnsi="Arial" w:cs="Arial"/>
                  <w:color w:val="000000"/>
                  <w:sz w:val="20"/>
                  <w:szCs w:val="20"/>
                </w:rPr>
                <w:delText>82</w:delText>
              </w:r>
            </w:del>
          </w:p>
        </w:tc>
      </w:tr>
      <w:tr w:rsidR="00751DFF" w:rsidRPr="00FE057E" w14:paraId="75EB20A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F33CE9E"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18A8E2B" w14:textId="377CDAA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65" w:author="Hardik Malhotra" w:date="2023-02-24T16:03:00Z">
              <w:r w:rsidRPr="00751DFF">
                <w:rPr>
                  <w:rFonts w:ascii="Arial" w:hAnsi="Arial" w:cs="Arial"/>
                  <w:color w:val="FFFFFF" w:themeColor="background1"/>
                  <w:sz w:val="20"/>
                  <w:szCs w:val="20"/>
                  <w:rPrChange w:id="1666" w:author="Hardik Malhotra" w:date="2023-02-24T16:03:00Z">
                    <w:rPr>
                      <w:rFonts w:ascii="Arial" w:hAnsi="Arial" w:cs="Arial"/>
                      <w:color w:val="000000"/>
                      <w:sz w:val="20"/>
                      <w:szCs w:val="20"/>
                    </w:rPr>
                  </w:rPrChange>
                </w:rPr>
                <w:t>2%</w:t>
              </w:r>
            </w:ins>
            <w:del w:id="1667" w:author="Hardik Malhotra" w:date="2023-02-24T16:03:00Z">
              <w:r w:rsidRPr="00751DFF" w:rsidDel="00B174F9">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B7CCA62" w14:textId="227F913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68" w:author="Hardik Malhotra" w:date="2023-02-24T16:03:00Z">
              <w:r w:rsidRPr="00751DFF">
                <w:rPr>
                  <w:rFonts w:ascii="Arial" w:hAnsi="Arial" w:cs="Arial"/>
                  <w:color w:val="FFFFFF" w:themeColor="background1"/>
                  <w:sz w:val="20"/>
                  <w:szCs w:val="20"/>
                  <w:rPrChange w:id="1669" w:author="Hardik Malhotra" w:date="2023-02-24T16:03:00Z">
                    <w:rPr>
                      <w:rFonts w:ascii="Arial" w:hAnsi="Arial" w:cs="Arial"/>
                      <w:color w:val="000000"/>
                      <w:sz w:val="20"/>
                      <w:szCs w:val="20"/>
                    </w:rPr>
                  </w:rPrChange>
                </w:rPr>
                <w:t>14%</w:t>
              </w:r>
            </w:ins>
            <w:del w:id="1670" w:author="Hardik Malhotra" w:date="2023-02-24T16:03:00Z">
              <w:r w:rsidRPr="00751DFF" w:rsidDel="00B174F9">
                <w:rPr>
                  <w:rFonts w:ascii="Arial" w:hAnsi="Arial" w:cs="Arial"/>
                  <w:color w:val="FFFFFF" w:themeColor="background1"/>
                  <w:sz w:val="20"/>
                  <w:szCs w:val="20"/>
                </w:rPr>
                <w:delText>20%</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D6CE55F" w14:textId="12D52F7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71" w:author="Hardik Malhotra" w:date="2023-02-24T16:03:00Z">
              <w:r w:rsidRPr="00751DFF">
                <w:rPr>
                  <w:rFonts w:ascii="Arial" w:hAnsi="Arial" w:cs="Arial"/>
                  <w:color w:val="FFFFFF" w:themeColor="background1"/>
                  <w:sz w:val="20"/>
                  <w:szCs w:val="20"/>
                  <w:rPrChange w:id="1672" w:author="Hardik Malhotra" w:date="2023-02-24T16:03:00Z">
                    <w:rPr>
                      <w:rFonts w:ascii="Arial" w:hAnsi="Arial" w:cs="Arial"/>
                      <w:color w:val="000000"/>
                      <w:sz w:val="20"/>
                      <w:szCs w:val="20"/>
                    </w:rPr>
                  </w:rPrChange>
                </w:rPr>
                <w:t>17%</w:t>
              </w:r>
            </w:ins>
            <w:del w:id="1673" w:author="Hardik Malhotra" w:date="2023-02-24T16:03:00Z">
              <w:r w:rsidRPr="00751DFF" w:rsidDel="00B174F9">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5A855AA" w14:textId="22466327"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674" w:author="Hardik Malhotra" w:date="2023-02-24T16:03:00Z">
              <w:r w:rsidRPr="00751DFF">
                <w:rPr>
                  <w:rFonts w:ascii="Arial" w:hAnsi="Arial" w:cs="Arial"/>
                  <w:color w:val="FFFFFF" w:themeColor="background1"/>
                  <w:sz w:val="20"/>
                  <w:szCs w:val="20"/>
                  <w:rPrChange w:id="1675" w:author="Hardik Malhotra" w:date="2023-02-24T16:03:00Z">
                    <w:rPr>
                      <w:rFonts w:ascii="Arial" w:hAnsi="Arial" w:cs="Arial"/>
                      <w:color w:val="000000"/>
                      <w:sz w:val="20"/>
                      <w:szCs w:val="20"/>
                    </w:rPr>
                  </w:rPrChange>
                </w:rPr>
                <w:t>16%</w:t>
              </w:r>
            </w:ins>
            <w:del w:id="1676" w:author="Hardik Malhotra" w:date="2023-02-24T16:03:00Z">
              <w:r w:rsidRPr="00751DFF" w:rsidDel="00B174F9">
                <w:rPr>
                  <w:rFonts w:ascii="Arial" w:hAnsi="Arial" w:cs="Arial"/>
                  <w:color w:val="FFFFFF" w:themeColor="background1"/>
                  <w:sz w:val="20"/>
                  <w:szCs w:val="20"/>
                </w:rPr>
                <w:delText>22%</w:delText>
              </w:r>
            </w:del>
          </w:p>
        </w:tc>
      </w:tr>
    </w:tbl>
    <w:p w14:paraId="585105A7" w14:textId="77777777" w:rsidR="00816EF6" w:rsidRDefault="00816EF6" w:rsidP="00816EF6">
      <w:pPr>
        <w:jc w:val="left"/>
        <w:rPr>
          <w:rFonts w:ascii="Arial" w:hAnsi="Arial" w:cs="Arial"/>
          <w:b/>
          <w:bCs/>
          <w:sz w:val="20"/>
          <w:szCs w:val="20"/>
          <w:lang w:val="en-US"/>
        </w:rPr>
      </w:pPr>
    </w:p>
    <w:p w14:paraId="3752C716" w14:textId="77777777" w:rsidR="00816EF6" w:rsidRPr="00816EF6" w:rsidRDefault="00816EF6"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7DAC74A6" w14:textId="77777777" w:rsidR="006A23EE" w:rsidRDefault="006A23EE" w:rsidP="006A23EE">
      <w:pPr>
        <w:pStyle w:val="ListParagraph"/>
        <w:ind w:left="284"/>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58F3714D" w14:textId="77777777" w:rsidTr="00C6205C">
        <w:trPr>
          <w:trHeight w:val="259"/>
        </w:trPr>
        <w:tc>
          <w:tcPr>
            <w:tcW w:w="4572" w:type="dxa"/>
            <w:shd w:val="clear" w:color="000000" w:fill="000000"/>
            <w:noWrap/>
            <w:vAlign w:val="center"/>
            <w:hideMark/>
          </w:tcPr>
          <w:p w14:paraId="5C040674"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21787D9D"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2677B1F9"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154FA39" w14:textId="77777777" w:rsidTr="008A475E">
        <w:trPr>
          <w:trHeight w:val="259"/>
        </w:trPr>
        <w:tc>
          <w:tcPr>
            <w:tcW w:w="4572" w:type="dxa"/>
            <w:shd w:val="clear" w:color="auto" w:fill="auto"/>
            <w:noWrap/>
            <w:vAlign w:val="bottom"/>
            <w:hideMark/>
          </w:tcPr>
          <w:p w14:paraId="0E4E7AA1"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73C33C4A" w14:textId="090E3EBD" w:rsidR="008E1C7B" w:rsidRPr="00E37549" w:rsidRDefault="004501A9" w:rsidP="008E1C7B">
            <w:pPr>
              <w:spacing w:line="240" w:lineRule="auto"/>
              <w:jc w:val="center"/>
              <w:rPr>
                <w:rFonts w:ascii="Arial" w:eastAsia="Times New Roman" w:hAnsi="Arial" w:cs="Arial"/>
                <w:color w:val="000000"/>
                <w:sz w:val="20"/>
                <w:szCs w:val="20"/>
                <w:lang w:eastAsia="en-IN"/>
              </w:rPr>
            </w:pPr>
            <w:ins w:id="1677" w:author="Hardik Malhotra" w:date="2023-02-24T15:15:00Z">
              <w:r>
                <w:rPr>
                  <w:rFonts w:ascii="Arial" w:hAnsi="Arial" w:cs="Arial"/>
                  <w:color w:val="000000"/>
                  <w:sz w:val="20"/>
                  <w:szCs w:val="20"/>
                </w:rPr>
                <w:t>15.4</w:t>
              </w:r>
            </w:ins>
            <w:del w:id="1678" w:author="Hardik Malhotra" w:date="2023-02-24T15:15:00Z">
              <w:r w:rsidR="008E1C7B" w:rsidDel="004501A9">
                <w:rPr>
                  <w:rFonts w:ascii="Arial" w:hAnsi="Arial" w:cs="Arial"/>
                  <w:color w:val="000000"/>
                  <w:sz w:val="20"/>
                  <w:szCs w:val="20"/>
                </w:rPr>
                <w:delText>18.1</w:delText>
              </w:r>
            </w:del>
            <w:r w:rsidR="008E1C7B">
              <w:rPr>
                <w:rFonts w:ascii="Arial" w:hAnsi="Arial" w:cs="Arial"/>
                <w:color w:val="000000"/>
                <w:sz w:val="20"/>
                <w:szCs w:val="20"/>
              </w:rPr>
              <w:t>%</w:t>
            </w:r>
          </w:p>
        </w:tc>
        <w:tc>
          <w:tcPr>
            <w:tcW w:w="2120" w:type="dxa"/>
            <w:vAlign w:val="center"/>
          </w:tcPr>
          <w:p w14:paraId="23ECDFDE" w14:textId="5546705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679" w:author="Hardik Malhotra" w:date="2023-02-24T16:03:00Z">
              <w:r w:rsidR="00751DFF">
                <w:rPr>
                  <w:rFonts w:ascii="Arial" w:hAnsi="Arial" w:cs="Arial"/>
                  <w:color w:val="000000"/>
                  <w:sz w:val="20"/>
                  <w:szCs w:val="20"/>
                </w:rPr>
                <w:t>4</w:t>
              </w:r>
            </w:ins>
            <w:del w:id="1680" w:author="Hardik Malhotra" w:date="2023-02-24T16:03:00Z">
              <w:r w:rsidDel="00751DFF">
                <w:rPr>
                  <w:rFonts w:ascii="Arial" w:hAnsi="Arial" w:cs="Arial"/>
                  <w:color w:val="000000"/>
                  <w:sz w:val="20"/>
                  <w:szCs w:val="20"/>
                </w:rPr>
                <w:delText>5</w:delText>
              </w:r>
            </w:del>
            <w:r>
              <w:rPr>
                <w:rFonts w:ascii="Arial" w:hAnsi="Arial" w:cs="Arial"/>
                <w:color w:val="000000"/>
                <w:sz w:val="20"/>
                <w:szCs w:val="20"/>
              </w:rPr>
              <w:t>.6%</w:t>
            </w:r>
          </w:p>
        </w:tc>
      </w:tr>
      <w:tr w:rsidR="008E1C7B" w:rsidRPr="00E37549" w14:paraId="5C351B65" w14:textId="77777777" w:rsidTr="008A475E">
        <w:trPr>
          <w:trHeight w:val="259"/>
        </w:trPr>
        <w:tc>
          <w:tcPr>
            <w:tcW w:w="4572" w:type="dxa"/>
            <w:shd w:val="clear" w:color="auto" w:fill="auto"/>
            <w:noWrap/>
            <w:vAlign w:val="bottom"/>
            <w:hideMark/>
          </w:tcPr>
          <w:p w14:paraId="44104DD9"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40876250" w14:textId="1024617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ins w:id="1681" w:author="Hardik Malhotra" w:date="2023-02-24T15:15:00Z">
              <w:r w:rsidR="004501A9">
                <w:rPr>
                  <w:rFonts w:ascii="Arial" w:hAnsi="Arial" w:cs="Arial"/>
                  <w:color w:val="000000"/>
                  <w:sz w:val="20"/>
                  <w:szCs w:val="20"/>
                </w:rPr>
                <w:t>2.3</w:t>
              </w:r>
            </w:ins>
            <w:del w:id="1682" w:author="Hardik Malhotra" w:date="2023-02-24T15:15:00Z">
              <w:r w:rsidDel="004501A9">
                <w:rPr>
                  <w:rFonts w:ascii="Arial" w:hAnsi="Arial" w:cs="Arial"/>
                  <w:color w:val="000000"/>
                  <w:sz w:val="20"/>
                  <w:szCs w:val="20"/>
                </w:rPr>
                <w:delText>8.0</w:delText>
              </w:r>
            </w:del>
            <w:r>
              <w:rPr>
                <w:rFonts w:ascii="Arial" w:hAnsi="Arial" w:cs="Arial"/>
                <w:color w:val="000000"/>
                <w:sz w:val="20"/>
                <w:szCs w:val="20"/>
              </w:rPr>
              <w:t>%</w:t>
            </w:r>
          </w:p>
        </w:tc>
        <w:tc>
          <w:tcPr>
            <w:tcW w:w="2120" w:type="dxa"/>
            <w:vAlign w:val="center"/>
          </w:tcPr>
          <w:p w14:paraId="24D360CB" w14:textId="47A4CD8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w:t>
            </w:r>
            <w:ins w:id="1683" w:author="Hardik Malhotra" w:date="2023-02-24T16:04:00Z">
              <w:r w:rsidR="00751DFF">
                <w:rPr>
                  <w:rFonts w:ascii="Arial" w:hAnsi="Arial" w:cs="Arial"/>
                  <w:color w:val="000000"/>
                  <w:sz w:val="20"/>
                  <w:szCs w:val="20"/>
                </w:rPr>
                <w:t>0</w:t>
              </w:r>
            </w:ins>
            <w:del w:id="1684" w:author="Hardik Malhotra" w:date="2023-02-24T16:04:00Z">
              <w:r w:rsidDel="00751DFF">
                <w:rPr>
                  <w:rFonts w:ascii="Arial" w:hAnsi="Arial" w:cs="Arial"/>
                  <w:color w:val="000000"/>
                  <w:sz w:val="20"/>
                  <w:szCs w:val="20"/>
                </w:rPr>
                <w:delText>2</w:delText>
              </w:r>
            </w:del>
            <w:r>
              <w:rPr>
                <w:rFonts w:ascii="Arial" w:hAnsi="Arial" w:cs="Arial"/>
                <w:color w:val="000000"/>
                <w:sz w:val="20"/>
                <w:szCs w:val="20"/>
              </w:rPr>
              <w:t>.</w:t>
            </w:r>
            <w:ins w:id="1685" w:author="Hardik Malhotra" w:date="2023-02-24T16:04:00Z">
              <w:r w:rsidR="00751DFF">
                <w:rPr>
                  <w:rFonts w:ascii="Arial" w:hAnsi="Arial" w:cs="Arial"/>
                  <w:color w:val="000000"/>
                  <w:sz w:val="20"/>
                  <w:szCs w:val="20"/>
                </w:rPr>
                <w:t>5</w:t>
              </w:r>
            </w:ins>
            <w:del w:id="1686"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p>
        </w:tc>
      </w:tr>
      <w:tr w:rsidR="00256967" w:rsidRPr="00E37549" w14:paraId="5227CDD8" w14:textId="77777777" w:rsidTr="00C6205C">
        <w:trPr>
          <w:trHeight w:val="259"/>
        </w:trPr>
        <w:tc>
          <w:tcPr>
            <w:tcW w:w="4572" w:type="dxa"/>
            <w:shd w:val="clear" w:color="000000" w:fill="000000"/>
            <w:noWrap/>
            <w:vAlign w:val="center"/>
            <w:hideMark/>
          </w:tcPr>
          <w:p w14:paraId="7C68CEC0"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5BD08C84"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w:t>
            </w:r>
            <w:r w:rsidRPr="00C6205C">
              <w:rPr>
                <w:rFonts w:ascii="Arial" w:eastAsia="Times New Roman" w:hAnsi="Arial" w:cs="Arial"/>
                <w:b/>
                <w:bCs/>
                <w:color w:val="000000" w:themeColor="text1"/>
                <w:sz w:val="20"/>
                <w:szCs w:val="20"/>
                <w:shd w:val="clear" w:color="auto" w:fill="DEEAF6" w:themeFill="accent5" w:themeFillTint="33"/>
                <w:lang w:eastAsia="en-IN"/>
              </w:rPr>
              <w:t>ahjahanpur</w:t>
            </w:r>
          </w:p>
        </w:tc>
        <w:tc>
          <w:tcPr>
            <w:tcW w:w="2120" w:type="dxa"/>
            <w:shd w:val="clear" w:color="auto" w:fill="C5E0B3" w:themeFill="accent6" w:themeFillTint="66"/>
          </w:tcPr>
          <w:p w14:paraId="6AAB8C07"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5602629" w14:textId="77777777" w:rsidTr="008A475E">
        <w:trPr>
          <w:trHeight w:val="259"/>
        </w:trPr>
        <w:tc>
          <w:tcPr>
            <w:tcW w:w="4572" w:type="dxa"/>
            <w:shd w:val="clear" w:color="auto" w:fill="auto"/>
            <w:noWrap/>
            <w:vAlign w:val="bottom"/>
            <w:hideMark/>
          </w:tcPr>
          <w:p w14:paraId="5C10C77C"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0AC1CF18" w14:textId="58E4ABA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687" w:author="Hardik Malhotra" w:date="2023-02-24T15:15:00Z">
              <w:r w:rsidR="004501A9">
                <w:rPr>
                  <w:rFonts w:ascii="Arial" w:hAnsi="Arial" w:cs="Arial"/>
                  <w:color w:val="000000"/>
                  <w:sz w:val="20"/>
                  <w:szCs w:val="20"/>
                </w:rPr>
                <w:t>60</w:t>
              </w:r>
            </w:ins>
            <w:del w:id="1688" w:author="Hardik Malhotra" w:date="2023-02-24T15:15:00Z">
              <w:r w:rsidDel="004501A9">
                <w:rPr>
                  <w:rFonts w:ascii="Arial" w:hAnsi="Arial" w:cs="Arial"/>
                  <w:color w:val="000000"/>
                  <w:sz w:val="20"/>
                  <w:szCs w:val="20"/>
                </w:rPr>
                <w:delText>57</w:delText>
              </w:r>
            </w:del>
          </w:p>
        </w:tc>
        <w:tc>
          <w:tcPr>
            <w:tcW w:w="2120" w:type="dxa"/>
            <w:vAlign w:val="center"/>
          </w:tcPr>
          <w:p w14:paraId="4832868A" w14:textId="1C7B5FC0"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w:t>
            </w:r>
            <w:ins w:id="1689" w:author="Hardik Malhotra" w:date="2023-02-24T16:04:00Z">
              <w:r w:rsidR="00751DFF">
                <w:rPr>
                  <w:rFonts w:ascii="Arial" w:hAnsi="Arial" w:cs="Arial"/>
                  <w:color w:val="000000"/>
                  <w:sz w:val="20"/>
                  <w:szCs w:val="20"/>
                </w:rPr>
                <w:t>44</w:t>
              </w:r>
            </w:ins>
            <w:del w:id="1690" w:author="Hardik Malhotra" w:date="2023-02-24T16:04:00Z">
              <w:r w:rsidDel="00751DFF">
                <w:rPr>
                  <w:rFonts w:ascii="Arial" w:hAnsi="Arial" w:cs="Arial"/>
                  <w:color w:val="000000"/>
                  <w:sz w:val="20"/>
                  <w:szCs w:val="20"/>
                </w:rPr>
                <w:delText>16</w:delText>
              </w:r>
            </w:del>
          </w:p>
        </w:tc>
      </w:tr>
      <w:tr w:rsidR="008E1C7B" w:rsidRPr="00E37549" w14:paraId="26A60B20" w14:textId="77777777" w:rsidTr="008A475E">
        <w:trPr>
          <w:trHeight w:val="259"/>
        </w:trPr>
        <w:tc>
          <w:tcPr>
            <w:tcW w:w="4572" w:type="dxa"/>
            <w:shd w:val="clear" w:color="auto" w:fill="auto"/>
            <w:noWrap/>
            <w:vAlign w:val="bottom"/>
            <w:hideMark/>
          </w:tcPr>
          <w:p w14:paraId="64A4DE6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3F57B73" w14:textId="5EAB1AC5"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w:t>
            </w:r>
            <w:ins w:id="1691" w:author="Hardik Malhotra" w:date="2023-02-24T15:15:00Z">
              <w:r w:rsidR="004501A9">
                <w:rPr>
                  <w:rFonts w:ascii="Arial" w:hAnsi="Arial" w:cs="Arial"/>
                  <w:color w:val="000000"/>
                  <w:sz w:val="20"/>
                  <w:szCs w:val="20"/>
                </w:rPr>
                <w:t>44</w:t>
              </w:r>
            </w:ins>
            <w:del w:id="1692" w:author="Hardik Malhotra" w:date="2023-02-24T15:15:00Z">
              <w:r w:rsidDel="004501A9">
                <w:rPr>
                  <w:rFonts w:ascii="Arial" w:hAnsi="Arial" w:cs="Arial"/>
                  <w:color w:val="000000"/>
                  <w:sz w:val="20"/>
                  <w:szCs w:val="20"/>
                </w:rPr>
                <w:delText>66</w:delText>
              </w:r>
            </w:del>
          </w:p>
        </w:tc>
        <w:tc>
          <w:tcPr>
            <w:tcW w:w="2120" w:type="dxa"/>
            <w:vAlign w:val="center"/>
          </w:tcPr>
          <w:p w14:paraId="1B8DB6AF" w14:textId="5F489D4E"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5.</w:t>
            </w:r>
            <w:ins w:id="1693" w:author="Hardik Malhotra" w:date="2023-02-24T16:04:00Z">
              <w:r w:rsidR="00751DFF">
                <w:rPr>
                  <w:rFonts w:ascii="Arial" w:hAnsi="Arial" w:cs="Arial"/>
                  <w:color w:val="000000"/>
                  <w:sz w:val="20"/>
                  <w:szCs w:val="20"/>
                </w:rPr>
                <w:t>86</w:t>
              </w:r>
            </w:ins>
            <w:del w:id="1694" w:author="Hardik Malhotra" w:date="2023-02-24T16:04:00Z">
              <w:r w:rsidDel="00751DFF">
                <w:rPr>
                  <w:rFonts w:ascii="Arial" w:hAnsi="Arial" w:cs="Arial"/>
                  <w:color w:val="000000"/>
                  <w:sz w:val="20"/>
                  <w:szCs w:val="20"/>
                </w:rPr>
                <w:delText>03</w:delText>
              </w:r>
            </w:del>
          </w:p>
        </w:tc>
      </w:tr>
    </w:tbl>
    <w:p w14:paraId="4B05A344" w14:textId="77777777" w:rsidR="00816EF6" w:rsidRDefault="00816EF6" w:rsidP="006A23EE">
      <w:pPr>
        <w:pStyle w:val="ListParagraph"/>
        <w:ind w:left="284"/>
        <w:jc w:val="left"/>
        <w:rPr>
          <w:rFonts w:ascii="Arial" w:hAnsi="Arial" w:cs="Arial"/>
          <w:b/>
          <w:bCs/>
          <w:sz w:val="20"/>
          <w:szCs w:val="20"/>
          <w:lang w:val="en-US"/>
        </w:rPr>
      </w:pPr>
    </w:p>
    <w:p w14:paraId="32553CF9" w14:textId="77777777" w:rsidR="00FF464A" w:rsidRDefault="00FF464A"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lastRenderedPageBreak/>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58AC9579"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B10EB0F"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31666AF"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D6DFEF3"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FDA6CAB"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987C566"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69373B1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FEF1E5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6CED11" w14:textId="200D9A5B" w:rsidR="004501A9" w:rsidRPr="009425F1" w:rsidRDefault="004501A9" w:rsidP="004501A9">
            <w:pPr>
              <w:spacing w:line="240" w:lineRule="auto"/>
              <w:jc w:val="center"/>
              <w:rPr>
                <w:rFonts w:ascii="Arial" w:eastAsia="Times New Roman" w:hAnsi="Arial" w:cs="Arial"/>
                <w:color w:val="000000"/>
                <w:sz w:val="20"/>
                <w:szCs w:val="20"/>
                <w:lang w:eastAsia="en-IN"/>
              </w:rPr>
            </w:pPr>
            <w:ins w:id="1695" w:author="Hardik Malhotra" w:date="2023-02-24T15:16:00Z">
              <w:r>
                <w:rPr>
                  <w:rFonts w:ascii="Arial" w:hAnsi="Arial" w:cs="Arial"/>
                  <w:color w:val="000000"/>
                  <w:sz w:val="20"/>
                  <w:szCs w:val="20"/>
                </w:rPr>
                <w:t>274</w:t>
              </w:r>
            </w:ins>
            <w:del w:id="1696" w:author="Hardik Malhotra" w:date="2023-02-24T15:16:00Z">
              <w:r w:rsidDel="00AB32D4">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4CF74D3" w14:textId="78AB37DE" w:rsidR="004501A9" w:rsidRPr="009425F1" w:rsidRDefault="004501A9" w:rsidP="004501A9">
            <w:pPr>
              <w:spacing w:line="240" w:lineRule="auto"/>
              <w:jc w:val="center"/>
              <w:rPr>
                <w:rFonts w:ascii="Arial" w:eastAsia="Times New Roman" w:hAnsi="Arial" w:cs="Arial"/>
                <w:color w:val="000000"/>
                <w:sz w:val="20"/>
                <w:szCs w:val="20"/>
                <w:lang w:eastAsia="en-IN"/>
              </w:rPr>
            </w:pPr>
            <w:ins w:id="1697" w:author="Hardik Malhotra" w:date="2023-02-24T15:16:00Z">
              <w:r>
                <w:rPr>
                  <w:rFonts w:ascii="Arial" w:hAnsi="Arial" w:cs="Arial"/>
                  <w:color w:val="000000"/>
                  <w:sz w:val="20"/>
                  <w:szCs w:val="20"/>
                </w:rPr>
                <w:t>372</w:t>
              </w:r>
            </w:ins>
            <w:del w:id="1698" w:author="Hardik Malhotra" w:date="2023-02-24T15:16:00Z">
              <w:r w:rsidDel="00AB32D4">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5C19FB6" w14:textId="0856DD5C" w:rsidR="004501A9" w:rsidRPr="009425F1" w:rsidRDefault="004501A9" w:rsidP="004501A9">
            <w:pPr>
              <w:spacing w:line="240" w:lineRule="auto"/>
              <w:jc w:val="center"/>
              <w:rPr>
                <w:rFonts w:ascii="Arial" w:eastAsia="Times New Roman" w:hAnsi="Arial" w:cs="Arial"/>
                <w:color w:val="000000"/>
                <w:sz w:val="20"/>
                <w:szCs w:val="20"/>
                <w:lang w:eastAsia="en-IN"/>
              </w:rPr>
            </w:pPr>
            <w:ins w:id="1699" w:author="Hardik Malhotra" w:date="2023-02-24T15:16:00Z">
              <w:r>
                <w:rPr>
                  <w:rFonts w:ascii="Arial" w:hAnsi="Arial" w:cs="Arial"/>
                  <w:color w:val="000000"/>
                  <w:sz w:val="20"/>
                  <w:szCs w:val="20"/>
                </w:rPr>
                <w:t>372</w:t>
              </w:r>
            </w:ins>
            <w:del w:id="1700" w:author="Hardik Malhotra" w:date="2023-02-24T15:16:00Z">
              <w:r w:rsidDel="00AB32D4">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018F9E2" w14:textId="72B278CD" w:rsidR="004501A9" w:rsidRPr="009425F1" w:rsidRDefault="004501A9" w:rsidP="004501A9">
            <w:pPr>
              <w:spacing w:line="240" w:lineRule="auto"/>
              <w:jc w:val="center"/>
              <w:rPr>
                <w:rFonts w:ascii="Arial" w:eastAsia="Times New Roman" w:hAnsi="Arial" w:cs="Arial"/>
                <w:color w:val="000000"/>
                <w:sz w:val="20"/>
                <w:szCs w:val="20"/>
                <w:lang w:eastAsia="en-IN"/>
              </w:rPr>
            </w:pPr>
            <w:ins w:id="1701" w:author="Hardik Malhotra" w:date="2023-02-24T15:16:00Z">
              <w:r>
                <w:rPr>
                  <w:rFonts w:ascii="Arial" w:hAnsi="Arial" w:cs="Arial"/>
                  <w:color w:val="000000"/>
                  <w:sz w:val="20"/>
                  <w:szCs w:val="20"/>
                </w:rPr>
                <w:t>364</w:t>
              </w:r>
            </w:ins>
            <w:del w:id="1702" w:author="Hardik Malhotra" w:date="2023-02-24T15:16:00Z">
              <w:r w:rsidDel="00AB32D4">
                <w:rPr>
                  <w:rFonts w:ascii="Arial" w:hAnsi="Arial" w:cs="Arial"/>
                  <w:color w:val="000000"/>
                  <w:sz w:val="20"/>
                  <w:szCs w:val="20"/>
                </w:rPr>
                <w:delText>372</w:delText>
              </w:r>
            </w:del>
          </w:p>
        </w:tc>
      </w:tr>
      <w:tr w:rsidR="004501A9" w:rsidRPr="00FE057E" w14:paraId="0A4118F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E332C9"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51FF06E" w14:textId="4EF43B52" w:rsidR="004501A9" w:rsidRPr="009425F1" w:rsidRDefault="004501A9" w:rsidP="004501A9">
            <w:pPr>
              <w:spacing w:line="240" w:lineRule="auto"/>
              <w:jc w:val="center"/>
              <w:rPr>
                <w:rFonts w:ascii="Arial" w:eastAsia="Times New Roman" w:hAnsi="Arial" w:cs="Arial"/>
                <w:color w:val="000000"/>
                <w:sz w:val="20"/>
                <w:szCs w:val="20"/>
                <w:lang w:eastAsia="en-IN"/>
              </w:rPr>
            </w:pPr>
            <w:ins w:id="1703" w:author="Hardik Malhotra" w:date="2023-02-24T15:16:00Z">
              <w:r>
                <w:rPr>
                  <w:rFonts w:ascii="Arial" w:hAnsi="Arial" w:cs="Arial"/>
                  <w:color w:val="000000"/>
                  <w:sz w:val="20"/>
                  <w:szCs w:val="20"/>
                </w:rPr>
                <w:t>141</w:t>
              </w:r>
            </w:ins>
            <w:del w:id="1704" w:author="Hardik Malhotra" w:date="2023-02-24T15:16:00Z">
              <w:r w:rsidDel="00AB32D4">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5579AA1" w14:textId="045EF2E9" w:rsidR="004501A9" w:rsidRPr="009425F1" w:rsidRDefault="004501A9" w:rsidP="004501A9">
            <w:pPr>
              <w:spacing w:line="240" w:lineRule="auto"/>
              <w:jc w:val="center"/>
              <w:rPr>
                <w:rFonts w:ascii="Arial" w:eastAsia="Times New Roman" w:hAnsi="Arial" w:cs="Arial"/>
                <w:color w:val="000000"/>
                <w:sz w:val="20"/>
                <w:szCs w:val="20"/>
                <w:lang w:eastAsia="en-IN"/>
              </w:rPr>
            </w:pPr>
            <w:ins w:id="1705" w:author="Hardik Malhotra" w:date="2023-02-24T15:16:00Z">
              <w:r>
                <w:rPr>
                  <w:rFonts w:ascii="Arial" w:hAnsi="Arial" w:cs="Arial"/>
                  <w:color w:val="000000"/>
                  <w:sz w:val="20"/>
                  <w:szCs w:val="20"/>
                </w:rPr>
                <w:t>177</w:t>
              </w:r>
            </w:ins>
            <w:del w:id="1706" w:author="Hardik Malhotra" w:date="2023-02-24T15:16:00Z">
              <w:r w:rsidDel="00AB32D4">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4CD3F731" w14:textId="206CD16E" w:rsidR="004501A9" w:rsidRPr="009425F1" w:rsidRDefault="004501A9" w:rsidP="004501A9">
            <w:pPr>
              <w:spacing w:line="240" w:lineRule="auto"/>
              <w:jc w:val="center"/>
              <w:rPr>
                <w:rFonts w:ascii="Arial" w:eastAsia="Times New Roman" w:hAnsi="Arial" w:cs="Arial"/>
                <w:color w:val="000000"/>
                <w:sz w:val="20"/>
                <w:szCs w:val="20"/>
                <w:lang w:eastAsia="en-IN"/>
              </w:rPr>
            </w:pPr>
            <w:ins w:id="1707" w:author="Hardik Malhotra" w:date="2023-02-24T15:16:00Z">
              <w:r>
                <w:rPr>
                  <w:rFonts w:ascii="Arial" w:hAnsi="Arial" w:cs="Arial"/>
                  <w:color w:val="000000"/>
                  <w:sz w:val="20"/>
                  <w:szCs w:val="20"/>
                </w:rPr>
                <w:t>177</w:t>
              </w:r>
            </w:ins>
            <w:del w:id="1708" w:author="Hardik Malhotra" w:date="2023-02-24T15:16:00Z">
              <w:r w:rsidDel="00AB32D4">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ABEF16F" w14:textId="06714F37" w:rsidR="004501A9" w:rsidRPr="009425F1" w:rsidRDefault="004501A9" w:rsidP="004501A9">
            <w:pPr>
              <w:spacing w:line="240" w:lineRule="auto"/>
              <w:jc w:val="center"/>
              <w:rPr>
                <w:rFonts w:ascii="Arial" w:eastAsia="Times New Roman" w:hAnsi="Arial" w:cs="Arial"/>
                <w:color w:val="000000"/>
                <w:sz w:val="20"/>
                <w:szCs w:val="20"/>
                <w:lang w:eastAsia="en-IN"/>
              </w:rPr>
            </w:pPr>
            <w:ins w:id="1709" w:author="Hardik Malhotra" w:date="2023-02-24T15:16:00Z">
              <w:r>
                <w:rPr>
                  <w:rFonts w:ascii="Arial" w:hAnsi="Arial" w:cs="Arial"/>
                  <w:color w:val="000000"/>
                  <w:sz w:val="20"/>
                  <w:szCs w:val="20"/>
                </w:rPr>
                <w:t>177</w:t>
              </w:r>
            </w:ins>
            <w:del w:id="1710" w:author="Hardik Malhotra" w:date="2023-02-24T15:16:00Z">
              <w:r w:rsidDel="00AB32D4">
                <w:rPr>
                  <w:rFonts w:ascii="Arial" w:hAnsi="Arial" w:cs="Arial"/>
                  <w:color w:val="000000"/>
                  <w:sz w:val="20"/>
                  <w:szCs w:val="20"/>
                </w:rPr>
                <w:delText>177</w:delText>
              </w:r>
            </w:del>
          </w:p>
        </w:tc>
      </w:tr>
      <w:tr w:rsidR="004501A9" w:rsidRPr="00FE057E" w14:paraId="3639DDEB"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E67E6CA"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730DC785" w14:textId="33685E15" w:rsidR="004501A9" w:rsidRPr="009425F1" w:rsidRDefault="004501A9" w:rsidP="004501A9">
            <w:pPr>
              <w:spacing w:line="240" w:lineRule="auto"/>
              <w:jc w:val="center"/>
              <w:rPr>
                <w:rFonts w:ascii="Arial" w:eastAsia="Times New Roman" w:hAnsi="Arial" w:cs="Arial"/>
                <w:color w:val="000000"/>
                <w:sz w:val="20"/>
                <w:szCs w:val="20"/>
                <w:lang w:eastAsia="en-IN"/>
              </w:rPr>
            </w:pPr>
            <w:ins w:id="1711" w:author="Hardik Malhotra" w:date="2023-02-24T15:16:00Z">
              <w:r>
                <w:rPr>
                  <w:rFonts w:ascii="Arial" w:hAnsi="Arial" w:cs="Arial"/>
                  <w:color w:val="000000"/>
                  <w:sz w:val="20"/>
                  <w:szCs w:val="20"/>
                </w:rPr>
                <w:t>132</w:t>
              </w:r>
            </w:ins>
            <w:del w:id="1712" w:author="Hardik Malhotra" w:date="2023-02-24T15:16:00Z">
              <w:r w:rsidDel="00AB32D4">
                <w:rPr>
                  <w:rFonts w:ascii="Arial" w:hAnsi="Arial" w:cs="Arial"/>
                  <w:color w:val="000000"/>
                  <w:sz w:val="20"/>
                  <w:szCs w:val="20"/>
                </w:rPr>
                <w:delText>138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2AC2822" w14:textId="5D4850F2" w:rsidR="004501A9" w:rsidRPr="009425F1" w:rsidRDefault="004501A9" w:rsidP="004501A9">
            <w:pPr>
              <w:spacing w:line="240" w:lineRule="auto"/>
              <w:jc w:val="center"/>
              <w:rPr>
                <w:rFonts w:ascii="Arial" w:eastAsia="Times New Roman" w:hAnsi="Arial" w:cs="Arial"/>
                <w:color w:val="000000"/>
                <w:sz w:val="20"/>
                <w:szCs w:val="20"/>
                <w:lang w:eastAsia="en-IN"/>
              </w:rPr>
            </w:pPr>
            <w:ins w:id="1713" w:author="Hardik Malhotra" w:date="2023-02-24T15:16:00Z">
              <w:r>
                <w:rPr>
                  <w:rFonts w:ascii="Arial" w:hAnsi="Arial" w:cs="Arial"/>
                  <w:color w:val="000000"/>
                  <w:sz w:val="20"/>
                  <w:szCs w:val="20"/>
                </w:rPr>
                <w:t>195</w:t>
              </w:r>
            </w:ins>
            <w:del w:id="1714" w:author="Hardik Malhotra" w:date="2023-02-24T15:16:00Z">
              <w:r w:rsidDel="00AB32D4">
                <w:rPr>
                  <w:rFonts w:ascii="Arial" w:hAnsi="Arial" w:cs="Arial"/>
                  <w:color w:val="000000"/>
                  <w:sz w:val="20"/>
                  <w:szCs w:val="20"/>
                </w:rPr>
                <w:delText>203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18C9311" w14:textId="16B5FBD5" w:rsidR="004501A9" w:rsidRPr="009425F1" w:rsidRDefault="004501A9" w:rsidP="004501A9">
            <w:pPr>
              <w:spacing w:line="240" w:lineRule="auto"/>
              <w:jc w:val="center"/>
              <w:rPr>
                <w:rFonts w:ascii="Arial" w:eastAsia="Times New Roman" w:hAnsi="Arial" w:cs="Arial"/>
                <w:color w:val="000000"/>
                <w:sz w:val="20"/>
                <w:szCs w:val="20"/>
                <w:lang w:eastAsia="en-IN"/>
              </w:rPr>
            </w:pPr>
            <w:ins w:id="1715" w:author="Hardik Malhotra" w:date="2023-02-24T15:16:00Z">
              <w:r>
                <w:rPr>
                  <w:rFonts w:ascii="Arial" w:hAnsi="Arial" w:cs="Arial"/>
                  <w:color w:val="000000"/>
                  <w:sz w:val="20"/>
                  <w:szCs w:val="20"/>
                </w:rPr>
                <w:t>195</w:t>
              </w:r>
            </w:ins>
            <w:del w:id="1716" w:author="Hardik Malhotra" w:date="2023-02-24T15:16:00Z">
              <w:r w:rsidDel="00AB32D4">
                <w:rPr>
                  <w:rFonts w:ascii="Arial" w:hAnsi="Arial" w:cs="Arial"/>
                  <w:color w:val="000000"/>
                  <w:sz w:val="20"/>
                  <w:szCs w:val="20"/>
                </w:rPr>
                <w:delText>203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8F2D09D" w14:textId="0F0DB077" w:rsidR="004501A9" w:rsidRPr="009425F1" w:rsidRDefault="004501A9" w:rsidP="004501A9">
            <w:pPr>
              <w:spacing w:line="240" w:lineRule="auto"/>
              <w:jc w:val="center"/>
              <w:rPr>
                <w:rFonts w:ascii="Arial" w:eastAsia="Times New Roman" w:hAnsi="Arial" w:cs="Arial"/>
                <w:color w:val="000000"/>
                <w:sz w:val="20"/>
                <w:szCs w:val="20"/>
                <w:lang w:eastAsia="en-IN"/>
              </w:rPr>
            </w:pPr>
            <w:ins w:id="1717" w:author="Hardik Malhotra" w:date="2023-02-24T15:16:00Z">
              <w:r>
                <w:rPr>
                  <w:rFonts w:ascii="Arial" w:hAnsi="Arial" w:cs="Arial"/>
                  <w:color w:val="000000"/>
                  <w:sz w:val="20"/>
                  <w:szCs w:val="20"/>
                </w:rPr>
                <w:t>187</w:t>
              </w:r>
            </w:ins>
            <w:del w:id="1718" w:author="Hardik Malhotra" w:date="2023-02-24T15:16:00Z">
              <w:r w:rsidDel="00AB32D4">
                <w:rPr>
                  <w:rFonts w:ascii="Arial" w:hAnsi="Arial" w:cs="Arial"/>
                  <w:color w:val="000000"/>
                  <w:sz w:val="20"/>
                  <w:szCs w:val="20"/>
                </w:rPr>
                <w:delText>196</w:delText>
              </w:r>
            </w:del>
          </w:p>
        </w:tc>
      </w:tr>
      <w:tr w:rsidR="004501A9" w:rsidRPr="00FE057E" w14:paraId="0C1566CA"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50353C4"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BB16669" w14:textId="3B57DB5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19" w:author="Hardik Malhotra" w:date="2023-02-24T15:16:00Z">
              <w:r w:rsidRPr="004501A9">
                <w:rPr>
                  <w:rFonts w:ascii="Arial" w:hAnsi="Arial" w:cs="Arial"/>
                  <w:color w:val="FFFFFF" w:themeColor="background1"/>
                  <w:sz w:val="20"/>
                  <w:szCs w:val="20"/>
                  <w:rPrChange w:id="1720" w:author="Hardik Malhotra" w:date="2023-02-24T15:16:00Z">
                    <w:rPr>
                      <w:rFonts w:ascii="Arial" w:hAnsi="Arial" w:cs="Arial"/>
                      <w:color w:val="000000"/>
                      <w:sz w:val="20"/>
                      <w:szCs w:val="20"/>
                    </w:rPr>
                  </w:rPrChange>
                </w:rPr>
                <w:t>48%</w:t>
              </w:r>
            </w:ins>
            <w:del w:id="1721" w:author="Hardik Malhotra" w:date="2023-02-24T15:16:00Z">
              <w:r w:rsidRPr="004501A9" w:rsidDel="00AB32D4">
                <w:rPr>
                  <w:rFonts w:ascii="Arial" w:hAnsi="Arial" w:cs="Arial"/>
                  <w:color w:val="FFFFFF" w:themeColor="background1"/>
                  <w:sz w:val="20"/>
                  <w:szCs w:val="20"/>
                </w:rPr>
                <w:delText>49%</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B2ACAC" w14:textId="153D253D"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2" w:author="Hardik Malhotra" w:date="2023-02-24T15:16:00Z">
              <w:r w:rsidRPr="004501A9">
                <w:rPr>
                  <w:rFonts w:ascii="Arial" w:hAnsi="Arial" w:cs="Arial"/>
                  <w:color w:val="FFFFFF" w:themeColor="background1"/>
                  <w:sz w:val="20"/>
                  <w:szCs w:val="20"/>
                  <w:rPrChange w:id="1723" w:author="Hardik Malhotra" w:date="2023-02-24T15:16:00Z">
                    <w:rPr>
                      <w:rFonts w:ascii="Arial" w:hAnsi="Arial" w:cs="Arial"/>
                      <w:color w:val="000000"/>
                      <w:sz w:val="20"/>
                      <w:szCs w:val="20"/>
                    </w:rPr>
                  </w:rPrChange>
                </w:rPr>
                <w:t>52%</w:t>
              </w:r>
            </w:ins>
            <w:del w:id="1724" w:author="Hardik Malhotra" w:date="2023-02-24T15:16:00Z">
              <w:r w:rsidRPr="004501A9" w:rsidDel="00AB32D4">
                <w:rPr>
                  <w:rFonts w:ascii="Arial" w:hAnsi="Arial" w:cs="Arial"/>
                  <w:color w:val="FFFFFF" w:themeColor="background1"/>
                  <w:sz w:val="20"/>
                  <w:szCs w:val="20"/>
                </w:rPr>
                <w:delText>53%</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4973D38" w14:textId="1FEC1D6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5" w:author="Hardik Malhotra" w:date="2023-02-24T15:16:00Z">
              <w:r w:rsidRPr="004501A9">
                <w:rPr>
                  <w:rFonts w:ascii="Arial" w:hAnsi="Arial" w:cs="Arial"/>
                  <w:color w:val="FFFFFF" w:themeColor="background1"/>
                  <w:sz w:val="20"/>
                  <w:szCs w:val="20"/>
                  <w:rPrChange w:id="1726" w:author="Hardik Malhotra" w:date="2023-02-24T15:16:00Z">
                    <w:rPr>
                      <w:rFonts w:ascii="Arial" w:hAnsi="Arial" w:cs="Arial"/>
                      <w:color w:val="000000"/>
                      <w:sz w:val="20"/>
                      <w:szCs w:val="20"/>
                    </w:rPr>
                  </w:rPrChange>
                </w:rPr>
                <w:t>52%</w:t>
              </w:r>
            </w:ins>
            <w:del w:id="1727" w:author="Hardik Malhotra" w:date="2023-02-24T15:16:00Z">
              <w:r w:rsidRPr="004501A9" w:rsidDel="00AB32D4">
                <w:rPr>
                  <w:rFonts w:ascii="Arial" w:hAnsi="Arial" w:cs="Arial"/>
                  <w:color w:val="FFFFFF" w:themeColor="background1"/>
                  <w:sz w:val="20"/>
                  <w:szCs w:val="20"/>
                </w:rPr>
                <w:delText>53%</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145534" w14:textId="00E98FE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28" w:author="Hardik Malhotra" w:date="2023-02-24T15:16:00Z">
              <w:r w:rsidRPr="004501A9">
                <w:rPr>
                  <w:rFonts w:ascii="Arial" w:hAnsi="Arial" w:cs="Arial"/>
                  <w:color w:val="FFFFFF" w:themeColor="background1"/>
                  <w:sz w:val="20"/>
                  <w:szCs w:val="20"/>
                  <w:rPrChange w:id="1729" w:author="Hardik Malhotra" w:date="2023-02-24T15:16:00Z">
                    <w:rPr>
                      <w:rFonts w:ascii="Arial" w:hAnsi="Arial" w:cs="Arial"/>
                      <w:color w:val="000000"/>
                      <w:sz w:val="20"/>
                      <w:szCs w:val="20"/>
                    </w:rPr>
                  </w:rPrChange>
                </w:rPr>
                <w:t>51%</w:t>
              </w:r>
            </w:ins>
            <w:del w:id="1730" w:author="Hardik Malhotra" w:date="2023-02-24T15:16:00Z">
              <w:r w:rsidRPr="004501A9" w:rsidDel="00AB32D4">
                <w:rPr>
                  <w:rFonts w:ascii="Arial" w:hAnsi="Arial" w:cs="Arial"/>
                  <w:color w:val="FFFFFF" w:themeColor="background1"/>
                  <w:sz w:val="20"/>
                  <w:szCs w:val="20"/>
                </w:rPr>
                <w:delText>53%</w:delText>
              </w:r>
            </w:del>
          </w:p>
        </w:tc>
      </w:tr>
      <w:tr w:rsidR="004501A9" w:rsidRPr="00FE057E" w14:paraId="444207B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C14FE05"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C61C6DB" w14:textId="30FCCCE0" w:rsidR="004501A9" w:rsidRPr="009425F1" w:rsidRDefault="004501A9" w:rsidP="004501A9">
            <w:pPr>
              <w:spacing w:line="240" w:lineRule="auto"/>
              <w:jc w:val="center"/>
              <w:rPr>
                <w:rFonts w:ascii="Arial" w:eastAsia="Times New Roman" w:hAnsi="Arial" w:cs="Arial"/>
                <w:color w:val="000000"/>
                <w:sz w:val="20"/>
                <w:szCs w:val="20"/>
                <w:lang w:eastAsia="en-IN"/>
              </w:rPr>
            </w:pPr>
            <w:ins w:id="1731" w:author="Hardik Malhotra" w:date="2023-02-24T15:16:00Z">
              <w:r>
                <w:rPr>
                  <w:rFonts w:ascii="Arial" w:hAnsi="Arial" w:cs="Arial"/>
                  <w:color w:val="000000"/>
                  <w:sz w:val="20"/>
                  <w:szCs w:val="20"/>
                </w:rPr>
                <w:t>47</w:t>
              </w:r>
            </w:ins>
            <w:del w:id="1732" w:author="Hardik Malhotra" w:date="2023-02-24T15:16:00Z">
              <w:r w:rsidDel="00AB32D4">
                <w:rPr>
                  <w:rFonts w:ascii="Arial" w:hAnsi="Arial" w:cs="Arial"/>
                  <w:color w:val="000000"/>
                  <w:sz w:val="20"/>
                  <w:szCs w:val="20"/>
                </w:rPr>
                <w:delText>62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E168C83" w14:textId="2CD3803E" w:rsidR="004501A9" w:rsidRPr="009425F1" w:rsidRDefault="004501A9" w:rsidP="004501A9">
            <w:pPr>
              <w:spacing w:line="240" w:lineRule="auto"/>
              <w:jc w:val="center"/>
              <w:rPr>
                <w:rFonts w:ascii="Arial" w:eastAsia="Times New Roman" w:hAnsi="Arial" w:cs="Arial"/>
                <w:color w:val="000000"/>
                <w:sz w:val="20"/>
                <w:szCs w:val="20"/>
                <w:lang w:eastAsia="en-IN"/>
              </w:rPr>
            </w:pPr>
            <w:ins w:id="1733" w:author="Hardik Malhotra" w:date="2023-02-24T15:16:00Z">
              <w:r>
                <w:rPr>
                  <w:rFonts w:ascii="Arial" w:hAnsi="Arial" w:cs="Arial"/>
                  <w:color w:val="000000"/>
                  <w:sz w:val="20"/>
                  <w:szCs w:val="20"/>
                </w:rPr>
                <w:t>138</w:t>
              </w:r>
            </w:ins>
            <w:del w:id="1734" w:author="Hardik Malhotra" w:date="2023-02-24T15:16:00Z">
              <w:r w:rsidDel="00AB32D4">
                <w:rPr>
                  <w:rFonts w:ascii="Arial" w:hAnsi="Arial" w:cs="Arial"/>
                  <w:color w:val="000000"/>
                  <w:sz w:val="20"/>
                  <w:szCs w:val="20"/>
                </w:rPr>
                <w:delText>151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21945F9" w14:textId="12275FCE" w:rsidR="004501A9" w:rsidRPr="009425F1" w:rsidRDefault="004501A9" w:rsidP="004501A9">
            <w:pPr>
              <w:spacing w:line="240" w:lineRule="auto"/>
              <w:jc w:val="center"/>
              <w:rPr>
                <w:rFonts w:ascii="Arial" w:eastAsia="Times New Roman" w:hAnsi="Arial" w:cs="Arial"/>
                <w:color w:val="000000"/>
                <w:sz w:val="20"/>
                <w:szCs w:val="20"/>
                <w:lang w:eastAsia="en-IN"/>
              </w:rPr>
            </w:pPr>
            <w:ins w:id="1735" w:author="Hardik Malhotra" w:date="2023-02-24T15:16:00Z">
              <w:r>
                <w:rPr>
                  <w:rFonts w:ascii="Arial" w:hAnsi="Arial" w:cs="Arial"/>
                  <w:color w:val="000000"/>
                  <w:sz w:val="20"/>
                  <w:szCs w:val="20"/>
                </w:rPr>
                <w:t>155</w:t>
              </w:r>
            </w:ins>
            <w:del w:id="1736" w:author="Hardik Malhotra" w:date="2023-02-24T15:16:00Z">
              <w:r w:rsidDel="00AB32D4">
                <w:rPr>
                  <w:rFonts w:ascii="Arial" w:hAnsi="Arial" w:cs="Arial"/>
                  <w:color w:val="000000"/>
                  <w:sz w:val="20"/>
                  <w:szCs w:val="20"/>
                </w:rPr>
                <w:delText>159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E9E26C3" w14:textId="27FE0932" w:rsidR="004501A9" w:rsidRPr="009425F1" w:rsidRDefault="004501A9" w:rsidP="004501A9">
            <w:pPr>
              <w:spacing w:line="240" w:lineRule="auto"/>
              <w:jc w:val="center"/>
              <w:rPr>
                <w:rFonts w:ascii="Arial" w:eastAsia="Times New Roman" w:hAnsi="Arial" w:cs="Arial"/>
                <w:color w:val="000000"/>
                <w:sz w:val="20"/>
                <w:szCs w:val="20"/>
                <w:lang w:eastAsia="en-IN"/>
              </w:rPr>
            </w:pPr>
            <w:ins w:id="1737" w:author="Hardik Malhotra" w:date="2023-02-24T15:16:00Z">
              <w:r>
                <w:rPr>
                  <w:rFonts w:ascii="Arial" w:hAnsi="Arial" w:cs="Arial"/>
                  <w:color w:val="000000"/>
                  <w:sz w:val="20"/>
                  <w:szCs w:val="20"/>
                </w:rPr>
                <w:t>147</w:t>
              </w:r>
            </w:ins>
            <w:del w:id="1738" w:author="Hardik Malhotra" w:date="2023-02-24T15:16:00Z">
              <w:r w:rsidDel="00AB32D4">
                <w:rPr>
                  <w:rFonts w:ascii="Arial" w:hAnsi="Arial" w:cs="Arial"/>
                  <w:color w:val="000000"/>
                  <w:sz w:val="20"/>
                  <w:szCs w:val="20"/>
                </w:rPr>
                <w:delText>159</w:delText>
              </w:r>
            </w:del>
          </w:p>
        </w:tc>
      </w:tr>
      <w:tr w:rsidR="004501A9" w:rsidRPr="00FE057E" w14:paraId="3C7069B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2EE181"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58DEC88" w14:textId="20788297"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39" w:author="Hardik Malhotra" w:date="2023-02-24T15:16:00Z">
              <w:r w:rsidRPr="004501A9">
                <w:rPr>
                  <w:rFonts w:ascii="Arial" w:hAnsi="Arial" w:cs="Arial"/>
                  <w:color w:val="FFFFFF" w:themeColor="background1"/>
                  <w:sz w:val="20"/>
                  <w:szCs w:val="20"/>
                  <w:rPrChange w:id="1740" w:author="Hardik Malhotra" w:date="2023-02-24T15:16:00Z">
                    <w:rPr>
                      <w:rFonts w:ascii="Arial" w:hAnsi="Arial" w:cs="Arial"/>
                      <w:color w:val="000000"/>
                      <w:sz w:val="20"/>
                      <w:szCs w:val="20"/>
                    </w:rPr>
                  </w:rPrChange>
                </w:rPr>
                <w:t>17%</w:t>
              </w:r>
            </w:ins>
            <w:del w:id="1741" w:author="Hardik Malhotra" w:date="2023-02-24T15:16:00Z">
              <w:r w:rsidRPr="004501A9" w:rsidDel="00AB32D4">
                <w:rPr>
                  <w:rFonts w:ascii="Arial" w:hAnsi="Arial" w:cs="Arial"/>
                  <w:color w:val="FFFFFF" w:themeColor="background1"/>
                  <w:sz w:val="20"/>
                  <w:szCs w:val="20"/>
                </w:rPr>
                <w:delText>22%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0B7C8A4" w14:textId="2B97523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2" w:author="Hardik Malhotra" w:date="2023-02-24T15:16:00Z">
              <w:r w:rsidRPr="004501A9">
                <w:rPr>
                  <w:rFonts w:ascii="Arial" w:hAnsi="Arial" w:cs="Arial"/>
                  <w:color w:val="FFFFFF" w:themeColor="background1"/>
                  <w:sz w:val="20"/>
                  <w:szCs w:val="20"/>
                  <w:rPrChange w:id="1743" w:author="Hardik Malhotra" w:date="2023-02-24T15:16:00Z">
                    <w:rPr>
                      <w:rFonts w:ascii="Arial" w:hAnsi="Arial" w:cs="Arial"/>
                      <w:color w:val="000000"/>
                      <w:sz w:val="20"/>
                      <w:szCs w:val="20"/>
                    </w:rPr>
                  </w:rPrChange>
                </w:rPr>
                <w:t>37%</w:t>
              </w:r>
            </w:ins>
            <w:del w:id="1744" w:author="Hardik Malhotra" w:date="2023-02-24T15:16:00Z">
              <w:r w:rsidRPr="004501A9" w:rsidDel="00AB32D4">
                <w:rPr>
                  <w:rFonts w:ascii="Arial" w:hAnsi="Arial" w:cs="Arial"/>
                  <w:color w:val="FFFFFF" w:themeColor="background1"/>
                  <w:sz w:val="20"/>
                  <w:szCs w:val="20"/>
                </w:rPr>
                <w:delText>40%</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5990E01" w14:textId="08D3E80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5" w:author="Hardik Malhotra" w:date="2023-02-24T15:16:00Z">
              <w:r w:rsidRPr="004501A9">
                <w:rPr>
                  <w:rFonts w:ascii="Arial" w:hAnsi="Arial" w:cs="Arial"/>
                  <w:color w:val="FFFFFF" w:themeColor="background1"/>
                  <w:sz w:val="20"/>
                  <w:szCs w:val="20"/>
                  <w:rPrChange w:id="1746" w:author="Hardik Malhotra" w:date="2023-02-24T15:16:00Z">
                    <w:rPr>
                      <w:rFonts w:ascii="Arial" w:hAnsi="Arial" w:cs="Arial"/>
                      <w:color w:val="000000"/>
                      <w:sz w:val="20"/>
                      <w:szCs w:val="20"/>
                    </w:rPr>
                  </w:rPrChange>
                </w:rPr>
                <w:t>42%</w:t>
              </w:r>
            </w:ins>
            <w:del w:id="1747" w:author="Hardik Malhotra" w:date="2023-02-24T15:16:00Z">
              <w:r w:rsidRPr="004501A9" w:rsidDel="00AB32D4">
                <w:rPr>
                  <w:rFonts w:ascii="Arial" w:hAnsi="Arial" w:cs="Arial"/>
                  <w:color w:val="FFFFFF" w:themeColor="background1"/>
                  <w:sz w:val="20"/>
                  <w:szCs w:val="20"/>
                </w:rPr>
                <w:delText>42%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BBAE859" w14:textId="1DE3426A"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48" w:author="Hardik Malhotra" w:date="2023-02-24T15:16:00Z">
              <w:r w:rsidRPr="004501A9">
                <w:rPr>
                  <w:rFonts w:ascii="Arial" w:hAnsi="Arial" w:cs="Arial"/>
                  <w:color w:val="FFFFFF" w:themeColor="background1"/>
                  <w:sz w:val="20"/>
                  <w:szCs w:val="20"/>
                  <w:rPrChange w:id="1749" w:author="Hardik Malhotra" w:date="2023-02-24T15:16:00Z">
                    <w:rPr>
                      <w:rFonts w:ascii="Arial" w:hAnsi="Arial" w:cs="Arial"/>
                      <w:color w:val="000000"/>
                      <w:sz w:val="20"/>
                      <w:szCs w:val="20"/>
                    </w:rPr>
                  </w:rPrChange>
                </w:rPr>
                <w:t>40%</w:t>
              </w:r>
            </w:ins>
            <w:del w:id="1750" w:author="Hardik Malhotra" w:date="2023-02-24T15:16:00Z">
              <w:r w:rsidRPr="004501A9" w:rsidDel="00AB32D4">
                <w:rPr>
                  <w:rFonts w:ascii="Arial" w:hAnsi="Arial" w:cs="Arial"/>
                  <w:color w:val="FFFFFF" w:themeColor="background1"/>
                  <w:sz w:val="20"/>
                  <w:szCs w:val="20"/>
                </w:rPr>
                <w:delText>43%</w:delText>
              </w:r>
            </w:del>
          </w:p>
        </w:tc>
      </w:tr>
      <w:tr w:rsidR="004501A9" w:rsidRPr="00FE057E" w14:paraId="28A9BDBD"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F943A9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4998E86" w14:textId="30880076" w:rsidR="004501A9" w:rsidRPr="009425F1" w:rsidRDefault="004501A9" w:rsidP="004501A9">
            <w:pPr>
              <w:spacing w:line="240" w:lineRule="auto"/>
              <w:jc w:val="center"/>
              <w:rPr>
                <w:rFonts w:ascii="Arial" w:eastAsia="Times New Roman" w:hAnsi="Arial" w:cs="Arial"/>
                <w:color w:val="000000"/>
                <w:sz w:val="20"/>
                <w:szCs w:val="20"/>
                <w:lang w:eastAsia="en-IN"/>
              </w:rPr>
            </w:pPr>
            <w:ins w:id="1751" w:author="Hardik Malhotra" w:date="2023-02-24T15:16:00Z">
              <w:r>
                <w:rPr>
                  <w:rFonts w:ascii="Arial" w:hAnsi="Arial" w:cs="Arial"/>
                  <w:sz w:val="20"/>
                  <w:szCs w:val="20"/>
                </w:rPr>
                <w:t>20</w:t>
              </w:r>
            </w:ins>
            <w:del w:id="1752" w:author="Hardik Malhotra" w:date="2023-02-24T15:16:00Z">
              <w:r w:rsidDel="00AB32D4">
                <w:rPr>
                  <w:rFonts w:ascii="Arial" w:hAnsi="Arial" w:cs="Arial"/>
                  <w:sz w:val="20"/>
                  <w:szCs w:val="20"/>
                </w:rPr>
                <w:delText>30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1FD7D54" w14:textId="7D96B7AF" w:rsidR="004501A9" w:rsidRPr="009425F1" w:rsidRDefault="004501A9" w:rsidP="004501A9">
            <w:pPr>
              <w:spacing w:line="240" w:lineRule="auto"/>
              <w:jc w:val="center"/>
              <w:rPr>
                <w:rFonts w:ascii="Arial" w:eastAsia="Times New Roman" w:hAnsi="Arial" w:cs="Arial"/>
                <w:color w:val="000000"/>
                <w:sz w:val="20"/>
                <w:szCs w:val="20"/>
                <w:lang w:eastAsia="en-IN"/>
              </w:rPr>
            </w:pPr>
            <w:ins w:id="1753" w:author="Hardik Malhotra" w:date="2023-02-24T15:16:00Z">
              <w:r>
                <w:rPr>
                  <w:rFonts w:ascii="Arial" w:hAnsi="Arial" w:cs="Arial"/>
                  <w:color w:val="000000"/>
                  <w:sz w:val="20"/>
                  <w:szCs w:val="20"/>
                </w:rPr>
                <w:t>71</w:t>
              </w:r>
            </w:ins>
            <w:del w:id="1754" w:author="Hardik Malhotra" w:date="2023-02-24T15:16:00Z">
              <w:r w:rsidDel="00AB32D4">
                <w:rPr>
                  <w:rFonts w:ascii="Arial" w:hAnsi="Arial" w:cs="Arial"/>
                  <w:color w:val="000000"/>
                  <w:sz w:val="20"/>
                  <w:szCs w:val="20"/>
                </w:rPr>
                <w:delText>81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4BDC067" w14:textId="3508FFC4" w:rsidR="004501A9" w:rsidRPr="009425F1" w:rsidRDefault="004501A9" w:rsidP="004501A9">
            <w:pPr>
              <w:spacing w:line="240" w:lineRule="auto"/>
              <w:jc w:val="center"/>
              <w:rPr>
                <w:rFonts w:ascii="Arial" w:eastAsia="Times New Roman" w:hAnsi="Arial" w:cs="Arial"/>
                <w:color w:val="000000"/>
                <w:sz w:val="20"/>
                <w:szCs w:val="20"/>
                <w:lang w:eastAsia="en-IN"/>
              </w:rPr>
            </w:pPr>
            <w:ins w:id="1755" w:author="Hardik Malhotra" w:date="2023-02-24T15:16:00Z">
              <w:r>
                <w:rPr>
                  <w:rFonts w:ascii="Arial" w:hAnsi="Arial" w:cs="Arial"/>
                  <w:color w:val="000000"/>
                  <w:sz w:val="20"/>
                  <w:szCs w:val="20"/>
                </w:rPr>
                <w:t>80</w:t>
              </w:r>
            </w:ins>
            <w:del w:id="1756" w:author="Hardik Malhotra" w:date="2023-02-24T15:16:00Z">
              <w:r w:rsidDel="00AB32D4">
                <w:rPr>
                  <w:rFonts w:ascii="Arial" w:hAnsi="Arial" w:cs="Arial"/>
                  <w:color w:val="000000"/>
                  <w:sz w:val="20"/>
                  <w:szCs w:val="20"/>
                </w:rPr>
                <w:delText>84</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2E8B14CD" w14:textId="4320B25B" w:rsidR="004501A9" w:rsidRPr="009425F1" w:rsidRDefault="004501A9" w:rsidP="004501A9">
            <w:pPr>
              <w:spacing w:line="240" w:lineRule="auto"/>
              <w:jc w:val="center"/>
              <w:rPr>
                <w:rFonts w:ascii="Arial" w:eastAsia="Times New Roman" w:hAnsi="Arial" w:cs="Arial"/>
                <w:color w:val="000000"/>
                <w:sz w:val="20"/>
                <w:szCs w:val="20"/>
                <w:lang w:eastAsia="en-IN"/>
              </w:rPr>
            </w:pPr>
            <w:ins w:id="1757" w:author="Hardik Malhotra" w:date="2023-02-24T15:16:00Z">
              <w:r>
                <w:rPr>
                  <w:rFonts w:ascii="Arial" w:hAnsi="Arial" w:cs="Arial"/>
                  <w:color w:val="000000"/>
                  <w:sz w:val="20"/>
                  <w:szCs w:val="20"/>
                </w:rPr>
                <w:t>73</w:t>
              </w:r>
            </w:ins>
            <w:del w:id="1758" w:author="Hardik Malhotra" w:date="2023-02-24T15:16:00Z">
              <w:r w:rsidDel="00AB32D4">
                <w:rPr>
                  <w:rFonts w:ascii="Arial" w:hAnsi="Arial" w:cs="Arial"/>
                  <w:color w:val="000000"/>
                  <w:sz w:val="20"/>
                  <w:szCs w:val="20"/>
                </w:rPr>
                <w:delText>83</w:delText>
              </w:r>
            </w:del>
          </w:p>
        </w:tc>
      </w:tr>
      <w:tr w:rsidR="004501A9" w:rsidRPr="00FE057E" w14:paraId="0786A34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2E0B72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1DF358C" w14:textId="06F6069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59" w:author="Hardik Malhotra" w:date="2023-02-24T15:16:00Z">
              <w:r w:rsidRPr="004501A9">
                <w:rPr>
                  <w:rFonts w:ascii="Arial" w:hAnsi="Arial" w:cs="Arial"/>
                  <w:color w:val="FFFFFF" w:themeColor="background1"/>
                  <w:sz w:val="20"/>
                  <w:szCs w:val="20"/>
                  <w:rPrChange w:id="1760" w:author="Hardik Malhotra" w:date="2023-02-24T15:16:00Z">
                    <w:rPr>
                      <w:rFonts w:ascii="Arial" w:hAnsi="Arial" w:cs="Arial"/>
                      <w:color w:val="000000"/>
                      <w:sz w:val="20"/>
                      <w:szCs w:val="20"/>
                    </w:rPr>
                  </w:rPrChange>
                </w:rPr>
                <w:t>7%</w:t>
              </w:r>
            </w:ins>
            <w:del w:id="1761" w:author="Hardik Malhotra" w:date="2023-02-24T15:16:00Z">
              <w:r w:rsidRPr="004501A9" w:rsidDel="00AB32D4">
                <w:rPr>
                  <w:rFonts w:ascii="Arial" w:hAnsi="Arial" w:cs="Arial"/>
                  <w:color w:val="FFFFFF" w:themeColor="background1"/>
                  <w:sz w:val="20"/>
                  <w:szCs w:val="20"/>
                </w:rPr>
                <w:delText>11%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B1628A7" w14:textId="75AD65F6"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2" w:author="Hardik Malhotra" w:date="2023-02-24T15:16:00Z">
              <w:r w:rsidRPr="004501A9">
                <w:rPr>
                  <w:rFonts w:ascii="Arial" w:hAnsi="Arial" w:cs="Arial"/>
                  <w:color w:val="FFFFFF" w:themeColor="background1"/>
                  <w:sz w:val="20"/>
                  <w:szCs w:val="20"/>
                  <w:rPrChange w:id="1763" w:author="Hardik Malhotra" w:date="2023-02-24T15:16:00Z">
                    <w:rPr>
                      <w:rFonts w:ascii="Arial" w:hAnsi="Arial" w:cs="Arial"/>
                      <w:color w:val="000000"/>
                      <w:sz w:val="20"/>
                      <w:szCs w:val="20"/>
                    </w:rPr>
                  </w:rPrChange>
                </w:rPr>
                <w:t>19%</w:t>
              </w:r>
            </w:ins>
            <w:del w:id="1764" w:author="Hardik Malhotra" w:date="2023-02-24T15:16:00Z">
              <w:r w:rsidRPr="004501A9" w:rsidDel="00AB32D4">
                <w:rPr>
                  <w:rFonts w:ascii="Arial" w:hAnsi="Arial" w:cs="Arial"/>
                  <w:color w:val="FFFFFF" w:themeColor="background1"/>
                  <w:sz w:val="20"/>
                  <w:szCs w:val="20"/>
                </w:rPr>
                <w:delText>21%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C2284FB" w14:textId="2436C612"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5" w:author="Hardik Malhotra" w:date="2023-02-24T15:16:00Z">
              <w:r w:rsidRPr="004501A9">
                <w:rPr>
                  <w:rFonts w:ascii="Arial" w:hAnsi="Arial" w:cs="Arial"/>
                  <w:color w:val="FFFFFF" w:themeColor="background1"/>
                  <w:sz w:val="20"/>
                  <w:szCs w:val="20"/>
                  <w:rPrChange w:id="1766" w:author="Hardik Malhotra" w:date="2023-02-24T15:16:00Z">
                    <w:rPr>
                      <w:rFonts w:ascii="Arial" w:hAnsi="Arial" w:cs="Arial"/>
                      <w:color w:val="000000"/>
                      <w:sz w:val="20"/>
                      <w:szCs w:val="20"/>
                    </w:rPr>
                  </w:rPrChange>
                </w:rPr>
                <w:t>21%</w:t>
              </w:r>
            </w:ins>
            <w:del w:id="1767" w:author="Hardik Malhotra" w:date="2023-02-24T15:16:00Z">
              <w:r w:rsidRPr="004501A9" w:rsidDel="00AB32D4">
                <w:rPr>
                  <w:rFonts w:ascii="Arial" w:hAnsi="Arial" w:cs="Arial"/>
                  <w:color w:val="FFFFFF" w:themeColor="background1"/>
                  <w:sz w:val="20"/>
                  <w:szCs w:val="20"/>
                </w:rPr>
                <w:delText>22%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463D4" w14:textId="541DF66C"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768" w:author="Hardik Malhotra" w:date="2023-02-24T15:16:00Z">
              <w:r w:rsidRPr="004501A9">
                <w:rPr>
                  <w:rFonts w:ascii="Arial" w:hAnsi="Arial" w:cs="Arial"/>
                  <w:color w:val="FFFFFF" w:themeColor="background1"/>
                  <w:sz w:val="20"/>
                  <w:szCs w:val="20"/>
                  <w:rPrChange w:id="1769" w:author="Hardik Malhotra" w:date="2023-02-24T15:16:00Z">
                    <w:rPr>
                      <w:rFonts w:ascii="Arial" w:hAnsi="Arial" w:cs="Arial"/>
                      <w:color w:val="000000"/>
                      <w:sz w:val="20"/>
                      <w:szCs w:val="20"/>
                    </w:rPr>
                  </w:rPrChange>
                </w:rPr>
                <w:t>20%</w:t>
              </w:r>
            </w:ins>
            <w:del w:id="1770" w:author="Hardik Malhotra" w:date="2023-02-24T15:16:00Z">
              <w:r w:rsidRPr="004501A9" w:rsidDel="00AB32D4">
                <w:rPr>
                  <w:rFonts w:ascii="Arial" w:hAnsi="Arial" w:cs="Arial"/>
                  <w:color w:val="FFFFFF" w:themeColor="background1"/>
                  <w:sz w:val="20"/>
                  <w:szCs w:val="20"/>
                </w:rPr>
                <w:delText>22%</w:delText>
              </w:r>
            </w:del>
          </w:p>
        </w:tc>
      </w:tr>
    </w:tbl>
    <w:p w14:paraId="53324D3B" w14:textId="77777777" w:rsidR="00FF464A" w:rsidRDefault="00FF464A" w:rsidP="00FF464A">
      <w:pPr>
        <w:jc w:val="left"/>
        <w:rPr>
          <w:rFonts w:ascii="Arial" w:hAnsi="Arial" w:cs="Arial"/>
          <w:b/>
          <w:bCs/>
          <w:sz w:val="20"/>
          <w:szCs w:val="20"/>
          <w:lang w:val="en-US"/>
        </w:rPr>
      </w:pPr>
    </w:p>
    <w:p w14:paraId="4BC9AEFE" w14:textId="77777777" w:rsidR="00FF464A" w:rsidRDefault="00FF464A"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7556D2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34B28F5"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6EFAF2"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D9DFBBE"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0CF7C18"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2D876EA" w14:textId="77777777" w:rsidR="00FF464A" w:rsidRPr="00FE057E" w:rsidRDefault="00FF464A"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61A2A15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E24D4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ABC77C9" w14:textId="5D84DCAE" w:rsidR="00751DFF" w:rsidRPr="00E33624" w:rsidRDefault="00751DFF" w:rsidP="00751DFF">
            <w:pPr>
              <w:spacing w:line="240" w:lineRule="auto"/>
              <w:jc w:val="center"/>
              <w:rPr>
                <w:rFonts w:ascii="Arial" w:eastAsia="Times New Roman" w:hAnsi="Arial" w:cs="Arial"/>
                <w:color w:val="000000"/>
                <w:sz w:val="20"/>
                <w:szCs w:val="20"/>
                <w:lang w:eastAsia="en-IN"/>
              </w:rPr>
            </w:pPr>
            <w:ins w:id="1771" w:author="Hardik Malhotra" w:date="2023-02-24T16:04:00Z">
              <w:r>
                <w:rPr>
                  <w:rFonts w:ascii="Arial" w:hAnsi="Arial" w:cs="Arial"/>
                  <w:color w:val="000000"/>
                  <w:sz w:val="20"/>
                  <w:szCs w:val="20"/>
                </w:rPr>
                <w:t>202</w:t>
              </w:r>
            </w:ins>
            <w:del w:id="1772" w:author="Hardik Malhotra" w:date="2023-02-24T16:04:00Z">
              <w:r w:rsidRPr="00E33624" w:rsidDel="00CA160B">
                <w:rPr>
                  <w:rFonts w:ascii="Arial" w:hAnsi="Arial" w:cs="Arial"/>
                  <w:color w:val="000000"/>
                  <w:sz w:val="20"/>
                  <w:szCs w:val="20"/>
                </w:rPr>
                <w:delText>280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B4C3AAD" w14:textId="68FDA3CB" w:rsidR="00751DFF" w:rsidRPr="00E33624" w:rsidRDefault="00751DFF" w:rsidP="00751DFF">
            <w:pPr>
              <w:spacing w:line="240" w:lineRule="auto"/>
              <w:jc w:val="center"/>
              <w:rPr>
                <w:rFonts w:ascii="Arial" w:eastAsia="Times New Roman" w:hAnsi="Arial" w:cs="Arial"/>
                <w:color w:val="000000"/>
                <w:sz w:val="20"/>
                <w:szCs w:val="20"/>
                <w:lang w:eastAsia="en-IN"/>
              </w:rPr>
            </w:pPr>
            <w:ins w:id="1773" w:author="Hardik Malhotra" w:date="2023-02-24T16:04:00Z">
              <w:r>
                <w:rPr>
                  <w:rFonts w:ascii="Arial" w:hAnsi="Arial" w:cs="Arial"/>
                  <w:color w:val="000000"/>
                  <w:sz w:val="20"/>
                  <w:szCs w:val="20"/>
                </w:rPr>
                <w:t>274</w:t>
              </w:r>
            </w:ins>
            <w:del w:id="1774" w:author="Hardik Malhotra" w:date="2023-02-24T16:04:00Z">
              <w:r w:rsidRPr="00E33624" w:rsidDel="00CA160B">
                <w:rPr>
                  <w:rFonts w:ascii="Arial" w:hAnsi="Arial" w:cs="Arial"/>
                  <w:color w:val="000000"/>
                  <w:sz w:val="20"/>
                  <w:szCs w:val="20"/>
                </w:rPr>
                <w:delText>379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673E4D4" w14:textId="399CF2B7" w:rsidR="00751DFF" w:rsidRPr="00E33624" w:rsidRDefault="00751DFF" w:rsidP="00751DFF">
            <w:pPr>
              <w:spacing w:line="240" w:lineRule="auto"/>
              <w:jc w:val="center"/>
              <w:rPr>
                <w:rFonts w:ascii="Arial" w:eastAsia="Times New Roman" w:hAnsi="Arial" w:cs="Arial"/>
                <w:color w:val="000000"/>
                <w:sz w:val="20"/>
                <w:szCs w:val="20"/>
                <w:lang w:eastAsia="en-IN"/>
              </w:rPr>
            </w:pPr>
            <w:ins w:id="1775" w:author="Hardik Malhotra" w:date="2023-02-24T16:04:00Z">
              <w:r>
                <w:rPr>
                  <w:rFonts w:ascii="Arial" w:hAnsi="Arial" w:cs="Arial"/>
                  <w:color w:val="000000"/>
                  <w:sz w:val="20"/>
                  <w:szCs w:val="20"/>
                </w:rPr>
                <w:t>274</w:t>
              </w:r>
            </w:ins>
            <w:del w:id="1776" w:author="Hardik Malhotra" w:date="2023-02-24T16:04:00Z">
              <w:r w:rsidRPr="00E33624" w:rsidDel="00CA160B">
                <w:rPr>
                  <w:rFonts w:ascii="Arial" w:hAnsi="Arial" w:cs="Arial"/>
                  <w:color w:val="000000"/>
                  <w:sz w:val="20"/>
                  <w:szCs w:val="20"/>
                </w:rPr>
                <w:delText>379</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71E54A8" w14:textId="1DC0176B" w:rsidR="00751DFF" w:rsidRPr="00E33624" w:rsidRDefault="00751DFF" w:rsidP="00751DFF">
            <w:pPr>
              <w:spacing w:line="240" w:lineRule="auto"/>
              <w:jc w:val="center"/>
              <w:rPr>
                <w:rFonts w:ascii="Arial" w:eastAsia="Times New Roman" w:hAnsi="Arial" w:cs="Arial"/>
                <w:color w:val="000000"/>
                <w:sz w:val="20"/>
                <w:szCs w:val="20"/>
                <w:lang w:eastAsia="en-IN"/>
              </w:rPr>
            </w:pPr>
            <w:ins w:id="1777" w:author="Hardik Malhotra" w:date="2023-02-24T16:04:00Z">
              <w:r>
                <w:rPr>
                  <w:rFonts w:ascii="Arial" w:hAnsi="Arial" w:cs="Arial"/>
                  <w:color w:val="000000"/>
                  <w:sz w:val="20"/>
                  <w:szCs w:val="20"/>
                </w:rPr>
                <w:t>274</w:t>
              </w:r>
            </w:ins>
            <w:del w:id="1778" w:author="Hardik Malhotra" w:date="2023-02-24T16:04:00Z">
              <w:r w:rsidRPr="00E33624" w:rsidDel="00CA160B">
                <w:rPr>
                  <w:rFonts w:ascii="Arial" w:hAnsi="Arial" w:cs="Arial"/>
                  <w:color w:val="000000"/>
                  <w:sz w:val="20"/>
                  <w:szCs w:val="20"/>
                </w:rPr>
                <w:delText>379</w:delText>
              </w:r>
            </w:del>
          </w:p>
        </w:tc>
      </w:tr>
      <w:tr w:rsidR="00751DFF" w:rsidRPr="00FE057E" w14:paraId="241A394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714B7F6"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0E23009" w14:textId="1030CCA2" w:rsidR="00751DFF" w:rsidRPr="00E33624" w:rsidRDefault="00751DFF" w:rsidP="00751DFF">
            <w:pPr>
              <w:spacing w:line="240" w:lineRule="auto"/>
              <w:jc w:val="center"/>
              <w:rPr>
                <w:rFonts w:ascii="Arial" w:eastAsia="Times New Roman" w:hAnsi="Arial" w:cs="Arial"/>
                <w:color w:val="000000"/>
                <w:sz w:val="20"/>
                <w:szCs w:val="20"/>
                <w:lang w:eastAsia="en-IN"/>
              </w:rPr>
            </w:pPr>
            <w:ins w:id="1779" w:author="Hardik Malhotra" w:date="2023-02-24T16:04:00Z">
              <w:r>
                <w:rPr>
                  <w:rFonts w:ascii="Arial" w:hAnsi="Arial" w:cs="Arial"/>
                  <w:color w:val="000000"/>
                  <w:sz w:val="20"/>
                  <w:szCs w:val="20"/>
                </w:rPr>
                <w:t>110</w:t>
              </w:r>
            </w:ins>
            <w:del w:id="1780" w:author="Hardik Malhotra" w:date="2023-02-24T16:04:00Z">
              <w:r w:rsidRPr="00E33624" w:rsidDel="00CA160B">
                <w:rPr>
                  <w:rFonts w:ascii="Arial" w:hAnsi="Arial" w:cs="Arial"/>
                  <w:color w:val="000000"/>
                  <w:sz w:val="20"/>
                  <w:szCs w:val="20"/>
                </w:rPr>
                <w:delText>148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05990AC" w14:textId="67E64B49" w:rsidR="00751DFF" w:rsidRPr="00E33624" w:rsidRDefault="00751DFF" w:rsidP="00751DFF">
            <w:pPr>
              <w:spacing w:line="240" w:lineRule="auto"/>
              <w:jc w:val="center"/>
              <w:rPr>
                <w:rFonts w:ascii="Arial" w:eastAsia="Times New Roman" w:hAnsi="Arial" w:cs="Arial"/>
                <w:color w:val="000000"/>
                <w:sz w:val="20"/>
                <w:szCs w:val="20"/>
                <w:lang w:eastAsia="en-IN"/>
              </w:rPr>
            </w:pPr>
            <w:ins w:id="1781" w:author="Hardik Malhotra" w:date="2023-02-24T16:04:00Z">
              <w:r>
                <w:rPr>
                  <w:rFonts w:ascii="Arial" w:hAnsi="Arial" w:cs="Arial"/>
                  <w:color w:val="000000"/>
                  <w:sz w:val="20"/>
                  <w:szCs w:val="20"/>
                </w:rPr>
                <w:t>138</w:t>
              </w:r>
            </w:ins>
            <w:del w:id="1782" w:author="Hardik Malhotra" w:date="2023-02-24T16:04:00Z">
              <w:r w:rsidRPr="00E33624" w:rsidDel="00CA160B">
                <w:rPr>
                  <w:rFonts w:ascii="Arial" w:hAnsi="Arial" w:cs="Arial"/>
                  <w:color w:val="000000"/>
                  <w:sz w:val="20"/>
                  <w:szCs w:val="20"/>
                </w:rPr>
                <w:delText>200</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7101AA9" w14:textId="0C9F756B" w:rsidR="00751DFF" w:rsidRPr="00E33624" w:rsidRDefault="00751DFF" w:rsidP="00751DFF">
            <w:pPr>
              <w:spacing w:line="240" w:lineRule="auto"/>
              <w:jc w:val="center"/>
              <w:rPr>
                <w:rFonts w:ascii="Arial" w:eastAsia="Times New Roman" w:hAnsi="Arial" w:cs="Arial"/>
                <w:color w:val="000000"/>
                <w:sz w:val="20"/>
                <w:szCs w:val="20"/>
                <w:lang w:eastAsia="en-IN"/>
              </w:rPr>
            </w:pPr>
            <w:ins w:id="1783" w:author="Hardik Malhotra" w:date="2023-02-24T16:04:00Z">
              <w:r>
                <w:rPr>
                  <w:rFonts w:ascii="Arial" w:hAnsi="Arial" w:cs="Arial"/>
                  <w:color w:val="000000"/>
                  <w:sz w:val="20"/>
                  <w:szCs w:val="20"/>
                </w:rPr>
                <w:t>138</w:t>
              </w:r>
            </w:ins>
            <w:del w:id="1784" w:author="Hardik Malhotra" w:date="2023-02-24T16:04:00Z">
              <w:r w:rsidRPr="00E33624" w:rsidDel="00CA160B">
                <w:rPr>
                  <w:rFonts w:ascii="Arial" w:hAnsi="Arial" w:cs="Arial"/>
                  <w:color w:val="000000"/>
                  <w:sz w:val="20"/>
                  <w:szCs w:val="20"/>
                </w:rPr>
                <w:delText>200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FDB88C0" w14:textId="291FAD50" w:rsidR="00751DFF" w:rsidRPr="00E33624" w:rsidRDefault="00751DFF" w:rsidP="00751DFF">
            <w:pPr>
              <w:spacing w:line="240" w:lineRule="auto"/>
              <w:jc w:val="center"/>
              <w:rPr>
                <w:rFonts w:ascii="Arial" w:eastAsia="Times New Roman" w:hAnsi="Arial" w:cs="Arial"/>
                <w:color w:val="000000"/>
                <w:sz w:val="20"/>
                <w:szCs w:val="20"/>
                <w:lang w:eastAsia="en-IN"/>
              </w:rPr>
            </w:pPr>
            <w:ins w:id="1785" w:author="Hardik Malhotra" w:date="2023-02-24T16:04:00Z">
              <w:r>
                <w:rPr>
                  <w:rFonts w:ascii="Arial" w:hAnsi="Arial" w:cs="Arial"/>
                  <w:color w:val="000000"/>
                  <w:sz w:val="20"/>
                  <w:szCs w:val="20"/>
                </w:rPr>
                <w:t>138</w:t>
              </w:r>
            </w:ins>
            <w:del w:id="1786" w:author="Hardik Malhotra" w:date="2023-02-24T16:04:00Z">
              <w:r w:rsidRPr="00E33624" w:rsidDel="00CA160B">
                <w:rPr>
                  <w:rFonts w:ascii="Arial" w:hAnsi="Arial" w:cs="Arial"/>
                  <w:color w:val="000000"/>
                  <w:sz w:val="20"/>
                  <w:szCs w:val="20"/>
                </w:rPr>
                <w:delText>200</w:delText>
              </w:r>
            </w:del>
          </w:p>
        </w:tc>
      </w:tr>
      <w:tr w:rsidR="00751DFF" w:rsidRPr="00FE057E" w14:paraId="7185A23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13C7F0"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1AE9FAB0" w14:textId="5EC56E4D" w:rsidR="00751DFF" w:rsidRPr="00E33624" w:rsidRDefault="00751DFF" w:rsidP="00751DFF">
            <w:pPr>
              <w:spacing w:line="240" w:lineRule="auto"/>
              <w:jc w:val="center"/>
              <w:rPr>
                <w:rFonts w:ascii="Arial" w:eastAsia="Times New Roman" w:hAnsi="Arial" w:cs="Arial"/>
                <w:color w:val="000000"/>
                <w:sz w:val="20"/>
                <w:szCs w:val="20"/>
                <w:lang w:eastAsia="en-IN"/>
              </w:rPr>
            </w:pPr>
            <w:ins w:id="1787" w:author="Hardik Malhotra" w:date="2023-02-24T16:04:00Z">
              <w:r>
                <w:rPr>
                  <w:rFonts w:ascii="Arial" w:hAnsi="Arial" w:cs="Arial"/>
                  <w:color w:val="000000"/>
                  <w:sz w:val="20"/>
                  <w:szCs w:val="20"/>
                </w:rPr>
                <w:t>91</w:t>
              </w:r>
            </w:ins>
            <w:del w:id="1788" w:author="Hardik Malhotra" w:date="2023-02-24T16:04:00Z">
              <w:r w:rsidRPr="00E33624" w:rsidDel="00CA160B">
                <w:rPr>
                  <w:rFonts w:ascii="Arial" w:hAnsi="Arial" w:cs="Arial"/>
                  <w:color w:val="000000"/>
                  <w:sz w:val="20"/>
                  <w:szCs w:val="20"/>
                </w:rPr>
                <w:delText>131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1D42E3C4" w14:textId="50A83E93" w:rsidR="00751DFF" w:rsidRPr="00E33624" w:rsidRDefault="00751DFF" w:rsidP="00751DFF">
            <w:pPr>
              <w:spacing w:line="240" w:lineRule="auto"/>
              <w:jc w:val="center"/>
              <w:rPr>
                <w:rFonts w:ascii="Arial" w:eastAsia="Times New Roman" w:hAnsi="Arial" w:cs="Arial"/>
                <w:color w:val="000000"/>
                <w:sz w:val="20"/>
                <w:szCs w:val="20"/>
                <w:lang w:eastAsia="en-IN"/>
              </w:rPr>
            </w:pPr>
            <w:ins w:id="1789" w:author="Hardik Malhotra" w:date="2023-02-24T16:04:00Z">
              <w:r>
                <w:rPr>
                  <w:rFonts w:ascii="Arial" w:hAnsi="Arial" w:cs="Arial"/>
                  <w:color w:val="000000"/>
                  <w:sz w:val="20"/>
                  <w:szCs w:val="20"/>
                </w:rPr>
                <w:t>136</w:t>
              </w:r>
            </w:ins>
            <w:del w:id="1790" w:author="Hardik Malhotra" w:date="2023-02-24T16:04:00Z">
              <w:r w:rsidRPr="00E33624" w:rsidDel="00CA160B">
                <w:rPr>
                  <w:rFonts w:ascii="Arial" w:hAnsi="Arial" w:cs="Arial"/>
                  <w:color w:val="000000"/>
                  <w:sz w:val="20"/>
                  <w:szCs w:val="20"/>
                </w:rPr>
                <w:delText>178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28A807" w14:textId="73D21B7B" w:rsidR="00751DFF" w:rsidRPr="00E33624" w:rsidRDefault="00751DFF" w:rsidP="00751DFF">
            <w:pPr>
              <w:spacing w:line="240" w:lineRule="auto"/>
              <w:jc w:val="center"/>
              <w:rPr>
                <w:rFonts w:ascii="Arial" w:eastAsia="Times New Roman" w:hAnsi="Arial" w:cs="Arial"/>
                <w:color w:val="000000"/>
                <w:sz w:val="20"/>
                <w:szCs w:val="20"/>
                <w:lang w:eastAsia="en-IN"/>
              </w:rPr>
            </w:pPr>
            <w:ins w:id="1791" w:author="Hardik Malhotra" w:date="2023-02-24T16:04:00Z">
              <w:r>
                <w:rPr>
                  <w:rFonts w:ascii="Arial" w:hAnsi="Arial" w:cs="Arial"/>
                  <w:color w:val="000000"/>
                  <w:sz w:val="20"/>
                  <w:szCs w:val="20"/>
                </w:rPr>
                <w:t>136</w:t>
              </w:r>
            </w:ins>
            <w:del w:id="1792" w:author="Hardik Malhotra" w:date="2023-02-24T16:04:00Z">
              <w:r w:rsidRPr="00E33624" w:rsidDel="00CA160B">
                <w:rPr>
                  <w:rFonts w:ascii="Arial" w:hAnsi="Arial" w:cs="Arial"/>
                  <w:color w:val="000000"/>
                  <w:sz w:val="20"/>
                  <w:szCs w:val="20"/>
                </w:rPr>
                <w:delText>178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74C2D581" w14:textId="50FC946C" w:rsidR="00751DFF" w:rsidRPr="00E33624" w:rsidRDefault="00751DFF" w:rsidP="00751DFF">
            <w:pPr>
              <w:spacing w:line="240" w:lineRule="auto"/>
              <w:jc w:val="center"/>
              <w:rPr>
                <w:rFonts w:ascii="Arial" w:eastAsia="Times New Roman" w:hAnsi="Arial" w:cs="Arial"/>
                <w:color w:val="000000"/>
                <w:sz w:val="20"/>
                <w:szCs w:val="20"/>
                <w:lang w:eastAsia="en-IN"/>
              </w:rPr>
            </w:pPr>
            <w:ins w:id="1793" w:author="Hardik Malhotra" w:date="2023-02-24T16:04:00Z">
              <w:r>
                <w:rPr>
                  <w:rFonts w:ascii="Arial" w:hAnsi="Arial" w:cs="Arial"/>
                  <w:color w:val="000000"/>
                  <w:sz w:val="20"/>
                  <w:szCs w:val="20"/>
                </w:rPr>
                <w:t>136</w:t>
              </w:r>
            </w:ins>
            <w:del w:id="1794" w:author="Hardik Malhotra" w:date="2023-02-24T16:04:00Z">
              <w:r w:rsidRPr="00E33624" w:rsidDel="00CA160B">
                <w:rPr>
                  <w:rFonts w:ascii="Arial" w:hAnsi="Arial" w:cs="Arial"/>
                  <w:color w:val="000000"/>
                  <w:sz w:val="20"/>
                  <w:szCs w:val="20"/>
                </w:rPr>
                <w:delText>178</w:delText>
              </w:r>
            </w:del>
          </w:p>
        </w:tc>
      </w:tr>
      <w:tr w:rsidR="00751DFF" w:rsidRPr="00FE057E" w14:paraId="3797142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EACBE45"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0C3003" w14:textId="3E4CD1AC"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795" w:author="Hardik Malhotra" w:date="2023-02-24T16:04:00Z">
              <w:r w:rsidRPr="00751DFF">
                <w:rPr>
                  <w:rFonts w:ascii="Arial" w:hAnsi="Arial" w:cs="Arial"/>
                  <w:color w:val="FFFFFF" w:themeColor="background1"/>
                  <w:sz w:val="20"/>
                  <w:szCs w:val="20"/>
                  <w:rPrChange w:id="1796" w:author="Hardik Malhotra" w:date="2023-02-24T16:04:00Z">
                    <w:rPr>
                      <w:rFonts w:ascii="Arial" w:hAnsi="Arial" w:cs="Arial"/>
                      <w:color w:val="000000"/>
                      <w:sz w:val="20"/>
                      <w:szCs w:val="20"/>
                    </w:rPr>
                  </w:rPrChange>
                </w:rPr>
                <w:t>45%</w:t>
              </w:r>
            </w:ins>
            <w:del w:id="1797" w:author="Hardik Malhotra" w:date="2023-02-24T16:04:00Z">
              <w:r w:rsidRPr="00751DFF" w:rsidDel="00CA160B">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29ABFDA" w14:textId="41C0EED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798" w:author="Hardik Malhotra" w:date="2023-02-24T16:04:00Z">
              <w:r w:rsidRPr="00751DFF">
                <w:rPr>
                  <w:rFonts w:ascii="Arial" w:hAnsi="Arial" w:cs="Arial"/>
                  <w:color w:val="FFFFFF" w:themeColor="background1"/>
                  <w:sz w:val="20"/>
                  <w:szCs w:val="20"/>
                  <w:rPrChange w:id="1799" w:author="Hardik Malhotra" w:date="2023-02-24T16:04:00Z">
                    <w:rPr>
                      <w:rFonts w:ascii="Arial" w:hAnsi="Arial" w:cs="Arial"/>
                      <w:color w:val="000000"/>
                      <w:sz w:val="20"/>
                      <w:szCs w:val="20"/>
                    </w:rPr>
                  </w:rPrChange>
                </w:rPr>
                <w:t>50%</w:t>
              </w:r>
            </w:ins>
            <w:del w:id="1800" w:author="Hardik Malhotra" w:date="2023-02-24T16:04:00Z">
              <w:r w:rsidRPr="00751DFF" w:rsidDel="00CA160B">
                <w:rPr>
                  <w:rFonts w:ascii="Arial" w:hAnsi="Arial" w:cs="Arial"/>
                  <w:color w:val="FFFFFF" w:themeColor="background1"/>
                  <w:sz w:val="20"/>
                  <w:szCs w:val="20"/>
                </w:rPr>
                <w:delText>47%</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5BEE318" w14:textId="793146C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01" w:author="Hardik Malhotra" w:date="2023-02-24T16:04:00Z">
              <w:r w:rsidRPr="00751DFF">
                <w:rPr>
                  <w:rFonts w:ascii="Arial" w:hAnsi="Arial" w:cs="Arial"/>
                  <w:color w:val="FFFFFF" w:themeColor="background1"/>
                  <w:sz w:val="20"/>
                  <w:szCs w:val="20"/>
                  <w:rPrChange w:id="1802" w:author="Hardik Malhotra" w:date="2023-02-24T16:04:00Z">
                    <w:rPr>
                      <w:rFonts w:ascii="Arial" w:hAnsi="Arial" w:cs="Arial"/>
                      <w:color w:val="000000"/>
                      <w:sz w:val="20"/>
                      <w:szCs w:val="20"/>
                    </w:rPr>
                  </w:rPrChange>
                </w:rPr>
                <w:t>50%</w:t>
              </w:r>
            </w:ins>
            <w:del w:id="1803" w:author="Hardik Malhotra" w:date="2023-02-24T16:04:00Z">
              <w:r w:rsidRPr="00751DFF" w:rsidDel="00CA160B">
                <w:rPr>
                  <w:rFonts w:ascii="Arial" w:hAnsi="Arial" w:cs="Arial"/>
                  <w:color w:val="FFFFFF" w:themeColor="background1"/>
                  <w:sz w:val="20"/>
                  <w:szCs w:val="20"/>
                </w:rPr>
                <w:delText>47%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71ABB7A" w14:textId="27AB3C59"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04" w:author="Hardik Malhotra" w:date="2023-02-24T16:04:00Z">
              <w:r w:rsidRPr="00751DFF">
                <w:rPr>
                  <w:rFonts w:ascii="Arial" w:hAnsi="Arial" w:cs="Arial"/>
                  <w:color w:val="FFFFFF" w:themeColor="background1"/>
                  <w:sz w:val="20"/>
                  <w:szCs w:val="20"/>
                  <w:rPrChange w:id="1805" w:author="Hardik Malhotra" w:date="2023-02-24T16:04:00Z">
                    <w:rPr>
                      <w:rFonts w:ascii="Arial" w:hAnsi="Arial" w:cs="Arial"/>
                      <w:color w:val="000000"/>
                      <w:sz w:val="20"/>
                      <w:szCs w:val="20"/>
                    </w:rPr>
                  </w:rPrChange>
                </w:rPr>
                <w:t>50%</w:t>
              </w:r>
            </w:ins>
            <w:del w:id="1806" w:author="Hardik Malhotra" w:date="2023-02-24T16:04:00Z">
              <w:r w:rsidRPr="00751DFF" w:rsidDel="00CA160B">
                <w:rPr>
                  <w:rFonts w:ascii="Arial" w:hAnsi="Arial" w:cs="Arial"/>
                  <w:color w:val="FFFFFF" w:themeColor="background1"/>
                  <w:sz w:val="20"/>
                  <w:szCs w:val="20"/>
                </w:rPr>
                <w:delText>47%</w:delText>
              </w:r>
            </w:del>
          </w:p>
        </w:tc>
      </w:tr>
      <w:tr w:rsidR="00751DFF" w:rsidRPr="00FE057E" w14:paraId="29100B6E"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ED1E65"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8B3D6B1" w14:textId="29418F01" w:rsidR="00751DFF" w:rsidRPr="00E33624" w:rsidRDefault="00751DFF" w:rsidP="00751DFF">
            <w:pPr>
              <w:spacing w:line="240" w:lineRule="auto"/>
              <w:jc w:val="center"/>
              <w:rPr>
                <w:rFonts w:ascii="Arial" w:eastAsia="Times New Roman" w:hAnsi="Arial" w:cs="Arial"/>
                <w:color w:val="000000"/>
                <w:sz w:val="20"/>
                <w:szCs w:val="20"/>
                <w:lang w:eastAsia="en-IN"/>
              </w:rPr>
            </w:pPr>
            <w:ins w:id="1807" w:author="Hardik Malhotra" w:date="2023-02-24T16:04:00Z">
              <w:r>
                <w:rPr>
                  <w:rFonts w:ascii="Arial" w:hAnsi="Arial" w:cs="Arial"/>
                  <w:color w:val="000000"/>
                  <w:sz w:val="20"/>
                  <w:szCs w:val="20"/>
                </w:rPr>
                <w:t>29</w:t>
              </w:r>
            </w:ins>
            <w:del w:id="1808" w:author="Hardik Malhotra" w:date="2023-02-24T16:04:00Z">
              <w:r w:rsidRPr="00E33624" w:rsidDel="00CA160B">
                <w:rPr>
                  <w:rFonts w:ascii="Arial" w:hAnsi="Arial" w:cs="Arial"/>
                  <w:color w:val="000000"/>
                  <w:sz w:val="20"/>
                  <w:szCs w:val="20"/>
                </w:rPr>
                <w:delText>68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402184" w14:textId="591EE075" w:rsidR="00751DFF" w:rsidRPr="00E33624" w:rsidRDefault="00751DFF" w:rsidP="00751DFF">
            <w:pPr>
              <w:spacing w:line="240" w:lineRule="auto"/>
              <w:jc w:val="center"/>
              <w:rPr>
                <w:rFonts w:ascii="Arial" w:eastAsia="Times New Roman" w:hAnsi="Arial" w:cs="Arial"/>
                <w:color w:val="000000"/>
                <w:sz w:val="20"/>
                <w:szCs w:val="20"/>
                <w:lang w:eastAsia="en-IN"/>
              </w:rPr>
            </w:pPr>
            <w:ins w:id="1809" w:author="Hardik Malhotra" w:date="2023-02-24T16:04:00Z">
              <w:r>
                <w:rPr>
                  <w:rFonts w:ascii="Arial" w:hAnsi="Arial" w:cs="Arial"/>
                  <w:color w:val="000000"/>
                  <w:sz w:val="20"/>
                  <w:szCs w:val="20"/>
                </w:rPr>
                <w:t>94</w:t>
              </w:r>
            </w:ins>
            <w:del w:id="1810" w:author="Hardik Malhotra" w:date="2023-02-24T16:04:00Z">
              <w:r w:rsidRPr="00E33624" w:rsidDel="00CA160B">
                <w:rPr>
                  <w:rFonts w:ascii="Arial" w:hAnsi="Arial" w:cs="Arial"/>
                  <w:color w:val="000000"/>
                  <w:sz w:val="20"/>
                  <w:szCs w:val="20"/>
                </w:rPr>
                <w:delText>132</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55276EE" w14:textId="5EA9207B" w:rsidR="00751DFF" w:rsidRPr="00E33624" w:rsidRDefault="00751DFF" w:rsidP="00751DFF">
            <w:pPr>
              <w:spacing w:line="240" w:lineRule="auto"/>
              <w:jc w:val="center"/>
              <w:rPr>
                <w:rFonts w:ascii="Arial" w:eastAsia="Times New Roman" w:hAnsi="Arial" w:cs="Arial"/>
                <w:color w:val="000000"/>
                <w:sz w:val="20"/>
                <w:szCs w:val="20"/>
                <w:lang w:eastAsia="en-IN"/>
              </w:rPr>
            </w:pPr>
            <w:ins w:id="1811" w:author="Hardik Malhotra" w:date="2023-02-24T16:04:00Z">
              <w:r>
                <w:rPr>
                  <w:rFonts w:ascii="Arial" w:hAnsi="Arial" w:cs="Arial"/>
                  <w:color w:val="000000"/>
                  <w:sz w:val="20"/>
                  <w:szCs w:val="20"/>
                </w:rPr>
                <w:t>106</w:t>
              </w:r>
            </w:ins>
            <w:del w:id="1812" w:author="Hardik Malhotra" w:date="2023-02-24T16:04:00Z">
              <w:r w:rsidRPr="00E33624" w:rsidDel="00CA160B">
                <w:rPr>
                  <w:rFonts w:ascii="Arial" w:hAnsi="Arial" w:cs="Arial"/>
                  <w:color w:val="000000"/>
                  <w:sz w:val="20"/>
                  <w:szCs w:val="20"/>
                </w:rPr>
                <w:delText>150</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27A96839" w14:textId="2C1091E7" w:rsidR="00751DFF" w:rsidRPr="00E33624" w:rsidRDefault="00751DFF" w:rsidP="00751DFF">
            <w:pPr>
              <w:spacing w:line="240" w:lineRule="auto"/>
              <w:jc w:val="center"/>
              <w:rPr>
                <w:rFonts w:ascii="Arial" w:eastAsia="Times New Roman" w:hAnsi="Arial" w:cs="Arial"/>
                <w:color w:val="000000"/>
                <w:sz w:val="20"/>
                <w:szCs w:val="20"/>
                <w:lang w:eastAsia="en-IN"/>
              </w:rPr>
            </w:pPr>
            <w:ins w:id="1813" w:author="Hardik Malhotra" w:date="2023-02-24T16:04:00Z">
              <w:r>
                <w:rPr>
                  <w:rFonts w:ascii="Arial" w:hAnsi="Arial" w:cs="Arial"/>
                  <w:color w:val="000000"/>
                  <w:sz w:val="20"/>
                  <w:szCs w:val="20"/>
                </w:rPr>
                <w:t>106</w:t>
              </w:r>
            </w:ins>
            <w:del w:id="1814" w:author="Hardik Malhotra" w:date="2023-02-24T16:04:00Z">
              <w:r w:rsidRPr="00E33624" w:rsidDel="00CA160B">
                <w:rPr>
                  <w:rFonts w:ascii="Arial" w:hAnsi="Arial" w:cs="Arial"/>
                  <w:color w:val="000000"/>
                  <w:sz w:val="20"/>
                  <w:szCs w:val="20"/>
                </w:rPr>
                <w:delText>150</w:delText>
              </w:r>
            </w:del>
          </w:p>
        </w:tc>
      </w:tr>
      <w:tr w:rsidR="00751DFF" w:rsidRPr="00FE057E" w14:paraId="05815DA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79341B1"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74C0F20" w14:textId="066C62D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15" w:author="Hardik Malhotra" w:date="2023-02-24T16:04:00Z">
              <w:r w:rsidRPr="00751DFF">
                <w:rPr>
                  <w:rFonts w:ascii="Arial" w:hAnsi="Arial" w:cs="Arial"/>
                  <w:color w:val="FFFFFF" w:themeColor="background1"/>
                  <w:sz w:val="20"/>
                  <w:szCs w:val="20"/>
                  <w:rPrChange w:id="1816" w:author="Hardik Malhotra" w:date="2023-02-24T16:04:00Z">
                    <w:rPr>
                      <w:rFonts w:ascii="Arial" w:hAnsi="Arial" w:cs="Arial"/>
                      <w:color w:val="000000"/>
                      <w:sz w:val="20"/>
                      <w:szCs w:val="20"/>
                    </w:rPr>
                  </w:rPrChange>
                </w:rPr>
                <w:t>14%</w:t>
              </w:r>
            </w:ins>
            <w:del w:id="1817" w:author="Hardik Malhotra" w:date="2023-02-24T16:04:00Z">
              <w:r w:rsidRPr="00751DFF" w:rsidDel="00CA160B">
                <w:rPr>
                  <w:rFonts w:ascii="Arial" w:hAnsi="Arial" w:cs="Arial"/>
                  <w:color w:val="FFFFFF" w:themeColor="background1"/>
                  <w:sz w:val="20"/>
                  <w:szCs w:val="20"/>
                </w:rPr>
                <w:delText>24%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ED00B6" w14:textId="440E207A"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18" w:author="Hardik Malhotra" w:date="2023-02-24T16:04:00Z">
              <w:r w:rsidRPr="00751DFF">
                <w:rPr>
                  <w:rFonts w:ascii="Arial" w:hAnsi="Arial" w:cs="Arial"/>
                  <w:color w:val="FFFFFF" w:themeColor="background1"/>
                  <w:sz w:val="20"/>
                  <w:szCs w:val="20"/>
                  <w:rPrChange w:id="1819" w:author="Hardik Malhotra" w:date="2023-02-24T16:04:00Z">
                    <w:rPr>
                      <w:rFonts w:ascii="Arial" w:hAnsi="Arial" w:cs="Arial"/>
                      <w:color w:val="000000"/>
                      <w:sz w:val="20"/>
                      <w:szCs w:val="20"/>
                    </w:rPr>
                  </w:rPrChange>
                </w:rPr>
                <w:t>34%</w:t>
              </w:r>
            </w:ins>
            <w:del w:id="1820" w:author="Hardik Malhotra" w:date="2023-02-24T16:04:00Z">
              <w:r w:rsidRPr="00751DFF" w:rsidDel="00CA160B">
                <w:rPr>
                  <w:rFonts w:ascii="Arial" w:hAnsi="Arial" w:cs="Arial"/>
                  <w:color w:val="FFFFFF" w:themeColor="background1"/>
                  <w:sz w:val="20"/>
                  <w:szCs w:val="20"/>
                </w:rPr>
                <w:delText>35%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E4127E6" w14:textId="50B8357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21" w:author="Hardik Malhotra" w:date="2023-02-24T16:04:00Z">
              <w:r w:rsidRPr="00751DFF">
                <w:rPr>
                  <w:rFonts w:ascii="Arial" w:hAnsi="Arial" w:cs="Arial"/>
                  <w:color w:val="FFFFFF" w:themeColor="background1"/>
                  <w:sz w:val="20"/>
                  <w:szCs w:val="20"/>
                  <w:rPrChange w:id="1822" w:author="Hardik Malhotra" w:date="2023-02-24T16:04:00Z">
                    <w:rPr>
                      <w:rFonts w:ascii="Arial" w:hAnsi="Arial" w:cs="Arial"/>
                      <w:color w:val="000000"/>
                      <w:sz w:val="20"/>
                      <w:szCs w:val="20"/>
                    </w:rPr>
                  </w:rPrChange>
                </w:rPr>
                <w:t>39%</w:t>
              </w:r>
            </w:ins>
            <w:del w:id="1823" w:author="Hardik Malhotra" w:date="2023-02-24T16:04:00Z">
              <w:r w:rsidRPr="00751DFF" w:rsidDel="00CA160B">
                <w:rPr>
                  <w:rFonts w:ascii="Arial" w:hAnsi="Arial" w:cs="Arial"/>
                  <w:color w:val="FFFFFF" w:themeColor="background1"/>
                  <w:sz w:val="20"/>
                  <w:szCs w:val="20"/>
                </w:rPr>
                <w:delText>40%</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4A47DF8" w14:textId="055826B3"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24" w:author="Hardik Malhotra" w:date="2023-02-24T16:04:00Z">
              <w:r w:rsidRPr="00751DFF">
                <w:rPr>
                  <w:rFonts w:ascii="Arial" w:hAnsi="Arial" w:cs="Arial"/>
                  <w:color w:val="FFFFFF" w:themeColor="background1"/>
                  <w:sz w:val="20"/>
                  <w:szCs w:val="20"/>
                  <w:rPrChange w:id="1825" w:author="Hardik Malhotra" w:date="2023-02-24T16:04:00Z">
                    <w:rPr>
                      <w:rFonts w:ascii="Arial" w:hAnsi="Arial" w:cs="Arial"/>
                      <w:color w:val="000000"/>
                      <w:sz w:val="20"/>
                      <w:szCs w:val="20"/>
                    </w:rPr>
                  </w:rPrChange>
                </w:rPr>
                <w:t>39%</w:t>
              </w:r>
            </w:ins>
            <w:del w:id="1826" w:author="Hardik Malhotra" w:date="2023-02-24T16:04:00Z">
              <w:r w:rsidRPr="00751DFF" w:rsidDel="00CA160B">
                <w:rPr>
                  <w:rFonts w:ascii="Arial" w:hAnsi="Arial" w:cs="Arial"/>
                  <w:color w:val="FFFFFF" w:themeColor="background1"/>
                  <w:sz w:val="20"/>
                  <w:szCs w:val="20"/>
                </w:rPr>
                <w:delText>40%</w:delText>
              </w:r>
            </w:del>
          </w:p>
        </w:tc>
      </w:tr>
      <w:tr w:rsidR="00751DFF" w:rsidRPr="00FE057E" w14:paraId="559D9B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F278E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71425D5" w14:textId="7755E284" w:rsidR="00751DFF" w:rsidRPr="00E33624" w:rsidRDefault="00751DFF" w:rsidP="00751DFF">
            <w:pPr>
              <w:spacing w:line="240" w:lineRule="auto"/>
              <w:jc w:val="center"/>
              <w:rPr>
                <w:rFonts w:ascii="Arial" w:eastAsia="Times New Roman" w:hAnsi="Arial" w:cs="Arial"/>
                <w:color w:val="000000"/>
                <w:sz w:val="20"/>
                <w:szCs w:val="20"/>
                <w:lang w:eastAsia="en-IN"/>
              </w:rPr>
            </w:pPr>
            <w:ins w:id="1827" w:author="Hardik Malhotra" w:date="2023-02-24T16:04:00Z">
              <w:r>
                <w:rPr>
                  <w:rFonts w:ascii="Arial" w:hAnsi="Arial" w:cs="Arial"/>
                  <w:sz w:val="20"/>
                  <w:szCs w:val="20"/>
                </w:rPr>
                <w:t>11</w:t>
              </w:r>
            </w:ins>
            <w:del w:id="1828" w:author="Hardik Malhotra" w:date="2023-02-24T16:04:00Z">
              <w:r w:rsidRPr="00E33624" w:rsidDel="00CA160B">
                <w:rPr>
                  <w:rFonts w:ascii="Arial" w:hAnsi="Arial" w:cs="Arial"/>
                  <w:color w:val="000000"/>
                  <w:sz w:val="20"/>
                  <w:szCs w:val="20"/>
                </w:rPr>
                <w:delText>68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AFC2AE7" w14:textId="081716C5" w:rsidR="00751DFF" w:rsidRPr="00E33624" w:rsidRDefault="00751DFF" w:rsidP="00751DFF">
            <w:pPr>
              <w:spacing w:line="240" w:lineRule="auto"/>
              <w:jc w:val="center"/>
              <w:rPr>
                <w:rFonts w:ascii="Arial" w:eastAsia="Times New Roman" w:hAnsi="Arial" w:cs="Arial"/>
                <w:color w:val="000000"/>
                <w:sz w:val="20"/>
                <w:szCs w:val="20"/>
                <w:lang w:eastAsia="en-IN"/>
              </w:rPr>
            </w:pPr>
            <w:ins w:id="1829" w:author="Hardik Malhotra" w:date="2023-02-24T16:04:00Z">
              <w:r>
                <w:rPr>
                  <w:rFonts w:ascii="Arial" w:hAnsi="Arial" w:cs="Arial"/>
                  <w:color w:val="000000"/>
                  <w:sz w:val="20"/>
                  <w:szCs w:val="20"/>
                </w:rPr>
                <w:t>47</w:t>
              </w:r>
            </w:ins>
            <w:del w:id="1830" w:author="Hardik Malhotra" w:date="2023-02-24T16:04:00Z">
              <w:r w:rsidRPr="00E33624" w:rsidDel="00CA160B">
                <w:rPr>
                  <w:rFonts w:ascii="Arial" w:hAnsi="Arial" w:cs="Arial"/>
                  <w:color w:val="000000"/>
                  <w:sz w:val="20"/>
                  <w:szCs w:val="20"/>
                </w:rPr>
                <w:delText>84</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706C78B" w14:textId="0DEE8A86" w:rsidR="00751DFF" w:rsidRPr="00E33624" w:rsidRDefault="00751DFF" w:rsidP="00751DFF">
            <w:pPr>
              <w:spacing w:line="240" w:lineRule="auto"/>
              <w:jc w:val="center"/>
              <w:rPr>
                <w:rFonts w:ascii="Arial" w:eastAsia="Times New Roman" w:hAnsi="Arial" w:cs="Arial"/>
                <w:color w:val="000000"/>
                <w:sz w:val="20"/>
                <w:szCs w:val="20"/>
                <w:lang w:eastAsia="en-IN"/>
              </w:rPr>
            </w:pPr>
            <w:ins w:id="1831" w:author="Hardik Malhotra" w:date="2023-02-24T16:04:00Z">
              <w:r>
                <w:rPr>
                  <w:rFonts w:ascii="Arial" w:hAnsi="Arial" w:cs="Arial"/>
                  <w:color w:val="000000"/>
                  <w:sz w:val="20"/>
                  <w:szCs w:val="20"/>
                </w:rPr>
                <w:t>54</w:t>
              </w:r>
            </w:ins>
            <w:del w:id="1832" w:author="Hardik Malhotra" w:date="2023-02-24T16:04:00Z">
              <w:r w:rsidRPr="00E33624" w:rsidDel="00CA160B">
                <w:rPr>
                  <w:rFonts w:ascii="Arial" w:hAnsi="Arial" w:cs="Arial"/>
                  <w:color w:val="000000"/>
                  <w:sz w:val="20"/>
                  <w:szCs w:val="20"/>
                </w:rPr>
                <w:delText>91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A22016E" w14:textId="571F8375" w:rsidR="00751DFF" w:rsidRPr="00E33624" w:rsidRDefault="00751DFF" w:rsidP="00751DFF">
            <w:pPr>
              <w:spacing w:line="240" w:lineRule="auto"/>
              <w:jc w:val="center"/>
              <w:rPr>
                <w:rFonts w:ascii="Arial" w:eastAsia="Times New Roman" w:hAnsi="Arial" w:cs="Arial"/>
                <w:color w:val="000000"/>
                <w:sz w:val="20"/>
                <w:szCs w:val="20"/>
                <w:lang w:eastAsia="en-IN"/>
              </w:rPr>
            </w:pPr>
            <w:ins w:id="1833" w:author="Hardik Malhotra" w:date="2023-02-24T16:04:00Z">
              <w:r>
                <w:rPr>
                  <w:rFonts w:ascii="Arial" w:hAnsi="Arial" w:cs="Arial"/>
                  <w:color w:val="000000"/>
                  <w:sz w:val="20"/>
                  <w:szCs w:val="20"/>
                </w:rPr>
                <w:t>53</w:t>
              </w:r>
            </w:ins>
            <w:del w:id="1834" w:author="Hardik Malhotra" w:date="2023-02-24T16:04:00Z">
              <w:r w:rsidRPr="00E33624" w:rsidDel="00CA160B">
                <w:rPr>
                  <w:rFonts w:ascii="Arial" w:hAnsi="Arial" w:cs="Arial"/>
                  <w:color w:val="000000"/>
                  <w:sz w:val="20"/>
                  <w:szCs w:val="20"/>
                </w:rPr>
                <w:delText>90</w:delText>
              </w:r>
            </w:del>
          </w:p>
        </w:tc>
      </w:tr>
      <w:tr w:rsidR="00751DFF" w:rsidRPr="00FE057E" w14:paraId="49BA9774"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747B97"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1B6202F" w14:textId="6468C57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35" w:author="Hardik Malhotra" w:date="2023-02-24T16:04:00Z">
              <w:r w:rsidRPr="00751DFF">
                <w:rPr>
                  <w:rFonts w:ascii="Arial" w:hAnsi="Arial" w:cs="Arial"/>
                  <w:color w:val="FFFFFF" w:themeColor="background1"/>
                  <w:sz w:val="20"/>
                  <w:szCs w:val="20"/>
                  <w:rPrChange w:id="1836" w:author="Hardik Malhotra" w:date="2023-02-24T16:04:00Z">
                    <w:rPr>
                      <w:rFonts w:ascii="Arial" w:hAnsi="Arial" w:cs="Arial"/>
                      <w:color w:val="000000"/>
                      <w:sz w:val="20"/>
                      <w:szCs w:val="20"/>
                    </w:rPr>
                  </w:rPrChange>
                </w:rPr>
                <w:t>5%</w:t>
              </w:r>
            </w:ins>
            <w:del w:id="1837" w:author="Hardik Malhotra" w:date="2023-02-24T16:04:00Z">
              <w:r w:rsidRPr="00751DFF" w:rsidDel="00CA160B">
                <w:rPr>
                  <w:rFonts w:ascii="Arial" w:hAnsi="Arial" w:cs="Arial"/>
                  <w:color w:val="FFFFFF" w:themeColor="background1"/>
                  <w:sz w:val="20"/>
                  <w:szCs w:val="20"/>
                </w:rPr>
                <w:delText>24%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2FD53C3" w14:textId="5CDDA71C"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38" w:author="Hardik Malhotra" w:date="2023-02-24T16:04:00Z">
              <w:r w:rsidRPr="00751DFF">
                <w:rPr>
                  <w:rFonts w:ascii="Arial" w:hAnsi="Arial" w:cs="Arial"/>
                  <w:color w:val="FFFFFF" w:themeColor="background1"/>
                  <w:sz w:val="20"/>
                  <w:szCs w:val="20"/>
                  <w:rPrChange w:id="1839" w:author="Hardik Malhotra" w:date="2023-02-24T16:04:00Z">
                    <w:rPr>
                      <w:rFonts w:ascii="Arial" w:hAnsi="Arial" w:cs="Arial"/>
                      <w:color w:val="000000"/>
                      <w:sz w:val="20"/>
                      <w:szCs w:val="20"/>
                    </w:rPr>
                  </w:rPrChange>
                </w:rPr>
                <w:t>17%</w:t>
              </w:r>
            </w:ins>
            <w:del w:id="1840" w:author="Hardik Malhotra" w:date="2023-02-24T16:04:00Z">
              <w:r w:rsidRPr="00751DFF" w:rsidDel="00CA160B">
                <w:rPr>
                  <w:rFonts w:ascii="Arial" w:hAnsi="Arial" w:cs="Arial"/>
                  <w:color w:val="FFFFFF" w:themeColor="background1"/>
                  <w:sz w:val="20"/>
                  <w:szCs w:val="20"/>
                </w:rPr>
                <w:delText>22%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B832B86" w14:textId="226D5C5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41" w:author="Hardik Malhotra" w:date="2023-02-24T16:04:00Z">
              <w:r w:rsidRPr="00751DFF">
                <w:rPr>
                  <w:rFonts w:ascii="Arial" w:hAnsi="Arial" w:cs="Arial"/>
                  <w:color w:val="FFFFFF" w:themeColor="background1"/>
                  <w:sz w:val="20"/>
                  <w:szCs w:val="20"/>
                  <w:rPrChange w:id="1842" w:author="Hardik Malhotra" w:date="2023-02-24T16:04:00Z">
                    <w:rPr>
                      <w:rFonts w:ascii="Arial" w:hAnsi="Arial" w:cs="Arial"/>
                      <w:color w:val="000000"/>
                      <w:sz w:val="20"/>
                      <w:szCs w:val="20"/>
                    </w:rPr>
                  </w:rPrChange>
                </w:rPr>
                <w:t>20%</w:t>
              </w:r>
            </w:ins>
            <w:del w:id="1843" w:author="Hardik Malhotra" w:date="2023-02-24T16:04:00Z">
              <w:r w:rsidRPr="00751DFF" w:rsidDel="00CA160B">
                <w:rPr>
                  <w:rFonts w:ascii="Arial" w:hAnsi="Arial" w:cs="Arial"/>
                  <w:color w:val="FFFFFF" w:themeColor="background1"/>
                  <w:sz w:val="20"/>
                  <w:szCs w:val="20"/>
                </w:rPr>
                <w:delText>24%</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2296954" w14:textId="2031FE38"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844" w:author="Hardik Malhotra" w:date="2023-02-24T16:04:00Z">
              <w:r w:rsidRPr="00751DFF">
                <w:rPr>
                  <w:rFonts w:ascii="Arial" w:hAnsi="Arial" w:cs="Arial"/>
                  <w:color w:val="FFFFFF" w:themeColor="background1"/>
                  <w:sz w:val="20"/>
                  <w:szCs w:val="20"/>
                  <w:rPrChange w:id="1845" w:author="Hardik Malhotra" w:date="2023-02-24T16:04:00Z">
                    <w:rPr>
                      <w:rFonts w:ascii="Arial" w:hAnsi="Arial" w:cs="Arial"/>
                      <w:color w:val="000000"/>
                      <w:sz w:val="20"/>
                      <w:szCs w:val="20"/>
                    </w:rPr>
                  </w:rPrChange>
                </w:rPr>
                <w:t>19%</w:t>
              </w:r>
            </w:ins>
            <w:del w:id="1846" w:author="Hardik Malhotra" w:date="2023-02-24T16:04:00Z">
              <w:r w:rsidRPr="00751DFF" w:rsidDel="00CA160B">
                <w:rPr>
                  <w:rFonts w:ascii="Arial" w:hAnsi="Arial" w:cs="Arial"/>
                  <w:color w:val="FFFFFF" w:themeColor="background1"/>
                  <w:sz w:val="20"/>
                  <w:szCs w:val="20"/>
                </w:rPr>
                <w:delText>24%</w:delText>
              </w:r>
            </w:del>
          </w:p>
        </w:tc>
      </w:tr>
    </w:tbl>
    <w:p w14:paraId="1651121D" w14:textId="77777777" w:rsidR="00FF464A" w:rsidRDefault="00FF464A" w:rsidP="006A23EE">
      <w:pPr>
        <w:pStyle w:val="ListParagraph"/>
        <w:ind w:left="284"/>
        <w:jc w:val="left"/>
        <w:rPr>
          <w:rFonts w:ascii="Arial" w:hAnsi="Arial" w:cs="Arial"/>
          <w:b/>
          <w:bCs/>
          <w:sz w:val="20"/>
          <w:szCs w:val="20"/>
          <w:lang w:val="en-US"/>
        </w:rPr>
      </w:pPr>
    </w:p>
    <w:p w14:paraId="3F309543" w14:textId="77777777" w:rsidR="00816EF6" w:rsidRDefault="008F6E7F"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45DB040E" w14:textId="77777777" w:rsidR="008F6E7F" w:rsidRDefault="008F6E7F" w:rsidP="008F6E7F">
      <w:pPr>
        <w:ind w:left="66"/>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70922C75" w14:textId="77777777" w:rsidTr="00C6205C">
        <w:trPr>
          <w:trHeight w:val="259"/>
        </w:trPr>
        <w:tc>
          <w:tcPr>
            <w:tcW w:w="4572" w:type="dxa"/>
            <w:shd w:val="clear" w:color="000000" w:fill="000000"/>
            <w:noWrap/>
            <w:vAlign w:val="center"/>
            <w:hideMark/>
          </w:tcPr>
          <w:p w14:paraId="7E376952"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2ED05FA2"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0AF1929C"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19C74F18" w14:textId="77777777" w:rsidTr="008A475E">
        <w:trPr>
          <w:trHeight w:val="259"/>
        </w:trPr>
        <w:tc>
          <w:tcPr>
            <w:tcW w:w="4572" w:type="dxa"/>
            <w:shd w:val="clear" w:color="auto" w:fill="auto"/>
            <w:noWrap/>
            <w:vAlign w:val="bottom"/>
            <w:hideMark/>
          </w:tcPr>
          <w:p w14:paraId="32C070C7"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BB347E7" w14:textId="09DA7196" w:rsidR="008E1C7B" w:rsidRPr="00E37549" w:rsidRDefault="004501A9" w:rsidP="008E1C7B">
            <w:pPr>
              <w:spacing w:line="240" w:lineRule="auto"/>
              <w:jc w:val="center"/>
              <w:rPr>
                <w:rFonts w:ascii="Arial" w:eastAsia="Times New Roman" w:hAnsi="Arial" w:cs="Arial"/>
                <w:color w:val="000000"/>
                <w:sz w:val="20"/>
                <w:szCs w:val="20"/>
                <w:lang w:eastAsia="en-IN"/>
              </w:rPr>
            </w:pPr>
            <w:ins w:id="1847" w:author="Hardik Malhotra" w:date="2023-02-24T15:16:00Z">
              <w:r>
                <w:rPr>
                  <w:rFonts w:ascii="Arial" w:hAnsi="Arial" w:cs="Arial"/>
                  <w:color w:val="000000"/>
                  <w:sz w:val="20"/>
                  <w:szCs w:val="20"/>
                </w:rPr>
                <w:t>19.7</w:t>
              </w:r>
            </w:ins>
            <w:del w:id="1848" w:author="Hardik Malhotra" w:date="2023-02-24T15:16:00Z">
              <w:r w:rsidR="008E1C7B" w:rsidDel="004501A9">
                <w:rPr>
                  <w:rFonts w:ascii="Arial" w:hAnsi="Arial" w:cs="Arial"/>
                  <w:color w:val="000000"/>
                  <w:sz w:val="20"/>
                  <w:szCs w:val="20"/>
                </w:rPr>
                <w:delText>20.4</w:delText>
              </w:r>
            </w:del>
            <w:r w:rsidR="008E1C7B">
              <w:rPr>
                <w:rFonts w:ascii="Arial" w:hAnsi="Arial" w:cs="Arial"/>
                <w:color w:val="000000"/>
                <w:sz w:val="20"/>
                <w:szCs w:val="20"/>
              </w:rPr>
              <w:t>%</w:t>
            </w:r>
          </w:p>
        </w:tc>
        <w:tc>
          <w:tcPr>
            <w:tcW w:w="2120" w:type="dxa"/>
            <w:vAlign w:val="center"/>
          </w:tcPr>
          <w:p w14:paraId="47DA38F1" w14:textId="68DF951C"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ins w:id="1849" w:author="Hardik Malhotra" w:date="2023-02-24T16:04:00Z">
              <w:r w:rsidR="00751DFF">
                <w:rPr>
                  <w:rFonts w:ascii="Arial" w:hAnsi="Arial" w:cs="Arial"/>
                  <w:color w:val="000000"/>
                  <w:sz w:val="20"/>
                  <w:szCs w:val="20"/>
                </w:rPr>
                <w:t>6</w:t>
              </w:r>
            </w:ins>
            <w:del w:id="1850"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.9%</w:t>
            </w:r>
          </w:p>
        </w:tc>
      </w:tr>
      <w:tr w:rsidR="008E1C7B" w:rsidRPr="00E37549" w14:paraId="40F9FDDD" w14:textId="77777777" w:rsidTr="008A475E">
        <w:trPr>
          <w:trHeight w:val="259"/>
        </w:trPr>
        <w:tc>
          <w:tcPr>
            <w:tcW w:w="4572" w:type="dxa"/>
            <w:shd w:val="clear" w:color="auto" w:fill="auto"/>
            <w:noWrap/>
            <w:vAlign w:val="bottom"/>
            <w:hideMark/>
          </w:tcPr>
          <w:p w14:paraId="0E320185"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2F710ED4" w14:textId="69C1BF5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w:t>
            </w:r>
            <w:ins w:id="1851" w:author="Hardik Malhotra" w:date="2023-02-24T15:16:00Z">
              <w:r w:rsidR="004501A9">
                <w:rPr>
                  <w:rFonts w:ascii="Arial" w:hAnsi="Arial" w:cs="Arial"/>
                  <w:color w:val="000000"/>
                  <w:sz w:val="20"/>
                  <w:szCs w:val="20"/>
                </w:rPr>
                <w:t>1.5</w:t>
              </w:r>
            </w:ins>
            <w:del w:id="1852" w:author="Hardik Malhotra" w:date="2023-02-24T15:16:00Z">
              <w:r w:rsidDel="004501A9">
                <w:rPr>
                  <w:rFonts w:ascii="Arial" w:hAnsi="Arial" w:cs="Arial"/>
                  <w:color w:val="000000"/>
                  <w:sz w:val="20"/>
                  <w:szCs w:val="20"/>
                </w:rPr>
                <w:delText>3.2</w:delText>
              </w:r>
            </w:del>
            <w:r>
              <w:rPr>
                <w:rFonts w:ascii="Arial" w:hAnsi="Arial" w:cs="Arial"/>
                <w:color w:val="000000"/>
                <w:sz w:val="20"/>
                <w:szCs w:val="20"/>
              </w:rPr>
              <w:t>%</w:t>
            </w:r>
          </w:p>
        </w:tc>
        <w:tc>
          <w:tcPr>
            <w:tcW w:w="2120" w:type="dxa"/>
            <w:vAlign w:val="center"/>
          </w:tcPr>
          <w:p w14:paraId="1F52A7BF" w14:textId="151A4FA9"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w:t>
            </w:r>
            <w:ins w:id="1853" w:author="Hardik Malhotra" w:date="2023-02-24T16:04:00Z">
              <w:r w:rsidR="00751DFF">
                <w:rPr>
                  <w:rFonts w:ascii="Arial" w:hAnsi="Arial" w:cs="Arial"/>
                  <w:color w:val="000000"/>
                  <w:sz w:val="20"/>
                  <w:szCs w:val="20"/>
                </w:rPr>
                <w:t>5</w:t>
              </w:r>
            </w:ins>
            <w:del w:id="1854"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ins w:id="1855" w:author="Hardik Malhotra" w:date="2023-02-24T16:04:00Z">
              <w:r w:rsidR="00751DFF">
                <w:rPr>
                  <w:rFonts w:ascii="Arial" w:hAnsi="Arial" w:cs="Arial"/>
                  <w:color w:val="000000"/>
                  <w:sz w:val="20"/>
                  <w:szCs w:val="20"/>
                </w:rPr>
                <w:t>5</w:t>
              </w:r>
            </w:ins>
            <w:del w:id="1856" w:author="Hardik Malhotra" w:date="2023-02-24T16:04:00Z">
              <w:r w:rsidDel="00751DFF">
                <w:rPr>
                  <w:rFonts w:ascii="Arial" w:hAnsi="Arial" w:cs="Arial"/>
                  <w:color w:val="000000"/>
                  <w:sz w:val="20"/>
                  <w:szCs w:val="20"/>
                </w:rPr>
                <w:delText>7</w:delText>
              </w:r>
            </w:del>
            <w:r>
              <w:rPr>
                <w:rFonts w:ascii="Arial" w:hAnsi="Arial" w:cs="Arial"/>
                <w:color w:val="000000"/>
                <w:sz w:val="20"/>
                <w:szCs w:val="20"/>
              </w:rPr>
              <w:t>%</w:t>
            </w:r>
          </w:p>
        </w:tc>
      </w:tr>
      <w:tr w:rsidR="00256967" w:rsidRPr="00E37549" w14:paraId="23B07B20" w14:textId="77777777" w:rsidTr="00C6205C">
        <w:trPr>
          <w:trHeight w:val="259"/>
        </w:trPr>
        <w:tc>
          <w:tcPr>
            <w:tcW w:w="4572" w:type="dxa"/>
            <w:shd w:val="clear" w:color="000000" w:fill="000000"/>
            <w:noWrap/>
            <w:vAlign w:val="center"/>
            <w:hideMark/>
          </w:tcPr>
          <w:p w14:paraId="518CD8F5"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236C0865" w14:textId="77777777" w:rsidR="00256967" w:rsidRPr="0003422E" w:rsidRDefault="00256967" w:rsidP="008A475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028AD8EC" w14:textId="77777777" w:rsidR="00256967" w:rsidRPr="00E37549" w:rsidRDefault="00256967" w:rsidP="008A475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7CBBE0D8" w14:textId="77777777" w:rsidTr="008A475E">
        <w:trPr>
          <w:trHeight w:val="259"/>
        </w:trPr>
        <w:tc>
          <w:tcPr>
            <w:tcW w:w="4572" w:type="dxa"/>
            <w:shd w:val="clear" w:color="auto" w:fill="auto"/>
            <w:noWrap/>
            <w:vAlign w:val="bottom"/>
            <w:hideMark/>
          </w:tcPr>
          <w:p w14:paraId="4470469B"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25179D5" w14:textId="6B5D902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857" w:author="Hardik Malhotra" w:date="2023-02-24T15:16:00Z">
              <w:r w:rsidR="004501A9">
                <w:rPr>
                  <w:rFonts w:ascii="Arial" w:hAnsi="Arial" w:cs="Arial"/>
                  <w:color w:val="000000"/>
                  <w:sz w:val="20"/>
                  <w:szCs w:val="20"/>
                </w:rPr>
                <w:t>25</w:t>
              </w:r>
            </w:ins>
            <w:del w:id="1858" w:author="Hardik Malhotra" w:date="2023-02-24T15:16:00Z">
              <w:r w:rsidDel="004501A9">
                <w:rPr>
                  <w:rFonts w:ascii="Arial" w:hAnsi="Arial" w:cs="Arial"/>
                  <w:color w:val="000000"/>
                  <w:sz w:val="20"/>
                  <w:szCs w:val="20"/>
                </w:rPr>
                <w:delText>12</w:delText>
              </w:r>
            </w:del>
          </w:p>
        </w:tc>
        <w:tc>
          <w:tcPr>
            <w:tcW w:w="2120" w:type="dxa"/>
            <w:vAlign w:val="center"/>
          </w:tcPr>
          <w:p w14:paraId="2ABBABD5" w14:textId="025D765B"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w:t>
            </w:r>
            <w:ins w:id="1859" w:author="Hardik Malhotra" w:date="2023-02-24T16:05:00Z">
              <w:r w:rsidR="00751DFF">
                <w:rPr>
                  <w:rFonts w:ascii="Arial" w:hAnsi="Arial" w:cs="Arial"/>
                  <w:color w:val="000000"/>
                  <w:sz w:val="20"/>
                  <w:szCs w:val="20"/>
                </w:rPr>
                <w:t>83</w:t>
              </w:r>
            </w:ins>
            <w:del w:id="1860" w:author="Hardik Malhotra" w:date="2023-02-24T16:05:00Z">
              <w:r w:rsidDel="00751DFF">
                <w:rPr>
                  <w:rFonts w:ascii="Arial" w:hAnsi="Arial" w:cs="Arial"/>
                  <w:color w:val="000000"/>
                  <w:sz w:val="20"/>
                  <w:szCs w:val="20"/>
                </w:rPr>
                <w:delText>61</w:delText>
              </w:r>
            </w:del>
          </w:p>
        </w:tc>
      </w:tr>
      <w:tr w:rsidR="008E1C7B" w:rsidRPr="00E37549" w14:paraId="358CB6B4" w14:textId="77777777" w:rsidTr="008A475E">
        <w:trPr>
          <w:trHeight w:val="259"/>
        </w:trPr>
        <w:tc>
          <w:tcPr>
            <w:tcW w:w="4572" w:type="dxa"/>
            <w:shd w:val="clear" w:color="auto" w:fill="auto"/>
            <w:noWrap/>
            <w:vAlign w:val="bottom"/>
            <w:hideMark/>
          </w:tcPr>
          <w:p w14:paraId="4EADAFD6"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783F77D6" w14:textId="71EFAF97" w:rsidR="008E1C7B" w:rsidRPr="00E37549" w:rsidRDefault="004501A9" w:rsidP="008E1C7B">
            <w:pPr>
              <w:spacing w:line="240" w:lineRule="auto"/>
              <w:jc w:val="center"/>
              <w:rPr>
                <w:rFonts w:ascii="Arial" w:eastAsia="Times New Roman" w:hAnsi="Arial" w:cs="Arial"/>
                <w:color w:val="000000"/>
                <w:sz w:val="20"/>
                <w:szCs w:val="20"/>
                <w:lang w:eastAsia="en-IN"/>
              </w:rPr>
            </w:pPr>
            <w:ins w:id="1861" w:author="Hardik Malhotra" w:date="2023-02-24T15:16:00Z">
              <w:r>
                <w:rPr>
                  <w:rFonts w:ascii="Arial" w:hAnsi="Arial" w:cs="Arial"/>
                  <w:color w:val="000000"/>
                  <w:sz w:val="20"/>
                  <w:szCs w:val="20"/>
                </w:rPr>
                <w:t>3.11</w:t>
              </w:r>
            </w:ins>
            <w:del w:id="1862" w:author="Hardik Malhotra" w:date="2023-02-24T15:16:00Z">
              <w:r w:rsidR="008E1C7B" w:rsidDel="004501A9">
                <w:rPr>
                  <w:rFonts w:ascii="Arial" w:hAnsi="Arial" w:cs="Arial"/>
                  <w:color w:val="000000"/>
                  <w:sz w:val="20"/>
                  <w:szCs w:val="20"/>
                </w:rPr>
                <w:delText>2.90</w:delText>
              </w:r>
            </w:del>
          </w:p>
        </w:tc>
        <w:tc>
          <w:tcPr>
            <w:tcW w:w="2120" w:type="dxa"/>
            <w:vAlign w:val="center"/>
          </w:tcPr>
          <w:p w14:paraId="35E53771" w14:textId="214E3C66" w:rsidR="008E1C7B" w:rsidRPr="00B6550E" w:rsidRDefault="00751DFF" w:rsidP="008E1C7B">
            <w:pPr>
              <w:spacing w:line="240" w:lineRule="auto"/>
              <w:jc w:val="center"/>
              <w:rPr>
                <w:rFonts w:ascii="Arial" w:hAnsi="Arial" w:cs="Arial"/>
                <w:color w:val="000000"/>
                <w:sz w:val="20"/>
                <w:szCs w:val="20"/>
              </w:rPr>
            </w:pPr>
            <w:ins w:id="1863" w:author="Hardik Malhotra" w:date="2023-02-24T16:05:00Z">
              <w:r>
                <w:rPr>
                  <w:rFonts w:ascii="Arial" w:hAnsi="Arial" w:cs="Arial"/>
                  <w:color w:val="000000"/>
                  <w:sz w:val="20"/>
                  <w:szCs w:val="20"/>
                </w:rPr>
                <w:t>4.21</w:t>
              </w:r>
            </w:ins>
            <w:del w:id="1864" w:author="Hardik Malhotra" w:date="2023-02-24T16:05:00Z">
              <w:r w:rsidR="008E1C7B" w:rsidDel="00751DFF">
                <w:rPr>
                  <w:rFonts w:ascii="Arial" w:hAnsi="Arial" w:cs="Arial"/>
                  <w:color w:val="000000"/>
                  <w:sz w:val="20"/>
                  <w:szCs w:val="20"/>
                </w:rPr>
                <w:delText>3.74</w:delText>
              </w:r>
            </w:del>
          </w:p>
        </w:tc>
      </w:tr>
    </w:tbl>
    <w:p w14:paraId="7249EA42" w14:textId="77777777" w:rsidR="008F6E7F" w:rsidRDefault="008F6E7F" w:rsidP="008F6E7F">
      <w:pPr>
        <w:ind w:left="66"/>
        <w:jc w:val="left"/>
        <w:rPr>
          <w:rFonts w:ascii="Arial" w:hAnsi="Arial" w:cs="Arial"/>
          <w:b/>
          <w:bCs/>
          <w:sz w:val="20"/>
          <w:szCs w:val="20"/>
          <w:lang w:val="en-US"/>
        </w:rPr>
      </w:pPr>
    </w:p>
    <w:p w14:paraId="18ACE223" w14:textId="77777777" w:rsidR="00EE2082" w:rsidRDefault="00EE2082"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1FA6A8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B6C0B71"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FFC6C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1792972"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0379E88"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C9900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501A9" w:rsidRPr="00FE057E" w14:paraId="44F28C0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A6C3A2"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33AC096A" w14:textId="0487ACF1" w:rsidR="004501A9" w:rsidRPr="006B452A" w:rsidRDefault="004501A9" w:rsidP="004501A9">
            <w:pPr>
              <w:spacing w:line="240" w:lineRule="auto"/>
              <w:jc w:val="center"/>
              <w:rPr>
                <w:rFonts w:ascii="Arial" w:eastAsia="Times New Roman" w:hAnsi="Arial" w:cs="Arial"/>
                <w:color w:val="000000"/>
                <w:sz w:val="20"/>
                <w:szCs w:val="20"/>
                <w:lang w:eastAsia="en-IN"/>
              </w:rPr>
            </w:pPr>
            <w:ins w:id="1865" w:author="Hardik Malhotra" w:date="2023-02-24T15:17:00Z">
              <w:r>
                <w:rPr>
                  <w:rFonts w:ascii="Arial" w:hAnsi="Arial" w:cs="Arial"/>
                  <w:color w:val="000000"/>
                  <w:sz w:val="20"/>
                  <w:szCs w:val="20"/>
                </w:rPr>
                <w:t>301</w:t>
              </w:r>
            </w:ins>
            <w:del w:id="1866" w:author="Hardik Malhotra" w:date="2023-02-24T15:17:00Z">
              <w:r w:rsidDel="009F3D1E">
                <w:rPr>
                  <w:rFonts w:ascii="Arial" w:hAnsi="Arial" w:cs="Arial"/>
                  <w:color w:val="000000"/>
                  <w:sz w:val="20"/>
                  <w:szCs w:val="20"/>
                </w:rPr>
                <w:delText>307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9F1E459" w14:textId="485A4B51" w:rsidR="004501A9" w:rsidRPr="006B452A" w:rsidRDefault="004501A9" w:rsidP="004501A9">
            <w:pPr>
              <w:spacing w:line="240" w:lineRule="auto"/>
              <w:jc w:val="center"/>
              <w:rPr>
                <w:rFonts w:ascii="Arial" w:eastAsia="Times New Roman" w:hAnsi="Arial" w:cs="Arial"/>
                <w:color w:val="000000"/>
                <w:sz w:val="20"/>
                <w:szCs w:val="20"/>
                <w:lang w:eastAsia="en-IN"/>
              </w:rPr>
            </w:pPr>
            <w:ins w:id="1867" w:author="Hardik Malhotra" w:date="2023-02-24T15:17:00Z">
              <w:r>
                <w:rPr>
                  <w:rFonts w:ascii="Arial" w:hAnsi="Arial" w:cs="Arial"/>
                  <w:color w:val="000000"/>
                  <w:sz w:val="20"/>
                  <w:szCs w:val="20"/>
                </w:rPr>
                <w:t>409</w:t>
              </w:r>
            </w:ins>
            <w:del w:id="1868" w:author="Hardik Malhotra" w:date="2023-02-24T15:17:00Z">
              <w:r w:rsidDel="009F3D1E">
                <w:rPr>
                  <w:rFonts w:ascii="Arial" w:hAnsi="Arial" w:cs="Arial"/>
                  <w:color w:val="000000"/>
                  <w:sz w:val="20"/>
                  <w:szCs w:val="20"/>
                </w:rPr>
                <w:delText>417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FD2170D" w14:textId="16980765" w:rsidR="004501A9" w:rsidRPr="006B452A" w:rsidRDefault="004501A9" w:rsidP="004501A9">
            <w:pPr>
              <w:spacing w:line="240" w:lineRule="auto"/>
              <w:jc w:val="center"/>
              <w:rPr>
                <w:rFonts w:ascii="Arial" w:eastAsia="Times New Roman" w:hAnsi="Arial" w:cs="Arial"/>
                <w:color w:val="000000"/>
                <w:sz w:val="20"/>
                <w:szCs w:val="20"/>
                <w:lang w:eastAsia="en-IN"/>
              </w:rPr>
            </w:pPr>
            <w:ins w:id="1869" w:author="Hardik Malhotra" w:date="2023-02-24T15:17:00Z">
              <w:r>
                <w:rPr>
                  <w:rFonts w:ascii="Arial" w:hAnsi="Arial" w:cs="Arial"/>
                  <w:color w:val="000000"/>
                  <w:sz w:val="20"/>
                  <w:szCs w:val="20"/>
                </w:rPr>
                <w:t>399</w:t>
              </w:r>
            </w:ins>
            <w:del w:id="1870" w:author="Hardik Malhotra" w:date="2023-02-24T15:17:00Z">
              <w:r w:rsidDel="009F3D1E">
                <w:rPr>
                  <w:rFonts w:ascii="Arial" w:hAnsi="Arial" w:cs="Arial"/>
                  <w:color w:val="000000"/>
                  <w:sz w:val="20"/>
                  <w:szCs w:val="20"/>
                </w:rPr>
                <w:delText>407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9CB3D11" w14:textId="4A9073E1" w:rsidR="004501A9" w:rsidRPr="006B452A" w:rsidRDefault="004501A9" w:rsidP="004501A9">
            <w:pPr>
              <w:spacing w:line="240" w:lineRule="auto"/>
              <w:jc w:val="center"/>
              <w:rPr>
                <w:rFonts w:ascii="Arial" w:eastAsia="Times New Roman" w:hAnsi="Arial" w:cs="Arial"/>
                <w:color w:val="000000"/>
                <w:sz w:val="20"/>
                <w:szCs w:val="20"/>
                <w:lang w:eastAsia="en-IN"/>
              </w:rPr>
            </w:pPr>
            <w:ins w:id="1871" w:author="Hardik Malhotra" w:date="2023-02-24T15:17:00Z">
              <w:r>
                <w:rPr>
                  <w:rFonts w:ascii="Arial" w:hAnsi="Arial" w:cs="Arial"/>
                  <w:color w:val="000000"/>
                  <w:sz w:val="20"/>
                  <w:szCs w:val="20"/>
                </w:rPr>
                <w:t>399</w:t>
              </w:r>
            </w:ins>
            <w:del w:id="1872" w:author="Hardik Malhotra" w:date="2023-02-24T15:17:00Z">
              <w:r w:rsidDel="009F3D1E">
                <w:rPr>
                  <w:rFonts w:ascii="Arial" w:hAnsi="Arial" w:cs="Arial"/>
                  <w:color w:val="000000"/>
                  <w:sz w:val="20"/>
                  <w:szCs w:val="20"/>
                </w:rPr>
                <w:delText>407</w:delText>
              </w:r>
            </w:del>
          </w:p>
        </w:tc>
      </w:tr>
      <w:tr w:rsidR="004501A9" w:rsidRPr="00FE057E" w14:paraId="3D8C397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7F2634D"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18D83F64" w14:textId="6007CCE7" w:rsidR="004501A9" w:rsidRPr="006B452A" w:rsidRDefault="004501A9" w:rsidP="004501A9">
            <w:pPr>
              <w:spacing w:line="240" w:lineRule="auto"/>
              <w:jc w:val="center"/>
              <w:rPr>
                <w:rFonts w:ascii="Arial" w:eastAsia="Times New Roman" w:hAnsi="Arial" w:cs="Arial"/>
                <w:color w:val="000000"/>
                <w:sz w:val="20"/>
                <w:szCs w:val="20"/>
                <w:lang w:eastAsia="en-IN"/>
              </w:rPr>
            </w:pPr>
            <w:ins w:id="1873" w:author="Hardik Malhotra" w:date="2023-02-24T15:17:00Z">
              <w:r>
                <w:rPr>
                  <w:rFonts w:ascii="Arial" w:hAnsi="Arial" w:cs="Arial"/>
                  <w:color w:val="000000"/>
                  <w:sz w:val="20"/>
                  <w:szCs w:val="20"/>
                </w:rPr>
                <w:t>141</w:t>
              </w:r>
            </w:ins>
            <w:del w:id="1874" w:author="Hardik Malhotra" w:date="2023-02-24T15:17:00Z">
              <w:r w:rsidDel="009F3D1E">
                <w:rPr>
                  <w:rFonts w:ascii="Arial" w:hAnsi="Arial" w:cs="Arial"/>
                  <w:color w:val="000000"/>
                  <w:sz w:val="20"/>
                  <w:szCs w:val="20"/>
                </w:rPr>
                <w:delText>141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B049E91" w14:textId="678494D4" w:rsidR="004501A9" w:rsidRPr="006B452A" w:rsidRDefault="004501A9" w:rsidP="004501A9">
            <w:pPr>
              <w:spacing w:line="240" w:lineRule="auto"/>
              <w:jc w:val="center"/>
              <w:rPr>
                <w:rFonts w:ascii="Arial" w:eastAsia="Times New Roman" w:hAnsi="Arial" w:cs="Arial"/>
                <w:color w:val="000000"/>
                <w:sz w:val="20"/>
                <w:szCs w:val="20"/>
                <w:lang w:eastAsia="en-IN"/>
              </w:rPr>
            </w:pPr>
            <w:ins w:id="1875" w:author="Hardik Malhotra" w:date="2023-02-24T15:17:00Z">
              <w:r>
                <w:rPr>
                  <w:rFonts w:ascii="Arial" w:hAnsi="Arial" w:cs="Arial"/>
                  <w:color w:val="000000"/>
                  <w:sz w:val="20"/>
                  <w:szCs w:val="20"/>
                </w:rPr>
                <w:t>177</w:t>
              </w:r>
            </w:ins>
            <w:del w:id="1876" w:author="Hardik Malhotra" w:date="2023-02-24T15:17:00Z">
              <w:r w:rsidDel="009F3D1E">
                <w:rPr>
                  <w:rFonts w:ascii="Arial" w:hAnsi="Arial" w:cs="Arial"/>
                  <w:color w:val="000000"/>
                  <w:sz w:val="20"/>
                  <w:szCs w:val="20"/>
                </w:rPr>
                <w:delText>177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B440634" w14:textId="3335438D" w:rsidR="004501A9" w:rsidRPr="006B452A" w:rsidRDefault="004501A9" w:rsidP="004501A9">
            <w:pPr>
              <w:spacing w:line="240" w:lineRule="auto"/>
              <w:jc w:val="center"/>
              <w:rPr>
                <w:rFonts w:ascii="Arial" w:eastAsia="Times New Roman" w:hAnsi="Arial" w:cs="Arial"/>
                <w:color w:val="000000"/>
                <w:sz w:val="20"/>
                <w:szCs w:val="20"/>
                <w:lang w:eastAsia="en-IN"/>
              </w:rPr>
            </w:pPr>
            <w:ins w:id="1877" w:author="Hardik Malhotra" w:date="2023-02-24T15:17:00Z">
              <w:r>
                <w:rPr>
                  <w:rFonts w:ascii="Arial" w:hAnsi="Arial" w:cs="Arial"/>
                  <w:color w:val="000000"/>
                  <w:sz w:val="20"/>
                  <w:szCs w:val="20"/>
                </w:rPr>
                <w:t>177</w:t>
              </w:r>
            </w:ins>
            <w:del w:id="1878" w:author="Hardik Malhotra" w:date="2023-02-24T15:17:00Z">
              <w:r w:rsidDel="009F3D1E">
                <w:rPr>
                  <w:rFonts w:ascii="Arial" w:hAnsi="Arial" w:cs="Arial"/>
                  <w:color w:val="000000"/>
                  <w:sz w:val="20"/>
                  <w:szCs w:val="20"/>
                </w:rPr>
                <w:delText>177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BAED773" w14:textId="0664FC51" w:rsidR="004501A9" w:rsidRPr="006B452A" w:rsidRDefault="004501A9" w:rsidP="004501A9">
            <w:pPr>
              <w:spacing w:line="240" w:lineRule="auto"/>
              <w:jc w:val="center"/>
              <w:rPr>
                <w:rFonts w:ascii="Arial" w:eastAsia="Times New Roman" w:hAnsi="Arial" w:cs="Arial"/>
                <w:color w:val="000000"/>
                <w:sz w:val="20"/>
                <w:szCs w:val="20"/>
                <w:lang w:eastAsia="en-IN"/>
              </w:rPr>
            </w:pPr>
            <w:ins w:id="1879" w:author="Hardik Malhotra" w:date="2023-02-24T15:17:00Z">
              <w:r>
                <w:rPr>
                  <w:rFonts w:ascii="Arial" w:hAnsi="Arial" w:cs="Arial"/>
                  <w:color w:val="000000"/>
                  <w:sz w:val="20"/>
                  <w:szCs w:val="20"/>
                </w:rPr>
                <w:t>177</w:t>
              </w:r>
            </w:ins>
            <w:del w:id="1880" w:author="Hardik Malhotra" w:date="2023-02-24T15:17:00Z">
              <w:r w:rsidDel="009F3D1E">
                <w:rPr>
                  <w:rFonts w:ascii="Arial" w:hAnsi="Arial" w:cs="Arial"/>
                  <w:color w:val="000000"/>
                  <w:sz w:val="20"/>
                  <w:szCs w:val="20"/>
                </w:rPr>
                <w:delText>177</w:delText>
              </w:r>
            </w:del>
          </w:p>
        </w:tc>
      </w:tr>
      <w:tr w:rsidR="004501A9" w:rsidRPr="00FE057E" w14:paraId="7BAAB9E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51FCF"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9222E07" w14:textId="3888DE06" w:rsidR="004501A9" w:rsidRPr="006B452A" w:rsidRDefault="004501A9" w:rsidP="004501A9">
            <w:pPr>
              <w:spacing w:line="240" w:lineRule="auto"/>
              <w:jc w:val="center"/>
              <w:rPr>
                <w:rFonts w:ascii="Arial" w:eastAsia="Times New Roman" w:hAnsi="Arial" w:cs="Arial"/>
                <w:color w:val="000000"/>
                <w:sz w:val="20"/>
                <w:szCs w:val="20"/>
                <w:lang w:eastAsia="en-IN"/>
              </w:rPr>
            </w:pPr>
            <w:ins w:id="1881" w:author="Hardik Malhotra" w:date="2023-02-24T15:17:00Z">
              <w:r>
                <w:rPr>
                  <w:rFonts w:ascii="Arial" w:hAnsi="Arial" w:cs="Arial"/>
                  <w:color w:val="000000"/>
                  <w:sz w:val="20"/>
                  <w:szCs w:val="20"/>
                </w:rPr>
                <w:t>160</w:t>
              </w:r>
            </w:ins>
            <w:del w:id="1882" w:author="Hardik Malhotra" w:date="2023-02-24T15:17:00Z">
              <w:r w:rsidDel="009F3D1E">
                <w:rPr>
                  <w:rFonts w:ascii="Arial" w:hAnsi="Arial" w:cs="Arial"/>
                  <w:color w:val="000000"/>
                  <w:sz w:val="20"/>
                  <w:szCs w:val="20"/>
                </w:rPr>
                <w:delText>166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F4C969E" w14:textId="0AAF2214" w:rsidR="004501A9" w:rsidRPr="006B452A" w:rsidRDefault="004501A9" w:rsidP="004501A9">
            <w:pPr>
              <w:spacing w:line="240" w:lineRule="auto"/>
              <w:jc w:val="center"/>
              <w:rPr>
                <w:rFonts w:ascii="Arial" w:eastAsia="Times New Roman" w:hAnsi="Arial" w:cs="Arial"/>
                <w:color w:val="000000"/>
                <w:sz w:val="20"/>
                <w:szCs w:val="20"/>
                <w:lang w:eastAsia="en-IN"/>
              </w:rPr>
            </w:pPr>
            <w:ins w:id="1883" w:author="Hardik Malhotra" w:date="2023-02-24T15:17:00Z">
              <w:r>
                <w:rPr>
                  <w:rFonts w:ascii="Arial" w:hAnsi="Arial" w:cs="Arial"/>
                  <w:color w:val="000000"/>
                  <w:sz w:val="20"/>
                  <w:szCs w:val="20"/>
                </w:rPr>
                <w:t>232</w:t>
              </w:r>
            </w:ins>
            <w:del w:id="1884" w:author="Hardik Malhotra" w:date="2023-02-24T15:17:00Z">
              <w:r w:rsidDel="009F3D1E">
                <w:rPr>
                  <w:rFonts w:ascii="Arial" w:hAnsi="Arial" w:cs="Arial"/>
                  <w:color w:val="000000"/>
                  <w:sz w:val="20"/>
                  <w:szCs w:val="20"/>
                </w:rPr>
                <w:delText>241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83AD73C" w14:textId="52B39D62" w:rsidR="004501A9" w:rsidRPr="006B452A" w:rsidRDefault="004501A9" w:rsidP="004501A9">
            <w:pPr>
              <w:spacing w:line="240" w:lineRule="auto"/>
              <w:jc w:val="center"/>
              <w:rPr>
                <w:rFonts w:ascii="Arial" w:eastAsia="Times New Roman" w:hAnsi="Arial" w:cs="Arial"/>
                <w:color w:val="000000"/>
                <w:sz w:val="20"/>
                <w:szCs w:val="20"/>
                <w:lang w:eastAsia="en-IN"/>
              </w:rPr>
            </w:pPr>
            <w:ins w:id="1885" w:author="Hardik Malhotra" w:date="2023-02-24T15:17:00Z">
              <w:r>
                <w:rPr>
                  <w:rFonts w:ascii="Arial" w:hAnsi="Arial" w:cs="Arial"/>
                  <w:color w:val="000000"/>
                  <w:sz w:val="20"/>
                  <w:szCs w:val="20"/>
                </w:rPr>
                <w:t>222</w:t>
              </w:r>
            </w:ins>
            <w:del w:id="1886" w:author="Hardik Malhotra" w:date="2023-02-24T15:17:00Z">
              <w:r w:rsidDel="009F3D1E">
                <w:rPr>
                  <w:rFonts w:ascii="Arial" w:hAnsi="Arial" w:cs="Arial"/>
                  <w:color w:val="000000"/>
                  <w:sz w:val="20"/>
                  <w:szCs w:val="20"/>
                </w:rPr>
                <w:delText>231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545FD63D" w14:textId="38DF39A7" w:rsidR="004501A9" w:rsidRPr="006B452A" w:rsidRDefault="004501A9" w:rsidP="004501A9">
            <w:pPr>
              <w:spacing w:line="240" w:lineRule="auto"/>
              <w:jc w:val="center"/>
              <w:rPr>
                <w:rFonts w:ascii="Arial" w:eastAsia="Times New Roman" w:hAnsi="Arial" w:cs="Arial"/>
                <w:color w:val="000000"/>
                <w:sz w:val="20"/>
                <w:szCs w:val="20"/>
                <w:lang w:eastAsia="en-IN"/>
              </w:rPr>
            </w:pPr>
            <w:ins w:id="1887" w:author="Hardik Malhotra" w:date="2023-02-24T15:17:00Z">
              <w:r>
                <w:rPr>
                  <w:rFonts w:ascii="Arial" w:hAnsi="Arial" w:cs="Arial"/>
                  <w:color w:val="000000"/>
                  <w:sz w:val="20"/>
                  <w:szCs w:val="20"/>
                </w:rPr>
                <w:t>222</w:t>
              </w:r>
            </w:ins>
            <w:del w:id="1888" w:author="Hardik Malhotra" w:date="2023-02-24T15:17:00Z">
              <w:r w:rsidDel="009F3D1E">
                <w:rPr>
                  <w:rFonts w:ascii="Arial" w:hAnsi="Arial" w:cs="Arial"/>
                  <w:color w:val="000000"/>
                  <w:sz w:val="20"/>
                  <w:szCs w:val="20"/>
                </w:rPr>
                <w:delText>231</w:delText>
              </w:r>
            </w:del>
          </w:p>
        </w:tc>
      </w:tr>
      <w:tr w:rsidR="004501A9" w:rsidRPr="00FE057E" w14:paraId="3B3C0EA9"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AAA14B"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FA9416" w14:textId="1161BA9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89" w:author="Hardik Malhotra" w:date="2023-02-24T15:17:00Z">
              <w:r w:rsidRPr="004501A9">
                <w:rPr>
                  <w:rFonts w:ascii="Arial" w:hAnsi="Arial" w:cs="Arial"/>
                  <w:color w:val="FFFFFF" w:themeColor="background1"/>
                  <w:sz w:val="20"/>
                  <w:szCs w:val="20"/>
                  <w:rPrChange w:id="1890" w:author="Hardik Malhotra" w:date="2023-02-24T15:17:00Z">
                    <w:rPr>
                      <w:rFonts w:ascii="Arial" w:hAnsi="Arial" w:cs="Arial"/>
                      <w:color w:val="000000"/>
                      <w:sz w:val="20"/>
                      <w:szCs w:val="20"/>
                    </w:rPr>
                  </w:rPrChange>
                </w:rPr>
                <w:t>53%</w:t>
              </w:r>
            </w:ins>
            <w:del w:id="1891" w:author="Hardik Malhotra" w:date="2023-02-24T15:17:00Z">
              <w:r w:rsidRPr="004501A9" w:rsidDel="009F3D1E">
                <w:rPr>
                  <w:rFonts w:ascii="Arial" w:hAnsi="Arial" w:cs="Arial"/>
                  <w:color w:val="FFFFFF" w:themeColor="background1"/>
                  <w:sz w:val="20"/>
                  <w:szCs w:val="20"/>
                </w:rPr>
                <w:delText>54%</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B0FE1AA" w14:textId="336C0345"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2" w:author="Hardik Malhotra" w:date="2023-02-24T15:17:00Z">
              <w:r w:rsidRPr="004501A9">
                <w:rPr>
                  <w:rFonts w:ascii="Arial" w:hAnsi="Arial" w:cs="Arial"/>
                  <w:color w:val="FFFFFF" w:themeColor="background1"/>
                  <w:sz w:val="20"/>
                  <w:szCs w:val="20"/>
                  <w:rPrChange w:id="1893" w:author="Hardik Malhotra" w:date="2023-02-24T15:17:00Z">
                    <w:rPr>
                      <w:rFonts w:ascii="Arial" w:hAnsi="Arial" w:cs="Arial"/>
                      <w:color w:val="000000"/>
                      <w:sz w:val="20"/>
                      <w:szCs w:val="20"/>
                    </w:rPr>
                  </w:rPrChange>
                </w:rPr>
                <w:t>57%</w:t>
              </w:r>
            </w:ins>
            <w:del w:id="1894" w:author="Hardik Malhotra" w:date="2023-02-24T15:17:00Z">
              <w:r w:rsidRPr="004501A9" w:rsidDel="009F3D1E">
                <w:rPr>
                  <w:rFonts w:ascii="Arial" w:hAnsi="Arial" w:cs="Arial"/>
                  <w:color w:val="FFFFFF" w:themeColor="background1"/>
                  <w:sz w:val="20"/>
                  <w:szCs w:val="20"/>
                </w:rPr>
                <w:delText>58%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B511025" w14:textId="3CA4F94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5" w:author="Hardik Malhotra" w:date="2023-02-24T15:17:00Z">
              <w:r w:rsidRPr="004501A9">
                <w:rPr>
                  <w:rFonts w:ascii="Arial" w:hAnsi="Arial" w:cs="Arial"/>
                  <w:color w:val="FFFFFF" w:themeColor="background1"/>
                  <w:sz w:val="20"/>
                  <w:szCs w:val="20"/>
                  <w:rPrChange w:id="1896" w:author="Hardik Malhotra" w:date="2023-02-24T15:17:00Z">
                    <w:rPr>
                      <w:rFonts w:ascii="Arial" w:hAnsi="Arial" w:cs="Arial"/>
                      <w:color w:val="000000"/>
                      <w:sz w:val="20"/>
                      <w:szCs w:val="20"/>
                    </w:rPr>
                  </w:rPrChange>
                </w:rPr>
                <w:t>56%</w:t>
              </w:r>
            </w:ins>
            <w:del w:id="1897" w:author="Hardik Malhotra" w:date="2023-02-24T15:17:00Z">
              <w:r w:rsidRPr="004501A9" w:rsidDel="009F3D1E">
                <w:rPr>
                  <w:rFonts w:ascii="Arial" w:hAnsi="Arial" w:cs="Arial"/>
                  <w:color w:val="FFFFFF" w:themeColor="background1"/>
                  <w:sz w:val="20"/>
                  <w:szCs w:val="20"/>
                </w:rPr>
                <w:delText>57%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FE55008" w14:textId="0F66FD04"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898" w:author="Hardik Malhotra" w:date="2023-02-24T15:17:00Z">
              <w:r w:rsidRPr="004501A9">
                <w:rPr>
                  <w:rFonts w:ascii="Arial" w:hAnsi="Arial" w:cs="Arial"/>
                  <w:color w:val="FFFFFF" w:themeColor="background1"/>
                  <w:sz w:val="20"/>
                  <w:szCs w:val="20"/>
                  <w:rPrChange w:id="1899" w:author="Hardik Malhotra" w:date="2023-02-24T15:17:00Z">
                    <w:rPr>
                      <w:rFonts w:ascii="Arial" w:hAnsi="Arial" w:cs="Arial"/>
                      <w:color w:val="000000"/>
                      <w:sz w:val="20"/>
                      <w:szCs w:val="20"/>
                    </w:rPr>
                  </w:rPrChange>
                </w:rPr>
                <w:t>56%</w:t>
              </w:r>
            </w:ins>
            <w:del w:id="1900" w:author="Hardik Malhotra" w:date="2023-02-24T15:17:00Z">
              <w:r w:rsidRPr="004501A9" w:rsidDel="009F3D1E">
                <w:rPr>
                  <w:rFonts w:ascii="Arial" w:hAnsi="Arial" w:cs="Arial"/>
                  <w:color w:val="FFFFFF" w:themeColor="background1"/>
                  <w:sz w:val="20"/>
                  <w:szCs w:val="20"/>
                </w:rPr>
                <w:delText>57%</w:delText>
              </w:r>
            </w:del>
          </w:p>
        </w:tc>
      </w:tr>
      <w:tr w:rsidR="004501A9" w:rsidRPr="00FE057E" w14:paraId="0C0AE9DD"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A0B3560"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B0B5E64" w14:textId="4B51C460" w:rsidR="004501A9" w:rsidRPr="006B452A" w:rsidRDefault="004501A9" w:rsidP="004501A9">
            <w:pPr>
              <w:spacing w:line="240" w:lineRule="auto"/>
              <w:jc w:val="center"/>
              <w:rPr>
                <w:rFonts w:ascii="Arial" w:eastAsia="Times New Roman" w:hAnsi="Arial" w:cs="Arial"/>
                <w:color w:val="000000"/>
                <w:sz w:val="20"/>
                <w:szCs w:val="20"/>
                <w:lang w:eastAsia="en-IN"/>
              </w:rPr>
            </w:pPr>
            <w:ins w:id="1901" w:author="Hardik Malhotra" w:date="2023-02-24T15:17:00Z">
              <w:r>
                <w:rPr>
                  <w:rFonts w:ascii="Arial" w:hAnsi="Arial" w:cs="Arial"/>
                  <w:color w:val="000000"/>
                  <w:sz w:val="20"/>
                  <w:szCs w:val="20"/>
                </w:rPr>
                <w:t>79</w:t>
              </w:r>
            </w:ins>
            <w:del w:id="1902" w:author="Hardik Malhotra" w:date="2023-02-24T15:17:00Z">
              <w:r w:rsidDel="009F3D1E">
                <w:rPr>
                  <w:rFonts w:ascii="Arial" w:hAnsi="Arial" w:cs="Arial"/>
                  <w:color w:val="000000"/>
                  <w:sz w:val="20"/>
                  <w:szCs w:val="20"/>
                </w:rPr>
                <w:delText>85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E311D36" w14:textId="3BE76DA3" w:rsidR="004501A9" w:rsidRPr="006B452A" w:rsidRDefault="004501A9" w:rsidP="004501A9">
            <w:pPr>
              <w:spacing w:line="240" w:lineRule="auto"/>
              <w:jc w:val="center"/>
              <w:rPr>
                <w:rFonts w:ascii="Arial" w:eastAsia="Times New Roman" w:hAnsi="Arial" w:cs="Arial"/>
                <w:color w:val="000000"/>
                <w:sz w:val="20"/>
                <w:szCs w:val="20"/>
                <w:lang w:eastAsia="en-IN"/>
              </w:rPr>
            </w:pPr>
            <w:ins w:id="1903" w:author="Hardik Malhotra" w:date="2023-02-24T15:17:00Z">
              <w:r>
                <w:rPr>
                  <w:rFonts w:ascii="Arial" w:hAnsi="Arial" w:cs="Arial"/>
                  <w:color w:val="000000"/>
                  <w:sz w:val="20"/>
                  <w:szCs w:val="20"/>
                </w:rPr>
                <w:t>178</w:t>
              </w:r>
            </w:ins>
            <w:del w:id="1904" w:author="Hardik Malhotra" w:date="2023-02-24T15:17:00Z">
              <w:r w:rsidDel="009F3D1E">
                <w:rPr>
                  <w:rFonts w:ascii="Arial" w:hAnsi="Arial" w:cs="Arial"/>
                  <w:color w:val="000000"/>
                  <w:sz w:val="20"/>
                  <w:szCs w:val="20"/>
                </w:rPr>
                <w:delText>186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D3A7643" w14:textId="34C7A7FD" w:rsidR="004501A9" w:rsidRPr="006B452A" w:rsidRDefault="004501A9" w:rsidP="004501A9">
            <w:pPr>
              <w:spacing w:line="240" w:lineRule="auto"/>
              <w:jc w:val="center"/>
              <w:rPr>
                <w:rFonts w:ascii="Arial" w:eastAsia="Times New Roman" w:hAnsi="Arial" w:cs="Arial"/>
                <w:color w:val="000000"/>
                <w:sz w:val="20"/>
                <w:szCs w:val="20"/>
                <w:lang w:eastAsia="en-IN"/>
              </w:rPr>
            </w:pPr>
            <w:ins w:id="1905" w:author="Hardik Malhotra" w:date="2023-02-24T15:17:00Z">
              <w:r>
                <w:rPr>
                  <w:rFonts w:ascii="Arial" w:hAnsi="Arial" w:cs="Arial"/>
                  <w:color w:val="000000"/>
                  <w:sz w:val="20"/>
                  <w:szCs w:val="20"/>
                </w:rPr>
                <w:t>184</w:t>
              </w:r>
            </w:ins>
            <w:del w:id="1906" w:author="Hardik Malhotra" w:date="2023-02-24T15:17:00Z">
              <w:r w:rsidDel="009F3D1E">
                <w:rPr>
                  <w:rFonts w:ascii="Arial" w:hAnsi="Arial" w:cs="Arial"/>
                  <w:color w:val="000000"/>
                  <w:sz w:val="20"/>
                  <w:szCs w:val="20"/>
                </w:rPr>
                <w:delText>193</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6D7B36B" w14:textId="7160BE0C" w:rsidR="004501A9" w:rsidRPr="006B452A" w:rsidRDefault="004501A9" w:rsidP="004501A9">
            <w:pPr>
              <w:spacing w:line="240" w:lineRule="auto"/>
              <w:jc w:val="center"/>
              <w:rPr>
                <w:rFonts w:ascii="Arial" w:eastAsia="Times New Roman" w:hAnsi="Arial" w:cs="Arial"/>
                <w:color w:val="000000"/>
                <w:sz w:val="20"/>
                <w:szCs w:val="20"/>
                <w:lang w:eastAsia="en-IN"/>
              </w:rPr>
            </w:pPr>
            <w:ins w:id="1907" w:author="Hardik Malhotra" w:date="2023-02-24T15:17:00Z">
              <w:r>
                <w:rPr>
                  <w:rFonts w:ascii="Arial" w:hAnsi="Arial" w:cs="Arial"/>
                  <w:color w:val="000000"/>
                  <w:sz w:val="20"/>
                  <w:szCs w:val="20"/>
                </w:rPr>
                <w:t>184</w:t>
              </w:r>
            </w:ins>
            <w:del w:id="1908" w:author="Hardik Malhotra" w:date="2023-02-24T15:17:00Z">
              <w:r w:rsidDel="009F3D1E">
                <w:rPr>
                  <w:rFonts w:ascii="Arial" w:hAnsi="Arial" w:cs="Arial"/>
                  <w:color w:val="000000"/>
                  <w:sz w:val="20"/>
                  <w:szCs w:val="20"/>
                </w:rPr>
                <w:delText>193</w:delText>
              </w:r>
            </w:del>
          </w:p>
        </w:tc>
      </w:tr>
      <w:tr w:rsidR="004501A9" w:rsidRPr="00FE057E" w14:paraId="207F3B55"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9BA7C88"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2483E8E" w14:textId="5173992F"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09" w:author="Hardik Malhotra" w:date="2023-02-24T15:17:00Z">
              <w:r w:rsidRPr="004501A9">
                <w:rPr>
                  <w:rFonts w:ascii="Arial" w:hAnsi="Arial" w:cs="Arial"/>
                  <w:color w:val="FFFFFF" w:themeColor="background1"/>
                  <w:sz w:val="20"/>
                  <w:szCs w:val="20"/>
                  <w:rPrChange w:id="1910" w:author="Hardik Malhotra" w:date="2023-02-24T15:17:00Z">
                    <w:rPr>
                      <w:rFonts w:ascii="Arial" w:hAnsi="Arial" w:cs="Arial"/>
                      <w:color w:val="000000"/>
                      <w:sz w:val="20"/>
                      <w:szCs w:val="20"/>
                    </w:rPr>
                  </w:rPrChange>
                </w:rPr>
                <w:t>26%</w:t>
              </w:r>
            </w:ins>
            <w:del w:id="1911" w:author="Hardik Malhotra" w:date="2023-02-24T15:17:00Z">
              <w:r w:rsidRPr="004501A9" w:rsidDel="009F3D1E">
                <w:rPr>
                  <w:rFonts w:ascii="Arial" w:hAnsi="Arial" w:cs="Arial"/>
                  <w:color w:val="FFFFFF" w:themeColor="background1"/>
                  <w:sz w:val="20"/>
                  <w:szCs w:val="20"/>
                </w:rPr>
                <w:delText>28%</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949C8F" w14:textId="59DFA1D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2" w:author="Hardik Malhotra" w:date="2023-02-24T15:17:00Z">
              <w:r w:rsidRPr="004501A9">
                <w:rPr>
                  <w:rFonts w:ascii="Arial" w:hAnsi="Arial" w:cs="Arial"/>
                  <w:color w:val="FFFFFF" w:themeColor="background1"/>
                  <w:sz w:val="20"/>
                  <w:szCs w:val="20"/>
                  <w:rPrChange w:id="1913" w:author="Hardik Malhotra" w:date="2023-02-24T15:17:00Z">
                    <w:rPr>
                      <w:rFonts w:ascii="Arial" w:hAnsi="Arial" w:cs="Arial"/>
                      <w:color w:val="000000"/>
                      <w:sz w:val="20"/>
                      <w:szCs w:val="20"/>
                    </w:rPr>
                  </w:rPrChange>
                </w:rPr>
                <w:t>44%</w:t>
              </w:r>
            </w:ins>
            <w:del w:id="1914" w:author="Hardik Malhotra" w:date="2023-02-24T15:17:00Z">
              <w:r w:rsidRPr="004501A9" w:rsidDel="009F3D1E">
                <w:rPr>
                  <w:rFonts w:ascii="Arial" w:hAnsi="Arial" w:cs="Arial"/>
                  <w:color w:val="FFFFFF" w:themeColor="background1"/>
                  <w:sz w:val="20"/>
                  <w:szCs w:val="20"/>
                </w:rPr>
                <w:delText>45%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8470507" w14:textId="5C955F7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5" w:author="Hardik Malhotra" w:date="2023-02-24T15:17:00Z">
              <w:r w:rsidRPr="004501A9">
                <w:rPr>
                  <w:rFonts w:ascii="Arial" w:hAnsi="Arial" w:cs="Arial"/>
                  <w:color w:val="FFFFFF" w:themeColor="background1"/>
                  <w:sz w:val="20"/>
                  <w:szCs w:val="20"/>
                  <w:rPrChange w:id="1916" w:author="Hardik Malhotra" w:date="2023-02-24T15:17:00Z">
                    <w:rPr>
                      <w:rFonts w:ascii="Arial" w:hAnsi="Arial" w:cs="Arial"/>
                      <w:color w:val="000000"/>
                      <w:sz w:val="20"/>
                      <w:szCs w:val="20"/>
                    </w:rPr>
                  </w:rPrChange>
                </w:rPr>
                <w:t>46%</w:t>
              </w:r>
            </w:ins>
            <w:del w:id="1917" w:author="Hardik Malhotra" w:date="2023-02-24T15:17:00Z">
              <w:r w:rsidRPr="004501A9" w:rsidDel="009F3D1E">
                <w:rPr>
                  <w:rFonts w:ascii="Arial" w:hAnsi="Arial" w:cs="Arial"/>
                  <w:color w:val="FFFFFF" w:themeColor="background1"/>
                  <w:sz w:val="20"/>
                  <w:szCs w:val="20"/>
                </w:rPr>
                <w:delText>47%</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7988050" w14:textId="350DB5B3"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18" w:author="Hardik Malhotra" w:date="2023-02-24T15:17:00Z">
              <w:r w:rsidRPr="004501A9">
                <w:rPr>
                  <w:rFonts w:ascii="Arial" w:hAnsi="Arial" w:cs="Arial"/>
                  <w:color w:val="FFFFFF" w:themeColor="background1"/>
                  <w:sz w:val="20"/>
                  <w:szCs w:val="20"/>
                  <w:rPrChange w:id="1919" w:author="Hardik Malhotra" w:date="2023-02-24T15:17:00Z">
                    <w:rPr>
                      <w:rFonts w:ascii="Arial" w:hAnsi="Arial" w:cs="Arial"/>
                      <w:color w:val="000000"/>
                      <w:sz w:val="20"/>
                      <w:szCs w:val="20"/>
                    </w:rPr>
                  </w:rPrChange>
                </w:rPr>
                <w:t>46%</w:t>
              </w:r>
            </w:ins>
            <w:del w:id="1920" w:author="Hardik Malhotra" w:date="2023-02-24T15:17:00Z">
              <w:r w:rsidRPr="004501A9" w:rsidDel="009F3D1E">
                <w:rPr>
                  <w:rFonts w:ascii="Arial" w:hAnsi="Arial" w:cs="Arial"/>
                  <w:color w:val="FFFFFF" w:themeColor="background1"/>
                  <w:sz w:val="20"/>
                  <w:szCs w:val="20"/>
                </w:rPr>
                <w:delText>47%</w:delText>
              </w:r>
            </w:del>
          </w:p>
        </w:tc>
      </w:tr>
      <w:tr w:rsidR="004501A9" w:rsidRPr="00FE057E" w14:paraId="1B0CFBF7"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C13DD2E" w14:textId="77777777" w:rsidR="004501A9" w:rsidRPr="00FE057E" w:rsidRDefault="004501A9" w:rsidP="004501A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1191B7B" w14:textId="29A6DBCF" w:rsidR="004501A9" w:rsidRPr="006B452A" w:rsidRDefault="004501A9" w:rsidP="004501A9">
            <w:pPr>
              <w:spacing w:line="240" w:lineRule="auto"/>
              <w:jc w:val="center"/>
              <w:rPr>
                <w:rFonts w:ascii="Arial" w:eastAsia="Times New Roman" w:hAnsi="Arial" w:cs="Arial"/>
                <w:color w:val="000000"/>
                <w:sz w:val="20"/>
                <w:szCs w:val="20"/>
                <w:lang w:eastAsia="en-IN"/>
              </w:rPr>
            </w:pPr>
            <w:ins w:id="1921" w:author="Hardik Malhotra" w:date="2023-02-24T15:17:00Z">
              <w:r>
                <w:rPr>
                  <w:rFonts w:ascii="Arial" w:hAnsi="Arial" w:cs="Arial"/>
                  <w:color w:val="000000"/>
                  <w:sz w:val="20"/>
                  <w:szCs w:val="20"/>
                </w:rPr>
                <w:t>41</w:t>
              </w:r>
            </w:ins>
            <w:del w:id="1922" w:author="Hardik Malhotra" w:date="2023-02-24T15:17:00Z">
              <w:r w:rsidDel="009F3D1E">
                <w:rPr>
                  <w:rFonts w:ascii="Arial" w:hAnsi="Arial" w:cs="Arial"/>
                  <w:color w:val="000000"/>
                  <w:sz w:val="20"/>
                  <w:szCs w:val="20"/>
                </w:rPr>
                <w:delText>45</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B401B7F" w14:textId="45730B2F" w:rsidR="004501A9" w:rsidRPr="006B452A" w:rsidRDefault="004501A9" w:rsidP="004501A9">
            <w:pPr>
              <w:spacing w:line="240" w:lineRule="auto"/>
              <w:jc w:val="center"/>
              <w:rPr>
                <w:rFonts w:ascii="Arial" w:eastAsia="Times New Roman" w:hAnsi="Arial" w:cs="Arial"/>
                <w:color w:val="000000"/>
                <w:sz w:val="20"/>
                <w:szCs w:val="20"/>
                <w:lang w:eastAsia="en-IN"/>
              </w:rPr>
            </w:pPr>
            <w:ins w:id="1923" w:author="Hardik Malhotra" w:date="2023-02-24T15:17:00Z">
              <w:r>
                <w:rPr>
                  <w:rFonts w:ascii="Arial" w:hAnsi="Arial" w:cs="Arial"/>
                  <w:color w:val="000000"/>
                  <w:sz w:val="20"/>
                  <w:szCs w:val="20"/>
                </w:rPr>
                <w:t>97</w:t>
              </w:r>
            </w:ins>
            <w:del w:id="1924" w:author="Hardik Malhotra" w:date="2023-02-24T15:17:00Z">
              <w:r w:rsidDel="009F3D1E">
                <w:rPr>
                  <w:rFonts w:ascii="Arial" w:hAnsi="Arial" w:cs="Arial"/>
                  <w:color w:val="000000"/>
                  <w:sz w:val="20"/>
                  <w:szCs w:val="20"/>
                </w:rPr>
                <w:delText>103</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56B9A7F" w14:textId="11EAD72E" w:rsidR="004501A9" w:rsidRPr="006B452A" w:rsidRDefault="004501A9" w:rsidP="004501A9">
            <w:pPr>
              <w:spacing w:line="240" w:lineRule="auto"/>
              <w:jc w:val="center"/>
              <w:rPr>
                <w:rFonts w:ascii="Arial" w:eastAsia="Times New Roman" w:hAnsi="Arial" w:cs="Arial"/>
                <w:color w:val="000000"/>
                <w:sz w:val="20"/>
                <w:szCs w:val="20"/>
                <w:lang w:eastAsia="en-IN"/>
              </w:rPr>
            </w:pPr>
            <w:ins w:id="1925" w:author="Hardik Malhotra" w:date="2023-02-24T15:17:00Z">
              <w:r>
                <w:rPr>
                  <w:rFonts w:ascii="Arial" w:hAnsi="Arial" w:cs="Arial"/>
                  <w:color w:val="000000"/>
                  <w:sz w:val="20"/>
                  <w:szCs w:val="20"/>
                </w:rPr>
                <w:t>100</w:t>
              </w:r>
            </w:ins>
            <w:del w:id="1926" w:author="Hardik Malhotra" w:date="2023-02-24T15:17:00Z">
              <w:r w:rsidDel="009F3D1E">
                <w:rPr>
                  <w:rFonts w:ascii="Arial" w:hAnsi="Arial" w:cs="Arial"/>
                  <w:color w:val="000000"/>
                  <w:sz w:val="20"/>
                  <w:szCs w:val="20"/>
                </w:rPr>
                <w:delText>105</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C12DF4B" w14:textId="35E59E57" w:rsidR="004501A9" w:rsidRPr="006B452A" w:rsidRDefault="004501A9" w:rsidP="004501A9">
            <w:pPr>
              <w:spacing w:line="240" w:lineRule="auto"/>
              <w:jc w:val="center"/>
              <w:rPr>
                <w:rFonts w:ascii="Arial" w:eastAsia="Times New Roman" w:hAnsi="Arial" w:cs="Arial"/>
                <w:color w:val="000000"/>
                <w:sz w:val="20"/>
                <w:szCs w:val="20"/>
                <w:lang w:eastAsia="en-IN"/>
              </w:rPr>
            </w:pPr>
            <w:ins w:id="1927" w:author="Hardik Malhotra" w:date="2023-02-24T15:17:00Z">
              <w:r>
                <w:rPr>
                  <w:rFonts w:ascii="Arial" w:hAnsi="Arial" w:cs="Arial"/>
                  <w:color w:val="000000"/>
                  <w:sz w:val="20"/>
                  <w:szCs w:val="20"/>
                </w:rPr>
                <w:t>98</w:t>
              </w:r>
            </w:ins>
            <w:del w:id="1928" w:author="Hardik Malhotra" w:date="2023-02-24T15:17:00Z">
              <w:r w:rsidDel="009F3D1E">
                <w:rPr>
                  <w:rFonts w:ascii="Arial" w:hAnsi="Arial" w:cs="Arial"/>
                  <w:color w:val="000000"/>
                  <w:sz w:val="20"/>
                  <w:szCs w:val="20"/>
                </w:rPr>
                <w:delText>104</w:delText>
              </w:r>
            </w:del>
          </w:p>
        </w:tc>
      </w:tr>
      <w:tr w:rsidR="004501A9" w:rsidRPr="00FE057E" w14:paraId="20B46A0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C2B03A7" w14:textId="77777777" w:rsidR="004501A9" w:rsidRPr="00FE057E" w:rsidRDefault="004501A9" w:rsidP="004501A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937FE19" w14:textId="05629DDD"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29" w:author="Hardik Malhotra" w:date="2023-02-24T15:17:00Z">
              <w:r w:rsidRPr="004501A9">
                <w:rPr>
                  <w:rFonts w:ascii="Arial" w:hAnsi="Arial" w:cs="Arial"/>
                  <w:color w:val="FFFFFF" w:themeColor="background1"/>
                  <w:sz w:val="20"/>
                  <w:szCs w:val="20"/>
                  <w:rPrChange w:id="1930" w:author="Hardik Malhotra" w:date="2023-02-24T15:17:00Z">
                    <w:rPr>
                      <w:rFonts w:ascii="Arial" w:hAnsi="Arial" w:cs="Arial"/>
                      <w:color w:val="000000"/>
                      <w:sz w:val="20"/>
                      <w:szCs w:val="20"/>
                    </w:rPr>
                  </w:rPrChange>
                </w:rPr>
                <w:t>14%</w:t>
              </w:r>
            </w:ins>
            <w:del w:id="1931" w:author="Hardik Malhotra" w:date="2023-02-24T15:17:00Z">
              <w:r w:rsidRPr="004501A9" w:rsidDel="009F3D1E">
                <w:rPr>
                  <w:rFonts w:ascii="Arial" w:hAnsi="Arial" w:cs="Arial"/>
                  <w:color w:val="FFFFFF" w:themeColor="background1"/>
                  <w:sz w:val="20"/>
                  <w:szCs w:val="20"/>
                </w:rPr>
                <w:delText>15%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41BFC84" w14:textId="74283121"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2" w:author="Hardik Malhotra" w:date="2023-02-24T15:17:00Z">
              <w:r w:rsidRPr="004501A9">
                <w:rPr>
                  <w:rFonts w:ascii="Arial" w:hAnsi="Arial" w:cs="Arial"/>
                  <w:color w:val="FFFFFF" w:themeColor="background1"/>
                  <w:sz w:val="20"/>
                  <w:szCs w:val="20"/>
                  <w:rPrChange w:id="1933" w:author="Hardik Malhotra" w:date="2023-02-24T15:17:00Z">
                    <w:rPr>
                      <w:rFonts w:ascii="Arial" w:hAnsi="Arial" w:cs="Arial"/>
                      <w:color w:val="000000"/>
                      <w:sz w:val="20"/>
                      <w:szCs w:val="20"/>
                    </w:rPr>
                  </w:rPrChange>
                </w:rPr>
                <w:t>24%</w:t>
              </w:r>
            </w:ins>
            <w:del w:id="1934" w:author="Hardik Malhotra" w:date="2023-02-24T15:17:00Z">
              <w:r w:rsidRPr="004501A9" w:rsidDel="009F3D1E">
                <w:rPr>
                  <w:rFonts w:ascii="Arial" w:hAnsi="Arial" w:cs="Arial"/>
                  <w:color w:val="FFFFFF" w:themeColor="background1"/>
                  <w:sz w:val="20"/>
                  <w:szCs w:val="20"/>
                </w:rPr>
                <w:delText>25%</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0B34278" w14:textId="06946B55"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5" w:author="Hardik Malhotra" w:date="2023-02-24T15:17:00Z">
              <w:r w:rsidRPr="004501A9">
                <w:rPr>
                  <w:rFonts w:ascii="Arial" w:hAnsi="Arial" w:cs="Arial"/>
                  <w:color w:val="FFFFFF" w:themeColor="background1"/>
                  <w:sz w:val="20"/>
                  <w:szCs w:val="20"/>
                  <w:rPrChange w:id="1936" w:author="Hardik Malhotra" w:date="2023-02-24T15:17:00Z">
                    <w:rPr>
                      <w:rFonts w:ascii="Arial" w:hAnsi="Arial" w:cs="Arial"/>
                      <w:color w:val="000000"/>
                      <w:sz w:val="20"/>
                      <w:szCs w:val="20"/>
                    </w:rPr>
                  </w:rPrChange>
                </w:rPr>
                <w:t>25%</w:t>
              </w:r>
            </w:ins>
            <w:del w:id="1937" w:author="Hardik Malhotra" w:date="2023-02-24T15:17:00Z">
              <w:r w:rsidRPr="004501A9" w:rsidDel="009F3D1E">
                <w:rPr>
                  <w:rFonts w:ascii="Arial" w:hAnsi="Arial" w:cs="Arial"/>
                  <w:color w:val="FFFFFF" w:themeColor="background1"/>
                  <w:sz w:val="20"/>
                  <w:szCs w:val="20"/>
                </w:rPr>
                <w:delText>26%</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809F2CD" w14:textId="4AFB1930" w:rsidR="004501A9" w:rsidRPr="004501A9" w:rsidRDefault="004501A9" w:rsidP="004501A9">
            <w:pPr>
              <w:spacing w:line="240" w:lineRule="auto"/>
              <w:jc w:val="center"/>
              <w:rPr>
                <w:rFonts w:ascii="Arial" w:eastAsia="Times New Roman" w:hAnsi="Arial" w:cs="Arial"/>
                <w:color w:val="FFFFFF" w:themeColor="background1"/>
                <w:sz w:val="20"/>
                <w:szCs w:val="20"/>
                <w:lang w:eastAsia="en-IN"/>
              </w:rPr>
            </w:pPr>
            <w:ins w:id="1938" w:author="Hardik Malhotra" w:date="2023-02-24T15:17:00Z">
              <w:r w:rsidRPr="004501A9">
                <w:rPr>
                  <w:rFonts w:ascii="Arial" w:hAnsi="Arial" w:cs="Arial"/>
                  <w:color w:val="FFFFFF" w:themeColor="background1"/>
                  <w:sz w:val="20"/>
                  <w:szCs w:val="20"/>
                  <w:rPrChange w:id="1939" w:author="Hardik Malhotra" w:date="2023-02-24T15:17:00Z">
                    <w:rPr>
                      <w:rFonts w:ascii="Arial" w:hAnsi="Arial" w:cs="Arial"/>
                      <w:color w:val="000000"/>
                      <w:sz w:val="20"/>
                      <w:szCs w:val="20"/>
                    </w:rPr>
                  </w:rPrChange>
                </w:rPr>
                <w:t>25%</w:t>
              </w:r>
            </w:ins>
            <w:del w:id="1940" w:author="Hardik Malhotra" w:date="2023-02-24T15:17:00Z">
              <w:r w:rsidRPr="004501A9" w:rsidDel="009F3D1E">
                <w:rPr>
                  <w:rFonts w:ascii="Arial" w:hAnsi="Arial" w:cs="Arial"/>
                  <w:color w:val="FFFFFF" w:themeColor="background1"/>
                  <w:sz w:val="20"/>
                  <w:szCs w:val="20"/>
                </w:rPr>
                <w:delText>25%</w:delText>
              </w:r>
            </w:del>
          </w:p>
        </w:tc>
      </w:tr>
    </w:tbl>
    <w:p w14:paraId="44547A4A" w14:textId="77777777" w:rsidR="00EE2082" w:rsidRDefault="00EE2082"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282A3ECF" w14:textId="77777777" w:rsidTr="008A475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7E44A5D"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C05B7B1"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264B5F9"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CA605E4"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83D0660" w14:textId="77777777" w:rsidR="00EE2082" w:rsidRPr="00FE057E" w:rsidRDefault="00EE2082" w:rsidP="008A475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51DFF" w:rsidRPr="00FE057E" w14:paraId="07D203B4"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B84BEF"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74460DA0" w14:textId="50304ECC" w:rsidR="00751DFF" w:rsidRPr="006B452A" w:rsidRDefault="00751DFF" w:rsidP="00751DFF">
            <w:pPr>
              <w:spacing w:line="240" w:lineRule="auto"/>
              <w:jc w:val="center"/>
              <w:rPr>
                <w:rFonts w:ascii="Arial" w:eastAsia="Times New Roman" w:hAnsi="Arial" w:cs="Arial"/>
                <w:color w:val="000000"/>
                <w:sz w:val="20"/>
                <w:szCs w:val="20"/>
                <w:lang w:eastAsia="en-IN"/>
              </w:rPr>
            </w:pPr>
            <w:ins w:id="1941" w:author="Hardik Malhotra" w:date="2023-02-24T16:06:00Z">
              <w:r>
                <w:rPr>
                  <w:rFonts w:ascii="Arial" w:hAnsi="Arial" w:cs="Arial"/>
                  <w:color w:val="000000"/>
                  <w:sz w:val="20"/>
                  <w:szCs w:val="20"/>
                </w:rPr>
                <w:t>222</w:t>
              </w:r>
            </w:ins>
            <w:del w:id="1942" w:author="Hardik Malhotra" w:date="2023-02-24T16:06:00Z">
              <w:r w:rsidRPr="006B452A" w:rsidDel="00892670">
                <w:rPr>
                  <w:rFonts w:ascii="Arial" w:hAnsi="Arial" w:cs="Arial"/>
                  <w:color w:val="000000"/>
                  <w:sz w:val="20"/>
                  <w:szCs w:val="20"/>
                </w:rPr>
                <w:delText>307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3E85B26E" w14:textId="3E846BA1" w:rsidR="00751DFF" w:rsidRPr="006B452A" w:rsidRDefault="00751DFF" w:rsidP="00751DFF">
            <w:pPr>
              <w:spacing w:line="240" w:lineRule="auto"/>
              <w:jc w:val="center"/>
              <w:rPr>
                <w:rFonts w:ascii="Arial" w:eastAsia="Times New Roman" w:hAnsi="Arial" w:cs="Arial"/>
                <w:color w:val="000000"/>
                <w:sz w:val="20"/>
                <w:szCs w:val="20"/>
                <w:lang w:eastAsia="en-IN"/>
              </w:rPr>
            </w:pPr>
            <w:ins w:id="1943" w:author="Hardik Malhotra" w:date="2023-02-24T16:06:00Z">
              <w:r>
                <w:rPr>
                  <w:rFonts w:ascii="Arial" w:hAnsi="Arial" w:cs="Arial"/>
                  <w:color w:val="000000"/>
                  <w:sz w:val="20"/>
                  <w:szCs w:val="20"/>
                </w:rPr>
                <w:t>301</w:t>
              </w:r>
            </w:ins>
            <w:del w:id="1944" w:author="Hardik Malhotra" w:date="2023-02-24T16:06:00Z">
              <w:r w:rsidRPr="006B452A" w:rsidDel="00892670">
                <w:rPr>
                  <w:rFonts w:ascii="Arial" w:hAnsi="Arial" w:cs="Arial"/>
                  <w:color w:val="000000"/>
                  <w:sz w:val="20"/>
                  <w:szCs w:val="20"/>
                </w:rPr>
                <w:delText>417</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2A1AF0D1" w14:textId="222B223C" w:rsidR="00751DFF" w:rsidRPr="006B452A" w:rsidRDefault="00751DFF" w:rsidP="00751DFF">
            <w:pPr>
              <w:spacing w:line="240" w:lineRule="auto"/>
              <w:jc w:val="center"/>
              <w:rPr>
                <w:rFonts w:ascii="Arial" w:eastAsia="Times New Roman" w:hAnsi="Arial" w:cs="Arial"/>
                <w:color w:val="000000"/>
                <w:sz w:val="20"/>
                <w:szCs w:val="20"/>
                <w:lang w:eastAsia="en-IN"/>
              </w:rPr>
            </w:pPr>
            <w:ins w:id="1945" w:author="Hardik Malhotra" w:date="2023-02-24T16:06:00Z">
              <w:r>
                <w:rPr>
                  <w:rFonts w:ascii="Arial" w:hAnsi="Arial" w:cs="Arial"/>
                  <w:color w:val="000000"/>
                  <w:sz w:val="20"/>
                  <w:szCs w:val="20"/>
                </w:rPr>
                <w:t>301</w:t>
              </w:r>
            </w:ins>
            <w:del w:id="1946" w:author="Hardik Malhotra" w:date="2023-02-24T16:06:00Z">
              <w:r w:rsidRPr="006B452A" w:rsidDel="00892670">
                <w:rPr>
                  <w:rFonts w:ascii="Arial" w:hAnsi="Arial" w:cs="Arial"/>
                  <w:color w:val="000000"/>
                  <w:sz w:val="20"/>
                  <w:szCs w:val="20"/>
                </w:rPr>
                <w:delText>417</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66954702" w14:textId="353EC234" w:rsidR="00751DFF" w:rsidRPr="006B452A" w:rsidRDefault="00751DFF" w:rsidP="00751DFF">
            <w:pPr>
              <w:spacing w:line="240" w:lineRule="auto"/>
              <w:jc w:val="center"/>
              <w:rPr>
                <w:rFonts w:ascii="Arial" w:eastAsia="Times New Roman" w:hAnsi="Arial" w:cs="Arial"/>
                <w:color w:val="000000"/>
                <w:sz w:val="20"/>
                <w:szCs w:val="20"/>
                <w:lang w:eastAsia="en-IN"/>
              </w:rPr>
            </w:pPr>
            <w:ins w:id="1947" w:author="Hardik Malhotra" w:date="2023-02-24T16:06:00Z">
              <w:r>
                <w:rPr>
                  <w:rFonts w:ascii="Arial" w:hAnsi="Arial" w:cs="Arial"/>
                  <w:color w:val="000000"/>
                  <w:sz w:val="20"/>
                  <w:szCs w:val="20"/>
                </w:rPr>
                <w:t>294</w:t>
              </w:r>
            </w:ins>
            <w:del w:id="1948" w:author="Hardik Malhotra" w:date="2023-02-24T16:06:00Z">
              <w:r w:rsidRPr="006B452A" w:rsidDel="00892670">
                <w:rPr>
                  <w:rFonts w:ascii="Arial" w:hAnsi="Arial" w:cs="Arial"/>
                  <w:color w:val="000000"/>
                  <w:sz w:val="20"/>
                  <w:szCs w:val="20"/>
                </w:rPr>
                <w:delText>417</w:delText>
              </w:r>
            </w:del>
          </w:p>
        </w:tc>
      </w:tr>
      <w:tr w:rsidR="00751DFF" w:rsidRPr="00FE057E" w14:paraId="698C14C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E4BA0E"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47C25E43" w14:textId="6421B65C" w:rsidR="00751DFF" w:rsidRPr="006B452A" w:rsidRDefault="00751DFF" w:rsidP="00751DFF">
            <w:pPr>
              <w:spacing w:line="240" w:lineRule="auto"/>
              <w:jc w:val="center"/>
              <w:rPr>
                <w:rFonts w:ascii="Arial" w:eastAsia="Times New Roman" w:hAnsi="Arial" w:cs="Arial"/>
                <w:color w:val="000000"/>
                <w:sz w:val="20"/>
                <w:szCs w:val="20"/>
                <w:lang w:eastAsia="en-IN"/>
              </w:rPr>
            </w:pPr>
            <w:ins w:id="1949" w:author="Hardik Malhotra" w:date="2023-02-24T16:06:00Z">
              <w:r>
                <w:rPr>
                  <w:rFonts w:ascii="Arial" w:hAnsi="Arial" w:cs="Arial"/>
                  <w:color w:val="000000"/>
                  <w:sz w:val="20"/>
                  <w:szCs w:val="20"/>
                </w:rPr>
                <w:t>111</w:t>
              </w:r>
            </w:ins>
            <w:del w:id="1950" w:author="Hardik Malhotra" w:date="2023-02-24T16:06:00Z">
              <w:r w:rsidRPr="006B452A" w:rsidDel="00892670">
                <w:rPr>
                  <w:rFonts w:ascii="Arial" w:hAnsi="Arial" w:cs="Arial"/>
                  <w:color w:val="000000"/>
                  <w:sz w:val="20"/>
                  <w:szCs w:val="20"/>
                </w:rPr>
                <w:delText>148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6A70C81" w14:textId="3963789C" w:rsidR="00751DFF" w:rsidRPr="006B452A" w:rsidRDefault="00751DFF" w:rsidP="00751DFF">
            <w:pPr>
              <w:spacing w:line="240" w:lineRule="auto"/>
              <w:jc w:val="center"/>
              <w:rPr>
                <w:rFonts w:ascii="Arial" w:eastAsia="Times New Roman" w:hAnsi="Arial" w:cs="Arial"/>
                <w:color w:val="000000"/>
                <w:sz w:val="20"/>
                <w:szCs w:val="20"/>
                <w:lang w:eastAsia="en-IN"/>
              </w:rPr>
            </w:pPr>
            <w:ins w:id="1951" w:author="Hardik Malhotra" w:date="2023-02-24T16:06:00Z">
              <w:r>
                <w:rPr>
                  <w:rFonts w:ascii="Arial" w:hAnsi="Arial" w:cs="Arial"/>
                  <w:color w:val="000000"/>
                  <w:sz w:val="20"/>
                  <w:szCs w:val="20"/>
                </w:rPr>
                <w:t>138</w:t>
              </w:r>
            </w:ins>
            <w:del w:id="1952" w:author="Hardik Malhotra" w:date="2023-02-24T16:06:00Z">
              <w:r w:rsidRPr="006B452A" w:rsidDel="00892670">
                <w:rPr>
                  <w:rFonts w:ascii="Arial" w:hAnsi="Arial" w:cs="Arial"/>
                  <w:color w:val="000000"/>
                  <w:sz w:val="20"/>
                  <w:szCs w:val="20"/>
                </w:rPr>
                <w:delText>201</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197745F" w14:textId="5BAB5EE3" w:rsidR="00751DFF" w:rsidRPr="006B452A" w:rsidRDefault="00751DFF" w:rsidP="00751DFF">
            <w:pPr>
              <w:spacing w:line="240" w:lineRule="auto"/>
              <w:jc w:val="center"/>
              <w:rPr>
                <w:rFonts w:ascii="Arial" w:eastAsia="Times New Roman" w:hAnsi="Arial" w:cs="Arial"/>
                <w:color w:val="000000"/>
                <w:sz w:val="20"/>
                <w:szCs w:val="20"/>
                <w:lang w:eastAsia="en-IN"/>
              </w:rPr>
            </w:pPr>
            <w:ins w:id="1953" w:author="Hardik Malhotra" w:date="2023-02-24T16:06:00Z">
              <w:r>
                <w:rPr>
                  <w:rFonts w:ascii="Arial" w:hAnsi="Arial" w:cs="Arial"/>
                  <w:color w:val="000000"/>
                  <w:sz w:val="20"/>
                  <w:szCs w:val="20"/>
                </w:rPr>
                <w:t>138</w:t>
              </w:r>
            </w:ins>
            <w:del w:id="1954" w:author="Hardik Malhotra" w:date="2023-02-24T16:06:00Z">
              <w:r w:rsidRPr="006B452A" w:rsidDel="00892670">
                <w:rPr>
                  <w:rFonts w:ascii="Arial" w:hAnsi="Arial" w:cs="Arial"/>
                  <w:color w:val="000000"/>
                  <w:sz w:val="20"/>
                  <w:szCs w:val="20"/>
                </w:rPr>
                <w:delText>201</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A58539A" w14:textId="0F8D3B71" w:rsidR="00751DFF" w:rsidRPr="006B452A" w:rsidRDefault="00751DFF" w:rsidP="00751DFF">
            <w:pPr>
              <w:spacing w:line="240" w:lineRule="auto"/>
              <w:jc w:val="center"/>
              <w:rPr>
                <w:rFonts w:ascii="Arial" w:eastAsia="Times New Roman" w:hAnsi="Arial" w:cs="Arial"/>
                <w:color w:val="000000"/>
                <w:sz w:val="20"/>
                <w:szCs w:val="20"/>
                <w:lang w:eastAsia="en-IN"/>
              </w:rPr>
            </w:pPr>
            <w:ins w:id="1955" w:author="Hardik Malhotra" w:date="2023-02-24T16:06:00Z">
              <w:r>
                <w:rPr>
                  <w:rFonts w:ascii="Arial" w:hAnsi="Arial" w:cs="Arial"/>
                  <w:color w:val="000000"/>
                  <w:sz w:val="20"/>
                  <w:szCs w:val="20"/>
                </w:rPr>
                <w:t>138</w:t>
              </w:r>
            </w:ins>
            <w:del w:id="1956" w:author="Hardik Malhotra" w:date="2023-02-24T16:06:00Z">
              <w:r w:rsidRPr="006B452A" w:rsidDel="00892670">
                <w:rPr>
                  <w:rFonts w:ascii="Arial" w:hAnsi="Arial" w:cs="Arial"/>
                  <w:color w:val="000000"/>
                  <w:sz w:val="20"/>
                  <w:szCs w:val="20"/>
                </w:rPr>
                <w:delText>201</w:delText>
              </w:r>
            </w:del>
          </w:p>
        </w:tc>
      </w:tr>
      <w:tr w:rsidR="00751DFF" w:rsidRPr="00FE057E" w14:paraId="43D1600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E0634B1"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0F2043B2" w14:textId="5D43189B" w:rsidR="00751DFF" w:rsidRPr="006B452A" w:rsidRDefault="00751DFF" w:rsidP="00751DFF">
            <w:pPr>
              <w:spacing w:line="240" w:lineRule="auto"/>
              <w:jc w:val="center"/>
              <w:rPr>
                <w:rFonts w:ascii="Arial" w:eastAsia="Times New Roman" w:hAnsi="Arial" w:cs="Arial"/>
                <w:color w:val="000000"/>
                <w:sz w:val="20"/>
                <w:szCs w:val="20"/>
                <w:lang w:eastAsia="en-IN"/>
              </w:rPr>
            </w:pPr>
            <w:ins w:id="1957" w:author="Hardik Malhotra" w:date="2023-02-24T16:06:00Z">
              <w:r>
                <w:rPr>
                  <w:rFonts w:ascii="Arial" w:hAnsi="Arial" w:cs="Arial"/>
                  <w:color w:val="000000"/>
                  <w:sz w:val="20"/>
                  <w:szCs w:val="20"/>
                </w:rPr>
                <w:t>111</w:t>
              </w:r>
            </w:ins>
            <w:del w:id="1958" w:author="Hardik Malhotra" w:date="2023-02-24T16:06:00Z">
              <w:r w:rsidRPr="006B452A" w:rsidDel="00892670">
                <w:rPr>
                  <w:rFonts w:ascii="Arial" w:hAnsi="Arial" w:cs="Arial"/>
                  <w:color w:val="000000"/>
                  <w:sz w:val="20"/>
                  <w:szCs w:val="20"/>
                </w:rPr>
                <w:delText>159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3D1AB86" w14:textId="7F5A3F24" w:rsidR="00751DFF" w:rsidRPr="006B452A" w:rsidRDefault="00751DFF" w:rsidP="00751DFF">
            <w:pPr>
              <w:spacing w:line="240" w:lineRule="auto"/>
              <w:jc w:val="center"/>
              <w:rPr>
                <w:rFonts w:ascii="Arial" w:eastAsia="Times New Roman" w:hAnsi="Arial" w:cs="Arial"/>
                <w:color w:val="000000"/>
                <w:sz w:val="20"/>
                <w:szCs w:val="20"/>
                <w:lang w:eastAsia="en-IN"/>
              </w:rPr>
            </w:pPr>
            <w:ins w:id="1959" w:author="Hardik Malhotra" w:date="2023-02-24T16:06:00Z">
              <w:r>
                <w:rPr>
                  <w:rFonts w:ascii="Arial" w:hAnsi="Arial" w:cs="Arial"/>
                  <w:color w:val="000000"/>
                  <w:sz w:val="20"/>
                  <w:szCs w:val="20"/>
                </w:rPr>
                <w:t>163</w:t>
              </w:r>
            </w:ins>
            <w:del w:id="1960" w:author="Hardik Malhotra" w:date="2023-02-24T16:06:00Z">
              <w:r w:rsidRPr="006B452A" w:rsidDel="00892670">
                <w:rPr>
                  <w:rFonts w:ascii="Arial" w:hAnsi="Arial" w:cs="Arial"/>
                  <w:color w:val="000000"/>
                  <w:sz w:val="20"/>
                  <w:szCs w:val="20"/>
                </w:rPr>
                <w:delText>216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7DAE25CB" w14:textId="4BE63B1C" w:rsidR="00751DFF" w:rsidRPr="006B452A" w:rsidRDefault="00751DFF" w:rsidP="00751DFF">
            <w:pPr>
              <w:spacing w:line="240" w:lineRule="auto"/>
              <w:jc w:val="center"/>
              <w:rPr>
                <w:rFonts w:ascii="Arial" w:eastAsia="Times New Roman" w:hAnsi="Arial" w:cs="Arial"/>
                <w:color w:val="000000"/>
                <w:sz w:val="20"/>
                <w:szCs w:val="20"/>
                <w:lang w:eastAsia="en-IN"/>
              </w:rPr>
            </w:pPr>
            <w:ins w:id="1961" w:author="Hardik Malhotra" w:date="2023-02-24T16:06:00Z">
              <w:r>
                <w:rPr>
                  <w:rFonts w:ascii="Arial" w:hAnsi="Arial" w:cs="Arial"/>
                  <w:color w:val="000000"/>
                  <w:sz w:val="20"/>
                  <w:szCs w:val="20"/>
                </w:rPr>
                <w:t>163</w:t>
              </w:r>
            </w:ins>
            <w:del w:id="1962" w:author="Hardik Malhotra" w:date="2023-02-24T16:06:00Z">
              <w:r w:rsidRPr="006B452A" w:rsidDel="00892670">
                <w:rPr>
                  <w:rFonts w:ascii="Arial" w:hAnsi="Arial" w:cs="Arial"/>
                  <w:color w:val="000000"/>
                  <w:sz w:val="20"/>
                  <w:szCs w:val="20"/>
                </w:rPr>
                <w:delText>216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1CECCF17" w14:textId="0D939CB0" w:rsidR="00751DFF" w:rsidRPr="006B452A" w:rsidRDefault="00751DFF" w:rsidP="00751DFF">
            <w:pPr>
              <w:spacing w:line="240" w:lineRule="auto"/>
              <w:jc w:val="center"/>
              <w:rPr>
                <w:rFonts w:ascii="Arial" w:eastAsia="Times New Roman" w:hAnsi="Arial" w:cs="Arial"/>
                <w:color w:val="000000"/>
                <w:sz w:val="20"/>
                <w:szCs w:val="20"/>
                <w:lang w:eastAsia="en-IN"/>
              </w:rPr>
            </w:pPr>
            <w:ins w:id="1963" w:author="Hardik Malhotra" w:date="2023-02-24T16:06:00Z">
              <w:r>
                <w:rPr>
                  <w:rFonts w:ascii="Arial" w:hAnsi="Arial" w:cs="Arial"/>
                  <w:color w:val="000000"/>
                  <w:sz w:val="20"/>
                  <w:szCs w:val="20"/>
                </w:rPr>
                <w:t>156</w:t>
              </w:r>
            </w:ins>
            <w:del w:id="1964" w:author="Hardik Malhotra" w:date="2023-02-24T16:06:00Z">
              <w:r w:rsidRPr="006B452A" w:rsidDel="00892670">
                <w:rPr>
                  <w:rFonts w:ascii="Arial" w:hAnsi="Arial" w:cs="Arial"/>
                  <w:color w:val="000000"/>
                  <w:sz w:val="20"/>
                  <w:szCs w:val="20"/>
                </w:rPr>
                <w:delText>216</w:delText>
              </w:r>
            </w:del>
          </w:p>
        </w:tc>
      </w:tr>
      <w:tr w:rsidR="00751DFF" w:rsidRPr="00FE057E" w14:paraId="6DE2D3DF"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5DA8A2"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E1B429D" w14:textId="4E7F5CA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65" w:author="Hardik Malhotra" w:date="2023-02-24T16:06:00Z">
              <w:r w:rsidRPr="00751DFF">
                <w:rPr>
                  <w:rFonts w:ascii="Arial" w:hAnsi="Arial" w:cs="Arial"/>
                  <w:color w:val="FFFFFF" w:themeColor="background1"/>
                  <w:sz w:val="20"/>
                  <w:szCs w:val="20"/>
                  <w:rPrChange w:id="1966" w:author="Hardik Malhotra" w:date="2023-02-24T16:06:00Z">
                    <w:rPr>
                      <w:rFonts w:ascii="Arial" w:hAnsi="Arial" w:cs="Arial"/>
                      <w:color w:val="000000"/>
                      <w:sz w:val="20"/>
                      <w:szCs w:val="20"/>
                    </w:rPr>
                  </w:rPrChange>
                </w:rPr>
                <w:t>50%</w:t>
              </w:r>
            </w:ins>
            <w:del w:id="1967" w:author="Hardik Malhotra" w:date="2023-02-24T16:06:00Z">
              <w:r w:rsidRPr="00751DFF" w:rsidDel="00892670">
                <w:rPr>
                  <w:rFonts w:ascii="Arial" w:hAnsi="Arial" w:cs="Arial"/>
                  <w:color w:val="FFFFFF" w:themeColor="background1"/>
                  <w:sz w:val="20"/>
                  <w:szCs w:val="20"/>
                </w:rPr>
                <w:delText>52%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6D7733A" w14:textId="7ADEE21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68" w:author="Hardik Malhotra" w:date="2023-02-24T16:06:00Z">
              <w:r w:rsidRPr="00751DFF">
                <w:rPr>
                  <w:rFonts w:ascii="Arial" w:hAnsi="Arial" w:cs="Arial"/>
                  <w:color w:val="FFFFFF" w:themeColor="background1"/>
                  <w:sz w:val="20"/>
                  <w:szCs w:val="20"/>
                  <w:rPrChange w:id="1969" w:author="Hardik Malhotra" w:date="2023-02-24T16:06:00Z">
                    <w:rPr>
                      <w:rFonts w:ascii="Arial" w:hAnsi="Arial" w:cs="Arial"/>
                      <w:color w:val="000000"/>
                      <w:sz w:val="20"/>
                      <w:szCs w:val="20"/>
                    </w:rPr>
                  </w:rPrChange>
                </w:rPr>
                <w:t>54%</w:t>
              </w:r>
            </w:ins>
            <w:del w:id="1970" w:author="Hardik Malhotra" w:date="2023-02-24T16:06:00Z">
              <w:r w:rsidRPr="00751DFF" w:rsidDel="00892670">
                <w:rPr>
                  <w:rFonts w:ascii="Arial" w:hAnsi="Arial" w:cs="Arial"/>
                  <w:color w:val="FFFFFF" w:themeColor="background1"/>
                  <w:sz w:val="20"/>
                  <w:szCs w:val="20"/>
                </w:rPr>
                <w:delText>52%</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26C4B04" w14:textId="1A30E63D"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71" w:author="Hardik Malhotra" w:date="2023-02-24T16:06:00Z">
              <w:r w:rsidRPr="00751DFF">
                <w:rPr>
                  <w:rFonts w:ascii="Arial" w:hAnsi="Arial" w:cs="Arial"/>
                  <w:color w:val="FFFFFF" w:themeColor="background1"/>
                  <w:sz w:val="20"/>
                  <w:szCs w:val="20"/>
                  <w:rPrChange w:id="1972" w:author="Hardik Malhotra" w:date="2023-02-24T16:06:00Z">
                    <w:rPr>
                      <w:rFonts w:ascii="Arial" w:hAnsi="Arial" w:cs="Arial"/>
                      <w:color w:val="000000"/>
                      <w:sz w:val="20"/>
                      <w:szCs w:val="20"/>
                    </w:rPr>
                  </w:rPrChange>
                </w:rPr>
                <w:t>54%</w:t>
              </w:r>
            </w:ins>
            <w:del w:id="1973" w:author="Hardik Malhotra" w:date="2023-02-24T16:06:00Z">
              <w:r w:rsidRPr="00751DFF" w:rsidDel="00892670">
                <w:rPr>
                  <w:rFonts w:ascii="Arial" w:hAnsi="Arial" w:cs="Arial"/>
                  <w:color w:val="FFFFFF" w:themeColor="background1"/>
                  <w:sz w:val="20"/>
                  <w:szCs w:val="20"/>
                </w:rPr>
                <w:delText>52%</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F86B536" w14:textId="75D1BD22"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74" w:author="Hardik Malhotra" w:date="2023-02-24T16:06:00Z">
              <w:r w:rsidRPr="00751DFF">
                <w:rPr>
                  <w:rFonts w:ascii="Arial" w:hAnsi="Arial" w:cs="Arial"/>
                  <w:color w:val="FFFFFF" w:themeColor="background1"/>
                  <w:sz w:val="20"/>
                  <w:szCs w:val="20"/>
                  <w:rPrChange w:id="1975" w:author="Hardik Malhotra" w:date="2023-02-24T16:06:00Z">
                    <w:rPr>
                      <w:rFonts w:ascii="Arial" w:hAnsi="Arial" w:cs="Arial"/>
                      <w:color w:val="000000"/>
                      <w:sz w:val="20"/>
                      <w:szCs w:val="20"/>
                    </w:rPr>
                  </w:rPrChange>
                </w:rPr>
                <w:t>53%</w:t>
              </w:r>
            </w:ins>
            <w:del w:id="1976" w:author="Hardik Malhotra" w:date="2023-02-24T16:06:00Z">
              <w:r w:rsidRPr="00751DFF" w:rsidDel="00892670">
                <w:rPr>
                  <w:rFonts w:ascii="Arial" w:hAnsi="Arial" w:cs="Arial"/>
                  <w:color w:val="FFFFFF" w:themeColor="background1"/>
                  <w:sz w:val="20"/>
                  <w:szCs w:val="20"/>
                </w:rPr>
                <w:delText>52%</w:delText>
              </w:r>
            </w:del>
          </w:p>
        </w:tc>
      </w:tr>
      <w:tr w:rsidR="00751DFF" w:rsidRPr="00FE057E" w14:paraId="47EC64D6"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1E70A93"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lastRenderedPageBreak/>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78D66EC" w14:textId="7A19FD55" w:rsidR="00751DFF" w:rsidRPr="006B452A" w:rsidRDefault="00751DFF" w:rsidP="00751DFF">
            <w:pPr>
              <w:spacing w:line="240" w:lineRule="auto"/>
              <w:jc w:val="center"/>
              <w:rPr>
                <w:rFonts w:ascii="Arial" w:eastAsia="Times New Roman" w:hAnsi="Arial" w:cs="Arial"/>
                <w:color w:val="000000"/>
                <w:sz w:val="20"/>
                <w:szCs w:val="20"/>
                <w:lang w:eastAsia="en-IN"/>
              </w:rPr>
            </w:pPr>
            <w:ins w:id="1977" w:author="Hardik Malhotra" w:date="2023-02-24T16:06:00Z">
              <w:r>
                <w:rPr>
                  <w:rFonts w:ascii="Arial" w:hAnsi="Arial" w:cs="Arial"/>
                  <w:color w:val="000000"/>
                  <w:sz w:val="20"/>
                  <w:szCs w:val="20"/>
                </w:rPr>
                <w:t>46</w:t>
              </w:r>
            </w:ins>
            <w:del w:id="1978" w:author="Hardik Malhotra" w:date="2023-02-24T16:06:00Z">
              <w:r w:rsidRPr="006B452A" w:rsidDel="00892670">
                <w:rPr>
                  <w:rFonts w:ascii="Arial" w:hAnsi="Arial" w:cs="Arial"/>
                  <w:color w:val="000000"/>
                  <w:sz w:val="20"/>
                  <w:szCs w:val="20"/>
                </w:rPr>
                <w:delText>96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6B22414" w14:textId="14D97A46" w:rsidR="00751DFF" w:rsidRPr="006B452A" w:rsidRDefault="00751DFF" w:rsidP="00751DFF">
            <w:pPr>
              <w:spacing w:line="240" w:lineRule="auto"/>
              <w:jc w:val="center"/>
              <w:rPr>
                <w:rFonts w:ascii="Arial" w:eastAsia="Times New Roman" w:hAnsi="Arial" w:cs="Arial"/>
                <w:color w:val="000000"/>
                <w:sz w:val="20"/>
                <w:szCs w:val="20"/>
                <w:lang w:eastAsia="en-IN"/>
              </w:rPr>
            </w:pPr>
            <w:ins w:id="1979" w:author="Hardik Malhotra" w:date="2023-02-24T16:06:00Z">
              <w:r>
                <w:rPr>
                  <w:rFonts w:ascii="Arial" w:hAnsi="Arial" w:cs="Arial"/>
                  <w:color w:val="000000"/>
                  <w:sz w:val="20"/>
                  <w:szCs w:val="20"/>
                </w:rPr>
                <w:t>119</w:t>
              </w:r>
            </w:ins>
            <w:del w:id="1980" w:author="Hardik Malhotra" w:date="2023-02-24T16:06:00Z">
              <w:r w:rsidRPr="006B452A" w:rsidDel="00892670">
                <w:rPr>
                  <w:rFonts w:ascii="Arial" w:hAnsi="Arial" w:cs="Arial"/>
                  <w:color w:val="000000"/>
                  <w:sz w:val="20"/>
                  <w:szCs w:val="20"/>
                </w:rPr>
                <w:delText>169</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0B1F03E3" w14:textId="5B464525" w:rsidR="00751DFF" w:rsidRPr="006B452A" w:rsidRDefault="00751DFF" w:rsidP="00751DFF">
            <w:pPr>
              <w:spacing w:line="240" w:lineRule="auto"/>
              <w:jc w:val="center"/>
              <w:rPr>
                <w:rFonts w:ascii="Arial" w:eastAsia="Times New Roman" w:hAnsi="Arial" w:cs="Arial"/>
                <w:color w:val="000000"/>
                <w:sz w:val="20"/>
                <w:szCs w:val="20"/>
                <w:lang w:eastAsia="en-IN"/>
              </w:rPr>
            </w:pPr>
            <w:ins w:id="1981" w:author="Hardik Malhotra" w:date="2023-02-24T16:06:00Z">
              <w:r>
                <w:rPr>
                  <w:rFonts w:ascii="Arial" w:hAnsi="Arial" w:cs="Arial"/>
                  <w:color w:val="000000"/>
                  <w:sz w:val="20"/>
                  <w:szCs w:val="20"/>
                </w:rPr>
                <w:t>132</w:t>
              </w:r>
            </w:ins>
            <w:del w:id="1982" w:author="Hardik Malhotra" w:date="2023-02-24T16:06:00Z">
              <w:r w:rsidRPr="006B452A" w:rsidDel="00892670">
                <w:rPr>
                  <w:rFonts w:ascii="Arial" w:hAnsi="Arial" w:cs="Arial"/>
                  <w:color w:val="000000"/>
                  <w:sz w:val="20"/>
                  <w:szCs w:val="20"/>
                </w:rPr>
                <w:delText>188</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3FE4CF2A" w14:textId="345F9D1E" w:rsidR="00751DFF" w:rsidRPr="006B452A" w:rsidRDefault="00751DFF" w:rsidP="00751DFF">
            <w:pPr>
              <w:spacing w:line="240" w:lineRule="auto"/>
              <w:jc w:val="center"/>
              <w:rPr>
                <w:rFonts w:ascii="Arial" w:eastAsia="Times New Roman" w:hAnsi="Arial" w:cs="Arial"/>
                <w:color w:val="000000"/>
                <w:sz w:val="20"/>
                <w:szCs w:val="20"/>
                <w:lang w:eastAsia="en-IN"/>
              </w:rPr>
            </w:pPr>
            <w:ins w:id="1983" w:author="Hardik Malhotra" w:date="2023-02-24T16:06:00Z">
              <w:r>
                <w:rPr>
                  <w:rFonts w:ascii="Arial" w:hAnsi="Arial" w:cs="Arial"/>
                  <w:color w:val="000000"/>
                  <w:sz w:val="20"/>
                  <w:szCs w:val="20"/>
                </w:rPr>
                <w:t>126</w:t>
              </w:r>
            </w:ins>
            <w:del w:id="1984" w:author="Hardik Malhotra" w:date="2023-02-24T16:06:00Z">
              <w:r w:rsidRPr="006B452A" w:rsidDel="00892670">
                <w:rPr>
                  <w:rFonts w:ascii="Arial" w:hAnsi="Arial" w:cs="Arial"/>
                  <w:color w:val="000000"/>
                  <w:sz w:val="20"/>
                  <w:szCs w:val="20"/>
                </w:rPr>
                <w:delText>188</w:delText>
              </w:r>
            </w:del>
          </w:p>
        </w:tc>
      </w:tr>
      <w:tr w:rsidR="00751DFF" w:rsidRPr="00FE057E" w14:paraId="26408CF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E532C5"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DD97EEA" w14:textId="5D505805"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85" w:author="Hardik Malhotra" w:date="2023-02-24T16:06:00Z">
              <w:r w:rsidRPr="00751DFF">
                <w:rPr>
                  <w:rFonts w:ascii="Arial" w:hAnsi="Arial" w:cs="Arial"/>
                  <w:color w:val="FFFFFF" w:themeColor="background1"/>
                  <w:sz w:val="20"/>
                  <w:szCs w:val="20"/>
                  <w:rPrChange w:id="1986" w:author="Hardik Malhotra" w:date="2023-02-24T16:06:00Z">
                    <w:rPr>
                      <w:rFonts w:ascii="Arial" w:hAnsi="Arial" w:cs="Arial"/>
                      <w:color w:val="000000"/>
                      <w:sz w:val="20"/>
                      <w:szCs w:val="20"/>
                    </w:rPr>
                  </w:rPrChange>
                </w:rPr>
                <w:t>21%</w:t>
              </w:r>
            </w:ins>
            <w:del w:id="1987" w:author="Hardik Malhotra" w:date="2023-02-24T16:06:00Z">
              <w:r w:rsidRPr="00751DFF" w:rsidDel="00892670">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E6BE8F" w14:textId="324F5AE4"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88" w:author="Hardik Malhotra" w:date="2023-02-24T16:06:00Z">
              <w:r w:rsidRPr="00751DFF">
                <w:rPr>
                  <w:rFonts w:ascii="Arial" w:hAnsi="Arial" w:cs="Arial"/>
                  <w:color w:val="FFFFFF" w:themeColor="background1"/>
                  <w:sz w:val="20"/>
                  <w:szCs w:val="20"/>
                  <w:rPrChange w:id="1989" w:author="Hardik Malhotra" w:date="2023-02-24T16:06:00Z">
                    <w:rPr>
                      <w:rFonts w:ascii="Arial" w:hAnsi="Arial" w:cs="Arial"/>
                      <w:color w:val="000000"/>
                      <w:sz w:val="20"/>
                      <w:szCs w:val="20"/>
                    </w:rPr>
                  </w:rPrChange>
                </w:rPr>
                <w:t>40%</w:t>
              </w:r>
            </w:ins>
            <w:del w:id="1990" w:author="Hardik Malhotra" w:date="2023-02-24T16:06:00Z">
              <w:r w:rsidRPr="00751DFF" w:rsidDel="00892670">
                <w:rPr>
                  <w:rFonts w:ascii="Arial" w:hAnsi="Arial" w:cs="Arial"/>
                  <w:color w:val="FFFFFF" w:themeColor="background1"/>
                  <w:sz w:val="20"/>
                  <w:szCs w:val="20"/>
                </w:rPr>
                <w:delText>41%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294ED6" w14:textId="31B50E3E"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91" w:author="Hardik Malhotra" w:date="2023-02-24T16:06:00Z">
              <w:r w:rsidRPr="00751DFF">
                <w:rPr>
                  <w:rFonts w:ascii="Arial" w:hAnsi="Arial" w:cs="Arial"/>
                  <w:color w:val="FFFFFF" w:themeColor="background1"/>
                  <w:sz w:val="20"/>
                  <w:szCs w:val="20"/>
                  <w:rPrChange w:id="1992" w:author="Hardik Malhotra" w:date="2023-02-24T16:06:00Z">
                    <w:rPr>
                      <w:rFonts w:ascii="Arial" w:hAnsi="Arial" w:cs="Arial"/>
                      <w:color w:val="000000"/>
                      <w:sz w:val="20"/>
                      <w:szCs w:val="20"/>
                    </w:rPr>
                  </w:rPrChange>
                </w:rPr>
                <w:t>44%</w:t>
              </w:r>
            </w:ins>
            <w:del w:id="1993" w:author="Hardik Malhotra" w:date="2023-02-24T16:06:00Z">
              <w:r w:rsidRPr="00751DFF" w:rsidDel="00892670">
                <w:rPr>
                  <w:rFonts w:ascii="Arial" w:hAnsi="Arial" w:cs="Arial"/>
                  <w:color w:val="FFFFFF" w:themeColor="background1"/>
                  <w:sz w:val="20"/>
                  <w:szCs w:val="20"/>
                </w:rPr>
                <w:delText>45%</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1C24E3E" w14:textId="5E41275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1994" w:author="Hardik Malhotra" w:date="2023-02-24T16:06:00Z">
              <w:r w:rsidRPr="00751DFF">
                <w:rPr>
                  <w:rFonts w:ascii="Arial" w:hAnsi="Arial" w:cs="Arial"/>
                  <w:color w:val="FFFFFF" w:themeColor="background1"/>
                  <w:sz w:val="20"/>
                  <w:szCs w:val="20"/>
                  <w:rPrChange w:id="1995" w:author="Hardik Malhotra" w:date="2023-02-24T16:06:00Z">
                    <w:rPr>
                      <w:rFonts w:ascii="Arial" w:hAnsi="Arial" w:cs="Arial"/>
                      <w:color w:val="000000"/>
                      <w:sz w:val="20"/>
                      <w:szCs w:val="20"/>
                    </w:rPr>
                  </w:rPrChange>
                </w:rPr>
                <w:t>43%</w:t>
              </w:r>
            </w:ins>
            <w:del w:id="1996" w:author="Hardik Malhotra" w:date="2023-02-24T16:06:00Z">
              <w:r w:rsidRPr="00751DFF" w:rsidDel="00892670">
                <w:rPr>
                  <w:rFonts w:ascii="Arial" w:hAnsi="Arial" w:cs="Arial"/>
                  <w:color w:val="FFFFFF" w:themeColor="background1"/>
                  <w:sz w:val="20"/>
                  <w:szCs w:val="20"/>
                </w:rPr>
                <w:delText>45%</w:delText>
              </w:r>
            </w:del>
          </w:p>
        </w:tc>
      </w:tr>
      <w:tr w:rsidR="00751DFF" w:rsidRPr="00FE057E" w14:paraId="35F5B1A2"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56BF363" w14:textId="77777777" w:rsidR="00751DFF" w:rsidRPr="00FE057E" w:rsidRDefault="00751DFF" w:rsidP="00751DFF">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6964DDC7" w14:textId="3035C831" w:rsidR="00751DFF" w:rsidRPr="006B452A" w:rsidRDefault="00751DFF" w:rsidP="00751DFF">
            <w:pPr>
              <w:spacing w:line="240" w:lineRule="auto"/>
              <w:jc w:val="center"/>
              <w:rPr>
                <w:rFonts w:ascii="Arial" w:eastAsia="Times New Roman" w:hAnsi="Arial" w:cs="Arial"/>
                <w:color w:val="000000"/>
                <w:sz w:val="20"/>
                <w:szCs w:val="20"/>
                <w:lang w:eastAsia="en-IN"/>
              </w:rPr>
            </w:pPr>
            <w:ins w:id="1997" w:author="Hardik Malhotra" w:date="2023-02-24T16:06:00Z">
              <w:r>
                <w:rPr>
                  <w:rFonts w:ascii="Arial" w:hAnsi="Arial" w:cs="Arial"/>
                  <w:color w:val="000000"/>
                  <w:sz w:val="20"/>
                  <w:szCs w:val="20"/>
                </w:rPr>
                <w:t>21</w:t>
              </w:r>
            </w:ins>
            <w:del w:id="1998" w:author="Hardik Malhotra" w:date="2023-02-24T16:06:00Z">
              <w:r w:rsidRPr="006B452A" w:rsidDel="00892670">
                <w:rPr>
                  <w:rFonts w:ascii="Arial" w:hAnsi="Arial" w:cs="Arial"/>
                  <w:color w:val="000000"/>
                  <w:sz w:val="20"/>
                  <w:szCs w:val="20"/>
                </w:rPr>
                <w:delText>96</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5D9CF9B3" w14:textId="36500983" w:rsidR="00751DFF" w:rsidRPr="006B452A" w:rsidRDefault="00751DFF" w:rsidP="00751DFF">
            <w:pPr>
              <w:spacing w:line="240" w:lineRule="auto"/>
              <w:jc w:val="center"/>
              <w:rPr>
                <w:rFonts w:ascii="Arial" w:eastAsia="Times New Roman" w:hAnsi="Arial" w:cs="Arial"/>
                <w:color w:val="000000"/>
                <w:sz w:val="20"/>
                <w:szCs w:val="20"/>
                <w:lang w:eastAsia="en-IN"/>
              </w:rPr>
            </w:pPr>
            <w:ins w:id="1999" w:author="Hardik Malhotra" w:date="2023-02-24T16:06:00Z">
              <w:r>
                <w:rPr>
                  <w:rFonts w:ascii="Arial" w:hAnsi="Arial" w:cs="Arial"/>
                  <w:color w:val="000000"/>
                  <w:sz w:val="20"/>
                  <w:szCs w:val="20"/>
                </w:rPr>
                <w:t>63</w:t>
              </w:r>
            </w:ins>
            <w:del w:id="2000" w:author="Hardik Malhotra" w:date="2023-02-24T16:06:00Z">
              <w:r w:rsidRPr="006B452A" w:rsidDel="00892670">
                <w:rPr>
                  <w:rFonts w:ascii="Arial" w:hAnsi="Arial" w:cs="Arial"/>
                  <w:color w:val="000000"/>
                  <w:sz w:val="20"/>
                  <w:szCs w:val="20"/>
                </w:rPr>
                <w:delText>108</w:delText>
              </w:r>
            </w:del>
          </w:p>
        </w:tc>
        <w:tc>
          <w:tcPr>
            <w:tcW w:w="1422" w:type="dxa"/>
            <w:tcBorders>
              <w:top w:val="nil"/>
              <w:left w:val="nil"/>
              <w:bottom w:val="single" w:sz="4" w:space="0" w:color="auto"/>
              <w:right w:val="single" w:sz="4" w:space="0" w:color="auto"/>
            </w:tcBorders>
            <w:shd w:val="clear" w:color="auto" w:fill="auto"/>
            <w:noWrap/>
            <w:vAlign w:val="bottom"/>
            <w:hideMark/>
          </w:tcPr>
          <w:p w14:paraId="6A244322" w14:textId="38B9A3E1" w:rsidR="00751DFF" w:rsidRPr="006B452A" w:rsidRDefault="00751DFF" w:rsidP="00751DFF">
            <w:pPr>
              <w:spacing w:line="240" w:lineRule="auto"/>
              <w:jc w:val="center"/>
              <w:rPr>
                <w:rFonts w:ascii="Arial" w:eastAsia="Times New Roman" w:hAnsi="Arial" w:cs="Arial"/>
                <w:color w:val="000000"/>
                <w:sz w:val="20"/>
                <w:szCs w:val="20"/>
                <w:lang w:eastAsia="en-IN"/>
              </w:rPr>
            </w:pPr>
            <w:ins w:id="2001" w:author="Hardik Malhotra" w:date="2023-02-24T16:06:00Z">
              <w:r>
                <w:rPr>
                  <w:rFonts w:ascii="Arial" w:hAnsi="Arial" w:cs="Arial"/>
                  <w:color w:val="000000"/>
                  <w:sz w:val="20"/>
                  <w:szCs w:val="20"/>
                </w:rPr>
                <w:t>70</w:t>
              </w:r>
            </w:ins>
            <w:del w:id="2002" w:author="Hardik Malhotra" w:date="2023-02-24T16:06:00Z">
              <w:r w:rsidRPr="006B452A" w:rsidDel="00892670">
                <w:rPr>
                  <w:rFonts w:ascii="Arial" w:hAnsi="Arial" w:cs="Arial"/>
                  <w:color w:val="000000"/>
                  <w:sz w:val="20"/>
                  <w:szCs w:val="20"/>
                </w:rPr>
                <w:delText>116</w:delText>
              </w:r>
            </w:del>
          </w:p>
        </w:tc>
        <w:tc>
          <w:tcPr>
            <w:tcW w:w="1269" w:type="dxa"/>
            <w:tcBorders>
              <w:top w:val="nil"/>
              <w:left w:val="nil"/>
              <w:bottom w:val="single" w:sz="4" w:space="0" w:color="auto"/>
              <w:right w:val="single" w:sz="4" w:space="0" w:color="auto"/>
            </w:tcBorders>
            <w:shd w:val="clear" w:color="auto" w:fill="auto"/>
            <w:noWrap/>
            <w:vAlign w:val="bottom"/>
            <w:hideMark/>
          </w:tcPr>
          <w:p w14:paraId="0C3059E7" w14:textId="15980AE0" w:rsidR="00751DFF" w:rsidRPr="006B452A" w:rsidRDefault="00751DFF" w:rsidP="00751DFF">
            <w:pPr>
              <w:spacing w:line="240" w:lineRule="auto"/>
              <w:jc w:val="center"/>
              <w:rPr>
                <w:rFonts w:ascii="Arial" w:eastAsia="Times New Roman" w:hAnsi="Arial" w:cs="Arial"/>
                <w:color w:val="000000"/>
                <w:sz w:val="20"/>
                <w:szCs w:val="20"/>
                <w:lang w:eastAsia="en-IN"/>
              </w:rPr>
            </w:pPr>
            <w:ins w:id="2003" w:author="Hardik Malhotra" w:date="2023-02-24T16:06:00Z">
              <w:r>
                <w:rPr>
                  <w:rFonts w:ascii="Arial" w:hAnsi="Arial" w:cs="Arial"/>
                  <w:color w:val="000000"/>
                  <w:sz w:val="20"/>
                  <w:szCs w:val="20"/>
                </w:rPr>
                <w:t>64</w:t>
              </w:r>
            </w:ins>
            <w:del w:id="2004" w:author="Hardik Malhotra" w:date="2023-02-24T16:06:00Z">
              <w:r w:rsidRPr="006B452A" w:rsidDel="00892670">
                <w:rPr>
                  <w:rFonts w:ascii="Arial" w:hAnsi="Arial" w:cs="Arial"/>
                  <w:color w:val="000000"/>
                  <w:sz w:val="20"/>
                  <w:szCs w:val="20"/>
                </w:rPr>
                <w:delText>114</w:delText>
              </w:r>
            </w:del>
          </w:p>
        </w:tc>
      </w:tr>
      <w:tr w:rsidR="00751DFF" w:rsidRPr="00FE057E" w14:paraId="14A3EF48" w14:textId="77777777" w:rsidTr="008A475E">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DAC6EF7" w14:textId="77777777" w:rsidR="00751DFF" w:rsidRPr="00FE057E" w:rsidRDefault="00751DFF" w:rsidP="00751DFF">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B29CEC6" w14:textId="0542EEF0"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05" w:author="Hardik Malhotra" w:date="2023-02-24T16:06:00Z">
              <w:r w:rsidRPr="00751DFF">
                <w:rPr>
                  <w:rFonts w:ascii="Arial" w:hAnsi="Arial" w:cs="Arial"/>
                  <w:color w:val="FFFFFF" w:themeColor="background1"/>
                  <w:sz w:val="20"/>
                  <w:szCs w:val="20"/>
                  <w:rPrChange w:id="2006" w:author="Hardik Malhotra" w:date="2023-02-24T16:06:00Z">
                    <w:rPr>
                      <w:rFonts w:ascii="Arial" w:hAnsi="Arial" w:cs="Arial"/>
                      <w:color w:val="000000"/>
                      <w:sz w:val="20"/>
                      <w:szCs w:val="20"/>
                    </w:rPr>
                  </w:rPrChange>
                </w:rPr>
                <w:t>10%</w:t>
              </w:r>
            </w:ins>
            <w:del w:id="2007" w:author="Hardik Malhotra" w:date="2023-02-24T16:06:00Z">
              <w:r w:rsidRPr="00751DFF" w:rsidDel="00892670">
                <w:rPr>
                  <w:rFonts w:ascii="Arial" w:hAnsi="Arial" w:cs="Arial"/>
                  <w:color w:val="FFFFFF" w:themeColor="background1"/>
                  <w:sz w:val="20"/>
                  <w:szCs w:val="20"/>
                </w:rPr>
                <w:delText>31%</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DEE61FD" w14:textId="5116B9A8"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08" w:author="Hardik Malhotra" w:date="2023-02-24T16:06:00Z">
              <w:r w:rsidRPr="00751DFF">
                <w:rPr>
                  <w:rFonts w:ascii="Arial" w:hAnsi="Arial" w:cs="Arial"/>
                  <w:color w:val="FFFFFF" w:themeColor="background1"/>
                  <w:sz w:val="20"/>
                  <w:szCs w:val="20"/>
                  <w:rPrChange w:id="2009" w:author="Hardik Malhotra" w:date="2023-02-24T16:06:00Z">
                    <w:rPr>
                      <w:rFonts w:ascii="Arial" w:hAnsi="Arial" w:cs="Arial"/>
                      <w:color w:val="000000"/>
                      <w:sz w:val="20"/>
                      <w:szCs w:val="20"/>
                    </w:rPr>
                  </w:rPrChange>
                </w:rPr>
                <w:t>21%</w:t>
              </w:r>
            </w:ins>
            <w:del w:id="2010" w:author="Hardik Malhotra" w:date="2023-02-24T16:06:00Z">
              <w:r w:rsidRPr="00751DFF" w:rsidDel="00892670">
                <w:rPr>
                  <w:rFonts w:ascii="Arial" w:hAnsi="Arial" w:cs="Arial"/>
                  <w:color w:val="FFFFFF" w:themeColor="background1"/>
                  <w:sz w:val="20"/>
                  <w:szCs w:val="20"/>
                </w:rPr>
                <w:delText>26%</w:delText>
              </w:r>
            </w:del>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31FB81" w14:textId="142F389F"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11" w:author="Hardik Malhotra" w:date="2023-02-24T16:06:00Z">
              <w:r w:rsidRPr="00751DFF">
                <w:rPr>
                  <w:rFonts w:ascii="Arial" w:hAnsi="Arial" w:cs="Arial"/>
                  <w:color w:val="FFFFFF" w:themeColor="background1"/>
                  <w:sz w:val="20"/>
                  <w:szCs w:val="20"/>
                  <w:rPrChange w:id="2012" w:author="Hardik Malhotra" w:date="2023-02-24T16:06:00Z">
                    <w:rPr>
                      <w:rFonts w:ascii="Arial" w:hAnsi="Arial" w:cs="Arial"/>
                      <w:color w:val="000000"/>
                      <w:sz w:val="20"/>
                      <w:szCs w:val="20"/>
                    </w:rPr>
                  </w:rPrChange>
                </w:rPr>
                <w:t>23%</w:t>
              </w:r>
            </w:ins>
            <w:del w:id="2013" w:author="Hardik Malhotra" w:date="2023-02-24T16:06:00Z">
              <w:r w:rsidRPr="00751DFF" w:rsidDel="00892670">
                <w:rPr>
                  <w:rFonts w:ascii="Arial" w:hAnsi="Arial" w:cs="Arial"/>
                  <w:color w:val="FFFFFF" w:themeColor="background1"/>
                  <w:sz w:val="20"/>
                  <w:szCs w:val="20"/>
                </w:rPr>
                <w:delText>28%</w:delText>
              </w:r>
            </w:del>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18A6079" w14:textId="5F490A6B" w:rsidR="00751DFF" w:rsidRPr="00751DFF" w:rsidRDefault="00751DFF" w:rsidP="00751DFF">
            <w:pPr>
              <w:spacing w:line="240" w:lineRule="auto"/>
              <w:jc w:val="center"/>
              <w:rPr>
                <w:rFonts w:ascii="Arial" w:eastAsia="Times New Roman" w:hAnsi="Arial" w:cs="Arial"/>
                <w:color w:val="FFFFFF" w:themeColor="background1"/>
                <w:sz w:val="20"/>
                <w:szCs w:val="20"/>
                <w:lang w:eastAsia="en-IN"/>
              </w:rPr>
            </w:pPr>
            <w:ins w:id="2014" w:author="Hardik Malhotra" w:date="2023-02-24T16:06:00Z">
              <w:r w:rsidRPr="00751DFF">
                <w:rPr>
                  <w:rFonts w:ascii="Arial" w:hAnsi="Arial" w:cs="Arial"/>
                  <w:color w:val="FFFFFF" w:themeColor="background1"/>
                  <w:sz w:val="20"/>
                  <w:szCs w:val="20"/>
                  <w:rPrChange w:id="2015" w:author="Hardik Malhotra" w:date="2023-02-24T16:06:00Z">
                    <w:rPr>
                      <w:rFonts w:ascii="Arial" w:hAnsi="Arial" w:cs="Arial"/>
                      <w:color w:val="000000"/>
                      <w:sz w:val="20"/>
                      <w:szCs w:val="20"/>
                    </w:rPr>
                  </w:rPrChange>
                </w:rPr>
                <w:t>22%</w:t>
              </w:r>
            </w:ins>
            <w:del w:id="2016" w:author="Hardik Malhotra" w:date="2023-02-24T16:06:00Z">
              <w:r w:rsidRPr="00751DFF" w:rsidDel="00892670">
                <w:rPr>
                  <w:rFonts w:ascii="Arial" w:hAnsi="Arial" w:cs="Arial"/>
                  <w:color w:val="FFFFFF" w:themeColor="background1"/>
                  <w:sz w:val="20"/>
                  <w:szCs w:val="20"/>
                </w:rPr>
                <w:delText>27%</w:delText>
              </w:r>
            </w:del>
          </w:p>
        </w:tc>
      </w:tr>
    </w:tbl>
    <w:p w14:paraId="701F5127" w14:textId="77777777" w:rsidR="008F6E7F" w:rsidRDefault="008F6E7F" w:rsidP="00027B1A">
      <w:pPr>
        <w:jc w:val="left"/>
        <w:rPr>
          <w:rFonts w:ascii="Arial" w:hAnsi="Arial" w:cs="Arial"/>
          <w:b/>
          <w:bCs/>
          <w:sz w:val="20"/>
          <w:szCs w:val="20"/>
          <w:lang w:val="en-US"/>
        </w:rPr>
      </w:pPr>
    </w:p>
    <w:p w14:paraId="04931702" w14:textId="54163826" w:rsidR="004501A9" w:rsidRPr="004501A9" w:rsidRDefault="004501A9">
      <w:pPr>
        <w:pStyle w:val="ListParagraph"/>
        <w:numPr>
          <w:ilvl w:val="2"/>
          <w:numId w:val="11"/>
        </w:numPr>
        <w:tabs>
          <w:tab w:val="clear" w:pos="1800"/>
          <w:tab w:val="num" w:pos="426"/>
        </w:tabs>
        <w:ind w:left="426" w:hanging="426"/>
        <w:jc w:val="left"/>
        <w:rPr>
          <w:ins w:id="2017" w:author="Hardik Malhotra" w:date="2023-02-24T15:19:00Z"/>
          <w:rFonts w:ascii="Arial" w:hAnsi="Arial" w:cs="Arial"/>
          <w:b/>
          <w:bCs/>
          <w:sz w:val="20"/>
          <w:szCs w:val="20"/>
          <w:lang w:val="en-US"/>
          <w:rPrChange w:id="2018" w:author="Hardik Malhotra" w:date="2023-02-24T15:19:00Z">
            <w:rPr>
              <w:ins w:id="2019" w:author="Hardik Malhotra" w:date="2023-02-24T15:19:00Z"/>
              <w:lang w:val="en-US"/>
            </w:rPr>
          </w:rPrChange>
        </w:rPr>
        <w:pPrChange w:id="2020" w:author="Hardik Malhotra" w:date="2023-02-24T15:19:00Z">
          <w:pPr>
            <w:pStyle w:val="ListParagraph"/>
            <w:numPr>
              <w:numId w:val="11"/>
            </w:numPr>
            <w:tabs>
              <w:tab w:val="num" w:pos="360"/>
            </w:tabs>
            <w:ind w:left="360" w:hanging="360"/>
            <w:jc w:val="left"/>
          </w:pPr>
        </w:pPrChange>
      </w:pPr>
      <w:ins w:id="2021" w:author="Hardik Malhotra" w:date="2023-02-24T15:19:00Z">
        <w:r w:rsidRPr="004501A9">
          <w:rPr>
            <w:rFonts w:ascii="Arial" w:hAnsi="Arial" w:cs="Arial"/>
            <w:b/>
            <w:bCs/>
            <w:sz w:val="20"/>
            <w:szCs w:val="20"/>
            <w:lang w:val="en-US"/>
            <w:rPrChange w:id="2022" w:author="Hardik Malhotra" w:date="2023-02-24T15:19:00Z">
              <w:rPr>
                <w:lang w:val="en-US"/>
              </w:rPr>
            </w:rPrChange>
          </w:rPr>
          <w:t>Current Selling Prices of Ammonium Nitrate and Weak Nitric Acid</w:t>
        </w:r>
      </w:ins>
    </w:p>
    <w:p w14:paraId="0223919C" w14:textId="77777777" w:rsidR="004501A9" w:rsidRPr="004501A9" w:rsidRDefault="004501A9">
      <w:pPr>
        <w:jc w:val="left"/>
        <w:rPr>
          <w:ins w:id="2023" w:author="Hardik Malhotra" w:date="2023-02-24T15:17:00Z"/>
          <w:rFonts w:ascii="Arial" w:hAnsi="Arial" w:cs="Arial"/>
          <w:b/>
          <w:bCs/>
          <w:sz w:val="20"/>
          <w:szCs w:val="20"/>
          <w:lang w:val="en-US"/>
          <w:rPrChange w:id="2024" w:author="Hardik Malhotra" w:date="2023-02-24T15:19:00Z">
            <w:rPr>
              <w:ins w:id="2025" w:author="Hardik Malhotra" w:date="2023-02-24T15:17:00Z"/>
              <w:lang w:val="en-US"/>
            </w:rPr>
          </w:rPrChange>
        </w:rPr>
        <w:pPrChange w:id="2026" w:author="Hardik Malhotra" w:date="2023-02-24T15:19:00Z">
          <w:pPr>
            <w:ind w:left="66"/>
            <w:jc w:val="left"/>
          </w:pPr>
        </w:pPrChange>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4501A9" w:rsidRPr="00E37549" w14:paraId="3950F093" w14:textId="77777777" w:rsidTr="00911FBA">
        <w:trPr>
          <w:trHeight w:val="259"/>
          <w:ins w:id="2027" w:author="Hardik Malhotra" w:date="2023-02-24T15:17:00Z"/>
        </w:trPr>
        <w:tc>
          <w:tcPr>
            <w:tcW w:w="4572" w:type="dxa"/>
            <w:shd w:val="clear" w:color="000000" w:fill="000000"/>
            <w:noWrap/>
            <w:vAlign w:val="center"/>
            <w:hideMark/>
          </w:tcPr>
          <w:p w14:paraId="19E65A15" w14:textId="77777777" w:rsidR="004501A9" w:rsidRPr="00E37549" w:rsidRDefault="004501A9" w:rsidP="00911FBA">
            <w:pPr>
              <w:spacing w:line="240" w:lineRule="auto"/>
              <w:jc w:val="center"/>
              <w:rPr>
                <w:ins w:id="2028" w:author="Hardik Malhotra" w:date="2023-02-24T15:17:00Z"/>
                <w:rFonts w:ascii="Arial" w:eastAsia="Times New Roman" w:hAnsi="Arial" w:cs="Arial"/>
                <w:b/>
                <w:bCs/>
                <w:color w:val="FFFFFF"/>
                <w:sz w:val="20"/>
                <w:szCs w:val="20"/>
                <w:lang w:eastAsia="en-IN"/>
              </w:rPr>
            </w:pPr>
            <w:ins w:id="2029" w:author="Hardik Malhotra" w:date="2023-02-24T15:17:00Z">
              <w:r w:rsidRPr="00E37549">
                <w:rPr>
                  <w:rFonts w:ascii="Arial" w:eastAsia="Times New Roman" w:hAnsi="Arial" w:cs="Arial"/>
                  <w:b/>
                  <w:bCs/>
                  <w:color w:val="FFFFFF"/>
                  <w:sz w:val="20"/>
                  <w:szCs w:val="20"/>
                  <w:lang w:eastAsia="en-IN"/>
                </w:rPr>
                <w:t>IRR</w:t>
              </w:r>
            </w:ins>
          </w:p>
        </w:tc>
        <w:tc>
          <w:tcPr>
            <w:tcW w:w="2358" w:type="dxa"/>
            <w:shd w:val="clear" w:color="auto" w:fill="DEEAF6" w:themeFill="accent5" w:themeFillTint="33"/>
            <w:noWrap/>
            <w:vAlign w:val="center"/>
            <w:hideMark/>
          </w:tcPr>
          <w:p w14:paraId="351A8D81" w14:textId="77777777" w:rsidR="004501A9" w:rsidRPr="0003422E" w:rsidRDefault="004501A9" w:rsidP="00911FBA">
            <w:pPr>
              <w:spacing w:line="240" w:lineRule="auto"/>
              <w:jc w:val="center"/>
              <w:rPr>
                <w:ins w:id="2030" w:author="Hardik Malhotra" w:date="2023-02-24T15:17:00Z"/>
                <w:rFonts w:ascii="Arial" w:eastAsia="Times New Roman" w:hAnsi="Arial" w:cs="Arial"/>
                <w:b/>
                <w:bCs/>
                <w:color w:val="000000" w:themeColor="text1"/>
                <w:sz w:val="20"/>
                <w:szCs w:val="20"/>
                <w:lang w:eastAsia="en-IN"/>
              </w:rPr>
            </w:pPr>
            <w:ins w:id="2031" w:author="Hardik Malhotra" w:date="2023-02-24T15:17:00Z">
              <w:r w:rsidRPr="0003422E">
                <w:rPr>
                  <w:rFonts w:ascii="Arial" w:eastAsia="Times New Roman" w:hAnsi="Arial" w:cs="Arial"/>
                  <w:b/>
                  <w:bCs/>
                  <w:color w:val="000000" w:themeColor="text1"/>
                  <w:sz w:val="20"/>
                  <w:szCs w:val="20"/>
                  <w:lang w:eastAsia="en-IN"/>
                </w:rPr>
                <w:t>Shahjahanpur</w:t>
              </w:r>
            </w:ins>
          </w:p>
        </w:tc>
        <w:tc>
          <w:tcPr>
            <w:tcW w:w="2120" w:type="dxa"/>
            <w:shd w:val="clear" w:color="auto" w:fill="C5E0B3" w:themeFill="accent6" w:themeFillTint="66"/>
          </w:tcPr>
          <w:p w14:paraId="56B35857" w14:textId="77777777" w:rsidR="004501A9" w:rsidRPr="00E37549" w:rsidRDefault="004501A9" w:rsidP="00911FBA">
            <w:pPr>
              <w:spacing w:line="240" w:lineRule="auto"/>
              <w:jc w:val="center"/>
              <w:rPr>
                <w:ins w:id="2032" w:author="Hardik Malhotra" w:date="2023-02-24T15:17:00Z"/>
                <w:rFonts w:ascii="Arial" w:eastAsia="Times New Roman" w:hAnsi="Arial" w:cs="Arial"/>
                <w:b/>
                <w:bCs/>
                <w:color w:val="FFFFFF"/>
                <w:sz w:val="20"/>
                <w:szCs w:val="20"/>
                <w:lang w:eastAsia="en-IN"/>
              </w:rPr>
            </w:pPr>
            <w:ins w:id="2033" w:author="Hardik Malhotra" w:date="2023-02-24T15:17:00Z">
              <w:r w:rsidRPr="0003422E">
                <w:rPr>
                  <w:rFonts w:ascii="Arial" w:eastAsia="Times New Roman" w:hAnsi="Arial" w:cs="Arial"/>
                  <w:b/>
                  <w:bCs/>
                  <w:color w:val="000000" w:themeColor="text1"/>
                  <w:sz w:val="20"/>
                  <w:szCs w:val="20"/>
                  <w:lang w:eastAsia="en-IN"/>
                </w:rPr>
                <w:t>Hazira</w:t>
              </w:r>
            </w:ins>
          </w:p>
        </w:tc>
      </w:tr>
      <w:tr w:rsidR="004501A9" w:rsidRPr="00E37549" w14:paraId="181272C6" w14:textId="77777777" w:rsidTr="00911FBA">
        <w:trPr>
          <w:trHeight w:val="259"/>
          <w:ins w:id="2034" w:author="Hardik Malhotra" w:date="2023-02-24T15:17:00Z"/>
        </w:trPr>
        <w:tc>
          <w:tcPr>
            <w:tcW w:w="4572" w:type="dxa"/>
            <w:shd w:val="clear" w:color="auto" w:fill="auto"/>
            <w:noWrap/>
            <w:vAlign w:val="bottom"/>
            <w:hideMark/>
          </w:tcPr>
          <w:p w14:paraId="712A119D" w14:textId="77777777" w:rsidR="004501A9" w:rsidRPr="00E37549" w:rsidRDefault="004501A9" w:rsidP="00911FBA">
            <w:pPr>
              <w:spacing w:line="240" w:lineRule="auto"/>
              <w:jc w:val="center"/>
              <w:rPr>
                <w:ins w:id="2035" w:author="Hardik Malhotra" w:date="2023-02-24T15:17:00Z"/>
                <w:rFonts w:ascii="Arial" w:eastAsia="Times New Roman" w:hAnsi="Arial" w:cs="Arial"/>
                <w:color w:val="000000"/>
                <w:sz w:val="20"/>
                <w:szCs w:val="20"/>
                <w:lang w:eastAsia="en-IN"/>
              </w:rPr>
            </w:pPr>
            <w:ins w:id="2036" w:author="Hardik Malhotra" w:date="2023-02-24T15:17:00Z">
              <w:r w:rsidRPr="00E37549">
                <w:rPr>
                  <w:rFonts w:ascii="Arial" w:eastAsia="Times New Roman" w:hAnsi="Arial" w:cs="Arial"/>
                  <w:color w:val="000000"/>
                  <w:sz w:val="20"/>
                  <w:szCs w:val="20"/>
                  <w:lang w:eastAsia="en-IN"/>
                </w:rPr>
                <w:t>Project</w:t>
              </w:r>
            </w:ins>
          </w:p>
        </w:tc>
        <w:tc>
          <w:tcPr>
            <w:tcW w:w="2358" w:type="dxa"/>
            <w:shd w:val="clear" w:color="auto" w:fill="auto"/>
            <w:noWrap/>
            <w:vAlign w:val="center"/>
            <w:hideMark/>
          </w:tcPr>
          <w:p w14:paraId="75F2A88C" w14:textId="3A2698F1" w:rsidR="004501A9" w:rsidRPr="00E37549" w:rsidRDefault="004501A9" w:rsidP="00911FBA">
            <w:pPr>
              <w:spacing w:line="240" w:lineRule="auto"/>
              <w:jc w:val="center"/>
              <w:rPr>
                <w:ins w:id="2037" w:author="Hardik Malhotra" w:date="2023-02-24T15:17:00Z"/>
                <w:rFonts w:ascii="Arial" w:eastAsia="Times New Roman" w:hAnsi="Arial" w:cs="Arial"/>
                <w:color w:val="000000"/>
                <w:sz w:val="20"/>
                <w:szCs w:val="20"/>
                <w:lang w:eastAsia="en-IN"/>
              </w:rPr>
            </w:pPr>
            <w:ins w:id="2038" w:author="Hardik Malhotra" w:date="2023-02-24T15:19:00Z">
              <w:r>
                <w:rPr>
                  <w:rFonts w:ascii="Arial" w:hAnsi="Arial" w:cs="Arial"/>
                  <w:color w:val="000000"/>
                  <w:sz w:val="20"/>
                  <w:szCs w:val="20"/>
                </w:rPr>
                <w:t>41.9</w:t>
              </w:r>
            </w:ins>
            <w:ins w:id="2039" w:author="Hardik Malhotra" w:date="2023-02-24T15:17:00Z">
              <w:r>
                <w:rPr>
                  <w:rFonts w:ascii="Arial" w:hAnsi="Arial" w:cs="Arial"/>
                  <w:color w:val="000000"/>
                  <w:sz w:val="20"/>
                  <w:szCs w:val="20"/>
                </w:rPr>
                <w:t>%</w:t>
              </w:r>
            </w:ins>
          </w:p>
        </w:tc>
        <w:tc>
          <w:tcPr>
            <w:tcW w:w="2120" w:type="dxa"/>
            <w:vAlign w:val="center"/>
          </w:tcPr>
          <w:p w14:paraId="7938EE14" w14:textId="05925E79" w:rsidR="004501A9" w:rsidRPr="00E37549" w:rsidRDefault="00751DFF" w:rsidP="00911FBA">
            <w:pPr>
              <w:spacing w:line="240" w:lineRule="auto"/>
              <w:jc w:val="center"/>
              <w:rPr>
                <w:ins w:id="2040" w:author="Hardik Malhotra" w:date="2023-02-24T15:17:00Z"/>
                <w:rFonts w:ascii="Arial" w:eastAsia="Times New Roman" w:hAnsi="Arial" w:cs="Arial"/>
                <w:color w:val="000000"/>
                <w:sz w:val="20"/>
                <w:szCs w:val="20"/>
                <w:lang w:eastAsia="en-IN"/>
              </w:rPr>
            </w:pPr>
            <w:ins w:id="2041" w:author="Hardik Malhotra" w:date="2023-02-24T16:06:00Z">
              <w:r>
                <w:rPr>
                  <w:rFonts w:ascii="Arial" w:hAnsi="Arial" w:cs="Arial"/>
                  <w:color w:val="000000"/>
                  <w:sz w:val="20"/>
                  <w:szCs w:val="20"/>
                </w:rPr>
                <w:t>38.5</w:t>
              </w:r>
            </w:ins>
            <w:ins w:id="2042" w:author="Hardik Malhotra" w:date="2023-02-24T15:17:00Z">
              <w:r w:rsidR="004501A9">
                <w:rPr>
                  <w:rFonts w:ascii="Arial" w:hAnsi="Arial" w:cs="Arial"/>
                  <w:color w:val="000000"/>
                  <w:sz w:val="20"/>
                  <w:szCs w:val="20"/>
                </w:rPr>
                <w:t>%</w:t>
              </w:r>
            </w:ins>
          </w:p>
        </w:tc>
      </w:tr>
      <w:tr w:rsidR="004501A9" w:rsidRPr="00E37549" w14:paraId="74578495" w14:textId="77777777" w:rsidTr="00911FBA">
        <w:trPr>
          <w:trHeight w:val="259"/>
          <w:ins w:id="2043" w:author="Hardik Malhotra" w:date="2023-02-24T15:17:00Z"/>
        </w:trPr>
        <w:tc>
          <w:tcPr>
            <w:tcW w:w="4572" w:type="dxa"/>
            <w:shd w:val="clear" w:color="auto" w:fill="auto"/>
            <w:noWrap/>
            <w:vAlign w:val="bottom"/>
            <w:hideMark/>
          </w:tcPr>
          <w:p w14:paraId="16C9D300" w14:textId="77777777" w:rsidR="004501A9" w:rsidRPr="00E37549" w:rsidRDefault="004501A9" w:rsidP="00911FBA">
            <w:pPr>
              <w:spacing w:line="240" w:lineRule="auto"/>
              <w:jc w:val="center"/>
              <w:rPr>
                <w:ins w:id="2044" w:author="Hardik Malhotra" w:date="2023-02-24T15:17:00Z"/>
                <w:rFonts w:ascii="Arial" w:eastAsia="Times New Roman" w:hAnsi="Arial" w:cs="Arial"/>
                <w:color w:val="000000"/>
                <w:sz w:val="20"/>
                <w:szCs w:val="20"/>
                <w:lang w:eastAsia="en-IN"/>
              </w:rPr>
            </w:pPr>
            <w:ins w:id="2045" w:author="Hardik Malhotra" w:date="2023-02-24T15:17:00Z">
              <w:r w:rsidRPr="00E37549">
                <w:rPr>
                  <w:rFonts w:ascii="Arial" w:eastAsia="Times New Roman" w:hAnsi="Arial" w:cs="Arial"/>
                  <w:color w:val="000000"/>
                  <w:sz w:val="20"/>
                  <w:szCs w:val="20"/>
                  <w:lang w:eastAsia="en-IN"/>
                </w:rPr>
                <w:t>Equity</w:t>
              </w:r>
            </w:ins>
          </w:p>
        </w:tc>
        <w:tc>
          <w:tcPr>
            <w:tcW w:w="2358" w:type="dxa"/>
            <w:shd w:val="clear" w:color="auto" w:fill="auto"/>
            <w:noWrap/>
            <w:vAlign w:val="center"/>
            <w:hideMark/>
          </w:tcPr>
          <w:p w14:paraId="57B05BE6" w14:textId="615D7627" w:rsidR="004501A9" w:rsidRPr="00E37549" w:rsidRDefault="004501A9" w:rsidP="00911FBA">
            <w:pPr>
              <w:spacing w:line="240" w:lineRule="auto"/>
              <w:jc w:val="center"/>
              <w:rPr>
                <w:ins w:id="2046" w:author="Hardik Malhotra" w:date="2023-02-24T15:17:00Z"/>
                <w:rFonts w:ascii="Arial" w:eastAsia="Times New Roman" w:hAnsi="Arial" w:cs="Arial"/>
                <w:color w:val="000000"/>
                <w:sz w:val="20"/>
                <w:szCs w:val="20"/>
                <w:lang w:eastAsia="en-IN"/>
              </w:rPr>
            </w:pPr>
            <w:ins w:id="2047" w:author="Hardik Malhotra" w:date="2023-02-24T15:20:00Z">
              <w:r>
                <w:rPr>
                  <w:rFonts w:ascii="Arial" w:hAnsi="Arial" w:cs="Arial"/>
                  <w:color w:val="000000"/>
                  <w:sz w:val="20"/>
                  <w:szCs w:val="20"/>
                </w:rPr>
                <w:t>80.1</w:t>
              </w:r>
            </w:ins>
            <w:ins w:id="2048" w:author="Hardik Malhotra" w:date="2023-02-24T15:17:00Z">
              <w:r>
                <w:rPr>
                  <w:rFonts w:ascii="Arial" w:hAnsi="Arial" w:cs="Arial"/>
                  <w:color w:val="000000"/>
                  <w:sz w:val="20"/>
                  <w:szCs w:val="20"/>
                </w:rPr>
                <w:t>%</w:t>
              </w:r>
            </w:ins>
          </w:p>
        </w:tc>
        <w:tc>
          <w:tcPr>
            <w:tcW w:w="2120" w:type="dxa"/>
            <w:vAlign w:val="center"/>
          </w:tcPr>
          <w:p w14:paraId="23C26989" w14:textId="4D57600C" w:rsidR="004501A9" w:rsidRPr="00B6550E" w:rsidRDefault="00751DFF" w:rsidP="00911FBA">
            <w:pPr>
              <w:spacing w:line="240" w:lineRule="auto"/>
              <w:jc w:val="center"/>
              <w:rPr>
                <w:ins w:id="2049" w:author="Hardik Malhotra" w:date="2023-02-24T15:17:00Z"/>
                <w:rFonts w:ascii="Arial" w:hAnsi="Arial" w:cs="Arial"/>
                <w:color w:val="000000"/>
                <w:sz w:val="20"/>
                <w:szCs w:val="20"/>
              </w:rPr>
            </w:pPr>
            <w:ins w:id="2050" w:author="Hardik Malhotra" w:date="2023-02-24T16:06:00Z">
              <w:r>
                <w:rPr>
                  <w:rFonts w:ascii="Arial" w:hAnsi="Arial" w:cs="Arial"/>
                  <w:color w:val="000000"/>
                  <w:sz w:val="20"/>
                  <w:szCs w:val="20"/>
                </w:rPr>
                <w:t>73.1</w:t>
              </w:r>
            </w:ins>
            <w:ins w:id="2051" w:author="Hardik Malhotra" w:date="2023-02-24T15:17:00Z">
              <w:r w:rsidR="004501A9">
                <w:rPr>
                  <w:rFonts w:ascii="Arial" w:hAnsi="Arial" w:cs="Arial"/>
                  <w:color w:val="000000"/>
                  <w:sz w:val="20"/>
                  <w:szCs w:val="20"/>
                </w:rPr>
                <w:t>%</w:t>
              </w:r>
            </w:ins>
          </w:p>
        </w:tc>
      </w:tr>
      <w:tr w:rsidR="004501A9" w:rsidRPr="00E37549" w14:paraId="4FC1AAFC" w14:textId="77777777" w:rsidTr="00911FBA">
        <w:trPr>
          <w:trHeight w:val="259"/>
          <w:ins w:id="2052" w:author="Hardik Malhotra" w:date="2023-02-24T15:17:00Z"/>
        </w:trPr>
        <w:tc>
          <w:tcPr>
            <w:tcW w:w="4572" w:type="dxa"/>
            <w:shd w:val="clear" w:color="000000" w:fill="000000"/>
            <w:noWrap/>
            <w:vAlign w:val="center"/>
            <w:hideMark/>
          </w:tcPr>
          <w:p w14:paraId="5C8643D6" w14:textId="77777777" w:rsidR="004501A9" w:rsidRPr="00E37549" w:rsidRDefault="004501A9" w:rsidP="00911FBA">
            <w:pPr>
              <w:spacing w:line="240" w:lineRule="auto"/>
              <w:jc w:val="center"/>
              <w:rPr>
                <w:ins w:id="2053" w:author="Hardik Malhotra" w:date="2023-02-24T15:17:00Z"/>
                <w:rFonts w:ascii="Arial" w:eastAsia="Times New Roman" w:hAnsi="Arial" w:cs="Arial"/>
                <w:b/>
                <w:bCs/>
                <w:color w:val="FFFFFF"/>
                <w:sz w:val="20"/>
                <w:szCs w:val="20"/>
                <w:lang w:eastAsia="en-IN"/>
              </w:rPr>
            </w:pPr>
            <w:ins w:id="2054" w:author="Hardik Malhotra" w:date="2023-02-24T15:17:00Z">
              <w:r>
                <w:rPr>
                  <w:rFonts w:ascii="Arial" w:eastAsia="Times New Roman" w:hAnsi="Arial" w:cs="Arial"/>
                  <w:b/>
                  <w:bCs/>
                  <w:color w:val="FFFFFF"/>
                  <w:sz w:val="20"/>
                  <w:szCs w:val="20"/>
                  <w:lang w:eastAsia="en-IN"/>
                </w:rPr>
                <w:t>Payback Period</w:t>
              </w:r>
            </w:ins>
          </w:p>
        </w:tc>
        <w:tc>
          <w:tcPr>
            <w:tcW w:w="2358" w:type="dxa"/>
            <w:shd w:val="clear" w:color="auto" w:fill="DEEAF6" w:themeFill="accent5" w:themeFillTint="33"/>
            <w:noWrap/>
            <w:vAlign w:val="center"/>
            <w:hideMark/>
          </w:tcPr>
          <w:p w14:paraId="25E53E63" w14:textId="77777777" w:rsidR="004501A9" w:rsidRPr="0003422E" w:rsidRDefault="004501A9" w:rsidP="00911FBA">
            <w:pPr>
              <w:spacing w:line="240" w:lineRule="auto"/>
              <w:jc w:val="center"/>
              <w:rPr>
                <w:ins w:id="2055" w:author="Hardik Malhotra" w:date="2023-02-24T15:17:00Z"/>
                <w:rFonts w:ascii="Arial" w:eastAsia="Times New Roman" w:hAnsi="Arial" w:cs="Arial"/>
                <w:b/>
                <w:bCs/>
                <w:color w:val="000000" w:themeColor="text1"/>
                <w:sz w:val="20"/>
                <w:szCs w:val="20"/>
                <w:lang w:eastAsia="en-IN"/>
              </w:rPr>
            </w:pPr>
            <w:ins w:id="2056" w:author="Hardik Malhotra" w:date="2023-02-24T15:17:00Z">
              <w:r w:rsidRPr="0003422E">
                <w:rPr>
                  <w:rFonts w:ascii="Arial" w:eastAsia="Times New Roman" w:hAnsi="Arial" w:cs="Arial"/>
                  <w:b/>
                  <w:bCs/>
                  <w:color w:val="000000" w:themeColor="text1"/>
                  <w:sz w:val="20"/>
                  <w:szCs w:val="20"/>
                  <w:lang w:eastAsia="en-IN"/>
                </w:rPr>
                <w:t>Shahjahanpur</w:t>
              </w:r>
            </w:ins>
          </w:p>
        </w:tc>
        <w:tc>
          <w:tcPr>
            <w:tcW w:w="2120" w:type="dxa"/>
            <w:shd w:val="clear" w:color="auto" w:fill="C5E0B3" w:themeFill="accent6" w:themeFillTint="66"/>
          </w:tcPr>
          <w:p w14:paraId="6697270A" w14:textId="77777777" w:rsidR="004501A9" w:rsidRPr="00E37549" w:rsidRDefault="004501A9" w:rsidP="00911FBA">
            <w:pPr>
              <w:spacing w:line="240" w:lineRule="auto"/>
              <w:jc w:val="center"/>
              <w:rPr>
                <w:ins w:id="2057" w:author="Hardik Malhotra" w:date="2023-02-24T15:17:00Z"/>
                <w:rFonts w:ascii="Arial" w:eastAsia="Times New Roman" w:hAnsi="Arial" w:cs="Arial"/>
                <w:b/>
                <w:bCs/>
                <w:color w:val="FFFFFF"/>
                <w:sz w:val="20"/>
                <w:szCs w:val="20"/>
                <w:lang w:eastAsia="en-IN"/>
              </w:rPr>
            </w:pPr>
            <w:ins w:id="2058" w:author="Hardik Malhotra" w:date="2023-02-24T15:17:00Z">
              <w:r w:rsidRPr="0003422E">
                <w:rPr>
                  <w:rFonts w:ascii="Arial" w:eastAsia="Times New Roman" w:hAnsi="Arial" w:cs="Arial"/>
                  <w:b/>
                  <w:bCs/>
                  <w:color w:val="000000" w:themeColor="text1"/>
                  <w:sz w:val="20"/>
                  <w:szCs w:val="20"/>
                  <w:lang w:eastAsia="en-IN"/>
                </w:rPr>
                <w:t>Hazira</w:t>
              </w:r>
            </w:ins>
          </w:p>
        </w:tc>
      </w:tr>
      <w:tr w:rsidR="004501A9" w:rsidRPr="00E37549" w14:paraId="0C2E904D" w14:textId="77777777" w:rsidTr="00911FBA">
        <w:trPr>
          <w:trHeight w:val="259"/>
          <w:ins w:id="2059" w:author="Hardik Malhotra" w:date="2023-02-24T15:17:00Z"/>
        </w:trPr>
        <w:tc>
          <w:tcPr>
            <w:tcW w:w="4572" w:type="dxa"/>
            <w:shd w:val="clear" w:color="auto" w:fill="auto"/>
            <w:noWrap/>
            <w:vAlign w:val="bottom"/>
            <w:hideMark/>
          </w:tcPr>
          <w:p w14:paraId="53C96528" w14:textId="77777777" w:rsidR="004501A9" w:rsidRPr="00E37549" w:rsidRDefault="004501A9" w:rsidP="00911FBA">
            <w:pPr>
              <w:spacing w:line="240" w:lineRule="auto"/>
              <w:jc w:val="center"/>
              <w:rPr>
                <w:ins w:id="2060" w:author="Hardik Malhotra" w:date="2023-02-24T15:17:00Z"/>
                <w:rFonts w:ascii="Arial" w:eastAsia="Times New Roman" w:hAnsi="Arial" w:cs="Arial"/>
                <w:color w:val="000000"/>
                <w:sz w:val="20"/>
                <w:szCs w:val="20"/>
                <w:lang w:eastAsia="en-IN"/>
              </w:rPr>
            </w:pPr>
            <w:ins w:id="2061" w:author="Hardik Malhotra" w:date="2023-02-24T15:17:00Z">
              <w:r w:rsidRPr="00E37549">
                <w:rPr>
                  <w:rFonts w:ascii="Arial" w:eastAsia="Times New Roman" w:hAnsi="Arial" w:cs="Arial"/>
                  <w:color w:val="000000"/>
                  <w:sz w:val="20"/>
                  <w:szCs w:val="20"/>
                  <w:lang w:eastAsia="en-IN"/>
                </w:rPr>
                <w:t>Project</w:t>
              </w:r>
            </w:ins>
          </w:p>
        </w:tc>
        <w:tc>
          <w:tcPr>
            <w:tcW w:w="2358" w:type="dxa"/>
            <w:shd w:val="clear" w:color="auto" w:fill="auto"/>
            <w:noWrap/>
            <w:vAlign w:val="center"/>
            <w:hideMark/>
          </w:tcPr>
          <w:p w14:paraId="703A80AD" w14:textId="66A42B74" w:rsidR="004501A9" w:rsidRPr="00E37549" w:rsidRDefault="004501A9" w:rsidP="00911FBA">
            <w:pPr>
              <w:spacing w:line="240" w:lineRule="auto"/>
              <w:jc w:val="center"/>
              <w:rPr>
                <w:ins w:id="2062" w:author="Hardik Malhotra" w:date="2023-02-24T15:17:00Z"/>
                <w:rFonts w:ascii="Arial" w:eastAsia="Times New Roman" w:hAnsi="Arial" w:cs="Arial"/>
                <w:color w:val="000000"/>
                <w:sz w:val="20"/>
                <w:szCs w:val="20"/>
                <w:lang w:eastAsia="en-IN"/>
              </w:rPr>
            </w:pPr>
            <w:ins w:id="2063" w:author="Hardik Malhotra" w:date="2023-02-24T15:20:00Z">
              <w:r>
                <w:rPr>
                  <w:rFonts w:ascii="Arial" w:eastAsia="Times New Roman" w:hAnsi="Arial" w:cs="Arial"/>
                  <w:color w:val="000000"/>
                  <w:sz w:val="20"/>
                  <w:szCs w:val="20"/>
                  <w:lang w:eastAsia="en-IN"/>
                </w:rPr>
                <w:t>2.10</w:t>
              </w:r>
            </w:ins>
          </w:p>
        </w:tc>
        <w:tc>
          <w:tcPr>
            <w:tcW w:w="2120" w:type="dxa"/>
            <w:vAlign w:val="center"/>
          </w:tcPr>
          <w:p w14:paraId="0F676230" w14:textId="1CD9A65F" w:rsidR="004501A9" w:rsidRPr="00E37549" w:rsidRDefault="00751DFF" w:rsidP="00911FBA">
            <w:pPr>
              <w:spacing w:line="240" w:lineRule="auto"/>
              <w:jc w:val="center"/>
              <w:rPr>
                <w:ins w:id="2064" w:author="Hardik Malhotra" w:date="2023-02-24T15:17:00Z"/>
                <w:rFonts w:ascii="Arial" w:eastAsia="Times New Roman" w:hAnsi="Arial" w:cs="Arial"/>
                <w:color w:val="000000"/>
                <w:sz w:val="20"/>
                <w:szCs w:val="20"/>
                <w:lang w:eastAsia="en-IN"/>
              </w:rPr>
            </w:pPr>
            <w:ins w:id="2065" w:author="Hardik Malhotra" w:date="2023-02-24T16:06:00Z">
              <w:r>
                <w:rPr>
                  <w:rFonts w:ascii="Arial" w:eastAsia="Times New Roman" w:hAnsi="Arial" w:cs="Arial"/>
                  <w:color w:val="000000"/>
                  <w:sz w:val="20"/>
                  <w:szCs w:val="20"/>
                  <w:lang w:eastAsia="en-IN"/>
                </w:rPr>
                <w:t>2.28</w:t>
              </w:r>
            </w:ins>
          </w:p>
        </w:tc>
      </w:tr>
      <w:tr w:rsidR="004501A9" w:rsidRPr="00E37549" w14:paraId="0B601F4B" w14:textId="77777777" w:rsidTr="00911FBA">
        <w:trPr>
          <w:trHeight w:val="259"/>
          <w:ins w:id="2066" w:author="Hardik Malhotra" w:date="2023-02-24T15:17:00Z"/>
        </w:trPr>
        <w:tc>
          <w:tcPr>
            <w:tcW w:w="4572" w:type="dxa"/>
            <w:shd w:val="clear" w:color="auto" w:fill="auto"/>
            <w:noWrap/>
            <w:vAlign w:val="bottom"/>
            <w:hideMark/>
          </w:tcPr>
          <w:p w14:paraId="71628AAC" w14:textId="77777777" w:rsidR="004501A9" w:rsidRPr="00E37549" w:rsidRDefault="004501A9" w:rsidP="00911FBA">
            <w:pPr>
              <w:spacing w:line="240" w:lineRule="auto"/>
              <w:jc w:val="center"/>
              <w:rPr>
                <w:ins w:id="2067" w:author="Hardik Malhotra" w:date="2023-02-24T15:17:00Z"/>
                <w:rFonts w:ascii="Arial" w:eastAsia="Times New Roman" w:hAnsi="Arial" w:cs="Arial"/>
                <w:color w:val="000000"/>
                <w:sz w:val="20"/>
                <w:szCs w:val="20"/>
                <w:lang w:eastAsia="en-IN"/>
              </w:rPr>
            </w:pPr>
            <w:ins w:id="2068" w:author="Hardik Malhotra" w:date="2023-02-24T15:17:00Z">
              <w:r w:rsidRPr="00E37549">
                <w:rPr>
                  <w:rFonts w:ascii="Arial" w:eastAsia="Times New Roman" w:hAnsi="Arial" w:cs="Arial"/>
                  <w:color w:val="000000"/>
                  <w:sz w:val="20"/>
                  <w:szCs w:val="20"/>
                  <w:lang w:eastAsia="en-IN"/>
                </w:rPr>
                <w:t>Equity</w:t>
              </w:r>
            </w:ins>
          </w:p>
        </w:tc>
        <w:tc>
          <w:tcPr>
            <w:tcW w:w="2358" w:type="dxa"/>
            <w:shd w:val="clear" w:color="auto" w:fill="auto"/>
            <w:noWrap/>
            <w:vAlign w:val="center"/>
            <w:hideMark/>
          </w:tcPr>
          <w:p w14:paraId="6C6EEB3B" w14:textId="7EA1947A" w:rsidR="004501A9" w:rsidRPr="00E37549" w:rsidRDefault="004501A9" w:rsidP="00911FBA">
            <w:pPr>
              <w:spacing w:line="240" w:lineRule="auto"/>
              <w:jc w:val="center"/>
              <w:rPr>
                <w:ins w:id="2069" w:author="Hardik Malhotra" w:date="2023-02-24T15:17:00Z"/>
                <w:rFonts w:ascii="Arial" w:eastAsia="Times New Roman" w:hAnsi="Arial" w:cs="Arial"/>
                <w:color w:val="000000"/>
                <w:sz w:val="20"/>
                <w:szCs w:val="20"/>
                <w:lang w:eastAsia="en-IN"/>
              </w:rPr>
            </w:pPr>
            <w:ins w:id="2070" w:author="Hardik Malhotra" w:date="2023-02-24T15:20:00Z">
              <w:r>
                <w:rPr>
                  <w:rFonts w:ascii="Arial" w:eastAsia="Times New Roman" w:hAnsi="Arial" w:cs="Arial"/>
                  <w:color w:val="000000"/>
                  <w:sz w:val="20"/>
                  <w:szCs w:val="20"/>
                  <w:lang w:eastAsia="en-IN"/>
                </w:rPr>
                <w:t>0.91</w:t>
              </w:r>
            </w:ins>
          </w:p>
        </w:tc>
        <w:tc>
          <w:tcPr>
            <w:tcW w:w="2120" w:type="dxa"/>
            <w:vAlign w:val="center"/>
          </w:tcPr>
          <w:p w14:paraId="76433549" w14:textId="1B0CF2D2" w:rsidR="004501A9" w:rsidRPr="00B6550E" w:rsidRDefault="00751DFF" w:rsidP="00911FBA">
            <w:pPr>
              <w:spacing w:line="240" w:lineRule="auto"/>
              <w:jc w:val="center"/>
              <w:rPr>
                <w:ins w:id="2071" w:author="Hardik Malhotra" w:date="2023-02-24T15:17:00Z"/>
                <w:rFonts w:ascii="Arial" w:hAnsi="Arial" w:cs="Arial"/>
                <w:color w:val="000000"/>
                <w:sz w:val="20"/>
                <w:szCs w:val="20"/>
              </w:rPr>
            </w:pPr>
            <w:ins w:id="2072" w:author="Hardik Malhotra" w:date="2023-02-24T16:06:00Z">
              <w:r>
                <w:rPr>
                  <w:rFonts w:ascii="Arial" w:hAnsi="Arial" w:cs="Arial"/>
                  <w:color w:val="000000"/>
                  <w:sz w:val="20"/>
                  <w:szCs w:val="20"/>
                </w:rPr>
                <w:t>1.05</w:t>
              </w:r>
            </w:ins>
          </w:p>
        </w:tc>
      </w:tr>
    </w:tbl>
    <w:p w14:paraId="019D37C6" w14:textId="77777777" w:rsidR="004501A9" w:rsidRDefault="004501A9" w:rsidP="004501A9">
      <w:pPr>
        <w:ind w:left="66"/>
        <w:jc w:val="left"/>
        <w:rPr>
          <w:ins w:id="2073" w:author="Hardik Malhotra" w:date="2023-02-24T15:17:00Z"/>
          <w:rFonts w:ascii="Arial" w:hAnsi="Arial" w:cs="Arial"/>
          <w:b/>
          <w:bCs/>
          <w:sz w:val="20"/>
          <w:szCs w:val="20"/>
          <w:lang w:val="en-US"/>
        </w:rPr>
      </w:pPr>
    </w:p>
    <w:p w14:paraId="07714AE6" w14:textId="77777777" w:rsidR="004501A9" w:rsidRDefault="004501A9" w:rsidP="004501A9">
      <w:pPr>
        <w:shd w:val="clear" w:color="auto" w:fill="DEEAF6" w:themeFill="accent5" w:themeFillTint="33"/>
        <w:jc w:val="left"/>
        <w:rPr>
          <w:ins w:id="2074" w:author="Hardik Malhotra" w:date="2023-02-24T15:17:00Z"/>
          <w:rFonts w:ascii="Arial" w:hAnsi="Arial" w:cs="Arial"/>
          <w:b/>
          <w:bCs/>
          <w:sz w:val="20"/>
          <w:szCs w:val="20"/>
          <w:lang w:val="en-US"/>
        </w:rPr>
      </w:pPr>
      <w:ins w:id="2075" w:author="Hardik Malhotra" w:date="2023-02-24T15:17:00Z">
        <w:r>
          <w:rPr>
            <w:rFonts w:ascii="Arial" w:hAnsi="Arial" w:cs="Arial"/>
            <w:b/>
            <w:bCs/>
            <w:sz w:val="20"/>
            <w:szCs w:val="20"/>
            <w:lang w:val="en-US"/>
          </w:rPr>
          <w:t>Shahjahanpur</w:t>
        </w:r>
      </w:ins>
    </w:p>
    <w:tbl>
      <w:tblPr>
        <w:tblW w:w="9089" w:type="dxa"/>
        <w:tblLook w:val="04A0" w:firstRow="1" w:lastRow="0" w:firstColumn="1" w:lastColumn="0" w:noHBand="0" w:noVBand="1"/>
      </w:tblPr>
      <w:tblGrid>
        <w:gridCol w:w="3707"/>
        <w:gridCol w:w="1269"/>
        <w:gridCol w:w="1422"/>
        <w:gridCol w:w="1422"/>
        <w:gridCol w:w="1269"/>
      </w:tblGrid>
      <w:tr w:rsidR="004501A9" w:rsidRPr="00FE057E" w14:paraId="4B09AFA2" w14:textId="77777777" w:rsidTr="00911FBA">
        <w:trPr>
          <w:trHeight w:val="261"/>
          <w:ins w:id="2076" w:author="Hardik Malhotra" w:date="2023-02-24T15:17:00Z"/>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053143A" w14:textId="77777777" w:rsidR="004501A9" w:rsidRPr="00FE057E" w:rsidRDefault="004501A9" w:rsidP="00911FBA">
            <w:pPr>
              <w:spacing w:line="240" w:lineRule="auto"/>
              <w:jc w:val="center"/>
              <w:rPr>
                <w:ins w:id="2077" w:author="Hardik Malhotra" w:date="2023-02-24T15:17:00Z"/>
                <w:rFonts w:ascii="Arial" w:eastAsia="Times New Roman" w:hAnsi="Arial" w:cs="Arial"/>
                <w:color w:val="FFFFFF"/>
                <w:sz w:val="20"/>
                <w:szCs w:val="20"/>
                <w:lang w:eastAsia="en-IN"/>
              </w:rPr>
            </w:pPr>
            <w:ins w:id="2078" w:author="Hardik Malhotra" w:date="2023-02-24T15:17:00Z">
              <w:r w:rsidRPr="00FE057E">
                <w:rPr>
                  <w:rFonts w:ascii="Arial" w:eastAsia="Times New Roman" w:hAnsi="Arial" w:cs="Arial"/>
                  <w:color w:val="FFFFFF"/>
                  <w:sz w:val="20"/>
                  <w:szCs w:val="20"/>
                  <w:lang w:eastAsia="en-IN"/>
                </w:rPr>
                <w:t>Particulars</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E3BBCAA" w14:textId="77777777" w:rsidR="004501A9" w:rsidRPr="00FE057E" w:rsidRDefault="004501A9" w:rsidP="00911FBA">
            <w:pPr>
              <w:spacing w:line="240" w:lineRule="auto"/>
              <w:jc w:val="center"/>
              <w:rPr>
                <w:ins w:id="2079" w:author="Hardik Malhotra" w:date="2023-02-24T15:17:00Z"/>
                <w:rFonts w:ascii="Arial" w:eastAsia="Times New Roman" w:hAnsi="Arial" w:cs="Arial"/>
                <w:color w:val="FFFFFF"/>
                <w:sz w:val="20"/>
                <w:szCs w:val="20"/>
                <w:lang w:eastAsia="en-IN"/>
              </w:rPr>
            </w:pPr>
            <w:ins w:id="2080" w:author="Hardik Malhotra" w:date="2023-02-24T15:17:00Z">
              <w:r w:rsidRPr="00FE057E">
                <w:rPr>
                  <w:rFonts w:ascii="Arial" w:eastAsia="Times New Roman" w:hAnsi="Arial" w:cs="Arial"/>
                  <w:color w:val="FFFFFF"/>
                  <w:sz w:val="20"/>
                  <w:szCs w:val="20"/>
                  <w:lang w:eastAsia="en-IN"/>
                </w:rPr>
                <w:t>2025</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4C1A1CF" w14:textId="77777777" w:rsidR="004501A9" w:rsidRPr="00FE057E" w:rsidRDefault="004501A9" w:rsidP="00911FBA">
            <w:pPr>
              <w:spacing w:line="240" w:lineRule="auto"/>
              <w:jc w:val="center"/>
              <w:rPr>
                <w:ins w:id="2081" w:author="Hardik Malhotra" w:date="2023-02-24T15:17:00Z"/>
                <w:rFonts w:ascii="Arial" w:eastAsia="Times New Roman" w:hAnsi="Arial" w:cs="Arial"/>
                <w:color w:val="FFFFFF"/>
                <w:sz w:val="20"/>
                <w:szCs w:val="20"/>
                <w:lang w:eastAsia="en-IN"/>
              </w:rPr>
            </w:pPr>
            <w:ins w:id="2082" w:author="Hardik Malhotra" w:date="2023-02-24T15:17:00Z">
              <w:r w:rsidRPr="00FE057E">
                <w:rPr>
                  <w:rFonts w:ascii="Arial" w:eastAsia="Times New Roman" w:hAnsi="Arial" w:cs="Arial"/>
                  <w:color w:val="FFFFFF"/>
                  <w:sz w:val="20"/>
                  <w:szCs w:val="20"/>
                  <w:lang w:eastAsia="en-IN"/>
                </w:rPr>
                <w:t>2030</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3694E70" w14:textId="77777777" w:rsidR="004501A9" w:rsidRPr="00FE057E" w:rsidRDefault="004501A9" w:rsidP="00911FBA">
            <w:pPr>
              <w:spacing w:line="240" w:lineRule="auto"/>
              <w:jc w:val="center"/>
              <w:rPr>
                <w:ins w:id="2083" w:author="Hardik Malhotra" w:date="2023-02-24T15:17:00Z"/>
                <w:rFonts w:ascii="Arial" w:eastAsia="Times New Roman" w:hAnsi="Arial" w:cs="Arial"/>
                <w:color w:val="FFFFFF"/>
                <w:sz w:val="20"/>
                <w:szCs w:val="20"/>
                <w:lang w:eastAsia="en-IN"/>
              </w:rPr>
            </w:pPr>
            <w:ins w:id="2084" w:author="Hardik Malhotra" w:date="2023-02-24T15:17:00Z">
              <w:r w:rsidRPr="00FE057E">
                <w:rPr>
                  <w:rFonts w:ascii="Arial" w:eastAsia="Times New Roman" w:hAnsi="Arial" w:cs="Arial"/>
                  <w:color w:val="FFFFFF"/>
                  <w:sz w:val="20"/>
                  <w:szCs w:val="20"/>
                  <w:lang w:eastAsia="en-IN"/>
                </w:rPr>
                <w:t>2035</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9F304BE" w14:textId="77777777" w:rsidR="004501A9" w:rsidRPr="00FE057E" w:rsidRDefault="004501A9" w:rsidP="00911FBA">
            <w:pPr>
              <w:spacing w:line="240" w:lineRule="auto"/>
              <w:jc w:val="center"/>
              <w:rPr>
                <w:ins w:id="2085" w:author="Hardik Malhotra" w:date="2023-02-24T15:17:00Z"/>
                <w:rFonts w:ascii="Arial" w:eastAsia="Times New Roman" w:hAnsi="Arial" w:cs="Arial"/>
                <w:color w:val="FFFFFF"/>
                <w:sz w:val="20"/>
                <w:szCs w:val="20"/>
                <w:lang w:eastAsia="en-IN"/>
              </w:rPr>
            </w:pPr>
            <w:ins w:id="2086" w:author="Hardik Malhotra" w:date="2023-02-24T15:17:00Z">
              <w:r w:rsidRPr="00FE057E">
                <w:rPr>
                  <w:rFonts w:ascii="Arial" w:eastAsia="Times New Roman" w:hAnsi="Arial" w:cs="Arial"/>
                  <w:color w:val="FFFFFF"/>
                  <w:sz w:val="20"/>
                  <w:szCs w:val="20"/>
                  <w:lang w:eastAsia="en-IN"/>
                </w:rPr>
                <w:t>2039</w:t>
              </w:r>
            </w:ins>
          </w:p>
        </w:tc>
      </w:tr>
      <w:tr w:rsidR="004501A9" w:rsidRPr="00FE057E" w14:paraId="530B53F2" w14:textId="77777777" w:rsidTr="00911FBA">
        <w:trPr>
          <w:trHeight w:val="261"/>
          <w:ins w:id="2087"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DA3C60C" w14:textId="77777777" w:rsidR="004501A9" w:rsidRPr="00FE057E" w:rsidRDefault="004501A9" w:rsidP="004501A9">
            <w:pPr>
              <w:spacing w:line="240" w:lineRule="auto"/>
              <w:jc w:val="center"/>
              <w:rPr>
                <w:ins w:id="2088" w:author="Hardik Malhotra" w:date="2023-02-24T15:17:00Z"/>
                <w:rFonts w:ascii="Arial" w:eastAsia="Times New Roman" w:hAnsi="Arial" w:cs="Arial"/>
                <w:color w:val="000000"/>
                <w:sz w:val="20"/>
                <w:szCs w:val="20"/>
                <w:lang w:eastAsia="en-IN"/>
              </w:rPr>
            </w:pPr>
            <w:ins w:id="2089" w:author="Hardik Malhotra" w:date="2023-02-24T15:17:00Z">
              <w:r w:rsidRPr="00FE057E">
                <w:rPr>
                  <w:rFonts w:ascii="Arial" w:eastAsia="Times New Roman" w:hAnsi="Arial" w:cs="Arial"/>
                  <w:color w:val="000000"/>
                  <w:sz w:val="20"/>
                  <w:szCs w:val="20"/>
                  <w:lang w:eastAsia="en-IN"/>
                </w:rPr>
                <w:t>Operating Revenue</w:t>
              </w:r>
            </w:ins>
          </w:p>
        </w:tc>
        <w:tc>
          <w:tcPr>
            <w:tcW w:w="1269" w:type="dxa"/>
            <w:tcBorders>
              <w:top w:val="nil"/>
              <w:left w:val="nil"/>
              <w:bottom w:val="single" w:sz="4" w:space="0" w:color="auto"/>
              <w:right w:val="single" w:sz="4" w:space="0" w:color="auto"/>
            </w:tcBorders>
            <w:shd w:val="clear" w:color="auto" w:fill="auto"/>
            <w:noWrap/>
            <w:vAlign w:val="bottom"/>
            <w:hideMark/>
          </w:tcPr>
          <w:p w14:paraId="1EF19F4A" w14:textId="73139B73" w:rsidR="004501A9" w:rsidRPr="006B452A" w:rsidRDefault="004501A9" w:rsidP="004501A9">
            <w:pPr>
              <w:spacing w:line="240" w:lineRule="auto"/>
              <w:jc w:val="center"/>
              <w:rPr>
                <w:ins w:id="2090" w:author="Hardik Malhotra" w:date="2023-02-24T15:17:00Z"/>
                <w:rFonts w:ascii="Arial" w:eastAsia="Times New Roman" w:hAnsi="Arial" w:cs="Arial"/>
                <w:color w:val="000000"/>
                <w:sz w:val="20"/>
                <w:szCs w:val="20"/>
                <w:lang w:eastAsia="en-IN"/>
              </w:rPr>
            </w:pPr>
            <w:ins w:id="2091" w:author="Hardik Malhotra" w:date="2023-02-24T15:20:00Z">
              <w:r>
                <w:rPr>
                  <w:rFonts w:ascii="Arial" w:hAnsi="Arial" w:cs="Arial"/>
                  <w:color w:val="000000"/>
                  <w:sz w:val="20"/>
                  <w:szCs w:val="20"/>
                </w:rPr>
                <w:t>620</w:t>
              </w:r>
            </w:ins>
          </w:p>
        </w:tc>
        <w:tc>
          <w:tcPr>
            <w:tcW w:w="1422" w:type="dxa"/>
            <w:tcBorders>
              <w:top w:val="nil"/>
              <w:left w:val="nil"/>
              <w:bottom w:val="single" w:sz="4" w:space="0" w:color="auto"/>
              <w:right w:val="single" w:sz="4" w:space="0" w:color="auto"/>
            </w:tcBorders>
            <w:shd w:val="clear" w:color="auto" w:fill="auto"/>
            <w:noWrap/>
            <w:vAlign w:val="bottom"/>
            <w:hideMark/>
          </w:tcPr>
          <w:p w14:paraId="3678A70F" w14:textId="691FE3CF" w:rsidR="004501A9" w:rsidRPr="006B452A" w:rsidRDefault="004501A9" w:rsidP="004501A9">
            <w:pPr>
              <w:spacing w:line="240" w:lineRule="auto"/>
              <w:jc w:val="center"/>
              <w:rPr>
                <w:ins w:id="2092" w:author="Hardik Malhotra" w:date="2023-02-24T15:17:00Z"/>
                <w:rFonts w:ascii="Arial" w:eastAsia="Times New Roman" w:hAnsi="Arial" w:cs="Arial"/>
                <w:color w:val="000000"/>
                <w:sz w:val="20"/>
                <w:szCs w:val="20"/>
                <w:lang w:eastAsia="en-IN"/>
              </w:rPr>
            </w:pPr>
            <w:ins w:id="2093" w:author="Hardik Malhotra" w:date="2023-02-24T15:20:00Z">
              <w:r>
                <w:rPr>
                  <w:rFonts w:ascii="Arial" w:hAnsi="Arial" w:cs="Arial"/>
                  <w:color w:val="000000"/>
                  <w:sz w:val="20"/>
                  <w:szCs w:val="20"/>
                </w:rPr>
                <w:t>823</w:t>
              </w:r>
            </w:ins>
          </w:p>
        </w:tc>
        <w:tc>
          <w:tcPr>
            <w:tcW w:w="1422" w:type="dxa"/>
            <w:tcBorders>
              <w:top w:val="nil"/>
              <w:left w:val="nil"/>
              <w:bottom w:val="single" w:sz="4" w:space="0" w:color="auto"/>
              <w:right w:val="single" w:sz="4" w:space="0" w:color="auto"/>
            </w:tcBorders>
            <w:shd w:val="clear" w:color="auto" w:fill="auto"/>
            <w:noWrap/>
            <w:vAlign w:val="bottom"/>
            <w:hideMark/>
          </w:tcPr>
          <w:p w14:paraId="4DADC7BC" w14:textId="73A0B6C9" w:rsidR="004501A9" w:rsidRPr="006B452A" w:rsidRDefault="004501A9" w:rsidP="004501A9">
            <w:pPr>
              <w:spacing w:line="240" w:lineRule="auto"/>
              <w:jc w:val="center"/>
              <w:rPr>
                <w:ins w:id="2094" w:author="Hardik Malhotra" w:date="2023-02-24T15:17:00Z"/>
                <w:rFonts w:ascii="Arial" w:eastAsia="Times New Roman" w:hAnsi="Arial" w:cs="Arial"/>
                <w:color w:val="000000"/>
                <w:sz w:val="20"/>
                <w:szCs w:val="20"/>
                <w:lang w:eastAsia="en-IN"/>
              </w:rPr>
            </w:pPr>
            <w:ins w:id="2095" w:author="Hardik Malhotra" w:date="2023-02-24T15:20:00Z">
              <w:r>
                <w:rPr>
                  <w:rFonts w:ascii="Arial" w:hAnsi="Arial" w:cs="Arial"/>
                  <w:color w:val="000000"/>
                  <w:sz w:val="20"/>
                  <w:szCs w:val="20"/>
                </w:rPr>
                <w:t>823</w:t>
              </w:r>
            </w:ins>
          </w:p>
        </w:tc>
        <w:tc>
          <w:tcPr>
            <w:tcW w:w="1269" w:type="dxa"/>
            <w:tcBorders>
              <w:top w:val="nil"/>
              <w:left w:val="nil"/>
              <w:bottom w:val="single" w:sz="4" w:space="0" w:color="auto"/>
              <w:right w:val="single" w:sz="4" w:space="0" w:color="auto"/>
            </w:tcBorders>
            <w:shd w:val="clear" w:color="auto" w:fill="auto"/>
            <w:noWrap/>
            <w:vAlign w:val="bottom"/>
            <w:hideMark/>
          </w:tcPr>
          <w:p w14:paraId="1ED4569C" w14:textId="1A28A28F" w:rsidR="004501A9" w:rsidRPr="006B452A" w:rsidRDefault="004501A9" w:rsidP="004501A9">
            <w:pPr>
              <w:spacing w:line="240" w:lineRule="auto"/>
              <w:jc w:val="center"/>
              <w:rPr>
                <w:ins w:id="2096" w:author="Hardik Malhotra" w:date="2023-02-24T15:17:00Z"/>
                <w:rFonts w:ascii="Arial" w:eastAsia="Times New Roman" w:hAnsi="Arial" w:cs="Arial"/>
                <w:color w:val="000000"/>
                <w:sz w:val="20"/>
                <w:szCs w:val="20"/>
                <w:lang w:eastAsia="en-IN"/>
              </w:rPr>
            </w:pPr>
            <w:ins w:id="2097" w:author="Hardik Malhotra" w:date="2023-02-24T15:20:00Z">
              <w:r>
                <w:rPr>
                  <w:rFonts w:ascii="Arial" w:hAnsi="Arial" w:cs="Arial"/>
                  <w:color w:val="000000"/>
                  <w:sz w:val="20"/>
                  <w:szCs w:val="20"/>
                </w:rPr>
                <w:t>823</w:t>
              </w:r>
            </w:ins>
          </w:p>
        </w:tc>
      </w:tr>
      <w:tr w:rsidR="004501A9" w:rsidRPr="00FE057E" w14:paraId="7DA941DD" w14:textId="77777777" w:rsidTr="00911FBA">
        <w:trPr>
          <w:trHeight w:val="261"/>
          <w:ins w:id="2098"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4A04A5F" w14:textId="77777777" w:rsidR="004501A9" w:rsidRPr="00FE057E" w:rsidRDefault="004501A9" w:rsidP="004501A9">
            <w:pPr>
              <w:spacing w:line="240" w:lineRule="auto"/>
              <w:jc w:val="center"/>
              <w:rPr>
                <w:ins w:id="2099" w:author="Hardik Malhotra" w:date="2023-02-24T15:17:00Z"/>
                <w:rFonts w:ascii="Arial" w:eastAsia="Times New Roman" w:hAnsi="Arial" w:cs="Arial"/>
                <w:color w:val="000000"/>
                <w:sz w:val="20"/>
                <w:szCs w:val="20"/>
                <w:lang w:eastAsia="en-IN"/>
              </w:rPr>
            </w:pPr>
            <w:ins w:id="2100" w:author="Hardik Malhotra" w:date="2023-02-24T15:17:00Z">
              <w:r w:rsidRPr="00FE057E">
                <w:rPr>
                  <w:rFonts w:ascii="Arial" w:eastAsia="Times New Roman" w:hAnsi="Arial" w:cs="Arial"/>
                  <w:color w:val="000000"/>
                  <w:sz w:val="20"/>
                  <w:szCs w:val="20"/>
                  <w:lang w:eastAsia="en-IN"/>
                </w:rPr>
                <w:t>Total Operating Cost</w:t>
              </w:r>
            </w:ins>
          </w:p>
        </w:tc>
        <w:tc>
          <w:tcPr>
            <w:tcW w:w="1269" w:type="dxa"/>
            <w:tcBorders>
              <w:top w:val="nil"/>
              <w:left w:val="nil"/>
              <w:bottom w:val="single" w:sz="4" w:space="0" w:color="auto"/>
              <w:right w:val="single" w:sz="4" w:space="0" w:color="auto"/>
            </w:tcBorders>
            <w:shd w:val="clear" w:color="auto" w:fill="auto"/>
            <w:noWrap/>
            <w:vAlign w:val="bottom"/>
            <w:hideMark/>
          </w:tcPr>
          <w:p w14:paraId="44520816" w14:textId="6E3DDE07" w:rsidR="004501A9" w:rsidRPr="006B452A" w:rsidRDefault="004501A9" w:rsidP="004501A9">
            <w:pPr>
              <w:spacing w:line="240" w:lineRule="auto"/>
              <w:jc w:val="center"/>
              <w:rPr>
                <w:ins w:id="2101" w:author="Hardik Malhotra" w:date="2023-02-24T15:17:00Z"/>
                <w:rFonts w:ascii="Arial" w:eastAsia="Times New Roman" w:hAnsi="Arial" w:cs="Arial"/>
                <w:color w:val="000000"/>
                <w:sz w:val="20"/>
                <w:szCs w:val="20"/>
                <w:lang w:eastAsia="en-IN"/>
              </w:rPr>
            </w:pPr>
            <w:ins w:id="2102" w:author="Hardik Malhotra" w:date="2023-02-24T15:20:00Z">
              <w:r>
                <w:rPr>
                  <w:rFonts w:ascii="Arial" w:hAnsi="Arial" w:cs="Arial"/>
                  <w:color w:val="000000"/>
                  <w:sz w:val="20"/>
                  <w:szCs w:val="20"/>
                </w:rPr>
                <w:t>239</w:t>
              </w:r>
            </w:ins>
          </w:p>
        </w:tc>
        <w:tc>
          <w:tcPr>
            <w:tcW w:w="1422" w:type="dxa"/>
            <w:tcBorders>
              <w:top w:val="nil"/>
              <w:left w:val="nil"/>
              <w:bottom w:val="single" w:sz="4" w:space="0" w:color="auto"/>
              <w:right w:val="single" w:sz="4" w:space="0" w:color="auto"/>
            </w:tcBorders>
            <w:shd w:val="clear" w:color="auto" w:fill="auto"/>
            <w:noWrap/>
            <w:vAlign w:val="bottom"/>
            <w:hideMark/>
          </w:tcPr>
          <w:p w14:paraId="1A0D0B49" w14:textId="5F4380A3" w:rsidR="004501A9" w:rsidRPr="006B452A" w:rsidRDefault="004501A9" w:rsidP="004501A9">
            <w:pPr>
              <w:spacing w:line="240" w:lineRule="auto"/>
              <w:jc w:val="center"/>
              <w:rPr>
                <w:ins w:id="2103" w:author="Hardik Malhotra" w:date="2023-02-24T15:17:00Z"/>
                <w:rFonts w:ascii="Arial" w:eastAsia="Times New Roman" w:hAnsi="Arial" w:cs="Arial"/>
                <w:color w:val="000000"/>
                <w:sz w:val="20"/>
                <w:szCs w:val="20"/>
                <w:lang w:eastAsia="en-IN"/>
              </w:rPr>
            </w:pPr>
            <w:ins w:id="2104" w:author="Hardik Malhotra" w:date="2023-02-24T15:20:00Z">
              <w:r>
                <w:rPr>
                  <w:rFonts w:ascii="Arial" w:hAnsi="Arial" w:cs="Arial"/>
                  <w:color w:val="000000"/>
                  <w:sz w:val="20"/>
                  <w:szCs w:val="20"/>
                </w:rPr>
                <w:t>303</w:t>
              </w:r>
            </w:ins>
          </w:p>
        </w:tc>
        <w:tc>
          <w:tcPr>
            <w:tcW w:w="1422" w:type="dxa"/>
            <w:tcBorders>
              <w:top w:val="nil"/>
              <w:left w:val="nil"/>
              <w:bottom w:val="single" w:sz="4" w:space="0" w:color="auto"/>
              <w:right w:val="single" w:sz="4" w:space="0" w:color="auto"/>
            </w:tcBorders>
            <w:shd w:val="clear" w:color="auto" w:fill="auto"/>
            <w:noWrap/>
            <w:vAlign w:val="bottom"/>
            <w:hideMark/>
          </w:tcPr>
          <w:p w14:paraId="0176BA74" w14:textId="237D806C" w:rsidR="004501A9" w:rsidRPr="006B452A" w:rsidRDefault="004501A9" w:rsidP="004501A9">
            <w:pPr>
              <w:spacing w:line="240" w:lineRule="auto"/>
              <w:jc w:val="center"/>
              <w:rPr>
                <w:ins w:id="2105" w:author="Hardik Malhotra" w:date="2023-02-24T15:17:00Z"/>
                <w:rFonts w:ascii="Arial" w:eastAsia="Times New Roman" w:hAnsi="Arial" w:cs="Arial"/>
                <w:color w:val="000000"/>
                <w:sz w:val="20"/>
                <w:szCs w:val="20"/>
                <w:lang w:eastAsia="en-IN"/>
              </w:rPr>
            </w:pPr>
            <w:ins w:id="2106" w:author="Hardik Malhotra" w:date="2023-02-24T15:20:00Z">
              <w:r>
                <w:rPr>
                  <w:rFonts w:ascii="Arial" w:hAnsi="Arial" w:cs="Arial"/>
                  <w:color w:val="000000"/>
                  <w:sz w:val="20"/>
                  <w:szCs w:val="20"/>
                </w:rPr>
                <w:t>303</w:t>
              </w:r>
            </w:ins>
          </w:p>
        </w:tc>
        <w:tc>
          <w:tcPr>
            <w:tcW w:w="1269" w:type="dxa"/>
            <w:tcBorders>
              <w:top w:val="nil"/>
              <w:left w:val="nil"/>
              <w:bottom w:val="single" w:sz="4" w:space="0" w:color="auto"/>
              <w:right w:val="single" w:sz="4" w:space="0" w:color="auto"/>
            </w:tcBorders>
            <w:shd w:val="clear" w:color="auto" w:fill="auto"/>
            <w:noWrap/>
            <w:vAlign w:val="bottom"/>
            <w:hideMark/>
          </w:tcPr>
          <w:p w14:paraId="42DB99D4" w14:textId="44BFC054" w:rsidR="004501A9" w:rsidRPr="006B452A" w:rsidRDefault="004501A9" w:rsidP="004501A9">
            <w:pPr>
              <w:spacing w:line="240" w:lineRule="auto"/>
              <w:jc w:val="center"/>
              <w:rPr>
                <w:ins w:id="2107" w:author="Hardik Malhotra" w:date="2023-02-24T15:17:00Z"/>
                <w:rFonts w:ascii="Arial" w:eastAsia="Times New Roman" w:hAnsi="Arial" w:cs="Arial"/>
                <w:color w:val="000000"/>
                <w:sz w:val="20"/>
                <w:szCs w:val="20"/>
                <w:lang w:eastAsia="en-IN"/>
              </w:rPr>
            </w:pPr>
            <w:ins w:id="2108" w:author="Hardik Malhotra" w:date="2023-02-24T15:20:00Z">
              <w:r>
                <w:rPr>
                  <w:rFonts w:ascii="Arial" w:hAnsi="Arial" w:cs="Arial"/>
                  <w:color w:val="000000"/>
                  <w:sz w:val="20"/>
                  <w:szCs w:val="20"/>
                </w:rPr>
                <w:t>303</w:t>
              </w:r>
            </w:ins>
          </w:p>
        </w:tc>
      </w:tr>
      <w:tr w:rsidR="004501A9" w:rsidRPr="00FE057E" w14:paraId="7756E4B8" w14:textId="77777777" w:rsidTr="00911FBA">
        <w:trPr>
          <w:trHeight w:val="261"/>
          <w:ins w:id="2109"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50BD82" w14:textId="77777777" w:rsidR="004501A9" w:rsidRPr="00FE057E" w:rsidRDefault="004501A9" w:rsidP="004501A9">
            <w:pPr>
              <w:spacing w:line="240" w:lineRule="auto"/>
              <w:jc w:val="center"/>
              <w:rPr>
                <w:ins w:id="2110" w:author="Hardik Malhotra" w:date="2023-02-24T15:17:00Z"/>
                <w:rFonts w:ascii="Arial" w:eastAsia="Times New Roman" w:hAnsi="Arial" w:cs="Arial"/>
                <w:color w:val="000000"/>
                <w:sz w:val="20"/>
                <w:szCs w:val="20"/>
                <w:lang w:eastAsia="en-IN"/>
              </w:rPr>
            </w:pPr>
            <w:ins w:id="2111" w:author="Hardik Malhotra" w:date="2023-02-24T15:17:00Z">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ins>
          </w:p>
        </w:tc>
        <w:tc>
          <w:tcPr>
            <w:tcW w:w="1269" w:type="dxa"/>
            <w:tcBorders>
              <w:top w:val="nil"/>
              <w:left w:val="nil"/>
              <w:bottom w:val="single" w:sz="4" w:space="0" w:color="auto"/>
              <w:right w:val="single" w:sz="4" w:space="0" w:color="auto"/>
            </w:tcBorders>
            <w:shd w:val="clear" w:color="auto" w:fill="auto"/>
            <w:noWrap/>
            <w:vAlign w:val="bottom"/>
            <w:hideMark/>
          </w:tcPr>
          <w:p w14:paraId="718318BD" w14:textId="0811A488" w:rsidR="004501A9" w:rsidRPr="006B452A" w:rsidRDefault="004501A9" w:rsidP="004501A9">
            <w:pPr>
              <w:spacing w:line="240" w:lineRule="auto"/>
              <w:jc w:val="center"/>
              <w:rPr>
                <w:ins w:id="2112" w:author="Hardik Malhotra" w:date="2023-02-24T15:17:00Z"/>
                <w:rFonts w:ascii="Arial" w:eastAsia="Times New Roman" w:hAnsi="Arial" w:cs="Arial"/>
                <w:color w:val="000000"/>
                <w:sz w:val="20"/>
                <w:szCs w:val="20"/>
                <w:lang w:eastAsia="en-IN"/>
              </w:rPr>
            </w:pPr>
            <w:ins w:id="2113" w:author="Hardik Malhotra" w:date="2023-02-24T15:20:00Z">
              <w:r>
                <w:rPr>
                  <w:rFonts w:ascii="Arial" w:hAnsi="Arial" w:cs="Arial"/>
                  <w:color w:val="000000"/>
                  <w:sz w:val="20"/>
                  <w:szCs w:val="20"/>
                </w:rPr>
                <w:t>381</w:t>
              </w:r>
            </w:ins>
          </w:p>
        </w:tc>
        <w:tc>
          <w:tcPr>
            <w:tcW w:w="1422" w:type="dxa"/>
            <w:tcBorders>
              <w:top w:val="nil"/>
              <w:left w:val="nil"/>
              <w:bottom w:val="single" w:sz="4" w:space="0" w:color="auto"/>
              <w:right w:val="single" w:sz="4" w:space="0" w:color="auto"/>
            </w:tcBorders>
            <w:shd w:val="clear" w:color="auto" w:fill="auto"/>
            <w:noWrap/>
            <w:vAlign w:val="bottom"/>
            <w:hideMark/>
          </w:tcPr>
          <w:p w14:paraId="4D58F5CF" w14:textId="187A47DE" w:rsidR="004501A9" w:rsidRPr="006B452A" w:rsidRDefault="004501A9" w:rsidP="004501A9">
            <w:pPr>
              <w:spacing w:line="240" w:lineRule="auto"/>
              <w:jc w:val="center"/>
              <w:rPr>
                <w:ins w:id="2114" w:author="Hardik Malhotra" w:date="2023-02-24T15:17:00Z"/>
                <w:rFonts w:ascii="Arial" w:eastAsia="Times New Roman" w:hAnsi="Arial" w:cs="Arial"/>
                <w:color w:val="000000"/>
                <w:sz w:val="20"/>
                <w:szCs w:val="20"/>
                <w:lang w:eastAsia="en-IN"/>
              </w:rPr>
            </w:pPr>
            <w:ins w:id="2115" w:author="Hardik Malhotra" w:date="2023-02-24T15:20:00Z">
              <w:r>
                <w:rPr>
                  <w:rFonts w:ascii="Arial" w:hAnsi="Arial" w:cs="Arial"/>
                  <w:color w:val="000000"/>
                  <w:sz w:val="20"/>
                  <w:szCs w:val="20"/>
                </w:rPr>
                <w:t>520</w:t>
              </w:r>
            </w:ins>
          </w:p>
        </w:tc>
        <w:tc>
          <w:tcPr>
            <w:tcW w:w="1422" w:type="dxa"/>
            <w:tcBorders>
              <w:top w:val="nil"/>
              <w:left w:val="nil"/>
              <w:bottom w:val="single" w:sz="4" w:space="0" w:color="auto"/>
              <w:right w:val="single" w:sz="4" w:space="0" w:color="auto"/>
            </w:tcBorders>
            <w:shd w:val="clear" w:color="auto" w:fill="auto"/>
            <w:noWrap/>
            <w:vAlign w:val="bottom"/>
            <w:hideMark/>
          </w:tcPr>
          <w:p w14:paraId="68DAD672" w14:textId="4976A0F4" w:rsidR="004501A9" w:rsidRPr="006B452A" w:rsidRDefault="004501A9" w:rsidP="004501A9">
            <w:pPr>
              <w:spacing w:line="240" w:lineRule="auto"/>
              <w:jc w:val="center"/>
              <w:rPr>
                <w:ins w:id="2116" w:author="Hardik Malhotra" w:date="2023-02-24T15:17:00Z"/>
                <w:rFonts w:ascii="Arial" w:eastAsia="Times New Roman" w:hAnsi="Arial" w:cs="Arial"/>
                <w:color w:val="000000"/>
                <w:sz w:val="20"/>
                <w:szCs w:val="20"/>
                <w:lang w:eastAsia="en-IN"/>
              </w:rPr>
            </w:pPr>
            <w:ins w:id="2117" w:author="Hardik Malhotra" w:date="2023-02-24T15:20:00Z">
              <w:r>
                <w:rPr>
                  <w:rFonts w:ascii="Arial" w:hAnsi="Arial" w:cs="Arial"/>
                  <w:color w:val="000000"/>
                  <w:sz w:val="20"/>
                  <w:szCs w:val="20"/>
                </w:rPr>
                <w:t>520</w:t>
              </w:r>
            </w:ins>
          </w:p>
        </w:tc>
        <w:tc>
          <w:tcPr>
            <w:tcW w:w="1269" w:type="dxa"/>
            <w:tcBorders>
              <w:top w:val="nil"/>
              <w:left w:val="nil"/>
              <w:bottom w:val="single" w:sz="4" w:space="0" w:color="auto"/>
              <w:right w:val="single" w:sz="4" w:space="0" w:color="auto"/>
            </w:tcBorders>
            <w:shd w:val="clear" w:color="auto" w:fill="auto"/>
            <w:noWrap/>
            <w:vAlign w:val="bottom"/>
            <w:hideMark/>
          </w:tcPr>
          <w:p w14:paraId="2E61C1DC" w14:textId="76096BB8" w:rsidR="004501A9" w:rsidRPr="006B452A" w:rsidRDefault="004501A9" w:rsidP="004501A9">
            <w:pPr>
              <w:spacing w:line="240" w:lineRule="auto"/>
              <w:jc w:val="center"/>
              <w:rPr>
                <w:ins w:id="2118" w:author="Hardik Malhotra" w:date="2023-02-24T15:17:00Z"/>
                <w:rFonts w:ascii="Arial" w:eastAsia="Times New Roman" w:hAnsi="Arial" w:cs="Arial"/>
                <w:color w:val="000000"/>
                <w:sz w:val="20"/>
                <w:szCs w:val="20"/>
                <w:lang w:eastAsia="en-IN"/>
              </w:rPr>
            </w:pPr>
            <w:ins w:id="2119" w:author="Hardik Malhotra" w:date="2023-02-24T15:20:00Z">
              <w:r>
                <w:rPr>
                  <w:rFonts w:ascii="Arial" w:hAnsi="Arial" w:cs="Arial"/>
                  <w:color w:val="000000"/>
                  <w:sz w:val="20"/>
                  <w:szCs w:val="20"/>
                </w:rPr>
                <w:t>520</w:t>
              </w:r>
            </w:ins>
          </w:p>
        </w:tc>
      </w:tr>
      <w:tr w:rsidR="004501A9" w:rsidRPr="00FE057E" w14:paraId="544E085F" w14:textId="77777777" w:rsidTr="00911FBA">
        <w:trPr>
          <w:trHeight w:val="261"/>
          <w:ins w:id="2120"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B9151D7" w14:textId="77777777" w:rsidR="004501A9" w:rsidRPr="00FE057E" w:rsidRDefault="004501A9" w:rsidP="004501A9">
            <w:pPr>
              <w:spacing w:line="240" w:lineRule="auto"/>
              <w:jc w:val="center"/>
              <w:rPr>
                <w:ins w:id="2121" w:author="Hardik Malhotra" w:date="2023-02-24T15:17:00Z"/>
                <w:rFonts w:ascii="Arial" w:eastAsia="Times New Roman" w:hAnsi="Arial" w:cs="Arial"/>
                <w:color w:val="FFFFFF" w:themeColor="background1"/>
                <w:sz w:val="20"/>
                <w:szCs w:val="20"/>
                <w:lang w:eastAsia="en-IN"/>
              </w:rPr>
            </w:pPr>
            <w:ins w:id="2122" w:author="Hardik Malhotra" w:date="2023-02-24T15:17:00Z">
              <w:r w:rsidRPr="00FE057E">
                <w:rPr>
                  <w:rFonts w:ascii="Arial" w:eastAsia="Times New Roman" w:hAnsi="Arial" w:cs="Arial"/>
                  <w:color w:val="FFFFFF" w:themeColor="background1"/>
                  <w:sz w:val="20"/>
                  <w:szCs w:val="20"/>
                  <w:lang w:eastAsia="en-IN"/>
                </w:rPr>
                <w:t>Gross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D8DA1" w14:textId="7618DB7C" w:rsidR="004501A9" w:rsidRPr="004501A9" w:rsidRDefault="004501A9" w:rsidP="004501A9">
            <w:pPr>
              <w:spacing w:line="240" w:lineRule="auto"/>
              <w:jc w:val="center"/>
              <w:rPr>
                <w:ins w:id="2123" w:author="Hardik Malhotra" w:date="2023-02-24T15:17:00Z"/>
                <w:rFonts w:ascii="Arial" w:eastAsia="Times New Roman" w:hAnsi="Arial" w:cs="Arial"/>
                <w:color w:val="FFFFFF" w:themeColor="background1"/>
                <w:sz w:val="20"/>
                <w:szCs w:val="20"/>
                <w:lang w:eastAsia="en-IN"/>
              </w:rPr>
            </w:pPr>
            <w:ins w:id="2124" w:author="Hardik Malhotra" w:date="2023-02-24T15:20:00Z">
              <w:r w:rsidRPr="004501A9">
                <w:rPr>
                  <w:rFonts w:ascii="Arial" w:hAnsi="Arial" w:cs="Arial"/>
                  <w:color w:val="FFFFFF" w:themeColor="background1"/>
                  <w:sz w:val="20"/>
                  <w:szCs w:val="20"/>
                  <w:rPrChange w:id="2125" w:author="Hardik Malhotra" w:date="2023-02-24T15:20:00Z">
                    <w:rPr>
                      <w:rFonts w:ascii="Arial" w:hAnsi="Arial" w:cs="Arial"/>
                      <w:color w:val="000000"/>
                      <w:sz w:val="20"/>
                      <w:szCs w:val="20"/>
                    </w:rPr>
                  </w:rPrChange>
                </w:rPr>
                <w:t>61%</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A2F423D" w14:textId="1B6539A8" w:rsidR="004501A9" w:rsidRPr="004501A9" w:rsidRDefault="004501A9" w:rsidP="004501A9">
            <w:pPr>
              <w:spacing w:line="240" w:lineRule="auto"/>
              <w:jc w:val="center"/>
              <w:rPr>
                <w:ins w:id="2126" w:author="Hardik Malhotra" w:date="2023-02-24T15:17:00Z"/>
                <w:rFonts w:ascii="Arial" w:eastAsia="Times New Roman" w:hAnsi="Arial" w:cs="Arial"/>
                <w:color w:val="FFFFFF" w:themeColor="background1"/>
                <w:sz w:val="20"/>
                <w:szCs w:val="20"/>
                <w:lang w:eastAsia="en-IN"/>
              </w:rPr>
            </w:pPr>
            <w:ins w:id="2127" w:author="Hardik Malhotra" w:date="2023-02-24T15:20:00Z">
              <w:r w:rsidRPr="004501A9">
                <w:rPr>
                  <w:rFonts w:ascii="Arial" w:hAnsi="Arial" w:cs="Arial"/>
                  <w:color w:val="FFFFFF" w:themeColor="background1"/>
                  <w:sz w:val="20"/>
                  <w:szCs w:val="20"/>
                  <w:rPrChange w:id="2128" w:author="Hardik Malhotra" w:date="2023-02-24T15:20:00Z">
                    <w:rPr>
                      <w:rFonts w:ascii="Arial" w:hAnsi="Arial" w:cs="Arial"/>
                      <w:color w:val="000000"/>
                      <w:sz w:val="20"/>
                      <w:szCs w:val="20"/>
                    </w:rPr>
                  </w:rPrChange>
                </w:rPr>
                <w:t>63%</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20CF59B" w14:textId="5C3887D2" w:rsidR="004501A9" w:rsidRPr="004501A9" w:rsidRDefault="004501A9" w:rsidP="004501A9">
            <w:pPr>
              <w:spacing w:line="240" w:lineRule="auto"/>
              <w:jc w:val="center"/>
              <w:rPr>
                <w:ins w:id="2129" w:author="Hardik Malhotra" w:date="2023-02-24T15:17:00Z"/>
                <w:rFonts w:ascii="Arial" w:eastAsia="Times New Roman" w:hAnsi="Arial" w:cs="Arial"/>
                <w:color w:val="FFFFFF" w:themeColor="background1"/>
                <w:sz w:val="20"/>
                <w:szCs w:val="20"/>
                <w:lang w:eastAsia="en-IN"/>
              </w:rPr>
            </w:pPr>
            <w:ins w:id="2130" w:author="Hardik Malhotra" w:date="2023-02-24T15:20:00Z">
              <w:r w:rsidRPr="004501A9">
                <w:rPr>
                  <w:rFonts w:ascii="Arial" w:hAnsi="Arial" w:cs="Arial"/>
                  <w:color w:val="FFFFFF" w:themeColor="background1"/>
                  <w:sz w:val="20"/>
                  <w:szCs w:val="20"/>
                  <w:rPrChange w:id="2131" w:author="Hardik Malhotra" w:date="2023-02-24T15:20:00Z">
                    <w:rPr>
                      <w:rFonts w:ascii="Arial" w:hAnsi="Arial" w:cs="Arial"/>
                      <w:color w:val="000000"/>
                      <w:sz w:val="20"/>
                      <w:szCs w:val="20"/>
                    </w:rPr>
                  </w:rPrChange>
                </w:rPr>
                <w:t>63%</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36EDD0" w14:textId="6B0B70AB" w:rsidR="004501A9" w:rsidRPr="004501A9" w:rsidRDefault="004501A9" w:rsidP="004501A9">
            <w:pPr>
              <w:spacing w:line="240" w:lineRule="auto"/>
              <w:jc w:val="center"/>
              <w:rPr>
                <w:ins w:id="2132" w:author="Hardik Malhotra" w:date="2023-02-24T15:17:00Z"/>
                <w:rFonts w:ascii="Arial" w:eastAsia="Times New Roman" w:hAnsi="Arial" w:cs="Arial"/>
                <w:color w:val="FFFFFF" w:themeColor="background1"/>
                <w:sz w:val="20"/>
                <w:szCs w:val="20"/>
                <w:lang w:eastAsia="en-IN"/>
              </w:rPr>
            </w:pPr>
            <w:ins w:id="2133" w:author="Hardik Malhotra" w:date="2023-02-24T15:20:00Z">
              <w:r w:rsidRPr="004501A9">
                <w:rPr>
                  <w:rFonts w:ascii="Arial" w:hAnsi="Arial" w:cs="Arial"/>
                  <w:color w:val="FFFFFF" w:themeColor="background1"/>
                  <w:sz w:val="20"/>
                  <w:szCs w:val="20"/>
                  <w:rPrChange w:id="2134" w:author="Hardik Malhotra" w:date="2023-02-24T15:20:00Z">
                    <w:rPr>
                      <w:rFonts w:ascii="Arial" w:hAnsi="Arial" w:cs="Arial"/>
                      <w:color w:val="000000"/>
                      <w:sz w:val="20"/>
                      <w:szCs w:val="20"/>
                    </w:rPr>
                  </w:rPrChange>
                </w:rPr>
                <w:t>63%</w:t>
              </w:r>
            </w:ins>
          </w:p>
        </w:tc>
      </w:tr>
      <w:tr w:rsidR="004501A9" w:rsidRPr="00FE057E" w14:paraId="65D602E4" w14:textId="77777777" w:rsidTr="00911FBA">
        <w:trPr>
          <w:trHeight w:val="261"/>
          <w:ins w:id="2135"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A40D1C" w14:textId="77777777" w:rsidR="004501A9" w:rsidRPr="00FE057E" w:rsidRDefault="004501A9" w:rsidP="004501A9">
            <w:pPr>
              <w:spacing w:line="240" w:lineRule="auto"/>
              <w:jc w:val="center"/>
              <w:rPr>
                <w:ins w:id="2136" w:author="Hardik Malhotra" w:date="2023-02-24T15:17:00Z"/>
                <w:rFonts w:ascii="Arial" w:eastAsia="Times New Roman" w:hAnsi="Arial" w:cs="Arial"/>
                <w:color w:val="000000"/>
                <w:sz w:val="20"/>
                <w:szCs w:val="20"/>
                <w:lang w:eastAsia="en-IN"/>
              </w:rPr>
            </w:pPr>
            <w:ins w:id="2137" w:author="Hardik Malhotra" w:date="2023-02-24T15:17:00Z">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ins>
          </w:p>
        </w:tc>
        <w:tc>
          <w:tcPr>
            <w:tcW w:w="1269" w:type="dxa"/>
            <w:tcBorders>
              <w:top w:val="nil"/>
              <w:left w:val="nil"/>
              <w:bottom w:val="single" w:sz="4" w:space="0" w:color="auto"/>
              <w:right w:val="single" w:sz="4" w:space="0" w:color="auto"/>
            </w:tcBorders>
            <w:shd w:val="clear" w:color="auto" w:fill="auto"/>
            <w:noWrap/>
            <w:vAlign w:val="bottom"/>
            <w:hideMark/>
          </w:tcPr>
          <w:p w14:paraId="4097DAE4" w14:textId="3DA3FEE8" w:rsidR="004501A9" w:rsidRPr="006B452A" w:rsidRDefault="004501A9" w:rsidP="004501A9">
            <w:pPr>
              <w:spacing w:line="240" w:lineRule="auto"/>
              <w:jc w:val="center"/>
              <w:rPr>
                <w:ins w:id="2138" w:author="Hardik Malhotra" w:date="2023-02-24T15:17:00Z"/>
                <w:rFonts w:ascii="Arial" w:eastAsia="Times New Roman" w:hAnsi="Arial" w:cs="Arial"/>
                <w:color w:val="000000"/>
                <w:sz w:val="20"/>
                <w:szCs w:val="20"/>
                <w:lang w:eastAsia="en-IN"/>
              </w:rPr>
            </w:pPr>
            <w:ins w:id="2139" w:author="Hardik Malhotra" w:date="2023-02-24T15:20:00Z">
              <w:r>
                <w:rPr>
                  <w:rFonts w:ascii="Arial" w:hAnsi="Arial" w:cs="Arial"/>
                  <w:color w:val="000000"/>
                  <w:sz w:val="20"/>
                  <w:szCs w:val="20"/>
                </w:rPr>
                <w:t>299</w:t>
              </w:r>
            </w:ins>
          </w:p>
        </w:tc>
        <w:tc>
          <w:tcPr>
            <w:tcW w:w="1422" w:type="dxa"/>
            <w:tcBorders>
              <w:top w:val="nil"/>
              <w:left w:val="nil"/>
              <w:bottom w:val="single" w:sz="4" w:space="0" w:color="auto"/>
              <w:right w:val="single" w:sz="4" w:space="0" w:color="auto"/>
            </w:tcBorders>
            <w:shd w:val="clear" w:color="auto" w:fill="auto"/>
            <w:noWrap/>
            <w:vAlign w:val="bottom"/>
            <w:hideMark/>
          </w:tcPr>
          <w:p w14:paraId="1CB53000" w14:textId="0488088E" w:rsidR="004501A9" w:rsidRPr="006B452A" w:rsidRDefault="004501A9" w:rsidP="004501A9">
            <w:pPr>
              <w:spacing w:line="240" w:lineRule="auto"/>
              <w:jc w:val="center"/>
              <w:rPr>
                <w:ins w:id="2140" w:author="Hardik Malhotra" w:date="2023-02-24T15:17:00Z"/>
                <w:rFonts w:ascii="Arial" w:eastAsia="Times New Roman" w:hAnsi="Arial" w:cs="Arial"/>
                <w:color w:val="000000"/>
                <w:sz w:val="20"/>
                <w:szCs w:val="20"/>
                <w:lang w:eastAsia="en-IN"/>
              </w:rPr>
            </w:pPr>
            <w:ins w:id="2141" w:author="Hardik Malhotra" w:date="2023-02-24T15:20:00Z">
              <w:r>
                <w:rPr>
                  <w:rFonts w:ascii="Arial" w:hAnsi="Arial" w:cs="Arial"/>
                  <w:color w:val="000000"/>
                  <w:sz w:val="20"/>
                  <w:szCs w:val="20"/>
                </w:rPr>
                <w:t>465</w:t>
              </w:r>
            </w:ins>
          </w:p>
        </w:tc>
        <w:tc>
          <w:tcPr>
            <w:tcW w:w="1422" w:type="dxa"/>
            <w:tcBorders>
              <w:top w:val="nil"/>
              <w:left w:val="nil"/>
              <w:bottom w:val="single" w:sz="4" w:space="0" w:color="auto"/>
              <w:right w:val="single" w:sz="4" w:space="0" w:color="auto"/>
            </w:tcBorders>
            <w:shd w:val="clear" w:color="auto" w:fill="auto"/>
            <w:noWrap/>
            <w:vAlign w:val="bottom"/>
            <w:hideMark/>
          </w:tcPr>
          <w:p w14:paraId="6DFF3B4D" w14:textId="740129C5" w:rsidR="004501A9" w:rsidRPr="006B452A" w:rsidRDefault="004501A9" w:rsidP="004501A9">
            <w:pPr>
              <w:spacing w:line="240" w:lineRule="auto"/>
              <w:jc w:val="center"/>
              <w:rPr>
                <w:ins w:id="2142" w:author="Hardik Malhotra" w:date="2023-02-24T15:17:00Z"/>
                <w:rFonts w:ascii="Arial" w:eastAsia="Times New Roman" w:hAnsi="Arial" w:cs="Arial"/>
                <w:color w:val="000000"/>
                <w:sz w:val="20"/>
                <w:szCs w:val="20"/>
                <w:lang w:eastAsia="en-IN"/>
              </w:rPr>
            </w:pPr>
            <w:ins w:id="2143" w:author="Hardik Malhotra" w:date="2023-02-24T15:20:00Z">
              <w:r>
                <w:rPr>
                  <w:rFonts w:ascii="Arial" w:hAnsi="Arial" w:cs="Arial"/>
                  <w:color w:val="000000"/>
                  <w:sz w:val="20"/>
                  <w:szCs w:val="20"/>
                </w:rPr>
                <w:t>481</w:t>
              </w:r>
            </w:ins>
          </w:p>
        </w:tc>
        <w:tc>
          <w:tcPr>
            <w:tcW w:w="1269" w:type="dxa"/>
            <w:tcBorders>
              <w:top w:val="nil"/>
              <w:left w:val="nil"/>
              <w:bottom w:val="single" w:sz="4" w:space="0" w:color="auto"/>
              <w:right w:val="single" w:sz="4" w:space="0" w:color="auto"/>
            </w:tcBorders>
            <w:shd w:val="clear" w:color="auto" w:fill="auto"/>
            <w:noWrap/>
            <w:vAlign w:val="bottom"/>
            <w:hideMark/>
          </w:tcPr>
          <w:p w14:paraId="7392E7DD" w14:textId="4E8EF013" w:rsidR="004501A9" w:rsidRPr="006B452A" w:rsidRDefault="004501A9" w:rsidP="004501A9">
            <w:pPr>
              <w:spacing w:line="240" w:lineRule="auto"/>
              <w:jc w:val="center"/>
              <w:rPr>
                <w:ins w:id="2144" w:author="Hardik Malhotra" w:date="2023-02-24T15:17:00Z"/>
                <w:rFonts w:ascii="Arial" w:eastAsia="Times New Roman" w:hAnsi="Arial" w:cs="Arial"/>
                <w:color w:val="000000"/>
                <w:sz w:val="20"/>
                <w:szCs w:val="20"/>
                <w:lang w:eastAsia="en-IN"/>
              </w:rPr>
            </w:pPr>
            <w:ins w:id="2145" w:author="Hardik Malhotra" w:date="2023-02-24T15:20:00Z">
              <w:r>
                <w:rPr>
                  <w:rFonts w:ascii="Arial" w:hAnsi="Arial" w:cs="Arial"/>
                  <w:color w:val="000000"/>
                  <w:sz w:val="20"/>
                  <w:szCs w:val="20"/>
                </w:rPr>
                <w:t>481</w:t>
              </w:r>
            </w:ins>
          </w:p>
        </w:tc>
      </w:tr>
      <w:tr w:rsidR="004501A9" w:rsidRPr="00FE057E" w14:paraId="76EB24A8" w14:textId="77777777" w:rsidTr="00911FBA">
        <w:trPr>
          <w:trHeight w:val="261"/>
          <w:ins w:id="2146"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E39DD89" w14:textId="77777777" w:rsidR="004501A9" w:rsidRPr="00FE057E" w:rsidRDefault="004501A9" w:rsidP="004501A9">
            <w:pPr>
              <w:spacing w:line="240" w:lineRule="auto"/>
              <w:jc w:val="center"/>
              <w:rPr>
                <w:ins w:id="2147" w:author="Hardik Malhotra" w:date="2023-02-24T15:17:00Z"/>
                <w:rFonts w:ascii="Arial" w:eastAsia="Times New Roman" w:hAnsi="Arial" w:cs="Arial"/>
                <w:color w:val="FFFFFF" w:themeColor="background1"/>
                <w:sz w:val="20"/>
                <w:szCs w:val="20"/>
                <w:lang w:eastAsia="en-IN"/>
              </w:rPr>
            </w:pPr>
            <w:ins w:id="2148"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F4C282" w14:textId="0A265F87" w:rsidR="004501A9" w:rsidRPr="004501A9" w:rsidRDefault="004501A9" w:rsidP="004501A9">
            <w:pPr>
              <w:spacing w:line="240" w:lineRule="auto"/>
              <w:jc w:val="center"/>
              <w:rPr>
                <w:ins w:id="2149" w:author="Hardik Malhotra" w:date="2023-02-24T15:17:00Z"/>
                <w:rFonts w:ascii="Arial" w:eastAsia="Times New Roman" w:hAnsi="Arial" w:cs="Arial"/>
                <w:color w:val="FFFFFF" w:themeColor="background1"/>
                <w:sz w:val="20"/>
                <w:szCs w:val="20"/>
                <w:lang w:eastAsia="en-IN"/>
              </w:rPr>
            </w:pPr>
            <w:ins w:id="2150" w:author="Hardik Malhotra" w:date="2023-02-24T15:20:00Z">
              <w:r w:rsidRPr="004501A9">
                <w:rPr>
                  <w:rFonts w:ascii="Arial" w:hAnsi="Arial" w:cs="Arial"/>
                  <w:color w:val="FFFFFF" w:themeColor="background1"/>
                  <w:sz w:val="20"/>
                  <w:szCs w:val="20"/>
                  <w:rPrChange w:id="2151" w:author="Hardik Malhotra" w:date="2023-02-24T15:20:00Z">
                    <w:rPr>
                      <w:rFonts w:ascii="Arial" w:hAnsi="Arial" w:cs="Arial"/>
                      <w:color w:val="000000"/>
                      <w:sz w:val="20"/>
                      <w:szCs w:val="20"/>
                    </w:rPr>
                  </w:rPrChange>
                </w:rPr>
                <w:t>48%</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4D6EB18" w14:textId="04E8A16D" w:rsidR="004501A9" w:rsidRPr="004501A9" w:rsidRDefault="004501A9" w:rsidP="004501A9">
            <w:pPr>
              <w:spacing w:line="240" w:lineRule="auto"/>
              <w:jc w:val="center"/>
              <w:rPr>
                <w:ins w:id="2152" w:author="Hardik Malhotra" w:date="2023-02-24T15:17:00Z"/>
                <w:rFonts w:ascii="Arial" w:eastAsia="Times New Roman" w:hAnsi="Arial" w:cs="Arial"/>
                <w:color w:val="FFFFFF" w:themeColor="background1"/>
                <w:sz w:val="20"/>
                <w:szCs w:val="20"/>
                <w:lang w:eastAsia="en-IN"/>
              </w:rPr>
            </w:pPr>
            <w:ins w:id="2153" w:author="Hardik Malhotra" w:date="2023-02-24T15:20:00Z">
              <w:r w:rsidRPr="004501A9">
                <w:rPr>
                  <w:rFonts w:ascii="Arial" w:hAnsi="Arial" w:cs="Arial"/>
                  <w:color w:val="FFFFFF" w:themeColor="background1"/>
                  <w:sz w:val="20"/>
                  <w:szCs w:val="20"/>
                  <w:rPrChange w:id="2154" w:author="Hardik Malhotra" w:date="2023-02-24T15:20:00Z">
                    <w:rPr>
                      <w:rFonts w:ascii="Arial" w:hAnsi="Arial" w:cs="Arial"/>
                      <w:color w:val="000000"/>
                      <w:sz w:val="20"/>
                      <w:szCs w:val="20"/>
                    </w:rPr>
                  </w:rPrChange>
                </w:rPr>
                <w:t>56%</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405A08E" w14:textId="7C3BDB28" w:rsidR="004501A9" w:rsidRPr="004501A9" w:rsidRDefault="004501A9" w:rsidP="004501A9">
            <w:pPr>
              <w:spacing w:line="240" w:lineRule="auto"/>
              <w:jc w:val="center"/>
              <w:rPr>
                <w:ins w:id="2155" w:author="Hardik Malhotra" w:date="2023-02-24T15:17:00Z"/>
                <w:rFonts w:ascii="Arial" w:eastAsia="Times New Roman" w:hAnsi="Arial" w:cs="Arial"/>
                <w:color w:val="FFFFFF" w:themeColor="background1"/>
                <w:sz w:val="20"/>
                <w:szCs w:val="20"/>
                <w:lang w:eastAsia="en-IN"/>
              </w:rPr>
            </w:pPr>
            <w:ins w:id="2156" w:author="Hardik Malhotra" w:date="2023-02-24T15:20:00Z">
              <w:r w:rsidRPr="004501A9">
                <w:rPr>
                  <w:rFonts w:ascii="Arial" w:hAnsi="Arial" w:cs="Arial"/>
                  <w:color w:val="FFFFFF" w:themeColor="background1"/>
                  <w:sz w:val="20"/>
                  <w:szCs w:val="20"/>
                  <w:rPrChange w:id="2157" w:author="Hardik Malhotra" w:date="2023-02-24T15:20:00Z">
                    <w:rPr>
                      <w:rFonts w:ascii="Arial" w:hAnsi="Arial" w:cs="Arial"/>
                      <w:color w:val="000000"/>
                      <w:sz w:val="20"/>
                      <w:szCs w:val="20"/>
                    </w:rPr>
                  </w:rPrChange>
                </w:rPr>
                <w:t>58%</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ED4134" w14:textId="64402DBB" w:rsidR="004501A9" w:rsidRPr="004501A9" w:rsidRDefault="004501A9" w:rsidP="004501A9">
            <w:pPr>
              <w:spacing w:line="240" w:lineRule="auto"/>
              <w:jc w:val="center"/>
              <w:rPr>
                <w:ins w:id="2158" w:author="Hardik Malhotra" w:date="2023-02-24T15:17:00Z"/>
                <w:rFonts w:ascii="Arial" w:eastAsia="Times New Roman" w:hAnsi="Arial" w:cs="Arial"/>
                <w:color w:val="FFFFFF" w:themeColor="background1"/>
                <w:sz w:val="20"/>
                <w:szCs w:val="20"/>
                <w:lang w:eastAsia="en-IN"/>
              </w:rPr>
            </w:pPr>
            <w:ins w:id="2159" w:author="Hardik Malhotra" w:date="2023-02-24T15:20:00Z">
              <w:r w:rsidRPr="004501A9">
                <w:rPr>
                  <w:rFonts w:ascii="Arial" w:hAnsi="Arial" w:cs="Arial"/>
                  <w:color w:val="FFFFFF" w:themeColor="background1"/>
                  <w:sz w:val="20"/>
                  <w:szCs w:val="20"/>
                  <w:rPrChange w:id="2160" w:author="Hardik Malhotra" w:date="2023-02-24T15:20:00Z">
                    <w:rPr>
                      <w:rFonts w:ascii="Arial" w:hAnsi="Arial" w:cs="Arial"/>
                      <w:color w:val="000000"/>
                      <w:sz w:val="20"/>
                      <w:szCs w:val="20"/>
                    </w:rPr>
                  </w:rPrChange>
                </w:rPr>
                <w:t>58%</w:t>
              </w:r>
            </w:ins>
          </w:p>
        </w:tc>
      </w:tr>
      <w:tr w:rsidR="004501A9" w:rsidRPr="00FE057E" w14:paraId="76B6AA18" w14:textId="77777777" w:rsidTr="00911FBA">
        <w:trPr>
          <w:trHeight w:val="261"/>
          <w:ins w:id="2161"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5EA26C9" w14:textId="77777777" w:rsidR="004501A9" w:rsidRPr="00FE057E" w:rsidRDefault="004501A9" w:rsidP="004501A9">
            <w:pPr>
              <w:spacing w:line="240" w:lineRule="auto"/>
              <w:jc w:val="center"/>
              <w:rPr>
                <w:ins w:id="2162" w:author="Hardik Malhotra" w:date="2023-02-24T15:17:00Z"/>
                <w:rFonts w:ascii="Arial" w:eastAsia="Times New Roman" w:hAnsi="Arial" w:cs="Arial"/>
                <w:color w:val="000000"/>
                <w:sz w:val="20"/>
                <w:szCs w:val="20"/>
                <w:lang w:eastAsia="en-IN"/>
              </w:rPr>
            </w:pPr>
            <w:ins w:id="2163" w:author="Hardik Malhotra" w:date="2023-02-24T15:17:00Z">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ins>
          </w:p>
        </w:tc>
        <w:tc>
          <w:tcPr>
            <w:tcW w:w="1269" w:type="dxa"/>
            <w:tcBorders>
              <w:top w:val="nil"/>
              <w:left w:val="nil"/>
              <w:bottom w:val="single" w:sz="4" w:space="0" w:color="auto"/>
              <w:right w:val="single" w:sz="4" w:space="0" w:color="auto"/>
            </w:tcBorders>
            <w:shd w:val="clear" w:color="auto" w:fill="auto"/>
            <w:noWrap/>
            <w:vAlign w:val="bottom"/>
            <w:hideMark/>
          </w:tcPr>
          <w:p w14:paraId="72DEBA45" w14:textId="373AD8C3" w:rsidR="004501A9" w:rsidRPr="006B452A" w:rsidRDefault="004501A9" w:rsidP="004501A9">
            <w:pPr>
              <w:spacing w:line="240" w:lineRule="auto"/>
              <w:jc w:val="center"/>
              <w:rPr>
                <w:ins w:id="2164" w:author="Hardik Malhotra" w:date="2023-02-24T15:17:00Z"/>
                <w:rFonts w:ascii="Arial" w:eastAsia="Times New Roman" w:hAnsi="Arial" w:cs="Arial"/>
                <w:color w:val="000000"/>
                <w:sz w:val="20"/>
                <w:szCs w:val="20"/>
                <w:lang w:eastAsia="en-IN"/>
              </w:rPr>
            </w:pPr>
            <w:ins w:id="2165" w:author="Hardik Malhotra" w:date="2023-02-24T15:20:00Z">
              <w:r>
                <w:rPr>
                  <w:rFonts w:ascii="Arial" w:hAnsi="Arial" w:cs="Arial"/>
                  <w:color w:val="000000"/>
                  <w:sz w:val="20"/>
                  <w:szCs w:val="20"/>
                </w:rPr>
                <w:t>184</w:t>
              </w:r>
            </w:ins>
          </w:p>
        </w:tc>
        <w:tc>
          <w:tcPr>
            <w:tcW w:w="1422" w:type="dxa"/>
            <w:tcBorders>
              <w:top w:val="nil"/>
              <w:left w:val="nil"/>
              <w:bottom w:val="single" w:sz="4" w:space="0" w:color="auto"/>
              <w:right w:val="single" w:sz="4" w:space="0" w:color="auto"/>
            </w:tcBorders>
            <w:shd w:val="clear" w:color="auto" w:fill="auto"/>
            <w:noWrap/>
            <w:vAlign w:val="bottom"/>
            <w:hideMark/>
          </w:tcPr>
          <w:p w14:paraId="659CCD52" w14:textId="2EF7E4B0" w:rsidR="004501A9" w:rsidRPr="006B452A" w:rsidRDefault="004501A9" w:rsidP="004501A9">
            <w:pPr>
              <w:spacing w:line="240" w:lineRule="auto"/>
              <w:jc w:val="center"/>
              <w:rPr>
                <w:ins w:id="2166" w:author="Hardik Malhotra" w:date="2023-02-24T15:17:00Z"/>
                <w:rFonts w:ascii="Arial" w:eastAsia="Times New Roman" w:hAnsi="Arial" w:cs="Arial"/>
                <w:color w:val="000000"/>
                <w:sz w:val="20"/>
                <w:szCs w:val="20"/>
                <w:lang w:eastAsia="en-IN"/>
              </w:rPr>
            </w:pPr>
            <w:ins w:id="2167" w:author="Hardik Malhotra" w:date="2023-02-24T15:20:00Z">
              <w:r>
                <w:rPr>
                  <w:rFonts w:ascii="Arial" w:hAnsi="Arial" w:cs="Arial"/>
                  <w:color w:val="000000"/>
                  <w:sz w:val="20"/>
                  <w:szCs w:val="20"/>
                </w:rPr>
                <w:t>284</w:t>
              </w:r>
            </w:ins>
          </w:p>
        </w:tc>
        <w:tc>
          <w:tcPr>
            <w:tcW w:w="1422" w:type="dxa"/>
            <w:tcBorders>
              <w:top w:val="nil"/>
              <w:left w:val="nil"/>
              <w:bottom w:val="single" w:sz="4" w:space="0" w:color="auto"/>
              <w:right w:val="single" w:sz="4" w:space="0" w:color="auto"/>
            </w:tcBorders>
            <w:shd w:val="clear" w:color="auto" w:fill="auto"/>
            <w:noWrap/>
            <w:vAlign w:val="bottom"/>
            <w:hideMark/>
          </w:tcPr>
          <w:p w14:paraId="4B7D9E20" w14:textId="46053472" w:rsidR="004501A9" w:rsidRPr="006B452A" w:rsidRDefault="004501A9" w:rsidP="004501A9">
            <w:pPr>
              <w:spacing w:line="240" w:lineRule="auto"/>
              <w:jc w:val="center"/>
              <w:rPr>
                <w:ins w:id="2168" w:author="Hardik Malhotra" w:date="2023-02-24T15:17:00Z"/>
                <w:rFonts w:ascii="Arial" w:eastAsia="Times New Roman" w:hAnsi="Arial" w:cs="Arial"/>
                <w:color w:val="000000"/>
                <w:sz w:val="20"/>
                <w:szCs w:val="20"/>
                <w:lang w:eastAsia="en-IN"/>
              </w:rPr>
            </w:pPr>
            <w:ins w:id="2169" w:author="Hardik Malhotra" w:date="2023-02-24T15:20:00Z">
              <w:r>
                <w:rPr>
                  <w:rFonts w:ascii="Arial" w:hAnsi="Arial" w:cs="Arial"/>
                  <w:color w:val="000000"/>
                  <w:sz w:val="20"/>
                  <w:szCs w:val="20"/>
                </w:rPr>
                <w:t>292</w:t>
              </w:r>
            </w:ins>
          </w:p>
        </w:tc>
        <w:tc>
          <w:tcPr>
            <w:tcW w:w="1269" w:type="dxa"/>
            <w:tcBorders>
              <w:top w:val="nil"/>
              <w:left w:val="nil"/>
              <w:bottom w:val="single" w:sz="4" w:space="0" w:color="auto"/>
              <w:right w:val="single" w:sz="4" w:space="0" w:color="auto"/>
            </w:tcBorders>
            <w:shd w:val="clear" w:color="auto" w:fill="auto"/>
            <w:noWrap/>
            <w:vAlign w:val="bottom"/>
            <w:hideMark/>
          </w:tcPr>
          <w:p w14:paraId="2D281B93" w14:textId="04577160" w:rsidR="004501A9" w:rsidRPr="006B452A" w:rsidRDefault="004501A9" w:rsidP="004501A9">
            <w:pPr>
              <w:spacing w:line="240" w:lineRule="auto"/>
              <w:jc w:val="center"/>
              <w:rPr>
                <w:ins w:id="2170" w:author="Hardik Malhotra" w:date="2023-02-24T15:17:00Z"/>
                <w:rFonts w:ascii="Arial" w:eastAsia="Times New Roman" w:hAnsi="Arial" w:cs="Arial"/>
                <w:color w:val="000000"/>
                <w:sz w:val="20"/>
                <w:szCs w:val="20"/>
                <w:lang w:eastAsia="en-IN"/>
              </w:rPr>
            </w:pPr>
            <w:ins w:id="2171" w:author="Hardik Malhotra" w:date="2023-02-24T15:20:00Z">
              <w:r>
                <w:rPr>
                  <w:rFonts w:ascii="Arial" w:hAnsi="Arial" w:cs="Arial"/>
                  <w:color w:val="000000"/>
                  <w:sz w:val="20"/>
                  <w:szCs w:val="20"/>
                </w:rPr>
                <w:t>291</w:t>
              </w:r>
            </w:ins>
          </w:p>
        </w:tc>
      </w:tr>
      <w:tr w:rsidR="004501A9" w:rsidRPr="00FE057E" w14:paraId="3E6FF182" w14:textId="77777777" w:rsidTr="00911FBA">
        <w:trPr>
          <w:trHeight w:val="261"/>
          <w:ins w:id="2172"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8A856CC" w14:textId="77777777" w:rsidR="004501A9" w:rsidRPr="00FE057E" w:rsidRDefault="004501A9" w:rsidP="004501A9">
            <w:pPr>
              <w:spacing w:line="240" w:lineRule="auto"/>
              <w:jc w:val="center"/>
              <w:rPr>
                <w:ins w:id="2173" w:author="Hardik Malhotra" w:date="2023-02-24T15:17:00Z"/>
                <w:rFonts w:ascii="Arial" w:eastAsia="Times New Roman" w:hAnsi="Arial" w:cs="Arial"/>
                <w:color w:val="FFFFFF" w:themeColor="background1"/>
                <w:sz w:val="20"/>
                <w:szCs w:val="20"/>
                <w:lang w:eastAsia="en-IN"/>
              </w:rPr>
            </w:pPr>
            <w:ins w:id="2174"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D16C885" w14:textId="3EC00B93" w:rsidR="004501A9" w:rsidRPr="004501A9" w:rsidRDefault="004501A9" w:rsidP="004501A9">
            <w:pPr>
              <w:spacing w:line="240" w:lineRule="auto"/>
              <w:jc w:val="center"/>
              <w:rPr>
                <w:ins w:id="2175" w:author="Hardik Malhotra" w:date="2023-02-24T15:17:00Z"/>
                <w:rFonts w:ascii="Arial" w:eastAsia="Times New Roman" w:hAnsi="Arial" w:cs="Arial"/>
                <w:color w:val="FFFFFF" w:themeColor="background1"/>
                <w:sz w:val="20"/>
                <w:szCs w:val="20"/>
                <w:lang w:eastAsia="en-IN"/>
              </w:rPr>
            </w:pPr>
            <w:ins w:id="2176" w:author="Hardik Malhotra" w:date="2023-02-24T15:20:00Z">
              <w:r w:rsidRPr="004501A9">
                <w:rPr>
                  <w:rFonts w:ascii="Arial" w:hAnsi="Arial" w:cs="Arial"/>
                  <w:color w:val="FFFFFF" w:themeColor="background1"/>
                  <w:sz w:val="20"/>
                  <w:szCs w:val="20"/>
                  <w:rPrChange w:id="2177" w:author="Hardik Malhotra" w:date="2023-02-24T15:20:00Z">
                    <w:rPr>
                      <w:rFonts w:ascii="Arial" w:hAnsi="Arial" w:cs="Arial"/>
                      <w:color w:val="000000"/>
                      <w:sz w:val="20"/>
                      <w:szCs w:val="20"/>
                    </w:rPr>
                  </w:rPrChange>
                </w:rPr>
                <w:t>30%</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176C2E" w14:textId="66E432A0" w:rsidR="004501A9" w:rsidRPr="004501A9" w:rsidRDefault="004501A9" w:rsidP="004501A9">
            <w:pPr>
              <w:spacing w:line="240" w:lineRule="auto"/>
              <w:jc w:val="center"/>
              <w:rPr>
                <w:ins w:id="2178" w:author="Hardik Malhotra" w:date="2023-02-24T15:17:00Z"/>
                <w:rFonts w:ascii="Arial" w:eastAsia="Times New Roman" w:hAnsi="Arial" w:cs="Arial"/>
                <w:color w:val="FFFFFF" w:themeColor="background1"/>
                <w:sz w:val="20"/>
                <w:szCs w:val="20"/>
                <w:lang w:eastAsia="en-IN"/>
              </w:rPr>
            </w:pPr>
            <w:ins w:id="2179" w:author="Hardik Malhotra" w:date="2023-02-24T15:20:00Z">
              <w:r w:rsidRPr="004501A9">
                <w:rPr>
                  <w:rFonts w:ascii="Arial" w:hAnsi="Arial" w:cs="Arial"/>
                  <w:color w:val="FFFFFF" w:themeColor="background1"/>
                  <w:sz w:val="20"/>
                  <w:szCs w:val="20"/>
                  <w:rPrChange w:id="2180" w:author="Hardik Malhotra" w:date="2023-02-24T15:20:00Z">
                    <w:rPr>
                      <w:rFonts w:ascii="Arial" w:hAnsi="Arial" w:cs="Arial"/>
                      <w:color w:val="000000"/>
                      <w:sz w:val="20"/>
                      <w:szCs w:val="20"/>
                    </w:rPr>
                  </w:rPrChange>
                </w:rPr>
                <w:t>34%</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39E270E" w14:textId="7F333BD0" w:rsidR="004501A9" w:rsidRPr="004501A9" w:rsidRDefault="004501A9" w:rsidP="004501A9">
            <w:pPr>
              <w:spacing w:line="240" w:lineRule="auto"/>
              <w:jc w:val="center"/>
              <w:rPr>
                <w:ins w:id="2181" w:author="Hardik Malhotra" w:date="2023-02-24T15:17:00Z"/>
                <w:rFonts w:ascii="Arial" w:eastAsia="Times New Roman" w:hAnsi="Arial" w:cs="Arial"/>
                <w:color w:val="FFFFFF" w:themeColor="background1"/>
                <w:sz w:val="20"/>
                <w:szCs w:val="20"/>
                <w:lang w:eastAsia="en-IN"/>
              </w:rPr>
            </w:pPr>
            <w:ins w:id="2182" w:author="Hardik Malhotra" w:date="2023-02-24T15:20:00Z">
              <w:r w:rsidRPr="004501A9">
                <w:rPr>
                  <w:rFonts w:ascii="Arial" w:hAnsi="Arial" w:cs="Arial"/>
                  <w:color w:val="FFFFFF" w:themeColor="background1"/>
                  <w:sz w:val="20"/>
                  <w:szCs w:val="20"/>
                  <w:rPrChange w:id="2183" w:author="Hardik Malhotra" w:date="2023-02-24T15:20:00Z">
                    <w:rPr>
                      <w:rFonts w:ascii="Arial" w:hAnsi="Arial" w:cs="Arial"/>
                      <w:color w:val="000000"/>
                      <w:sz w:val="20"/>
                      <w:szCs w:val="20"/>
                    </w:rPr>
                  </w:rPrChange>
                </w:rPr>
                <w:t>36%</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4D3826" w14:textId="3E746D8E" w:rsidR="004501A9" w:rsidRPr="004501A9" w:rsidRDefault="004501A9" w:rsidP="004501A9">
            <w:pPr>
              <w:spacing w:line="240" w:lineRule="auto"/>
              <w:jc w:val="center"/>
              <w:rPr>
                <w:ins w:id="2184" w:author="Hardik Malhotra" w:date="2023-02-24T15:17:00Z"/>
                <w:rFonts w:ascii="Arial" w:eastAsia="Times New Roman" w:hAnsi="Arial" w:cs="Arial"/>
                <w:color w:val="FFFFFF" w:themeColor="background1"/>
                <w:sz w:val="20"/>
                <w:szCs w:val="20"/>
                <w:lang w:eastAsia="en-IN"/>
              </w:rPr>
            </w:pPr>
            <w:ins w:id="2185" w:author="Hardik Malhotra" w:date="2023-02-24T15:20:00Z">
              <w:r w:rsidRPr="004501A9">
                <w:rPr>
                  <w:rFonts w:ascii="Arial" w:hAnsi="Arial" w:cs="Arial"/>
                  <w:color w:val="FFFFFF" w:themeColor="background1"/>
                  <w:sz w:val="20"/>
                  <w:szCs w:val="20"/>
                  <w:rPrChange w:id="2186" w:author="Hardik Malhotra" w:date="2023-02-24T15:20:00Z">
                    <w:rPr>
                      <w:rFonts w:ascii="Arial" w:hAnsi="Arial" w:cs="Arial"/>
                      <w:color w:val="000000"/>
                      <w:sz w:val="20"/>
                      <w:szCs w:val="20"/>
                    </w:rPr>
                  </w:rPrChange>
                </w:rPr>
                <w:t>35%</w:t>
              </w:r>
            </w:ins>
          </w:p>
        </w:tc>
      </w:tr>
    </w:tbl>
    <w:p w14:paraId="6790CAB0" w14:textId="77777777" w:rsidR="004501A9" w:rsidRDefault="004501A9" w:rsidP="004501A9">
      <w:pPr>
        <w:shd w:val="clear" w:color="auto" w:fill="C5E0B3" w:themeFill="accent6" w:themeFillTint="66"/>
        <w:jc w:val="left"/>
        <w:rPr>
          <w:ins w:id="2187" w:author="Hardik Malhotra" w:date="2023-02-24T15:17:00Z"/>
          <w:rFonts w:ascii="Arial" w:hAnsi="Arial" w:cs="Arial"/>
          <w:b/>
          <w:bCs/>
          <w:sz w:val="20"/>
          <w:szCs w:val="20"/>
          <w:lang w:val="en-US"/>
        </w:rPr>
      </w:pPr>
      <w:ins w:id="2188" w:author="Hardik Malhotra" w:date="2023-02-24T15:17:00Z">
        <w:r>
          <w:rPr>
            <w:rFonts w:ascii="Arial" w:hAnsi="Arial" w:cs="Arial"/>
            <w:b/>
            <w:bCs/>
            <w:sz w:val="20"/>
            <w:szCs w:val="20"/>
            <w:lang w:val="en-US"/>
          </w:rPr>
          <w:t>Hazira</w:t>
        </w:r>
      </w:ins>
    </w:p>
    <w:tbl>
      <w:tblPr>
        <w:tblW w:w="9089" w:type="dxa"/>
        <w:tblLook w:val="04A0" w:firstRow="1" w:lastRow="0" w:firstColumn="1" w:lastColumn="0" w:noHBand="0" w:noVBand="1"/>
      </w:tblPr>
      <w:tblGrid>
        <w:gridCol w:w="3707"/>
        <w:gridCol w:w="1269"/>
        <w:gridCol w:w="1422"/>
        <w:gridCol w:w="1422"/>
        <w:gridCol w:w="1269"/>
      </w:tblGrid>
      <w:tr w:rsidR="004501A9" w:rsidRPr="00FE057E" w14:paraId="7E31BBB6" w14:textId="77777777" w:rsidTr="00911FBA">
        <w:trPr>
          <w:trHeight w:val="261"/>
          <w:ins w:id="2189" w:author="Hardik Malhotra" w:date="2023-02-24T15:17:00Z"/>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8BCA033" w14:textId="77777777" w:rsidR="004501A9" w:rsidRPr="00FE057E" w:rsidRDefault="004501A9" w:rsidP="00911FBA">
            <w:pPr>
              <w:spacing w:line="240" w:lineRule="auto"/>
              <w:jc w:val="center"/>
              <w:rPr>
                <w:ins w:id="2190" w:author="Hardik Malhotra" w:date="2023-02-24T15:17:00Z"/>
                <w:rFonts w:ascii="Arial" w:eastAsia="Times New Roman" w:hAnsi="Arial" w:cs="Arial"/>
                <w:color w:val="FFFFFF"/>
                <w:sz w:val="20"/>
                <w:szCs w:val="20"/>
                <w:lang w:eastAsia="en-IN"/>
              </w:rPr>
            </w:pPr>
            <w:ins w:id="2191" w:author="Hardik Malhotra" w:date="2023-02-24T15:17:00Z">
              <w:r w:rsidRPr="00FE057E">
                <w:rPr>
                  <w:rFonts w:ascii="Arial" w:eastAsia="Times New Roman" w:hAnsi="Arial" w:cs="Arial"/>
                  <w:color w:val="FFFFFF"/>
                  <w:sz w:val="20"/>
                  <w:szCs w:val="20"/>
                  <w:lang w:eastAsia="en-IN"/>
                </w:rPr>
                <w:t>Particulars</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75A8B56" w14:textId="77777777" w:rsidR="004501A9" w:rsidRPr="00FE057E" w:rsidRDefault="004501A9" w:rsidP="00911FBA">
            <w:pPr>
              <w:spacing w:line="240" w:lineRule="auto"/>
              <w:jc w:val="center"/>
              <w:rPr>
                <w:ins w:id="2192" w:author="Hardik Malhotra" w:date="2023-02-24T15:17:00Z"/>
                <w:rFonts w:ascii="Arial" w:eastAsia="Times New Roman" w:hAnsi="Arial" w:cs="Arial"/>
                <w:color w:val="FFFFFF"/>
                <w:sz w:val="20"/>
                <w:szCs w:val="20"/>
                <w:lang w:eastAsia="en-IN"/>
              </w:rPr>
            </w:pPr>
            <w:ins w:id="2193" w:author="Hardik Malhotra" w:date="2023-02-24T15:17:00Z">
              <w:r w:rsidRPr="00FE057E">
                <w:rPr>
                  <w:rFonts w:ascii="Arial" w:eastAsia="Times New Roman" w:hAnsi="Arial" w:cs="Arial"/>
                  <w:color w:val="FFFFFF"/>
                  <w:sz w:val="20"/>
                  <w:szCs w:val="20"/>
                  <w:lang w:eastAsia="en-IN"/>
                </w:rPr>
                <w:t>2025</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7A02EAC" w14:textId="77777777" w:rsidR="004501A9" w:rsidRPr="00FE057E" w:rsidRDefault="004501A9" w:rsidP="00911FBA">
            <w:pPr>
              <w:spacing w:line="240" w:lineRule="auto"/>
              <w:jc w:val="center"/>
              <w:rPr>
                <w:ins w:id="2194" w:author="Hardik Malhotra" w:date="2023-02-24T15:17:00Z"/>
                <w:rFonts w:ascii="Arial" w:eastAsia="Times New Roman" w:hAnsi="Arial" w:cs="Arial"/>
                <w:color w:val="FFFFFF"/>
                <w:sz w:val="20"/>
                <w:szCs w:val="20"/>
                <w:lang w:eastAsia="en-IN"/>
              </w:rPr>
            </w:pPr>
            <w:ins w:id="2195" w:author="Hardik Malhotra" w:date="2023-02-24T15:17:00Z">
              <w:r w:rsidRPr="00FE057E">
                <w:rPr>
                  <w:rFonts w:ascii="Arial" w:eastAsia="Times New Roman" w:hAnsi="Arial" w:cs="Arial"/>
                  <w:color w:val="FFFFFF"/>
                  <w:sz w:val="20"/>
                  <w:szCs w:val="20"/>
                  <w:lang w:eastAsia="en-IN"/>
                </w:rPr>
                <w:t>2030</w:t>
              </w:r>
            </w:ins>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72B3A73" w14:textId="77777777" w:rsidR="004501A9" w:rsidRPr="00FE057E" w:rsidRDefault="004501A9" w:rsidP="00911FBA">
            <w:pPr>
              <w:spacing w:line="240" w:lineRule="auto"/>
              <w:jc w:val="center"/>
              <w:rPr>
                <w:ins w:id="2196" w:author="Hardik Malhotra" w:date="2023-02-24T15:17:00Z"/>
                <w:rFonts w:ascii="Arial" w:eastAsia="Times New Roman" w:hAnsi="Arial" w:cs="Arial"/>
                <w:color w:val="FFFFFF"/>
                <w:sz w:val="20"/>
                <w:szCs w:val="20"/>
                <w:lang w:eastAsia="en-IN"/>
              </w:rPr>
            </w:pPr>
            <w:ins w:id="2197" w:author="Hardik Malhotra" w:date="2023-02-24T15:17:00Z">
              <w:r w:rsidRPr="00FE057E">
                <w:rPr>
                  <w:rFonts w:ascii="Arial" w:eastAsia="Times New Roman" w:hAnsi="Arial" w:cs="Arial"/>
                  <w:color w:val="FFFFFF"/>
                  <w:sz w:val="20"/>
                  <w:szCs w:val="20"/>
                  <w:lang w:eastAsia="en-IN"/>
                </w:rPr>
                <w:t>2035</w:t>
              </w:r>
            </w:ins>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6E2FEF" w14:textId="77777777" w:rsidR="004501A9" w:rsidRPr="00FE057E" w:rsidRDefault="004501A9" w:rsidP="00911FBA">
            <w:pPr>
              <w:spacing w:line="240" w:lineRule="auto"/>
              <w:jc w:val="center"/>
              <w:rPr>
                <w:ins w:id="2198" w:author="Hardik Malhotra" w:date="2023-02-24T15:17:00Z"/>
                <w:rFonts w:ascii="Arial" w:eastAsia="Times New Roman" w:hAnsi="Arial" w:cs="Arial"/>
                <w:color w:val="FFFFFF"/>
                <w:sz w:val="20"/>
                <w:szCs w:val="20"/>
                <w:lang w:eastAsia="en-IN"/>
              </w:rPr>
            </w:pPr>
            <w:ins w:id="2199" w:author="Hardik Malhotra" w:date="2023-02-24T15:17:00Z">
              <w:r w:rsidRPr="00FE057E">
                <w:rPr>
                  <w:rFonts w:ascii="Arial" w:eastAsia="Times New Roman" w:hAnsi="Arial" w:cs="Arial"/>
                  <w:color w:val="FFFFFF"/>
                  <w:sz w:val="20"/>
                  <w:szCs w:val="20"/>
                  <w:lang w:eastAsia="en-IN"/>
                </w:rPr>
                <w:t>2039</w:t>
              </w:r>
            </w:ins>
          </w:p>
        </w:tc>
      </w:tr>
      <w:tr w:rsidR="00751DFF" w:rsidRPr="00FE057E" w14:paraId="69FF29D4" w14:textId="77777777" w:rsidTr="00911FBA">
        <w:trPr>
          <w:trHeight w:val="261"/>
          <w:ins w:id="2200"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FB37CB" w14:textId="77777777" w:rsidR="00751DFF" w:rsidRPr="00FE057E" w:rsidRDefault="00751DFF" w:rsidP="00751DFF">
            <w:pPr>
              <w:spacing w:line="240" w:lineRule="auto"/>
              <w:jc w:val="center"/>
              <w:rPr>
                <w:ins w:id="2201" w:author="Hardik Malhotra" w:date="2023-02-24T15:17:00Z"/>
                <w:rFonts w:ascii="Arial" w:eastAsia="Times New Roman" w:hAnsi="Arial" w:cs="Arial"/>
                <w:color w:val="000000"/>
                <w:sz w:val="20"/>
                <w:szCs w:val="20"/>
                <w:lang w:eastAsia="en-IN"/>
              </w:rPr>
            </w:pPr>
            <w:ins w:id="2202" w:author="Hardik Malhotra" w:date="2023-02-24T15:17:00Z">
              <w:r w:rsidRPr="00FE057E">
                <w:rPr>
                  <w:rFonts w:ascii="Arial" w:eastAsia="Times New Roman" w:hAnsi="Arial" w:cs="Arial"/>
                  <w:color w:val="000000"/>
                  <w:sz w:val="20"/>
                  <w:szCs w:val="20"/>
                  <w:lang w:eastAsia="en-IN"/>
                </w:rPr>
                <w:t>Operating Revenue</w:t>
              </w:r>
            </w:ins>
          </w:p>
        </w:tc>
        <w:tc>
          <w:tcPr>
            <w:tcW w:w="1269" w:type="dxa"/>
            <w:tcBorders>
              <w:top w:val="nil"/>
              <w:left w:val="nil"/>
              <w:bottom w:val="single" w:sz="4" w:space="0" w:color="auto"/>
              <w:right w:val="single" w:sz="4" w:space="0" w:color="auto"/>
            </w:tcBorders>
            <w:shd w:val="clear" w:color="auto" w:fill="auto"/>
            <w:noWrap/>
            <w:vAlign w:val="bottom"/>
            <w:hideMark/>
          </w:tcPr>
          <w:p w14:paraId="44983831" w14:textId="60CBF9C0" w:rsidR="00751DFF" w:rsidRPr="006B452A" w:rsidRDefault="00751DFF" w:rsidP="00751DFF">
            <w:pPr>
              <w:spacing w:line="240" w:lineRule="auto"/>
              <w:jc w:val="center"/>
              <w:rPr>
                <w:ins w:id="2203" w:author="Hardik Malhotra" w:date="2023-02-24T15:17:00Z"/>
                <w:rFonts w:ascii="Arial" w:eastAsia="Times New Roman" w:hAnsi="Arial" w:cs="Arial"/>
                <w:color w:val="000000"/>
                <w:sz w:val="20"/>
                <w:szCs w:val="20"/>
                <w:lang w:eastAsia="en-IN"/>
              </w:rPr>
            </w:pPr>
            <w:ins w:id="2204" w:author="Hardik Malhotra" w:date="2023-02-24T16:07:00Z">
              <w:r>
                <w:rPr>
                  <w:rFonts w:ascii="Arial" w:hAnsi="Arial" w:cs="Arial"/>
                  <w:color w:val="000000"/>
                  <w:sz w:val="20"/>
                  <w:szCs w:val="20"/>
                </w:rPr>
                <w:t>461</w:t>
              </w:r>
            </w:ins>
          </w:p>
        </w:tc>
        <w:tc>
          <w:tcPr>
            <w:tcW w:w="1422" w:type="dxa"/>
            <w:tcBorders>
              <w:top w:val="nil"/>
              <w:left w:val="nil"/>
              <w:bottom w:val="single" w:sz="4" w:space="0" w:color="auto"/>
              <w:right w:val="single" w:sz="4" w:space="0" w:color="auto"/>
            </w:tcBorders>
            <w:shd w:val="clear" w:color="auto" w:fill="auto"/>
            <w:noWrap/>
            <w:vAlign w:val="bottom"/>
            <w:hideMark/>
          </w:tcPr>
          <w:p w14:paraId="1EB09AA7" w14:textId="083626BC" w:rsidR="00751DFF" w:rsidRPr="006B452A" w:rsidRDefault="00751DFF" w:rsidP="00751DFF">
            <w:pPr>
              <w:spacing w:line="240" w:lineRule="auto"/>
              <w:jc w:val="center"/>
              <w:rPr>
                <w:ins w:id="2205" w:author="Hardik Malhotra" w:date="2023-02-24T15:17:00Z"/>
                <w:rFonts w:ascii="Arial" w:eastAsia="Times New Roman" w:hAnsi="Arial" w:cs="Arial"/>
                <w:color w:val="000000"/>
                <w:sz w:val="20"/>
                <w:szCs w:val="20"/>
                <w:lang w:eastAsia="en-IN"/>
              </w:rPr>
            </w:pPr>
            <w:ins w:id="2206" w:author="Hardik Malhotra" w:date="2023-02-24T16:07:00Z">
              <w:r>
                <w:rPr>
                  <w:rFonts w:ascii="Arial" w:hAnsi="Arial" w:cs="Arial"/>
                  <w:color w:val="000000"/>
                  <w:sz w:val="20"/>
                  <w:szCs w:val="20"/>
                </w:rPr>
                <w:t>612</w:t>
              </w:r>
            </w:ins>
          </w:p>
        </w:tc>
        <w:tc>
          <w:tcPr>
            <w:tcW w:w="1422" w:type="dxa"/>
            <w:tcBorders>
              <w:top w:val="nil"/>
              <w:left w:val="nil"/>
              <w:bottom w:val="single" w:sz="4" w:space="0" w:color="auto"/>
              <w:right w:val="single" w:sz="4" w:space="0" w:color="auto"/>
            </w:tcBorders>
            <w:shd w:val="clear" w:color="auto" w:fill="auto"/>
            <w:noWrap/>
            <w:vAlign w:val="bottom"/>
            <w:hideMark/>
          </w:tcPr>
          <w:p w14:paraId="7829ACE4" w14:textId="53B493D0" w:rsidR="00751DFF" w:rsidRPr="006B452A" w:rsidRDefault="00751DFF" w:rsidP="00751DFF">
            <w:pPr>
              <w:spacing w:line="240" w:lineRule="auto"/>
              <w:jc w:val="center"/>
              <w:rPr>
                <w:ins w:id="2207" w:author="Hardik Malhotra" w:date="2023-02-24T15:17:00Z"/>
                <w:rFonts w:ascii="Arial" w:eastAsia="Times New Roman" w:hAnsi="Arial" w:cs="Arial"/>
                <w:color w:val="000000"/>
                <w:sz w:val="20"/>
                <w:szCs w:val="20"/>
                <w:lang w:eastAsia="en-IN"/>
              </w:rPr>
            </w:pPr>
            <w:ins w:id="2208" w:author="Hardik Malhotra" w:date="2023-02-24T16:07:00Z">
              <w:r>
                <w:rPr>
                  <w:rFonts w:ascii="Arial" w:hAnsi="Arial" w:cs="Arial"/>
                  <w:color w:val="000000"/>
                  <w:sz w:val="20"/>
                  <w:szCs w:val="20"/>
                </w:rPr>
                <w:t>612</w:t>
              </w:r>
            </w:ins>
          </w:p>
        </w:tc>
        <w:tc>
          <w:tcPr>
            <w:tcW w:w="1269" w:type="dxa"/>
            <w:tcBorders>
              <w:top w:val="nil"/>
              <w:left w:val="nil"/>
              <w:bottom w:val="single" w:sz="4" w:space="0" w:color="auto"/>
              <w:right w:val="single" w:sz="4" w:space="0" w:color="auto"/>
            </w:tcBorders>
            <w:shd w:val="clear" w:color="auto" w:fill="auto"/>
            <w:noWrap/>
            <w:vAlign w:val="bottom"/>
            <w:hideMark/>
          </w:tcPr>
          <w:p w14:paraId="71DA97D1" w14:textId="39AD9703" w:rsidR="00751DFF" w:rsidRPr="006B452A" w:rsidRDefault="00751DFF" w:rsidP="00751DFF">
            <w:pPr>
              <w:spacing w:line="240" w:lineRule="auto"/>
              <w:jc w:val="center"/>
              <w:rPr>
                <w:ins w:id="2209" w:author="Hardik Malhotra" w:date="2023-02-24T15:17:00Z"/>
                <w:rFonts w:ascii="Arial" w:eastAsia="Times New Roman" w:hAnsi="Arial" w:cs="Arial"/>
                <w:color w:val="000000"/>
                <w:sz w:val="20"/>
                <w:szCs w:val="20"/>
                <w:lang w:eastAsia="en-IN"/>
              </w:rPr>
            </w:pPr>
            <w:ins w:id="2210" w:author="Hardik Malhotra" w:date="2023-02-24T16:07:00Z">
              <w:r>
                <w:rPr>
                  <w:rFonts w:ascii="Arial" w:hAnsi="Arial" w:cs="Arial"/>
                  <w:color w:val="000000"/>
                  <w:sz w:val="20"/>
                  <w:szCs w:val="20"/>
                </w:rPr>
                <w:t>612</w:t>
              </w:r>
            </w:ins>
          </w:p>
        </w:tc>
      </w:tr>
      <w:tr w:rsidR="00751DFF" w:rsidRPr="00FE057E" w14:paraId="3FFC1CFC" w14:textId="77777777" w:rsidTr="00911FBA">
        <w:trPr>
          <w:trHeight w:val="261"/>
          <w:ins w:id="2211"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CF4A26C" w14:textId="77777777" w:rsidR="00751DFF" w:rsidRPr="00FE057E" w:rsidRDefault="00751DFF" w:rsidP="00751DFF">
            <w:pPr>
              <w:spacing w:line="240" w:lineRule="auto"/>
              <w:jc w:val="center"/>
              <w:rPr>
                <w:ins w:id="2212" w:author="Hardik Malhotra" w:date="2023-02-24T15:17:00Z"/>
                <w:rFonts w:ascii="Arial" w:eastAsia="Times New Roman" w:hAnsi="Arial" w:cs="Arial"/>
                <w:color w:val="000000"/>
                <w:sz w:val="20"/>
                <w:szCs w:val="20"/>
                <w:lang w:eastAsia="en-IN"/>
              </w:rPr>
            </w:pPr>
            <w:ins w:id="2213" w:author="Hardik Malhotra" w:date="2023-02-24T15:17:00Z">
              <w:r w:rsidRPr="00FE057E">
                <w:rPr>
                  <w:rFonts w:ascii="Arial" w:eastAsia="Times New Roman" w:hAnsi="Arial" w:cs="Arial"/>
                  <w:color w:val="000000"/>
                  <w:sz w:val="20"/>
                  <w:szCs w:val="20"/>
                  <w:lang w:eastAsia="en-IN"/>
                </w:rPr>
                <w:t>Total Operating Cost</w:t>
              </w:r>
            </w:ins>
          </w:p>
        </w:tc>
        <w:tc>
          <w:tcPr>
            <w:tcW w:w="1269" w:type="dxa"/>
            <w:tcBorders>
              <w:top w:val="nil"/>
              <w:left w:val="nil"/>
              <w:bottom w:val="single" w:sz="4" w:space="0" w:color="auto"/>
              <w:right w:val="single" w:sz="4" w:space="0" w:color="auto"/>
            </w:tcBorders>
            <w:shd w:val="clear" w:color="auto" w:fill="auto"/>
            <w:noWrap/>
            <w:vAlign w:val="bottom"/>
            <w:hideMark/>
          </w:tcPr>
          <w:p w14:paraId="50080577" w14:textId="02BA8B25" w:rsidR="00751DFF" w:rsidRPr="006B452A" w:rsidRDefault="00751DFF" w:rsidP="00751DFF">
            <w:pPr>
              <w:spacing w:line="240" w:lineRule="auto"/>
              <w:jc w:val="center"/>
              <w:rPr>
                <w:ins w:id="2214" w:author="Hardik Malhotra" w:date="2023-02-24T15:17:00Z"/>
                <w:rFonts w:ascii="Arial" w:eastAsia="Times New Roman" w:hAnsi="Arial" w:cs="Arial"/>
                <w:color w:val="000000"/>
                <w:sz w:val="20"/>
                <w:szCs w:val="20"/>
                <w:lang w:eastAsia="en-IN"/>
              </w:rPr>
            </w:pPr>
            <w:ins w:id="2215" w:author="Hardik Malhotra" w:date="2023-02-24T16:07:00Z">
              <w:r>
                <w:rPr>
                  <w:rFonts w:ascii="Arial" w:hAnsi="Arial" w:cs="Arial"/>
                  <w:color w:val="000000"/>
                  <w:sz w:val="20"/>
                  <w:szCs w:val="20"/>
                </w:rPr>
                <w:t>183</w:t>
              </w:r>
            </w:ins>
          </w:p>
        </w:tc>
        <w:tc>
          <w:tcPr>
            <w:tcW w:w="1422" w:type="dxa"/>
            <w:tcBorders>
              <w:top w:val="nil"/>
              <w:left w:val="nil"/>
              <w:bottom w:val="single" w:sz="4" w:space="0" w:color="auto"/>
              <w:right w:val="single" w:sz="4" w:space="0" w:color="auto"/>
            </w:tcBorders>
            <w:shd w:val="clear" w:color="auto" w:fill="auto"/>
            <w:noWrap/>
            <w:vAlign w:val="bottom"/>
            <w:hideMark/>
          </w:tcPr>
          <w:p w14:paraId="5EC6865D" w14:textId="39EF3CF7" w:rsidR="00751DFF" w:rsidRPr="006B452A" w:rsidRDefault="00751DFF" w:rsidP="00751DFF">
            <w:pPr>
              <w:spacing w:line="240" w:lineRule="auto"/>
              <w:jc w:val="center"/>
              <w:rPr>
                <w:ins w:id="2216" w:author="Hardik Malhotra" w:date="2023-02-24T15:17:00Z"/>
                <w:rFonts w:ascii="Arial" w:eastAsia="Times New Roman" w:hAnsi="Arial" w:cs="Arial"/>
                <w:color w:val="000000"/>
                <w:sz w:val="20"/>
                <w:szCs w:val="20"/>
                <w:lang w:eastAsia="en-IN"/>
              </w:rPr>
            </w:pPr>
            <w:ins w:id="2217" w:author="Hardik Malhotra" w:date="2023-02-24T16:07:00Z">
              <w:r>
                <w:rPr>
                  <w:rFonts w:ascii="Arial" w:hAnsi="Arial" w:cs="Arial"/>
                  <w:color w:val="000000"/>
                  <w:sz w:val="20"/>
                  <w:szCs w:val="20"/>
                </w:rPr>
                <w:t>232</w:t>
              </w:r>
            </w:ins>
          </w:p>
        </w:tc>
        <w:tc>
          <w:tcPr>
            <w:tcW w:w="1422" w:type="dxa"/>
            <w:tcBorders>
              <w:top w:val="nil"/>
              <w:left w:val="nil"/>
              <w:bottom w:val="single" w:sz="4" w:space="0" w:color="auto"/>
              <w:right w:val="single" w:sz="4" w:space="0" w:color="auto"/>
            </w:tcBorders>
            <w:shd w:val="clear" w:color="auto" w:fill="auto"/>
            <w:noWrap/>
            <w:vAlign w:val="bottom"/>
            <w:hideMark/>
          </w:tcPr>
          <w:p w14:paraId="011D795A" w14:textId="43A3128A" w:rsidR="00751DFF" w:rsidRPr="006B452A" w:rsidRDefault="00751DFF" w:rsidP="00751DFF">
            <w:pPr>
              <w:spacing w:line="240" w:lineRule="auto"/>
              <w:jc w:val="center"/>
              <w:rPr>
                <w:ins w:id="2218" w:author="Hardik Malhotra" w:date="2023-02-24T15:17:00Z"/>
                <w:rFonts w:ascii="Arial" w:eastAsia="Times New Roman" w:hAnsi="Arial" w:cs="Arial"/>
                <w:color w:val="000000"/>
                <w:sz w:val="20"/>
                <w:szCs w:val="20"/>
                <w:lang w:eastAsia="en-IN"/>
              </w:rPr>
            </w:pPr>
            <w:ins w:id="2219" w:author="Hardik Malhotra" w:date="2023-02-24T16:07:00Z">
              <w:r>
                <w:rPr>
                  <w:rFonts w:ascii="Arial" w:hAnsi="Arial" w:cs="Arial"/>
                  <w:color w:val="000000"/>
                  <w:sz w:val="20"/>
                  <w:szCs w:val="20"/>
                </w:rPr>
                <w:t>232</w:t>
              </w:r>
            </w:ins>
          </w:p>
        </w:tc>
        <w:tc>
          <w:tcPr>
            <w:tcW w:w="1269" w:type="dxa"/>
            <w:tcBorders>
              <w:top w:val="nil"/>
              <w:left w:val="nil"/>
              <w:bottom w:val="single" w:sz="4" w:space="0" w:color="auto"/>
              <w:right w:val="single" w:sz="4" w:space="0" w:color="auto"/>
            </w:tcBorders>
            <w:shd w:val="clear" w:color="auto" w:fill="auto"/>
            <w:noWrap/>
            <w:vAlign w:val="bottom"/>
            <w:hideMark/>
          </w:tcPr>
          <w:p w14:paraId="62C523D2" w14:textId="5BF72390" w:rsidR="00751DFF" w:rsidRPr="006B452A" w:rsidRDefault="00751DFF" w:rsidP="00751DFF">
            <w:pPr>
              <w:spacing w:line="240" w:lineRule="auto"/>
              <w:jc w:val="center"/>
              <w:rPr>
                <w:ins w:id="2220" w:author="Hardik Malhotra" w:date="2023-02-24T15:17:00Z"/>
                <w:rFonts w:ascii="Arial" w:eastAsia="Times New Roman" w:hAnsi="Arial" w:cs="Arial"/>
                <w:color w:val="000000"/>
                <w:sz w:val="20"/>
                <w:szCs w:val="20"/>
                <w:lang w:eastAsia="en-IN"/>
              </w:rPr>
            </w:pPr>
            <w:ins w:id="2221" w:author="Hardik Malhotra" w:date="2023-02-24T16:07:00Z">
              <w:r>
                <w:rPr>
                  <w:rFonts w:ascii="Arial" w:hAnsi="Arial" w:cs="Arial"/>
                  <w:color w:val="000000"/>
                  <w:sz w:val="20"/>
                  <w:szCs w:val="20"/>
                </w:rPr>
                <w:t>232</w:t>
              </w:r>
            </w:ins>
          </w:p>
        </w:tc>
      </w:tr>
      <w:tr w:rsidR="00751DFF" w:rsidRPr="00FE057E" w14:paraId="6A98A215" w14:textId="77777777" w:rsidTr="00911FBA">
        <w:trPr>
          <w:trHeight w:val="261"/>
          <w:ins w:id="2222"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5F0D1DA" w14:textId="77777777" w:rsidR="00751DFF" w:rsidRPr="00FE057E" w:rsidRDefault="00751DFF" w:rsidP="00751DFF">
            <w:pPr>
              <w:spacing w:line="240" w:lineRule="auto"/>
              <w:jc w:val="center"/>
              <w:rPr>
                <w:ins w:id="2223" w:author="Hardik Malhotra" w:date="2023-02-24T15:17:00Z"/>
                <w:rFonts w:ascii="Arial" w:eastAsia="Times New Roman" w:hAnsi="Arial" w:cs="Arial"/>
                <w:color w:val="000000"/>
                <w:sz w:val="20"/>
                <w:szCs w:val="20"/>
                <w:lang w:eastAsia="en-IN"/>
              </w:rPr>
            </w:pPr>
            <w:ins w:id="2224" w:author="Hardik Malhotra" w:date="2023-02-24T15:17:00Z">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ins>
          </w:p>
        </w:tc>
        <w:tc>
          <w:tcPr>
            <w:tcW w:w="1269" w:type="dxa"/>
            <w:tcBorders>
              <w:top w:val="nil"/>
              <w:left w:val="nil"/>
              <w:bottom w:val="single" w:sz="4" w:space="0" w:color="auto"/>
              <w:right w:val="single" w:sz="4" w:space="0" w:color="auto"/>
            </w:tcBorders>
            <w:shd w:val="clear" w:color="auto" w:fill="auto"/>
            <w:noWrap/>
            <w:vAlign w:val="bottom"/>
            <w:hideMark/>
          </w:tcPr>
          <w:p w14:paraId="42AF7E06" w14:textId="59909D6D" w:rsidR="00751DFF" w:rsidRPr="006B452A" w:rsidRDefault="00751DFF" w:rsidP="00751DFF">
            <w:pPr>
              <w:spacing w:line="240" w:lineRule="auto"/>
              <w:jc w:val="center"/>
              <w:rPr>
                <w:ins w:id="2225" w:author="Hardik Malhotra" w:date="2023-02-24T15:17:00Z"/>
                <w:rFonts w:ascii="Arial" w:eastAsia="Times New Roman" w:hAnsi="Arial" w:cs="Arial"/>
                <w:color w:val="000000"/>
                <w:sz w:val="20"/>
                <w:szCs w:val="20"/>
                <w:lang w:eastAsia="en-IN"/>
              </w:rPr>
            </w:pPr>
            <w:ins w:id="2226" w:author="Hardik Malhotra" w:date="2023-02-24T16:07:00Z">
              <w:r>
                <w:rPr>
                  <w:rFonts w:ascii="Arial" w:hAnsi="Arial" w:cs="Arial"/>
                  <w:color w:val="000000"/>
                  <w:sz w:val="20"/>
                  <w:szCs w:val="20"/>
                </w:rPr>
                <w:t>278</w:t>
              </w:r>
            </w:ins>
          </w:p>
        </w:tc>
        <w:tc>
          <w:tcPr>
            <w:tcW w:w="1422" w:type="dxa"/>
            <w:tcBorders>
              <w:top w:val="nil"/>
              <w:left w:val="nil"/>
              <w:bottom w:val="single" w:sz="4" w:space="0" w:color="auto"/>
              <w:right w:val="single" w:sz="4" w:space="0" w:color="auto"/>
            </w:tcBorders>
            <w:shd w:val="clear" w:color="auto" w:fill="auto"/>
            <w:noWrap/>
            <w:vAlign w:val="bottom"/>
            <w:hideMark/>
          </w:tcPr>
          <w:p w14:paraId="6182803F" w14:textId="03EF294F" w:rsidR="00751DFF" w:rsidRPr="006B452A" w:rsidRDefault="00751DFF" w:rsidP="00751DFF">
            <w:pPr>
              <w:spacing w:line="240" w:lineRule="auto"/>
              <w:jc w:val="center"/>
              <w:rPr>
                <w:ins w:id="2227" w:author="Hardik Malhotra" w:date="2023-02-24T15:17:00Z"/>
                <w:rFonts w:ascii="Arial" w:eastAsia="Times New Roman" w:hAnsi="Arial" w:cs="Arial"/>
                <w:color w:val="000000"/>
                <w:sz w:val="20"/>
                <w:szCs w:val="20"/>
                <w:lang w:eastAsia="en-IN"/>
              </w:rPr>
            </w:pPr>
            <w:ins w:id="2228" w:author="Hardik Malhotra" w:date="2023-02-24T16:07:00Z">
              <w:r>
                <w:rPr>
                  <w:rFonts w:ascii="Arial" w:hAnsi="Arial" w:cs="Arial"/>
                  <w:color w:val="000000"/>
                  <w:sz w:val="20"/>
                  <w:szCs w:val="20"/>
                </w:rPr>
                <w:t>381</w:t>
              </w:r>
            </w:ins>
          </w:p>
        </w:tc>
        <w:tc>
          <w:tcPr>
            <w:tcW w:w="1422" w:type="dxa"/>
            <w:tcBorders>
              <w:top w:val="nil"/>
              <w:left w:val="nil"/>
              <w:bottom w:val="single" w:sz="4" w:space="0" w:color="auto"/>
              <w:right w:val="single" w:sz="4" w:space="0" w:color="auto"/>
            </w:tcBorders>
            <w:shd w:val="clear" w:color="auto" w:fill="auto"/>
            <w:noWrap/>
            <w:vAlign w:val="bottom"/>
            <w:hideMark/>
          </w:tcPr>
          <w:p w14:paraId="667EE972" w14:textId="5937C3FB" w:rsidR="00751DFF" w:rsidRPr="006B452A" w:rsidRDefault="00751DFF" w:rsidP="00751DFF">
            <w:pPr>
              <w:spacing w:line="240" w:lineRule="auto"/>
              <w:jc w:val="center"/>
              <w:rPr>
                <w:ins w:id="2229" w:author="Hardik Malhotra" w:date="2023-02-24T15:17:00Z"/>
                <w:rFonts w:ascii="Arial" w:eastAsia="Times New Roman" w:hAnsi="Arial" w:cs="Arial"/>
                <w:color w:val="000000"/>
                <w:sz w:val="20"/>
                <w:szCs w:val="20"/>
                <w:lang w:eastAsia="en-IN"/>
              </w:rPr>
            </w:pPr>
            <w:ins w:id="2230" w:author="Hardik Malhotra" w:date="2023-02-24T16:07:00Z">
              <w:r>
                <w:rPr>
                  <w:rFonts w:ascii="Arial" w:hAnsi="Arial" w:cs="Arial"/>
                  <w:color w:val="000000"/>
                  <w:sz w:val="20"/>
                  <w:szCs w:val="20"/>
                </w:rPr>
                <w:t>381</w:t>
              </w:r>
            </w:ins>
          </w:p>
        </w:tc>
        <w:tc>
          <w:tcPr>
            <w:tcW w:w="1269" w:type="dxa"/>
            <w:tcBorders>
              <w:top w:val="nil"/>
              <w:left w:val="nil"/>
              <w:bottom w:val="single" w:sz="4" w:space="0" w:color="auto"/>
              <w:right w:val="single" w:sz="4" w:space="0" w:color="auto"/>
            </w:tcBorders>
            <w:shd w:val="clear" w:color="auto" w:fill="auto"/>
            <w:noWrap/>
            <w:vAlign w:val="bottom"/>
            <w:hideMark/>
          </w:tcPr>
          <w:p w14:paraId="2DCE9E38" w14:textId="2FFCC025" w:rsidR="00751DFF" w:rsidRPr="006B452A" w:rsidRDefault="00751DFF" w:rsidP="00751DFF">
            <w:pPr>
              <w:spacing w:line="240" w:lineRule="auto"/>
              <w:jc w:val="center"/>
              <w:rPr>
                <w:ins w:id="2231" w:author="Hardik Malhotra" w:date="2023-02-24T15:17:00Z"/>
                <w:rFonts w:ascii="Arial" w:eastAsia="Times New Roman" w:hAnsi="Arial" w:cs="Arial"/>
                <w:color w:val="000000"/>
                <w:sz w:val="20"/>
                <w:szCs w:val="20"/>
                <w:lang w:eastAsia="en-IN"/>
              </w:rPr>
            </w:pPr>
            <w:ins w:id="2232" w:author="Hardik Malhotra" w:date="2023-02-24T16:07:00Z">
              <w:r>
                <w:rPr>
                  <w:rFonts w:ascii="Arial" w:hAnsi="Arial" w:cs="Arial"/>
                  <w:color w:val="000000"/>
                  <w:sz w:val="20"/>
                  <w:szCs w:val="20"/>
                </w:rPr>
                <w:t>381</w:t>
              </w:r>
            </w:ins>
          </w:p>
        </w:tc>
      </w:tr>
      <w:tr w:rsidR="00751DFF" w:rsidRPr="00FE057E" w14:paraId="67938CB6" w14:textId="77777777" w:rsidTr="00911FBA">
        <w:trPr>
          <w:trHeight w:val="261"/>
          <w:ins w:id="2233"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C8EF45D" w14:textId="77777777" w:rsidR="00751DFF" w:rsidRPr="00FE057E" w:rsidRDefault="00751DFF" w:rsidP="00751DFF">
            <w:pPr>
              <w:spacing w:line="240" w:lineRule="auto"/>
              <w:jc w:val="center"/>
              <w:rPr>
                <w:ins w:id="2234" w:author="Hardik Malhotra" w:date="2023-02-24T15:17:00Z"/>
                <w:rFonts w:ascii="Arial" w:eastAsia="Times New Roman" w:hAnsi="Arial" w:cs="Arial"/>
                <w:color w:val="FFFFFF" w:themeColor="background1"/>
                <w:sz w:val="20"/>
                <w:szCs w:val="20"/>
                <w:lang w:eastAsia="en-IN"/>
              </w:rPr>
            </w:pPr>
            <w:ins w:id="2235" w:author="Hardik Malhotra" w:date="2023-02-24T15:17:00Z">
              <w:r w:rsidRPr="00FE057E">
                <w:rPr>
                  <w:rFonts w:ascii="Arial" w:eastAsia="Times New Roman" w:hAnsi="Arial" w:cs="Arial"/>
                  <w:color w:val="FFFFFF" w:themeColor="background1"/>
                  <w:sz w:val="20"/>
                  <w:szCs w:val="20"/>
                  <w:lang w:eastAsia="en-IN"/>
                </w:rPr>
                <w:t>Gross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4193D7" w14:textId="30ACA736" w:rsidR="00751DFF" w:rsidRPr="00751DFF" w:rsidRDefault="00751DFF" w:rsidP="00751DFF">
            <w:pPr>
              <w:spacing w:line="240" w:lineRule="auto"/>
              <w:jc w:val="center"/>
              <w:rPr>
                <w:ins w:id="2236" w:author="Hardik Malhotra" w:date="2023-02-24T15:17:00Z"/>
                <w:rFonts w:ascii="Arial" w:eastAsia="Times New Roman" w:hAnsi="Arial" w:cs="Arial"/>
                <w:color w:val="FFFFFF" w:themeColor="background1"/>
                <w:sz w:val="20"/>
                <w:szCs w:val="20"/>
                <w:lang w:eastAsia="en-IN"/>
              </w:rPr>
            </w:pPr>
            <w:ins w:id="2237" w:author="Hardik Malhotra" w:date="2023-02-24T16:07:00Z">
              <w:r w:rsidRPr="00751DFF">
                <w:rPr>
                  <w:rFonts w:ascii="Arial" w:hAnsi="Arial" w:cs="Arial"/>
                  <w:color w:val="FFFFFF" w:themeColor="background1"/>
                  <w:sz w:val="20"/>
                  <w:szCs w:val="20"/>
                  <w:rPrChange w:id="2238" w:author="Hardik Malhotra" w:date="2023-02-24T16:07:00Z">
                    <w:rPr>
                      <w:rFonts w:ascii="Arial" w:hAnsi="Arial" w:cs="Arial"/>
                      <w:color w:val="000000"/>
                      <w:sz w:val="20"/>
                      <w:szCs w:val="20"/>
                    </w:rPr>
                  </w:rPrChange>
                </w:rPr>
                <w:t>60%</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5D162EA" w14:textId="54CA4CA4" w:rsidR="00751DFF" w:rsidRPr="00751DFF" w:rsidRDefault="00751DFF" w:rsidP="00751DFF">
            <w:pPr>
              <w:spacing w:line="240" w:lineRule="auto"/>
              <w:jc w:val="center"/>
              <w:rPr>
                <w:ins w:id="2239" w:author="Hardik Malhotra" w:date="2023-02-24T15:17:00Z"/>
                <w:rFonts w:ascii="Arial" w:eastAsia="Times New Roman" w:hAnsi="Arial" w:cs="Arial"/>
                <w:color w:val="FFFFFF" w:themeColor="background1"/>
                <w:sz w:val="20"/>
                <w:szCs w:val="20"/>
                <w:lang w:eastAsia="en-IN"/>
              </w:rPr>
            </w:pPr>
            <w:ins w:id="2240" w:author="Hardik Malhotra" w:date="2023-02-24T16:07:00Z">
              <w:r w:rsidRPr="00751DFF">
                <w:rPr>
                  <w:rFonts w:ascii="Arial" w:hAnsi="Arial" w:cs="Arial"/>
                  <w:color w:val="FFFFFF" w:themeColor="background1"/>
                  <w:sz w:val="20"/>
                  <w:szCs w:val="20"/>
                  <w:rPrChange w:id="2241" w:author="Hardik Malhotra" w:date="2023-02-24T16:07:00Z">
                    <w:rPr>
                      <w:rFonts w:ascii="Arial" w:hAnsi="Arial" w:cs="Arial"/>
                      <w:color w:val="000000"/>
                      <w:sz w:val="20"/>
                      <w:szCs w:val="20"/>
                    </w:rPr>
                  </w:rPrChange>
                </w:rPr>
                <w:t>62%</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CCC939B" w14:textId="28E607C0" w:rsidR="00751DFF" w:rsidRPr="00751DFF" w:rsidRDefault="00751DFF" w:rsidP="00751DFF">
            <w:pPr>
              <w:spacing w:line="240" w:lineRule="auto"/>
              <w:jc w:val="center"/>
              <w:rPr>
                <w:ins w:id="2242" w:author="Hardik Malhotra" w:date="2023-02-24T15:17:00Z"/>
                <w:rFonts w:ascii="Arial" w:eastAsia="Times New Roman" w:hAnsi="Arial" w:cs="Arial"/>
                <w:color w:val="FFFFFF" w:themeColor="background1"/>
                <w:sz w:val="20"/>
                <w:szCs w:val="20"/>
                <w:lang w:eastAsia="en-IN"/>
              </w:rPr>
            </w:pPr>
            <w:ins w:id="2243" w:author="Hardik Malhotra" w:date="2023-02-24T16:07:00Z">
              <w:r w:rsidRPr="00751DFF">
                <w:rPr>
                  <w:rFonts w:ascii="Arial" w:hAnsi="Arial" w:cs="Arial"/>
                  <w:color w:val="FFFFFF" w:themeColor="background1"/>
                  <w:sz w:val="20"/>
                  <w:szCs w:val="20"/>
                  <w:rPrChange w:id="2244" w:author="Hardik Malhotra" w:date="2023-02-24T16:07:00Z">
                    <w:rPr>
                      <w:rFonts w:ascii="Arial" w:hAnsi="Arial" w:cs="Arial"/>
                      <w:color w:val="000000"/>
                      <w:sz w:val="20"/>
                      <w:szCs w:val="20"/>
                    </w:rPr>
                  </w:rPrChange>
                </w:rPr>
                <w:t>62%</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479107" w14:textId="4B3067BD" w:rsidR="00751DFF" w:rsidRPr="00751DFF" w:rsidRDefault="00751DFF" w:rsidP="00751DFF">
            <w:pPr>
              <w:spacing w:line="240" w:lineRule="auto"/>
              <w:jc w:val="center"/>
              <w:rPr>
                <w:ins w:id="2245" w:author="Hardik Malhotra" w:date="2023-02-24T15:17:00Z"/>
                <w:rFonts w:ascii="Arial" w:eastAsia="Times New Roman" w:hAnsi="Arial" w:cs="Arial"/>
                <w:color w:val="FFFFFF" w:themeColor="background1"/>
                <w:sz w:val="20"/>
                <w:szCs w:val="20"/>
                <w:lang w:eastAsia="en-IN"/>
              </w:rPr>
            </w:pPr>
            <w:ins w:id="2246" w:author="Hardik Malhotra" w:date="2023-02-24T16:07:00Z">
              <w:r w:rsidRPr="00751DFF">
                <w:rPr>
                  <w:rFonts w:ascii="Arial" w:hAnsi="Arial" w:cs="Arial"/>
                  <w:color w:val="FFFFFF" w:themeColor="background1"/>
                  <w:sz w:val="20"/>
                  <w:szCs w:val="20"/>
                  <w:rPrChange w:id="2247" w:author="Hardik Malhotra" w:date="2023-02-24T16:07:00Z">
                    <w:rPr>
                      <w:rFonts w:ascii="Arial" w:hAnsi="Arial" w:cs="Arial"/>
                      <w:color w:val="000000"/>
                      <w:sz w:val="20"/>
                      <w:szCs w:val="20"/>
                    </w:rPr>
                  </w:rPrChange>
                </w:rPr>
                <w:t>62%</w:t>
              </w:r>
            </w:ins>
          </w:p>
        </w:tc>
      </w:tr>
      <w:tr w:rsidR="00751DFF" w:rsidRPr="00FE057E" w14:paraId="10AF3F13" w14:textId="77777777" w:rsidTr="00911FBA">
        <w:trPr>
          <w:trHeight w:val="261"/>
          <w:ins w:id="2248"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28A13C9" w14:textId="77777777" w:rsidR="00751DFF" w:rsidRPr="00FE057E" w:rsidRDefault="00751DFF" w:rsidP="00751DFF">
            <w:pPr>
              <w:spacing w:line="240" w:lineRule="auto"/>
              <w:jc w:val="center"/>
              <w:rPr>
                <w:ins w:id="2249" w:author="Hardik Malhotra" w:date="2023-02-24T15:17:00Z"/>
                <w:rFonts w:ascii="Arial" w:eastAsia="Times New Roman" w:hAnsi="Arial" w:cs="Arial"/>
                <w:color w:val="000000"/>
                <w:sz w:val="20"/>
                <w:szCs w:val="20"/>
                <w:lang w:eastAsia="en-IN"/>
              </w:rPr>
            </w:pPr>
            <w:ins w:id="2250" w:author="Hardik Malhotra" w:date="2023-02-24T15:17:00Z">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ins>
          </w:p>
        </w:tc>
        <w:tc>
          <w:tcPr>
            <w:tcW w:w="1269" w:type="dxa"/>
            <w:tcBorders>
              <w:top w:val="nil"/>
              <w:left w:val="nil"/>
              <w:bottom w:val="single" w:sz="4" w:space="0" w:color="auto"/>
              <w:right w:val="single" w:sz="4" w:space="0" w:color="auto"/>
            </w:tcBorders>
            <w:shd w:val="clear" w:color="auto" w:fill="auto"/>
            <w:noWrap/>
            <w:vAlign w:val="bottom"/>
            <w:hideMark/>
          </w:tcPr>
          <w:p w14:paraId="2625CE8D" w14:textId="36B0F841" w:rsidR="00751DFF" w:rsidRPr="006B452A" w:rsidRDefault="00751DFF" w:rsidP="00751DFF">
            <w:pPr>
              <w:spacing w:line="240" w:lineRule="auto"/>
              <w:jc w:val="center"/>
              <w:rPr>
                <w:ins w:id="2251" w:author="Hardik Malhotra" w:date="2023-02-24T15:17:00Z"/>
                <w:rFonts w:ascii="Arial" w:eastAsia="Times New Roman" w:hAnsi="Arial" w:cs="Arial"/>
                <w:color w:val="000000"/>
                <w:sz w:val="20"/>
                <w:szCs w:val="20"/>
                <w:lang w:eastAsia="en-IN"/>
              </w:rPr>
            </w:pPr>
            <w:ins w:id="2252" w:author="Hardik Malhotra" w:date="2023-02-24T16:07:00Z">
              <w:r>
                <w:rPr>
                  <w:rFonts w:ascii="Arial" w:hAnsi="Arial" w:cs="Arial"/>
                  <w:color w:val="000000"/>
                  <w:sz w:val="20"/>
                  <w:szCs w:val="20"/>
                </w:rPr>
                <w:t>212</w:t>
              </w:r>
            </w:ins>
          </w:p>
        </w:tc>
        <w:tc>
          <w:tcPr>
            <w:tcW w:w="1422" w:type="dxa"/>
            <w:tcBorders>
              <w:top w:val="nil"/>
              <w:left w:val="nil"/>
              <w:bottom w:val="single" w:sz="4" w:space="0" w:color="auto"/>
              <w:right w:val="single" w:sz="4" w:space="0" w:color="auto"/>
            </w:tcBorders>
            <w:shd w:val="clear" w:color="auto" w:fill="auto"/>
            <w:noWrap/>
            <w:vAlign w:val="bottom"/>
            <w:hideMark/>
          </w:tcPr>
          <w:p w14:paraId="1371CA79" w14:textId="6CB0C7D8" w:rsidR="00751DFF" w:rsidRPr="006B452A" w:rsidRDefault="00751DFF" w:rsidP="00751DFF">
            <w:pPr>
              <w:spacing w:line="240" w:lineRule="auto"/>
              <w:jc w:val="center"/>
              <w:rPr>
                <w:ins w:id="2253" w:author="Hardik Malhotra" w:date="2023-02-24T15:17:00Z"/>
                <w:rFonts w:ascii="Arial" w:eastAsia="Times New Roman" w:hAnsi="Arial" w:cs="Arial"/>
                <w:color w:val="000000"/>
                <w:sz w:val="20"/>
                <w:szCs w:val="20"/>
                <w:lang w:eastAsia="en-IN"/>
              </w:rPr>
            </w:pPr>
            <w:ins w:id="2254" w:author="Hardik Malhotra" w:date="2023-02-24T16:07:00Z">
              <w:r>
                <w:rPr>
                  <w:rFonts w:ascii="Arial" w:hAnsi="Arial" w:cs="Arial"/>
                  <w:color w:val="000000"/>
                  <w:sz w:val="20"/>
                  <w:szCs w:val="20"/>
                </w:rPr>
                <w:t>336</w:t>
              </w:r>
            </w:ins>
          </w:p>
        </w:tc>
        <w:tc>
          <w:tcPr>
            <w:tcW w:w="1422" w:type="dxa"/>
            <w:tcBorders>
              <w:top w:val="nil"/>
              <w:left w:val="nil"/>
              <w:bottom w:val="single" w:sz="4" w:space="0" w:color="auto"/>
              <w:right w:val="single" w:sz="4" w:space="0" w:color="auto"/>
            </w:tcBorders>
            <w:shd w:val="clear" w:color="auto" w:fill="auto"/>
            <w:noWrap/>
            <w:vAlign w:val="bottom"/>
            <w:hideMark/>
          </w:tcPr>
          <w:p w14:paraId="0F712FDE" w14:textId="086CC753" w:rsidR="00751DFF" w:rsidRPr="006B452A" w:rsidRDefault="00751DFF" w:rsidP="00751DFF">
            <w:pPr>
              <w:spacing w:line="240" w:lineRule="auto"/>
              <w:jc w:val="center"/>
              <w:rPr>
                <w:ins w:id="2255" w:author="Hardik Malhotra" w:date="2023-02-24T15:17:00Z"/>
                <w:rFonts w:ascii="Arial" w:eastAsia="Times New Roman" w:hAnsi="Arial" w:cs="Arial"/>
                <w:color w:val="000000"/>
                <w:sz w:val="20"/>
                <w:szCs w:val="20"/>
                <w:lang w:eastAsia="en-IN"/>
              </w:rPr>
            </w:pPr>
            <w:ins w:id="2256" w:author="Hardik Malhotra" w:date="2023-02-24T16:07:00Z">
              <w:r>
                <w:rPr>
                  <w:rFonts w:ascii="Arial" w:hAnsi="Arial" w:cs="Arial"/>
                  <w:color w:val="000000"/>
                  <w:sz w:val="20"/>
                  <w:szCs w:val="20"/>
                </w:rPr>
                <w:t>349</w:t>
              </w:r>
            </w:ins>
          </w:p>
        </w:tc>
        <w:tc>
          <w:tcPr>
            <w:tcW w:w="1269" w:type="dxa"/>
            <w:tcBorders>
              <w:top w:val="nil"/>
              <w:left w:val="nil"/>
              <w:bottom w:val="single" w:sz="4" w:space="0" w:color="auto"/>
              <w:right w:val="single" w:sz="4" w:space="0" w:color="auto"/>
            </w:tcBorders>
            <w:shd w:val="clear" w:color="auto" w:fill="auto"/>
            <w:noWrap/>
            <w:vAlign w:val="bottom"/>
            <w:hideMark/>
          </w:tcPr>
          <w:p w14:paraId="04461C10" w14:textId="1133E60A" w:rsidR="00751DFF" w:rsidRPr="006B452A" w:rsidRDefault="00751DFF" w:rsidP="00751DFF">
            <w:pPr>
              <w:spacing w:line="240" w:lineRule="auto"/>
              <w:jc w:val="center"/>
              <w:rPr>
                <w:ins w:id="2257" w:author="Hardik Malhotra" w:date="2023-02-24T15:17:00Z"/>
                <w:rFonts w:ascii="Arial" w:eastAsia="Times New Roman" w:hAnsi="Arial" w:cs="Arial"/>
                <w:color w:val="000000"/>
                <w:sz w:val="20"/>
                <w:szCs w:val="20"/>
                <w:lang w:eastAsia="en-IN"/>
              </w:rPr>
            </w:pPr>
            <w:ins w:id="2258" w:author="Hardik Malhotra" w:date="2023-02-24T16:07:00Z">
              <w:r>
                <w:rPr>
                  <w:rFonts w:ascii="Arial" w:hAnsi="Arial" w:cs="Arial"/>
                  <w:color w:val="000000"/>
                  <w:sz w:val="20"/>
                  <w:szCs w:val="20"/>
                </w:rPr>
                <w:t>349</w:t>
              </w:r>
            </w:ins>
          </w:p>
        </w:tc>
      </w:tr>
      <w:tr w:rsidR="00751DFF" w:rsidRPr="00FE057E" w14:paraId="44F49FA7" w14:textId="77777777" w:rsidTr="00911FBA">
        <w:trPr>
          <w:trHeight w:val="261"/>
          <w:ins w:id="2259"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E13644A" w14:textId="77777777" w:rsidR="00751DFF" w:rsidRPr="00FE057E" w:rsidRDefault="00751DFF" w:rsidP="00751DFF">
            <w:pPr>
              <w:spacing w:line="240" w:lineRule="auto"/>
              <w:jc w:val="center"/>
              <w:rPr>
                <w:ins w:id="2260" w:author="Hardik Malhotra" w:date="2023-02-24T15:17:00Z"/>
                <w:rFonts w:ascii="Arial" w:eastAsia="Times New Roman" w:hAnsi="Arial" w:cs="Arial"/>
                <w:color w:val="FFFFFF" w:themeColor="background1"/>
                <w:sz w:val="20"/>
                <w:szCs w:val="20"/>
                <w:lang w:eastAsia="en-IN"/>
              </w:rPr>
            </w:pPr>
            <w:ins w:id="2261"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8FB410D" w14:textId="7636CDE7" w:rsidR="00751DFF" w:rsidRPr="00751DFF" w:rsidRDefault="00751DFF" w:rsidP="00751DFF">
            <w:pPr>
              <w:spacing w:line="240" w:lineRule="auto"/>
              <w:jc w:val="center"/>
              <w:rPr>
                <w:ins w:id="2262" w:author="Hardik Malhotra" w:date="2023-02-24T15:17:00Z"/>
                <w:rFonts w:ascii="Arial" w:eastAsia="Times New Roman" w:hAnsi="Arial" w:cs="Arial"/>
                <w:color w:val="FFFFFF" w:themeColor="background1"/>
                <w:sz w:val="20"/>
                <w:szCs w:val="20"/>
                <w:lang w:eastAsia="en-IN"/>
              </w:rPr>
            </w:pPr>
            <w:ins w:id="2263" w:author="Hardik Malhotra" w:date="2023-02-24T16:07:00Z">
              <w:r w:rsidRPr="00751DFF">
                <w:rPr>
                  <w:rFonts w:ascii="Arial" w:hAnsi="Arial" w:cs="Arial"/>
                  <w:color w:val="FFFFFF" w:themeColor="background1"/>
                  <w:sz w:val="20"/>
                  <w:szCs w:val="20"/>
                  <w:rPrChange w:id="2264" w:author="Hardik Malhotra" w:date="2023-02-24T16:07:00Z">
                    <w:rPr>
                      <w:rFonts w:ascii="Arial" w:hAnsi="Arial" w:cs="Arial"/>
                      <w:color w:val="000000"/>
                      <w:sz w:val="20"/>
                      <w:szCs w:val="20"/>
                    </w:rPr>
                  </w:rPrChange>
                </w:rPr>
                <w:t>46%</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9FB6538" w14:textId="45433CAB" w:rsidR="00751DFF" w:rsidRPr="00751DFF" w:rsidRDefault="00751DFF" w:rsidP="00751DFF">
            <w:pPr>
              <w:spacing w:line="240" w:lineRule="auto"/>
              <w:jc w:val="center"/>
              <w:rPr>
                <w:ins w:id="2265" w:author="Hardik Malhotra" w:date="2023-02-24T15:17:00Z"/>
                <w:rFonts w:ascii="Arial" w:eastAsia="Times New Roman" w:hAnsi="Arial" w:cs="Arial"/>
                <w:color w:val="FFFFFF" w:themeColor="background1"/>
                <w:sz w:val="20"/>
                <w:szCs w:val="20"/>
                <w:lang w:eastAsia="en-IN"/>
              </w:rPr>
            </w:pPr>
            <w:ins w:id="2266" w:author="Hardik Malhotra" w:date="2023-02-24T16:07:00Z">
              <w:r w:rsidRPr="00751DFF">
                <w:rPr>
                  <w:rFonts w:ascii="Arial" w:hAnsi="Arial" w:cs="Arial"/>
                  <w:color w:val="FFFFFF" w:themeColor="background1"/>
                  <w:sz w:val="20"/>
                  <w:szCs w:val="20"/>
                  <w:rPrChange w:id="2267" w:author="Hardik Malhotra" w:date="2023-02-24T16:07:00Z">
                    <w:rPr>
                      <w:rFonts w:ascii="Arial" w:hAnsi="Arial" w:cs="Arial"/>
                      <w:color w:val="000000"/>
                      <w:sz w:val="20"/>
                      <w:szCs w:val="20"/>
                    </w:rPr>
                  </w:rPrChange>
                </w:rPr>
                <w:t>55%</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C66D27C" w14:textId="76AAE65F" w:rsidR="00751DFF" w:rsidRPr="00751DFF" w:rsidRDefault="00751DFF" w:rsidP="00751DFF">
            <w:pPr>
              <w:spacing w:line="240" w:lineRule="auto"/>
              <w:jc w:val="center"/>
              <w:rPr>
                <w:ins w:id="2268" w:author="Hardik Malhotra" w:date="2023-02-24T15:17:00Z"/>
                <w:rFonts w:ascii="Arial" w:eastAsia="Times New Roman" w:hAnsi="Arial" w:cs="Arial"/>
                <w:color w:val="FFFFFF" w:themeColor="background1"/>
                <w:sz w:val="20"/>
                <w:szCs w:val="20"/>
                <w:lang w:eastAsia="en-IN"/>
              </w:rPr>
            </w:pPr>
            <w:ins w:id="2269" w:author="Hardik Malhotra" w:date="2023-02-24T16:07:00Z">
              <w:r w:rsidRPr="00751DFF">
                <w:rPr>
                  <w:rFonts w:ascii="Arial" w:hAnsi="Arial" w:cs="Arial"/>
                  <w:color w:val="FFFFFF" w:themeColor="background1"/>
                  <w:sz w:val="20"/>
                  <w:szCs w:val="20"/>
                  <w:rPrChange w:id="2270" w:author="Hardik Malhotra" w:date="2023-02-24T16:07:00Z">
                    <w:rPr>
                      <w:rFonts w:ascii="Arial" w:hAnsi="Arial" w:cs="Arial"/>
                      <w:color w:val="000000"/>
                      <w:sz w:val="20"/>
                      <w:szCs w:val="20"/>
                    </w:rPr>
                  </w:rPrChange>
                </w:rPr>
                <w:t>57%</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5C146" w14:textId="72646F77" w:rsidR="00751DFF" w:rsidRPr="00751DFF" w:rsidRDefault="00751DFF" w:rsidP="00751DFF">
            <w:pPr>
              <w:spacing w:line="240" w:lineRule="auto"/>
              <w:jc w:val="center"/>
              <w:rPr>
                <w:ins w:id="2271" w:author="Hardik Malhotra" w:date="2023-02-24T15:17:00Z"/>
                <w:rFonts w:ascii="Arial" w:eastAsia="Times New Roman" w:hAnsi="Arial" w:cs="Arial"/>
                <w:color w:val="FFFFFF" w:themeColor="background1"/>
                <w:sz w:val="20"/>
                <w:szCs w:val="20"/>
                <w:lang w:eastAsia="en-IN"/>
              </w:rPr>
            </w:pPr>
            <w:ins w:id="2272" w:author="Hardik Malhotra" w:date="2023-02-24T16:07:00Z">
              <w:r w:rsidRPr="00751DFF">
                <w:rPr>
                  <w:rFonts w:ascii="Arial" w:hAnsi="Arial" w:cs="Arial"/>
                  <w:color w:val="FFFFFF" w:themeColor="background1"/>
                  <w:sz w:val="20"/>
                  <w:szCs w:val="20"/>
                  <w:rPrChange w:id="2273" w:author="Hardik Malhotra" w:date="2023-02-24T16:07:00Z">
                    <w:rPr>
                      <w:rFonts w:ascii="Arial" w:hAnsi="Arial" w:cs="Arial"/>
                      <w:color w:val="000000"/>
                      <w:sz w:val="20"/>
                      <w:szCs w:val="20"/>
                    </w:rPr>
                  </w:rPrChange>
                </w:rPr>
                <w:t>57%</w:t>
              </w:r>
            </w:ins>
          </w:p>
        </w:tc>
      </w:tr>
      <w:tr w:rsidR="00751DFF" w:rsidRPr="00FE057E" w14:paraId="4F9D9CAC" w14:textId="77777777" w:rsidTr="00911FBA">
        <w:trPr>
          <w:trHeight w:val="261"/>
          <w:ins w:id="2274" w:author="Hardik Malhotra" w:date="2023-02-24T15:17:00Z"/>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9DA201" w14:textId="77777777" w:rsidR="00751DFF" w:rsidRPr="00FE057E" w:rsidRDefault="00751DFF" w:rsidP="00751DFF">
            <w:pPr>
              <w:spacing w:line="240" w:lineRule="auto"/>
              <w:jc w:val="center"/>
              <w:rPr>
                <w:ins w:id="2275" w:author="Hardik Malhotra" w:date="2023-02-24T15:17:00Z"/>
                <w:rFonts w:ascii="Arial" w:eastAsia="Times New Roman" w:hAnsi="Arial" w:cs="Arial"/>
                <w:color w:val="000000"/>
                <w:sz w:val="20"/>
                <w:szCs w:val="20"/>
                <w:lang w:eastAsia="en-IN"/>
              </w:rPr>
            </w:pPr>
            <w:ins w:id="2276" w:author="Hardik Malhotra" w:date="2023-02-24T15:17:00Z">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ins>
          </w:p>
        </w:tc>
        <w:tc>
          <w:tcPr>
            <w:tcW w:w="1269" w:type="dxa"/>
            <w:tcBorders>
              <w:top w:val="nil"/>
              <w:left w:val="nil"/>
              <w:bottom w:val="single" w:sz="4" w:space="0" w:color="auto"/>
              <w:right w:val="single" w:sz="4" w:space="0" w:color="auto"/>
            </w:tcBorders>
            <w:shd w:val="clear" w:color="auto" w:fill="auto"/>
            <w:noWrap/>
            <w:vAlign w:val="bottom"/>
            <w:hideMark/>
          </w:tcPr>
          <w:p w14:paraId="755D067B" w14:textId="517D937B" w:rsidR="00751DFF" w:rsidRPr="006B452A" w:rsidRDefault="00751DFF" w:rsidP="00751DFF">
            <w:pPr>
              <w:spacing w:line="240" w:lineRule="auto"/>
              <w:jc w:val="center"/>
              <w:rPr>
                <w:ins w:id="2277" w:author="Hardik Malhotra" w:date="2023-02-24T15:17:00Z"/>
                <w:rFonts w:ascii="Arial" w:eastAsia="Times New Roman" w:hAnsi="Arial" w:cs="Arial"/>
                <w:color w:val="000000"/>
                <w:sz w:val="20"/>
                <w:szCs w:val="20"/>
                <w:lang w:eastAsia="en-IN"/>
              </w:rPr>
            </w:pPr>
            <w:ins w:id="2278" w:author="Hardik Malhotra" w:date="2023-02-24T16:07:00Z">
              <w:r>
                <w:rPr>
                  <w:rFonts w:ascii="Arial" w:hAnsi="Arial" w:cs="Arial"/>
                  <w:color w:val="000000"/>
                  <w:sz w:val="20"/>
                  <w:szCs w:val="20"/>
                </w:rPr>
                <w:t>129</w:t>
              </w:r>
            </w:ins>
          </w:p>
        </w:tc>
        <w:tc>
          <w:tcPr>
            <w:tcW w:w="1422" w:type="dxa"/>
            <w:tcBorders>
              <w:top w:val="nil"/>
              <w:left w:val="nil"/>
              <w:bottom w:val="single" w:sz="4" w:space="0" w:color="auto"/>
              <w:right w:val="single" w:sz="4" w:space="0" w:color="auto"/>
            </w:tcBorders>
            <w:shd w:val="clear" w:color="auto" w:fill="auto"/>
            <w:noWrap/>
            <w:vAlign w:val="bottom"/>
            <w:hideMark/>
          </w:tcPr>
          <w:p w14:paraId="0CCEA249" w14:textId="79308F22" w:rsidR="00751DFF" w:rsidRPr="006B452A" w:rsidRDefault="00751DFF" w:rsidP="00751DFF">
            <w:pPr>
              <w:spacing w:line="240" w:lineRule="auto"/>
              <w:jc w:val="center"/>
              <w:rPr>
                <w:ins w:id="2279" w:author="Hardik Malhotra" w:date="2023-02-24T15:17:00Z"/>
                <w:rFonts w:ascii="Arial" w:eastAsia="Times New Roman" w:hAnsi="Arial" w:cs="Arial"/>
                <w:color w:val="000000"/>
                <w:sz w:val="20"/>
                <w:szCs w:val="20"/>
                <w:lang w:eastAsia="en-IN"/>
              </w:rPr>
            </w:pPr>
            <w:ins w:id="2280" w:author="Hardik Malhotra" w:date="2023-02-24T16:07:00Z">
              <w:r>
                <w:rPr>
                  <w:rFonts w:ascii="Arial" w:hAnsi="Arial" w:cs="Arial"/>
                  <w:color w:val="000000"/>
                  <w:sz w:val="20"/>
                  <w:szCs w:val="20"/>
                </w:rPr>
                <w:t>204</w:t>
              </w:r>
            </w:ins>
          </w:p>
        </w:tc>
        <w:tc>
          <w:tcPr>
            <w:tcW w:w="1422" w:type="dxa"/>
            <w:tcBorders>
              <w:top w:val="nil"/>
              <w:left w:val="nil"/>
              <w:bottom w:val="single" w:sz="4" w:space="0" w:color="auto"/>
              <w:right w:val="single" w:sz="4" w:space="0" w:color="auto"/>
            </w:tcBorders>
            <w:shd w:val="clear" w:color="auto" w:fill="auto"/>
            <w:noWrap/>
            <w:vAlign w:val="bottom"/>
            <w:hideMark/>
          </w:tcPr>
          <w:p w14:paraId="6E3478E6" w14:textId="4F1B193C" w:rsidR="00751DFF" w:rsidRPr="006B452A" w:rsidRDefault="00751DFF" w:rsidP="00751DFF">
            <w:pPr>
              <w:spacing w:line="240" w:lineRule="auto"/>
              <w:jc w:val="center"/>
              <w:rPr>
                <w:ins w:id="2281" w:author="Hardik Malhotra" w:date="2023-02-24T15:17:00Z"/>
                <w:rFonts w:ascii="Arial" w:eastAsia="Times New Roman" w:hAnsi="Arial" w:cs="Arial"/>
                <w:color w:val="000000"/>
                <w:sz w:val="20"/>
                <w:szCs w:val="20"/>
                <w:lang w:eastAsia="en-IN"/>
              </w:rPr>
            </w:pPr>
            <w:ins w:id="2282" w:author="Hardik Malhotra" w:date="2023-02-24T16:07:00Z">
              <w:r>
                <w:rPr>
                  <w:rFonts w:ascii="Arial" w:hAnsi="Arial" w:cs="Arial"/>
                  <w:color w:val="000000"/>
                  <w:sz w:val="20"/>
                  <w:szCs w:val="20"/>
                </w:rPr>
                <w:t>211</w:t>
              </w:r>
            </w:ins>
          </w:p>
        </w:tc>
        <w:tc>
          <w:tcPr>
            <w:tcW w:w="1269" w:type="dxa"/>
            <w:tcBorders>
              <w:top w:val="nil"/>
              <w:left w:val="nil"/>
              <w:bottom w:val="single" w:sz="4" w:space="0" w:color="auto"/>
              <w:right w:val="single" w:sz="4" w:space="0" w:color="auto"/>
            </w:tcBorders>
            <w:shd w:val="clear" w:color="auto" w:fill="auto"/>
            <w:noWrap/>
            <w:vAlign w:val="bottom"/>
            <w:hideMark/>
          </w:tcPr>
          <w:p w14:paraId="6E0EFA1A" w14:textId="76EA81AA" w:rsidR="00751DFF" w:rsidRPr="006B452A" w:rsidRDefault="00751DFF" w:rsidP="00751DFF">
            <w:pPr>
              <w:spacing w:line="240" w:lineRule="auto"/>
              <w:jc w:val="center"/>
              <w:rPr>
                <w:ins w:id="2283" w:author="Hardik Malhotra" w:date="2023-02-24T15:17:00Z"/>
                <w:rFonts w:ascii="Arial" w:eastAsia="Times New Roman" w:hAnsi="Arial" w:cs="Arial"/>
                <w:color w:val="000000"/>
                <w:sz w:val="20"/>
                <w:szCs w:val="20"/>
                <w:lang w:eastAsia="en-IN"/>
              </w:rPr>
            </w:pPr>
            <w:ins w:id="2284" w:author="Hardik Malhotra" w:date="2023-02-24T16:07:00Z">
              <w:r>
                <w:rPr>
                  <w:rFonts w:ascii="Arial" w:hAnsi="Arial" w:cs="Arial"/>
                  <w:color w:val="000000"/>
                  <w:sz w:val="20"/>
                  <w:szCs w:val="20"/>
                </w:rPr>
                <w:t>209</w:t>
              </w:r>
            </w:ins>
          </w:p>
        </w:tc>
      </w:tr>
      <w:tr w:rsidR="00751DFF" w:rsidRPr="00FE057E" w14:paraId="70C5ED0D" w14:textId="77777777" w:rsidTr="00911FBA">
        <w:trPr>
          <w:trHeight w:val="261"/>
          <w:ins w:id="2285" w:author="Hardik Malhotra" w:date="2023-02-24T15:17:00Z"/>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C905B9B" w14:textId="77777777" w:rsidR="00751DFF" w:rsidRPr="00FE057E" w:rsidRDefault="00751DFF" w:rsidP="00751DFF">
            <w:pPr>
              <w:spacing w:line="240" w:lineRule="auto"/>
              <w:jc w:val="center"/>
              <w:rPr>
                <w:ins w:id="2286" w:author="Hardik Malhotra" w:date="2023-02-24T15:17:00Z"/>
                <w:rFonts w:ascii="Arial" w:eastAsia="Times New Roman" w:hAnsi="Arial" w:cs="Arial"/>
                <w:color w:val="FFFFFF" w:themeColor="background1"/>
                <w:sz w:val="20"/>
                <w:szCs w:val="20"/>
                <w:lang w:eastAsia="en-IN"/>
              </w:rPr>
            </w:pPr>
            <w:ins w:id="2287" w:author="Hardik Malhotra" w:date="2023-02-24T15:17:00Z">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9174370" w14:textId="6CBA4A52" w:rsidR="00751DFF" w:rsidRPr="00751DFF" w:rsidRDefault="00751DFF" w:rsidP="00751DFF">
            <w:pPr>
              <w:spacing w:line="240" w:lineRule="auto"/>
              <w:jc w:val="center"/>
              <w:rPr>
                <w:ins w:id="2288" w:author="Hardik Malhotra" w:date="2023-02-24T15:17:00Z"/>
                <w:rFonts w:ascii="Arial" w:eastAsia="Times New Roman" w:hAnsi="Arial" w:cs="Arial"/>
                <w:color w:val="FFFFFF" w:themeColor="background1"/>
                <w:sz w:val="20"/>
                <w:szCs w:val="20"/>
                <w:lang w:eastAsia="en-IN"/>
              </w:rPr>
            </w:pPr>
            <w:ins w:id="2289" w:author="Hardik Malhotra" w:date="2023-02-24T16:07:00Z">
              <w:r w:rsidRPr="00751DFF">
                <w:rPr>
                  <w:rFonts w:ascii="Arial" w:hAnsi="Arial" w:cs="Arial"/>
                  <w:color w:val="FFFFFF" w:themeColor="background1"/>
                  <w:sz w:val="20"/>
                  <w:szCs w:val="20"/>
                  <w:rPrChange w:id="2290" w:author="Hardik Malhotra" w:date="2023-02-24T16:07:00Z">
                    <w:rPr>
                      <w:rFonts w:ascii="Arial" w:hAnsi="Arial" w:cs="Arial"/>
                      <w:color w:val="000000"/>
                      <w:sz w:val="20"/>
                      <w:szCs w:val="20"/>
                    </w:rPr>
                  </w:rPrChange>
                </w:rPr>
                <w:t>28%</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322E4" w14:textId="4F94B2D0" w:rsidR="00751DFF" w:rsidRPr="00751DFF" w:rsidRDefault="00751DFF" w:rsidP="00751DFF">
            <w:pPr>
              <w:spacing w:line="240" w:lineRule="auto"/>
              <w:jc w:val="center"/>
              <w:rPr>
                <w:ins w:id="2291" w:author="Hardik Malhotra" w:date="2023-02-24T15:17:00Z"/>
                <w:rFonts w:ascii="Arial" w:eastAsia="Times New Roman" w:hAnsi="Arial" w:cs="Arial"/>
                <w:color w:val="FFFFFF" w:themeColor="background1"/>
                <w:sz w:val="20"/>
                <w:szCs w:val="20"/>
                <w:lang w:eastAsia="en-IN"/>
              </w:rPr>
            </w:pPr>
            <w:ins w:id="2292" w:author="Hardik Malhotra" w:date="2023-02-24T16:07:00Z">
              <w:r w:rsidRPr="00751DFF">
                <w:rPr>
                  <w:rFonts w:ascii="Arial" w:hAnsi="Arial" w:cs="Arial"/>
                  <w:color w:val="FFFFFF" w:themeColor="background1"/>
                  <w:sz w:val="20"/>
                  <w:szCs w:val="20"/>
                  <w:rPrChange w:id="2293" w:author="Hardik Malhotra" w:date="2023-02-24T16:07:00Z">
                    <w:rPr>
                      <w:rFonts w:ascii="Arial" w:hAnsi="Arial" w:cs="Arial"/>
                      <w:color w:val="000000"/>
                      <w:sz w:val="20"/>
                      <w:szCs w:val="20"/>
                    </w:rPr>
                  </w:rPrChange>
                </w:rPr>
                <w:t>33%</w:t>
              </w:r>
            </w:ins>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DDE3A67" w14:textId="14666F91" w:rsidR="00751DFF" w:rsidRPr="00751DFF" w:rsidRDefault="00751DFF" w:rsidP="00751DFF">
            <w:pPr>
              <w:spacing w:line="240" w:lineRule="auto"/>
              <w:jc w:val="center"/>
              <w:rPr>
                <w:ins w:id="2294" w:author="Hardik Malhotra" w:date="2023-02-24T15:17:00Z"/>
                <w:rFonts w:ascii="Arial" w:eastAsia="Times New Roman" w:hAnsi="Arial" w:cs="Arial"/>
                <w:color w:val="FFFFFF" w:themeColor="background1"/>
                <w:sz w:val="20"/>
                <w:szCs w:val="20"/>
                <w:lang w:eastAsia="en-IN"/>
              </w:rPr>
            </w:pPr>
            <w:ins w:id="2295" w:author="Hardik Malhotra" w:date="2023-02-24T16:07:00Z">
              <w:r w:rsidRPr="00751DFF">
                <w:rPr>
                  <w:rFonts w:ascii="Arial" w:hAnsi="Arial" w:cs="Arial"/>
                  <w:color w:val="FFFFFF" w:themeColor="background1"/>
                  <w:sz w:val="20"/>
                  <w:szCs w:val="20"/>
                  <w:rPrChange w:id="2296" w:author="Hardik Malhotra" w:date="2023-02-24T16:07:00Z">
                    <w:rPr>
                      <w:rFonts w:ascii="Arial" w:hAnsi="Arial" w:cs="Arial"/>
                      <w:color w:val="000000"/>
                      <w:sz w:val="20"/>
                      <w:szCs w:val="20"/>
                    </w:rPr>
                  </w:rPrChange>
                </w:rPr>
                <w:t>34%</w:t>
              </w:r>
            </w:ins>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1735662" w14:textId="099917B6" w:rsidR="00751DFF" w:rsidRPr="00751DFF" w:rsidRDefault="00751DFF" w:rsidP="00751DFF">
            <w:pPr>
              <w:spacing w:line="240" w:lineRule="auto"/>
              <w:jc w:val="center"/>
              <w:rPr>
                <w:ins w:id="2297" w:author="Hardik Malhotra" w:date="2023-02-24T15:17:00Z"/>
                <w:rFonts w:ascii="Arial" w:eastAsia="Times New Roman" w:hAnsi="Arial" w:cs="Arial"/>
                <w:color w:val="FFFFFF" w:themeColor="background1"/>
                <w:sz w:val="20"/>
                <w:szCs w:val="20"/>
                <w:lang w:eastAsia="en-IN"/>
              </w:rPr>
            </w:pPr>
            <w:ins w:id="2298" w:author="Hardik Malhotra" w:date="2023-02-24T16:07:00Z">
              <w:r w:rsidRPr="00751DFF">
                <w:rPr>
                  <w:rFonts w:ascii="Arial" w:hAnsi="Arial" w:cs="Arial"/>
                  <w:color w:val="FFFFFF" w:themeColor="background1"/>
                  <w:sz w:val="20"/>
                  <w:szCs w:val="20"/>
                  <w:rPrChange w:id="2299" w:author="Hardik Malhotra" w:date="2023-02-24T16:07:00Z">
                    <w:rPr>
                      <w:rFonts w:ascii="Arial" w:hAnsi="Arial" w:cs="Arial"/>
                      <w:color w:val="000000"/>
                      <w:sz w:val="20"/>
                      <w:szCs w:val="20"/>
                    </w:rPr>
                  </w:rPrChange>
                </w:rPr>
                <w:t>34%</w:t>
              </w:r>
            </w:ins>
          </w:p>
        </w:tc>
      </w:tr>
    </w:tbl>
    <w:p w14:paraId="7C79479D" w14:textId="77777777" w:rsidR="00952E8D" w:rsidRDefault="00952E8D" w:rsidP="00027B1A">
      <w:pPr>
        <w:jc w:val="left"/>
        <w:rPr>
          <w:rFonts w:ascii="Arial" w:hAnsi="Arial" w:cs="Arial"/>
          <w:b/>
          <w:bCs/>
          <w:sz w:val="20"/>
          <w:szCs w:val="20"/>
          <w:lang w:val="en-US"/>
        </w:rPr>
      </w:pPr>
    </w:p>
    <w:p w14:paraId="53BD5B61" w14:textId="77777777" w:rsidR="00952E8D" w:rsidRDefault="00952E8D" w:rsidP="00027B1A">
      <w:pPr>
        <w:jc w:val="left"/>
        <w:rPr>
          <w:rFonts w:ascii="Arial" w:hAnsi="Arial" w:cs="Arial"/>
          <w:b/>
          <w:bCs/>
          <w:sz w:val="20"/>
          <w:szCs w:val="20"/>
          <w:lang w:val="en-US"/>
        </w:rPr>
      </w:pPr>
    </w:p>
    <w:p w14:paraId="22677022" w14:textId="77777777" w:rsidR="00952E8D" w:rsidRDefault="00952E8D" w:rsidP="00027B1A">
      <w:pPr>
        <w:jc w:val="left"/>
        <w:rPr>
          <w:rFonts w:ascii="Arial" w:hAnsi="Arial" w:cs="Arial"/>
          <w:b/>
          <w:bCs/>
          <w:sz w:val="20"/>
          <w:szCs w:val="20"/>
          <w:lang w:val="en-US"/>
        </w:rPr>
      </w:pPr>
    </w:p>
    <w:p w14:paraId="75457E4C" w14:textId="77777777" w:rsidR="00952E8D" w:rsidRDefault="00952E8D" w:rsidP="00027B1A">
      <w:pPr>
        <w:jc w:val="left"/>
        <w:rPr>
          <w:rFonts w:ascii="Arial" w:hAnsi="Arial" w:cs="Arial"/>
          <w:b/>
          <w:bCs/>
          <w:sz w:val="20"/>
          <w:szCs w:val="20"/>
          <w:lang w:val="en-US"/>
        </w:rPr>
      </w:pPr>
    </w:p>
    <w:p w14:paraId="060B216C" w14:textId="3A7A0CEB" w:rsidR="00256967" w:rsidDel="004501A9" w:rsidRDefault="00256967" w:rsidP="00027B1A">
      <w:pPr>
        <w:jc w:val="left"/>
        <w:rPr>
          <w:del w:id="2300" w:author="Hardik Malhotra" w:date="2023-02-24T15:17:00Z"/>
          <w:rFonts w:ascii="Arial" w:hAnsi="Arial" w:cs="Arial"/>
          <w:b/>
          <w:bCs/>
          <w:sz w:val="20"/>
          <w:szCs w:val="20"/>
          <w:lang w:val="en-US"/>
        </w:rPr>
      </w:pPr>
    </w:p>
    <w:p w14:paraId="740DF0CA" w14:textId="4819A659" w:rsidR="00256967" w:rsidDel="004501A9" w:rsidRDefault="00256967" w:rsidP="00027B1A">
      <w:pPr>
        <w:jc w:val="left"/>
        <w:rPr>
          <w:del w:id="2301" w:author="Hardik Malhotra" w:date="2023-02-24T15:17:00Z"/>
          <w:rFonts w:ascii="Arial" w:hAnsi="Arial" w:cs="Arial"/>
          <w:b/>
          <w:bCs/>
          <w:sz w:val="20"/>
          <w:szCs w:val="20"/>
          <w:lang w:val="en-US"/>
        </w:rPr>
      </w:pPr>
    </w:p>
    <w:p w14:paraId="55DB7D4D" w14:textId="74C94CD9" w:rsidR="00256967" w:rsidDel="004501A9" w:rsidRDefault="00256967" w:rsidP="00027B1A">
      <w:pPr>
        <w:jc w:val="left"/>
        <w:rPr>
          <w:del w:id="2302" w:author="Hardik Malhotra" w:date="2023-02-24T15:17:00Z"/>
          <w:rFonts w:ascii="Arial" w:hAnsi="Arial" w:cs="Arial"/>
          <w:b/>
          <w:bCs/>
          <w:sz w:val="20"/>
          <w:szCs w:val="20"/>
          <w:lang w:val="en-US"/>
        </w:rPr>
      </w:pPr>
    </w:p>
    <w:p w14:paraId="6062DFFE" w14:textId="25653755" w:rsidR="00256967" w:rsidDel="004501A9" w:rsidRDefault="00256967" w:rsidP="00027B1A">
      <w:pPr>
        <w:jc w:val="left"/>
        <w:rPr>
          <w:del w:id="2303" w:author="Hardik Malhotra" w:date="2023-02-24T15:17:00Z"/>
          <w:rFonts w:ascii="Arial" w:hAnsi="Arial" w:cs="Arial"/>
          <w:b/>
          <w:bCs/>
          <w:sz w:val="20"/>
          <w:szCs w:val="20"/>
          <w:lang w:val="en-US"/>
        </w:rPr>
      </w:pPr>
    </w:p>
    <w:p w14:paraId="4C37F820" w14:textId="02DC1B8A" w:rsidR="00256967" w:rsidDel="004501A9" w:rsidRDefault="00256967" w:rsidP="00027B1A">
      <w:pPr>
        <w:jc w:val="left"/>
        <w:rPr>
          <w:del w:id="2304" w:author="Hardik Malhotra" w:date="2023-02-24T15:17:00Z"/>
          <w:rFonts w:ascii="Arial" w:hAnsi="Arial" w:cs="Arial"/>
          <w:b/>
          <w:bCs/>
          <w:sz w:val="20"/>
          <w:szCs w:val="20"/>
          <w:lang w:val="en-US"/>
        </w:rPr>
      </w:pPr>
    </w:p>
    <w:p w14:paraId="1A36D033" w14:textId="1EC2E40D" w:rsidR="00256967" w:rsidDel="004501A9" w:rsidRDefault="00256967" w:rsidP="00027B1A">
      <w:pPr>
        <w:jc w:val="left"/>
        <w:rPr>
          <w:del w:id="2305" w:author="Hardik Malhotra" w:date="2023-02-24T15:17:00Z"/>
          <w:rFonts w:ascii="Arial" w:hAnsi="Arial" w:cs="Arial"/>
          <w:b/>
          <w:bCs/>
          <w:sz w:val="20"/>
          <w:szCs w:val="20"/>
          <w:lang w:val="en-US"/>
        </w:rPr>
      </w:pPr>
    </w:p>
    <w:p w14:paraId="43DDEF92" w14:textId="04C373F3" w:rsidR="00256967" w:rsidDel="004501A9" w:rsidRDefault="00256967" w:rsidP="00027B1A">
      <w:pPr>
        <w:jc w:val="left"/>
        <w:rPr>
          <w:del w:id="2306" w:author="Hardik Malhotra" w:date="2023-02-24T15:17:00Z"/>
          <w:rFonts w:ascii="Arial" w:hAnsi="Arial" w:cs="Arial"/>
          <w:b/>
          <w:bCs/>
          <w:sz w:val="20"/>
          <w:szCs w:val="20"/>
          <w:lang w:val="en-US"/>
        </w:rPr>
      </w:pPr>
    </w:p>
    <w:p w14:paraId="343C92F9" w14:textId="10C7DA2A" w:rsidR="00256967" w:rsidDel="004501A9" w:rsidRDefault="00256967" w:rsidP="00027B1A">
      <w:pPr>
        <w:jc w:val="left"/>
        <w:rPr>
          <w:del w:id="2307" w:author="Hardik Malhotra" w:date="2023-02-24T15:17:00Z"/>
          <w:rFonts w:ascii="Arial" w:hAnsi="Arial" w:cs="Arial"/>
          <w:b/>
          <w:bCs/>
          <w:sz w:val="20"/>
          <w:szCs w:val="20"/>
          <w:lang w:val="en-US"/>
        </w:rPr>
      </w:pPr>
    </w:p>
    <w:p w14:paraId="12DF399E" w14:textId="6EECDD74" w:rsidR="00256967" w:rsidDel="004501A9" w:rsidRDefault="00256967" w:rsidP="00027B1A">
      <w:pPr>
        <w:jc w:val="left"/>
        <w:rPr>
          <w:del w:id="2308" w:author="Hardik Malhotra" w:date="2023-02-24T15:17:00Z"/>
          <w:rFonts w:ascii="Arial" w:hAnsi="Arial" w:cs="Arial"/>
          <w:b/>
          <w:bCs/>
          <w:sz w:val="20"/>
          <w:szCs w:val="20"/>
          <w:lang w:val="en-US"/>
        </w:rPr>
      </w:pPr>
    </w:p>
    <w:p w14:paraId="18B2301A" w14:textId="787B072F" w:rsidR="00256967" w:rsidDel="004501A9" w:rsidRDefault="00256967" w:rsidP="00027B1A">
      <w:pPr>
        <w:jc w:val="left"/>
        <w:rPr>
          <w:del w:id="2309" w:author="Hardik Malhotra" w:date="2023-02-24T15:17:00Z"/>
          <w:rFonts w:ascii="Arial" w:hAnsi="Arial" w:cs="Arial"/>
          <w:b/>
          <w:bCs/>
          <w:sz w:val="20"/>
          <w:szCs w:val="20"/>
          <w:lang w:val="en-US"/>
        </w:rPr>
      </w:pPr>
    </w:p>
    <w:p w14:paraId="06EC16C9" w14:textId="6590DFFE" w:rsidR="00256967" w:rsidDel="004501A9" w:rsidRDefault="00256967" w:rsidP="00027B1A">
      <w:pPr>
        <w:jc w:val="left"/>
        <w:rPr>
          <w:del w:id="2310" w:author="Hardik Malhotra" w:date="2023-02-24T15:17:00Z"/>
          <w:rFonts w:ascii="Arial" w:hAnsi="Arial" w:cs="Arial"/>
          <w:b/>
          <w:bCs/>
          <w:sz w:val="20"/>
          <w:szCs w:val="20"/>
          <w:lang w:val="en-US"/>
        </w:rPr>
      </w:pPr>
    </w:p>
    <w:p w14:paraId="2A32DF7C" w14:textId="01EE0E29" w:rsidR="00256967" w:rsidDel="004501A9" w:rsidRDefault="00256967" w:rsidP="00027B1A">
      <w:pPr>
        <w:jc w:val="left"/>
        <w:rPr>
          <w:del w:id="2311" w:author="Hardik Malhotra" w:date="2023-02-24T15:17:00Z"/>
          <w:rFonts w:ascii="Arial" w:hAnsi="Arial" w:cs="Arial"/>
          <w:b/>
          <w:bCs/>
          <w:sz w:val="20"/>
          <w:szCs w:val="20"/>
          <w:lang w:val="en-US"/>
        </w:rPr>
      </w:pPr>
    </w:p>
    <w:p w14:paraId="7CB44FF1" w14:textId="4DEEBA06" w:rsidR="00256967" w:rsidDel="004501A9" w:rsidRDefault="00256967" w:rsidP="00027B1A">
      <w:pPr>
        <w:jc w:val="left"/>
        <w:rPr>
          <w:del w:id="2312" w:author="Hardik Malhotra" w:date="2023-02-24T15:17:00Z"/>
          <w:rFonts w:ascii="Arial" w:hAnsi="Arial" w:cs="Arial"/>
          <w:b/>
          <w:bCs/>
          <w:sz w:val="20"/>
          <w:szCs w:val="20"/>
          <w:lang w:val="en-US"/>
        </w:rPr>
      </w:pPr>
    </w:p>
    <w:p w14:paraId="2C6BBDB9" w14:textId="59440474" w:rsidR="00256967" w:rsidDel="004501A9" w:rsidRDefault="00256967" w:rsidP="00027B1A">
      <w:pPr>
        <w:jc w:val="left"/>
        <w:rPr>
          <w:del w:id="2313" w:author="Hardik Malhotra" w:date="2023-02-24T15:17:00Z"/>
          <w:rFonts w:ascii="Arial" w:hAnsi="Arial" w:cs="Arial"/>
          <w:b/>
          <w:bCs/>
          <w:sz w:val="20"/>
          <w:szCs w:val="20"/>
          <w:lang w:val="en-US"/>
        </w:rPr>
      </w:pPr>
    </w:p>
    <w:p w14:paraId="3C5A2EB6" w14:textId="563D44FB" w:rsidR="00AB74CE" w:rsidDel="004501A9" w:rsidRDefault="00AB74CE" w:rsidP="00027B1A">
      <w:pPr>
        <w:jc w:val="left"/>
        <w:rPr>
          <w:del w:id="2314" w:author="Hardik Malhotra" w:date="2023-02-24T15:17:00Z"/>
          <w:rFonts w:ascii="Arial" w:hAnsi="Arial" w:cs="Arial"/>
          <w:b/>
          <w:bCs/>
          <w:sz w:val="20"/>
          <w:szCs w:val="20"/>
          <w:lang w:val="en-US"/>
        </w:rPr>
      </w:pPr>
    </w:p>
    <w:p w14:paraId="6ABEC10D" w14:textId="077791AD" w:rsidR="00AB74CE" w:rsidDel="004501A9" w:rsidRDefault="00AB74CE" w:rsidP="00027B1A">
      <w:pPr>
        <w:jc w:val="left"/>
        <w:rPr>
          <w:del w:id="2315" w:author="Hardik Malhotra" w:date="2023-02-24T15:17:00Z"/>
          <w:rFonts w:ascii="Arial" w:hAnsi="Arial" w:cs="Arial"/>
          <w:b/>
          <w:bCs/>
          <w:sz w:val="20"/>
          <w:szCs w:val="20"/>
          <w:lang w:val="en-US"/>
        </w:rPr>
      </w:pPr>
    </w:p>
    <w:p w14:paraId="3300EDC2" w14:textId="6C714F9A" w:rsidR="00AB74CE" w:rsidDel="004501A9" w:rsidRDefault="00AB74CE" w:rsidP="00027B1A">
      <w:pPr>
        <w:jc w:val="left"/>
        <w:rPr>
          <w:del w:id="2316" w:author="Hardik Malhotra" w:date="2023-02-24T15:17:00Z"/>
          <w:rFonts w:ascii="Arial" w:hAnsi="Arial" w:cs="Arial"/>
          <w:b/>
          <w:bCs/>
          <w:sz w:val="20"/>
          <w:szCs w:val="20"/>
          <w:lang w:val="en-US"/>
        </w:rPr>
      </w:pPr>
    </w:p>
    <w:p w14:paraId="45AE03BE" w14:textId="064531DA" w:rsidR="003716CE" w:rsidRPr="00731FA6" w:rsidRDefault="004727BB" w:rsidP="003716CE">
      <w:pPr>
        <w:jc w:val="center"/>
        <w:rPr>
          <w:rFonts w:ascii="Arial" w:hAnsi="Arial" w:cs="Arial"/>
          <w:b/>
          <w:bCs/>
          <w:sz w:val="44"/>
          <w:szCs w:val="44"/>
          <w:lang w:val="en-US"/>
        </w:rPr>
      </w:pPr>
      <w:r>
        <w:rPr>
          <w:rFonts w:ascii="Arial" w:hAnsi="Arial" w:cs="Arial"/>
          <w:noProof/>
        </w:rPr>
        <mc:AlternateContent>
          <mc:Choice Requires="wps">
            <w:drawing>
              <wp:anchor distT="45720" distB="45720" distL="114300" distR="114300" simplePos="0" relativeHeight="251759616" behindDoc="0" locked="0" layoutInCell="1" allowOverlap="1" wp14:anchorId="7CF272C5" wp14:editId="3AAFD32D">
                <wp:simplePos x="0" y="0"/>
                <wp:positionH relativeFrom="margin">
                  <wp:posOffset>-514350</wp:posOffset>
                </wp:positionH>
                <wp:positionV relativeFrom="paragraph">
                  <wp:posOffset>326390</wp:posOffset>
                </wp:positionV>
                <wp:extent cx="6655435" cy="2409825"/>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409825"/>
                        </a:xfrm>
                        <a:prstGeom prst="rect">
                          <a:avLst/>
                        </a:prstGeom>
                        <a:noFill/>
                        <a:ln w="9525">
                          <a:noFill/>
                          <a:miter lim="800000"/>
                          <a:headEnd/>
                          <a:tailEnd/>
                        </a:ln>
                      </wps:spPr>
                      <wps:txbx>
                        <w:txbxContent>
                          <w:p w14:paraId="184C2062" w14:textId="77777777" w:rsidR="00490867" w:rsidRPr="00257943" w:rsidRDefault="00490867"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Environment and Vendor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272C5" id="Text Box 60" o:spid="_x0000_s1032" type="#_x0000_t202" style="position:absolute;left:0;text-align:left;margin-left:-40.5pt;margin-top:25.7pt;width:524.05pt;height:18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" filled="f" stroked="f">
                <v:textbox>
                  <w:txbxContent>
                    <w:p w14:paraId="184C2062" w14:textId="77777777" w:rsidR="00490867" w:rsidRPr="00257943" w:rsidRDefault="00490867"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 Environment and Vendor Registration</w:t>
                      </w:r>
                    </w:p>
                  </w:txbxContent>
                </v:textbox>
                <w10:wrap type="square" anchorx="margin"/>
              </v:shape>
            </w:pict>
          </mc:Fallback>
        </mc:AlternateContent>
      </w:r>
      <w:r w:rsidR="003716CE" w:rsidRPr="00731FA6">
        <w:rPr>
          <w:rFonts w:ascii="Arial" w:hAnsi="Arial" w:cs="Arial"/>
          <w:noProof/>
          <w:lang w:val="en-US"/>
        </w:rPr>
        <w:drawing>
          <wp:anchor distT="0" distB="0" distL="114300" distR="114300" simplePos="0" relativeHeight="251760640" behindDoc="1" locked="0" layoutInCell="1" allowOverlap="1" wp14:anchorId="7C29F9E1" wp14:editId="716438ED">
            <wp:simplePos x="0" y="0"/>
            <wp:positionH relativeFrom="page">
              <wp:align>right</wp:align>
            </wp:positionH>
            <wp:positionV relativeFrom="paragraph">
              <wp:posOffset>382270</wp:posOffset>
            </wp:positionV>
            <wp:extent cx="7531100" cy="10658475"/>
            <wp:effectExtent l="0" t="0" r="0" b="9525"/>
            <wp:wrapNone/>
            <wp:docPr id="2" name="Picture 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3FD268D0" w14:textId="77777777" w:rsidR="003716CE" w:rsidRPr="00731FA6" w:rsidRDefault="003716CE" w:rsidP="003716CE">
      <w:pPr>
        <w:jc w:val="center"/>
        <w:rPr>
          <w:rFonts w:ascii="Arial" w:hAnsi="Arial" w:cs="Arial"/>
          <w:b/>
          <w:bCs/>
          <w:sz w:val="44"/>
          <w:szCs w:val="44"/>
          <w:lang w:val="en-US"/>
        </w:rPr>
      </w:pPr>
    </w:p>
    <w:p w14:paraId="060BD6C5" w14:textId="77777777" w:rsidR="003716CE" w:rsidRPr="00731FA6" w:rsidRDefault="003716CE" w:rsidP="003716CE">
      <w:pPr>
        <w:jc w:val="center"/>
        <w:rPr>
          <w:rFonts w:ascii="Arial" w:hAnsi="Arial" w:cs="Arial"/>
          <w:b/>
          <w:bCs/>
          <w:sz w:val="44"/>
          <w:szCs w:val="44"/>
          <w:lang w:val="en-US"/>
        </w:rPr>
      </w:pPr>
    </w:p>
    <w:p w14:paraId="0F3B09ED" w14:textId="77777777" w:rsidR="003716CE" w:rsidRPr="00EC1E52" w:rsidRDefault="003716CE" w:rsidP="003716CE">
      <w:pPr>
        <w:jc w:val="center"/>
        <w:rPr>
          <w:rFonts w:ascii="Arial" w:hAnsi="Arial" w:cs="Arial"/>
          <w:b/>
          <w:bCs/>
          <w:sz w:val="20"/>
          <w:szCs w:val="20"/>
          <w:lang w:val="en-US"/>
        </w:rPr>
      </w:pPr>
      <w:r w:rsidRPr="00731FA6">
        <w:rPr>
          <w:rFonts w:ascii="Arial" w:hAnsi="Arial" w:cs="Arial"/>
          <w:b/>
          <w:bCs/>
          <w:sz w:val="20"/>
          <w:szCs w:val="20"/>
          <w:lang w:val="en-US"/>
        </w:rPr>
        <w:br w:type="page"/>
      </w:r>
    </w:p>
    <w:p w14:paraId="66F89213" w14:textId="77777777" w:rsidR="003716CE" w:rsidRDefault="003716CE" w:rsidP="00027B1A">
      <w:pPr>
        <w:jc w:val="left"/>
        <w:rPr>
          <w:rFonts w:ascii="Arial" w:hAnsi="Arial" w:cs="Arial"/>
          <w:b/>
          <w:bCs/>
          <w:sz w:val="20"/>
          <w:szCs w:val="20"/>
          <w:lang w:val="en-US"/>
        </w:rPr>
      </w:pPr>
      <w:bookmarkStart w:id="2317" w:name="_Hlk118042377"/>
    </w:p>
    <w:p w14:paraId="6908DFF5"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148499EA" w14:textId="77777777" w:rsidR="00C161E5" w:rsidRPr="00B138F4" w:rsidRDefault="00C161E5" w:rsidP="00C161E5">
      <w:pPr>
        <w:rPr>
          <w:color w:val="00B0F0"/>
        </w:rPr>
      </w:pPr>
    </w:p>
    <w:p w14:paraId="3E116CAA" w14:textId="77777777" w:rsidR="00C161E5" w:rsidRPr="0003659E" w:rsidRDefault="00C161E5" w:rsidP="004415FB">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Ammonium Nitrate Rules, 2012</w:t>
      </w:r>
    </w:p>
    <w:p w14:paraId="3D829A9D"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56723F3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77F10EED"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75D69F64"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5ADC4ED"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36688CD8"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63EFFEA7"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090931C0"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40C64780"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11B1CE8C"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6D4D8A8D" w14:textId="77777777" w:rsidR="00A4360B" w:rsidRDefault="00C161E5" w:rsidP="00FE3288">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 xml:space="preserve">Nothing in these rules shall apply to the possession and use of ammonium nitrate of quantity not exceeding five kilograms by the established laboratories, educational institutions, medical institutions, </w:t>
      </w:r>
      <w:proofErr w:type="gramStart"/>
      <w:r w:rsidRPr="0003659E">
        <w:rPr>
          <w:rFonts w:ascii="Arial" w:hAnsi="Arial" w:cs="Arial"/>
          <w:sz w:val="20"/>
          <w:szCs w:val="20"/>
          <w:lang w:val="en-US"/>
        </w:rPr>
        <w:t>hospitals</w:t>
      </w:r>
      <w:proofErr w:type="gramEnd"/>
      <w:r w:rsidRPr="0003659E">
        <w:rPr>
          <w:rFonts w:ascii="Arial" w:hAnsi="Arial" w:cs="Arial"/>
          <w:sz w:val="20"/>
          <w:szCs w:val="20"/>
          <w:lang w:val="en-US"/>
        </w:rPr>
        <w:t xml:space="preserve">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52C93E2E" w14:textId="39A241CB" w:rsidR="00E87121" w:rsidDel="006744E2" w:rsidRDefault="00E87121" w:rsidP="00E87121">
      <w:pPr>
        <w:rPr>
          <w:del w:id="2318" w:author="Hardik Malhotra" w:date="2023-02-27T14:01:00Z"/>
          <w:rFonts w:ascii="Arial" w:hAnsi="Arial" w:cs="Arial"/>
          <w:sz w:val="20"/>
          <w:szCs w:val="20"/>
          <w:lang w:val="en-US"/>
        </w:rPr>
      </w:pPr>
    </w:p>
    <w:p w14:paraId="0D634767" w14:textId="77777777" w:rsidR="00E87121" w:rsidRPr="00E87121" w:rsidRDefault="00E87121" w:rsidP="00E87121">
      <w:pPr>
        <w:rPr>
          <w:rFonts w:ascii="Arial" w:hAnsi="Arial" w:cs="Arial"/>
          <w:sz w:val="20"/>
          <w:szCs w:val="20"/>
          <w:lang w:val="en-US"/>
        </w:rPr>
      </w:pPr>
    </w:p>
    <w:p w14:paraId="34B6E1FB" w14:textId="77777777" w:rsidR="00C161E5" w:rsidRPr="0003659E" w:rsidRDefault="00C161E5" w:rsidP="00FE3288">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General Provisions</w:t>
      </w:r>
    </w:p>
    <w:p w14:paraId="6708306D"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4036A20F"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0AF3F8D6"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4C9DE5FC"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lastRenderedPageBreak/>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608CCFE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150FFB0E"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211EF56B"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3BB9DF97"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The Ammonium Nitrate storehouse shall not be located in populated areas.</w:t>
      </w:r>
    </w:p>
    <w:p w14:paraId="64C375E6"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398EF4C9"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3C51A301"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22E72AFE"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19690CA5"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6E16DC85"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7E16DE90"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4E652B14"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1A328658"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1F589CE9"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2588604D"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7BE332A6"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561B11D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6788A24C"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7FC73019" w14:textId="77777777" w:rsidR="00C161E5" w:rsidRPr="0003659E" w:rsidRDefault="00C161E5" w:rsidP="00244241">
      <w:pPr>
        <w:pStyle w:val="ListParagraph"/>
        <w:numPr>
          <w:ilvl w:val="0"/>
          <w:numId w:val="27"/>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No person shall deliver or dispatch any Ammonium Nitrate to anyone other than a person who-</w:t>
      </w:r>
    </w:p>
    <w:p w14:paraId="178D1DE7"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1BC0F346"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is entitled under these rules to possess the Ammonium Nitrate without a licence.</w:t>
      </w:r>
    </w:p>
    <w:p w14:paraId="54417B6D"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6F28EADF"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0FC76AE5"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705C8CA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98D1573"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247C9F8A"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5C0144E7"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37BD2E9B"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FB1BE3B"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10DBDA0B" w14:textId="77777777" w:rsidR="00C161E5" w:rsidRPr="00FE3288"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5D488E2B"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4382EDF9"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10F047F2"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6D04C44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6AEA24C4"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339158BB"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6A05DC9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7DEB9052"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510C9E56"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6C232F84"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1CE2D8D6" w14:textId="777777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45A54336" w14:textId="7255E962" w:rsidR="000278A1" w:rsidRDefault="000278A1" w:rsidP="00C161E5">
      <w:pPr>
        <w:shd w:val="clear" w:color="auto" w:fill="FFFFFF"/>
        <w:spacing w:before="40" w:after="100"/>
        <w:rPr>
          <w:ins w:id="2319" w:author="Hardik Malhotra" w:date="2023-02-27T14:01:00Z"/>
          <w:rFonts w:ascii="Arial" w:eastAsia="Times New Roman" w:hAnsi="Arial" w:cs="Arial"/>
          <w:sz w:val="20"/>
          <w:szCs w:val="20"/>
          <w:lang w:eastAsia="en-IN"/>
        </w:rPr>
      </w:pPr>
    </w:p>
    <w:p w14:paraId="64E756B6" w14:textId="7516C8DD" w:rsidR="006744E2" w:rsidRDefault="006744E2" w:rsidP="00C161E5">
      <w:pPr>
        <w:shd w:val="clear" w:color="auto" w:fill="FFFFFF"/>
        <w:spacing w:before="40" w:after="100"/>
        <w:rPr>
          <w:ins w:id="2320" w:author="Hardik Malhotra" w:date="2023-02-27T14:01:00Z"/>
          <w:rFonts w:ascii="Arial" w:eastAsia="Times New Roman" w:hAnsi="Arial" w:cs="Arial"/>
          <w:sz w:val="20"/>
          <w:szCs w:val="20"/>
          <w:lang w:eastAsia="en-IN"/>
        </w:rPr>
      </w:pPr>
    </w:p>
    <w:p w14:paraId="0624AC7E" w14:textId="77777777" w:rsidR="006744E2" w:rsidRDefault="006744E2" w:rsidP="00C161E5">
      <w:pPr>
        <w:shd w:val="clear" w:color="auto" w:fill="FFFFFF"/>
        <w:spacing w:before="40" w:after="100"/>
        <w:rPr>
          <w:rFonts w:ascii="Arial" w:eastAsia="Times New Roman" w:hAnsi="Arial" w:cs="Arial"/>
          <w:sz w:val="20"/>
          <w:szCs w:val="20"/>
          <w:lang w:eastAsia="en-IN"/>
        </w:rPr>
      </w:pPr>
    </w:p>
    <w:p w14:paraId="701054AB" w14:textId="77777777" w:rsidR="000278A1" w:rsidRDefault="000278A1" w:rsidP="00C161E5">
      <w:pPr>
        <w:shd w:val="clear" w:color="auto" w:fill="FFFFFF"/>
        <w:spacing w:before="40" w:after="100"/>
        <w:rPr>
          <w:rFonts w:ascii="Arial" w:eastAsia="Times New Roman" w:hAnsi="Arial" w:cs="Arial"/>
          <w:sz w:val="20"/>
          <w:szCs w:val="20"/>
          <w:lang w:eastAsia="en-IN"/>
        </w:rPr>
      </w:pPr>
    </w:p>
    <w:p w14:paraId="3D8D0D19" w14:textId="7777777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Restriction on </w:t>
      </w:r>
      <w:r w:rsidR="004415FB">
        <w:rPr>
          <w:rFonts w:ascii="Arial" w:hAnsi="Arial" w:cs="Arial"/>
          <w:b/>
          <w:bCs/>
          <w:sz w:val="20"/>
          <w:szCs w:val="20"/>
          <w:lang w:val="en-US"/>
        </w:rPr>
        <w:t>U</w:t>
      </w:r>
      <w:r w:rsidRPr="00A53B72">
        <w:rPr>
          <w:rFonts w:ascii="Arial" w:hAnsi="Arial" w:cs="Arial"/>
          <w:b/>
          <w:bCs/>
          <w:sz w:val="20"/>
          <w:szCs w:val="20"/>
          <w:lang w:val="en-US"/>
        </w:rPr>
        <w:t xml:space="preserve">nauthorized </w:t>
      </w:r>
      <w:r w:rsidR="004415FB">
        <w:rPr>
          <w:rFonts w:ascii="Arial" w:hAnsi="Arial" w:cs="Arial"/>
          <w:b/>
          <w:bCs/>
          <w:sz w:val="20"/>
          <w:szCs w:val="20"/>
          <w:lang w:val="en-US"/>
        </w:rPr>
        <w:t>P</w:t>
      </w:r>
      <w:r w:rsidRPr="00A53B72">
        <w:rPr>
          <w:rFonts w:ascii="Arial" w:hAnsi="Arial" w:cs="Arial"/>
          <w:b/>
          <w:bCs/>
          <w:sz w:val="20"/>
          <w:szCs w:val="20"/>
          <w:lang w:val="en-US"/>
        </w:rPr>
        <w:t xml:space="preserve">ersons, </w:t>
      </w:r>
      <w:r w:rsidR="004415FB">
        <w:rPr>
          <w:rFonts w:ascii="Arial" w:hAnsi="Arial" w:cs="Arial"/>
          <w:b/>
          <w:bCs/>
          <w:sz w:val="20"/>
          <w:szCs w:val="20"/>
          <w:lang w:val="en-US"/>
        </w:rPr>
        <w:t>P</w:t>
      </w:r>
      <w:r w:rsidRPr="00A53B72">
        <w:rPr>
          <w:rFonts w:ascii="Arial" w:hAnsi="Arial" w:cs="Arial"/>
          <w:b/>
          <w:bCs/>
          <w:sz w:val="20"/>
          <w:szCs w:val="20"/>
          <w:lang w:val="en-US"/>
        </w:rPr>
        <w:t xml:space="preserve">rovision of </w:t>
      </w:r>
      <w:r w:rsidR="004415FB">
        <w:rPr>
          <w:rFonts w:ascii="Arial" w:hAnsi="Arial" w:cs="Arial"/>
          <w:b/>
          <w:bCs/>
          <w:sz w:val="20"/>
          <w:szCs w:val="20"/>
          <w:lang w:val="en-US"/>
        </w:rPr>
        <w:t>G</w:t>
      </w:r>
      <w:r w:rsidRPr="00A53B72">
        <w:rPr>
          <w:rFonts w:ascii="Arial" w:hAnsi="Arial" w:cs="Arial"/>
          <w:b/>
          <w:bCs/>
          <w:sz w:val="20"/>
          <w:szCs w:val="20"/>
          <w:lang w:val="en-US"/>
        </w:rPr>
        <w:t xml:space="preserve">uards and </w:t>
      </w:r>
      <w:r w:rsidR="004415FB">
        <w:rPr>
          <w:rFonts w:ascii="Arial" w:hAnsi="Arial" w:cs="Arial"/>
          <w:b/>
          <w:bCs/>
          <w:sz w:val="20"/>
          <w:szCs w:val="20"/>
          <w:lang w:val="en-US"/>
        </w:rPr>
        <w:t>S</w:t>
      </w:r>
      <w:r w:rsidRPr="00A53B72">
        <w:rPr>
          <w:rFonts w:ascii="Arial" w:hAnsi="Arial" w:cs="Arial"/>
          <w:b/>
          <w:bCs/>
          <w:sz w:val="20"/>
          <w:szCs w:val="20"/>
          <w:lang w:val="en-US"/>
        </w:rPr>
        <w:t xml:space="preserve">afety </w:t>
      </w:r>
      <w:r w:rsidR="004415FB">
        <w:rPr>
          <w:rFonts w:ascii="Arial" w:hAnsi="Arial" w:cs="Arial"/>
          <w:b/>
          <w:bCs/>
          <w:sz w:val="20"/>
          <w:szCs w:val="20"/>
          <w:lang w:val="en-US"/>
        </w:rPr>
        <w:t>D</w:t>
      </w:r>
      <w:r w:rsidRPr="00A53B72">
        <w:rPr>
          <w:rFonts w:ascii="Arial" w:hAnsi="Arial" w:cs="Arial"/>
          <w:b/>
          <w:bCs/>
          <w:sz w:val="20"/>
          <w:szCs w:val="20"/>
          <w:lang w:val="en-US"/>
        </w:rPr>
        <w:t xml:space="preserve">istance for </w:t>
      </w:r>
      <w:r w:rsidR="004415FB">
        <w:rPr>
          <w:rFonts w:ascii="Arial" w:hAnsi="Arial" w:cs="Arial"/>
          <w:b/>
          <w:bCs/>
          <w:sz w:val="20"/>
          <w:szCs w:val="20"/>
          <w:lang w:val="en-US"/>
        </w:rPr>
        <w:t>S</w:t>
      </w:r>
      <w:r w:rsidRPr="00A53B72">
        <w:rPr>
          <w:rFonts w:ascii="Arial" w:hAnsi="Arial" w:cs="Arial"/>
          <w:b/>
          <w:bCs/>
          <w:sz w:val="20"/>
          <w:szCs w:val="20"/>
          <w:lang w:val="en-US"/>
        </w:rPr>
        <w:t>torehouse:</w:t>
      </w:r>
    </w:p>
    <w:p w14:paraId="673C3DFD" w14:textId="77777777" w:rsidR="00C161E5" w:rsidRDefault="00C161E5" w:rsidP="00C161E5">
      <w:pPr>
        <w:rPr>
          <w:rFonts w:ascii="Arial" w:hAnsi="Arial" w:cs="Arial"/>
          <w:sz w:val="20"/>
          <w:szCs w:val="20"/>
          <w:lang w:val="en-US"/>
        </w:rPr>
      </w:pPr>
      <w:r>
        <w:rPr>
          <w:rFonts w:ascii="Arial" w:hAnsi="Arial" w:cs="Arial"/>
          <w:sz w:val="20"/>
          <w:szCs w:val="20"/>
          <w:lang w:val="en-US"/>
        </w:rPr>
        <w:lastRenderedPageBreak/>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0D22FECF"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12961442"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2293DF47"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1DE95C38"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w:t>
      </w:r>
      <w:proofErr w:type="spellStart"/>
      <w:r>
        <w:rPr>
          <w:rFonts w:ascii="Arial" w:hAnsi="Arial" w:cs="Arial"/>
          <w:sz w:val="20"/>
          <w:szCs w:val="20"/>
          <w:lang w:val="en-US"/>
        </w:rPr>
        <w:t>i</w:t>
      </w:r>
      <w:proofErr w:type="spellEnd"/>
      <w:r>
        <w:rPr>
          <w:rFonts w:ascii="Arial" w:hAnsi="Arial" w:cs="Arial"/>
          <w:sz w:val="20"/>
          <w:szCs w:val="20"/>
          <w:lang w:val="en-US"/>
        </w:rPr>
        <w:t>) and (ii) of sub-rule (a) of rule 4.</w:t>
      </w:r>
    </w:p>
    <w:p w14:paraId="1C839761"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7F531F34" w14:textId="77777777" w:rsidR="00C161E5" w:rsidRPr="00EB683E"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w:t>
      </w:r>
      <w:proofErr w:type="gramStart"/>
      <w:r w:rsidRPr="00EB683E">
        <w:rPr>
          <w:rFonts w:ascii="Arial" w:hAnsi="Arial" w:cs="Arial"/>
          <w:sz w:val="20"/>
          <w:szCs w:val="20"/>
          <w:lang w:val="en-US"/>
        </w:rPr>
        <w:t>floor</w:t>
      </w:r>
      <w:proofErr w:type="gramEnd"/>
      <w:r w:rsidRPr="00EB683E">
        <w:rPr>
          <w:rFonts w:ascii="Arial" w:hAnsi="Arial" w:cs="Arial"/>
          <w:sz w:val="20"/>
          <w:szCs w:val="20"/>
          <w:lang w:val="en-US"/>
        </w:rPr>
        <w:t xml:space="preserve"> or any basement. </w:t>
      </w:r>
    </w:p>
    <w:p w14:paraId="32E10C39"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7E9EA3C5"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at least 23 centimeters thick walls built of brick or stone mortar, or concrete with roof of RCC or Asbestos or </w:t>
      </w:r>
      <w:proofErr w:type="spellStart"/>
      <w:r>
        <w:rPr>
          <w:rFonts w:ascii="Arial" w:hAnsi="Arial" w:cs="Arial"/>
          <w:sz w:val="20"/>
          <w:szCs w:val="20"/>
          <w:lang w:val="en-US"/>
        </w:rPr>
        <w:t>Fibre</w:t>
      </w:r>
      <w:proofErr w:type="spellEnd"/>
      <w:r>
        <w:rPr>
          <w:rFonts w:ascii="Arial" w:hAnsi="Arial" w:cs="Arial"/>
          <w:sz w:val="20"/>
          <w:szCs w:val="20"/>
          <w:lang w:val="en-US"/>
        </w:rPr>
        <w:t xml:space="preserve"> or GI sheet.</w:t>
      </w:r>
    </w:p>
    <w:p w14:paraId="26FDBE32" w14:textId="77777777" w:rsidR="00C161E5" w:rsidRPr="0087484F"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6F7640E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6A5D037"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42319B3B"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041D0AB1"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92FDD1F"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 xml:space="preserve">onstructed of stainless steel or any other compatible material according to sound engineering practice conforming to a national or international code accepted by the Chief Controller and adequately insulated and supported </w:t>
      </w:r>
      <w:proofErr w:type="gramStart"/>
      <w:r w:rsidRPr="0087484F">
        <w:rPr>
          <w:rFonts w:ascii="Arial" w:eastAsia="Times New Roman" w:hAnsi="Arial" w:cs="Arial"/>
          <w:sz w:val="20"/>
          <w:szCs w:val="20"/>
          <w:lang w:eastAsia="en-IN"/>
        </w:rPr>
        <w:t>so as to</w:t>
      </w:r>
      <w:proofErr w:type="gramEnd"/>
      <w:r w:rsidRPr="0087484F">
        <w:rPr>
          <w:rFonts w:ascii="Arial" w:eastAsia="Times New Roman" w:hAnsi="Arial" w:cs="Arial"/>
          <w:sz w:val="20"/>
          <w:szCs w:val="20"/>
          <w:lang w:eastAsia="en-IN"/>
        </w:rPr>
        <w:t xml:space="preserve"> ensure safety and stability during loading and unloading of Ammonium Nitrate melt into or from such storage tank.</w:t>
      </w:r>
    </w:p>
    <w:p w14:paraId="6C42F0A2"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5F167926"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observing safety distance of 4.5 meters within the compound wall and plant facilities and 45 meters from any protected works.</w:t>
      </w:r>
    </w:p>
    <w:p w14:paraId="7C32A235"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 xml:space="preserve">with single storage tank capacity not exceeding 200 MT; and </w:t>
      </w:r>
    </w:p>
    <w:p w14:paraId="3D85D1AD" w14:textId="77777777" w:rsidR="00C161E5" w:rsidRPr="0087484F"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51C9AE97" w14:textId="7777777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P</w:t>
      </w:r>
      <w:r w:rsidR="00D31980" w:rsidRPr="00A53B72">
        <w:rPr>
          <w:rFonts w:ascii="Arial" w:hAnsi="Arial" w:cs="Arial"/>
          <w:b/>
          <w:bCs/>
          <w:sz w:val="20"/>
          <w:szCs w:val="20"/>
          <w:lang w:val="en-US"/>
        </w:rPr>
        <w:t xml:space="preserve">rovisions for </w:t>
      </w:r>
      <w:r w:rsidR="00D31980">
        <w:rPr>
          <w:rFonts w:ascii="Arial" w:hAnsi="Arial" w:cs="Arial"/>
          <w:b/>
          <w:bCs/>
          <w:sz w:val="20"/>
          <w:szCs w:val="20"/>
          <w:lang w:val="en-US"/>
        </w:rPr>
        <w:t>M</w:t>
      </w:r>
      <w:r w:rsidR="00D31980" w:rsidRPr="00A53B72">
        <w:rPr>
          <w:rFonts w:ascii="Arial" w:hAnsi="Arial" w:cs="Arial"/>
          <w:b/>
          <w:bCs/>
          <w:sz w:val="20"/>
          <w:szCs w:val="20"/>
          <w:lang w:val="en-US"/>
        </w:rPr>
        <w:t xml:space="preserve">anufacture, </w:t>
      </w:r>
      <w:r w:rsidR="00D31980">
        <w:rPr>
          <w:rFonts w:ascii="Arial" w:hAnsi="Arial" w:cs="Arial"/>
          <w:b/>
          <w:bCs/>
          <w:sz w:val="20"/>
          <w:szCs w:val="20"/>
          <w:lang w:val="en-US"/>
        </w:rPr>
        <w:t>C</w:t>
      </w:r>
      <w:r w:rsidR="00D31980" w:rsidRPr="00A53B72">
        <w:rPr>
          <w:rFonts w:ascii="Arial" w:hAnsi="Arial" w:cs="Arial"/>
          <w:b/>
          <w:bCs/>
          <w:sz w:val="20"/>
          <w:szCs w:val="20"/>
          <w:lang w:val="en-US"/>
        </w:rPr>
        <w:t xml:space="preserve">onversion, </w:t>
      </w:r>
      <w:r w:rsidR="00D31980">
        <w:rPr>
          <w:rFonts w:ascii="Arial" w:hAnsi="Arial" w:cs="Arial"/>
          <w:b/>
          <w:bCs/>
          <w:sz w:val="20"/>
          <w:szCs w:val="20"/>
          <w:lang w:val="en-US"/>
        </w:rPr>
        <w:t>P</w:t>
      </w:r>
      <w:r w:rsidR="00D31980" w:rsidRPr="00A53B72">
        <w:rPr>
          <w:rFonts w:ascii="Arial" w:hAnsi="Arial" w:cs="Arial"/>
          <w:b/>
          <w:bCs/>
          <w:sz w:val="20"/>
          <w:szCs w:val="20"/>
          <w:lang w:val="en-US"/>
        </w:rPr>
        <w:t xml:space="preserve">ossession, </w:t>
      </w:r>
      <w:r w:rsidR="00D31980">
        <w:rPr>
          <w:rFonts w:ascii="Arial" w:hAnsi="Arial" w:cs="Arial"/>
          <w:b/>
          <w:bCs/>
          <w:sz w:val="20"/>
          <w:szCs w:val="20"/>
          <w:lang w:val="en-US"/>
        </w:rPr>
        <w:t>S</w:t>
      </w:r>
      <w:r w:rsidR="00D31980" w:rsidRPr="00A53B72">
        <w:rPr>
          <w:rFonts w:ascii="Arial" w:hAnsi="Arial" w:cs="Arial"/>
          <w:b/>
          <w:bCs/>
          <w:sz w:val="20"/>
          <w:szCs w:val="20"/>
          <w:lang w:val="en-US"/>
        </w:rPr>
        <w:t xml:space="preserve">ale, and </w:t>
      </w:r>
      <w:r w:rsidR="00D31980">
        <w:rPr>
          <w:rFonts w:ascii="Arial" w:hAnsi="Arial" w:cs="Arial"/>
          <w:b/>
          <w:bCs/>
          <w:sz w:val="20"/>
          <w:szCs w:val="20"/>
          <w:lang w:val="en-US"/>
        </w:rPr>
        <w:t>U</w:t>
      </w:r>
      <w:r w:rsidR="00D31980" w:rsidRPr="00A53B72">
        <w:rPr>
          <w:rFonts w:ascii="Arial" w:hAnsi="Arial" w:cs="Arial"/>
          <w:b/>
          <w:bCs/>
          <w:sz w:val="20"/>
          <w:szCs w:val="20"/>
          <w:lang w:val="en-US"/>
        </w:rPr>
        <w:t>se of ammonium nitrate</w:t>
      </w:r>
      <w:r w:rsidRPr="00A53B72">
        <w:rPr>
          <w:rFonts w:ascii="Arial" w:hAnsi="Arial" w:cs="Arial"/>
          <w:b/>
          <w:bCs/>
          <w:sz w:val="20"/>
          <w:szCs w:val="20"/>
          <w:lang w:val="en-US"/>
        </w:rPr>
        <w:t xml:space="preserve"> </w:t>
      </w:r>
    </w:p>
    <w:p w14:paraId="413BC167" w14:textId="77777777"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p>
    <w:p w14:paraId="2C77717F"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49F03F"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18929C4C" w14:textId="77777777" w:rsidR="00C161E5" w:rsidRDefault="00C161E5" w:rsidP="00FE3288">
      <w:pPr>
        <w:shd w:val="clear" w:color="auto" w:fill="000000" w:themeFill="text1"/>
        <w:rPr>
          <w:rFonts w:ascii="Arial" w:hAnsi="Arial" w:cs="Arial"/>
          <w:b/>
          <w:bCs/>
          <w:sz w:val="20"/>
          <w:szCs w:val="20"/>
          <w:lang w:val="en-US"/>
        </w:rPr>
      </w:pPr>
      <w:r w:rsidRPr="00154F1D">
        <w:rPr>
          <w:rFonts w:ascii="Arial" w:hAnsi="Arial" w:cs="Arial"/>
          <w:b/>
          <w:bCs/>
          <w:sz w:val="20"/>
          <w:szCs w:val="20"/>
          <w:lang w:val="en-US"/>
        </w:rPr>
        <w:t xml:space="preserve">Provisions for </w:t>
      </w:r>
      <w:r w:rsidR="00D31980">
        <w:rPr>
          <w:rFonts w:ascii="Arial" w:hAnsi="Arial" w:cs="Arial"/>
          <w:b/>
          <w:bCs/>
          <w:sz w:val="20"/>
          <w:szCs w:val="20"/>
          <w:lang w:val="en-US"/>
        </w:rPr>
        <w:t>I</w:t>
      </w:r>
      <w:r w:rsidRPr="00154F1D">
        <w:rPr>
          <w:rFonts w:ascii="Arial" w:hAnsi="Arial" w:cs="Arial"/>
          <w:b/>
          <w:bCs/>
          <w:sz w:val="20"/>
          <w:szCs w:val="20"/>
          <w:lang w:val="en-US"/>
        </w:rPr>
        <w:t xml:space="preserve">mport and </w:t>
      </w:r>
      <w:r w:rsidR="00D31980">
        <w:rPr>
          <w:rFonts w:ascii="Arial" w:hAnsi="Arial" w:cs="Arial"/>
          <w:b/>
          <w:bCs/>
          <w:sz w:val="20"/>
          <w:szCs w:val="20"/>
          <w:lang w:val="en-US"/>
        </w:rPr>
        <w:t>E</w:t>
      </w:r>
      <w:r w:rsidRPr="00154F1D">
        <w:rPr>
          <w:rFonts w:ascii="Arial" w:hAnsi="Arial" w:cs="Arial"/>
          <w:b/>
          <w:bCs/>
          <w:sz w:val="20"/>
          <w:szCs w:val="20"/>
          <w:lang w:val="en-US"/>
        </w:rPr>
        <w:t>xport of Ammonium Nitrate</w:t>
      </w:r>
      <w:r>
        <w:rPr>
          <w:rFonts w:ascii="Arial" w:hAnsi="Arial" w:cs="Arial"/>
          <w:b/>
          <w:bCs/>
          <w:sz w:val="20"/>
          <w:szCs w:val="20"/>
          <w:lang w:val="en-US"/>
        </w:rPr>
        <w:t xml:space="preserve"> </w:t>
      </w:r>
    </w:p>
    <w:p w14:paraId="4B82C961"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737469CC"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40BB5F6"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60508C23"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0D1CF887" w14:textId="77777777" w:rsidR="00C161E5" w:rsidRPr="00731FA6" w:rsidRDefault="00C161E5" w:rsidP="00D93E47">
      <w:pPr>
        <w:pStyle w:val="ListParagraph"/>
        <w:numPr>
          <w:ilvl w:val="0"/>
          <w:numId w:val="17"/>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2B771668"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12A35293"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1EA38D1F"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0369AF30"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08727E83"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written declaration, as aforesaid under his signature, no such declaration needs to be made by master of the ship.</w:t>
      </w:r>
    </w:p>
    <w:p w14:paraId="2B6C124D"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6C06DBFA"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5E31F503"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D916335"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0D97D068"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1422EBB1" w14:textId="77777777" w:rsidR="00C161E5" w:rsidRPr="00D31980" w:rsidRDefault="00C161E5" w:rsidP="00244241">
      <w:pPr>
        <w:pStyle w:val="ListParagraph"/>
        <w:numPr>
          <w:ilvl w:val="0"/>
          <w:numId w:val="3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1AB8AAD6" w14:textId="77777777" w:rsidR="00C161E5" w:rsidRPr="00A53B72" w:rsidRDefault="00C161E5" w:rsidP="00D31980">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Provision for </w:t>
      </w:r>
      <w:r w:rsidR="00D31980">
        <w:rPr>
          <w:rFonts w:ascii="Arial" w:hAnsi="Arial" w:cs="Arial"/>
          <w:b/>
          <w:bCs/>
          <w:sz w:val="20"/>
          <w:szCs w:val="20"/>
          <w:lang w:val="en-US"/>
        </w:rPr>
        <w:t>T</w:t>
      </w:r>
      <w:r w:rsidRPr="00A53B72">
        <w:rPr>
          <w:rFonts w:ascii="Arial" w:hAnsi="Arial" w:cs="Arial"/>
          <w:b/>
          <w:bCs/>
          <w:sz w:val="20"/>
          <w:szCs w:val="20"/>
          <w:lang w:val="en-US"/>
        </w:rPr>
        <w:t xml:space="preserve">ransport of Ammonium </w:t>
      </w:r>
      <w:r w:rsidR="00E87121" w:rsidRPr="00A53B72">
        <w:rPr>
          <w:rFonts w:ascii="Arial" w:hAnsi="Arial" w:cs="Arial"/>
          <w:b/>
          <w:bCs/>
          <w:sz w:val="20"/>
          <w:szCs w:val="20"/>
          <w:lang w:val="en-US"/>
        </w:rPr>
        <w:t>Nitrate:</w:t>
      </w:r>
      <w:r w:rsidR="00D31980">
        <w:rPr>
          <w:rFonts w:ascii="Arial" w:hAnsi="Arial" w:cs="Arial"/>
          <w:b/>
          <w:bCs/>
          <w:sz w:val="20"/>
          <w:szCs w:val="20"/>
          <w:lang w:val="en-US"/>
        </w:rPr>
        <w:t xml:space="preserve"> </w:t>
      </w:r>
      <w:r w:rsidRPr="00A53B72">
        <w:rPr>
          <w:rFonts w:ascii="Arial" w:hAnsi="Arial" w:cs="Arial"/>
          <w:b/>
          <w:bCs/>
          <w:sz w:val="20"/>
          <w:szCs w:val="20"/>
          <w:lang w:val="en-US"/>
        </w:rPr>
        <w:t>General</w:t>
      </w:r>
    </w:p>
    <w:p w14:paraId="397E9CCC"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49521BC5"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6E00305A" w14:textId="77777777" w:rsidR="00C161E5" w:rsidRDefault="00C161E5" w:rsidP="00C161E5">
      <w:pPr>
        <w:rPr>
          <w:rFonts w:ascii="Arial" w:hAnsi="Arial" w:cs="Arial"/>
          <w:sz w:val="20"/>
          <w:szCs w:val="20"/>
          <w:lang w:val="en-US"/>
        </w:rPr>
      </w:pPr>
      <w:r>
        <w:rPr>
          <w:rFonts w:ascii="Arial" w:hAnsi="Arial" w:cs="Arial"/>
          <w:sz w:val="20"/>
          <w:szCs w:val="20"/>
          <w:lang w:val="en-US"/>
        </w:rPr>
        <w:t>The pass shall be attached to the waybill, invoice or bill of entry or dispatch note as the case may be.</w:t>
      </w:r>
    </w:p>
    <w:p w14:paraId="184BDA18"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0FA85B0" w14:textId="77777777" w:rsidR="00C161E5" w:rsidRPr="00DC0696"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15E788E8" w14:textId="77777777" w:rsidR="00C161E5"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6E7BE932"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2AE16DB"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BAF946C"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69DDA3EF"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76E70A92" w14:textId="77777777" w:rsidR="00C161E5" w:rsidRDefault="00C161E5" w:rsidP="00244241">
      <w:pPr>
        <w:pStyle w:val="ListParagraph"/>
        <w:numPr>
          <w:ilvl w:val="0"/>
          <w:numId w:val="22"/>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188D81D2" w14:textId="640E1E84" w:rsidR="007E7638" w:rsidDel="002104FE" w:rsidRDefault="007E7638" w:rsidP="007E7638">
      <w:pPr>
        <w:spacing w:after="160"/>
        <w:rPr>
          <w:del w:id="2321" w:author="Hardik Malhotra" w:date="2023-02-27T14:42:00Z"/>
          <w:rFonts w:ascii="Arial" w:hAnsi="Arial" w:cs="Arial"/>
          <w:sz w:val="20"/>
          <w:szCs w:val="20"/>
          <w:lang w:val="en-US"/>
        </w:rPr>
      </w:pPr>
    </w:p>
    <w:p w14:paraId="07BA15A8" w14:textId="0E32B151" w:rsidR="007E7638" w:rsidRPr="007E7638" w:rsidDel="002104FE" w:rsidRDefault="007E7638" w:rsidP="007E7638">
      <w:pPr>
        <w:spacing w:after="160"/>
        <w:rPr>
          <w:del w:id="2322" w:author="Hardik Malhotra" w:date="2023-02-27T14:42:00Z"/>
          <w:rFonts w:ascii="Arial" w:hAnsi="Arial" w:cs="Arial"/>
          <w:sz w:val="20"/>
          <w:szCs w:val="20"/>
          <w:lang w:val="en-US"/>
        </w:rPr>
      </w:pPr>
    </w:p>
    <w:p w14:paraId="08DD82A2" w14:textId="77777777" w:rsidR="00C161E5" w:rsidRPr="00A96519" w:rsidRDefault="00C161E5" w:rsidP="00D31980">
      <w:pPr>
        <w:shd w:val="clear" w:color="auto" w:fill="000000" w:themeFill="text1"/>
        <w:rPr>
          <w:rFonts w:ascii="Arial" w:hAnsi="Arial" w:cs="Arial"/>
          <w:b/>
          <w:bCs/>
          <w:sz w:val="20"/>
          <w:szCs w:val="20"/>
          <w:lang w:val="en-US"/>
        </w:rPr>
      </w:pPr>
      <w:r w:rsidRPr="00A96519">
        <w:rPr>
          <w:rFonts w:ascii="Arial" w:hAnsi="Arial" w:cs="Arial"/>
          <w:b/>
          <w:bCs/>
          <w:sz w:val="20"/>
          <w:szCs w:val="20"/>
          <w:lang w:val="en-US"/>
        </w:rPr>
        <w:t xml:space="preserve">Provision for </w:t>
      </w:r>
      <w:r w:rsidR="00D31980">
        <w:rPr>
          <w:rFonts w:ascii="Arial" w:hAnsi="Arial" w:cs="Arial"/>
          <w:b/>
          <w:bCs/>
          <w:sz w:val="20"/>
          <w:szCs w:val="20"/>
          <w:lang w:val="en-US"/>
        </w:rPr>
        <w:t>P</w:t>
      </w:r>
      <w:r w:rsidRPr="00A96519">
        <w:rPr>
          <w:rFonts w:ascii="Arial" w:hAnsi="Arial" w:cs="Arial"/>
          <w:b/>
          <w:bCs/>
          <w:sz w:val="20"/>
          <w:szCs w:val="20"/>
          <w:lang w:val="en-US"/>
        </w:rPr>
        <w:t xml:space="preserve">ossession, </w:t>
      </w:r>
      <w:r w:rsidR="00D31980">
        <w:rPr>
          <w:rFonts w:ascii="Arial" w:hAnsi="Arial" w:cs="Arial"/>
          <w:b/>
          <w:bCs/>
          <w:sz w:val="20"/>
          <w:szCs w:val="20"/>
          <w:lang w:val="en-US"/>
        </w:rPr>
        <w:t>S</w:t>
      </w:r>
      <w:r w:rsidRPr="00A96519">
        <w:rPr>
          <w:rFonts w:ascii="Arial" w:hAnsi="Arial" w:cs="Arial"/>
          <w:b/>
          <w:bCs/>
          <w:sz w:val="20"/>
          <w:szCs w:val="20"/>
          <w:lang w:val="en-US"/>
        </w:rPr>
        <w:t xml:space="preserve">ale, or </w:t>
      </w:r>
      <w:r w:rsidR="00D31980">
        <w:rPr>
          <w:rFonts w:ascii="Arial" w:hAnsi="Arial" w:cs="Arial"/>
          <w:b/>
          <w:bCs/>
          <w:sz w:val="20"/>
          <w:szCs w:val="20"/>
          <w:lang w:val="en-US"/>
        </w:rPr>
        <w:t>U</w:t>
      </w:r>
      <w:r w:rsidRPr="00A96519">
        <w:rPr>
          <w:rFonts w:ascii="Arial" w:hAnsi="Arial" w:cs="Arial"/>
          <w:b/>
          <w:bCs/>
          <w:sz w:val="20"/>
          <w:szCs w:val="20"/>
          <w:lang w:val="en-US"/>
        </w:rPr>
        <w:t>se of Ammonium Nitrate</w:t>
      </w:r>
    </w:p>
    <w:p w14:paraId="34E947F6"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747A6A4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174D062F"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lastRenderedPageBreak/>
        <w:t>The premises in which Ammonium Nitrate is kept shall be used only for possession and sale or use of such Ammonium Nitrate and for no other purposes.</w:t>
      </w:r>
    </w:p>
    <w:p w14:paraId="00F2F672"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03E51DD4"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7B5FA27"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6B4A689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name, address and passport size photograph of the authorized agent with whom the keys will be kept shall be furnished to the licensing authority and the district authority having jurisdiction.</w:t>
      </w:r>
    </w:p>
    <w:p w14:paraId="209C43A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Quantity of Ammonium Nitrate to be purchased in a given period of time:</w:t>
      </w:r>
    </w:p>
    <w:p w14:paraId="25DD44CD"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A license holder for possession, sale or use of Ammonium Nitrate in and from a storehouse shall purchase only such quantity of Ammonium Nitrate in a given period as may be specified in the license.</w:t>
      </w:r>
    </w:p>
    <w:p w14:paraId="34A5371A" w14:textId="77777777" w:rsidR="00C161E5" w:rsidRDefault="00C161E5" w:rsidP="00D31980">
      <w:pPr>
        <w:shd w:val="clear" w:color="auto" w:fill="000000" w:themeFill="text1"/>
        <w:rPr>
          <w:rFonts w:ascii="Arial" w:hAnsi="Arial" w:cs="Arial"/>
          <w:b/>
          <w:bCs/>
          <w:sz w:val="20"/>
          <w:szCs w:val="20"/>
          <w:lang w:val="en-US"/>
        </w:rPr>
      </w:pPr>
      <w:r w:rsidRPr="00380C70">
        <w:rPr>
          <w:rFonts w:ascii="Arial" w:hAnsi="Arial" w:cs="Arial"/>
          <w:b/>
          <w:bCs/>
          <w:sz w:val="20"/>
          <w:szCs w:val="20"/>
          <w:lang w:val="en-US"/>
        </w:rPr>
        <w:t xml:space="preserve">Grant or </w:t>
      </w:r>
      <w:r w:rsidR="00D31980">
        <w:rPr>
          <w:rFonts w:ascii="Arial" w:hAnsi="Arial" w:cs="Arial"/>
          <w:b/>
          <w:bCs/>
          <w:sz w:val="20"/>
          <w:szCs w:val="20"/>
          <w:lang w:val="en-US"/>
        </w:rPr>
        <w:t>R</w:t>
      </w:r>
      <w:r w:rsidRPr="00380C70">
        <w:rPr>
          <w:rFonts w:ascii="Arial" w:hAnsi="Arial" w:cs="Arial"/>
          <w:b/>
          <w:bCs/>
          <w:sz w:val="20"/>
          <w:szCs w:val="20"/>
          <w:lang w:val="en-US"/>
        </w:rPr>
        <w:t xml:space="preserve">efusal of </w:t>
      </w:r>
      <w:r w:rsidR="00D31980">
        <w:rPr>
          <w:rFonts w:ascii="Arial" w:hAnsi="Arial" w:cs="Arial"/>
          <w:b/>
          <w:bCs/>
          <w:sz w:val="20"/>
          <w:szCs w:val="20"/>
          <w:lang w:val="en-US"/>
        </w:rPr>
        <w:t>A</w:t>
      </w:r>
      <w:r w:rsidRPr="00380C70">
        <w:rPr>
          <w:rFonts w:ascii="Arial" w:hAnsi="Arial" w:cs="Arial"/>
          <w:b/>
          <w:bCs/>
          <w:sz w:val="20"/>
          <w:szCs w:val="20"/>
          <w:lang w:val="en-US"/>
        </w:rPr>
        <w:t xml:space="preserve">pproval, </w:t>
      </w:r>
      <w:r w:rsidR="00D31980">
        <w:rPr>
          <w:rFonts w:ascii="Arial" w:hAnsi="Arial" w:cs="Arial"/>
          <w:b/>
          <w:bCs/>
          <w:sz w:val="20"/>
          <w:szCs w:val="20"/>
          <w:lang w:val="en-US"/>
        </w:rPr>
        <w:t>L</w:t>
      </w:r>
      <w:r w:rsidRPr="00380C70">
        <w:rPr>
          <w:rFonts w:ascii="Arial" w:hAnsi="Arial" w:cs="Arial"/>
          <w:b/>
          <w:bCs/>
          <w:sz w:val="20"/>
          <w:szCs w:val="20"/>
          <w:lang w:val="en-US"/>
        </w:rPr>
        <w:t xml:space="preserve">icense, </w:t>
      </w:r>
      <w:r w:rsidR="00D31980">
        <w:rPr>
          <w:rFonts w:ascii="Arial" w:hAnsi="Arial" w:cs="Arial"/>
          <w:b/>
          <w:bCs/>
          <w:sz w:val="20"/>
          <w:szCs w:val="20"/>
          <w:lang w:val="en-US"/>
        </w:rPr>
        <w:t>A</w:t>
      </w:r>
      <w:r w:rsidRPr="00380C70">
        <w:rPr>
          <w:rFonts w:ascii="Arial" w:hAnsi="Arial" w:cs="Arial"/>
          <w:b/>
          <w:bCs/>
          <w:sz w:val="20"/>
          <w:szCs w:val="20"/>
          <w:lang w:val="en-US"/>
        </w:rPr>
        <w:t xml:space="preserve">mendment, </w:t>
      </w:r>
      <w:r w:rsidR="00D31980">
        <w:rPr>
          <w:rFonts w:ascii="Arial" w:hAnsi="Arial" w:cs="Arial"/>
          <w:b/>
          <w:bCs/>
          <w:sz w:val="20"/>
          <w:szCs w:val="20"/>
          <w:lang w:val="en-US"/>
        </w:rPr>
        <w:t>T</w:t>
      </w:r>
      <w:r w:rsidRPr="00380C70">
        <w:rPr>
          <w:rFonts w:ascii="Arial" w:hAnsi="Arial" w:cs="Arial"/>
          <w:b/>
          <w:bCs/>
          <w:sz w:val="20"/>
          <w:szCs w:val="20"/>
          <w:lang w:val="en-US"/>
        </w:rPr>
        <w:t xml:space="preserve">ransfer, and </w:t>
      </w:r>
      <w:r w:rsidR="00D31980">
        <w:rPr>
          <w:rFonts w:ascii="Arial" w:hAnsi="Arial" w:cs="Arial"/>
          <w:b/>
          <w:bCs/>
          <w:sz w:val="20"/>
          <w:szCs w:val="20"/>
          <w:lang w:val="en-US"/>
        </w:rPr>
        <w:t>R</w:t>
      </w:r>
      <w:r w:rsidRPr="00380C70">
        <w:rPr>
          <w:rFonts w:ascii="Arial" w:hAnsi="Arial" w:cs="Arial"/>
          <w:b/>
          <w:bCs/>
          <w:sz w:val="20"/>
          <w:szCs w:val="20"/>
          <w:lang w:val="en-US"/>
        </w:rPr>
        <w:t>enewal</w:t>
      </w:r>
      <w:bookmarkEnd w:id="2317"/>
      <w:r w:rsidRPr="00380C70">
        <w:rPr>
          <w:rFonts w:ascii="Arial" w:hAnsi="Arial" w:cs="Arial"/>
          <w:b/>
          <w:bCs/>
          <w:sz w:val="20"/>
          <w:szCs w:val="20"/>
          <w:lang w:val="en-US"/>
        </w:rPr>
        <w:t xml:space="preserve"> </w:t>
      </w:r>
    </w:p>
    <w:p w14:paraId="413FB6F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445BD9E2"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12C28201"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4B021E1B"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2B49BF10"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473386B4"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1EC38295" w14:textId="74BBFD92" w:rsidR="000170AA" w:rsidDel="002104FE" w:rsidRDefault="000170AA" w:rsidP="00C161E5">
      <w:pPr>
        <w:rPr>
          <w:del w:id="2323" w:author="Hardik Malhotra" w:date="2023-02-27T14:42:00Z"/>
          <w:rFonts w:ascii="Arial" w:hAnsi="Arial" w:cs="Arial"/>
          <w:b/>
          <w:bCs/>
          <w:sz w:val="20"/>
          <w:szCs w:val="20"/>
          <w:lang w:val="en-US"/>
        </w:rPr>
      </w:pPr>
    </w:p>
    <w:p w14:paraId="4D7543C7" w14:textId="316B7E9B" w:rsidR="000170AA" w:rsidDel="002104FE" w:rsidRDefault="000170AA" w:rsidP="00C161E5">
      <w:pPr>
        <w:rPr>
          <w:del w:id="2324" w:author="Hardik Malhotra" w:date="2023-02-27T14:42:00Z"/>
          <w:rFonts w:ascii="Arial" w:hAnsi="Arial" w:cs="Arial"/>
          <w:b/>
          <w:bCs/>
          <w:sz w:val="20"/>
          <w:szCs w:val="20"/>
          <w:lang w:val="en-US"/>
        </w:rPr>
      </w:pPr>
    </w:p>
    <w:p w14:paraId="26B6053B" w14:textId="7E451705" w:rsidR="004A7E06" w:rsidDel="002104FE" w:rsidRDefault="004A7E06" w:rsidP="00C161E5">
      <w:pPr>
        <w:rPr>
          <w:del w:id="2325" w:author="Hardik Malhotra" w:date="2023-02-27T14:42:00Z"/>
          <w:rFonts w:ascii="Arial" w:hAnsi="Arial" w:cs="Arial"/>
          <w:b/>
          <w:bCs/>
          <w:sz w:val="20"/>
          <w:szCs w:val="20"/>
          <w:lang w:val="en-US"/>
        </w:rPr>
      </w:pPr>
    </w:p>
    <w:p w14:paraId="2FF37D67" w14:textId="11421505" w:rsidR="004A7E06" w:rsidDel="002104FE" w:rsidRDefault="004A7E06" w:rsidP="00C161E5">
      <w:pPr>
        <w:rPr>
          <w:del w:id="2326" w:author="Hardik Malhotra" w:date="2023-02-27T14:42:00Z"/>
          <w:rFonts w:ascii="Arial" w:hAnsi="Arial" w:cs="Arial"/>
          <w:b/>
          <w:bCs/>
          <w:sz w:val="20"/>
          <w:szCs w:val="20"/>
          <w:lang w:val="en-US"/>
        </w:rPr>
      </w:pPr>
    </w:p>
    <w:p w14:paraId="2B1EB182" w14:textId="2A557741" w:rsidR="004A7E06" w:rsidDel="002104FE" w:rsidRDefault="004A7E06" w:rsidP="00C161E5">
      <w:pPr>
        <w:rPr>
          <w:del w:id="2327" w:author="Hardik Malhotra" w:date="2023-02-27T14:42:00Z"/>
          <w:rFonts w:ascii="Arial" w:hAnsi="Arial" w:cs="Arial"/>
          <w:b/>
          <w:bCs/>
          <w:sz w:val="20"/>
          <w:szCs w:val="20"/>
          <w:lang w:val="en-US"/>
        </w:rPr>
      </w:pPr>
    </w:p>
    <w:p w14:paraId="538CA0F1" w14:textId="07E686DC" w:rsidR="00E87121" w:rsidDel="002104FE" w:rsidRDefault="00E87121" w:rsidP="00C161E5">
      <w:pPr>
        <w:rPr>
          <w:del w:id="2328" w:author="Hardik Malhotra" w:date="2023-02-27T14:42:00Z"/>
          <w:rFonts w:ascii="Arial" w:hAnsi="Arial" w:cs="Arial"/>
          <w:b/>
          <w:bCs/>
          <w:sz w:val="20"/>
          <w:szCs w:val="20"/>
          <w:lang w:val="en-US"/>
        </w:rPr>
      </w:pPr>
    </w:p>
    <w:p w14:paraId="550719C9" w14:textId="47AE970D" w:rsidR="00E87121" w:rsidDel="002104FE" w:rsidRDefault="00E87121" w:rsidP="00C161E5">
      <w:pPr>
        <w:rPr>
          <w:del w:id="2329" w:author="Hardik Malhotra" w:date="2023-02-27T14:42:00Z"/>
          <w:rFonts w:ascii="Arial" w:hAnsi="Arial" w:cs="Arial"/>
          <w:b/>
          <w:bCs/>
          <w:sz w:val="20"/>
          <w:szCs w:val="20"/>
          <w:lang w:val="en-US"/>
        </w:rPr>
      </w:pPr>
    </w:p>
    <w:p w14:paraId="0C7524DD"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Look w:val="04A0" w:firstRow="1" w:lastRow="0" w:firstColumn="1" w:lastColumn="0" w:noHBand="0" w:noVBand="1"/>
      </w:tblPr>
      <w:tblGrid>
        <w:gridCol w:w="1790"/>
        <w:gridCol w:w="4553"/>
        <w:gridCol w:w="3173"/>
      </w:tblGrid>
      <w:tr w:rsidR="00C161E5" w14:paraId="20DA6997" w14:textId="77777777" w:rsidTr="008A475E">
        <w:trPr>
          <w:trHeight w:val="342"/>
        </w:trPr>
        <w:tc>
          <w:tcPr>
            <w:tcW w:w="1790" w:type="dxa"/>
            <w:shd w:val="clear" w:color="auto" w:fill="000000" w:themeFill="text1"/>
          </w:tcPr>
          <w:p w14:paraId="0513FAE5"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6A8CD70A"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38228F26" w14:textId="77777777" w:rsidR="00C161E5" w:rsidRDefault="00C161E5" w:rsidP="008A475E">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343DAFB8" w14:textId="77777777" w:rsidTr="008A475E">
        <w:trPr>
          <w:trHeight w:val="1394"/>
        </w:trPr>
        <w:tc>
          <w:tcPr>
            <w:tcW w:w="1790" w:type="dxa"/>
          </w:tcPr>
          <w:p w14:paraId="761195F3"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BB29227" w14:textId="77777777" w:rsidR="00C161E5" w:rsidRDefault="00C161E5" w:rsidP="008A475E">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2C9D93D9"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36B46501" w14:textId="77777777" w:rsidTr="008A475E">
        <w:trPr>
          <w:trHeight w:val="355"/>
        </w:trPr>
        <w:tc>
          <w:tcPr>
            <w:tcW w:w="1790" w:type="dxa"/>
          </w:tcPr>
          <w:p w14:paraId="3D8AEF0D"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16018AF6" w14:textId="77777777" w:rsidR="00C161E5" w:rsidRPr="00C960D2"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543CAC8C"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122632D6" w14:textId="77777777" w:rsidTr="008A475E">
        <w:trPr>
          <w:trHeight w:val="1040"/>
        </w:trPr>
        <w:tc>
          <w:tcPr>
            <w:tcW w:w="1790" w:type="dxa"/>
            <w:vMerge w:val="restart"/>
          </w:tcPr>
          <w:p w14:paraId="4193B1A7"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5A1328C9"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2C108E0C"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7F1AD035" w14:textId="77777777" w:rsidTr="008A475E">
        <w:trPr>
          <w:trHeight w:val="1040"/>
        </w:trPr>
        <w:tc>
          <w:tcPr>
            <w:tcW w:w="1790" w:type="dxa"/>
            <w:vMerge/>
          </w:tcPr>
          <w:p w14:paraId="5E78F25D" w14:textId="77777777" w:rsidR="00C161E5" w:rsidRPr="00C960D2" w:rsidRDefault="00C161E5" w:rsidP="008A475E">
            <w:pPr>
              <w:spacing w:line="360" w:lineRule="auto"/>
              <w:rPr>
                <w:rFonts w:ascii="Arial" w:hAnsi="Arial" w:cs="Arial"/>
                <w:sz w:val="20"/>
                <w:szCs w:val="20"/>
                <w:lang w:val="en-US"/>
              </w:rPr>
            </w:pPr>
          </w:p>
        </w:tc>
        <w:tc>
          <w:tcPr>
            <w:tcW w:w="4553" w:type="dxa"/>
          </w:tcPr>
          <w:p w14:paraId="60F6C395"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75BA173F"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51F7E11" w14:textId="77777777" w:rsidTr="008A475E">
        <w:trPr>
          <w:trHeight w:val="1040"/>
        </w:trPr>
        <w:tc>
          <w:tcPr>
            <w:tcW w:w="1790" w:type="dxa"/>
            <w:vMerge/>
          </w:tcPr>
          <w:p w14:paraId="42B27910" w14:textId="77777777" w:rsidR="00C161E5" w:rsidRPr="00C960D2" w:rsidRDefault="00C161E5" w:rsidP="008A475E">
            <w:pPr>
              <w:spacing w:line="360" w:lineRule="auto"/>
              <w:rPr>
                <w:rFonts w:ascii="Arial" w:hAnsi="Arial" w:cs="Arial"/>
                <w:sz w:val="20"/>
                <w:szCs w:val="20"/>
                <w:lang w:val="en-US"/>
              </w:rPr>
            </w:pPr>
          </w:p>
        </w:tc>
        <w:tc>
          <w:tcPr>
            <w:tcW w:w="4553" w:type="dxa"/>
          </w:tcPr>
          <w:p w14:paraId="53DB45BC"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1E0F1EDB" w14:textId="77777777" w:rsidR="00C161E5" w:rsidRPr="00C960D2" w:rsidRDefault="00C161E5" w:rsidP="008A475E">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0440FFC6" w14:textId="77777777" w:rsidTr="008A475E">
        <w:trPr>
          <w:trHeight w:val="1040"/>
        </w:trPr>
        <w:tc>
          <w:tcPr>
            <w:tcW w:w="1790" w:type="dxa"/>
            <w:vMerge/>
          </w:tcPr>
          <w:p w14:paraId="64342917" w14:textId="77777777" w:rsidR="00C161E5" w:rsidRPr="00C960D2" w:rsidRDefault="00C161E5" w:rsidP="008A475E">
            <w:pPr>
              <w:spacing w:line="360" w:lineRule="auto"/>
              <w:rPr>
                <w:rFonts w:ascii="Arial" w:hAnsi="Arial" w:cs="Arial"/>
                <w:sz w:val="20"/>
                <w:szCs w:val="20"/>
                <w:lang w:val="en-US"/>
              </w:rPr>
            </w:pPr>
          </w:p>
        </w:tc>
        <w:tc>
          <w:tcPr>
            <w:tcW w:w="4553" w:type="dxa"/>
          </w:tcPr>
          <w:p w14:paraId="40194C2B"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258BEE48"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6269ADBB" w14:textId="77777777" w:rsidTr="008A475E">
        <w:trPr>
          <w:trHeight w:val="1052"/>
        </w:trPr>
        <w:tc>
          <w:tcPr>
            <w:tcW w:w="1790" w:type="dxa"/>
          </w:tcPr>
          <w:p w14:paraId="4CA10A92"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591F735B"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26994E9D"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2490188F" w14:textId="77777777" w:rsidTr="008A475E">
        <w:trPr>
          <w:trHeight w:val="1394"/>
        </w:trPr>
        <w:tc>
          <w:tcPr>
            <w:tcW w:w="1790" w:type="dxa"/>
          </w:tcPr>
          <w:p w14:paraId="0B3AD0D4" w14:textId="77777777" w:rsidR="00C161E5" w:rsidRDefault="00C161E5" w:rsidP="008A475E">
            <w:pPr>
              <w:spacing w:line="360" w:lineRule="auto"/>
              <w:rPr>
                <w:rFonts w:ascii="Arial" w:hAnsi="Arial" w:cs="Arial"/>
                <w:sz w:val="20"/>
                <w:szCs w:val="20"/>
                <w:lang w:val="en-US"/>
              </w:rPr>
            </w:pPr>
          </w:p>
        </w:tc>
        <w:tc>
          <w:tcPr>
            <w:tcW w:w="4553" w:type="dxa"/>
          </w:tcPr>
          <w:p w14:paraId="6A6A0C16"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015E953E"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3E977A1F" w14:textId="77777777" w:rsidTr="008A475E">
        <w:trPr>
          <w:trHeight w:val="697"/>
        </w:trPr>
        <w:tc>
          <w:tcPr>
            <w:tcW w:w="1790" w:type="dxa"/>
          </w:tcPr>
          <w:p w14:paraId="470ADFCC" w14:textId="77777777" w:rsidR="00C161E5" w:rsidRDefault="00C161E5" w:rsidP="008A475E">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07385CC8"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184C215A"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3BA8321E" w14:textId="77777777" w:rsidR="00C161E5" w:rsidRPr="00C960D2" w:rsidRDefault="00C161E5" w:rsidP="008A475E">
            <w:pPr>
              <w:spacing w:line="360" w:lineRule="auto"/>
              <w:rPr>
                <w:rFonts w:ascii="Arial" w:hAnsi="Arial" w:cs="Arial"/>
                <w:sz w:val="20"/>
                <w:szCs w:val="20"/>
                <w:lang w:val="en-US"/>
              </w:rPr>
            </w:pPr>
            <w:r>
              <w:rPr>
                <w:rFonts w:ascii="Arial" w:hAnsi="Arial" w:cs="Arial"/>
                <w:sz w:val="20"/>
                <w:szCs w:val="20"/>
                <w:lang w:val="en-US"/>
              </w:rPr>
              <w:t>Chief Controller</w:t>
            </w:r>
          </w:p>
        </w:tc>
      </w:tr>
    </w:tbl>
    <w:p w14:paraId="5434CD34" w14:textId="77777777" w:rsidR="00C161E5" w:rsidRDefault="00C161E5" w:rsidP="00C161E5">
      <w:pPr>
        <w:rPr>
          <w:rFonts w:ascii="Arial" w:hAnsi="Arial" w:cs="Arial"/>
          <w:b/>
          <w:bCs/>
          <w:sz w:val="20"/>
          <w:szCs w:val="20"/>
          <w:lang w:val="en-US"/>
        </w:rPr>
      </w:pPr>
    </w:p>
    <w:p w14:paraId="08B12AD9"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Look w:val="04A0" w:firstRow="1" w:lastRow="0" w:firstColumn="1" w:lastColumn="0" w:noHBand="0" w:noVBand="1"/>
      </w:tblPr>
      <w:tblGrid>
        <w:gridCol w:w="1261"/>
        <w:gridCol w:w="8232"/>
      </w:tblGrid>
      <w:tr w:rsidR="00C161E5" w:rsidRPr="0003659E" w14:paraId="6728BBBC" w14:textId="77777777" w:rsidTr="008A475E">
        <w:tc>
          <w:tcPr>
            <w:tcW w:w="1261" w:type="dxa"/>
            <w:shd w:val="clear" w:color="auto" w:fill="000000" w:themeFill="text1"/>
          </w:tcPr>
          <w:p w14:paraId="0FC569FA"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237F5691"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069D3A8B" w14:textId="77777777" w:rsidTr="008A475E">
        <w:tc>
          <w:tcPr>
            <w:tcW w:w="1261" w:type="dxa"/>
          </w:tcPr>
          <w:p w14:paraId="20B70AF1"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92B8BC1"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4FCAA82E" w14:textId="77777777" w:rsidTr="008A475E">
        <w:tc>
          <w:tcPr>
            <w:tcW w:w="1261" w:type="dxa"/>
          </w:tcPr>
          <w:p w14:paraId="58DB884A"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790855A6"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09AD6668" w14:textId="77777777" w:rsidTr="008A475E">
        <w:tc>
          <w:tcPr>
            <w:tcW w:w="1261" w:type="dxa"/>
          </w:tcPr>
          <w:p w14:paraId="2CA2D5B0"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P-3</w:t>
            </w:r>
          </w:p>
        </w:tc>
        <w:tc>
          <w:tcPr>
            <w:tcW w:w="8232" w:type="dxa"/>
          </w:tcPr>
          <w:p w14:paraId="7DEC86C4"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5FB187E"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CE78D63"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1A27F34C"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7A4A0889" w14:textId="77777777" w:rsidTr="008A475E">
        <w:tc>
          <w:tcPr>
            <w:tcW w:w="1261" w:type="dxa"/>
          </w:tcPr>
          <w:p w14:paraId="5C3E554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5E5B9402"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1E8A7D75" w14:textId="77777777" w:rsidTr="008A475E">
        <w:tc>
          <w:tcPr>
            <w:tcW w:w="1261" w:type="dxa"/>
          </w:tcPr>
          <w:p w14:paraId="05365A9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113F3A24"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41A62948"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41FBC43A" w14:textId="77777777" w:rsidR="00C161E5" w:rsidRDefault="00C161E5" w:rsidP="00C161E5">
      <w:pPr>
        <w:rPr>
          <w:rFonts w:ascii="Arial" w:hAnsi="Arial" w:cs="Arial"/>
          <w:b/>
          <w:bCs/>
          <w:sz w:val="20"/>
          <w:szCs w:val="20"/>
          <w:lang w:val="en-US"/>
        </w:rPr>
      </w:pPr>
    </w:p>
    <w:p w14:paraId="72A3ACEC"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Application Forms</w:t>
      </w:r>
    </w:p>
    <w:tbl>
      <w:tblPr>
        <w:tblStyle w:val="TableGrid"/>
        <w:tblW w:w="9493" w:type="dxa"/>
        <w:tblLook w:val="04A0" w:firstRow="1" w:lastRow="0" w:firstColumn="1" w:lastColumn="0" w:noHBand="0" w:noVBand="1"/>
      </w:tblPr>
      <w:tblGrid>
        <w:gridCol w:w="1261"/>
        <w:gridCol w:w="8232"/>
      </w:tblGrid>
      <w:tr w:rsidR="00C161E5" w:rsidRPr="0003659E" w14:paraId="2F0B8D3B" w14:textId="77777777" w:rsidTr="008A475E">
        <w:tc>
          <w:tcPr>
            <w:tcW w:w="1261" w:type="dxa"/>
            <w:shd w:val="clear" w:color="auto" w:fill="000000" w:themeFill="text1"/>
          </w:tcPr>
          <w:p w14:paraId="0C2DE15C"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572B3134" w14:textId="77777777" w:rsidR="00C161E5" w:rsidRPr="0003659E" w:rsidRDefault="00C161E5" w:rsidP="008A475E">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6DC886AA" w14:textId="77777777" w:rsidTr="008A475E">
        <w:tc>
          <w:tcPr>
            <w:tcW w:w="1261" w:type="dxa"/>
          </w:tcPr>
          <w:p w14:paraId="6935D524"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513EB592"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1D454BF0" w14:textId="77777777" w:rsidTr="008A475E">
        <w:tc>
          <w:tcPr>
            <w:tcW w:w="1261" w:type="dxa"/>
          </w:tcPr>
          <w:p w14:paraId="40E325CA"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652D7DF0"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53AB6979" w14:textId="77777777" w:rsidTr="008A475E">
        <w:tc>
          <w:tcPr>
            <w:tcW w:w="1261" w:type="dxa"/>
          </w:tcPr>
          <w:p w14:paraId="067EF14F"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4EFC233D"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39E0B633"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CBA9099"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1C4A4820"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68BDC7EB"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28D5ACB2" w14:textId="77777777" w:rsidTr="008A475E">
        <w:tc>
          <w:tcPr>
            <w:tcW w:w="1261" w:type="dxa"/>
          </w:tcPr>
          <w:p w14:paraId="71FA1E65"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236D07EC"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246ABA6A" w14:textId="77777777" w:rsidTr="008A475E">
        <w:tc>
          <w:tcPr>
            <w:tcW w:w="1261" w:type="dxa"/>
          </w:tcPr>
          <w:p w14:paraId="284EF8D7"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78AD1137" w14:textId="77777777" w:rsidR="00C161E5" w:rsidRPr="0003659E" w:rsidRDefault="00C161E5" w:rsidP="008A475E">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227A6544"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4C8BA5F6"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2D7E4B80" w14:textId="77777777" w:rsidR="00C161E5" w:rsidRPr="0003659E" w:rsidRDefault="00C161E5" w:rsidP="00C161E5">
      <w:pPr>
        <w:rPr>
          <w:rFonts w:ascii="Arial" w:hAnsi="Arial" w:cs="Arial"/>
          <w:b/>
          <w:bCs/>
          <w:sz w:val="20"/>
          <w:szCs w:val="20"/>
          <w:lang w:val="en-US"/>
        </w:rPr>
      </w:pPr>
    </w:p>
    <w:p w14:paraId="612342E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r w:rsidR="00000000">
        <w:fldChar w:fldCharType="begin"/>
      </w:r>
      <w:r w:rsidR="00000000">
        <w:instrText>HYPERLINK "https://www.dgms.net/Ammonium%20Nitrate%20Rules%202012.pdf"</w:instrText>
      </w:r>
      <w:r w:rsidR="00000000">
        <w:fldChar w:fldCharType="separate"/>
      </w:r>
      <w:r w:rsidRPr="00870C32">
        <w:rPr>
          <w:rStyle w:val="Hyperlink"/>
          <w:rFonts w:ascii="Arial" w:hAnsi="Arial" w:cs="Arial"/>
          <w:sz w:val="20"/>
          <w:szCs w:val="20"/>
          <w:lang w:val="en-US"/>
        </w:rPr>
        <w:t>https://www.dgms.net/Ammonium%20Nitrate%20Rules%202012.pdf</w:t>
      </w:r>
      <w:r w:rsidR="00000000">
        <w:rPr>
          <w:rStyle w:val="Hyperlink"/>
          <w:rFonts w:ascii="Arial" w:hAnsi="Arial" w:cs="Arial"/>
          <w:sz w:val="20"/>
          <w:szCs w:val="20"/>
          <w:lang w:val="en-US"/>
        </w:rPr>
        <w:fldChar w:fldCharType="end"/>
      </w:r>
    </w:p>
    <w:p w14:paraId="20CB0DE9" w14:textId="77777777" w:rsidR="00C161E5" w:rsidRPr="00870C32" w:rsidRDefault="00000000" w:rsidP="00C161E5">
      <w:pPr>
        <w:rPr>
          <w:rFonts w:ascii="Arial" w:hAnsi="Arial" w:cs="Arial"/>
          <w:sz w:val="20"/>
          <w:szCs w:val="20"/>
          <w:lang w:val="en-US"/>
        </w:rPr>
      </w:pPr>
      <w:r>
        <w:fldChar w:fldCharType="begin"/>
      </w:r>
      <w:r>
        <w:instrText>HYPERLINK "https://peso.gov.in/web/ammonium-nitrate-amendment-rules-2021"</w:instrText>
      </w:r>
      <w:r>
        <w:fldChar w:fldCharType="separate"/>
      </w:r>
      <w:r w:rsidR="00C161E5" w:rsidRPr="00870C32">
        <w:rPr>
          <w:rStyle w:val="Hyperlink"/>
          <w:rFonts w:ascii="Arial" w:hAnsi="Arial" w:cs="Arial"/>
          <w:sz w:val="20"/>
          <w:szCs w:val="20"/>
          <w:lang w:val="en-US"/>
        </w:rPr>
        <w:t>https://peso.gov.in/web/ammonium-nitrate-amendment-rules-2021</w:t>
      </w:r>
      <w:r>
        <w:rPr>
          <w:rStyle w:val="Hyperlink"/>
          <w:rFonts w:ascii="Arial" w:hAnsi="Arial" w:cs="Arial"/>
          <w:sz w:val="20"/>
          <w:szCs w:val="20"/>
          <w:lang w:val="en-US"/>
        </w:rPr>
        <w:fldChar w:fldCharType="end"/>
      </w:r>
    </w:p>
    <w:p w14:paraId="28E163A3" w14:textId="77777777" w:rsidR="00C161E5" w:rsidRDefault="00C161E5" w:rsidP="00C161E5">
      <w:pPr>
        <w:rPr>
          <w:rFonts w:ascii="Arial" w:hAnsi="Arial" w:cs="Arial"/>
          <w:sz w:val="20"/>
          <w:szCs w:val="20"/>
          <w:lang w:val="en-US"/>
        </w:rPr>
      </w:pPr>
    </w:p>
    <w:p w14:paraId="69B81C55" w14:textId="77777777"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w:t>
      </w:r>
      <w:proofErr w:type="gramStart"/>
      <w:r w:rsidRPr="00870C32">
        <w:rPr>
          <w:rFonts w:ascii="Arial" w:hAnsi="Arial" w:cs="Arial"/>
          <w:i/>
          <w:iCs/>
          <w:sz w:val="20"/>
          <w:szCs w:val="20"/>
          <w:lang w:val="en-US"/>
        </w:rPr>
        <w:t>has</w:t>
      </w:r>
      <w:proofErr w:type="gramEnd"/>
      <w:r w:rsidRPr="00870C32">
        <w:rPr>
          <w:rFonts w:ascii="Arial" w:hAnsi="Arial" w:cs="Arial"/>
          <w:i/>
          <w:iCs/>
          <w:sz w:val="20"/>
          <w:szCs w:val="20"/>
          <w:lang w:val="en-US"/>
        </w:rPr>
        <w:t xml:space="preserve"> been mentioned above. For other details regarding the amendments refer to: </w:t>
      </w:r>
      <w:r w:rsidR="00000000">
        <w:fldChar w:fldCharType="begin"/>
      </w:r>
      <w:r w:rsidR="00000000">
        <w:instrText>HYPERLINK "https://peso.gov.in/web/ammonium-nitrate-amendment-rules-2021"</w:instrText>
      </w:r>
      <w:r w:rsidR="00000000">
        <w:fldChar w:fldCharType="separate"/>
      </w:r>
      <w:r w:rsidRPr="00870C32">
        <w:rPr>
          <w:rStyle w:val="Hyperlink"/>
          <w:rFonts w:ascii="Arial" w:hAnsi="Arial" w:cs="Arial"/>
          <w:i/>
          <w:iCs/>
          <w:sz w:val="20"/>
          <w:szCs w:val="20"/>
          <w:lang w:val="en-US"/>
        </w:rPr>
        <w:t>https://peso.gov.in/web/ammonium-nitrate-amendment-rules-2021</w:t>
      </w:r>
      <w:r w:rsidR="00000000">
        <w:rPr>
          <w:rStyle w:val="Hyperlink"/>
          <w:rFonts w:ascii="Arial" w:hAnsi="Arial" w:cs="Arial"/>
          <w:i/>
          <w:iCs/>
          <w:sz w:val="20"/>
          <w:szCs w:val="20"/>
          <w:lang w:val="en-US"/>
        </w:rPr>
        <w:fldChar w:fldCharType="end"/>
      </w:r>
    </w:p>
    <w:p w14:paraId="5723EAF4" w14:textId="77777777" w:rsidR="00C659C5" w:rsidRDefault="00C659C5" w:rsidP="002F6B85">
      <w:pPr>
        <w:shd w:val="clear" w:color="auto" w:fill="FFFFFF" w:themeFill="background1"/>
        <w:rPr>
          <w:rFonts w:ascii="Arial" w:hAnsi="Arial" w:cs="Arial"/>
          <w:b/>
          <w:bCs/>
          <w:sz w:val="20"/>
          <w:szCs w:val="20"/>
          <w:lang w:val="en-US"/>
        </w:rPr>
      </w:pPr>
    </w:p>
    <w:p w14:paraId="17F97912" w14:textId="77777777" w:rsidR="00C659C5" w:rsidRDefault="00C659C5" w:rsidP="002F6B85">
      <w:pPr>
        <w:shd w:val="clear" w:color="auto" w:fill="FFFFFF" w:themeFill="background1"/>
        <w:rPr>
          <w:rFonts w:ascii="Arial" w:hAnsi="Arial" w:cs="Arial"/>
          <w:b/>
          <w:bCs/>
          <w:sz w:val="20"/>
          <w:szCs w:val="20"/>
          <w:lang w:val="en-US"/>
        </w:rPr>
      </w:pPr>
    </w:p>
    <w:p w14:paraId="58A666A1" w14:textId="77777777" w:rsidR="004A7E06" w:rsidRDefault="004A7E06" w:rsidP="002F6B85">
      <w:pPr>
        <w:shd w:val="clear" w:color="auto" w:fill="FFFFFF" w:themeFill="background1"/>
        <w:rPr>
          <w:rFonts w:ascii="Arial" w:hAnsi="Arial" w:cs="Arial"/>
          <w:b/>
          <w:bCs/>
          <w:sz w:val="20"/>
          <w:szCs w:val="20"/>
          <w:lang w:val="en-US"/>
        </w:rPr>
      </w:pPr>
    </w:p>
    <w:p w14:paraId="02BC0615" w14:textId="77777777" w:rsidR="00C659C5" w:rsidRPr="00A53B72" w:rsidRDefault="00C659C5" w:rsidP="00443889">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del w:id="2330" w:author="Hardik Malhotra" w:date="2023-02-27T14:03:00Z">
        <w:r w:rsidRPr="00A53B72" w:rsidDel="006744E2">
          <w:rPr>
            <w:rFonts w:ascii="Arial" w:hAnsi="Arial" w:cs="Arial"/>
            <w:b/>
            <w:bCs/>
            <w:sz w:val="20"/>
            <w:szCs w:val="20"/>
            <w:lang w:val="en-US"/>
          </w:rPr>
          <w:delText>:</w:delText>
        </w:r>
      </w:del>
    </w:p>
    <w:p w14:paraId="02421412" w14:textId="77777777" w:rsidR="00C659C5" w:rsidRPr="00ED43C8" w:rsidRDefault="00C659C5" w:rsidP="00C659C5">
      <w:pPr>
        <w:rPr>
          <w:rFonts w:ascii="Arial" w:hAnsi="Arial" w:cs="Arial"/>
          <w:sz w:val="20"/>
          <w:szCs w:val="20"/>
        </w:rPr>
      </w:pPr>
      <w:bookmarkStart w:id="2331" w:name="_Hlk114057322"/>
      <w:r w:rsidRPr="00ED43C8">
        <w:rPr>
          <w:rFonts w:ascii="Arial" w:hAnsi="Arial" w:cs="Arial"/>
          <w:sz w:val="20"/>
          <w:szCs w:val="20"/>
        </w:rPr>
        <w:t>Pricing and Marking</w:t>
      </w:r>
      <w:bookmarkEnd w:id="2331"/>
      <w:r w:rsidRPr="00ED43C8">
        <w:rPr>
          <w:rFonts w:ascii="Arial" w:hAnsi="Arial" w:cs="Arial"/>
          <w:sz w:val="20"/>
          <w:szCs w:val="20"/>
        </w:rPr>
        <w:t xml:space="preserve">: </w:t>
      </w:r>
    </w:p>
    <w:p w14:paraId="3C08B21C"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4A5B628"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Invoice should be quoted in reference to running contract number, date and subsequent amendments, if any, for any change in price, extension of delivery dates.</w:t>
      </w:r>
    </w:p>
    <w:p w14:paraId="5449F47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34358F6B"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05CBC933"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75F26E62" w14:textId="77777777" w:rsidR="00C659C5" w:rsidRDefault="00C659C5" w:rsidP="00244241">
      <w:pPr>
        <w:pStyle w:val="ListParagraph"/>
        <w:numPr>
          <w:ilvl w:val="1"/>
          <w:numId w:val="64"/>
        </w:numPr>
        <w:spacing w:after="160" w:line="360" w:lineRule="auto"/>
        <w:rPr>
          <w:rFonts w:ascii="Arial" w:hAnsi="Arial" w:cs="Arial"/>
          <w:sz w:val="20"/>
          <w:szCs w:val="20"/>
        </w:rPr>
      </w:pPr>
      <w:r w:rsidRPr="00040259">
        <w:rPr>
          <w:rFonts w:ascii="Arial" w:hAnsi="Arial" w:cs="Arial"/>
          <w:sz w:val="20"/>
          <w:szCs w:val="20"/>
        </w:rPr>
        <w:t>In case of consignee vans:</w:t>
      </w:r>
    </w:p>
    <w:p w14:paraId="7081A307"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lastRenderedPageBreak/>
        <w:t>Van number and date of dispatch must be mentioned to the consignee.</w:t>
      </w:r>
    </w:p>
    <w:p w14:paraId="38584672"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2D93437B"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059084C7" w14:textId="77777777" w:rsidR="00C659C5" w:rsidRPr="00D54387" w:rsidRDefault="00C659C5" w:rsidP="00244241">
      <w:pPr>
        <w:pStyle w:val="ListParagraph"/>
        <w:numPr>
          <w:ilvl w:val="1"/>
          <w:numId w:val="64"/>
        </w:numPr>
        <w:spacing w:after="160"/>
        <w:rPr>
          <w:rFonts w:ascii="Arial" w:hAnsi="Arial" w:cs="Arial"/>
          <w:sz w:val="20"/>
          <w:szCs w:val="20"/>
        </w:rPr>
      </w:pPr>
      <w:r w:rsidRPr="00D54387">
        <w:rPr>
          <w:rFonts w:ascii="Arial" w:hAnsi="Arial" w:cs="Arial"/>
          <w:sz w:val="20"/>
          <w:szCs w:val="20"/>
        </w:rPr>
        <w:t>In case of suppliers’ vans:</w:t>
      </w:r>
    </w:p>
    <w:p w14:paraId="14427786"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54F0101E"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18A730D5" w14:textId="77777777" w:rsidR="00C659C5"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61091E5D"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35DEBE76"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3D3D8531" w14:textId="77777777"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Supply of extra quantity:</w:t>
      </w:r>
    </w:p>
    <w:p w14:paraId="7C2B77D9"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 xml:space="preserve">If an </w:t>
      </w:r>
      <w:r w:rsidRPr="00CC2723">
        <w:rPr>
          <w:rFonts w:ascii="Arial" w:hAnsi="Arial" w:cs="Arial"/>
          <w:color w:val="000000" w:themeColor="text1"/>
          <w:sz w:val="20"/>
          <w:szCs w:val="20"/>
        </w:rPr>
        <w:t>RC</w:t>
      </w:r>
      <w:r w:rsidR="00CC2723">
        <w:rPr>
          <w:rFonts w:ascii="Arial" w:hAnsi="Arial" w:cs="Arial"/>
          <w:color w:val="000000" w:themeColor="text1"/>
          <w:sz w:val="20"/>
          <w:szCs w:val="20"/>
        </w:rPr>
        <w:t xml:space="preserve"> (Supplier)</w:t>
      </w:r>
      <w:r w:rsidRPr="00CC2723">
        <w:rPr>
          <w:rFonts w:ascii="Arial" w:hAnsi="Arial" w:cs="Arial"/>
          <w:color w:val="000000" w:themeColor="text1"/>
          <w:sz w:val="20"/>
          <w:szCs w:val="20"/>
        </w:rPr>
        <w:t xml:space="preserve"> </w:t>
      </w:r>
      <w:r w:rsidRPr="00A53B72">
        <w:rPr>
          <w:rFonts w:ascii="Arial" w:hAnsi="Arial" w:cs="Arial"/>
          <w:sz w:val="20"/>
          <w:szCs w:val="20"/>
        </w:rPr>
        <w:t>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2AA1B1E0"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1831A389"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35B8B59" w14:textId="77777777" w:rsidR="00C659C5" w:rsidRPr="00ED43C8"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29FDA13C" w14:textId="77777777"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Liquidated Damages</w:t>
      </w:r>
    </w:p>
    <w:p w14:paraId="021F54B7"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0701A2C3"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64CDC1BF" w14:textId="77777777" w:rsidR="00C659C5" w:rsidRPr="00ED43C8"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to revoke the supply order, all or part of it, and, if desired, to acquire the stocks and/or equipment at the risk and expense of the defaulting provider and also,</w:t>
      </w:r>
    </w:p>
    <w:p w14:paraId="448EA1FB"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lastRenderedPageBreak/>
        <w:t>To extend the delivery window with or without a fee if deemed appropriate and fit. If a penalty is assessed, it cannot exceed the previously mentioned agreed-upon liquidated damages.</w:t>
      </w:r>
    </w:p>
    <w:p w14:paraId="2EE8F06D"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395C620F" w14:textId="77777777" w:rsidR="00D54387"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282AB8D6" w14:textId="77777777" w:rsidR="00C659C5" w:rsidRPr="00D54387" w:rsidRDefault="00C659C5" w:rsidP="00244241">
      <w:pPr>
        <w:pStyle w:val="ListParagraph"/>
        <w:numPr>
          <w:ilvl w:val="0"/>
          <w:numId w:val="67"/>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0A01A5FD" w14:textId="77777777"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Risk Purchase:</w:t>
      </w:r>
    </w:p>
    <w:p w14:paraId="7C498FE2" w14:textId="77777777" w:rsidR="00C659C5"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2D21BB0D" w14:textId="77777777" w:rsidR="00C659C5" w:rsidRPr="00ED43C8"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0211B592"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7C6F5F54"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57A909AF" w14:textId="77777777" w:rsidR="00F675E3" w:rsidRPr="001C05BB"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provider fails to properly fulfil an order because they have violated one or more terms and conditions of the supply order or contract.</w:t>
      </w:r>
    </w:p>
    <w:p w14:paraId="0AE56C33" w14:textId="77777777" w:rsidR="00C659C5" w:rsidRPr="00CC2723" w:rsidRDefault="007869BE" w:rsidP="00CC2723">
      <w:pPr>
        <w:pStyle w:val="NormalWeb"/>
        <w:shd w:val="clear" w:color="auto" w:fill="000000" w:themeFill="text1"/>
        <w:spacing w:before="0" w:beforeAutospacing="0" w:after="0" w:afterAutospacing="0" w:line="276" w:lineRule="auto"/>
        <w:rPr>
          <w:rFonts w:ascii="Arial" w:hAnsi="Arial" w:cs="Arial"/>
          <w:b/>
          <w:bCs/>
          <w:sz w:val="20"/>
          <w:szCs w:val="20"/>
        </w:rPr>
      </w:pPr>
      <w:r>
        <w:rPr>
          <w:rFonts w:ascii="Arial" w:hAnsi="Arial" w:cs="Arial"/>
          <w:b/>
          <w:bCs/>
          <w:sz w:val="20"/>
          <w:szCs w:val="20"/>
        </w:rPr>
        <w:t xml:space="preserve">General </w:t>
      </w:r>
      <w:r w:rsidR="00C659C5" w:rsidRPr="00916536">
        <w:rPr>
          <w:rFonts w:ascii="Arial" w:hAnsi="Arial" w:cs="Arial"/>
          <w:b/>
          <w:bCs/>
          <w:sz w:val="20"/>
          <w:szCs w:val="20"/>
        </w:rPr>
        <w:t>Rule</w:t>
      </w:r>
      <w:r>
        <w:rPr>
          <w:rFonts w:ascii="Arial" w:hAnsi="Arial" w:cs="Arial"/>
          <w:b/>
          <w:bCs/>
          <w:sz w:val="20"/>
          <w:szCs w:val="20"/>
        </w:rPr>
        <w:t>s</w:t>
      </w:r>
      <w:r w:rsidR="00C659C5" w:rsidRPr="00916536">
        <w:rPr>
          <w:rFonts w:ascii="Arial" w:hAnsi="Arial" w:cs="Arial"/>
          <w:b/>
          <w:bCs/>
          <w:sz w:val="20"/>
          <w:szCs w:val="20"/>
        </w:rPr>
        <w:t xml:space="preserve"> for Vendor </w:t>
      </w:r>
      <w:r w:rsidR="00CC2723" w:rsidRPr="00916536">
        <w:rPr>
          <w:rFonts w:ascii="Arial" w:hAnsi="Arial" w:cs="Arial"/>
          <w:b/>
          <w:bCs/>
          <w:sz w:val="20"/>
          <w:szCs w:val="20"/>
        </w:rPr>
        <w:t>Registration</w:t>
      </w:r>
      <w:r w:rsidR="00CC2723">
        <w:rPr>
          <w:rFonts w:ascii="Arial" w:hAnsi="Arial" w:cs="Arial"/>
          <w:b/>
          <w:bCs/>
          <w:sz w:val="20"/>
          <w:szCs w:val="20"/>
        </w:rPr>
        <w:t>: Reference IOCL</w:t>
      </w:r>
    </w:p>
    <w:p w14:paraId="1E748A0A"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Tenderers shall offer duly insulated Stainless Steel (SS) Tankers with a Minimum carrying capacity of 24 MT and offer minimum 7 tankers.</w:t>
      </w:r>
    </w:p>
    <w:p w14:paraId="77E06D3B"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 </w:t>
      </w:r>
      <w:r w:rsidR="007869BE" w:rsidRPr="00CC2723">
        <w:rPr>
          <w:rFonts w:ascii="Arial" w:eastAsia="Times New Roman" w:hAnsi="Arial" w:cs="Arial"/>
          <w:color w:val="000000" w:themeColor="text1"/>
          <w:sz w:val="20"/>
          <w:szCs w:val="20"/>
          <w:lang w:eastAsia="en-IN"/>
        </w:rPr>
        <w:t xml:space="preserve">the </w:t>
      </w:r>
      <w:r w:rsidR="00CC2723" w:rsidRPr="00CC2723">
        <w:rPr>
          <w:rFonts w:ascii="Arial" w:eastAsia="Times New Roman" w:hAnsi="Arial" w:cs="Arial"/>
          <w:color w:val="000000" w:themeColor="text1"/>
          <w:sz w:val="20"/>
          <w:szCs w:val="20"/>
          <w:lang w:eastAsia="en-IN"/>
        </w:rPr>
        <w:t>IOCL</w:t>
      </w:r>
      <w:r w:rsidRPr="00CC2723">
        <w:rPr>
          <w:rFonts w:ascii="Arial" w:eastAsia="Times New Roman" w:hAnsi="Arial" w:cs="Arial"/>
          <w:color w:val="000000" w:themeColor="text1"/>
          <w:sz w:val="20"/>
          <w:szCs w:val="20"/>
          <w:lang w:eastAsia="en-IN"/>
        </w:rPr>
        <w:t>. Note: If more than one bidder offers the same Tanker, none of the bidders' claims for the said Tanker (s) will be considered. </w:t>
      </w:r>
    </w:p>
    <w:p w14:paraId="77CB7B33"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lastRenderedPageBreak/>
        <w:t>All tankers the tenderer offers should be in their name, i.e., Firm or Partner or Company or Proprietor. </w:t>
      </w:r>
    </w:p>
    <w:p w14:paraId="54423CA7"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Age (As mentioned in RC book) of Tankers offered shall not exceed 15 years as of the closing date of bid submission. All offered Tankers should have valid RTO registration. </w:t>
      </w:r>
    </w:p>
    <w:p w14:paraId="0C1DA684"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The tenderer shall submit a self-declaration on letterhead that Tankers offered shall comply with all statutory provisions under Ammonium Nitrate Rules 2012 apart from relevant provisions under MV Act and shall also fulfil any other requirements specified by Ammonium Nitrate Suppliers. </w:t>
      </w:r>
    </w:p>
    <w:p w14:paraId="6889D33E"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Earnest Money Deposit for tenders is waived against submission of Bid Security Declaration (on letterhead) from bidders in lieu of EMD. Bidders must submit Bid Security Declaration as per the attached format.</w:t>
      </w:r>
    </w:p>
    <w:p w14:paraId="0A79E1B2" w14:textId="77777777" w:rsidR="00C659C5" w:rsidRPr="0029121C" w:rsidRDefault="00C659C5" w:rsidP="00244241">
      <w:pPr>
        <w:numPr>
          <w:ilvl w:val="0"/>
          <w:numId w:val="18"/>
        </w:numPr>
        <w:rPr>
          <w:rFonts w:ascii="Arial" w:eastAsia="Times New Roman" w:hAnsi="Arial" w:cs="Arial"/>
          <w:color w:val="0E101A"/>
          <w:sz w:val="20"/>
          <w:szCs w:val="20"/>
          <w:lang w:eastAsia="en-IN"/>
        </w:rPr>
      </w:pPr>
      <w:r w:rsidRPr="00CC2723">
        <w:rPr>
          <w:rFonts w:ascii="Arial" w:eastAsia="Times New Roman" w:hAnsi="Arial" w:cs="Arial"/>
          <w:color w:val="000000" w:themeColor="text1"/>
          <w:sz w:val="20"/>
          <w:szCs w:val="20"/>
          <w:lang w:eastAsia="en-IN"/>
        </w:rPr>
        <w:t>The tenderer is required to upload readable documents. Notwithstanding any other condition/provision in the tender documents, bidders are required to submit complete documents pertaining to QPC along with their offer. Failure to meet the QPC will render the bid to be summarily rejected. IOC reserves the right to complete the evaluation based on the details furnished by the bidder, with or without seeking any additional supporting documents/ clarifications</w:t>
      </w:r>
      <w:r w:rsidRPr="0029121C">
        <w:rPr>
          <w:rFonts w:ascii="Arial" w:eastAsia="Times New Roman" w:hAnsi="Arial" w:cs="Arial"/>
          <w:color w:val="0E101A"/>
          <w:sz w:val="20"/>
          <w:szCs w:val="20"/>
          <w:lang w:eastAsia="en-IN"/>
        </w:rPr>
        <w:t>.</w:t>
      </w:r>
    </w:p>
    <w:p w14:paraId="00D419EC" w14:textId="77777777" w:rsidR="00F64C16" w:rsidRDefault="00F64C16" w:rsidP="002F6B85">
      <w:pPr>
        <w:shd w:val="clear" w:color="auto" w:fill="FFFFFF" w:themeFill="background1"/>
        <w:rPr>
          <w:rFonts w:ascii="Arial" w:hAnsi="Arial" w:cs="Arial"/>
          <w:sz w:val="20"/>
          <w:szCs w:val="20"/>
          <w:lang w:val="en-US"/>
        </w:rPr>
      </w:pPr>
    </w:p>
    <w:p w14:paraId="63F3254F" w14:textId="77777777" w:rsidR="00F64C16" w:rsidRDefault="00F64C16" w:rsidP="002F6B85">
      <w:pPr>
        <w:shd w:val="clear" w:color="auto" w:fill="FFFFFF" w:themeFill="background1"/>
        <w:rPr>
          <w:rFonts w:ascii="Arial" w:hAnsi="Arial" w:cs="Arial"/>
          <w:sz w:val="20"/>
          <w:szCs w:val="20"/>
          <w:lang w:val="en-US"/>
        </w:rPr>
      </w:pPr>
    </w:p>
    <w:p w14:paraId="01EB38D9" w14:textId="77777777" w:rsidR="00F64C16" w:rsidRDefault="00F64C16" w:rsidP="002F6B85">
      <w:pPr>
        <w:shd w:val="clear" w:color="auto" w:fill="FFFFFF" w:themeFill="background1"/>
        <w:rPr>
          <w:rFonts w:ascii="Arial" w:hAnsi="Arial" w:cs="Arial"/>
          <w:sz w:val="20"/>
          <w:szCs w:val="20"/>
          <w:lang w:val="en-US"/>
        </w:rPr>
      </w:pPr>
    </w:p>
    <w:p w14:paraId="37F0800D" w14:textId="77777777" w:rsidR="00F64C16" w:rsidRDefault="00F64C16" w:rsidP="002F6B85">
      <w:pPr>
        <w:shd w:val="clear" w:color="auto" w:fill="FFFFFF" w:themeFill="background1"/>
        <w:rPr>
          <w:rFonts w:ascii="Arial" w:hAnsi="Arial" w:cs="Arial"/>
          <w:sz w:val="20"/>
          <w:szCs w:val="20"/>
          <w:lang w:val="en-US"/>
        </w:rPr>
      </w:pPr>
    </w:p>
    <w:p w14:paraId="206D3470" w14:textId="77777777" w:rsidR="00F64C16" w:rsidRDefault="00F64C16" w:rsidP="002F6B85">
      <w:pPr>
        <w:shd w:val="clear" w:color="auto" w:fill="FFFFFF" w:themeFill="background1"/>
        <w:rPr>
          <w:rFonts w:ascii="Arial" w:hAnsi="Arial" w:cs="Arial"/>
          <w:sz w:val="20"/>
          <w:szCs w:val="20"/>
          <w:lang w:val="en-US"/>
        </w:rPr>
      </w:pPr>
    </w:p>
    <w:p w14:paraId="188182A2" w14:textId="77777777" w:rsidR="00CC2723" w:rsidRDefault="00CC2723" w:rsidP="002F6B85">
      <w:pPr>
        <w:shd w:val="clear" w:color="auto" w:fill="FFFFFF" w:themeFill="background1"/>
        <w:rPr>
          <w:rFonts w:ascii="Arial" w:hAnsi="Arial" w:cs="Arial"/>
          <w:sz w:val="20"/>
          <w:szCs w:val="20"/>
          <w:lang w:val="en-US"/>
        </w:rPr>
      </w:pPr>
    </w:p>
    <w:p w14:paraId="3B7D4171" w14:textId="77777777" w:rsidR="00CC2723" w:rsidRDefault="00CC2723" w:rsidP="002F6B85">
      <w:pPr>
        <w:shd w:val="clear" w:color="auto" w:fill="FFFFFF" w:themeFill="background1"/>
        <w:rPr>
          <w:rFonts w:ascii="Arial" w:hAnsi="Arial" w:cs="Arial"/>
          <w:sz w:val="20"/>
          <w:szCs w:val="20"/>
          <w:lang w:val="en-US"/>
        </w:rPr>
      </w:pPr>
    </w:p>
    <w:p w14:paraId="4F44558E" w14:textId="77777777" w:rsidR="00CC2723" w:rsidRDefault="00CC2723" w:rsidP="002F6B85">
      <w:pPr>
        <w:shd w:val="clear" w:color="auto" w:fill="FFFFFF" w:themeFill="background1"/>
        <w:rPr>
          <w:rFonts w:ascii="Arial" w:hAnsi="Arial" w:cs="Arial"/>
          <w:sz w:val="20"/>
          <w:szCs w:val="20"/>
          <w:lang w:val="en-US"/>
        </w:rPr>
      </w:pPr>
    </w:p>
    <w:p w14:paraId="0B9309B2" w14:textId="77777777" w:rsidR="00CC2723" w:rsidRDefault="00CC2723" w:rsidP="002F6B85">
      <w:pPr>
        <w:shd w:val="clear" w:color="auto" w:fill="FFFFFF" w:themeFill="background1"/>
        <w:rPr>
          <w:rFonts w:ascii="Arial" w:hAnsi="Arial" w:cs="Arial"/>
          <w:sz w:val="20"/>
          <w:szCs w:val="20"/>
          <w:lang w:val="en-US"/>
        </w:rPr>
      </w:pPr>
    </w:p>
    <w:p w14:paraId="22E7B4BA" w14:textId="77777777" w:rsidR="00CC2723" w:rsidRDefault="00CC2723" w:rsidP="002F6B85">
      <w:pPr>
        <w:shd w:val="clear" w:color="auto" w:fill="FFFFFF" w:themeFill="background1"/>
        <w:rPr>
          <w:rFonts w:ascii="Arial" w:hAnsi="Arial" w:cs="Arial"/>
          <w:sz w:val="20"/>
          <w:szCs w:val="20"/>
          <w:lang w:val="en-US"/>
        </w:rPr>
      </w:pPr>
    </w:p>
    <w:p w14:paraId="2E0D0CDA" w14:textId="58963A6A" w:rsidR="00CC2723" w:rsidRDefault="00CC2723" w:rsidP="002F6B85">
      <w:pPr>
        <w:shd w:val="clear" w:color="auto" w:fill="FFFFFF" w:themeFill="background1"/>
        <w:rPr>
          <w:ins w:id="2332" w:author="Hardik Malhotra" w:date="2023-02-27T14:42:00Z"/>
          <w:rFonts w:ascii="Arial" w:hAnsi="Arial" w:cs="Arial"/>
          <w:sz w:val="20"/>
          <w:szCs w:val="20"/>
          <w:lang w:val="en-US"/>
        </w:rPr>
      </w:pPr>
    </w:p>
    <w:p w14:paraId="164BE6DA" w14:textId="50EBDA62" w:rsidR="002104FE" w:rsidRDefault="002104FE" w:rsidP="002F6B85">
      <w:pPr>
        <w:shd w:val="clear" w:color="auto" w:fill="FFFFFF" w:themeFill="background1"/>
        <w:rPr>
          <w:ins w:id="2333" w:author="Hardik Malhotra" w:date="2023-02-27T14:42:00Z"/>
          <w:rFonts w:ascii="Arial" w:hAnsi="Arial" w:cs="Arial"/>
          <w:sz w:val="20"/>
          <w:szCs w:val="20"/>
          <w:lang w:val="en-US"/>
        </w:rPr>
      </w:pPr>
    </w:p>
    <w:p w14:paraId="0325D106" w14:textId="4E7CBC2F" w:rsidR="002104FE" w:rsidRDefault="002104FE" w:rsidP="002F6B85">
      <w:pPr>
        <w:shd w:val="clear" w:color="auto" w:fill="FFFFFF" w:themeFill="background1"/>
        <w:rPr>
          <w:ins w:id="2334" w:author="Hardik Malhotra" w:date="2023-02-27T14:42:00Z"/>
          <w:rFonts w:ascii="Arial" w:hAnsi="Arial" w:cs="Arial"/>
          <w:sz w:val="20"/>
          <w:szCs w:val="20"/>
          <w:lang w:val="en-US"/>
        </w:rPr>
      </w:pPr>
    </w:p>
    <w:p w14:paraId="224C455F" w14:textId="347E09F0" w:rsidR="002104FE" w:rsidRDefault="002104FE" w:rsidP="002F6B85">
      <w:pPr>
        <w:shd w:val="clear" w:color="auto" w:fill="FFFFFF" w:themeFill="background1"/>
        <w:rPr>
          <w:ins w:id="2335" w:author="Hardik Malhotra" w:date="2023-02-27T14:42:00Z"/>
          <w:rFonts w:ascii="Arial" w:hAnsi="Arial" w:cs="Arial"/>
          <w:sz w:val="20"/>
          <w:szCs w:val="20"/>
          <w:lang w:val="en-US"/>
        </w:rPr>
      </w:pPr>
    </w:p>
    <w:p w14:paraId="624FF954" w14:textId="553FC3F5" w:rsidR="002104FE" w:rsidRDefault="002104FE" w:rsidP="002F6B85">
      <w:pPr>
        <w:shd w:val="clear" w:color="auto" w:fill="FFFFFF" w:themeFill="background1"/>
        <w:rPr>
          <w:ins w:id="2336" w:author="Hardik Malhotra" w:date="2023-02-27T14:42:00Z"/>
          <w:rFonts w:ascii="Arial" w:hAnsi="Arial" w:cs="Arial"/>
          <w:sz w:val="20"/>
          <w:szCs w:val="20"/>
          <w:lang w:val="en-US"/>
        </w:rPr>
      </w:pPr>
    </w:p>
    <w:p w14:paraId="0A4D690C" w14:textId="376D8E0D" w:rsidR="002104FE" w:rsidRDefault="002104FE" w:rsidP="002F6B85">
      <w:pPr>
        <w:shd w:val="clear" w:color="auto" w:fill="FFFFFF" w:themeFill="background1"/>
        <w:rPr>
          <w:ins w:id="2337" w:author="Hardik Malhotra" w:date="2023-02-27T14:42:00Z"/>
          <w:rFonts w:ascii="Arial" w:hAnsi="Arial" w:cs="Arial"/>
          <w:sz w:val="20"/>
          <w:szCs w:val="20"/>
          <w:lang w:val="en-US"/>
        </w:rPr>
      </w:pPr>
    </w:p>
    <w:p w14:paraId="00EF6A0F" w14:textId="5F16A30C" w:rsidR="002104FE" w:rsidRDefault="002104FE" w:rsidP="002F6B85">
      <w:pPr>
        <w:shd w:val="clear" w:color="auto" w:fill="FFFFFF" w:themeFill="background1"/>
        <w:rPr>
          <w:ins w:id="2338" w:author="Hardik Malhotra" w:date="2023-02-27T14:42:00Z"/>
          <w:rFonts w:ascii="Arial" w:hAnsi="Arial" w:cs="Arial"/>
          <w:sz w:val="20"/>
          <w:szCs w:val="20"/>
          <w:lang w:val="en-US"/>
        </w:rPr>
      </w:pPr>
    </w:p>
    <w:p w14:paraId="0279F3AE" w14:textId="1A79951B" w:rsidR="002104FE" w:rsidRDefault="002104FE" w:rsidP="002F6B85">
      <w:pPr>
        <w:shd w:val="clear" w:color="auto" w:fill="FFFFFF" w:themeFill="background1"/>
        <w:rPr>
          <w:ins w:id="2339" w:author="Hardik Malhotra" w:date="2023-02-27T14:42:00Z"/>
          <w:rFonts w:ascii="Arial" w:hAnsi="Arial" w:cs="Arial"/>
          <w:sz w:val="20"/>
          <w:szCs w:val="20"/>
          <w:lang w:val="en-US"/>
        </w:rPr>
      </w:pPr>
    </w:p>
    <w:p w14:paraId="4559DDD0" w14:textId="251233AD" w:rsidR="002104FE" w:rsidRDefault="002104FE" w:rsidP="002F6B85">
      <w:pPr>
        <w:shd w:val="clear" w:color="auto" w:fill="FFFFFF" w:themeFill="background1"/>
        <w:rPr>
          <w:ins w:id="2340" w:author="Hardik Malhotra" w:date="2023-02-27T14:42:00Z"/>
          <w:rFonts w:ascii="Arial" w:hAnsi="Arial" w:cs="Arial"/>
          <w:sz w:val="20"/>
          <w:szCs w:val="20"/>
          <w:lang w:val="en-US"/>
        </w:rPr>
      </w:pPr>
    </w:p>
    <w:p w14:paraId="465545D2" w14:textId="635CA500" w:rsidR="002104FE" w:rsidRDefault="002104FE" w:rsidP="002F6B85">
      <w:pPr>
        <w:shd w:val="clear" w:color="auto" w:fill="FFFFFF" w:themeFill="background1"/>
        <w:rPr>
          <w:ins w:id="2341" w:author="Hardik Malhotra" w:date="2023-02-27T14:42:00Z"/>
          <w:rFonts w:ascii="Arial" w:hAnsi="Arial" w:cs="Arial"/>
          <w:sz w:val="20"/>
          <w:szCs w:val="20"/>
          <w:lang w:val="en-US"/>
        </w:rPr>
      </w:pPr>
    </w:p>
    <w:p w14:paraId="7432D15B" w14:textId="21D1632E" w:rsidR="002104FE" w:rsidRDefault="002104FE" w:rsidP="002F6B85">
      <w:pPr>
        <w:shd w:val="clear" w:color="auto" w:fill="FFFFFF" w:themeFill="background1"/>
        <w:rPr>
          <w:ins w:id="2342" w:author="Hardik Malhotra" w:date="2023-02-27T14:42:00Z"/>
          <w:rFonts w:ascii="Arial" w:hAnsi="Arial" w:cs="Arial"/>
          <w:sz w:val="20"/>
          <w:szCs w:val="20"/>
          <w:lang w:val="en-US"/>
        </w:rPr>
      </w:pPr>
    </w:p>
    <w:p w14:paraId="78D69241" w14:textId="77777777" w:rsidR="002104FE" w:rsidRDefault="002104FE" w:rsidP="002F6B85">
      <w:pPr>
        <w:shd w:val="clear" w:color="auto" w:fill="FFFFFF" w:themeFill="background1"/>
        <w:rPr>
          <w:rFonts w:ascii="Arial" w:hAnsi="Arial" w:cs="Arial"/>
          <w:sz w:val="20"/>
          <w:szCs w:val="20"/>
          <w:lang w:val="en-US"/>
        </w:rPr>
      </w:pPr>
    </w:p>
    <w:p w14:paraId="45B2D366" w14:textId="77777777" w:rsidR="00CC2723" w:rsidRDefault="00CC2723" w:rsidP="002F6B85">
      <w:pPr>
        <w:shd w:val="clear" w:color="auto" w:fill="FFFFFF" w:themeFill="background1"/>
        <w:rPr>
          <w:rFonts w:ascii="Arial" w:hAnsi="Arial" w:cs="Arial"/>
          <w:sz w:val="20"/>
          <w:szCs w:val="20"/>
          <w:lang w:val="en-US"/>
        </w:rPr>
      </w:pPr>
    </w:p>
    <w:p w14:paraId="7864BF7A" w14:textId="7777777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4C1299D7" w14:textId="77777777" w:rsidR="002A21E0" w:rsidRDefault="002A21E0" w:rsidP="002F6B85">
      <w:pPr>
        <w:shd w:val="clear" w:color="auto" w:fill="FFFFFF" w:themeFill="background1"/>
        <w:rPr>
          <w:rFonts w:ascii="Arial" w:hAnsi="Arial" w:cs="Arial"/>
          <w:b/>
          <w:bCs/>
          <w:sz w:val="20"/>
          <w:szCs w:val="20"/>
          <w:lang w:val="en-US"/>
        </w:rPr>
      </w:pPr>
    </w:p>
    <w:tbl>
      <w:tblPr>
        <w:tblW w:w="9053" w:type="dxa"/>
        <w:tblLook w:val="04A0" w:firstRow="1" w:lastRow="0" w:firstColumn="1" w:lastColumn="0" w:noHBand="0" w:noVBand="1"/>
      </w:tblPr>
      <w:tblGrid>
        <w:gridCol w:w="1216"/>
        <w:gridCol w:w="289"/>
        <w:gridCol w:w="289"/>
        <w:gridCol w:w="289"/>
        <w:gridCol w:w="289"/>
        <w:gridCol w:w="289"/>
        <w:gridCol w:w="289"/>
        <w:gridCol w:w="289"/>
        <w:gridCol w:w="289"/>
        <w:gridCol w:w="289"/>
        <w:gridCol w:w="357"/>
        <w:gridCol w:w="357"/>
        <w:gridCol w:w="357"/>
        <w:gridCol w:w="357"/>
        <w:gridCol w:w="357"/>
        <w:gridCol w:w="357"/>
        <w:gridCol w:w="357"/>
        <w:gridCol w:w="357"/>
        <w:gridCol w:w="357"/>
        <w:gridCol w:w="357"/>
        <w:gridCol w:w="289"/>
        <w:gridCol w:w="357"/>
        <w:gridCol w:w="289"/>
        <w:gridCol w:w="289"/>
        <w:gridCol w:w="371"/>
        <w:gridCol w:w="71"/>
      </w:tblGrid>
      <w:tr w:rsidR="004301B8" w:rsidRPr="004301B8" w14:paraId="473268C2" w14:textId="77777777" w:rsidTr="00BC2D73">
        <w:trPr>
          <w:trHeight w:val="217"/>
        </w:trPr>
        <w:tc>
          <w:tcPr>
            <w:tcW w:w="9053"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0A4A3F4"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2FDEFED" w14:textId="77777777" w:rsidTr="00BC2D73">
        <w:trPr>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3E9BF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837" w:type="dxa"/>
            <w:gridSpan w:val="25"/>
            <w:tcBorders>
              <w:top w:val="nil"/>
              <w:left w:val="nil"/>
              <w:bottom w:val="single" w:sz="4" w:space="0" w:color="auto"/>
              <w:right w:val="single" w:sz="4" w:space="0" w:color="auto"/>
            </w:tcBorders>
            <w:shd w:val="clear" w:color="auto" w:fill="auto"/>
            <w:noWrap/>
            <w:vAlign w:val="center"/>
            <w:hideMark/>
          </w:tcPr>
          <w:p w14:paraId="695B11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65C21DCB" w14:textId="77777777"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BC2D73" w:rsidRPr="004301B8" w14:paraId="3D23DD4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2EA48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F08FF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9" w:type="dxa"/>
            <w:tcBorders>
              <w:top w:val="nil"/>
              <w:left w:val="nil"/>
              <w:bottom w:val="single" w:sz="4" w:space="0" w:color="auto"/>
              <w:right w:val="single" w:sz="4" w:space="0" w:color="auto"/>
            </w:tcBorders>
            <w:shd w:val="clear" w:color="auto" w:fill="auto"/>
            <w:noWrap/>
            <w:vAlign w:val="center"/>
            <w:hideMark/>
          </w:tcPr>
          <w:p w14:paraId="17D0DEC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9" w:type="dxa"/>
            <w:tcBorders>
              <w:top w:val="nil"/>
              <w:left w:val="nil"/>
              <w:bottom w:val="single" w:sz="4" w:space="0" w:color="auto"/>
              <w:right w:val="single" w:sz="4" w:space="0" w:color="auto"/>
            </w:tcBorders>
            <w:shd w:val="clear" w:color="auto" w:fill="auto"/>
            <w:noWrap/>
            <w:vAlign w:val="center"/>
            <w:hideMark/>
          </w:tcPr>
          <w:p w14:paraId="42FEB05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9" w:type="dxa"/>
            <w:tcBorders>
              <w:top w:val="nil"/>
              <w:left w:val="nil"/>
              <w:bottom w:val="single" w:sz="4" w:space="0" w:color="auto"/>
              <w:right w:val="single" w:sz="4" w:space="0" w:color="auto"/>
            </w:tcBorders>
            <w:shd w:val="clear" w:color="auto" w:fill="auto"/>
            <w:noWrap/>
            <w:vAlign w:val="center"/>
            <w:hideMark/>
          </w:tcPr>
          <w:p w14:paraId="3FC0AB3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9" w:type="dxa"/>
            <w:tcBorders>
              <w:top w:val="nil"/>
              <w:left w:val="nil"/>
              <w:bottom w:val="single" w:sz="4" w:space="0" w:color="auto"/>
              <w:right w:val="single" w:sz="4" w:space="0" w:color="auto"/>
            </w:tcBorders>
            <w:shd w:val="clear" w:color="auto" w:fill="auto"/>
            <w:noWrap/>
            <w:vAlign w:val="center"/>
            <w:hideMark/>
          </w:tcPr>
          <w:p w14:paraId="5D7619A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9" w:type="dxa"/>
            <w:tcBorders>
              <w:top w:val="nil"/>
              <w:left w:val="nil"/>
              <w:bottom w:val="single" w:sz="4" w:space="0" w:color="auto"/>
              <w:right w:val="single" w:sz="4" w:space="0" w:color="auto"/>
            </w:tcBorders>
            <w:shd w:val="clear" w:color="auto" w:fill="auto"/>
            <w:noWrap/>
            <w:vAlign w:val="center"/>
            <w:hideMark/>
          </w:tcPr>
          <w:p w14:paraId="16C200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9" w:type="dxa"/>
            <w:tcBorders>
              <w:top w:val="nil"/>
              <w:left w:val="nil"/>
              <w:bottom w:val="single" w:sz="4" w:space="0" w:color="auto"/>
              <w:right w:val="single" w:sz="4" w:space="0" w:color="auto"/>
            </w:tcBorders>
            <w:shd w:val="clear" w:color="auto" w:fill="auto"/>
            <w:noWrap/>
            <w:vAlign w:val="center"/>
            <w:hideMark/>
          </w:tcPr>
          <w:p w14:paraId="2B99B4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9" w:type="dxa"/>
            <w:tcBorders>
              <w:top w:val="nil"/>
              <w:left w:val="nil"/>
              <w:bottom w:val="single" w:sz="4" w:space="0" w:color="auto"/>
              <w:right w:val="single" w:sz="4" w:space="0" w:color="auto"/>
            </w:tcBorders>
            <w:shd w:val="clear" w:color="auto" w:fill="auto"/>
            <w:noWrap/>
            <w:vAlign w:val="center"/>
            <w:hideMark/>
          </w:tcPr>
          <w:p w14:paraId="42B9B37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9" w:type="dxa"/>
            <w:tcBorders>
              <w:top w:val="nil"/>
              <w:left w:val="nil"/>
              <w:bottom w:val="single" w:sz="4" w:space="0" w:color="auto"/>
              <w:right w:val="single" w:sz="4" w:space="0" w:color="auto"/>
            </w:tcBorders>
            <w:shd w:val="clear" w:color="auto" w:fill="auto"/>
            <w:noWrap/>
            <w:vAlign w:val="center"/>
            <w:hideMark/>
          </w:tcPr>
          <w:p w14:paraId="6927201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7" w:type="dxa"/>
            <w:tcBorders>
              <w:top w:val="nil"/>
              <w:left w:val="nil"/>
              <w:bottom w:val="single" w:sz="4" w:space="0" w:color="auto"/>
              <w:right w:val="single" w:sz="4" w:space="0" w:color="auto"/>
            </w:tcBorders>
            <w:shd w:val="clear" w:color="auto" w:fill="auto"/>
            <w:noWrap/>
            <w:vAlign w:val="center"/>
            <w:hideMark/>
          </w:tcPr>
          <w:p w14:paraId="1D070B3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7" w:type="dxa"/>
            <w:tcBorders>
              <w:top w:val="nil"/>
              <w:left w:val="nil"/>
              <w:bottom w:val="single" w:sz="4" w:space="0" w:color="auto"/>
              <w:right w:val="single" w:sz="4" w:space="0" w:color="auto"/>
            </w:tcBorders>
            <w:shd w:val="clear" w:color="auto" w:fill="auto"/>
            <w:noWrap/>
            <w:vAlign w:val="center"/>
            <w:hideMark/>
          </w:tcPr>
          <w:p w14:paraId="3246164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7" w:type="dxa"/>
            <w:tcBorders>
              <w:top w:val="nil"/>
              <w:left w:val="nil"/>
              <w:bottom w:val="single" w:sz="4" w:space="0" w:color="auto"/>
              <w:right w:val="single" w:sz="4" w:space="0" w:color="auto"/>
            </w:tcBorders>
            <w:shd w:val="clear" w:color="auto" w:fill="auto"/>
            <w:noWrap/>
            <w:vAlign w:val="center"/>
            <w:hideMark/>
          </w:tcPr>
          <w:p w14:paraId="45D228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7" w:type="dxa"/>
            <w:tcBorders>
              <w:top w:val="nil"/>
              <w:left w:val="nil"/>
              <w:bottom w:val="single" w:sz="4" w:space="0" w:color="auto"/>
              <w:right w:val="single" w:sz="4" w:space="0" w:color="auto"/>
            </w:tcBorders>
            <w:shd w:val="clear" w:color="auto" w:fill="auto"/>
            <w:noWrap/>
            <w:vAlign w:val="center"/>
            <w:hideMark/>
          </w:tcPr>
          <w:p w14:paraId="2A769C8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7" w:type="dxa"/>
            <w:tcBorders>
              <w:top w:val="nil"/>
              <w:left w:val="nil"/>
              <w:bottom w:val="single" w:sz="4" w:space="0" w:color="auto"/>
              <w:right w:val="single" w:sz="4" w:space="0" w:color="auto"/>
            </w:tcBorders>
            <w:shd w:val="clear" w:color="auto" w:fill="auto"/>
            <w:noWrap/>
            <w:vAlign w:val="center"/>
            <w:hideMark/>
          </w:tcPr>
          <w:p w14:paraId="235F8C4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7" w:type="dxa"/>
            <w:tcBorders>
              <w:top w:val="nil"/>
              <w:left w:val="nil"/>
              <w:bottom w:val="single" w:sz="4" w:space="0" w:color="auto"/>
              <w:right w:val="single" w:sz="4" w:space="0" w:color="auto"/>
            </w:tcBorders>
            <w:shd w:val="clear" w:color="auto" w:fill="auto"/>
            <w:noWrap/>
            <w:vAlign w:val="center"/>
            <w:hideMark/>
          </w:tcPr>
          <w:p w14:paraId="23958A9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7" w:type="dxa"/>
            <w:tcBorders>
              <w:top w:val="nil"/>
              <w:left w:val="nil"/>
              <w:bottom w:val="single" w:sz="4" w:space="0" w:color="auto"/>
              <w:right w:val="single" w:sz="4" w:space="0" w:color="auto"/>
            </w:tcBorders>
            <w:shd w:val="clear" w:color="auto" w:fill="auto"/>
            <w:noWrap/>
            <w:vAlign w:val="center"/>
            <w:hideMark/>
          </w:tcPr>
          <w:p w14:paraId="3AF179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7" w:type="dxa"/>
            <w:tcBorders>
              <w:top w:val="nil"/>
              <w:left w:val="nil"/>
              <w:bottom w:val="single" w:sz="4" w:space="0" w:color="auto"/>
              <w:right w:val="single" w:sz="4" w:space="0" w:color="auto"/>
            </w:tcBorders>
            <w:shd w:val="clear" w:color="auto" w:fill="auto"/>
            <w:noWrap/>
            <w:vAlign w:val="center"/>
            <w:hideMark/>
          </w:tcPr>
          <w:p w14:paraId="5CBEA1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7" w:type="dxa"/>
            <w:tcBorders>
              <w:top w:val="nil"/>
              <w:left w:val="nil"/>
              <w:bottom w:val="single" w:sz="4" w:space="0" w:color="auto"/>
              <w:right w:val="single" w:sz="4" w:space="0" w:color="auto"/>
            </w:tcBorders>
            <w:shd w:val="clear" w:color="auto" w:fill="auto"/>
            <w:noWrap/>
            <w:vAlign w:val="center"/>
            <w:hideMark/>
          </w:tcPr>
          <w:p w14:paraId="184D202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7" w:type="dxa"/>
            <w:tcBorders>
              <w:top w:val="nil"/>
              <w:left w:val="nil"/>
              <w:bottom w:val="single" w:sz="4" w:space="0" w:color="auto"/>
              <w:right w:val="single" w:sz="4" w:space="0" w:color="auto"/>
            </w:tcBorders>
            <w:shd w:val="clear" w:color="auto" w:fill="auto"/>
            <w:noWrap/>
            <w:vAlign w:val="center"/>
            <w:hideMark/>
          </w:tcPr>
          <w:p w14:paraId="61D805E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9" w:type="dxa"/>
            <w:tcBorders>
              <w:top w:val="nil"/>
              <w:left w:val="nil"/>
              <w:bottom w:val="single" w:sz="4" w:space="0" w:color="auto"/>
              <w:right w:val="single" w:sz="4" w:space="0" w:color="auto"/>
            </w:tcBorders>
            <w:shd w:val="clear" w:color="auto" w:fill="auto"/>
            <w:noWrap/>
            <w:vAlign w:val="center"/>
            <w:hideMark/>
          </w:tcPr>
          <w:p w14:paraId="376791E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7" w:type="dxa"/>
            <w:tcBorders>
              <w:top w:val="nil"/>
              <w:left w:val="nil"/>
              <w:bottom w:val="single" w:sz="4" w:space="0" w:color="auto"/>
              <w:right w:val="single" w:sz="4" w:space="0" w:color="auto"/>
            </w:tcBorders>
            <w:shd w:val="clear" w:color="auto" w:fill="auto"/>
            <w:noWrap/>
            <w:vAlign w:val="center"/>
            <w:hideMark/>
          </w:tcPr>
          <w:p w14:paraId="1B548DE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9" w:type="dxa"/>
            <w:tcBorders>
              <w:top w:val="nil"/>
              <w:left w:val="nil"/>
              <w:bottom w:val="single" w:sz="4" w:space="0" w:color="auto"/>
              <w:right w:val="single" w:sz="4" w:space="0" w:color="auto"/>
            </w:tcBorders>
            <w:shd w:val="clear" w:color="auto" w:fill="auto"/>
            <w:noWrap/>
            <w:vAlign w:val="center"/>
            <w:hideMark/>
          </w:tcPr>
          <w:p w14:paraId="15D59C7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9" w:type="dxa"/>
            <w:tcBorders>
              <w:top w:val="nil"/>
              <w:left w:val="nil"/>
              <w:bottom w:val="single" w:sz="4" w:space="0" w:color="auto"/>
              <w:right w:val="single" w:sz="4" w:space="0" w:color="auto"/>
            </w:tcBorders>
            <w:shd w:val="clear" w:color="auto" w:fill="auto"/>
            <w:noWrap/>
            <w:vAlign w:val="center"/>
            <w:hideMark/>
          </w:tcPr>
          <w:p w14:paraId="3EE0FD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71" w:type="dxa"/>
            <w:tcBorders>
              <w:top w:val="nil"/>
              <w:left w:val="nil"/>
              <w:bottom w:val="single" w:sz="4" w:space="0" w:color="auto"/>
              <w:right w:val="single" w:sz="4" w:space="0" w:color="auto"/>
            </w:tcBorders>
            <w:shd w:val="clear" w:color="auto" w:fill="auto"/>
            <w:noWrap/>
            <w:vAlign w:val="center"/>
            <w:hideMark/>
          </w:tcPr>
          <w:p w14:paraId="5861DB3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BC2D73" w:rsidRPr="004301B8" w14:paraId="17F9D07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3ED59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3A048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70151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919B6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039E6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E0A30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DBBDB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0A75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4B26D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1DD0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3D2135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3D6C8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878D1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045BE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45E66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CA526E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D267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CCFB7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D807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4A1E2D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8786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4591E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FA3D1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0608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36EAD4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4E60619C" w14:textId="77777777" w:rsidTr="00BC2D73">
        <w:trPr>
          <w:trHeight w:val="383"/>
        </w:trPr>
        <w:tc>
          <w:tcPr>
            <w:tcW w:w="9053" w:type="dxa"/>
            <w:gridSpan w:val="26"/>
            <w:tcBorders>
              <w:top w:val="nil"/>
              <w:left w:val="single" w:sz="4" w:space="0" w:color="auto"/>
              <w:bottom w:val="single" w:sz="4" w:space="0" w:color="auto"/>
              <w:right w:val="single" w:sz="4" w:space="0" w:color="auto"/>
            </w:tcBorders>
            <w:shd w:val="clear" w:color="auto" w:fill="auto"/>
            <w:vAlign w:val="center"/>
            <w:hideMark/>
          </w:tcPr>
          <w:p w14:paraId="65BE1E25" w14:textId="77777777"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499759E4" w14:textId="77777777"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9DECA4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28D79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86B0B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DA6C9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28A7D6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5FA407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882A2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EC7512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81E7D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A706C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BCEA9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17FC5C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D3E60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52C2F8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27FC2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00264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CA27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4D9C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7D7CB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32637D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3A331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C7B5D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984FA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3388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0420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270BBB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DA1C8B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302DB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9" w:type="dxa"/>
            <w:tcBorders>
              <w:top w:val="nil"/>
              <w:left w:val="nil"/>
              <w:bottom w:val="single" w:sz="4" w:space="0" w:color="auto"/>
              <w:right w:val="single" w:sz="4" w:space="0" w:color="auto"/>
            </w:tcBorders>
            <w:shd w:val="clear" w:color="auto" w:fill="auto"/>
            <w:noWrap/>
            <w:vAlign w:val="center"/>
            <w:hideMark/>
          </w:tcPr>
          <w:p w14:paraId="4FA6430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866E9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0A01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DF626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7250F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3C7137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41C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16108D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9CA84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F057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5B990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0BB06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7A9AF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969BE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FE838B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D4ED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A5F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4A31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65395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54F34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06BC1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96BC15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E5C6E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B0D708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7111DA0D"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F371B"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BC2D73" w:rsidRPr="004301B8" w14:paraId="0C3D86E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4E71D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9" w:type="dxa"/>
            <w:tcBorders>
              <w:top w:val="nil"/>
              <w:left w:val="nil"/>
              <w:bottom w:val="single" w:sz="4" w:space="0" w:color="auto"/>
              <w:right w:val="single" w:sz="4" w:space="0" w:color="auto"/>
            </w:tcBorders>
            <w:shd w:val="clear" w:color="auto" w:fill="auto"/>
            <w:noWrap/>
            <w:vAlign w:val="center"/>
            <w:hideMark/>
          </w:tcPr>
          <w:p w14:paraId="415E16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1A47C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524B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62877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7679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123E9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C59F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7465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6607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4482C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59FC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3151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19C7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FC06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89E3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F056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3E4F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D747D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8FCE3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C24F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83DE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AFF82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31D6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DEEC6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AEBB88C"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F6C21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9" w:type="dxa"/>
            <w:tcBorders>
              <w:top w:val="nil"/>
              <w:left w:val="nil"/>
              <w:bottom w:val="single" w:sz="4" w:space="0" w:color="auto"/>
              <w:right w:val="single" w:sz="4" w:space="0" w:color="auto"/>
            </w:tcBorders>
            <w:shd w:val="clear" w:color="auto" w:fill="auto"/>
            <w:noWrap/>
            <w:vAlign w:val="center"/>
            <w:hideMark/>
          </w:tcPr>
          <w:p w14:paraId="623DF7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3C62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9E96F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125B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34A02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3D48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F19BE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BCBA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3FDE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54EED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FC8F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0D47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369B7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BCDD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D795B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A5AF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640FB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5F667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E058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B8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2EB7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730E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EF64C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DE9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3F7D74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01388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9" w:type="dxa"/>
            <w:tcBorders>
              <w:top w:val="nil"/>
              <w:left w:val="nil"/>
              <w:bottom w:val="single" w:sz="4" w:space="0" w:color="auto"/>
              <w:right w:val="single" w:sz="4" w:space="0" w:color="auto"/>
            </w:tcBorders>
            <w:shd w:val="clear" w:color="auto" w:fill="auto"/>
            <w:noWrap/>
            <w:vAlign w:val="center"/>
            <w:hideMark/>
          </w:tcPr>
          <w:p w14:paraId="68601F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AA745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2430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677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ED46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A8A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2964C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B0027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FEEC1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57010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72D02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4B693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5429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6C083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7CDA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AC45A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9C8A1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0E3BE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048F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5FED8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CDE3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9F77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B248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B8DA4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15DF20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60A05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9" w:type="dxa"/>
            <w:tcBorders>
              <w:top w:val="nil"/>
              <w:left w:val="nil"/>
              <w:bottom w:val="single" w:sz="4" w:space="0" w:color="auto"/>
              <w:right w:val="single" w:sz="4" w:space="0" w:color="auto"/>
            </w:tcBorders>
            <w:shd w:val="clear" w:color="auto" w:fill="auto"/>
            <w:noWrap/>
            <w:vAlign w:val="center"/>
            <w:hideMark/>
          </w:tcPr>
          <w:p w14:paraId="39754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65F5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67E37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2C7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3BE3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8460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6758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FABC0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3AF38E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C9DBF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C47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F65BE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D48D3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DEC10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43FC5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D84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219E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5DB70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7796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C32E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6DC12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B550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DB7F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8BFC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3D4C2C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19C6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9" w:type="dxa"/>
            <w:tcBorders>
              <w:top w:val="nil"/>
              <w:left w:val="nil"/>
              <w:bottom w:val="single" w:sz="4" w:space="0" w:color="auto"/>
              <w:right w:val="single" w:sz="4" w:space="0" w:color="auto"/>
            </w:tcBorders>
            <w:shd w:val="clear" w:color="auto" w:fill="auto"/>
            <w:noWrap/>
            <w:vAlign w:val="center"/>
            <w:hideMark/>
          </w:tcPr>
          <w:p w14:paraId="33EAFB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C82D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861E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E4FEB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B0AA8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2F2F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C631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77718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F0387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63A0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A0E72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4E70B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7469A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A337E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A3C93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6A52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F7D2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3580E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3244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7C75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B3BD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895F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1D98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D612B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253039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441BB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9" w:type="dxa"/>
            <w:tcBorders>
              <w:top w:val="nil"/>
              <w:left w:val="nil"/>
              <w:bottom w:val="single" w:sz="4" w:space="0" w:color="auto"/>
              <w:right w:val="single" w:sz="4" w:space="0" w:color="auto"/>
            </w:tcBorders>
            <w:shd w:val="clear" w:color="auto" w:fill="auto"/>
            <w:noWrap/>
            <w:vAlign w:val="center"/>
            <w:hideMark/>
          </w:tcPr>
          <w:p w14:paraId="68CD15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EC8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912F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9CC2A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8126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B45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54BBC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FB4C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5AF08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6E426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9A6E1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242C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C1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4C46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2C7B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7F0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0FC9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4B330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95E9D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CE57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10F4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826E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D92E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1CCA1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DF0D12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5BDB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9" w:type="dxa"/>
            <w:tcBorders>
              <w:top w:val="nil"/>
              <w:left w:val="nil"/>
              <w:bottom w:val="single" w:sz="4" w:space="0" w:color="auto"/>
              <w:right w:val="single" w:sz="4" w:space="0" w:color="auto"/>
            </w:tcBorders>
            <w:shd w:val="clear" w:color="auto" w:fill="auto"/>
            <w:noWrap/>
            <w:vAlign w:val="center"/>
            <w:hideMark/>
          </w:tcPr>
          <w:p w14:paraId="49D22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50C4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8563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4246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9956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4C8B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80F2C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FEDCA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08347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5218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383D3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357AB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563E0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B3F7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2450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E2094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2E874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AD3AF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6098B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744FC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000000" w:fill="FFFFFF"/>
            <w:noWrap/>
            <w:vAlign w:val="center"/>
            <w:hideMark/>
          </w:tcPr>
          <w:p w14:paraId="5C93F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4C9CD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CD1A9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5263E9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4CDCD36C"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54DF6"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BC2D73" w:rsidRPr="004301B8" w14:paraId="4E1BB85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EA7B6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9" w:type="dxa"/>
            <w:tcBorders>
              <w:top w:val="nil"/>
              <w:left w:val="nil"/>
              <w:bottom w:val="single" w:sz="4" w:space="0" w:color="auto"/>
              <w:right w:val="single" w:sz="4" w:space="0" w:color="auto"/>
            </w:tcBorders>
            <w:shd w:val="clear" w:color="auto" w:fill="auto"/>
            <w:noWrap/>
            <w:vAlign w:val="center"/>
            <w:hideMark/>
          </w:tcPr>
          <w:p w14:paraId="13064F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436BD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31D349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77AF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9918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56EA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6BE9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FB22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7080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FEB88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F9901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1ACBE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0C4F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5991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1EFE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0D15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0FDB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25D09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645BF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E08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C57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77AE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76ADD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BB36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87A64D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87CC6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9" w:type="dxa"/>
            <w:tcBorders>
              <w:top w:val="nil"/>
              <w:left w:val="nil"/>
              <w:bottom w:val="single" w:sz="4" w:space="0" w:color="auto"/>
              <w:right w:val="single" w:sz="4" w:space="0" w:color="auto"/>
            </w:tcBorders>
            <w:shd w:val="clear" w:color="auto" w:fill="auto"/>
            <w:noWrap/>
            <w:vAlign w:val="center"/>
            <w:hideMark/>
          </w:tcPr>
          <w:p w14:paraId="05DA6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FC7F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B7D7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DA63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1DEF00"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266DD0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39D2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57B4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A5D9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A77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4987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2D2C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07DA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4740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9005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3D2C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D0B1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311C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1280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CE0C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BEDB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0068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BABE3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21FC9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07AA2FD"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A7B6C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9" w:type="dxa"/>
            <w:tcBorders>
              <w:top w:val="nil"/>
              <w:left w:val="nil"/>
              <w:bottom w:val="single" w:sz="4" w:space="0" w:color="auto"/>
              <w:right w:val="single" w:sz="4" w:space="0" w:color="auto"/>
            </w:tcBorders>
            <w:shd w:val="clear" w:color="auto" w:fill="auto"/>
            <w:noWrap/>
            <w:vAlign w:val="center"/>
            <w:hideMark/>
          </w:tcPr>
          <w:p w14:paraId="4BEE7B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172C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22F9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2BDBE3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B47C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1709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D105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D9FD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CD52F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9997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F749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6609FD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3E11B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DECB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8077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17FE3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248DB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1225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33CAF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229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D1233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E4876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6CE5F5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4CFC27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B8A023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BCB64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9" w:type="dxa"/>
            <w:tcBorders>
              <w:top w:val="nil"/>
              <w:left w:val="nil"/>
              <w:bottom w:val="single" w:sz="4" w:space="0" w:color="auto"/>
              <w:right w:val="single" w:sz="4" w:space="0" w:color="auto"/>
            </w:tcBorders>
            <w:shd w:val="clear" w:color="auto" w:fill="auto"/>
            <w:noWrap/>
            <w:vAlign w:val="center"/>
            <w:hideMark/>
          </w:tcPr>
          <w:p w14:paraId="44CD23E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E61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25F0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8382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D3B94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B17F48"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6CD8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7C157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548C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91B0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263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66BF8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7240E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4D5B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B598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0954D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BED0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4BE3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596D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BC80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A96BB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9752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568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5B5D3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3C27DE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8839C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9" w:type="dxa"/>
            <w:tcBorders>
              <w:top w:val="nil"/>
              <w:left w:val="nil"/>
              <w:bottom w:val="single" w:sz="4" w:space="0" w:color="auto"/>
              <w:right w:val="single" w:sz="4" w:space="0" w:color="auto"/>
            </w:tcBorders>
            <w:shd w:val="clear" w:color="auto" w:fill="auto"/>
            <w:noWrap/>
            <w:vAlign w:val="center"/>
            <w:hideMark/>
          </w:tcPr>
          <w:p w14:paraId="3C1F32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E710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6844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29A0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9001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CEF8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1647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B47A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D92B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592E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5E26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01C5A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0793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3B518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58B75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330A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2865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B821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DF5F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57CD6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701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321D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9909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DFDFC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1FCEFA9"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76628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9" w:type="dxa"/>
            <w:tcBorders>
              <w:top w:val="nil"/>
              <w:left w:val="nil"/>
              <w:bottom w:val="single" w:sz="4" w:space="0" w:color="auto"/>
              <w:right w:val="single" w:sz="4" w:space="0" w:color="auto"/>
            </w:tcBorders>
            <w:shd w:val="clear" w:color="auto" w:fill="auto"/>
            <w:noWrap/>
            <w:vAlign w:val="center"/>
            <w:hideMark/>
          </w:tcPr>
          <w:p w14:paraId="752C4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CE5C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ACBF02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CC9F3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8680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0BC1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089C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786B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C25F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CD1D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EFA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F56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A851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3598A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D1DEE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412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E74EA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641D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A9F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A0F52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E90F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107F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E7AD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CFAF1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98A363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F82E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9" w:type="dxa"/>
            <w:tcBorders>
              <w:top w:val="nil"/>
              <w:left w:val="nil"/>
              <w:bottom w:val="single" w:sz="4" w:space="0" w:color="auto"/>
              <w:right w:val="single" w:sz="4" w:space="0" w:color="auto"/>
            </w:tcBorders>
            <w:shd w:val="clear" w:color="auto" w:fill="auto"/>
            <w:noWrap/>
            <w:vAlign w:val="center"/>
            <w:hideMark/>
          </w:tcPr>
          <w:p w14:paraId="5C965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FC4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67D4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5EB3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009AD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513A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5137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C66F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C018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6BA0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9FB42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2962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C1F1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511C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D0D4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07E72E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0A3D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E99C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25C1C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D86C84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6BE2A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6BA1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1AC2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1984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60580D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64E3B17"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9" w:type="dxa"/>
            <w:tcBorders>
              <w:top w:val="nil"/>
              <w:left w:val="nil"/>
              <w:bottom w:val="single" w:sz="4" w:space="0" w:color="auto"/>
              <w:right w:val="single" w:sz="4" w:space="0" w:color="auto"/>
            </w:tcBorders>
            <w:shd w:val="clear" w:color="auto" w:fill="auto"/>
            <w:noWrap/>
            <w:vAlign w:val="center"/>
            <w:hideMark/>
          </w:tcPr>
          <w:p w14:paraId="023D9EC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01C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8FAC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DC4D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9EDF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02E9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B8A3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3723A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04BB5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38923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F1D22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BDE8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F8455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D26A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D5F86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BCF8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09345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EEE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450E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36DC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C1BD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9487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1D4F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A77EE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B67A093"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B7D0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BC2D73" w:rsidRPr="004301B8" w14:paraId="1DF30539"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18802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9" w:type="dxa"/>
            <w:tcBorders>
              <w:top w:val="nil"/>
              <w:left w:val="nil"/>
              <w:bottom w:val="single" w:sz="4" w:space="0" w:color="auto"/>
              <w:right w:val="single" w:sz="4" w:space="0" w:color="auto"/>
            </w:tcBorders>
            <w:shd w:val="clear" w:color="auto" w:fill="auto"/>
            <w:noWrap/>
            <w:vAlign w:val="center"/>
            <w:hideMark/>
          </w:tcPr>
          <w:p w14:paraId="49C6F7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1743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7B74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F275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41DC6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4C89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4368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A88A1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BB55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D4B3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EBF5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233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2CF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9D14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2A8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6CDF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CBD4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6A697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010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2245F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88143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090C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02A91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C2A4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8ABABB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F1C1C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9" w:type="dxa"/>
            <w:tcBorders>
              <w:top w:val="nil"/>
              <w:left w:val="nil"/>
              <w:bottom w:val="single" w:sz="4" w:space="0" w:color="auto"/>
              <w:right w:val="single" w:sz="4" w:space="0" w:color="auto"/>
            </w:tcBorders>
            <w:shd w:val="clear" w:color="auto" w:fill="auto"/>
            <w:noWrap/>
            <w:vAlign w:val="center"/>
            <w:hideMark/>
          </w:tcPr>
          <w:p w14:paraId="4481D8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45F363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AF53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2F34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EF4F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D40F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62D67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CBA6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BCA9F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5E5E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512DE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5C0E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A06F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F315B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94EA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6050B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A0B6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27A4F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953D7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091FC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8D8A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FB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58A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0D78F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A3B2A6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CE706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9" w:type="dxa"/>
            <w:tcBorders>
              <w:top w:val="nil"/>
              <w:left w:val="nil"/>
              <w:bottom w:val="single" w:sz="4" w:space="0" w:color="auto"/>
              <w:right w:val="single" w:sz="4" w:space="0" w:color="auto"/>
            </w:tcBorders>
            <w:shd w:val="clear" w:color="auto" w:fill="auto"/>
            <w:noWrap/>
            <w:vAlign w:val="center"/>
            <w:hideMark/>
          </w:tcPr>
          <w:p w14:paraId="65E43C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E51F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EFADF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F185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8CA61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CBAF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F24D6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40AE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6554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160C5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7DE9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184D3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C55A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11C1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8EE0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D34742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581A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F080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B8312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E6B8D7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F1E7A0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3B2A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CE6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9039A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C22A0A6"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AD6F7FB"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9" w:type="dxa"/>
            <w:tcBorders>
              <w:top w:val="nil"/>
              <w:left w:val="nil"/>
              <w:bottom w:val="single" w:sz="4" w:space="0" w:color="auto"/>
              <w:right w:val="single" w:sz="4" w:space="0" w:color="auto"/>
            </w:tcBorders>
            <w:shd w:val="clear" w:color="auto" w:fill="auto"/>
            <w:noWrap/>
            <w:vAlign w:val="center"/>
            <w:hideMark/>
          </w:tcPr>
          <w:p w14:paraId="13F41900"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6FC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1A1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66841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B8925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D361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5C17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F485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B579B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0B8A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D9613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748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9BDB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3A5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4E163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B8D7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2208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AEA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2CF70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B0D58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A1BA1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1BF32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4C98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D8180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12ED57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779C20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9" w:type="dxa"/>
            <w:tcBorders>
              <w:top w:val="nil"/>
              <w:left w:val="nil"/>
              <w:bottom w:val="single" w:sz="4" w:space="0" w:color="auto"/>
              <w:right w:val="single" w:sz="4" w:space="0" w:color="auto"/>
            </w:tcBorders>
            <w:shd w:val="clear" w:color="auto" w:fill="auto"/>
            <w:noWrap/>
            <w:vAlign w:val="center"/>
            <w:hideMark/>
          </w:tcPr>
          <w:p w14:paraId="3514F8C2"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97F4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07D85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A6565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E3F8D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ACE80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F1E457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5C11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2736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5755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62296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DDA0A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CB63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5B51E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5359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8C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10AB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9BCF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73CF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F2A4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E94BA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AB1FC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93874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4472C4" w:themeFill="accent1"/>
            <w:noWrap/>
            <w:vAlign w:val="center"/>
            <w:hideMark/>
          </w:tcPr>
          <w:p w14:paraId="05EBC6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3CC10A8E" w14:textId="77777777" w:rsidR="002A21E0" w:rsidRDefault="002A21E0" w:rsidP="002F6B85">
      <w:pPr>
        <w:shd w:val="clear" w:color="auto" w:fill="FFFFFF" w:themeFill="background1"/>
        <w:rPr>
          <w:rFonts w:ascii="Arial" w:hAnsi="Arial" w:cs="Arial"/>
          <w:b/>
          <w:bCs/>
          <w:sz w:val="20"/>
          <w:szCs w:val="20"/>
          <w:lang w:val="en-US"/>
        </w:rPr>
      </w:pPr>
    </w:p>
    <w:p w14:paraId="54BEC3E0" w14:textId="4E996609" w:rsidR="00CB05C5" w:rsidRPr="00731FA6" w:rsidRDefault="004727BB" w:rsidP="00CB05C5">
      <w:pPr>
        <w:jc w:val="center"/>
        <w:rPr>
          <w:rFonts w:ascii="Arial" w:hAnsi="Arial" w:cs="Arial"/>
          <w:b/>
          <w:bCs/>
          <w:sz w:val="44"/>
          <w:szCs w:val="44"/>
          <w:lang w:val="en-US"/>
        </w:rPr>
      </w:pPr>
      <w:bookmarkStart w:id="2343" w:name="_Hlk89957635"/>
      <w:r>
        <w:rPr>
          <w:rFonts w:ascii="Arial" w:hAnsi="Arial" w:cs="Arial"/>
          <w:noProof/>
        </w:rPr>
        <w:lastRenderedPageBreak/>
        <mc:AlternateContent>
          <mc:Choice Requires="wps">
            <w:drawing>
              <wp:anchor distT="45720" distB="45720" distL="114300" distR="114300" simplePos="0" relativeHeight="251765760" behindDoc="0" locked="0" layoutInCell="1" allowOverlap="1" wp14:anchorId="2CE8D69B" wp14:editId="21F8531E">
                <wp:simplePos x="0" y="0"/>
                <wp:positionH relativeFrom="margin">
                  <wp:posOffset>-514350</wp:posOffset>
                </wp:positionH>
                <wp:positionV relativeFrom="paragraph">
                  <wp:posOffset>326390</wp:posOffset>
                </wp:positionV>
                <wp:extent cx="6655435" cy="5191125"/>
                <wp:effectExtent l="0" t="0" r="0" b="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5191125"/>
                        </a:xfrm>
                        <a:prstGeom prst="rect">
                          <a:avLst/>
                        </a:prstGeom>
                        <a:noFill/>
                        <a:ln w="9525">
                          <a:noFill/>
                          <a:miter lim="800000"/>
                          <a:headEnd/>
                          <a:tailEnd/>
                        </a:ln>
                      </wps:spPr>
                      <wps:txbx>
                        <w:txbxContent>
                          <w:p w14:paraId="2FA63F12" w14:textId="77777777" w:rsidR="00490867" w:rsidRPr="00614AFB" w:rsidRDefault="00490867"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 xml:space="preserve">Key Findings from Part A- Detailed Market Feasibility Study of Weak Nitric Acid (WNA) Ammonium Nitrate (AN) </w:t>
                            </w:r>
                            <w:r>
                              <w:rPr>
                                <w:rFonts w:ascii="Arial" w:hAnsi="Arial" w:cs="Arial"/>
                                <w:b/>
                                <w:bCs/>
                                <w:color w:val="595959" w:themeColor="text1" w:themeTint="A6"/>
                                <w:sz w:val="80"/>
                                <w:szCs w:val="80"/>
                                <w:lang w:val="en-US"/>
                              </w:rPr>
                              <w:t>a</w:t>
                            </w:r>
                            <w:r w:rsidRPr="00614AFB">
                              <w:rPr>
                                <w:rFonts w:ascii="Arial" w:hAnsi="Arial" w:cs="Arial"/>
                                <w:b/>
                                <w:bCs/>
                                <w:color w:val="595959" w:themeColor="text1" w:themeTint="A6"/>
                                <w:sz w:val="80"/>
                                <w:szCs w:val="80"/>
                                <w:lang w:val="en-US"/>
                              </w:rPr>
                              <w:t xml:space="preserve">t Hazira </w:t>
                            </w:r>
                            <w:proofErr w:type="gramStart"/>
                            <w:r w:rsidRPr="00614AFB">
                              <w:rPr>
                                <w:rFonts w:ascii="Arial" w:hAnsi="Arial" w:cs="Arial"/>
                                <w:b/>
                                <w:bCs/>
                                <w:color w:val="595959" w:themeColor="text1" w:themeTint="A6"/>
                                <w:sz w:val="80"/>
                                <w:szCs w:val="80"/>
                                <w:lang w:val="en-US"/>
                              </w:rPr>
                              <w:t>And</w:t>
                            </w:r>
                            <w:proofErr w:type="gramEnd"/>
                            <w:r w:rsidRPr="00614AFB">
                              <w:rPr>
                                <w:rFonts w:ascii="Arial" w:hAnsi="Arial" w:cs="Arial"/>
                                <w:b/>
                                <w:bCs/>
                                <w:color w:val="595959" w:themeColor="text1" w:themeTint="A6"/>
                                <w:sz w:val="80"/>
                                <w:szCs w:val="80"/>
                                <w:lang w:val="en-US"/>
                              </w:rPr>
                              <w:t xml:space="preserve"> Shahjahanpur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8D69B" id="Text Box 58" o:spid="_x0000_s1033" type="#_x0000_t202" style="position:absolute;left:0;text-align:left;margin-left:-40.5pt;margin-top:25.7pt;width:524.05pt;height:408.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" filled="f" stroked="f">
                <v:textbox>
                  <w:txbxContent>
                    <w:p w14:paraId="2FA63F12" w14:textId="77777777" w:rsidR="00490867" w:rsidRPr="00614AFB" w:rsidRDefault="00490867"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 xml:space="preserve">Key Findings from Part A- Detailed Market Feasibility Study of Weak Nitric Acid (WNA) Ammonium Nitrate (AN) </w:t>
                      </w:r>
                      <w:r>
                        <w:rPr>
                          <w:rFonts w:ascii="Arial" w:hAnsi="Arial" w:cs="Arial"/>
                          <w:b/>
                          <w:bCs/>
                          <w:color w:val="595959" w:themeColor="text1" w:themeTint="A6"/>
                          <w:sz w:val="80"/>
                          <w:szCs w:val="80"/>
                          <w:lang w:val="en-US"/>
                        </w:rPr>
                        <w:t>a</w:t>
                      </w:r>
                      <w:r w:rsidRPr="00614AFB">
                        <w:rPr>
                          <w:rFonts w:ascii="Arial" w:hAnsi="Arial" w:cs="Arial"/>
                          <w:b/>
                          <w:bCs/>
                          <w:color w:val="595959" w:themeColor="text1" w:themeTint="A6"/>
                          <w:sz w:val="80"/>
                          <w:szCs w:val="80"/>
                          <w:lang w:val="en-US"/>
                        </w:rPr>
                        <w:t xml:space="preserve">t Hazira </w:t>
                      </w:r>
                      <w:proofErr w:type="gramStart"/>
                      <w:r w:rsidRPr="00614AFB">
                        <w:rPr>
                          <w:rFonts w:ascii="Arial" w:hAnsi="Arial" w:cs="Arial"/>
                          <w:b/>
                          <w:bCs/>
                          <w:color w:val="595959" w:themeColor="text1" w:themeTint="A6"/>
                          <w:sz w:val="80"/>
                          <w:szCs w:val="80"/>
                          <w:lang w:val="en-US"/>
                        </w:rPr>
                        <w:t>And</w:t>
                      </w:r>
                      <w:proofErr w:type="gramEnd"/>
                      <w:r w:rsidRPr="00614AFB">
                        <w:rPr>
                          <w:rFonts w:ascii="Arial" w:hAnsi="Arial" w:cs="Arial"/>
                          <w:b/>
                          <w:bCs/>
                          <w:color w:val="595959" w:themeColor="text1" w:themeTint="A6"/>
                          <w:sz w:val="80"/>
                          <w:szCs w:val="80"/>
                          <w:lang w:val="en-US"/>
                        </w:rPr>
                        <w:t xml:space="preserve"> Shahjahanpur</w:t>
                      </w:r>
                    </w:p>
                  </w:txbxContent>
                </v:textbox>
                <w10:wrap type="square" anchorx="margin"/>
              </v:shape>
            </w:pict>
          </mc:Fallback>
        </mc:AlternateContent>
      </w:r>
      <w:r w:rsidR="00CB05C5" w:rsidRPr="00731FA6">
        <w:rPr>
          <w:rFonts w:ascii="Arial" w:hAnsi="Arial" w:cs="Arial"/>
          <w:noProof/>
          <w:lang w:val="en-US"/>
        </w:rPr>
        <w:drawing>
          <wp:anchor distT="0" distB="0" distL="114300" distR="114300" simplePos="0" relativeHeight="251766784" behindDoc="1" locked="0" layoutInCell="1" allowOverlap="1" wp14:anchorId="7B7DD18B" wp14:editId="24DCCE83">
            <wp:simplePos x="0" y="0"/>
            <wp:positionH relativeFrom="page">
              <wp:align>right</wp:align>
            </wp:positionH>
            <wp:positionV relativeFrom="paragraph">
              <wp:posOffset>382270</wp:posOffset>
            </wp:positionV>
            <wp:extent cx="7531100" cy="10658475"/>
            <wp:effectExtent l="0" t="0" r="0" b="9525"/>
            <wp:wrapNone/>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p>
    <w:p w14:paraId="356D3D7F" w14:textId="77777777" w:rsidR="00CB05C5" w:rsidRPr="00731FA6" w:rsidRDefault="00CB05C5" w:rsidP="00CB05C5">
      <w:pPr>
        <w:jc w:val="center"/>
        <w:rPr>
          <w:rFonts w:ascii="Arial" w:hAnsi="Arial" w:cs="Arial"/>
          <w:b/>
          <w:bCs/>
          <w:sz w:val="44"/>
          <w:szCs w:val="44"/>
          <w:lang w:val="en-US"/>
        </w:rPr>
      </w:pPr>
    </w:p>
    <w:p w14:paraId="3ADCF1CD" w14:textId="77777777" w:rsidR="00CB05C5" w:rsidRPr="00731FA6" w:rsidRDefault="00CB05C5" w:rsidP="00CB05C5">
      <w:pPr>
        <w:jc w:val="center"/>
        <w:rPr>
          <w:rFonts w:ascii="Arial" w:hAnsi="Arial" w:cs="Arial"/>
          <w:b/>
          <w:bCs/>
          <w:sz w:val="44"/>
          <w:szCs w:val="44"/>
          <w:lang w:val="en-US"/>
        </w:rPr>
      </w:pPr>
    </w:p>
    <w:p w14:paraId="493515F2" w14:textId="77777777" w:rsidR="00CB05C5" w:rsidRPr="00EC1E52" w:rsidRDefault="00CB05C5" w:rsidP="00CB05C5">
      <w:pPr>
        <w:jc w:val="center"/>
        <w:rPr>
          <w:rFonts w:ascii="Arial" w:hAnsi="Arial" w:cs="Arial"/>
          <w:b/>
          <w:bCs/>
          <w:sz w:val="20"/>
          <w:szCs w:val="20"/>
          <w:lang w:val="en-US"/>
        </w:rPr>
      </w:pPr>
      <w:r w:rsidRPr="00731FA6">
        <w:rPr>
          <w:rFonts w:ascii="Arial" w:hAnsi="Arial" w:cs="Arial"/>
          <w:b/>
          <w:bCs/>
          <w:sz w:val="20"/>
          <w:szCs w:val="20"/>
          <w:lang w:val="en-US"/>
        </w:rPr>
        <w:br w:type="page"/>
      </w:r>
    </w:p>
    <w:p w14:paraId="1497C1E7" w14:textId="77777777" w:rsidR="00CB05C5" w:rsidRPr="00731FA6" w:rsidRDefault="00CB05C5" w:rsidP="00CB05C5">
      <w:pPr>
        <w:rPr>
          <w:rFonts w:ascii="Arial" w:hAnsi="Arial" w:cs="Arial"/>
          <w:b/>
          <w:bCs/>
        </w:rPr>
      </w:pPr>
    </w:p>
    <w:p w14:paraId="1CF67E5B" w14:textId="77777777" w:rsidR="00CB05C5" w:rsidRPr="00182AD6" w:rsidRDefault="00CB05C5" w:rsidP="00CB05C5">
      <w:pPr>
        <w:shd w:val="clear" w:color="auto" w:fill="BF8F00" w:themeFill="accent4" w:themeFillShade="BF"/>
        <w:rPr>
          <w:rFonts w:ascii="Arial" w:hAnsi="Arial" w:cs="Arial"/>
          <w:b/>
          <w:bCs/>
          <w:color w:val="FFFFFF" w:themeColor="background1"/>
          <w:sz w:val="20"/>
          <w:szCs w:val="20"/>
        </w:rPr>
      </w:pPr>
      <w:r w:rsidRPr="00182AD6">
        <w:rPr>
          <w:rFonts w:ascii="Arial" w:hAnsi="Arial" w:cs="Arial"/>
          <w:b/>
          <w:bCs/>
          <w:color w:val="FFFFFF" w:themeColor="background1"/>
          <w:sz w:val="20"/>
          <w:szCs w:val="20"/>
        </w:rPr>
        <w:t xml:space="preserve">Ammonium Nitrate </w:t>
      </w:r>
    </w:p>
    <w:p w14:paraId="375A2ED1" w14:textId="77777777" w:rsidR="00CB05C5" w:rsidRPr="00731FA6" w:rsidRDefault="00CB05C5" w:rsidP="00CB05C5">
      <w:pPr>
        <w:rPr>
          <w:rFonts w:ascii="Arial" w:hAnsi="Arial" w:cs="Arial"/>
          <w:sz w:val="20"/>
          <w:szCs w:val="20"/>
        </w:rPr>
      </w:pPr>
    </w:p>
    <w:p w14:paraId="19C2E5E3"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64FA06C3" w14:textId="77777777" w:rsidR="00CB05C5" w:rsidRPr="00731FA6" w:rsidRDefault="00CB05C5" w:rsidP="00CB05C5">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66E243C0" w14:textId="77777777" w:rsidR="00CB05C5" w:rsidRPr="00731FA6" w:rsidRDefault="00CB05C5" w:rsidP="00CB05C5">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p>
    <w:tbl>
      <w:tblPr>
        <w:tblStyle w:val="ListTable31"/>
        <w:tblW w:w="9102" w:type="dxa"/>
        <w:tblLook w:val="04A0" w:firstRow="1" w:lastRow="0" w:firstColumn="1" w:lastColumn="0" w:noHBand="0" w:noVBand="1"/>
      </w:tblPr>
      <w:tblGrid>
        <w:gridCol w:w="5165"/>
        <w:gridCol w:w="674"/>
        <w:gridCol w:w="77"/>
        <w:gridCol w:w="1030"/>
        <w:gridCol w:w="1159"/>
        <w:gridCol w:w="997"/>
      </w:tblGrid>
      <w:tr w:rsidR="00CB05C5" w:rsidRPr="00731FA6" w14:paraId="7852C101"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114DFF95" w14:textId="77777777" w:rsidR="00CB05C5" w:rsidRPr="00731FA6" w:rsidRDefault="00CB05C5" w:rsidP="008A475E">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p>
        </w:tc>
      </w:tr>
      <w:tr w:rsidR="00CB05C5" w:rsidRPr="00731FA6" w14:paraId="04E7F27A"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9C34751" w14:textId="77777777" w:rsidR="00CB05C5" w:rsidRPr="00731FA6" w:rsidRDefault="00CB05C5" w:rsidP="008A475E">
            <w:pPr>
              <w:spacing w:line="360" w:lineRule="auto"/>
              <w:jc w:val="left"/>
              <w:rPr>
                <w:rFonts w:ascii="Arial" w:eastAsia="Times New Roman" w:hAnsi="Arial" w:cs="Arial"/>
                <w:sz w:val="20"/>
                <w:szCs w:val="20"/>
                <w:lang w:eastAsia="en-IN"/>
              </w:rPr>
            </w:pPr>
          </w:p>
        </w:tc>
        <w:tc>
          <w:tcPr>
            <w:tcW w:w="751" w:type="dxa"/>
            <w:gridSpan w:val="2"/>
            <w:noWrap/>
            <w:hideMark/>
          </w:tcPr>
          <w:p w14:paraId="73939CF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0F9352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7377E97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5A442FB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8487CD6"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14DE81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34CEB0C6"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1,098</w:t>
            </w:r>
          </w:p>
        </w:tc>
        <w:tc>
          <w:tcPr>
            <w:tcW w:w="1030" w:type="dxa"/>
            <w:noWrap/>
            <w:vAlign w:val="center"/>
            <w:hideMark/>
          </w:tcPr>
          <w:p w14:paraId="786068A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1,100</w:t>
            </w:r>
          </w:p>
        </w:tc>
        <w:tc>
          <w:tcPr>
            <w:tcW w:w="1159" w:type="dxa"/>
            <w:noWrap/>
            <w:vAlign w:val="center"/>
            <w:hideMark/>
          </w:tcPr>
          <w:p w14:paraId="259BCEDF"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c>
          <w:tcPr>
            <w:tcW w:w="997" w:type="dxa"/>
            <w:noWrap/>
            <w:vAlign w:val="center"/>
            <w:hideMark/>
          </w:tcPr>
          <w:p w14:paraId="655C12C2"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r>
      <w:tr w:rsidR="00CB05C5" w:rsidRPr="00731FA6" w14:paraId="432AB398"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FE9E7D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3B703BF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575</w:t>
            </w:r>
          </w:p>
        </w:tc>
        <w:tc>
          <w:tcPr>
            <w:tcW w:w="1107" w:type="dxa"/>
            <w:gridSpan w:val="2"/>
            <w:noWrap/>
            <w:vAlign w:val="center"/>
            <w:hideMark/>
          </w:tcPr>
          <w:p w14:paraId="5BB914D2"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744</w:t>
            </w:r>
          </w:p>
        </w:tc>
        <w:tc>
          <w:tcPr>
            <w:tcW w:w="1159" w:type="dxa"/>
            <w:noWrap/>
            <w:vAlign w:val="center"/>
            <w:hideMark/>
          </w:tcPr>
          <w:p w14:paraId="6660AEED"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1,088</w:t>
            </w:r>
          </w:p>
        </w:tc>
        <w:tc>
          <w:tcPr>
            <w:tcW w:w="997" w:type="dxa"/>
            <w:noWrap/>
            <w:vAlign w:val="center"/>
            <w:hideMark/>
          </w:tcPr>
          <w:p w14:paraId="2623B6DB"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1,217</w:t>
            </w:r>
          </w:p>
        </w:tc>
      </w:tr>
      <w:tr w:rsidR="00CB05C5" w:rsidRPr="00731FA6" w14:paraId="000B2644"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838A55C"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102C9DC8"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52%</w:t>
            </w:r>
          </w:p>
        </w:tc>
        <w:tc>
          <w:tcPr>
            <w:tcW w:w="1030" w:type="dxa"/>
            <w:noWrap/>
            <w:vAlign w:val="center"/>
            <w:hideMark/>
          </w:tcPr>
          <w:p w14:paraId="1AADAF9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68%</w:t>
            </w:r>
          </w:p>
        </w:tc>
        <w:tc>
          <w:tcPr>
            <w:tcW w:w="1159" w:type="dxa"/>
            <w:noWrap/>
            <w:vAlign w:val="center"/>
            <w:hideMark/>
          </w:tcPr>
          <w:p w14:paraId="1435F499"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69%</w:t>
            </w:r>
          </w:p>
        </w:tc>
        <w:tc>
          <w:tcPr>
            <w:tcW w:w="997" w:type="dxa"/>
            <w:noWrap/>
            <w:vAlign w:val="center"/>
            <w:hideMark/>
          </w:tcPr>
          <w:p w14:paraId="74F542A8"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77%</w:t>
            </w:r>
          </w:p>
        </w:tc>
      </w:tr>
      <w:tr w:rsidR="00CB05C5" w:rsidRPr="00731FA6" w14:paraId="063CCFDC"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6C79C4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72C40625"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652CAE8D"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7E3153D3"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4569C87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697D01DB"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65FECEBC"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B4DFBC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79C005C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56ABC93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97" w:type="dxa"/>
            <w:noWrap/>
          </w:tcPr>
          <w:p w14:paraId="175315E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7BBD29D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2FA090D" w14:textId="77777777" w:rsidR="00CB05C5" w:rsidRDefault="00CB05C5" w:rsidP="00CB05C5">
      <w:pPr>
        <w:rPr>
          <w:rFonts w:ascii="Arial" w:eastAsia="Times New Roman" w:hAnsi="Arial" w:cs="Arial"/>
          <w:i/>
          <w:iCs/>
          <w:color w:val="000000"/>
          <w:sz w:val="16"/>
          <w:szCs w:val="16"/>
          <w:lang w:eastAsia="en-IN"/>
        </w:rPr>
      </w:pPr>
    </w:p>
    <w:p w14:paraId="6D39EE31"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6273D006"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operated at an efficiency of 52% in FY2015, which increased to 68% in FY2021. The operational efficiency is further expected to reach to </w:t>
      </w:r>
      <w:r>
        <w:rPr>
          <w:rFonts w:ascii="Arial" w:hAnsi="Arial" w:cs="Arial"/>
          <w:sz w:val="20"/>
          <w:szCs w:val="20"/>
        </w:rPr>
        <w:t>77</w:t>
      </w:r>
      <w:r w:rsidRPr="00731FA6">
        <w:rPr>
          <w:rFonts w:ascii="Arial" w:hAnsi="Arial" w:cs="Arial"/>
          <w:sz w:val="20"/>
          <w:szCs w:val="20"/>
        </w:rPr>
        <w:t>% by FY2030.</w:t>
      </w:r>
    </w:p>
    <w:p w14:paraId="10006AB2"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Demand for Ammonium Nitrate in India was </w:t>
      </w:r>
      <w:r>
        <w:rPr>
          <w:rFonts w:ascii="Arial" w:hAnsi="Arial" w:cs="Arial"/>
          <w:sz w:val="20"/>
          <w:szCs w:val="20"/>
        </w:rPr>
        <w:t>641</w:t>
      </w:r>
      <w:r w:rsidRPr="00731FA6">
        <w:rPr>
          <w:rFonts w:ascii="Arial" w:hAnsi="Arial" w:cs="Arial"/>
          <w:sz w:val="20"/>
          <w:szCs w:val="20"/>
        </w:rPr>
        <w:t xml:space="preserve"> thousand metric tons in FY2015, further increasing to </w:t>
      </w:r>
      <w:r>
        <w:rPr>
          <w:rFonts w:ascii="Arial" w:hAnsi="Arial" w:cs="Arial"/>
          <w:sz w:val="20"/>
          <w:szCs w:val="20"/>
        </w:rPr>
        <w:t>933</w:t>
      </w:r>
      <w:r w:rsidRPr="00731FA6">
        <w:rPr>
          <w:rFonts w:ascii="Arial" w:hAnsi="Arial" w:cs="Arial"/>
          <w:sz w:val="20"/>
          <w:szCs w:val="20"/>
        </w:rPr>
        <w:t xml:space="preserve"> thousand metric tons in FY2021. Demand for Ammonium Nitrate in India in further expected to increase to </w:t>
      </w:r>
      <w:r>
        <w:rPr>
          <w:rFonts w:ascii="Arial" w:hAnsi="Arial" w:cs="Arial"/>
          <w:sz w:val="20"/>
          <w:szCs w:val="20"/>
        </w:rPr>
        <w:t>1</w:t>
      </w:r>
      <w:r w:rsidRPr="00731FA6">
        <w:rPr>
          <w:rFonts w:ascii="Arial" w:hAnsi="Arial" w:cs="Arial"/>
          <w:sz w:val="20"/>
          <w:szCs w:val="20"/>
        </w:rPr>
        <w:t>,</w:t>
      </w:r>
      <w:r>
        <w:rPr>
          <w:rFonts w:ascii="Arial" w:hAnsi="Arial" w:cs="Arial"/>
          <w:sz w:val="20"/>
          <w:szCs w:val="20"/>
        </w:rPr>
        <w:t>814</w:t>
      </w:r>
      <w:r w:rsidRPr="00731FA6">
        <w:rPr>
          <w:rFonts w:ascii="Arial" w:hAnsi="Arial" w:cs="Arial"/>
          <w:sz w:val="20"/>
          <w:szCs w:val="20"/>
        </w:rPr>
        <w:t xml:space="preserve"> thousand metric tons by FY2030.</w:t>
      </w:r>
    </w:p>
    <w:tbl>
      <w:tblPr>
        <w:tblStyle w:val="ListTable31"/>
        <w:tblW w:w="9067"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65"/>
      </w:tblGrid>
      <w:tr w:rsidR="00CB05C5" w:rsidRPr="00731FA6" w14:paraId="47CD52E0" w14:textId="77777777" w:rsidTr="008A475E">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67" w:type="dxa"/>
            <w:gridSpan w:val="12"/>
            <w:shd w:val="clear" w:color="auto" w:fill="0D0D0D" w:themeFill="text1" w:themeFillTint="F2"/>
            <w:noWrap/>
          </w:tcPr>
          <w:p w14:paraId="7B09F372" w14:textId="77777777" w:rsidR="00CB05C5" w:rsidRPr="00731FA6" w:rsidRDefault="00CB05C5" w:rsidP="008A475E">
            <w:pPr>
              <w:spacing w:line="360" w:lineRule="auto"/>
              <w:jc w:val="center"/>
              <w:rPr>
                <w:rFonts w:ascii="Arial" w:hAnsi="Arial" w:cs="Arial"/>
                <w:b w:val="0"/>
                <w:bCs w:val="0"/>
                <w:sz w:val="20"/>
                <w:szCs w:val="20"/>
              </w:rPr>
            </w:pPr>
            <w:r w:rsidRPr="00731FA6">
              <w:rPr>
                <w:rFonts w:ascii="Arial" w:eastAsia="Times New Roman" w:hAnsi="Arial" w:cs="Arial"/>
                <w:color w:val="000000"/>
                <w:sz w:val="18"/>
                <w:szCs w:val="18"/>
                <w:lang w:eastAsia="en-IN"/>
              </w:rPr>
              <w:t xml:space="preserve"> </w:t>
            </w: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p>
        </w:tc>
      </w:tr>
      <w:tr w:rsidR="00CB05C5" w:rsidRPr="00731FA6" w14:paraId="58142280"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AF13BF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0396050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2D4B2A3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79F6FE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65" w:type="dxa"/>
            <w:gridSpan w:val="2"/>
            <w:noWrap/>
            <w:hideMark/>
          </w:tcPr>
          <w:p w14:paraId="7A9598C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81A3FDB"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177C78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1D284F00"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277" w:type="dxa"/>
            <w:gridSpan w:val="4"/>
            <w:noWrap/>
            <w:vAlign w:val="center"/>
            <w:hideMark/>
          </w:tcPr>
          <w:p w14:paraId="2E6B6DD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240" w:type="dxa"/>
            <w:gridSpan w:val="2"/>
            <w:noWrap/>
            <w:vAlign w:val="center"/>
            <w:hideMark/>
          </w:tcPr>
          <w:p w14:paraId="6A60DB51"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965" w:type="dxa"/>
            <w:gridSpan w:val="2"/>
            <w:noWrap/>
            <w:vAlign w:val="center"/>
            <w:hideMark/>
          </w:tcPr>
          <w:p w14:paraId="20CA9DF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731FA6" w14:paraId="444A14D6" w14:textId="77777777" w:rsidTr="008A475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210807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0E1D08C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77" w:type="dxa"/>
            <w:gridSpan w:val="4"/>
            <w:noWrap/>
            <w:vAlign w:val="center"/>
            <w:hideMark/>
          </w:tcPr>
          <w:p w14:paraId="0AE6B94D"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40" w:type="dxa"/>
            <w:gridSpan w:val="2"/>
            <w:noWrap/>
            <w:vAlign w:val="center"/>
            <w:hideMark/>
          </w:tcPr>
          <w:p w14:paraId="505F6DE1"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965" w:type="dxa"/>
            <w:gridSpan w:val="2"/>
            <w:noWrap/>
            <w:vAlign w:val="center"/>
            <w:hideMark/>
          </w:tcPr>
          <w:p w14:paraId="78071F56"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r>
      <w:tr w:rsidR="00CB05C5" w:rsidRPr="00731FA6" w14:paraId="6B7B0514"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90E337A"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60D9B21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77" w:type="dxa"/>
            <w:gridSpan w:val="4"/>
            <w:noWrap/>
            <w:vAlign w:val="center"/>
            <w:hideMark/>
          </w:tcPr>
          <w:p w14:paraId="1A916C2E"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40" w:type="dxa"/>
            <w:gridSpan w:val="2"/>
            <w:noWrap/>
            <w:vAlign w:val="center"/>
            <w:hideMark/>
          </w:tcPr>
          <w:p w14:paraId="57EFDC0E"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965" w:type="dxa"/>
            <w:gridSpan w:val="2"/>
            <w:noWrap/>
            <w:vAlign w:val="center"/>
            <w:hideMark/>
          </w:tcPr>
          <w:p w14:paraId="27D9D988"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r>
      <w:tr w:rsidR="00CB05C5" w:rsidRPr="00731FA6" w14:paraId="3052DA40"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97EC5D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3F782FB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186</w:t>
            </w:r>
          </w:p>
        </w:tc>
        <w:tc>
          <w:tcPr>
            <w:tcW w:w="1277" w:type="dxa"/>
            <w:gridSpan w:val="4"/>
            <w:noWrap/>
            <w:vAlign w:val="center"/>
            <w:hideMark/>
          </w:tcPr>
          <w:p w14:paraId="00CAF6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1240" w:type="dxa"/>
            <w:gridSpan w:val="2"/>
            <w:noWrap/>
            <w:vAlign w:val="center"/>
            <w:hideMark/>
          </w:tcPr>
          <w:p w14:paraId="055EFB0C"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965" w:type="dxa"/>
            <w:gridSpan w:val="2"/>
            <w:noWrap/>
            <w:vAlign w:val="center"/>
            <w:hideMark/>
          </w:tcPr>
          <w:p w14:paraId="27D1A27A"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r>
      <w:tr w:rsidR="00CB05C5" w:rsidRPr="00731FA6" w14:paraId="0F9C521C"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58B9F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0862B1F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1,098</w:t>
            </w:r>
          </w:p>
        </w:tc>
        <w:tc>
          <w:tcPr>
            <w:tcW w:w="1277" w:type="dxa"/>
            <w:gridSpan w:val="4"/>
            <w:noWrap/>
            <w:vAlign w:val="center"/>
            <w:hideMark/>
          </w:tcPr>
          <w:p w14:paraId="4D5173E5"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1,100</w:t>
            </w:r>
          </w:p>
        </w:tc>
        <w:tc>
          <w:tcPr>
            <w:tcW w:w="1240" w:type="dxa"/>
            <w:gridSpan w:val="2"/>
            <w:noWrap/>
            <w:vAlign w:val="center"/>
            <w:hideMark/>
          </w:tcPr>
          <w:p w14:paraId="48D7F00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c>
          <w:tcPr>
            <w:tcW w:w="965" w:type="dxa"/>
            <w:gridSpan w:val="2"/>
            <w:noWrap/>
            <w:vAlign w:val="center"/>
            <w:hideMark/>
          </w:tcPr>
          <w:p w14:paraId="1F1F521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r>
      <w:tr w:rsidR="00CB05C5" w:rsidRPr="00731FA6" w14:paraId="4D0B6844"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B06C047" w14:textId="77777777" w:rsidR="00CB05C5" w:rsidRPr="00182AD6" w:rsidRDefault="00CB05C5" w:rsidP="008A475E">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lastRenderedPageBreak/>
              <w:t>India Ammonium Nitrate Installed Capacity Share By Manufactures</w:t>
            </w:r>
          </w:p>
        </w:tc>
      </w:tr>
      <w:tr w:rsidR="00CB05C5" w:rsidRPr="00731FA6" w14:paraId="0248C508"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9ABD7F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6087E6D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58B0432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7D0C7EE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65" w:type="dxa"/>
            <w:noWrap/>
            <w:hideMark/>
          </w:tcPr>
          <w:p w14:paraId="636DB1B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B9E199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CBB72D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7E30642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308" w:type="dxa"/>
            <w:gridSpan w:val="4"/>
            <w:noWrap/>
            <w:vAlign w:val="center"/>
            <w:hideMark/>
          </w:tcPr>
          <w:p w14:paraId="217F7E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270" w:type="dxa"/>
            <w:gridSpan w:val="2"/>
            <w:noWrap/>
            <w:vAlign w:val="center"/>
            <w:hideMark/>
          </w:tcPr>
          <w:p w14:paraId="33247C8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61%</w:t>
            </w:r>
          </w:p>
        </w:tc>
        <w:tc>
          <w:tcPr>
            <w:tcW w:w="765" w:type="dxa"/>
            <w:noWrap/>
            <w:vAlign w:val="center"/>
            <w:hideMark/>
          </w:tcPr>
          <w:p w14:paraId="19C9BE81"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54%</w:t>
            </w:r>
          </w:p>
        </w:tc>
      </w:tr>
      <w:tr w:rsidR="00CB05C5" w:rsidRPr="00731FA6" w14:paraId="7F44B5E8" w14:textId="77777777" w:rsidTr="008A475E">
        <w:trPr>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B481DE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08AF15C9"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308" w:type="dxa"/>
            <w:gridSpan w:val="4"/>
            <w:noWrap/>
            <w:vAlign w:val="center"/>
            <w:hideMark/>
          </w:tcPr>
          <w:p w14:paraId="3FE379B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270" w:type="dxa"/>
            <w:gridSpan w:val="2"/>
            <w:noWrap/>
            <w:vAlign w:val="center"/>
            <w:hideMark/>
          </w:tcPr>
          <w:p w14:paraId="14C1361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w:t>
            </w:r>
          </w:p>
        </w:tc>
        <w:tc>
          <w:tcPr>
            <w:tcW w:w="765" w:type="dxa"/>
            <w:noWrap/>
            <w:vAlign w:val="center"/>
            <w:hideMark/>
          </w:tcPr>
          <w:p w14:paraId="53445383"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r>
      <w:tr w:rsidR="00CB05C5" w:rsidRPr="00731FA6" w14:paraId="76FB1BE2"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A03860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4438D6F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308" w:type="dxa"/>
            <w:gridSpan w:val="4"/>
            <w:noWrap/>
            <w:vAlign w:val="center"/>
            <w:hideMark/>
          </w:tcPr>
          <w:p w14:paraId="539B8C3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270" w:type="dxa"/>
            <w:gridSpan w:val="2"/>
            <w:noWrap/>
            <w:vAlign w:val="center"/>
            <w:hideMark/>
          </w:tcPr>
          <w:p w14:paraId="115EBC3A"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7A67B0E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5C4257C8"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A69985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0057F4B"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308" w:type="dxa"/>
            <w:gridSpan w:val="4"/>
            <w:noWrap/>
            <w:vAlign w:val="center"/>
            <w:hideMark/>
          </w:tcPr>
          <w:p w14:paraId="4DF1439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270" w:type="dxa"/>
            <w:gridSpan w:val="2"/>
            <w:noWrap/>
            <w:vAlign w:val="center"/>
            <w:hideMark/>
          </w:tcPr>
          <w:p w14:paraId="3BBB3F3D"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1975EE4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3A2D821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82E6C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2806147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308" w:type="dxa"/>
            <w:gridSpan w:val="4"/>
            <w:noWrap/>
            <w:hideMark/>
          </w:tcPr>
          <w:p w14:paraId="0C4CE81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270" w:type="dxa"/>
            <w:gridSpan w:val="2"/>
            <w:noWrap/>
            <w:hideMark/>
          </w:tcPr>
          <w:p w14:paraId="7D706450"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765" w:type="dxa"/>
            <w:noWrap/>
            <w:hideMark/>
          </w:tcPr>
          <w:p w14:paraId="5BC5467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r>
      <w:tr w:rsidR="00CB05C5" w:rsidRPr="00731FA6" w14:paraId="06EA3EA0"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EE3DEE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p>
        </w:tc>
      </w:tr>
      <w:tr w:rsidR="00CB05C5" w:rsidRPr="00731FA6" w14:paraId="6FC3871F"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3712E5B"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080C35A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5773CE7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10C39F6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65" w:type="dxa"/>
            <w:gridSpan w:val="2"/>
            <w:noWrap/>
            <w:hideMark/>
          </w:tcPr>
          <w:p w14:paraId="3BC7819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19131C6"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B23A77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bookmarkStart w:id="2344" w:name="_Hlk88150370"/>
            <w:r w:rsidRPr="00731FA6">
              <w:rPr>
                <w:rFonts w:ascii="Arial" w:eastAsia="Times New Roman" w:hAnsi="Arial" w:cs="Arial"/>
                <w:color w:val="000000"/>
                <w:sz w:val="20"/>
                <w:szCs w:val="20"/>
                <w:lang w:eastAsia="en-IN"/>
              </w:rPr>
              <w:t>Deepak Fertilizers and Petrochemicals Limited</w:t>
            </w:r>
            <w:bookmarkEnd w:id="2344"/>
          </w:p>
        </w:tc>
        <w:tc>
          <w:tcPr>
            <w:tcW w:w="851" w:type="dxa"/>
            <w:gridSpan w:val="3"/>
            <w:noWrap/>
            <w:vAlign w:val="center"/>
            <w:hideMark/>
          </w:tcPr>
          <w:p w14:paraId="61DCA67F"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63%</w:t>
            </w:r>
          </w:p>
        </w:tc>
        <w:tc>
          <w:tcPr>
            <w:tcW w:w="845" w:type="dxa"/>
            <w:noWrap/>
            <w:vAlign w:val="center"/>
            <w:hideMark/>
          </w:tcPr>
          <w:p w14:paraId="68EC324C"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87%</w:t>
            </w:r>
          </w:p>
        </w:tc>
        <w:tc>
          <w:tcPr>
            <w:tcW w:w="1308" w:type="dxa"/>
            <w:gridSpan w:val="3"/>
            <w:noWrap/>
            <w:vAlign w:val="center"/>
            <w:hideMark/>
          </w:tcPr>
          <w:p w14:paraId="4852777C"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74%</w:t>
            </w:r>
          </w:p>
        </w:tc>
        <w:tc>
          <w:tcPr>
            <w:tcW w:w="965" w:type="dxa"/>
            <w:gridSpan w:val="2"/>
            <w:noWrap/>
            <w:vAlign w:val="center"/>
            <w:hideMark/>
          </w:tcPr>
          <w:p w14:paraId="1EBE9CC7"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84%</w:t>
            </w:r>
          </w:p>
        </w:tc>
      </w:tr>
      <w:tr w:rsidR="00CB05C5" w:rsidRPr="00731FA6" w14:paraId="32C9F4A3"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A2F243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4D8E118D"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845" w:type="dxa"/>
            <w:noWrap/>
            <w:vAlign w:val="center"/>
            <w:hideMark/>
          </w:tcPr>
          <w:p w14:paraId="5E441C72"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1308" w:type="dxa"/>
            <w:gridSpan w:val="3"/>
            <w:noWrap/>
            <w:vAlign w:val="center"/>
            <w:hideMark/>
          </w:tcPr>
          <w:p w14:paraId="76043387"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965" w:type="dxa"/>
            <w:gridSpan w:val="2"/>
            <w:noWrap/>
            <w:vAlign w:val="center"/>
            <w:hideMark/>
          </w:tcPr>
          <w:p w14:paraId="1A39B463"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85%</w:t>
            </w:r>
          </w:p>
        </w:tc>
      </w:tr>
      <w:tr w:rsidR="00CB05C5" w:rsidRPr="00731FA6" w14:paraId="43ABE352"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8BACD5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01631D1B"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51%</w:t>
            </w:r>
          </w:p>
        </w:tc>
        <w:tc>
          <w:tcPr>
            <w:tcW w:w="845" w:type="dxa"/>
            <w:noWrap/>
            <w:vAlign w:val="center"/>
            <w:hideMark/>
          </w:tcPr>
          <w:p w14:paraId="52603A46"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1308" w:type="dxa"/>
            <w:gridSpan w:val="3"/>
            <w:noWrap/>
            <w:vAlign w:val="center"/>
            <w:hideMark/>
          </w:tcPr>
          <w:p w14:paraId="50A86260"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90%</w:t>
            </w:r>
          </w:p>
        </w:tc>
        <w:tc>
          <w:tcPr>
            <w:tcW w:w="965" w:type="dxa"/>
            <w:gridSpan w:val="2"/>
            <w:noWrap/>
            <w:vAlign w:val="center"/>
            <w:hideMark/>
          </w:tcPr>
          <w:p w14:paraId="66D2E519" w14:textId="77777777" w:rsidR="00CB05C5" w:rsidRPr="004A3072"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95%</w:t>
            </w:r>
          </w:p>
        </w:tc>
      </w:tr>
      <w:tr w:rsidR="00CB05C5" w:rsidRPr="00731FA6" w14:paraId="4FBFF4A7"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43CA891"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bookmarkStart w:id="2345" w:name="_Hlk88150533"/>
            <w:r w:rsidRPr="00731FA6">
              <w:rPr>
                <w:rFonts w:ascii="Arial" w:eastAsia="Times New Roman" w:hAnsi="Arial" w:cs="Arial"/>
                <w:color w:val="000000"/>
                <w:sz w:val="20"/>
                <w:szCs w:val="20"/>
                <w:lang w:eastAsia="en-IN"/>
              </w:rPr>
              <w:t>National Fertilizers Limited</w:t>
            </w:r>
            <w:bookmarkEnd w:id="2345"/>
          </w:p>
        </w:tc>
        <w:tc>
          <w:tcPr>
            <w:tcW w:w="851" w:type="dxa"/>
            <w:gridSpan w:val="3"/>
            <w:noWrap/>
            <w:vAlign w:val="center"/>
            <w:hideMark/>
          </w:tcPr>
          <w:p w14:paraId="161B8C1C"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w:t>
            </w:r>
          </w:p>
        </w:tc>
        <w:tc>
          <w:tcPr>
            <w:tcW w:w="845" w:type="dxa"/>
            <w:noWrap/>
            <w:vAlign w:val="center"/>
            <w:hideMark/>
          </w:tcPr>
          <w:p w14:paraId="39DAC1F3"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w:t>
            </w:r>
          </w:p>
        </w:tc>
        <w:tc>
          <w:tcPr>
            <w:tcW w:w="1308" w:type="dxa"/>
            <w:gridSpan w:val="3"/>
            <w:noWrap/>
            <w:vAlign w:val="center"/>
            <w:hideMark/>
          </w:tcPr>
          <w:p w14:paraId="184F4E7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w:t>
            </w:r>
          </w:p>
        </w:tc>
        <w:tc>
          <w:tcPr>
            <w:tcW w:w="965" w:type="dxa"/>
            <w:gridSpan w:val="2"/>
            <w:noWrap/>
            <w:vAlign w:val="center"/>
            <w:hideMark/>
          </w:tcPr>
          <w:p w14:paraId="3581CDC6" w14:textId="77777777" w:rsidR="00CB05C5" w:rsidRPr="004A3072"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w:t>
            </w:r>
          </w:p>
        </w:tc>
      </w:tr>
    </w:tbl>
    <w:p w14:paraId="12198EB3" w14:textId="77777777" w:rsidR="00CB05C5" w:rsidRPr="00902BE2" w:rsidRDefault="00CB05C5" w:rsidP="00CB05C5">
      <w:pPr>
        <w:rPr>
          <w:rFonts w:ascii="Arial" w:eastAsia="Times New Roman" w:hAnsi="Arial" w:cs="Arial"/>
          <w:i/>
          <w:iCs/>
          <w:color w:val="000000"/>
          <w:sz w:val="16"/>
          <w:szCs w:val="16"/>
          <w:lang w:eastAsia="en-IN"/>
        </w:rPr>
      </w:pPr>
      <w:bookmarkStart w:id="2346" w:name="_Hlk90144196"/>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bookmarkStart w:id="2347" w:name="_Hlk90289683"/>
      <w:bookmarkEnd w:id="2346"/>
    </w:p>
    <w:tbl>
      <w:tblPr>
        <w:tblStyle w:val="ListTable31"/>
        <w:tblW w:w="9067" w:type="dxa"/>
        <w:tblLook w:val="04A0" w:firstRow="1" w:lastRow="0" w:firstColumn="1" w:lastColumn="0" w:noHBand="0" w:noVBand="1"/>
      </w:tblPr>
      <w:tblGrid>
        <w:gridCol w:w="4823"/>
        <w:gridCol w:w="732"/>
        <w:gridCol w:w="1270"/>
        <w:gridCol w:w="1233"/>
        <w:gridCol w:w="1009"/>
      </w:tblGrid>
      <w:tr w:rsidR="00CB05C5" w:rsidRPr="00731FA6" w14:paraId="5F17D213" w14:textId="77777777" w:rsidTr="008A475E">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9842F4F"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p>
        </w:tc>
      </w:tr>
      <w:tr w:rsidR="00CB05C5" w:rsidRPr="00731FA6" w14:paraId="60D72198"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FE2FDC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322F14E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3410E8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01D6FE2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FE0DE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B1BC3AE"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830AFF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3EDB783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270" w:type="dxa"/>
            <w:noWrap/>
            <w:vAlign w:val="center"/>
            <w:hideMark/>
          </w:tcPr>
          <w:p w14:paraId="049F958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233" w:type="dxa"/>
            <w:noWrap/>
            <w:vAlign w:val="center"/>
            <w:hideMark/>
          </w:tcPr>
          <w:p w14:paraId="7937EA5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09" w:type="dxa"/>
            <w:noWrap/>
            <w:vAlign w:val="center"/>
            <w:hideMark/>
          </w:tcPr>
          <w:p w14:paraId="7126732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731FA6" w14:paraId="08D51DEF"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32ECC7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565E9FC"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70" w:type="dxa"/>
            <w:noWrap/>
            <w:vAlign w:val="center"/>
            <w:hideMark/>
          </w:tcPr>
          <w:p w14:paraId="41CE47B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33" w:type="dxa"/>
            <w:noWrap/>
            <w:vAlign w:val="center"/>
            <w:hideMark/>
          </w:tcPr>
          <w:p w14:paraId="21A1B875"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171</w:t>
            </w:r>
          </w:p>
        </w:tc>
        <w:tc>
          <w:tcPr>
            <w:tcW w:w="1009" w:type="dxa"/>
            <w:noWrap/>
            <w:vAlign w:val="center"/>
            <w:hideMark/>
          </w:tcPr>
          <w:p w14:paraId="542E21D7"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194</w:t>
            </w:r>
          </w:p>
        </w:tc>
      </w:tr>
      <w:tr w:rsidR="00CB05C5" w:rsidRPr="00731FA6" w14:paraId="6C028CF8"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2EA11B8"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18B6AD04"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102</w:t>
            </w:r>
          </w:p>
        </w:tc>
        <w:tc>
          <w:tcPr>
            <w:tcW w:w="1270" w:type="dxa"/>
            <w:noWrap/>
            <w:vAlign w:val="center"/>
            <w:hideMark/>
          </w:tcPr>
          <w:p w14:paraId="33183EF5"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149</w:t>
            </w:r>
          </w:p>
        </w:tc>
        <w:tc>
          <w:tcPr>
            <w:tcW w:w="1233" w:type="dxa"/>
            <w:noWrap/>
            <w:vAlign w:val="center"/>
            <w:hideMark/>
          </w:tcPr>
          <w:p w14:paraId="443401F0"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178</w:t>
            </w:r>
          </w:p>
        </w:tc>
        <w:tc>
          <w:tcPr>
            <w:tcW w:w="1009" w:type="dxa"/>
            <w:noWrap/>
            <w:vAlign w:val="center"/>
            <w:hideMark/>
          </w:tcPr>
          <w:p w14:paraId="1A3B323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188</w:t>
            </w:r>
          </w:p>
        </w:tc>
      </w:tr>
      <w:tr w:rsidR="00CB05C5" w:rsidRPr="00731FA6" w14:paraId="588DC831"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8E7053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11C1252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w:t>
            </w:r>
          </w:p>
        </w:tc>
        <w:tc>
          <w:tcPr>
            <w:tcW w:w="1270" w:type="dxa"/>
            <w:noWrap/>
            <w:vAlign w:val="center"/>
            <w:hideMark/>
          </w:tcPr>
          <w:p w14:paraId="39BBAFF3"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w:t>
            </w:r>
          </w:p>
        </w:tc>
        <w:tc>
          <w:tcPr>
            <w:tcW w:w="1233" w:type="dxa"/>
            <w:noWrap/>
            <w:vAlign w:val="center"/>
            <w:hideMark/>
          </w:tcPr>
          <w:p w14:paraId="7059C222"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c>
          <w:tcPr>
            <w:tcW w:w="1009" w:type="dxa"/>
            <w:noWrap/>
            <w:vAlign w:val="center"/>
            <w:hideMark/>
          </w:tcPr>
          <w:p w14:paraId="3E798FC8"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w:t>
            </w:r>
          </w:p>
        </w:tc>
      </w:tr>
      <w:tr w:rsidR="00CB05C5" w:rsidRPr="00731FA6" w14:paraId="20088736"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245E6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5E9B44A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575</w:t>
            </w:r>
          </w:p>
        </w:tc>
        <w:tc>
          <w:tcPr>
            <w:tcW w:w="1270" w:type="dxa"/>
            <w:noWrap/>
            <w:vAlign w:val="center"/>
            <w:hideMark/>
          </w:tcPr>
          <w:p w14:paraId="05A5966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744</w:t>
            </w:r>
          </w:p>
        </w:tc>
        <w:tc>
          <w:tcPr>
            <w:tcW w:w="1233" w:type="dxa"/>
            <w:noWrap/>
            <w:vAlign w:val="center"/>
            <w:hideMark/>
          </w:tcPr>
          <w:p w14:paraId="3C86EDA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1,088</w:t>
            </w:r>
          </w:p>
        </w:tc>
        <w:tc>
          <w:tcPr>
            <w:tcW w:w="1009" w:type="dxa"/>
            <w:noWrap/>
            <w:vAlign w:val="center"/>
            <w:hideMark/>
          </w:tcPr>
          <w:p w14:paraId="1F587837"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1,217</w:t>
            </w:r>
          </w:p>
        </w:tc>
      </w:tr>
      <w:tr w:rsidR="00CB05C5" w:rsidRPr="00731FA6" w14:paraId="350E7205"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237E30F" w14:textId="77777777" w:rsidR="00CB05C5" w:rsidRPr="00015AEA" w:rsidRDefault="00CB05C5" w:rsidP="008A475E">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p>
        </w:tc>
      </w:tr>
      <w:tr w:rsidR="00CB05C5" w:rsidRPr="00731FA6" w14:paraId="54160718"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638ECC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50E1742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7431C36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3422FC7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3D3C79B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04C47AD"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C1B049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638C5C76"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1AC416E0"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6FAE5A7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c>
          <w:tcPr>
            <w:tcW w:w="1009" w:type="dxa"/>
            <w:noWrap/>
            <w:vAlign w:val="center"/>
            <w:hideMark/>
          </w:tcPr>
          <w:p w14:paraId="0ED0EE22"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r>
      <w:tr w:rsidR="00CB05C5" w:rsidRPr="00731FA6" w14:paraId="4BB07731" w14:textId="77777777" w:rsidTr="008A475E">
        <w:trPr>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966699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8EE03CD"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1E14A2F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18BB82B8"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6C9282CA"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r>
      <w:tr w:rsidR="00CB05C5" w:rsidRPr="00731FA6" w14:paraId="263FF965"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BD97DB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71B903C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61D23CB5"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596FE91C"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354EAC9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r>
      <w:tr w:rsidR="00CB05C5" w:rsidRPr="00731FA6" w14:paraId="35341565"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F4F57A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21E38CB3"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31996474"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64AF7D2C"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009" w:type="dxa"/>
            <w:noWrap/>
            <w:vAlign w:val="center"/>
            <w:hideMark/>
          </w:tcPr>
          <w:p w14:paraId="3B61E251"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r>
      <w:tr w:rsidR="00CB05C5" w:rsidRPr="00731FA6" w14:paraId="606433EA"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A25809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7BC3ADFF"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1CF6FADD"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4A02A110"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61E9C62A"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7F287F1B"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FA12C9D" w14:textId="77777777" w:rsidR="00CB05C5" w:rsidRPr="000B0A84" w:rsidRDefault="00CB05C5" w:rsidP="00CB05C5">
      <w:pPr>
        <w:rPr>
          <w:rFonts w:ascii="Arial" w:eastAsia="Times New Roman" w:hAnsi="Arial" w:cs="Arial"/>
          <w:i/>
          <w:iCs/>
          <w:color w:val="000000"/>
          <w:sz w:val="16"/>
          <w:szCs w:val="16"/>
          <w:lang w:eastAsia="en-IN"/>
        </w:rPr>
      </w:pP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348A509A"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75395BF9" w14:textId="77777777" w:rsidR="00CB05C5" w:rsidRPr="00616D9A" w:rsidRDefault="00CB05C5" w:rsidP="008A475E">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075E6206"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3942E236"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55ED0948"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2015</w:t>
            </w:r>
          </w:p>
        </w:tc>
        <w:tc>
          <w:tcPr>
            <w:tcW w:w="1056" w:type="dxa"/>
            <w:noWrap/>
          </w:tcPr>
          <w:p w14:paraId="0189FCEE"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2021</w:t>
            </w:r>
          </w:p>
        </w:tc>
        <w:tc>
          <w:tcPr>
            <w:tcW w:w="1056" w:type="dxa"/>
            <w:noWrap/>
          </w:tcPr>
          <w:p w14:paraId="25B8EDE9"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2025</w:t>
            </w:r>
          </w:p>
        </w:tc>
        <w:tc>
          <w:tcPr>
            <w:tcW w:w="1057" w:type="dxa"/>
            <w:noWrap/>
          </w:tcPr>
          <w:p w14:paraId="428BC702" w14:textId="77777777" w:rsidR="00CB05C5" w:rsidRPr="00902BE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2030</w:t>
            </w:r>
          </w:p>
        </w:tc>
      </w:tr>
      <w:tr w:rsidR="00CB05C5" w:rsidRPr="00616D9A" w14:paraId="45220DE7"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4AE3242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06EE807A"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056" w:type="dxa"/>
            <w:noWrap/>
            <w:vAlign w:val="center"/>
            <w:hideMark/>
          </w:tcPr>
          <w:p w14:paraId="06C3846B"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056" w:type="dxa"/>
            <w:noWrap/>
            <w:vAlign w:val="center"/>
            <w:hideMark/>
          </w:tcPr>
          <w:p w14:paraId="15BBA3E9"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1057" w:type="dxa"/>
            <w:noWrap/>
            <w:vAlign w:val="center"/>
            <w:hideMark/>
          </w:tcPr>
          <w:p w14:paraId="5A8BED78"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616D9A" w14:paraId="3F93C1F5"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467C33A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25D76F1B"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056" w:type="dxa"/>
            <w:noWrap/>
            <w:vAlign w:val="center"/>
            <w:hideMark/>
          </w:tcPr>
          <w:p w14:paraId="54CE30EE"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056" w:type="dxa"/>
            <w:noWrap/>
            <w:vAlign w:val="center"/>
            <w:hideMark/>
          </w:tcPr>
          <w:p w14:paraId="0537F74D"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57" w:type="dxa"/>
            <w:noWrap/>
            <w:vAlign w:val="center"/>
            <w:hideMark/>
          </w:tcPr>
          <w:p w14:paraId="4F16FA79" w14:textId="77777777" w:rsidR="00CB05C5" w:rsidRPr="004A307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616D9A" w14:paraId="7CA548C3"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284B13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578F635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63%</w:t>
            </w:r>
          </w:p>
        </w:tc>
        <w:tc>
          <w:tcPr>
            <w:tcW w:w="1056" w:type="dxa"/>
            <w:noWrap/>
            <w:vAlign w:val="center"/>
            <w:hideMark/>
          </w:tcPr>
          <w:p w14:paraId="32E2208C"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87%</w:t>
            </w:r>
          </w:p>
        </w:tc>
        <w:tc>
          <w:tcPr>
            <w:tcW w:w="1056" w:type="dxa"/>
            <w:noWrap/>
            <w:vAlign w:val="center"/>
            <w:hideMark/>
          </w:tcPr>
          <w:p w14:paraId="280779F2"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w:t>
            </w:r>
          </w:p>
        </w:tc>
        <w:tc>
          <w:tcPr>
            <w:tcW w:w="1057" w:type="dxa"/>
            <w:noWrap/>
            <w:vAlign w:val="center"/>
            <w:hideMark/>
          </w:tcPr>
          <w:p w14:paraId="41DDFFA6" w14:textId="77777777" w:rsidR="00CB05C5" w:rsidRPr="004A307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84%</w:t>
            </w:r>
          </w:p>
        </w:tc>
      </w:tr>
    </w:tbl>
    <w:p w14:paraId="6BE5494A"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769C7DFC"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56397DD0"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4A010943"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6C9A1C30"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6F38502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5E67C59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4E14924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063C151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9B22FFF"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4CD323F"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6F0D6BBB"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0EAE4C2"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E56E22E"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7" w:type="dxa"/>
            <w:noWrap/>
            <w:vAlign w:val="center"/>
            <w:hideMark/>
          </w:tcPr>
          <w:p w14:paraId="662FFAB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r>
      <w:tr w:rsidR="00CB05C5" w:rsidRPr="00616D9A" w14:paraId="0A313911"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3E82A99"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CB6E4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2F70C547"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144D0040"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171</w:t>
            </w:r>
          </w:p>
        </w:tc>
        <w:tc>
          <w:tcPr>
            <w:tcW w:w="1057" w:type="dxa"/>
            <w:noWrap/>
            <w:vAlign w:val="center"/>
            <w:hideMark/>
          </w:tcPr>
          <w:p w14:paraId="690F475A"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194</w:t>
            </w:r>
          </w:p>
        </w:tc>
      </w:tr>
      <w:tr w:rsidR="00CB05C5" w:rsidRPr="00616D9A" w14:paraId="257F4F20"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D66EDD6"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10BEE81D"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06DB4AF3"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25D6F869"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7" w:type="dxa"/>
            <w:noWrap/>
            <w:vAlign w:val="center"/>
            <w:hideMark/>
          </w:tcPr>
          <w:p w14:paraId="4304AD76"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85%</w:t>
            </w:r>
          </w:p>
        </w:tc>
      </w:tr>
    </w:tbl>
    <w:p w14:paraId="200B4E80"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6840D9D9"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6CCF501A" w14:textId="77777777" w:rsidR="00CB05C5" w:rsidRPr="00616D9A" w:rsidRDefault="00CB05C5" w:rsidP="008A475E">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29ED6C28"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1AF242F6"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5AFF84C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7957C9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5CDA875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468651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3367032E"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45AF38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003E4AD5"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70C9825A"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7D9AA0A4"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7" w:type="dxa"/>
            <w:noWrap/>
            <w:vAlign w:val="center"/>
            <w:hideMark/>
          </w:tcPr>
          <w:p w14:paraId="3011BC06"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r>
      <w:tr w:rsidR="00CB05C5" w:rsidRPr="00616D9A" w14:paraId="6D222AE1"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1F1BCC0"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01E2DE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102</w:t>
            </w:r>
          </w:p>
        </w:tc>
        <w:tc>
          <w:tcPr>
            <w:tcW w:w="1056" w:type="dxa"/>
            <w:noWrap/>
            <w:vAlign w:val="center"/>
            <w:hideMark/>
          </w:tcPr>
          <w:p w14:paraId="778667C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149</w:t>
            </w:r>
          </w:p>
        </w:tc>
        <w:tc>
          <w:tcPr>
            <w:tcW w:w="1056" w:type="dxa"/>
            <w:noWrap/>
            <w:vAlign w:val="center"/>
            <w:hideMark/>
          </w:tcPr>
          <w:p w14:paraId="7A47DC3D"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178</w:t>
            </w:r>
          </w:p>
        </w:tc>
        <w:tc>
          <w:tcPr>
            <w:tcW w:w="1057" w:type="dxa"/>
            <w:noWrap/>
            <w:vAlign w:val="center"/>
            <w:hideMark/>
          </w:tcPr>
          <w:p w14:paraId="31D901AD"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188</w:t>
            </w:r>
          </w:p>
        </w:tc>
      </w:tr>
      <w:tr w:rsidR="00CB05C5" w:rsidRPr="00616D9A" w14:paraId="10A14201"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2D3DC3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24B337B8"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51%</w:t>
            </w:r>
          </w:p>
        </w:tc>
        <w:tc>
          <w:tcPr>
            <w:tcW w:w="1056" w:type="dxa"/>
            <w:noWrap/>
            <w:vAlign w:val="center"/>
            <w:hideMark/>
          </w:tcPr>
          <w:p w14:paraId="0A6D4140"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6" w:type="dxa"/>
            <w:noWrap/>
            <w:vAlign w:val="center"/>
            <w:hideMark/>
          </w:tcPr>
          <w:p w14:paraId="1C6CD898"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90%</w:t>
            </w:r>
          </w:p>
        </w:tc>
        <w:tc>
          <w:tcPr>
            <w:tcW w:w="1057" w:type="dxa"/>
            <w:noWrap/>
            <w:vAlign w:val="center"/>
            <w:hideMark/>
          </w:tcPr>
          <w:p w14:paraId="16BDF65E"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95%</w:t>
            </w:r>
          </w:p>
        </w:tc>
      </w:tr>
    </w:tbl>
    <w:p w14:paraId="156DC947"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19" w:type="dxa"/>
        <w:tblLook w:val="04A0" w:firstRow="1" w:lastRow="0" w:firstColumn="1" w:lastColumn="0" w:noHBand="0" w:noVBand="1"/>
      </w:tblPr>
      <w:tblGrid>
        <w:gridCol w:w="4894"/>
        <w:gridCol w:w="1056"/>
        <w:gridCol w:w="1056"/>
        <w:gridCol w:w="1056"/>
        <w:gridCol w:w="1057"/>
      </w:tblGrid>
      <w:tr w:rsidR="00CB05C5" w:rsidRPr="00616D9A" w14:paraId="42164919" w14:textId="77777777" w:rsidTr="008A475E">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2FCF6303"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5D07758D"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6BFF2A35" w14:textId="77777777" w:rsidR="00CB05C5" w:rsidRPr="00616D9A" w:rsidRDefault="00CB05C5" w:rsidP="008A475E">
            <w:pPr>
              <w:jc w:val="left"/>
              <w:rPr>
                <w:rFonts w:ascii="Arial" w:eastAsia="Times New Roman" w:hAnsi="Arial" w:cs="Arial"/>
                <w:sz w:val="20"/>
                <w:szCs w:val="20"/>
                <w:lang w:eastAsia="en-IN"/>
              </w:rPr>
            </w:pPr>
          </w:p>
        </w:tc>
        <w:tc>
          <w:tcPr>
            <w:tcW w:w="1056" w:type="dxa"/>
            <w:noWrap/>
          </w:tcPr>
          <w:p w14:paraId="3703233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0E6A1D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17F6523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5FBC7CA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72E597E0"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2357C5E"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58F0C2F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186</w:t>
            </w:r>
          </w:p>
        </w:tc>
        <w:tc>
          <w:tcPr>
            <w:tcW w:w="1056" w:type="dxa"/>
            <w:noWrap/>
            <w:vAlign w:val="center"/>
            <w:hideMark/>
          </w:tcPr>
          <w:p w14:paraId="27746D01"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6" w:type="dxa"/>
            <w:noWrap/>
            <w:vAlign w:val="center"/>
            <w:hideMark/>
          </w:tcPr>
          <w:p w14:paraId="38867FBA"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7" w:type="dxa"/>
            <w:noWrap/>
            <w:vAlign w:val="center"/>
            <w:hideMark/>
          </w:tcPr>
          <w:p w14:paraId="1ADEDD89"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r>
      <w:tr w:rsidR="00CB05C5" w:rsidRPr="00616D9A" w14:paraId="42F41B12" w14:textId="77777777" w:rsidTr="008A475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D0054A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40BD44B1"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w:t>
            </w:r>
          </w:p>
        </w:tc>
        <w:tc>
          <w:tcPr>
            <w:tcW w:w="1056" w:type="dxa"/>
            <w:noWrap/>
            <w:vAlign w:val="center"/>
            <w:hideMark/>
          </w:tcPr>
          <w:p w14:paraId="38011E08"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11</w:t>
            </w:r>
          </w:p>
        </w:tc>
        <w:tc>
          <w:tcPr>
            <w:tcW w:w="1056" w:type="dxa"/>
            <w:noWrap/>
            <w:vAlign w:val="center"/>
            <w:hideMark/>
          </w:tcPr>
          <w:p w14:paraId="1DE9E9AE"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13</w:t>
            </w:r>
          </w:p>
        </w:tc>
        <w:tc>
          <w:tcPr>
            <w:tcW w:w="1057" w:type="dxa"/>
            <w:noWrap/>
            <w:vAlign w:val="center"/>
            <w:hideMark/>
          </w:tcPr>
          <w:p w14:paraId="31B68AB5" w14:textId="77777777" w:rsidR="00CB05C5" w:rsidRPr="00F379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15</w:t>
            </w:r>
          </w:p>
        </w:tc>
      </w:tr>
      <w:tr w:rsidR="00CB05C5" w:rsidRPr="00616D9A" w14:paraId="247BF903" w14:textId="77777777" w:rsidTr="008A475E">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9BF48C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2A5889FC"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w:t>
            </w:r>
          </w:p>
        </w:tc>
        <w:tc>
          <w:tcPr>
            <w:tcW w:w="1056" w:type="dxa"/>
            <w:noWrap/>
            <w:vAlign w:val="center"/>
            <w:hideMark/>
          </w:tcPr>
          <w:p w14:paraId="21B25427"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6%</w:t>
            </w:r>
          </w:p>
        </w:tc>
        <w:tc>
          <w:tcPr>
            <w:tcW w:w="1056" w:type="dxa"/>
            <w:noWrap/>
            <w:vAlign w:val="center"/>
            <w:hideMark/>
          </w:tcPr>
          <w:p w14:paraId="51531A35"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w:t>
            </w:r>
          </w:p>
        </w:tc>
        <w:tc>
          <w:tcPr>
            <w:tcW w:w="1057" w:type="dxa"/>
            <w:noWrap/>
            <w:vAlign w:val="center"/>
            <w:hideMark/>
          </w:tcPr>
          <w:p w14:paraId="7C214C60" w14:textId="77777777" w:rsidR="00CB05C5" w:rsidRPr="00F379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w:t>
            </w:r>
          </w:p>
        </w:tc>
      </w:tr>
    </w:tbl>
    <w:p w14:paraId="430C9E9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562BD62C" w14:textId="77777777" w:rsidR="00CB05C5" w:rsidRPr="0001655F" w:rsidRDefault="00CB05C5" w:rsidP="00CB05C5">
      <w:pPr>
        <w:rPr>
          <w:rFonts w:ascii="Arial" w:eastAsia="Times New Roman" w:hAnsi="Arial" w:cs="Arial"/>
          <w:i/>
          <w:iCs/>
          <w:color w:val="000000"/>
          <w:sz w:val="16"/>
          <w:szCs w:val="16"/>
          <w:lang w:eastAsia="en-IN"/>
        </w:rPr>
      </w:pPr>
    </w:p>
    <w:p w14:paraId="6AC44A59"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Deepak Fertilizers and Petrochemicals Limited had taken initiative to enhance the capacity at maximum level from 485 thousand MT to 487 thousand MT in 2021 after making some changes in the existing process.  </w:t>
      </w:r>
    </w:p>
    <w:bookmarkEnd w:id="2347"/>
    <w:p w14:paraId="0765158C" w14:textId="77777777" w:rsidR="00CB05C5" w:rsidRPr="00731FA6" w:rsidRDefault="00CB05C5" w:rsidP="00CB05C5">
      <w:pPr>
        <w:rPr>
          <w:rFonts w:ascii="Arial" w:hAnsi="Arial" w:cs="Arial"/>
          <w:sz w:val="20"/>
          <w:szCs w:val="20"/>
        </w:rPr>
      </w:pP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63% in FY2015, which increased to 87% in FY2021. The operational efficiency is further expected to reach to </w:t>
      </w:r>
      <w:r>
        <w:rPr>
          <w:rFonts w:ascii="Arial" w:hAnsi="Arial" w:cs="Arial"/>
          <w:sz w:val="20"/>
          <w:szCs w:val="20"/>
        </w:rPr>
        <w:t>84</w:t>
      </w:r>
      <w:r w:rsidRPr="00731FA6">
        <w:rPr>
          <w:rFonts w:ascii="Arial" w:hAnsi="Arial" w:cs="Arial"/>
          <w:sz w:val="20"/>
          <w:szCs w:val="20"/>
        </w:rPr>
        <w:t xml:space="preserve">% by FY2030. </w:t>
      </w:r>
    </w:p>
    <w:p w14:paraId="4BF84DD6"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GNFCL operated at an efficiency of 70% in FY2015, which remained the same in FY2021. The operational efficiency is further expected to reach to </w:t>
      </w:r>
      <w:r>
        <w:rPr>
          <w:rFonts w:ascii="Arial" w:hAnsi="Arial" w:cs="Arial"/>
          <w:sz w:val="20"/>
          <w:szCs w:val="20"/>
        </w:rPr>
        <w:t>85</w:t>
      </w:r>
      <w:r w:rsidRPr="00731FA6">
        <w:rPr>
          <w:rFonts w:ascii="Arial" w:hAnsi="Arial" w:cs="Arial"/>
          <w:sz w:val="20"/>
          <w:szCs w:val="20"/>
        </w:rPr>
        <w:t>% by FY2030.</w:t>
      </w:r>
    </w:p>
    <w:p w14:paraId="0FCEEA81" w14:textId="77777777" w:rsidR="00CB05C5" w:rsidRPr="00731FA6" w:rsidRDefault="00CB05C5" w:rsidP="00CB05C5">
      <w:pPr>
        <w:rPr>
          <w:rFonts w:ascii="Arial" w:hAnsi="Arial" w:cs="Arial"/>
          <w:color w:val="FF0000"/>
          <w:sz w:val="20"/>
          <w:szCs w:val="20"/>
        </w:rPr>
      </w:pP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51% in FY2015, which increased to 75% in FY2021. </w:t>
      </w:r>
      <w:r w:rsidRPr="00731FA6">
        <w:rPr>
          <w:rFonts w:ascii="Arial" w:hAnsi="Arial" w:cs="Arial"/>
          <w:color w:val="000000" w:themeColor="text1"/>
          <w:sz w:val="20"/>
          <w:szCs w:val="20"/>
        </w:rPr>
        <w:t xml:space="preserve">The operational efficiency is further expected to be </w:t>
      </w:r>
      <w:r>
        <w:rPr>
          <w:rFonts w:ascii="Arial" w:hAnsi="Arial" w:cs="Arial"/>
          <w:color w:val="000000" w:themeColor="text1"/>
          <w:sz w:val="20"/>
          <w:szCs w:val="20"/>
        </w:rPr>
        <w:t>95</w:t>
      </w:r>
      <w:r w:rsidRPr="00731FA6">
        <w:rPr>
          <w:rFonts w:ascii="Arial" w:hAnsi="Arial" w:cs="Arial"/>
          <w:color w:val="000000" w:themeColor="text1"/>
          <w:sz w:val="20"/>
          <w:szCs w:val="20"/>
        </w:rPr>
        <w:t>% by FY20</w:t>
      </w:r>
      <w:r>
        <w:rPr>
          <w:rFonts w:ascii="Arial" w:hAnsi="Arial" w:cs="Arial"/>
          <w:color w:val="000000" w:themeColor="text1"/>
          <w:sz w:val="20"/>
          <w:szCs w:val="20"/>
        </w:rPr>
        <w:t>30</w:t>
      </w:r>
      <w:r w:rsidRPr="00731FA6">
        <w:rPr>
          <w:rFonts w:ascii="Arial" w:hAnsi="Arial" w:cs="Arial"/>
          <w:color w:val="FF0000"/>
          <w:sz w:val="20"/>
          <w:szCs w:val="20"/>
        </w:rPr>
        <w:t>.</w:t>
      </w:r>
    </w:p>
    <w:p w14:paraId="10070F96"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National Fertilizers Limited operated at an efficiency of 5% in FY2015, which increased to 6% in FY2021. </w:t>
      </w:r>
      <w:r w:rsidRPr="00731FA6">
        <w:rPr>
          <w:rFonts w:ascii="Arial" w:hAnsi="Arial" w:cs="Arial"/>
          <w:color w:val="000000" w:themeColor="text1"/>
          <w:sz w:val="20"/>
          <w:szCs w:val="20"/>
        </w:rPr>
        <w:t>The operational efficiency is further expected to reach to 8% by FY20</w:t>
      </w:r>
      <w:r>
        <w:rPr>
          <w:rFonts w:ascii="Arial" w:hAnsi="Arial" w:cs="Arial"/>
          <w:color w:val="000000" w:themeColor="text1"/>
          <w:sz w:val="20"/>
          <w:szCs w:val="20"/>
        </w:rPr>
        <w:t>30</w:t>
      </w:r>
      <w:r w:rsidRPr="00731FA6">
        <w:rPr>
          <w:rFonts w:ascii="Arial" w:hAnsi="Arial" w:cs="Arial"/>
          <w:color w:val="000000" w:themeColor="text1"/>
          <w:sz w:val="20"/>
          <w:szCs w:val="20"/>
        </w:rPr>
        <w:t>.</w:t>
      </w:r>
    </w:p>
    <w:p w14:paraId="79EDB439" w14:textId="77777777" w:rsidR="00CB05C5" w:rsidRPr="00182AD6" w:rsidRDefault="00CB05C5" w:rsidP="00CB05C5">
      <w:pPr>
        <w:keepNext/>
        <w:rPr>
          <w:rFonts w:ascii="Arial" w:hAnsi="Arial" w:cs="Arial"/>
          <w:sz w:val="18"/>
          <w:szCs w:val="18"/>
          <w:lang w:val="en-US"/>
        </w:rPr>
      </w:pPr>
      <w:r w:rsidRPr="00182AD6">
        <w:rPr>
          <w:rFonts w:ascii="Arial" w:hAnsi="Arial" w:cs="Arial"/>
          <w:b/>
          <w:bCs/>
          <w:sz w:val="20"/>
          <w:szCs w:val="20"/>
        </w:rPr>
        <w:t>Planned Capacity Expansion</w:t>
      </w:r>
      <w:r w:rsidRPr="00182AD6">
        <w:rPr>
          <w:rFonts w:ascii="Arial" w:hAnsi="Arial" w:cs="Arial"/>
          <w:sz w:val="18"/>
          <w:szCs w:val="18"/>
          <w:lang w:val="en-US"/>
        </w:rPr>
        <w:t xml:space="preserve"> </w:t>
      </w:r>
    </w:p>
    <w:p w14:paraId="2F27DA88" w14:textId="77777777" w:rsidR="00CB05C5" w:rsidRPr="00731FA6" w:rsidRDefault="00CB05C5" w:rsidP="00CB05C5">
      <w:pPr>
        <w:rPr>
          <w:rFonts w:ascii="Arial" w:hAnsi="Arial" w:cs="Arial"/>
          <w:color w:val="000000" w:themeColor="text1"/>
          <w:sz w:val="20"/>
          <w:szCs w:val="20"/>
        </w:rPr>
      </w:pPr>
      <w:bookmarkStart w:id="2348" w:name="_Hlk90289423"/>
      <w:bookmarkStart w:id="2349" w:name="_Hlk90969856"/>
      <w:r w:rsidRPr="00731FA6">
        <w:rPr>
          <w:rFonts w:ascii="Arial" w:hAnsi="Arial" w:cs="Arial"/>
          <w:color w:val="000000" w:themeColor="text1"/>
          <w:sz w:val="20"/>
          <w:szCs w:val="20"/>
        </w:rPr>
        <w:t xml:space="preserve">RCF, </w:t>
      </w:r>
      <w:proofErr w:type="spellStart"/>
      <w:r w:rsidRPr="00731FA6">
        <w:rPr>
          <w:rFonts w:ascii="Arial" w:hAnsi="Arial" w:cs="Arial"/>
          <w:color w:val="000000" w:themeColor="text1"/>
          <w:sz w:val="20"/>
          <w:szCs w:val="20"/>
        </w:rPr>
        <w:t>Trombay</w:t>
      </w:r>
      <w:proofErr w:type="spellEnd"/>
      <w:r w:rsidRPr="00731FA6">
        <w:rPr>
          <w:rFonts w:ascii="Arial" w:hAnsi="Arial" w:cs="Arial"/>
          <w:color w:val="000000" w:themeColor="text1"/>
          <w:sz w:val="20"/>
          <w:szCs w:val="20"/>
        </w:rPr>
        <w:t xml:space="preserve"> at present is producing AN-melt at 149,000 MT per annum using Ammonia and dilute Nitric acid in Calcium Ammonium Nitrate (CAN) section of existing Ammonium Nitro Phosphate (ANP) plant after in-house modification of AN Melt section of ANP plant. RCF </w:t>
      </w:r>
      <w:r>
        <w:rPr>
          <w:rFonts w:ascii="Arial" w:hAnsi="Arial" w:cs="Arial"/>
          <w:color w:val="000000" w:themeColor="text1"/>
          <w:sz w:val="20"/>
          <w:szCs w:val="20"/>
        </w:rPr>
        <w:t xml:space="preserve">aims </w:t>
      </w:r>
      <w:r w:rsidRPr="00731FA6">
        <w:rPr>
          <w:rFonts w:ascii="Arial" w:hAnsi="Arial" w:cs="Arial"/>
          <w:color w:val="000000" w:themeColor="text1"/>
          <w:sz w:val="20"/>
          <w:szCs w:val="20"/>
        </w:rPr>
        <w:t>to safely produce up to 5</w:t>
      </w:r>
      <w:r>
        <w:rPr>
          <w:rFonts w:ascii="Arial" w:hAnsi="Arial" w:cs="Arial"/>
          <w:color w:val="000000" w:themeColor="text1"/>
          <w:sz w:val="20"/>
          <w:szCs w:val="20"/>
        </w:rPr>
        <w:t xml:space="preserve">75 </w:t>
      </w:r>
      <w:r w:rsidRPr="00731FA6">
        <w:rPr>
          <w:rFonts w:ascii="Arial" w:hAnsi="Arial" w:cs="Arial"/>
          <w:color w:val="000000" w:themeColor="text1"/>
          <w:sz w:val="20"/>
          <w:szCs w:val="20"/>
        </w:rPr>
        <w:t xml:space="preserve">MTPD </w:t>
      </w:r>
      <w:r>
        <w:rPr>
          <w:rFonts w:ascii="Arial" w:hAnsi="Arial" w:cs="Arial"/>
          <w:color w:val="000000" w:themeColor="text1"/>
          <w:sz w:val="20"/>
          <w:szCs w:val="20"/>
        </w:rPr>
        <w:t>(198,000 MTPA)</w:t>
      </w:r>
      <w:r w:rsidRPr="00731FA6">
        <w:rPr>
          <w:rFonts w:ascii="Arial" w:hAnsi="Arial" w:cs="Arial"/>
          <w:color w:val="000000" w:themeColor="text1"/>
          <w:sz w:val="20"/>
          <w:szCs w:val="20"/>
        </w:rPr>
        <w:t xml:space="preserve"> AN Melt from existing plant</w:t>
      </w:r>
      <w:r>
        <w:rPr>
          <w:rFonts w:ascii="Arial" w:hAnsi="Arial" w:cs="Arial"/>
          <w:color w:val="000000" w:themeColor="text1"/>
          <w:sz w:val="20"/>
          <w:szCs w:val="20"/>
        </w:rPr>
        <w:t xml:space="preserve"> which is equivalent to 100% capacity utilization</w:t>
      </w:r>
      <w:r w:rsidRPr="00731FA6">
        <w:rPr>
          <w:rFonts w:ascii="Arial" w:hAnsi="Arial" w:cs="Arial"/>
          <w:color w:val="000000" w:themeColor="text1"/>
          <w:sz w:val="20"/>
          <w:szCs w:val="20"/>
        </w:rPr>
        <w:t>.</w:t>
      </w:r>
      <w:r>
        <w:rPr>
          <w:rFonts w:ascii="Arial" w:hAnsi="Arial" w:cs="Arial"/>
          <w:color w:val="000000" w:themeColor="text1"/>
          <w:sz w:val="20"/>
          <w:szCs w:val="20"/>
        </w:rPr>
        <w:t xml:space="preserve"> In practical scenario, it is expected to reach only 95% capacity utilization. </w:t>
      </w:r>
      <w:r w:rsidRPr="00731FA6">
        <w:rPr>
          <w:rFonts w:ascii="Arial" w:hAnsi="Arial" w:cs="Arial"/>
          <w:color w:val="000000" w:themeColor="text1"/>
          <w:sz w:val="20"/>
          <w:szCs w:val="20"/>
        </w:rPr>
        <w:t xml:space="preserve"> </w:t>
      </w:r>
      <w:r>
        <w:rPr>
          <w:rFonts w:ascii="Arial" w:hAnsi="Arial" w:cs="Arial"/>
          <w:color w:val="000000" w:themeColor="text1"/>
          <w:sz w:val="20"/>
          <w:szCs w:val="20"/>
        </w:rPr>
        <w:t>T</w:t>
      </w:r>
      <w:r w:rsidRPr="00731FA6">
        <w:rPr>
          <w:rFonts w:ascii="Arial" w:hAnsi="Arial" w:cs="Arial"/>
          <w:color w:val="000000" w:themeColor="text1"/>
          <w:sz w:val="20"/>
          <w:szCs w:val="20"/>
        </w:rPr>
        <w:t>he enhanced production is possible without any modification / addition in the existing plant.</w:t>
      </w:r>
      <w:bookmarkEnd w:id="2348"/>
      <w:r w:rsidRPr="00731FA6">
        <w:rPr>
          <w:rFonts w:ascii="Arial" w:hAnsi="Arial" w:cs="Arial"/>
          <w:color w:val="000000" w:themeColor="text1"/>
          <w:sz w:val="20"/>
          <w:szCs w:val="20"/>
        </w:rPr>
        <w:t xml:space="preserve"> </w:t>
      </w:r>
    </w:p>
    <w:p w14:paraId="26F75592" w14:textId="77777777" w:rsidR="00CB05C5" w:rsidRPr="00731FA6" w:rsidRDefault="00CB05C5" w:rsidP="00CB05C5">
      <w:pPr>
        <w:rPr>
          <w:rFonts w:ascii="Arial" w:hAnsi="Arial" w:cs="Arial"/>
          <w:sz w:val="20"/>
          <w:szCs w:val="20"/>
          <w:lang w:val="en-US"/>
        </w:rPr>
      </w:pPr>
      <w:bookmarkStart w:id="2350" w:name="_Hlk90139877"/>
      <w:bookmarkEnd w:id="2349"/>
      <w:r w:rsidRPr="00731FA6">
        <w:rPr>
          <w:rFonts w:ascii="Arial" w:hAnsi="Arial" w:cs="Arial"/>
          <w:sz w:val="20"/>
          <w:szCs w:val="20"/>
          <w:lang w:val="en-US"/>
        </w:rPr>
        <w:t>DFPCL</w:t>
      </w:r>
      <w:bookmarkEnd w:id="2350"/>
      <w:r w:rsidRPr="00731FA6">
        <w:rPr>
          <w:rFonts w:ascii="Arial" w:hAnsi="Arial" w:cs="Arial"/>
          <w:sz w:val="20"/>
          <w:szCs w:val="20"/>
          <w:lang w:val="en-US"/>
        </w:rPr>
        <w:t xml:space="preserve"> is planning capacity increment of 376</w:t>
      </w:r>
      <w:r>
        <w:rPr>
          <w:rFonts w:ascii="Arial" w:hAnsi="Arial" w:cs="Arial"/>
          <w:sz w:val="20"/>
          <w:szCs w:val="20"/>
          <w:lang w:val="en-US"/>
        </w:rPr>
        <w:t>,000</w:t>
      </w:r>
      <w:r w:rsidRPr="00731FA6">
        <w:rPr>
          <w:rFonts w:ascii="Arial" w:hAnsi="Arial" w:cs="Arial"/>
          <w:sz w:val="20"/>
          <w:szCs w:val="20"/>
          <w:lang w:val="en-US"/>
        </w:rPr>
        <w:t xml:space="preserve"> </w:t>
      </w:r>
      <w:r>
        <w:rPr>
          <w:rFonts w:ascii="Arial" w:hAnsi="Arial" w:cs="Arial"/>
          <w:sz w:val="20"/>
          <w:szCs w:val="20"/>
          <w:lang w:val="en-US"/>
        </w:rPr>
        <w:t xml:space="preserve">MTPA </w:t>
      </w:r>
      <w:r w:rsidRPr="00731FA6">
        <w:rPr>
          <w:rFonts w:ascii="Arial" w:hAnsi="Arial" w:cs="Arial"/>
          <w:sz w:val="20"/>
          <w:szCs w:val="20"/>
          <w:lang w:val="en-US"/>
        </w:rPr>
        <w:t xml:space="preserve">at </w:t>
      </w:r>
      <w:bookmarkStart w:id="2351" w:name="_Hlk90139773"/>
      <w:r w:rsidRPr="00731FA6">
        <w:rPr>
          <w:rFonts w:ascii="Arial" w:hAnsi="Arial" w:cs="Arial"/>
          <w:sz w:val="20"/>
          <w:szCs w:val="20"/>
          <w:lang w:val="en-US"/>
        </w:rPr>
        <w:t xml:space="preserve">Gopalpur, Odisha (East Coast). </w:t>
      </w:r>
      <w:bookmarkEnd w:id="2351"/>
      <w:r w:rsidRPr="00731FA6">
        <w:rPr>
          <w:rFonts w:ascii="Arial" w:hAnsi="Arial" w:cs="Arial"/>
          <w:sz w:val="20"/>
          <w:szCs w:val="20"/>
          <w:lang w:val="en-US"/>
        </w:rPr>
        <w:t>The plant is expected to be commissioned by Q4 FY24 with an aim to cater the east and adjoining central regions of the Indian market.</w:t>
      </w:r>
    </w:p>
    <w:p w14:paraId="799A846C"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lastRenderedPageBreak/>
        <w:t xml:space="preserve">DFPCL </w:t>
      </w:r>
      <w:r>
        <w:rPr>
          <w:rFonts w:ascii="Arial" w:hAnsi="Arial" w:cs="Arial"/>
          <w:sz w:val="20"/>
          <w:szCs w:val="20"/>
          <w:lang w:val="en-US"/>
        </w:rPr>
        <w:t xml:space="preserve">has </w:t>
      </w:r>
      <w:r w:rsidRPr="00731FA6">
        <w:rPr>
          <w:rFonts w:ascii="Arial" w:hAnsi="Arial" w:cs="Arial"/>
          <w:sz w:val="20"/>
          <w:szCs w:val="20"/>
          <w:lang w:val="en-US"/>
        </w:rPr>
        <w:t>also initiated debottlenecking to increase technical ammonium nitrate installed capacity by 25% at Taloja manufacturing plant.</w:t>
      </w:r>
    </w:p>
    <w:p w14:paraId="37D720E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also working towards mechanical completion of ammonia (a raw material for weak nitric acid and ammonium nitrate) plant at Taloja, Maharashtra which will lead to zero dependence on imports or domestic third-party ammonia suppliers. This plant is expected to be completed by Q4 FY23 and to have an installed capacity of 500 kilo tons per annum.</w:t>
      </w:r>
    </w:p>
    <w:p w14:paraId="531595D5" w14:textId="77777777" w:rsidR="00CB05C5" w:rsidRPr="00902BE2" w:rsidRDefault="00CB05C5" w:rsidP="00CB05C5">
      <w:pPr>
        <w:rPr>
          <w:rFonts w:ascii="Arial" w:hAnsi="Arial" w:cs="Arial"/>
          <w:color w:val="FF0000"/>
          <w:sz w:val="20"/>
          <w:szCs w:val="20"/>
        </w:rPr>
      </w:pPr>
      <w:bookmarkStart w:id="2352" w:name="_Hlk90991426"/>
      <w:r w:rsidRPr="00731FA6">
        <w:rPr>
          <w:rFonts w:ascii="Arial" w:hAnsi="Arial" w:cs="Arial"/>
          <w:sz w:val="20"/>
          <w:szCs w:val="20"/>
        </w:rPr>
        <w:t>NFL plans to increase in capacity utilization at Nangal with an aim to maximize the production of Industrial Products including Ammonium Nitrate. 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r>
        <w:rPr>
          <w:rFonts w:ascii="Arial" w:hAnsi="Arial" w:cs="Arial"/>
          <w:sz w:val="20"/>
          <w:szCs w:val="20"/>
        </w:rPr>
        <w:t>.</w:t>
      </w:r>
      <w:bookmarkEnd w:id="2352"/>
    </w:p>
    <w:p w14:paraId="7E21DF65"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DFPCL manufactures ammonium nitrate in three forms which are low density ammonium nitrate (LDAN), high density ammonium nitrate (HDAN), and AN melt. LDAN is a value-added product of Deepak Fertilizers. The company is the only manufacturer of HDAN &amp; LDAN. </w:t>
      </w:r>
    </w:p>
    <w:p w14:paraId="74842FC8"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UDHE, Germany is the technology provider for Deepak Fertilizers’ biggest manufacturing plant at Taloja. For Low Density Ammonium Nitrate (LDAN), Stam carbon (The Netherlands) is the technology provider for DFPCL. Additionally, it also has partnerships with </w:t>
      </w:r>
      <w:proofErr w:type="spellStart"/>
      <w:r w:rsidRPr="00731FA6">
        <w:rPr>
          <w:rFonts w:ascii="Arial" w:hAnsi="Arial" w:cs="Arial"/>
          <w:sz w:val="20"/>
          <w:szCs w:val="20"/>
          <w:lang w:val="en-US"/>
        </w:rPr>
        <w:t>Norsk</w:t>
      </w:r>
      <w:proofErr w:type="spellEnd"/>
      <w:r w:rsidRPr="00731FA6">
        <w:rPr>
          <w:rFonts w:ascii="Arial" w:hAnsi="Arial" w:cs="Arial"/>
          <w:sz w:val="20"/>
          <w:szCs w:val="20"/>
          <w:lang w:val="en-US"/>
        </w:rPr>
        <w:t xml:space="preserve"> Hydro (Sweden), and Grande </w:t>
      </w:r>
      <w:proofErr w:type="spellStart"/>
      <w:r w:rsidRPr="00731FA6">
        <w:rPr>
          <w:rFonts w:ascii="Arial" w:hAnsi="Arial" w:cs="Arial"/>
          <w:sz w:val="20"/>
          <w:szCs w:val="20"/>
          <w:lang w:val="en-US"/>
        </w:rPr>
        <w:t>Paroisse</w:t>
      </w:r>
      <w:proofErr w:type="spellEnd"/>
      <w:r w:rsidRPr="00731FA6">
        <w:rPr>
          <w:rFonts w:ascii="Arial" w:hAnsi="Arial" w:cs="Arial"/>
          <w:sz w:val="20"/>
          <w:szCs w:val="20"/>
          <w:lang w:val="en-US"/>
        </w:rPr>
        <w:t xml:space="preserve"> (France). </w:t>
      </w:r>
    </w:p>
    <w:p w14:paraId="0E2A02DF"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GNFC, RCF, and NFL produce AN melt as an intermediatory product in the production line of calcium ammonium nitrate. Ammonium nitrate is not the primary focus of these companies, so they have not made necessary investments for LDAN, and HDAN production. For Deepak Fertilizers, technical ammonium nitrate is their main product and that’s why they developed dedicated infrastructure, collaborated with technology providers, and made significant investments focused on .AN market.</w:t>
      </w:r>
    </w:p>
    <w:p w14:paraId="7CBCD82F" w14:textId="77777777" w:rsidR="00CB05C5" w:rsidRPr="00731FA6" w:rsidRDefault="00CB05C5" w:rsidP="00CB05C5">
      <w:pPr>
        <w:rPr>
          <w:rFonts w:ascii="Arial" w:hAnsi="Arial" w:cs="Arial"/>
          <w:sz w:val="20"/>
          <w:szCs w:val="20"/>
          <w:lang w:val="en-US"/>
        </w:rPr>
      </w:pPr>
      <w:bookmarkStart w:id="2353" w:name="_Hlk90193148"/>
      <w:r w:rsidRPr="00731FA6">
        <w:rPr>
          <w:rFonts w:ascii="Arial" w:hAnsi="Arial" w:cs="Arial"/>
          <w:sz w:val="20"/>
          <w:szCs w:val="20"/>
          <w:lang w:val="en-US"/>
        </w:rPr>
        <w:t>DFPCL, GNFC, and RCF, all have ammonium nitro phosphate manufacturing lines where they can produce ammonium nitrate as well</w:t>
      </w:r>
      <w:bookmarkEnd w:id="2353"/>
      <w:r w:rsidRPr="00731FA6">
        <w:rPr>
          <w:rFonts w:ascii="Arial" w:hAnsi="Arial" w:cs="Arial"/>
          <w:sz w:val="20"/>
          <w:szCs w:val="20"/>
          <w:lang w:val="en-US"/>
        </w:rPr>
        <w:t>. These manufacturers have the benefit to choose to manufacture ammonium nitrate in the same manufacturing line.</w:t>
      </w:r>
    </w:p>
    <w:p w14:paraId="73BE8599" w14:textId="77777777" w:rsidR="00CB05C5" w:rsidRPr="00731FA6" w:rsidRDefault="00CB05C5" w:rsidP="00CB05C5">
      <w:pPr>
        <w:rPr>
          <w:rFonts w:ascii="Arial" w:hAnsi="Arial" w:cs="Arial"/>
          <w:sz w:val="20"/>
          <w:szCs w:val="20"/>
          <w:lang w:val="en-US"/>
        </w:rPr>
      </w:pPr>
      <w:bookmarkStart w:id="2354" w:name="_Hlk90193134"/>
      <w:bookmarkStart w:id="2355" w:name="_Hlk90969997"/>
      <w:r w:rsidRPr="00731FA6">
        <w:rPr>
          <w:rFonts w:ascii="Arial" w:hAnsi="Arial" w:cs="Arial"/>
          <w:sz w:val="20"/>
          <w:szCs w:val="20"/>
          <w:lang w:val="en-US"/>
        </w:rPr>
        <w:t>GNFC is planning a capacity expansion for ammonia manufacturing by installing Ammonia Make-up Gas Convertor Loop [AMUGL], in existing Ammonia Synthesis loop</w:t>
      </w:r>
      <w:bookmarkEnd w:id="2354"/>
      <w:r w:rsidRPr="00731FA6">
        <w:rPr>
          <w:rFonts w:ascii="Arial" w:hAnsi="Arial" w:cs="Arial"/>
          <w:sz w:val="20"/>
          <w:szCs w:val="20"/>
          <w:lang w:val="en-US"/>
        </w:rPr>
        <w:t>. This is expected to increase the manufacturing capacity by 50,000 MT per annum which will be used for Weak Nitric Acid and Ammonium Nitrate Plants.</w:t>
      </w:r>
    </w:p>
    <w:bookmarkEnd w:id="2355"/>
    <w:p w14:paraId="6F18289A" w14:textId="77777777" w:rsidR="00CB05C5" w:rsidRDefault="00CB05C5" w:rsidP="00CB05C5">
      <w:pPr>
        <w:rPr>
          <w:rFonts w:ascii="Arial" w:eastAsia="Times New Roman" w:hAnsi="Arial" w:cs="Arial"/>
          <w:i/>
          <w:iCs/>
          <w:color w:val="000000"/>
          <w:sz w:val="16"/>
          <w:szCs w:val="16"/>
          <w:lang w:eastAsia="en-IN"/>
        </w:rPr>
      </w:pPr>
      <w:r w:rsidRPr="00731FA6">
        <w:rPr>
          <w:rFonts w:ascii="Arial" w:hAnsi="Arial" w:cs="Arial"/>
          <w:sz w:val="20"/>
          <w:szCs w:val="20"/>
        </w:rPr>
        <w:t>The production of Ammonium Nitrate in India stood at 575 thousand metric tons in FY2015, further increased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sidRPr="00731FA6">
        <w:rPr>
          <w:rFonts w:ascii="Arial" w:eastAsia="Times New Roman" w:hAnsi="Arial" w:cs="Arial"/>
          <w:i/>
          <w:iCs/>
          <w:color w:val="000000"/>
          <w:sz w:val="16"/>
          <w:szCs w:val="16"/>
          <w:lang w:eastAsia="en-IN"/>
        </w:rPr>
        <w:t xml:space="preserve"> </w:t>
      </w:r>
    </w:p>
    <w:p w14:paraId="0CDA9D0D" w14:textId="77777777" w:rsidR="00CB05C5" w:rsidRDefault="00CB05C5" w:rsidP="00CB05C5">
      <w:pPr>
        <w:rPr>
          <w:rFonts w:ascii="Arial" w:eastAsia="Times New Roman" w:hAnsi="Arial" w:cs="Arial"/>
          <w:i/>
          <w:iCs/>
          <w:color w:val="000000"/>
          <w:sz w:val="16"/>
          <w:szCs w:val="16"/>
          <w:lang w:eastAsia="en-IN"/>
        </w:rPr>
      </w:pPr>
    </w:p>
    <w:p w14:paraId="39C7AE00" w14:textId="77777777" w:rsidR="00CB05C5" w:rsidRPr="00731FA6"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3C6B0B45"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1"/>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CB05C5" w:rsidRPr="006B717C" w14:paraId="11FE2AD5"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719C24AA" w14:textId="77777777" w:rsidR="00CB05C5" w:rsidRPr="006B717C" w:rsidRDefault="00CB05C5" w:rsidP="008A475E">
            <w:pPr>
              <w:jc w:val="left"/>
              <w:rPr>
                <w:rFonts w:ascii="Arial" w:eastAsia="Times New Roman" w:hAnsi="Arial" w:cs="Arial"/>
                <w:sz w:val="20"/>
                <w:szCs w:val="20"/>
                <w:lang w:eastAsia="en-IN"/>
              </w:rPr>
            </w:pPr>
          </w:p>
        </w:tc>
        <w:tc>
          <w:tcPr>
            <w:tcW w:w="953" w:type="dxa"/>
            <w:noWrap/>
          </w:tcPr>
          <w:p w14:paraId="0E377C5B"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01AA666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01286CB8"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06DF91C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49E791D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53D1DD8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352CE8A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16E6094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32B27ED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EBDD88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lastRenderedPageBreak/>
              <w:t xml:space="preserve">Capacity </w:t>
            </w:r>
          </w:p>
        </w:tc>
        <w:tc>
          <w:tcPr>
            <w:tcW w:w="953" w:type="dxa"/>
            <w:noWrap/>
            <w:vAlign w:val="center"/>
            <w:hideMark/>
          </w:tcPr>
          <w:p w14:paraId="3428F19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1C8DDF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1F7F15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FF39C8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FC8F12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AD79C7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C9B39E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5A09529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478DE95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4B8CDFC"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40C2E1C9"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0F5CC06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744ED85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0FCF153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166CD5A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684CAA1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60258F4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1BF600E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6B99A4B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A3DDB1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220AE07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165115C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3FBD857A"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64B681C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489D445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5453E5B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31A19AF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1FC1DF2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18C313F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050F55F"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3CE1FEC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44F7D3C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7284B6C9"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6865250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0B4A0F2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333418F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70ADC43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554D7D0C"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C96730E"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EE2E0ED" w14:textId="77777777" w:rsidR="00CB05C5" w:rsidRPr="006B717C" w:rsidRDefault="00CB05C5" w:rsidP="008A475E">
            <w:pPr>
              <w:jc w:val="left"/>
              <w:rPr>
                <w:rFonts w:ascii="Arial" w:hAnsi="Arial" w:cs="Arial"/>
                <w:color w:val="000000"/>
                <w:sz w:val="20"/>
                <w:szCs w:val="20"/>
              </w:rPr>
            </w:pPr>
            <w:r w:rsidRPr="00F12850">
              <w:t>Export</w:t>
            </w:r>
          </w:p>
        </w:tc>
        <w:tc>
          <w:tcPr>
            <w:tcW w:w="953" w:type="dxa"/>
            <w:noWrap/>
            <w:vAlign w:val="center"/>
            <w:hideMark/>
          </w:tcPr>
          <w:p w14:paraId="30DB9BE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3F96C9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42C713F3"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6A55354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61EADDFB"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0A52CE9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25CB1EC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7C67FE5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F05E56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2C8B354" w14:textId="77777777" w:rsidR="00CB05C5" w:rsidRPr="006B717C" w:rsidRDefault="00CB05C5" w:rsidP="008A475E">
            <w:pPr>
              <w:jc w:val="left"/>
              <w:rPr>
                <w:rFonts w:ascii="Arial" w:hAnsi="Arial" w:cs="Arial"/>
                <w:color w:val="000000"/>
                <w:sz w:val="20"/>
                <w:szCs w:val="20"/>
              </w:rPr>
            </w:pPr>
            <w:r w:rsidRPr="00F12850">
              <w:t>Inventory</w:t>
            </w:r>
          </w:p>
        </w:tc>
        <w:tc>
          <w:tcPr>
            <w:tcW w:w="953" w:type="dxa"/>
            <w:noWrap/>
            <w:vAlign w:val="center"/>
          </w:tcPr>
          <w:p w14:paraId="1894962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17511AB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1D7B3321"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1A653F8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941C20E"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2ABE618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64B0A56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67C72C9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B6E19B3"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03EB71A" w14:textId="77777777" w:rsidR="00CB05C5" w:rsidRDefault="00CB05C5" w:rsidP="008A475E">
            <w:pPr>
              <w:jc w:val="left"/>
              <w:rPr>
                <w:rFonts w:ascii="Arial" w:hAnsi="Arial" w:cs="Arial"/>
                <w:color w:val="000000"/>
                <w:sz w:val="20"/>
                <w:szCs w:val="20"/>
              </w:rPr>
            </w:pPr>
            <w:r w:rsidRPr="00F12850">
              <w:t>Domestic Consumption</w:t>
            </w:r>
          </w:p>
        </w:tc>
        <w:tc>
          <w:tcPr>
            <w:tcW w:w="953" w:type="dxa"/>
            <w:noWrap/>
            <w:vAlign w:val="center"/>
          </w:tcPr>
          <w:p w14:paraId="01031EA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6FBB23E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795DA1E8"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1819350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1A14D94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2CDFB94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1DD2CB4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3ACC51E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CB05C5" w:rsidRPr="006B717C" w14:paraId="1B2F5DF8"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9DCD69F" w14:textId="77777777" w:rsidR="00CB05C5" w:rsidRDefault="00CB05C5" w:rsidP="008A475E">
            <w:pPr>
              <w:jc w:val="left"/>
              <w:rPr>
                <w:rFonts w:ascii="Arial" w:hAnsi="Arial" w:cs="Arial"/>
                <w:color w:val="000000"/>
                <w:sz w:val="20"/>
                <w:szCs w:val="20"/>
              </w:rPr>
            </w:pPr>
            <w:r w:rsidRPr="00F12850">
              <w:t>Demand Supply Gap</w:t>
            </w:r>
          </w:p>
        </w:tc>
        <w:tc>
          <w:tcPr>
            <w:tcW w:w="953" w:type="dxa"/>
            <w:noWrap/>
            <w:vAlign w:val="center"/>
          </w:tcPr>
          <w:p w14:paraId="08226F8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C1C3DE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27F3D1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657F02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6A4DC9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DB041C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0DD89231"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486D10EE"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CB05C5" w:rsidRPr="006B717C" w14:paraId="638F1E7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0334AEF7" w14:textId="77777777" w:rsidR="00CB05C5" w:rsidRPr="006B717C" w:rsidRDefault="00CB05C5" w:rsidP="008A475E">
            <w:pPr>
              <w:jc w:val="left"/>
              <w:rPr>
                <w:rFonts w:ascii="Arial" w:eastAsia="Times New Roman" w:hAnsi="Arial" w:cs="Arial"/>
                <w:sz w:val="20"/>
                <w:szCs w:val="20"/>
                <w:lang w:eastAsia="en-IN"/>
              </w:rPr>
            </w:pPr>
          </w:p>
        </w:tc>
        <w:tc>
          <w:tcPr>
            <w:tcW w:w="953" w:type="dxa"/>
            <w:shd w:val="clear" w:color="auto" w:fill="000000" w:themeFill="text1"/>
            <w:noWrap/>
          </w:tcPr>
          <w:p w14:paraId="1728F23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18E17344"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1C0FBA2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2265BB8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33D7A42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C02C0D"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5166D30D"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70BB7BF3"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1AC923C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491ECD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6D37D3D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11C7A45F"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2F9975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2C2EF138"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FE8AF50"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C9A4BD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65CE874"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354E601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269F40D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16F5A52"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17E8D66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5A7511DE"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583B483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754D51C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3246E7D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6538943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469A1662"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20598DB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B3487D5"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688106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6CEA79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7A5103F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111148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5F23FF3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03022FF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05F76B9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7FE7CE5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7AE480F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379B25BC"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94BB2D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0818F8B7"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10A3BB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0A13D3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B60BC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6EE658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2B9A12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68C024"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2BA016E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B266AD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6036F44" w14:textId="77777777" w:rsidR="00CB05C5" w:rsidRPr="006B717C" w:rsidRDefault="00CB05C5" w:rsidP="008A475E">
            <w:pPr>
              <w:jc w:val="left"/>
              <w:rPr>
                <w:rFonts w:ascii="Arial" w:hAnsi="Arial" w:cs="Arial"/>
                <w:color w:val="000000"/>
                <w:sz w:val="20"/>
                <w:szCs w:val="20"/>
              </w:rPr>
            </w:pPr>
            <w:r w:rsidRPr="00F12850">
              <w:t>Export</w:t>
            </w:r>
          </w:p>
        </w:tc>
        <w:tc>
          <w:tcPr>
            <w:tcW w:w="953" w:type="dxa"/>
            <w:noWrap/>
            <w:vAlign w:val="center"/>
          </w:tcPr>
          <w:p w14:paraId="5CD078F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4BD7FD6"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DE01FF"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3FF5187"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4E7833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0A24A7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D0ED35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1CCEF8AB"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15E2D87"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BDDDF8D" w14:textId="77777777" w:rsidR="00CB05C5" w:rsidRPr="006B717C" w:rsidRDefault="00CB05C5" w:rsidP="008A475E">
            <w:pPr>
              <w:jc w:val="left"/>
              <w:rPr>
                <w:rFonts w:ascii="Arial" w:hAnsi="Arial" w:cs="Arial"/>
                <w:color w:val="000000"/>
                <w:sz w:val="20"/>
                <w:szCs w:val="20"/>
              </w:rPr>
            </w:pPr>
            <w:r w:rsidRPr="00F12850">
              <w:t>Inventory</w:t>
            </w:r>
          </w:p>
        </w:tc>
        <w:tc>
          <w:tcPr>
            <w:tcW w:w="953" w:type="dxa"/>
            <w:noWrap/>
            <w:vAlign w:val="center"/>
          </w:tcPr>
          <w:p w14:paraId="29D5DA1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1CBB90"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5544BEB"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DF15096"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DAD58A5"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E2E76BA"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78D8DA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C80B9A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3AD187DE"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5057E4A" w14:textId="77777777" w:rsidR="00CB05C5" w:rsidRDefault="00CB05C5" w:rsidP="008A475E">
            <w:pPr>
              <w:jc w:val="left"/>
              <w:rPr>
                <w:rFonts w:ascii="Arial" w:hAnsi="Arial" w:cs="Arial"/>
                <w:color w:val="000000"/>
                <w:sz w:val="20"/>
                <w:szCs w:val="20"/>
              </w:rPr>
            </w:pPr>
            <w:r w:rsidRPr="00F12850">
              <w:t>Domestic Consumption</w:t>
            </w:r>
          </w:p>
        </w:tc>
        <w:tc>
          <w:tcPr>
            <w:tcW w:w="953" w:type="dxa"/>
            <w:noWrap/>
            <w:vAlign w:val="center"/>
          </w:tcPr>
          <w:p w14:paraId="6ECACC73"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75124372"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58B26D5D"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501A79D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22C17DB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7400569A"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4C074795"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4E51FFDC" w14:textId="77777777" w:rsidR="00CB05C5" w:rsidRPr="00D010C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CB05C5" w:rsidRPr="006B717C" w14:paraId="0E63B08A"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3562D89" w14:textId="77777777" w:rsidR="00CB05C5" w:rsidRDefault="00CB05C5" w:rsidP="008A475E">
            <w:pPr>
              <w:jc w:val="left"/>
              <w:rPr>
                <w:rFonts w:ascii="Arial" w:hAnsi="Arial" w:cs="Arial"/>
                <w:color w:val="000000"/>
                <w:sz w:val="20"/>
                <w:szCs w:val="20"/>
              </w:rPr>
            </w:pPr>
            <w:r w:rsidRPr="00F12850">
              <w:t>Demand Supply Gap</w:t>
            </w:r>
          </w:p>
        </w:tc>
        <w:tc>
          <w:tcPr>
            <w:tcW w:w="953" w:type="dxa"/>
            <w:noWrap/>
            <w:vAlign w:val="center"/>
          </w:tcPr>
          <w:p w14:paraId="6C1DAB19"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4939BF1D"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47659E1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06DC68C"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2E66B09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34907DFF"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263E78E1"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45B01007" w14:textId="77777777" w:rsidR="00CB05C5" w:rsidRPr="00D010C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178695D" w14:textId="77777777" w:rsidR="00CB05C5"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36ED659" w14:textId="77777777" w:rsidR="00CB05C5" w:rsidRDefault="00CB05C5" w:rsidP="00CB05C5">
      <w:pPr>
        <w:rPr>
          <w:rFonts w:ascii="Arial" w:eastAsia="Times New Roman" w:hAnsi="Arial" w:cs="Arial"/>
          <w:b/>
          <w:bCs/>
          <w:color w:val="000000"/>
          <w:sz w:val="20"/>
          <w:szCs w:val="20"/>
          <w:lang w:eastAsia="en-IN"/>
        </w:rPr>
      </w:pPr>
    </w:p>
    <w:p w14:paraId="6E21EBB2"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265C03ED"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CB05C5" w:rsidRPr="006B717C" w14:paraId="29B393D0"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330F631B" w14:textId="77777777" w:rsidR="00CB05C5" w:rsidRPr="006B717C" w:rsidRDefault="00CB05C5" w:rsidP="008A475E">
            <w:pPr>
              <w:jc w:val="left"/>
              <w:rPr>
                <w:rFonts w:ascii="Arial" w:eastAsia="Times New Roman" w:hAnsi="Arial" w:cs="Arial"/>
                <w:sz w:val="20"/>
                <w:szCs w:val="20"/>
                <w:lang w:eastAsia="en-IN"/>
              </w:rPr>
            </w:pPr>
          </w:p>
        </w:tc>
        <w:tc>
          <w:tcPr>
            <w:tcW w:w="955" w:type="dxa"/>
            <w:noWrap/>
          </w:tcPr>
          <w:p w14:paraId="7059CBA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3FE61B55"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9B3741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7479FCA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06DFAD8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4E0FDEF1"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1E89C6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63C578AE"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4EE07288"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93A5BE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EE5198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611B4C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51E51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0CE0A7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B74DED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0D957C88"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3AD7172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689FA09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6DC7588D"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396B5A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17C3B73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4A59646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626D4A3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15C5CDF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607A70D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5447BD3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5F331AB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6956EC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15A3A4C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39D0306"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0989C2F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05084F2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2AD1361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3715605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4A1E65E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0B37A5B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70DCEE56"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66B0546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374B0EB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1F43AB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17D0D3E"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571D50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3B06F8D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15841A0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7E76FE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54BD10A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4352D7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71EE52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5EB053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809018" w14:textId="77777777" w:rsidR="00CB05C5" w:rsidRPr="006B717C" w:rsidRDefault="00CB05C5" w:rsidP="008A475E">
            <w:pPr>
              <w:jc w:val="left"/>
              <w:rPr>
                <w:rFonts w:ascii="Arial" w:hAnsi="Arial" w:cs="Arial"/>
                <w:color w:val="000000"/>
                <w:sz w:val="20"/>
                <w:szCs w:val="20"/>
              </w:rPr>
            </w:pPr>
            <w:r w:rsidRPr="00F12850">
              <w:t>Export</w:t>
            </w:r>
          </w:p>
        </w:tc>
        <w:tc>
          <w:tcPr>
            <w:tcW w:w="955" w:type="dxa"/>
            <w:noWrap/>
            <w:vAlign w:val="center"/>
            <w:hideMark/>
          </w:tcPr>
          <w:p w14:paraId="4024CE1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5F0365B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2061955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5AA9FF9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46C03D4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57FB56F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6044CFFF"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4AEC4A4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4DFA22"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4343DB8" w14:textId="77777777" w:rsidR="00CB05C5" w:rsidRPr="006B717C" w:rsidRDefault="00CB05C5" w:rsidP="008A475E">
            <w:pPr>
              <w:jc w:val="left"/>
              <w:rPr>
                <w:rFonts w:ascii="Arial" w:hAnsi="Arial" w:cs="Arial"/>
                <w:color w:val="000000"/>
                <w:sz w:val="20"/>
                <w:szCs w:val="20"/>
              </w:rPr>
            </w:pPr>
            <w:r w:rsidRPr="00F12850">
              <w:t>Inventory</w:t>
            </w:r>
          </w:p>
        </w:tc>
        <w:tc>
          <w:tcPr>
            <w:tcW w:w="955" w:type="dxa"/>
            <w:noWrap/>
            <w:vAlign w:val="center"/>
          </w:tcPr>
          <w:p w14:paraId="63305F6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51CA09E1"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EE9CD6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7A7B0D3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5DB6D46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49FFD3D4"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766E466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7F8ED35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A9417B4"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3B81C23E" w14:textId="77777777" w:rsidR="00CB05C5" w:rsidRDefault="00CB05C5" w:rsidP="008A475E">
            <w:pPr>
              <w:jc w:val="left"/>
              <w:rPr>
                <w:rFonts w:ascii="Arial" w:hAnsi="Arial" w:cs="Arial"/>
                <w:color w:val="000000"/>
                <w:sz w:val="20"/>
                <w:szCs w:val="20"/>
              </w:rPr>
            </w:pPr>
            <w:r w:rsidRPr="00F12850">
              <w:t>Domestic Consumption</w:t>
            </w:r>
          </w:p>
        </w:tc>
        <w:tc>
          <w:tcPr>
            <w:tcW w:w="955" w:type="dxa"/>
            <w:noWrap/>
            <w:vAlign w:val="center"/>
          </w:tcPr>
          <w:p w14:paraId="7C05A0D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7EF8033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0B9F335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7582320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1EC7109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55D33742"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2FBBBB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2E5E168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CB05C5" w:rsidRPr="006B717C" w14:paraId="01E8AD4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E5E5797" w14:textId="77777777" w:rsidR="00CB05C5" w:rsidRDefault="00CB05C5" w:rsidP="008A475E">
            <w:pPr>
              <w:jc w:val="left"/>
              <w:rPr>
                <w:rFonts w:ascii="Arial" w:hAnsi="Arial" w:cs="Arial"/>
                <w:color w:val="000000"/>
                <w:sz w:val="20"/>
                <w:szCs w:val="20"/>
              </w:rPr>
            </w:pPr>
            <w:r w:rsidRPr="00F12850">
              <w:t>Demand Supply Gap</w:t>
            </w:r>
          </w:p>
        </w:tc>
        <w:tc>
          <w:tcPr>
            <w:tcW w:w="955" w:type="dxa"/>
            <w:noWrap/>
            <w:vAlign w:val="center"/>
          </w:tcPr>
          <w:p w14:paraId="145317B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52C1BBD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6D502AA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7822D8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81A5A0F"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5FDB12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08174B1"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166702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CB05C5" w:rsidRPr="006B717C" w14:paraId="64D837B1"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564C7068" w14:textId="77777777" w:rsidR="00CB05C5" w:rsidRPr="006B717C" w:rsidRDefault="00CB05C5" w:rsidP="008A475E">
            <w:pPr>
              <w:jc w:val="left"/>
              <w:rPr>
                <w:rFonts w:ascii="Arial" w:eastAsia="Times New Roman" w:hAnsi="Arial" w:cs="Arial"/>
                <w:sz w:val="20"/>
                <w:szCs w:val="20"/>
                <w:lang w:eastAsia="en-IN"/>
              </w:rPr>
            </w:pPr>
          </w:p>
        </w:tc>
        <w:tc>
          <w:tcPr>
            <w:tcW w:w="955" w:type="dxa"/>
            <w:shd w:val="clear" w:color="auto" w:fill="000000" w:themeFill="text1"/>
            <w:noWrap/>
          </w:tcPr>
          <w:p w14:paraId="4D812A0A"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6F368D7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1ADDBAD1"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47549A66"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13B416EB"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7EE0035E"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72EE30B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36D0018C"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27D066BF"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5DD675A"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29D2D0A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179C1C5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AF7345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8A0543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9CC5F1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06887F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533DDD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41D1C71C"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0AC934C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102849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lastRenderedPageBreak/>
              <w:t>Production</w:t>
            </w:r>
          </w:p>
        </w:tc>
        <w:tc>
          <w:tcPr>
            <w:tcW w:w="955" w:type="dxa"/>
            <w:noWrap/>
            <w:vAlign w:val="center"/>
          </w:tcPr>
          <w:p w14:paraId="58A5F24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714C113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0E3E441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5C7658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4D8DA0F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4D65DA4F"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5774DEB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39910067"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779B1A2A"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3FB7DF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421BDF8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425BB28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52DCFFD8"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034FE5A7"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2B29E587"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015725D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07528F2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0549B46B"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457F222A"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447A2A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1B3887D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2BEFC8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3EB535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5E9DBB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79EFFE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CB330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370864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EDD291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ED6121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94E7CED" w14:textId="77777777" w:rsidR="00CB05C5" w:rsidRPr="006B717C" w:rsidRDefault="00CB05C5" w:rsidP="008A475E">
            <w:pPr>
              <w:jc w:val="left"/>
              <w:rPr>
                <w:rFonts w:ascii="Arial" w:hAnsi="Arial" w:cs="Arial"/>
                <w:color w:val="000000"/>
                <w:sz w:val="20"/>
                <w:szCs w:val="20"/>
              </w:rPr>
            </w:pPr>
            <w:r w:rsidRPr="00F12850">
              <w:t>Export</w:t>
            </w:r>
          </w:p>
        </w:tc>
        <w:tc>
          <w:tcPr>
            <w:tcW w:w="955" w:type="dxa"/>
            <w:noWrap/>
            <w:vAlign w:val="center"/>
          </w:tcPr>
          <w:p w14:paraId="131B5782"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AF8CDA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5F72935"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5F4BB69"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8C666D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E64FD3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352BAB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7D0C303"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67CCD1A"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58111EA" w14:textId="77777777" w:rsidR="00CB05C5" w:rsidRPr="006B717C" w:rsidRDefault="00CB05C5" w:rsidP="008A475E">
            <w:pPr>
              <w:jc w:val="left"/>
              <w:rPr>
                <w:rFonts w:ascii="Arial" w:hAnsi="Arial" w:cs="Arial"/>
                <w:color w:val="000000"/>
                <w:sz w:val="20"/>
                <w:szCs w:val="20"/>
              </w:rPr>
            </w:pPr>
            <w:r w:rsidRPr="00F12850">
              <w:t>Inventory</w:t>
            </w:r>
          </w:p>
        </w:tc>
        <w:tc>
          <w:tcPr>
            <w:tcW w:w="955" w:type="dxa"/>
            <w:noWrap/>
            <w:vAlign w:val="center"/>
          </w:tcPr>
          <w:p w14:paraId="039906C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20A54EF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0D42C3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6AFCC9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4945BB"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7304D9B1"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C205570"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F7A6B8D"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4A2C557"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D51FDB" w14:textId="77777777" w:rsidR="00CB05C5" w:rsidRDefault="00CB05C5" w:rsidP="008A475E">
            <w:pPr>
              <w:jc w:val="left"/>
              <w:rPr>
                <w:rFonts w:ascii="Arial" w:hAnsi="Arial" w:cs="Arial"/>
                <w:color w:val="000000"/>
                <w:sz w:val="20"/>
                <w:szCs w:val="20"/>
              </w:rPr>
            </w:pPr>
            <w:r w:rsidRPr="00F12850">
              <w:t>Domestic Consumption</w:t>
            </w:r>
          </w:p>
        </w:tc>
        <w:tc>
          <w:tcPr>
            <w:tcW w:w="955" w:type="dxa"/>
            <w:noWrap/>
            <w:vAlign w:val="center"/>
          </w:tcPr>
          <w:p w14:paraId="4734045A"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3197CAD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274D3AED"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58DA5F00"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4C7B791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7E1250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3561D76"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29B5203E" w14:textId="77777777" w:rsidR="00CB05C5" w:rsidRPr="00AD21F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CB05C5" w:rsidRPr="006B717C" w14:paraId="739DA10F"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37953C7" w14:textId="77777777" w:rsidR="00CB05C5" w:rsidRDefault="00CB05C5" w:rsidP="008A475E">
            <w:pPr>
              <w:jc w:val="left"/>
              <w:rPr>
                <w:rFonts w:ascii="Arial" w:hAnsi="Arial" w:cs="Arial"/>
                <w:color w:val="000000"/>
                <w:sz w:val="20"/>
                <w:szCs w:val="20"/>
              </w:rPr>
            </w:pPr>
            <w:r w:rsidRPr="00F12850">
              <w:t>Demand Supply Gap</w:t>
            </w:r>
          </w:p>
        </w:tc>
        <w:tc>
          <w:tcPr>
            <w:tcW w:w="955" w:type="dxa"/>
            <w:noWrap/>
            <w:vAlign w:val="center"/>
          </w:tcPr>
          <w:p w14:paraId="308FC379"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64ACC0E"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4E82F96C"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11A770E4"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5FA28755"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792EC408"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1223664A"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317D043" w14:textId="77777777" w:rsidR="00CB05C5" w:rsidRPr="00AD21F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0138AD12" w14:textId="77777777" w:rsidR="00CB05C5" w:rsidRPr="00E642C8"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6543F50"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190DCD9D"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1"/>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CB05C5" w:rsidRPr="006B717C" w14:paraId="7322AB4D" w14:textId="77777777" w:rsidTr="008A475E">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4195AE1E" w14:textId="77777777" w:rsidR="00CB05C5" w:rsidRPr="006B717C" w:rsidRDefault="00CB05C5" w:rsidP="008A475E">
            <w:pPr>
              <w:jc w:val="left"/>
              <w:rPr>
                <w:rFonts w:ascii="Arial" w:eastAsia="Times New Roman" w:hAnsi="Arial" w:cs="Arial"/>
                <w:sz w:val="20"/>
                <w:szCs w:val="20"/>
                <w:lang w:eastAsia="en-IN"/>
              </w:rPr>
            </w:pPr>
          </w:p>
        </w:tc>
        <w:tc>
          <w:tcPr>
            <w:tcW w:w="954" w:type="dxa"/>
            <w:noWrap/>
          </w:tcPr>
          <w:p w14:paraId="2645839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53D56D9A"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3DDA868F"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0368FF15"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E0E880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E84F4EB"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0DB4B1C4"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6814703C"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7E88073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4128C5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269E46F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1151A0B"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4194E732"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87642C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BECAF6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212A7F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0C3620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0293E36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2D59A0A8"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3899B2E"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1113082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222CB535"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2830817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67E318C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0E39873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50063B4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1A1CDFE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0C62A8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738BF00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275284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4397A83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2C1D90E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054C29D0"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55ECBFC4"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7685ACA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13E46F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4D35043D"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05F06CD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72328A6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A8550A1"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477320F5"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26C4232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4D8497C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72C0AC7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64A59AB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402D229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1E94D8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F545AF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5DDAC3E"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7F44EA3" w14:textId="77777777" w:rsidR="00CB05C5" w:rsidRPr="006B717C" w:rsidRDefault="00CB05C5" w:rsidP="008A475E">
            <w:pPr>
              <w:jc w:val="left"/>
              <w:rPr>
                <w:rFonts w:ascii="Arial" w:hAnsi="Arial" w:cs="Arial"/>
                <w:color w:val="000000"/>
                <w:sz w:val="20"/>
                <w:szCs w:val="20"/>
              </w:rPr>
            </w:pPr>
            <w:r w:rsidRPr="00F12850">
              <w:t>Export</w:t>
            </w:r>
          </w:p>
        </w:tc>
        <w:tc>
          <w:tcPr>
            <w:tcW w:w="954" w:type="dxa"/>
            <w:noWrap/>
            <w:vAlign w:val="center"/>
            <w:hideMark/>
          </w:tcPr>
          <w:p w14:paraId="1279862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5B1B5B5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38BA05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5E925ED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304CBA3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0A90A99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6AC70F5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71A4AF1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4EE1688"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3425AADA" w14:textId="77777777" w:rsidR="00CB05C5" w:rsidRPr="006B717C" w:rsidRDefault="00CB05C5" w:rsidP="008A475E">
            <w:pPr>
              <w:jc w:val="left"/>
              <w:rPr>
                <w:rFonts w:ascii="Arial" w:hAnsi="Arial" w:cs="Arial"/>
                <w:color w:val="000000"/>
                <w:sz w:val="20"/>
                <w:szCs w:val="20"/>
              </w:rPr>
            </w:pPr>
            <w:r w:rsidRPr="00F12850">
              <w:t>Inventory</w:t>
            </w:r>
          </w:p>
        </w:tc>
        <w:tc>
          <w:tcPr>
            <w:tcW w:w="954" w:type="dxa"/>
            <w:noWrap/>
            <w:vAlign w:val="center"/>
          </w:tcPr>
          <w:p w14:paraId="24184F5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3A90796"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1694E1C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68A76D4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A184E0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117556F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5D95995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4F28A27B"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9D9550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CE3550C" w14:textId="77777777" w:rsidR="00CB05C5" w:rsidRDefault="00CB05C5" w:rsidP="008A475E">
            <w:pPr>
              <w:jc w:val="left"/>
              <w:rPr>
                <w:rFonts w:ascii="Arial" w:hAnsi="Arial" w:cs="Arial"/>
                <w:color w:val="000000"/>
                <w:sz w:val="20"/>
                <w:szCs w:val="20"/>
              </w:rPr>
            </w:pPr>
            <w:r w:rsidRPr="00F12850">
              <w:t>Domestic Consumption</w:t>
            </w:r>
          </w:p>
        </w:tc>
        <w:tc>
          <w:tcPr>
            <w:tcW w:w="954" w:type="dxa"/>
            <w:noWrap/>
            <w:vAlign w:val="center"/>
          </w:tcPr>
          <w:p w14:paraId="58426794"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068C77C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55DBCD0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C56820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4DC72E9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6D5448C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5578CAE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160D5DE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CB05C5" w:rsidRPr="006B717C" w14:paraId="7184E60C"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19F6753" w14:textId="77777777" w:rsidR="00CB05C5" w:rsidRDefault="00CB05C5" w:rsidP="008A475E">
            <w:pPr>
              <w:jc w:val="left"/>
              <w:rPr>
                <w:rFonts w:ascii="Arial" w:hAnsi="Arial" w:cs="Arial"/>
                <w:color w:val="000000"/>
                <w:sz w:val="20"/>
                <w:szCs w:val="20"/>
              </w:rPr>
            </w:pPr>
            <w:r w:rsidRPr="00F12850">
              <w:t>Demand Supply Gap</w:t>
            </w:r>
          </w:p>
        </w:tc>
        <w:tc>
          <w:tcPr>
            <w:tcW w:w="954" w:type="dxa"/>
            <w:noWrap/>
            <w:vAlign w:val="center"/>
          </w:tcPr>
          <w:p w14:paraId="1B4BB21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41FB2AFD"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5BAD0C9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8C7FCA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4B3474A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66CDAC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912CF0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19D103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CB05C5" w:rsidRPr="006B717C" w14:paraId="018EC9EB"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127A5E29" w14:textId="77777777" w:rsidR="00CB05C5" w:rsidRPr="006B717C" w:rsidRDefault="00CB05C5" w:rsidP="008A475E">
            <w:pPr>
              <w:jc w:val="left"/>
              <w:rPr>
                <w:rFonts w:ascii="Arial" w:eastAsia="Times New Roman" w:hAnsi="Arial" w:cs="Arial"/>
                <w:sz w:val="20"/>
                <w:szCs w:val="20"/>
                <w:lang w:eastAsia="en-IN"/>
              </w:rPr>
            </w:pPr>
          </w:p>
        </w:tc>
        <w:tc>
          <w:tcPr>
            <w:tcW w:w="954" w:type="dxa"/>
            <w:shd w:val="clear" w:color="auto" w:fill="000000" w:themeFill="text1"/>
            <w:noWrap/>
          </w:tcPr>
          <w:p w14:paraId="7B7B11D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3B68B28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3A96F43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C229FEA"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675DC2F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30DCB09"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1332E66C"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BE8205"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4B2BB92E"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DE4F68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33D1FDFF"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1A09EEFD"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A22211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5A5C96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D188E9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22349A4"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3ECCEC0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56886F8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34231216"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76BEE7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32A7C2B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68E4BF0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2A80D791"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BDAAAB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ED434E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2DFE568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1149BC4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54C8BDB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F2FEC99"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079B274"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17BFEB8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38BB564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05EA09D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7E89008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68E54EEB"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4011898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7BD5D90E"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55F4E63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38406FC5"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C947AA7"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4732470A"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EDC137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BE384FD"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719FC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C0B3BCE"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602359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DCF917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F0C5C5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9C7A4F6"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0CA871" w14:textId="77777777" w:rsidR="00CB05C5" w:rsidRPr="006B717C" w:rsidRDefault="00CB05C5" w:rsidP="008A475E">
            <w:pPr>
              <w:jc w:val="left"/>
              <w:rPr>
                <w:rFonts w:ascii="Arial" w:hAnsi="Arial" w:cs="Arial"/>
                <w:color w:val="000000"/>
                <w:sz w:val="20"/>
                <w:szCs w:val="20"/>
              </w:rPr>
            </w:pPr>
            <w:r w:rsidRPr="00F12850">
              <w:t>Export</w:t>
            </w:r>
          </w:p>
        </w:tc>
        <w:tc>
          <w:tcPr>
            <w:tcW w:w="954" w:type="dxa"/>
            <w:noWrap/>
            <w:vAlign w:val="center"/>
          </w:tcPr>
          <w:p w14:paraId="4FA6C2A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B86651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DE04CA9"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0E9E98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B0BCE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F4ADF9A"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670E4F2"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240BF52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FDCAC9"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B10777C" w14:textId="77777777" w:rsidR="00CB05C5" w:rsidRPr="006B717C" w:rsidRDefault="00CB05C5" w:rsidP="008A475E">
            <w:pPr>
              <w:jc w:val="left"/>
              <w:rPr>
                <w:rFonts w:ascii="Arial" w:hAnsi="Arial" w:cs="Arial"/>
                <w:color w:val="000000"/>
                <w:sz w:val="20"/>
                <w:szCs w:val="20"/>
              </w:rPr>
            </w:pPr>
            <w:r w:rsidRPr="00F12850">
              <w:t>Inventory</w:t>
            </w:r>
          </w:p>
        </w:tc>
        <w:tc>
          <w:tcPr>
            <w:tcW w:w="954" w:type="dxa"/>
            <w:noWrap/>
            <w:vAlign w:val="center"/>
          </w:tcPr>
          <w:p w14:paraId="41C4D5A5"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744EFB0"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AABF71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234455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A54F5B9"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86368E2"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8BBAC8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2D6656C"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70EC6F3" w14:textId="77777777" w:rsidTr="008A475E">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4593FE3" w14:textId="77777777" w:rsidR="00CB05C5" w:rsidRDefault="00CB05C5" w:rsidP="008A475E">
            <w:pPr>
              <w:jc w:val="left"/>
              <w:rPr>
                <w:rFonts w:ascii="Arial" w:hAnsi="Arial" w:cs="Arial"/>
                <w:color w:val="000000"/>
                <w:sz w:val="20"/>
                <w:szCs w:val="20"/>
              </w:rPr>
            </w:pPr>
            <w:r w:rsidRPr="00F12850">
              <w:t>Domestic Consumption</w:t>
            </w:r>
          </w:p>
        </w:tc>
        <w:tc>
          <w:tcPr>
            <w:tcW w:w="954" w:type="dxa"/>
            <w:noWrap/>
            <w:vAlign w:val="center"/>
          </w:tcPr>
          <w:p w14:paraId="3EF4AA2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4B3066F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AEB18E7"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48272378"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20888C5C"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317D7020"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34435923"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16BF6191" w14:textId="77777777" w:rsidR="00CB05C5" w:rsidRPr="0048498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CB05C5" w:rsidRPr="006B717C" w14:paraId="3DAF801D" w14:textId="77777777" w:rsidTr="008A475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CF338DD" w14:textId="77777777" w:rsidR="00CB05C5" w:rsidRDefault="00CB05C5" w:rsidP="008A475E">
            <w:pPr>
              <w:jc w:val="left"/>
              <w:rPr>
                <w:rFonts w:ascii="Arial" w:hAnsi="Arial" w:cs="Arial"/>
                <w:color w:val="000000"/>
                <w:sz w:val="20"/>
                <w:szCs w:val="20"/>
              </w:rPr>
            </w:pPr>
            <w:r w:rsidRPr="00F12850">
              <w:t>Demand Supply Gap</w:t>
            </w:r>
          </w:p>
        </w:tc>
        <w:tc>
          <w:tcPr>
            <w:tcW w:w="954" w:type="dxa"/>
            <w:noWrap/>
            <w:vAlign w:val="center"/>
          </w:tcPr>
          <w:p w14:paraId="39D92EE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5BEA4696"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45A2D86F"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13560267"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65A6E85B"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F2CDB1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06DD56F3"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745D6318" w14:textId="77777777" w:rsidR="00CB05C5" w:rsidRPr="0048498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10D29DB2" w14:textId="77777777" w:rsidR="00CB05C5" w:rsidRPr="0051630A"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AF8823D" w14:textId="77777777" w:rsidR="00CB05C5" w:rsidRPr="00697132" w:rsidRDefault="00CB05C5" w:rsidP="00CB05C5">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2AA9506D"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Rational For Realistic Approach:</w:t>
      </w:r>
    </w:p>
    <w:p w14:paraId="3C7F3F96" w14:textId="77777777" w:rsidR="00CB05C5" w:rsidRDefault="00CB05C5" w:rsidP="00CB05C5">
      <w:pPr>
        <w:rPr>
          <w:rFonts w:ascii="Arial" w:hAnsi="Arial" w:cs="Arial"/>
          <w:sz w:val="20"/>
          <w:szCs w:val="20"/>
          <w:lang w:val="en-US"/>
        </w:rPr>
      </w:pPr>
      <w:r>
        <w:rPr>
          <w:rFonts w:ascii="Arial" w:hAnsi="Arial" w:cs="Arial"/>
          <w:sz w:val="20"/>
          <w:szCs w:val="20"/>
          <w:lang w:val="en-US"/>
        </w:rPr>
        <w:lastRenderedPageBreak/>
        <w:t xml:space="preserve">The realistic approach is based on the demand from explosives, mining, construction &amp; infrastructure, and other end use sectors. </w:t>
      </w:r>
    </w:p>
    <w:p w14:paraId="78B73D19"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India explosives market has been growing significantly with a CAGR of 8.1% </w:t>
      </w:r>
      <w:r>
        <w:rPr>
          <w:rFonts w:ascii="Arial" w:hAnsi="Arial" w:cs="Arial"/>
          <w:sz w:val="20"/>
          <w:szCs w:val="20"/>
          <w:lang w:val="en-US"/>
        </w:rPr>
        <w:t>from</w:t>
      </w:r>
      <w:r w:rsidRPr="00731FA6">
        <w:rPr>
          <w:rFonts w:ascii="Arial" w:hAnsi="Arial" w:cs="Arial"/>
          <w:sz w:val="20"/>
          <w:szCs w:val="20"/>
          <w:lang w:val="en-US"/>
        </w:rPr>
        <w:t xml:space="preserve"> FY2016-FY2022</w:t>
      </w:r>
      <w:r>
        <w:rPr>
          <w:rFonts w:ascii="Arial" w:hAnsi="Arial" w:cs="Arial"/>
          <w:sz w:val="20"/>
          <w:szCs w:val="20"/>
          <w:lang w:val="en-US"/>
        </w:rPr>
        <w:t xml:space="preserve"> and expected to reach between 8.5%-9% by FY2030</w:t>
      </w:r>
      <w:r w:rsidRPr="00731FA6">
        <w:rPr>
          <w:rFonts w:ascii="Arial" w:hAnsi="Arial" w:cs="Arial"/>
          <w:sz w:val="20"/>
          <w:szCs w:val="20"/>
          <w:lang w:val="en-US"/>
        </w:rPr>
        <w:t>. The market has been growing on the back of demand from mining, construction, and road &amp;</w:t>
      </w:r>
      <w:r>
        <w:rPr>
          <w:rFonts w:ascii="Arial" w:hAnsi="Arial" w:cs="Arial"/>
          <w:sz w:val="20"/>
          <w:szCs w:val="20"/>
          <w:lang w:val="en-US"/>
        </w:rPr>
        <w:t xml:space="preserve"> </w:t>
      </w:r>
      <w:r w:rsidRPr="00731FA6">
        <w:rPr>
          <w:rFonts w:ascii="Arial" w:hAnsi="Arial" w:cs="Arial"/>
          <w:sz w:val="20"/>
          <w:szCs w:val="20"/>
          <w:lang w:val="en-US"/>
        </w:rPr>
        <w:t>infrastructure industry.</w:t>
      </w:r>
    </w:p>
    <w:p w14:paraId="28AFDF98"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The introduction of Ammonium Nitrate Fuel Oil (ANFO) as a blasting agent substitute for conventional emulsion explosives is expected to increase the demand for ammonium nitrate</w:t>
      </w:r>
      <w:r>
        <w:rPr>
          <w:rFonts w:ascii="Arial" w:hAnsi="Arial" w:cs="Arial"/>
          <w:sz w:val="20"/>
          <w:szCs w:val="20"/>
          <w:lang w:val="en-US"/>
        </w:rPr>
        <w:t>,</w:t>
      </w:r>
      <w:r w:rsidRPr="00826671">
        <w:rPr>
          <w:rFonts w:ascii="Arial" w:hAnsi="Arial" w:cs="Arial"/>
          <w:sz w:val="20"/>
          <w:szCs w:val="20"/>
          <w:lang w:val="en-US"/>
        </w:rPr>
        <w:t xml:space="preserve"> which is used in the manufacturing of ANFO.</w:t>
      </w:r>
    </w:p>
    <w:p w14:paraId="7E219944"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The total coal production in India was at 716 million tons in FY 2021, which is expected to grow with a CAGR of 9.0% by FY2030. </w:t>
      </w:r>
      <w:r w:rsidRPr="00545314">
        <w:rPr>
          <w:rFonts w:ascii="Arial" w:hAnsi="Arial" w:cs="Arial"/>
          <w:sz w:val="20"/>
          <w:szCs w:val="20"/>
          <w:lang w:val="en-US"/>
        </w:rPr>
        <w:t>The private and captive coal</w:t>
      </w:r>
      <w:r>
        <w:rPr>
          <w:rFonts w:ascii="Arial" w:hAnsi="Arial" w:cs="Arial"/>
          <w:sz w:val="20"/>
          <w:szCs w:val="20"/>
          <w:lang w:val="en-US"/>
        </w:rPr>
        <w:t xml:space="preserve"> </w:t>
      </w:r>
      <w:r w:rsidRPr="00545314">
        <w:rPr>
          <w:rFonts w:ascii="Arial" w:hAnsi="Arial" w:cs="Arial"/>
          <w:sz w:val="20"/>
          <w:szCs w:val="20"/>
          <w:lang w:val="en-US"/>
        </w:rPr>
        <w:t>mines produced 70 million ton</w:t>
      </w:r>
      <w:r>
        <w:rPr>
          <w:rFonts w:ascii="Arial" w:hAnsi="Arial" w:cs="Arial"/>
          <w:sz w:val="20"/>
          <w:szCs w:val="20"/>
          <w:lang w:val="en-US"/>
        </w:rPr>
        <w:t>s</w:t>
      </w:r>
      <w:r w:rsidRPr="00545314">
        <w:rPr>
          <w:rFonts w:ascii="Arial" w:hAnsi="Arial" w:cs="Arial"/>
          <w:sz w:val="20"/>
          <w:szCs w:val="20"/>
          <w:lang w:val="en-US"/>
        </w:rPr>
        <w:t xml:space="preserve"> </w:t>
      </w:r>
      <w:r>
        <w:rPr>
          <w:rFonts w:ascii="Arial" w:hAnsi="Arial" w:cs="Arial"/>
          <w:sz w:val="20"/>
          <w:szCs w:val="20"/>
          <w:lang w:val="en-US"/>
        </w:rPr>
        <w:t xml:space="preserve">and </w:t>
      </w:r>
      <w:r w:rsidRPr="00545314">
        <w:rPr>
          <w:rFonts w:ascii="Arial" w:hAnsi="Arial" w:cs="Arial"/>
          <w:sz w:val="20"/>
          <w:szCs w:val="20"/>
          <w:lang w:val="en-US"/>
        </w:rPr>
        <w:t>69.6 million ton</w:t>
      </w:r>
      <w:r>
        <w:rPr>
          <w:rFonts w:ascii="Arial" w:hAnsi="Arial" w:cs="Arial"/>
          <w:sz w:val="20"/>
          <w:szCs w:val="20"/>
          <w:lang w:val="en-US"/>
        </w:rPr>
        <w:t xml:space="preserve">s, respectively </w:t>
      </w:r>
      <w:r w:rsidRPr="00545314">
        <w:rPr>
          <w:rFonts w:ascii="Arial" w:hAnsi="Arial" w:cs="Arial"/>
          <w:sz w:val="20"/>
          <w:szCs w:val="20"/>
          <w:lang w:val="en-US"/>
        </w:rPr>
        <w:t>in FY20</w:t>
      </w:r>
      <w:r>
        <w:rPr>
          <w:rFonts w:ascii="Arial" w:hAnsi="Arial" w:cs="Arial"/>
          <w:sz w:val="20"/>
          <w:szCs w:val="20"/>
          <w:lang w:val="en-US"/>
        </w:rPr>
        <w:t>20</w:t>
      </w:r>
      <w:r w:rsidRPr="00545314">
        <w:rPr>
          <w:rFonts w:ascii="Arial" w:hAnsi="Arial" w:cs="Arial"/>
          <w:sz w:val="20"/>
          <w:szCs w:val="20"/>
          <w:lang w:val="en-US"/>
        </w:rPr>
        <w:t>.</w:t>
      </w:r>
      <w:r w:rsidRPr="00731FA6">
        <w:rPr>
          <w:rFonts w:ascii="Arial" w:hAnsi="Arial" w:cs="Arial"/>
          <w:sz w:val="20"/>
          <w:szCs w:val="20"/>
          <w:lang w:val="en-US"/>
        </w:rPr>
        <w:t xml:space="preserve">The Government of India is expecting to achieve 1 billion tons of coal production by FY 2024 reaching up to 2 billion tons by 2030. </w:t>
      </w: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6A01B7BE"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Coal production at Coal India was 596.08 million tons in FY 2021 and 64.04 million tons at </w:t>
      </w:r>
      <w:proofErr w:type="spellStart"/>
      <w:r w:rsidRPr="00965209">
        <w:rPr>
          <w:rFonts w:ascii="Arial" w:hAnsi="Arial" w:cs="Arial"/>
          <w:sz w:val="20"/>
          <w:szCs w:val="20"/>
          <w:lang w:val="en-US"/>
        </w:rPr>
        <w:t>Singareni</w:t>
      </w:r>
      <w:proofErr w:type="spellEnd"/>
      <w:r w:rsidRPr="00965209">
        <w:rPr>
          <w:rFonts w:ascii="Arial" w:hAnsi="Arial" w:cs="Arial"/>
          <w:sz w:val="20"/>
          <w:szCs w:val="20"/>
          <w:lang w:val="en-US"/>
        </w:rPr>
        <w:t xml:space="preserve"> Collieries</w:t>
      </w:r>
      <w:r>
        <w:rPr>
          <w:rFonts w:ascii="Arial" w:hAnsi="Arial" w:cs="Arial"/>
          <w:sz w:val="20"/>
          <w:szCs w:val="20"/>
          <w:lang w:val="en-US"/>
        </w:rPr>
        <w:t xml:space="preserve"> (SCCL). For FY 2022, Coal India has set a target of 670 million tons of coal production. SCCL plans to achieve 70.3 million tons of coal production by FY2022. Additionally, Coal India has also approved 32 projects out of which 24 are expansions of existing mines and 8 are greenfield projects worth INR 47,000 Crore which would add 81 million tons coal production per annum. </w:t>
      </w:r>
    </w:p>
    <w:p w14:paraId="5EF2DF8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2676CA70"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a result of the Beirut explosions, regulations such as Ammonium Nitrate Rules have become more stringent leading to a scarcity of AN at mines in India. Currently, the Western Coalfields Limited (WCL) has suffered the worst due to halt in supply and is running at a shortage of 53.58%. It requires 321 MT of ammonium nitrate per day.</w:t>
      </w:r>
      <w:r>
        <w:rPr>
          <w:rFonts w:ascii="Arial" w:hAnsi="Arial" w:cs="Arial"/>
          <w:sz w:val="20"/>
          <w:szCs w:val="20"/>
          <w:lang w:val="en-US"/>
        </w:rPr>
        <w:t xml:space="preserve"> </w:t>
      </w:r>
      <w:r w:rsidRPr="00731FA6">
        <w:rPr>
          <w:rFonts w:ascii="Arial" w:hAnsi="Arial" w:cs="Arial"/>
          <w:sz w:val="20"/>
          <w:szCs w:val="20"/>
          <w:lang w:val="en-US"/>
        </w:rPr>
        <w:t xml:space="preserve">Similarly, ECL requires 203 MT of ammonium nitrate per day, and currently </w:t>
      </w:r>
      <w:proofErr w:type="gramStart"/>
      <w:r w:rsidRPr="00731FA6">
        <w:rPr>
          <w:rFonts w:ascii="Arial" w:hAnsi="Arial" w:cs="Arial"/>
          <w:sz w:val="20"/>
          <w:szCs w:val="20"/>
          <w:lang w:val="en-US"/>
        </w:rPr>
        <w:t>possess</w:t>
      </w:r>
      <w:proofErr w:type="gramEnd"/>
      <w:r w:rsidRPr="00731FA6">
        <w:rPr>
          <w:rFonts w:ascii="Arial" w:hAnsi="Arial" w:cs="Arial"/>
          <w:sz w:val="20"/>
          <w:szCs w:val="20"/>
          <w:lang w:val="en-US"/>
        </w:rPr>
        <w:t xml:space="preserve"> 123 MT, facing a shortage of 39.41%. Bharat Coking Coal Limited (BCCL) is the only subsidiary which hasn’t recorded any shortage yet. It has a requirement of 197.5 MT of ammonium nitrate per day.</w:t>
      </w:r>
    </w:p>
    <w:p w14:paraId="3640F697"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7540D8C4"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 FY2020, the total crude steel production in India stood at 115.5 million tons, making India the second largest producer in the world. The steel industry is expected to achieve production of 300 million tons by FY2030 under National Steel Policy of India.</w:t>
      </w:r>
    </w:p>
    <w:p w14:paraId="53C8D635"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India accounts to more than 7% of the installed capacity of global cement industry. In FY2021, India’s cement production was 292.2 million tons which is projected to reach up to 550-600 million tons per annum by 2025. The industry is driven by growing commercial and industrial construction leading to increased limestone mining where explosives are used for limestone production.</w:t>
      </w:r>
    </w:p>
    <w:p w14:paraId="5ACE8499"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 xml:space="preserve">The infrastructure </w:t>
      </w:r>
      <w:r>
        <w:rPr>
          <w:rFonts w:ascii="Arial" w:hAnsi="Arial" w:cs="Arial"/>
          <w:sz w:val="20"/>
          <w:szCs w:val="20"/>
          <w:lang w:val="en-US"/>
        </w:rPr>
        <w:t xml:space="preserve">sector </w:t>
      </w:r>
      <w:r w:rsidRPr="00826671">
        <w:rPr>
          <w:rFonts w:ascii="Arial" w:hAnsi="Arial" w:cs="Arial"/>
          <w:sz w:val="20"/>
          <w:szCs w:val="20"/>
          <w:lang w:val="en-US"/>
        </w:rPr>
        <w:t xml:space="preserve">is expected to reach more than INR 50 trillion by FY 2022. Centered on the Hybrid Annuity Model (HAM), the Government of India has initiated more than 60 infrastructure highway projects worth USD 10 billion. To improve the highway network in India, the Government of India has </w:t>
      </w:r>
      <w:r w:rsidRPr="00826671">
        <w:rPr>
          <w:rFonts w:ascii="Arial" w:hAnsi="Arial" w:cs="Arial"/>
          <w:sz w:val="20"/>
          <w:szCs w:val="20"/>
          <w:lang w:val="en-US"/>
        </w:rPr>
        <w:lastRenderedPageBreak/>
        <w:t xml:space="preserve">launched the </w:t>
      </w:r>
      <w:proofErr w:type="spellStart"/>
      <w:r w:rsidRPr="00826671">
        <w:rPr>
          <w:rFonts w:ascii="Arial" w:hAnsi="Arial" w:cs="Arial"/>
          <w:sz w:val="20"/>
          <w:szCs w:val="20"/>
          <w:lang w:val="en-US"/>
        </w:rPr>
        <w:t>Bharatmala</w:t>
      </w:r>
      <w:proofErr w:type="spellEnd"/>
      <w:r w:rsidRPr="00826671">
        <w:rPr>
          <w:rFonts w:ascii="Arial" w:hAnsi="Arial" w:cs="Arial"/>
          <w:sz w:val="20"/>
          <w:szCs w:val="20"/>
          <w:lang w:val="en-US"/>
        </w:rPr>
        <w:t xml:space="preserve"> </w:t>
      </w:r>
      <w:proofErr w:type="spellStart"/>
      <w:r w:rsidRPr="00826671">
        <w:rPr>
          <w:rFonts w:ascii="Arial" w:hAnsi="Arial" w:cs="Arial"/>
          <w:sz w:val="20"/>
          <w:szCs w:val="20"/>
          <w:lang w:val="en-US"/>
        </w:rPr>
        <w:t>Pariyojana</w:t>
      </w:r>
      <w:proofErr w:type="spellEnd"/>
      <w:r w:rsidRPr="00826671">
        <w:rPr>
          <w:rFonts w:ascii="Arial" w:hAnsi="Arial" w:cs="Arial"/>
          <w:sz w:val="20"/>
          <w:szCs w:val="20"/>
          <w:lang w:val="en-US"/>
        </w:rPr>
        <w:t>, which is aiming to construct 66,100 km of highways, border and coastal routes and expressways. As of March 2021, total National Highways completed are 1,37,635 km and an estimate of 200,000 km is to be completed in next five years.</w:t>
      </w:r>
    </w:p>
    <w:p w14:paraId="3FC1B727"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w:t>
      </w:r>
      <w:proofErr w:type="spellStart"/>
      <w:r w:rsidRPr="00731FA6">
        <w:rPr>
          <w:rFonts w:ascii="Arial" w:hAnsi="Arial" w:cs="Arial"/>
          <w:sz w:val="20"/>
          <w:szCs w:val="20"/>
          <w:lang w:val="en-US"/>
        </w:rPr>
        <w:t>Atmanirbhar</w:t>
      </w:r>
      <w:proofErr w:type="spellEnd"/>
      <w:r w:rsidRPr="00731FA6">
        <w:rPr>
          <w:rFonts w:ascii="Arial" w:hAnsi="Arial" w:cs="Arial"/>
          <w:sz w:val="20"/>
          <w:szCs w:val="20"/>
          <w:lang w:val="en-US"/>
        </w:rPr>
        <w:t xml:space="preserve"> Bharat initiative. Additionally, the GOI has also introduced schemes such as PLI scheme, 100% FDI, mandatory BIS standards, PCPIR policy, National Mineral Policy, etc to ramp up the domestic production of ammonium nitrate and weak nitric acid.  </w:t>
      </w:r>
    </w:p>
    <w:p w14:paraId="059C1748"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 xml:space="preserve">Rational For </w:t>
      </w:r>
      <w:r>
        <w:rPr>
          <w:rFonts w:ascii="Arial" w:hAnsi="Arial" w:cs="Arial"/>
          <w:b/>
          <w:bCs/>
          <w:sz w:val="20"/>
          <w:szCs w:val="20"/>
          <w:lang w:val="en-US"/>
        </w:rPr>
        <w:t>Optimistic</w:t>
      </w:r>
      <w:r w:rsidRPr="007A51E8">
        <w:rPr>
          <w:rFonts w:ascii="Arial" w:hAnsi="Arial" w:cs="Arial"/>
          <w:b/>
          <w:bCs/>
          <w:sz w:val="20"/>
          <w:szCs w:val="20"/>
          <w:lang w:val="en-US"/>
        </w:rPr>
        <w:t xml:space="preserve"> Approach:</w:t>
      </w:r>
    </w:p>
    <w:p w14:paraId="5035DCE7" w14:textId="77777777" w:rsidR="00CB05C5" w:rsidRPr="007A51E8" w:rsidRDefault="00CB05C5" w:rsidP="00CB05C5">
      <w:pPr>
        <w:rPr>
          <w:rFonts w:ascii="Arial" w:hAnsi="Arial" w:cs="Arial"/>
          <w:sz w:val="20"/>
          <w:szCs w:val="20"/>
          <w:lang w:val="en-US"/>
        </w:rPr>
      </w:pPr>
      <w:r>
        <w:rPr>
          <w:rFonts w:ascii="Arial" w:hAnsi="Arial" w:cs="Arial"/>
          <w:sz w:val="20"/>
          <w:szCs w:val="20"/>
          <w:lang w:val="en-US"/>
        </w:rPr>
        <w:t>The optimistic approach is based on the assumption that all these target end use sectors will attract heavy investments towards planned milestones supported by the positive government regulatory and investment environment by FY2030. Key manufacturers including other stakeholders of ammonium nitrate are also having the similar opinion in line with above.</w:t>
      </w:r>
    </w:p>
    <w:p w14:paraId="3D686927" w14:textId="77777777" w:rsidR="00CB05C5" w:rsidRPr="007A51E8" w:rsidRDefault="00CB05C5" w:rsidP="00CB05C5">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KRIBHCO to operate in the market.</w:t>
      </w:r>
    </w:p>
    <w:p w14:paraId="6996D1D6" w14:textId="77777777" w:rsidR="00CB05C5" w:rsidRDefault="00CB05C5" w:rsidP="00CB05C5">
      <w:pPr>
        <w:rPr>
          <w:rFonts w:ascii="Arial" w:eastAsia="Times New Roman" w:hAnsi="Arial" w:cs="Arial"/>
          <w:i/>
          <w:iCs/>
          <w:color w:val="000000"/>
          <w:sz w:val="16"/>
          <w:szCs w:val="16"/>
          <w:lang w:eastAsia="en-IN"/>
        </w:rPr>
      </w:pPr>
    </w:p>
    <w:tbl>
      <w:tblPr>
        <w:tblStyle w:val="ListTable31"/>
        <w:tblW w:w="9102" w:type="dxa"/>
        <w:tblLook w:val="04A0" w:firstRow="1" w:lastRow="0" w:firstColumn="1" w:lastColumn="0" w:noHBand="0" w:noVBand="1"/>
      </w:tblPr>
      <w:tblGrid>
        <w:gridCol w:w="5165"/>
        <w:gridCol w:w="674"/>
        <w:gridCol w:w="77"/>
        <w:gridCol w:w="1030"/>
        <w:gridCol w:w="1159"/>
        <w:gridCol w:w="997"/>
      </w:tblGrid>
      <w:tr w:rsidR="00CB05C5" w:rsidRPr="00731FA6" w14:paraId="55834CFD"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59FCE252" w14:textId="77777777" w:rsidR="00CB05C5" w:rsidRPr="00731FA6" w:rsidRDefault="00CB05C5" w:rsidP="008A475E">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r>
              <w:rPr>
                <w:rFonts w:ascii="Arial" w:hAnsi="Arial" w:cs="Arial"/>
                <w:sz w:val="20"/>
                <w:szCs w:val="20"/>
              </w:rPr>
              <w:t xml:space="preserve"> </w:t>
            </w:r>
            <w:r w:rsidRPr="00537E78">
              <w:rPr>
                <w:rFonts w:ascii="Arial" w:hAnsi="Arial" w:cs="Arial"/>
                <w:sz w:val="20"/>
                <w:szCs w:val="20"/>
              </w:rPr>
              <w:t>— Including NFL &amp; Chambal Scenario</w:t>
            </w:r>
          </w:p>
        </w:tc>
      </w:tr>
      <w:tr w:rsidR="00CB05C5" w:rsidRPr="00731FA6" w14:paraId="07F9BCA3"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92D60A6" w14:textId="77777777" w:rsidR="00CB05C5" w:rsidRPr="00731FA6" w:rsidRDefault="00CB05C5" w:rsidP="008A475E">
            <w:pPr>
              <w:spacing w:line="360" w:lineRule="auto"/>
              <w:jc w:val="left"/>
              <w:rPr>
                <w:rFonts w:ascii="Arial" w:eastAsia="Times New Roman" w:hAnsi="Arial" w:cs="Arial"/>
                <w:sz w:val="20"/>
                <w:szCs w:val="20"/>
                <w:lang w:eastAsia="en-IN"/>
              </w:rPr>
            </w:pPr>
          </w:p>
        </w:tc>
        <w:tc>
          <w:tcPr>
            <w:tcW w:w="751" w:type="dxa"/>
            <w:gridSpan w:val="2"/>
            <w:noWrap/>
            <w:hideMark/>
          </w:tcPr>
          <w:p w14:paraId="4CE198D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5B2715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29B1DCC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276FD2E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90BB9E8"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2C663D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5FF1633B"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1,098</w:t>
            </w:r>
          </w:p>
        </w:tc>
        <w:tc>
          <w:tcPr>
            <w:tcW w:w="1030" w:type="dxa"/>
            <w:noWrap/>
            <w:vAlign w:val="center"/>
            <w:hideMark/>
          </w:tcPr>
          <w:p w14:paraId="4A78C1BF"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1,100</w:t>
            </w:r>
          </w:p>
        </w:tc>
        <w:tc>
          <w:tcPr>
            <w:tcW w:w="1159" w:type="dxa"/>
            <w:noWrap/>
            <w:vAlign w:val="center"/>
            <w:hideMark/>
          </w:tcPr>
          <w:p w14:paraId="15ADAB22"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c>
          <w:tcPr>
            <w:tcW w:w="997" w:type="dxa"/>
            <w:noWrap/>
            <w:vAlign w:val="center"/>
            <w:hideMark/>
          </w:tcPr>
          <w:p w14:paraId="428AFCA9"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r>
      <w:tr w:rsidR="00CB05C5" w:rsidRPr="00731FA6" w14:paraId="12D09CEF"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1E7E34F"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38080200"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575</w:t>
            </w:r>
          </w:p>
        </w:tc>
        <w:tc>
          <w:tcPr>
            <w:tcW w:w="1107" w:type="dxa"/>
            <w:gridSpan w:val="2"/>
            <w:noWrap/>
            <w:vAlign w:val="center"/>
            <w:hideMark/>
          </w:tcPr>
          <w:p w14:paraId="26418B9A"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744</w:t>
            </w:r>
          </w:p>
        </w:tc>
        <w:tc>
          <w:tcPr>
            <w:tcW w:w="1159" w:type="dxa"/>
            <w:noWrap/>
            <w:vAlign w:val="center"/>
            <w:hideMark/>
          </w:tcPr>
          <w:p w14:paraId="3B955602"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1,226</w:t>
            </w:r>
          </w:p>
        </w:tc>
        <w:tc>
          <w:tcPr>
            <w:tcW w:w="997" w:type="dxa"/>
            <w:noWrap/>
            <w:vAlign w:val="center"/>
            <w:hideMark/>
          </w:tcPr>
          <w:p w14:paraId="6B115401" w14:textId="77777777" w:rsidR="00CB05C5" w:rsidRPr="00537E78"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1,408</w:t>
            </w:r>
          </w:p>
        </w:tc>
      </w:tr>
      <w:tr w:rsidR="00CB05C5" w:rsidRPr="00731FA6" w14:paraId="7DC42746"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82125F5"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5ABA1D7D"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52%</w:t>
            </w:r>
          </w:p>
        </w:tc>
        <w:tc>
          <w:tcPr>
            <w:tcW w:w="1030" w:type="dxa"/>
            <w:noWrap/>
            <w:vAlign w:val="center"/>
            <w:hideMark/>
          </w:tcPr>
          <w:p w14:paraId="310A3D6C"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1159" w:type="dxa"/>
            <w:noWrap/>
            <w:vAlign w:val="center"/>
            <w:hideMark/>
          </w:tcPr>
          <w:p w14:paraId="70E3191F"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997" w:type="dxa"/>
            <w:noWrap/>
            <w:vAlign w:val="center"/>
            <w:hideMark/>
          </w:tcPr>
          <w:p w14:paraId="53479FA4" w14:textId="77777777" w:rsidR="00CB05C5" w:rsidRPr="00537E78"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78%</w:t>
            </w:r>
          </w:p>
        </w:tc>
      </w:tr>
      <w:tr w:rsidR="00CB05C5" w:rsidRPr="00731FA6" w14:paraId="1F061FDA" w14:textId="77777777" w:rsidTr="008A475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9239A5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15E4193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6AA88CF3"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F344009"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7289797A" w14:textId="77777777" w:rsidR="00CB05C5" w:rsidRPr="005F13D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6856F012" w14:textId="77777777" w:rsidTr="008A475E">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4900C2A4"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3D37DC4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30978D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3D6C9D2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97" w:type="dxa"/>
            <w:noWrap/>
          </w:tcPr>
          <w:p w14:paraId="0AD6AA7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6A44D60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6DD2BAAE" w14:textId="77777777" w:rsidR="00CB05C5" w:rsidRDefault="00CB05C5" w:rsidP="00CB05C5">
      <w:pPr>
        <w:rPr>
          <w:rFonts w:ascii="Arial" w:eastAsia="Times New Roman" w:hAnsi="Arial" w:cs="Arial"/>
          <w:i/>
          <w:iCs/>
          <w:color w:val="000000"/>
          <w:sz w:val="16"/>
          <w:szCs w:val="16"/>
          <w:lang w:eastAsia="en-IN"/>
        </w:rPr>
      </w:pPr>
    </w:p>
    <w:p w14:paraId="485088A4"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5496D6EA" w14:textId="77777777" w:rsidR="00CB05C5" w:rsidRDefault="00CB05C5" w:rsidP="00CB05C5">
      <w:pPr>
        <w:rPr>
          <w:rFonts w:ascii="Arial" w:eastAsia="Times New Roman" w:hAnsi="Arial" w:cs="Arial"/>
          <w:i/>
          <w:iCs/>
          <w:color w:val="000000"/>
          <w:sz w:val="16"/>
          <w:szCs w:val="16"/>
          <w:lang w:eastAsia="en-IN"/>
        </w:rPr>
      </w:pPr>
    </w:p>
    <w:tbl>
      <w:tblPr>
        <w:tblStyle w:val="ListTable31"/>
        <w:tblW w:w="9085"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83"/>
      </w:tblGrid>
      <w:tr w:rsidR="00CB05C5" w:rsidRPr="00731FA6" w14:paraId="0B2762B4" w14:textId="77777777" w:rsidTr="008A475E">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85" w:type="dxa"/>
            <w:gridSpan w:val="12"/>
            <w:shd w:val="clear" w:color="auto" w:fill="0D0D0D" w:themeFill="text1" w:themeFillTint="F2"/>
            <w:noWrap/>
          </w:tcPr>
          <w:p w14:paraId="39BFB8F5" w14:textId="77777777" w:rsidR="00CB05C5" w:rsidRPr="00731FA6" w:rsidRDefault="00CB05C5" w:rsidP="008A475E">
            <w:pPr>
              <w:spacing w:line="360" w:lineRule="auto"/>
              <w:jc w:val="center"/>
              <w:rPr>
                <w:rFonts w:ascii="Arial" w:hAnsi="Arial" w:cs="Arial"/>
                <w:b w:val="0"/>
                <w:bCs w:val="0"/>
                <w:sz w:val="20"/>
                <w:szCs w:val="20"/>
              </w:rPr>
            </w:pP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r w:rsidRPr="00537E78">
              <w:rPr>
                <w:rFonts w:ascii="Arial" w:eastAsia="Times New Roman" w:hAnsi="Arial" w:cs="Arial"/>
                <w:sz w:val="20"/>
                <w:szCs w:val="20"/>
                <w:lang w:eastAsia="en-IN"/>
              </w:rPr>
              <w:t>— Including NFL &amp; Chambal Scenario</w:t>
            </w:r>
          </w:p>
        </w:tc>
      </w:tr>
      <w:tr w:rsidR="00CB05C5" w:rsidRPr="00731FA6" w14:paraId="5B8381F2"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10242C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4EC76B6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5371573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E2ADE4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83" w:type="dxa"/>
            <w:gridSpan w:val="2"/>
            <w:noWrap/>
            <w:hideMark/>
          </w:tcPr>
          <w:p w14:paraId="0D9D02D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03133F2"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F1CFA7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75C1104D"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485</w:t>
            </w:r>
          </w:p>
        </w:tc>
        <w:tc>
          <w:tcPr>
            <w:tcW w:w="1277" w:type="dxa"/>
            <w:gridSpan w:val="4"/>
            <w:noWrap/>
            <w:vAlign w:val="center"/>
            <w:hideMark/>
          </w:tcPr>
          <w:p w14:paraId="0A9B43DA"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487</w:t>
            </w:r>
          </w:p>
        </w:tc>
        <w:tc>
          <w:tcPr>
            <w:tcW w:w="1240" w:type="dxa"/>
            <w:gridSpan w:val="2"/>
            <w:noWrap/>
            <w:vAlign w:val="center"/>
            <w:hideMark/>
          </w:tcPr>
          <w:p w14:paraId="0186A8A3"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c>
          <w:tcPr>
            <w:tcW w:w="983" w:type="dxa"/>
            <w:gridSpan w:val="2"/>
            <w:noWrap/>
            <w:vAlign w:val="center"/>
            <w:hideMark/>
          </w:tcPr>
          <w:p w14:paraId="26002FA9"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r>
      <w:tr w:rsidR="00CB05C5" w:rsidRPr="00731FA6" w14:paraId="67557E99" w14:textId="77777777" w:rsidTr="008A475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AA2B02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3E4DAE1A"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77" w:type="dxa"/>
            <w:gridSpan w:val="4"/>
            <w:noWrap/>
            <w:vAlign w:val="center"/>
            <w:hideMark/>
          </w:tcPr>
          <w:p w14:paraId="451CE9AC"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40" w:type="dxa"/>
            <w:gridSpan w:val="2"/>
            <w:noWrap/>
            <w:vAlign w:val="center"/>
            <w:hideMark/>
          </w:tcPr>
          <w:p w14:paraId="013D373E"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983" w:type="dxa"/>
            <w:gridSpan w:val="2"/>
            <w:noWrap/>
            <w:vAlign w:val="center"/>
            <w:hideMark/>
          </w:tcPr>
          <w:p w14:paraId="247CEB24"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r>
      <w:tr w:rsidR="00CB05C5" w:rsidRPr="00731FA6" w14:paraId="10B45617"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5E6939A"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09B95F34"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77" w:type="dxa"/>
            <w:gridSpan w:val="4"/>
            <w:noWrap/>
            <w:vAlign w:val="center"/>
            <w:hideMark/>
          </w:tcPr>
          <w:p w14:paraId="278602B8"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40" w:type="dxa"/>
            <w:gridSpan w:val="2"/>
            <w:noWrap/>
            <w:vAlign w:val="center"/>
            <w:hideMark/>
          </w:tcPr>
          <w:p w14:paraId="5B23027E"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983" w:type="dxa"/>
            <w:gridSpan w:val="2"/>
            <w:noWrap/>
            <w:vAlign w:val="center"/>
            <w:hideMark/>
          </w:tcPr>
          <w:p w14:paraId="692377B5"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r>
      <w:tr w:rsidR="00CB05C5" w:rsidRPr="00731FA6" w14:paraId="145B3036"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15763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National Fertilizers Limited </w:t>
            </w:r>
          </w:p>
        </w:tc>
        <w:tc>
          <w:tcPr>
            <w:tcW w:w="735" w:type="dxa"/>
            <w:gridSpan w:val="3"/>
            <w:noWrap/>
            <w:vAlign w:val="center"/>
            <w:hideMark/>
          </w:tcPr>
          <w:p w14:paraId="4080F558"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186</w:t>
            </w:r>
          </w:p>
        </w:tc>
        <w:tc>
          <w:tcPr>
            <w:tcW w:w="1277" w:type="dxa"/>
            <w:gridSpan w:val="4"/>
            <w:noWrap/>
            <w:vAlign w:val="center"/>
            <w:hideMark/>
          </w:tcPr>
          <w:p w14:paraId="2E510D35"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1240" w:type="dxa"/>
            <w:gridSpan w:val="2"/>
            <w:noWrap/>
            <w:vAlign w:val="center"/>
            <w:hideMark/>
          </w:tcPr>
          <w:p w14:paraId="767474BB"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983" w:type="dxa"/>
            <w:gridSpan w:val="2"/>
            <w:noWrap/>
            <w:vAlign w:val="center"/>
            <w:hideMark/>
          </w:tcPr>
          <w:p w14:paraId="6CAF18E6"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r>
      <w:tr w:rsidR="00CB05C5" w:rsidRPr="00731FA6" w14:paraId="523AD5C4" w14:textId="77777777" w:rsidTr="008A475E">
        <w:trPr>
          <w:trHeight w:val="395"/>
        </w:trPr>
        <w:tc>
          <w:tcPr>
            <w:cnfStyle w:val="001000000000" w:firstRow="0" w:lastRow="0" w:firstColumn="1" w:lastColumn="0" w:oddVBand="0" w:evenVBand="0" w:oddHBand="0" w:evenHBand="0" w:firstRowFirstColumn="0" w:firstRowLastColumn="0" w:lastRowFirstColumn="0" w:lastRowLastColumn="0"/>
            <w:tcW w:w="4850" w:type="dxa"/>
            <w:noWrap/>
          </w:tcPr>
          <w:p w14:paraId="09553673"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5" w:type="dxa"/>
            <w:gridSpan w:val="3"/>
            <w:noWrap/>
            <w:vAlign w:val="center"/>
          </w:tcPr>
          <w:p w14:paraId="2516A169"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537E78">
              <w:rPr>
                <w:rFonts w:ascii="Arial" w:hAnsi="Arial" w:cs="Arial"/>
                <w:color w:val="000000"/>
                <w:kern w:val="24"/>
                <w:sz w:val="20"/>
                <w:szCs w:val="20"/>
                <w:lang w:val="en-US"/>
              </w:rPr>
              <w:t>-</w:t>
            </w:r>
          </w:p>
        </w:tc>
        <w:tc>
          <w:tcPr>
            <w:tcW w:w="1277" w:type="dxa"/>
            <w:gridSpan w:val="4"/>
            <w:noWrap/>
            <w:vAlign w:val="center"/>
          </w:tcPr>
          <w:p w14:paraId="703B057E"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w:t>
            </w:r>
          </w:p>
        </w:tc>
        <w:tc>
          <w:tcPr>
            <w:tcW w:w="1240" w:type="dxa"/>
            <w:gridSpan w:val="2"/>
            <w:noWrap/>
            <w:vAlign w:val="center"/>
          </w:tcPr>
          <w:p w14:paraId="234EB680"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c>
          <w:tcPr>
            <w:tcW w:w="983" w:type="dxa"/>
            <w:gridSpan w:val="2"/>
            <w:noWrap/>
            <w:vAlign w:val="center"/>
          </w:tcPr>
          <w:p w14:paraId="1DBC0C91" w14:textId="77777777" w:rsidR="00CB05C5" w:rsidRPr="00537E7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r>
      <w:tr w:rsidR="00CB05C5" w:rsidRPr="00731FA6" w14:paraId="17A3CE13" w14:textId="77777777" w:rsidTr="008A475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62797C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27F72D8D"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1,098</w:t>
            </w:r>
          </w:p>
        </w:tc>
        <w:tc>
          <w:tcPr>
            <w:tcW w:w="1277" w:type="dxa"/>
            <w:gridSpan w:val="4"/>
            <w:noWrap/>
            <w:vAlign w:val="center"/>
            <w:hideMark/>
          </w:tcPr>
          <w:p w14:paraId="509B35CA"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1,100</w:t>
            </w:r>
          </w:p>
        </w:tc>
        <w:tc>
          <w:tcPr>
            <w:tcW w:w="1240" w:type="dxa"/>
            <w:gridSpan w:val="2"/>
            <w:noWrap/>
            <w:vAlign w:val="center"/>
            <w:hideMark/>
          </w:tcPr>
          <w:p w14:paraId="6D6B6FBB"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c>
          <w:tcPr>
            <w:tcW w:w="983" w:type="dxa"/>
            <w:gridSpan w:val="2"/>
            <w:noWrap/>
            <w:vAlign w:val="center"/>
            <w:hideMark/>
          </w:tcPr>
          <w:p w14:paraId="4DAA419C" w14:textId="77777777" w:rsidR="00CB05C5" w:rsidRPr="00537E7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r>
      <w:tr w:rsidR="00CB05C5" w:rsidRPr="00731FA6" w14:paraId="6EA95B81"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02255E90" w14:textId="77777777" w:rsidR="00CB05C5" w:rsidRPr="00182AD6" w:rsidRDefault="00CB05C5" w:rsidP="008A475E">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r w:rsidRPr="00537E78">
              <w:rPr>
                <w:rFonts w:ascii="Arial" w:hAnsi="Arial" w:cs="Arial"/>
                <w:sz w:val="20"/>
                <w:szCs w:val="20"/>
              </w:rPr>
              <w:t>— Including NFL &amp; Chambal Scenario</w:t>
            </w:r>
          </w:p>
        </w:tc>
      </w:tr>
      <w:tr w:rsidR="00CB05C5" w:rsidRPr="00731FA6" w14:paraId="528D292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2284F9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0F830C3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3179175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0D8036C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83" w:type="dxa"/>
            <w:noWrap/>
            <w:hideMark/>
          </w:tcPr>
          <w:p w14:paraId="0AC2143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7B0274E"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C700A4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4147AC46"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308" w:type="dxa"/>
            <w:gridSpan w:val="4"/>
            <w:noWrap/>
            <w:vAlign w:val="center"/>
            <w:hideMark/>
          </w:tcPr>
          <w:p w14:paraId="75A8C8C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270" w:type="dxa"/>
            <w:gridSpan w:val="2"/>
            <w:noWrap/>
            <w:vAlign w:val="center"/>
            <w:hideMark/>
          </w:tcPr>
          <w:p w14:paraId="672B61D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c>
          <w:tcPr>
            <w:tcW w:w="783" w:type="dxa"/>
            <w:noWrap/>
            <w:vAlign w:val="center"/>
            <w:hideMark/>
          </w:tcPr>
          <w:p w14:paraId="0655768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r>
      <w:tr w:rsidR="00CB05C5" w:rsidRPr="00731FA6" w14:paraId="3DA0FCA8" w14:textId="77777777" w:rsidTr="008A475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BE099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52604163"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308" w:type="dxa"/>
            <w:gridSpan w:val="4"/>
            <w:noWrap/>
            <w:vAlign w:val="center"/>
            <w:hideMark/>
          </w:tcPr>
          <w:p w14:paraId="51B95319"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270" w:type="dxa"/>
            <w:gridSpan w:val="2"/>
            <w:noWrap/>
            <w:vAlign w:val="center"/>
            <w:hideMark/>
          </w:tcPr>
          <w:p w14:paraId="4DB5C1A5"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c>
          <w:tcPr>
            <w:tcW w:w="783" w:type="dxa"/>
            <w:noWrap/>
            <w:vAlign w:val="center"/>
            <w:hideMark/>
          </w:tcPr>
          <w:p w14:paraId="50D2AF6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r>
      <w:tr w:rsidR="00CB05C5" w:rsidRPr="00731FA6" w14:paraId="24AC3D33"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4098FD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5DE14BD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308" w:type="dxa"/>
            <w:gridSpan w:val="4"/>
            <w:noWrap/>
            <w:vAlign w:val="center"/>
            <w:hideMark/>
          </w:tcPr>
          <w:p w14:paraId="2727F55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270" w:type="dxa"/>
            <w:gridSpan w:val="2"/>
            <w:noWrap/>
            <w:vAlign w:val="center"/>
            <w:hideMark/>
          </w:tcPr>
          <w:p w14:paraId="42FBC9D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783" w:type="dxa"/>
            <w:noWrap/>
            <w:vAlign w:val="center"/>
            <w:hideMark/>
          </w:tcPr>
          <w:p w14:paraId="507B48FF"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r>
      <w:tr w:rsidR="00CB05C5" w:rsidRPr="00731FA6" w14:paraId="764B5FC7"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EB489D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F1905C6"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308" w:type="dxa"/>
            <w:gridSpan w:val="4"/>
            <w:noWrap/>
            <w:vAlign w:val="center"/>
            <w:hideMark/>
          </w:tcPr>
          <w:p w14:paraId="2DFF62C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270" w:type="dxa"/>
            <w:gridSpan w:val="2"/>
            <w:noWrap/>
            <w:vAlign w:val="center"/>
            <w:hideMark/>
          </w:tcPr>
          <w:p w14:paraId="397C809F"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c>
          <w:tcPr>
            <w:tcW w:w="783" w:type="dxa"/>
            <w:noWrap/>
            <w:vAlign w:val="center"/>
            <w:hideMark/>
          </w:tcPr>
          <w:p w14:paraId="785F2CEC"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r>
      <w:tr w:rsidR="00CB05C5" w:rsidRPr="00731FA6" w14:paraId="3B4B7702"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tcPr>
          <w:p w14:paraId="44A653D9"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54" w:type="dxa"/>
            <w:gridSpan w:val="3"/>
            <w:noWrap/>
          </w:tcPr>
          <w:p w14:paraId="3BEB7DB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308" w:type="dxa"/>
            <w:gridSpan w:val="4"/>
            <w:noWrap/>
          </w:tcPr>
          <w:p w14:paraId="544336DD"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270" w:type="dxa"/>
            <w:gridSpan w:val="2"/>
            <w:noWrap/>
          </w:tcPr>
          <w:p w14:paraId="319CA48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c>
          <w:tcPr>
            <w:tcW w:w="783" w:type="dxa"/>
            <w:noWrap/>
          </w:tcPr>
          <w:p w14:paraId="6160027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r>
      <w:tr w:rsidR="00CB05C5" w:rsidRPr="00731FA6" w14:paraId="73895B83"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921512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6E3345AB"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308" w:type="dxa"/>
            <w:gridSpan w:val="4"/>
            <w:noWrap/>
            <w:hideMark/>
          </w:tcPr>
          <w:p w14:paraId="40049EAB"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270" w:type="dxa"/>
            <w:gridSpan w:val="2"/>
            <w:noWrap/>
            <w:hideMark/>
          </w:tcPr>
          <w:p w14:paraId="0C47CF2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783" w:type="dxa"/>
            <w:noWrap/>
            <w:hideMark/>
          </w:tcPr>
          <w:p w14:paraId="39E3CF02" w14:textId="77777777" w:rsidR="00CB05C5" w:rsidRPr="0091710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sz w:val="20"/>
                <w:szCs w:val="20"/>
              </w:rPr>
            </w:pPr>
            <w:r w:rsidRPr="009B1F5D">
              <w:rPr>
                <w:rFonts w:ascii="Arial" w:hAnsi="Arial" w:cs="Arial"/>
                <w:color w:val="000000" w:themeColor="text1"/>
                <w:kern w:val="24"/>
                <w:sz w:val="20"/>
                <w:szCs w:val="20"/>
              </w:rPr>
              <w:t>100%</w:t>
            </w:r>
          </w:p>
        </w:tc>
      </w:tr>
      <w:tr w:rsidR="00CB05C5" w:rsidRPr="00731FA6" w14:paraId="4F21ADE1"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77889DFB"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r w:rsidRPr="00537E78">
              <w:rPr>
                <w:rFonts w:ascii="Arial" w:hAnsi="Arial" w:cs="Arial"/>
                <w:sz w:val="20"/>
                <w:szCs w:val="20"/>
              </w:rPr>
              <w:t>— Including NFL &amp; Chambal Scenario</w:t>
            </w:r>
          </w:p>
        </w:tc>
      </w:tr>
      <w:tr w:rsidR="00CB05C5" w:rsidRPr="00731FA6" w14:paraId="5D837428"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5A1868C7"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7578848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2B8191B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24BF6BB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83" w:type="dxa"/>
            <w:gridSpan w:val="2"/>
            <w:noWrap/>
            <w:hideMark/>
          </w:tcPr>
          <w:p w14:paraId="5E938C8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4C13CED"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70BFD3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851" w:type="dxa"/>
            <w:gridSpan w:val="3"/>
            <w:noWrap/>
            <w:vAlign w:val="center"/>
            <w:hideMark/>
          </w:tcPr>
          <w:p w14:paraId="41FD38C3"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63%</w:t>
            </w:r>
          </w:p>
        </w:tc>
        <w:tc>
          <w:tcPr>
            <w:tcW w:w="845" w:type="dxa"/>
            <w:noWrap/>
            <w:vAlign w:val="center"/>
            <w:hideMark/>
          </w:tcPr>
          <w:p w14:paraId="2A776343"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87%</w:t>
            </w:r>
          </w:p>
        </w:tc>
        <w:tc>
          <w:tcPr>
            <w:tcW w:w="1308" w:type="dxa"/>
            <w:gridSpan w:val="3"/>
            <w:noWrap/>
            <w:vAlign w:val="center"/>
            <w:hideMark/>
          </w:tcPr>
          <w:p w14:paraId="4127D3B0"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74%</w:t>
            </w:r>
          </w:p>
        </w:tc>
        <w:tc>
          <w:tcPr>
            <w:tcW w:w="983" w:type="dxa"/>
            <w:gridSpan w:val="2"/>
            <w:noWrap/>
            <w:vAlign w:val="center"/>
            <w:hideMark/>
          </w:tcPr>
          <w:p w14:paraId="2FF0D251"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84%</w:t>
            </w:r>
          </w:p>
        </w:tc>
      </w:tr>
      <w:tr w:rsidR="00CB05C5" w:rsidRPr="00731FA6" w14:paraId="49BEA892"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444B1F3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10F9A05B"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845" w:type="dxa"/>
            <w:noWrap/>
            <w:vAlign w:val="center"/>
            <w:hideMark/>
          </w:tcPr>
          <w:p w14:paraId="538983F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1308" w:type="dxa"/>
            <w:gridSpan w:val="3"/>
            <w:noWrap/>
            <w:vAlign w:val="center"/>
            <w:hideMark/>
          </w:tcPr>
          <w:p w14:paraId="5D97C04A"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983" w:type="dxa"/>
            <w:gridSpan w:val="2"/>
            <w:noWrap/>
            <w:vAlign w:val="center"/>
            <w:hideMark/>
          </w:tcPr>
          <w:p w14:paraId="21B8CDDF"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85%</w:t>
            </w:r>
          </w:p>
        </w:tc>
      </w:tr>
      <w:tr w:rsidR="00CB05C5" w:rsidRPr="00731FA6" w14:paraId="28F186AC"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255CA9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204A1618"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51%</w:t>
            </w:r>
          </w:p>
        </w:tc>
        <w:tc>
          <w:tcPr>
            <w:tcW w:w="845" w:type="dxa"/>
            <w:noWrap/>
            <w:vAlign w:val="center"/>
            <w:hideMark/>
          </w:tcPr>
          <w:p w14:paraId="553E4745"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1308" w:type="dxa"/>
            <w:gridSpan w:val="3"/>
            <w:noWrap/>
            <w:vAlign w:val="center"/>
            <w:hideMark/>
          </w:tcPr>
          <w:p w14:paraId="514116E1"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90%</w:t>
            </w:r>
          </w:p>
        </w:tc>
        <w:tc>
          <w:tcPr>
            <w:tcW w:w="983" w:type="dxa"/>
            <w:gridSpan w:val="2"/>
            <w:noWrap/>
            <w:vAlign w:val="center"/>
            <w:hideMark/>
          </w:tcPr>
          <w:p w14:paraId="49179665" w14:textId="77777777" w:rsidR="00CB05C5" w:rsidRPr="009B1F5D"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95%</w:t>
            </w:r>
          </w:p>
        </w:tc>
      </w:tr>
      <w:tr w:rsidR="00CB05C5" w:rsidRPr="00731FA6" w14:paraId="4AC0188C" w14:textId="77777777" w:rsidTr="008A475E">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54C8302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851" w:type="dxa"/>
            <w:gridSpan w:val="3"/>
            <w:noWrap/>
            <w:vAlign w:val="center"/>
            <w:hideMark/>
          </w:tcPr>
          <w:p w14:paraId="1EEB2BF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w:t>
            </w:r>
          </w:p>
        </w:tc>
        <w:tc>
          <w:tcPr>
            <w:tcW w:w="845" w:type="dxa"/>
            <w:noWrap/>
            <w:vAlign w:val="center"/>
            <w:hideMark/>
          </w:tcPr>
          <w:p w14:paraId="3F01A11B"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w:t>
            </w:r>
          </w:p>
        </w:tc>
        <w:tc>
          <w:tcPr>
            <w:tcW w:w="1308" w:type="dxa"/>
            <w:gridSpan w:val="3"/>
            <w:noWrap/>
            <w:vAlign w:val="center"/>
            <w:hideMark/>
          </w:tcPr>
          <w:p w14:paraId="3C8E5982"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22%</w:t>
            </w:r>
          </w:p>
        </w:tc>
        <w:tc>
          <w:tcPr>
            <w:tcW w:w="983" w:type="dxa"/>
            <w:gridSpan w:val="2"/>
            <w:noWrap/>
            <w:vAlign w:val="center"/>
            <w:hideMark/>
          </w:tcPr>
          <w:p w14:paraId="3C0C9BC1" w14:textId="77777777" w:rsidR="00CB05C5" w:rsidRPr="009B1F5D"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28%</w:t>
            </w:r>
          </w:p>
        </w:tc>
      </w:tr>
      <w:tr w:rsidR="00CB05C5" w:rsidRPr="00731FA6" w14:paraId="70435B7C" w14:textId="77777777" w:rsidTr="008A475E">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tcPr>
          <w:p w14:paraId="467AA01B"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851" w:type="dxa"/>
            <w:gridSpan w:val="3"/>
            <w:noWrap/>
            <w:vAlign w:val="center"/>
          </w:tcPr>
          <w:p w14:paraId="695CFF34"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845" w:type="dxa"/>
            <w:noWrap/>
            <w:vAlign w:val="center"/>
          </w:tcPr>
          <w:p w14:paraId="2FB74E1A"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308" w:type="dxa"/>
            <w:gridSpan w:val="3"/>
            <w:noWrap/>
            <w:vAlign w:val="center"/>
          </w:tcPr>
          <w:p w14:paraId="263BF79D"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50%</w:t>
            </w:r>
          </w:p>
        </w:tc>
        <w:tc>
          <w:tcPr>
            <w:tcW w:w="983" w:type="dxa"/>
            <w:gridSpan w:val="2"/>
            <w:noWrap/>
            <w:vAlign w:val="center"/>
          </w:tcPr>
          <w:p w14:paraId="65971667"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70%</w:t>
            </w:r>
          </w:p>
        </w:tc>
      </w:tr>
    </w:tbl>
    <w:p w14:paraId="63199DBB" w14:textId="77777777" w:rsidR="00CB05C5" w:rsidRPr="00902BE2"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67" w:type="dxa"/>
        <w:tblLook w:val="04A0" w:firstRow="1" w:lastRow="0" w:firstColumn="1" w:lastColumn="0" w:noHBand="0" w:noVBand="1"/>
      </w:tblPr>
      <w:tblGrid>
        <w:gridCol w:w="4823"/>
        <w:gridCol w:w="732"/>
        <w:gridCol w:w="1270"/>
        <w:gridCol w:w="1233"/>
        <w:gridCol w:w="1009"/>
      </w:tblGrid>
      <w:tr w:rsidR="00CB05C5" w:rsidRPr="00731FA6" w14:paraId="650BC6A2" w14:textId="77777777" w:rsidTr="008A475E">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8C4E82C"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r w:rsidRPr="00537E78">
              <w:rPr>
                <w:rFonts w:ascii="Arial" w:hAnsi="Arial" w:cs="Arial"/>
                <w:sz w:val="20"/>
                <w:szCs w:val="20"/>
              </w:rPr>
              <w:t>— Including NFL &amp; Chambal Scenario</w:t>
            </w:r>
          </w:p>
        </w:tc>
      </w:tr>
      <w:tr w:rsidR="00CB05C5" w:rsidRPr="00731FA6" w14:paraId="766EF84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FD02F3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40AFF5D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3977476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2FFAC50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4266A25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C0C38FE"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A370A9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4C9D29A0"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304</w:t>
            </w:r>
          </w:p>
        </w:tc>
        <w:tc>
          <w:tcPr>
            <w:tcW w:w="1270" w:type="dxa"/>
            <w:noWrap/>
            <w:vAlign w:val="center"/>
            <w:hideMark/>
          </w:tcPr>
          <w:p w14:paraId="4452CDDE"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424</w:t>
            </w:r>
          </w:p>
        </w:tc>
        <w:tc>
          <w:tcPr>
            <w:tcW w:w="1233" w:type="dxa"/>
            <w:noWrap/>
            <w:vAlign w:val="center"/>
            <w:hideMark/>
          </w:tcPr>
          <w:p w14:paraId="37B0A952"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725</w:t>
            </w:r>
          </w:p>
        </w:tc>
        <w:tc>
          <w:tcPr>
            <w:tcW w:w="1009" w:type="dxa"/>
            <w:noWrap/>
            <w:vAlign w:val="center"/>
            <w:hideMark/>
          </w:tcPr>
          <w:p w14:paraId="0F5C894E"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819</w:t>
            </w:r>
          </w:p>
        </w:tc>
      </w:tr>
      <w:tr w:rsidR="00CB05C5" w:rsidRPr="00731FA6" w14:paraId="74FFD4A8"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BF3694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41B80B8"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70" w:type="dxa"/>
            <w:noWrap/>
            <w:vAlign w:val="center"/>
            <w:hideMark/>
          </w:tcPr>
          <w:p w14:paraId="1E25F33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33" w:type="dxa"/>
            <w:noWrap/>
            <w:vAlign w:val="center"/>
            <w:hideMark/>
          </w:tcPr>
          <w:p w14:paraId="30EFDBFF"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171</w:t>
            </w:r>
          </w:p>
        </w:tc>
        <w:tc>
          <w:tcPr>
            <w:tcW w:w="1009" w:type="dxa"/>
            <w:noWrap/>
            <w:vAlign w:val="center"/>
            <w:hideMark/>
          </w:tcPr>
          <w:p w14:paraId="7CD791C3"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194</w:t>
            </w:r>
          </w:p>
        </w:tc>
      </w:tr>
      <w:tr w:rsidR="00CB05C5" w:rsidRPr="00731FA6" w14:paraId="0FA965C4"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58E23C0" w14:textId="77777777" w:rsidR="00CB05C5" w:rsidRPr="00731FA6" w:rsidRDefault="00CB05C5" w:rsidP="008A475E">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08FE33D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102</w:t>
            </w:r>
          </w:p>
        </w:tc>
        <w:tc>
          <w:tcPr>
            <w:tcW w:w="1270" w:type="dxa"/>
            <w:noWrap/>
            <w:vAlign w:val="center"/>
            <w:hideMark/>
          </w:tcPr>
          <w:p w14:paraId="1B16EC89"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149</w:t>
            </w:r>
          </w:p>
        </w:tc>
        <w:tc>
          <w:tcPr>
            <w:tcW w:w="1233" w:type="dxa"/>
            <w:noWrap/>
            <w:vAlign w:val="center"/>
            <w:hideMark/>
          </w:tcPr>
          <w:p w14:paraId="597D172A"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178</w:t>
            </w:r>
          </w:p>
        </w:tc>
        <w:tc>
          <w:tcPr>
            <w:tcW w:w="1009" w:type="dxa"/>
            <w:noWrap/>
            <w:vAlign w:val="center"/>
            <w:hideMark/>
          </w:tcPr>
          <w:p w14:paraId="2EEE867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188</w:t>
            </w:r>
          </w:p>
        </w:tc>
      </w:tr>
      <w:tr w:rsidR="00CB05C5" w:rsidRPr="00731FA6" w14:paraId="384F967B"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0B1BE3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6DDAE55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9</w:t>
            </w:r>
          </w:p>
        </w:tc>
        <w:tc>
          <w:tcPr>
            <w:tcW w:w="1270" w:type="dxa"/>
            <w:noWrap/>
            <w:vAlign w:val="center"/>
            <w:hideMark/>
          </w:tcPr>
          <w:p w14:paraId="019C748D"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1233" w:type="dxa"/>
            <w:noWrap/>
            <w:vAlign w:val="center"/>
            <w:hideMark/>
          </w:tcPr>
          <w:p w14:paraId="6A2FFF2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lang w:val="en-US"/>
              </w:rPr>
              <w:t>4</w:t>
            </w:r>
            <w:r w:rsidRPr="009B1F5D">
              <w:rPr>
                <w:rFonts w:ascii="Arial" w:hAnsi="Arial" w:cs="Arial"/>
                <w:color w:val="000000"/>
                <w:kern w:val="24"/>
                <w:sz w:val="20"/>
                <w:szCs w:val="20"/>
              </w:rPr>
              <w:t>1</w:t>
            </w:r>
          </w:p>
        </w:tc>
        <w:tc>
          <w:tcPr>
            <w:tcW w:w="1009" w:type="dxa"/>
            <w:noWrap/>
            <w:vAlign w:val="center"/>
            <w:hideMark/>
          </w:tcPr>
          <w:p w14:paraId="4E5BF194"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52</w:t>
            </w:r>
          </w:p>
        </w:tc>
      </w:tr>
      <w:tr w:rsidR="00CB05C5" w:rsidRPr="00731FA6" w14:paraId="002AA923"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604CACBF"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788C00D6"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70" w:type="dxa"/>
            <w:noWrap/>
            <w:vAlign w:val="center"/>
          </w:tcPr>
          <w:p w14:paraId="2E090FB3"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33" w:type="dxa"/>
            <w:noWrap/>
            <w:vAlign w:val="center"/>
          </w:tcPr>
          <w:p w14:paraId="2CAC068B"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110</w:t>
            </w:r>
          </w:p>
        </w:tc>
        <w:tc>
          <w:tcPr>
            <w:tcW w:w="1009" w:type="dxa"/>
            <w:noWrap/>
            <w:vAlign w:val="center"/>
          </w:tcPr>
          <w:p w14:paraId="5E83C508" w14:textId="77777777" w:rsidR="00CB05C5" w:rsidRPr="009B1F5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154</w:t>
            </w:r>
          </w:p>
        </w:tc>
      </w:tr>
      <w:tr w:rsidR="00CB05C5" w:rsidRPr="00731FA6" w14:paraId="093D2E8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FA7666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54104A38"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575</w:t>
            </w:r>
          </w:p>
        </w:tc>
        <w:tc>
          <w:tcPr>
            <w:tcW w:w="1270" w:type="dxa"/>
            <w:noWrap/>
            <w:vAlign w:val="center"/>
            <w:hideMark/>
          </w:tcPr>
          <w:p w14:paraId="0FFC359E"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744</w:t>
            </w:r>
          </w:p>
        </w:tc>
        <w:tc>
          <w:tcPr>
            <w:tcW w:w="1233" w:type="dxa"/>
            <w:noWrap/>
            <w:vAlign w:val="center"/>
            <w:hideMark/>
          </w:tcPr>
          <w:p w14:paraId="59A197C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1,226</w:t>
            </w:r>
          </w:p>
        </w:tc>
        <w:tc>
          <w:tcPr>
            <w:tcW w:w="1009" w:type="dxa"/>
            <w:noWrap/>
            <w:vAlign w:val="center"/>
            <w:hideMark/>
          </w:tcPr>
          <w:p w14:paraId="2747D182" w14:textId="77777777" w:rsidR="00CB05C5" w:rsidRPr="009B1F5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1,408</w:t>
            </w:r>
          </w:p>
        </w:tc>
      </w:tr>
      <w:tr w:rsidR="00CB05C5" w:rsidRPr="00731FA6" w14:paraId="029903C3"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B2E199B" w14:textId="77777777" w:rsidR="00CB05C5" w:rsidRPr="00015AEA" w:rsidRDefault="00CB05C5" w:rsidP="008A475E">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r w:rsidRPr="00537E78">
              <w:rPr>
                <w:rFonts w:ascii="Arial" w:hAnsi="Arial" w:cs="Arial"/>
                <w:sz w:val="20"/>
                <w:szCs w:val="20"/>
              </w:rPr>
              <w:t>— Including NFL &amp; Chambal Scenario</w:t>
            </w:r>
          </w:p>
        </w:tc>
      </w:tr>
      <w:tr w:rsidR="00CB05C5" w:rsidRPr="00731FA6" w14:paraId="12068E23"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332090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7190824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4FE27B2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3E9BDBE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7C4F874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AD4DE07"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0877D4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08DCE45C"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1D31445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06166EF5"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59%</w:t>
            </w:r>
          </w:p>
        </w:tc>
        <w:tc>
          <w:tcPr>
            <w:tcW w:w="1009" w:type="dxa"/>
            <w:noWrap/>
            <w:vAlign w:val="center"/>
            <w:hideMark/>
          </w:tcPr>
          <w:p w14:paraId="25AB61D5"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58%</w:t>
            </w:r>
          </w:p>
        </w:tc>
      </w:tr>
      <w:tr w:rsidR="00CB05C5" w:rsidRPr="00731FA6" w14:paraId="79A59F00" w14:textId="77777777" w:rsidTr="008A475E">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3568E7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7AA4D9A6"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213EB4C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7DA94F43"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c>
          <w:tcPr>
            <w:tcW w:w="1009" w:type="dxa"/>
            <w:noWrap/>
            <w:vAlign w:val="center"/>
            <w:hideMark/>
          </w:tcPr>
          <w:p w14:paraId="6352C6E8"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r>
      <w:tr w:rsidR="00CB05C5" w:rsidRPr="00731FA6" w14:paraId="44A0BCEF"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1D1B25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44B3B0D0"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3C92E30B"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6A1D01C6"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c>
          <w:tcPr>
            <w:tcW w:w="1009" w:type="dxa"/>
            <w:noWrap/>
            <w:vAlign w:val="center"/>
            <w:hideMark/>
          </w:tcPr>
          <w:p w14:paraId="75D9EE88" w14:textId="77777777" w:rsidR="00CB05C5" w:rsidRPr="00015AEA"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13%</w:t>
            </w:r>
          </w:p>
        </w:tc>
      </w:tr>
      <w:tr w:rsidR="00CB05C5" w:rsidRPr="00731FA6" w14:paraId="024DE267"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57CFB7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06C7A128"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337E335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0B84E9E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3%</w:t>
            </w:r>
          </w:p>
        </w:tc>
        <w:tc>
          <w:tcPr>
            <w:tcW w:w="1009" w:type="dxa"/>
            <w:noWrap/>
            <w:vAlign w:val="center"/>
            <w:hideMark/>
          </w:tcPr>
          <w:p w14:paraId="050DED1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4%</w:t>
            </w:r>
          </w:p>
        </w:tc>
      </w:tr>
      <w:tr w:rsidR="00CB05C5" w:rsidRPr="00731FA6" w14:paraId="0B02D5D6" w14:textId="77777777" w:rsidTr="008A475E">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00F348BD"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103A1A6F"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70" w:type="dxa"/>
            <w:noWrap/>
            <w:vAlign w:val="center"/>
          </w:tcPr>
          <w:p w14:paraId="2014DF66"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33" w:type="dxa"/>
            <w:noWrap/>
            <w:vAlign w:val="center"/>
          </w:tcPr>
          <w:p w14:paraId="5BCB12EB"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1009" w:type="dxa"/>
            <w:noWrap/>
            <w:vAlign w:val="center"/>
          </w:tcPr>
          <w:p w14:paraId="18A19CA3" w14:textId="77777777" w:rsidR="00CB05C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r>
      <w:tr w:rsidR="00CB05C5" w:rsidRPr="00731FA6" w14:paraId="11416861" w14:textId="77777777" w:rsidTr="008A47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6D2243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 Total  </w:t>
            </w:r>
          </w:p>
        </w:tc>
        <w:tc>
          <w:tcPr>
            <w:tcW w:w="732" w:type="dxa"/>
            <w:noWrap/>
            <w:vAlign w:val="bottom"/>
            <w:hideMark/>
          </w:tcPr>
          <w:p w14:paraId="46C36782"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5166BBCB"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6D3F4537"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2F4F5374" w14:textId="77777777" w:rsidR="00CB05C5" w:rsidRPr="00015AEA"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154DFF8C"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6C515B13" w14:textId="77777777" w:rsidR="00CB05C5" w:rsidRDefault="00CB05C5" w:rsidP="00CB05C5">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1"/>
        <w:tblW w:w="9090" w:type="dxa"/>
        <w:tblInd w:w="-5" w:type="dxa"/>
        <w:tblLook w:val="04A0" w:firstRow="1" w:lastRow="0" w:firstColumn="1" w:lastColumn="0" w:noHBand="0" w:noVBand="1"/>
      </w:tblPr>
      <w:tblGrid>
        <w:gridCol w:w="1398"/>
        <w:gridCol w:w="953"/>
        <w:gridCol w:w="953"/>
        <w:gridCol w:w="953"/>
        <w:gridCol w:w="953"/>
        <w:gridCol w:w="953"/>
        <w:gridCol w:w="953"/>
        <w:gridCol w:w="953"/>
        <w:gridCol w:w="1021"/>
      </w:tblGrid>
      <w:tr w:rsidR="00CB05C5" w:rsidRPr="00AC0CBD" w14:paraId="27557BE9" w14:textId="77777777" w:rsidTr="008A475E">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398" w:type="dxa"/>
            <w:noWrap/>
          </w:tcPr>
          <w:p w14:paraId="081FD11B" w14:textId="77777777" w:rsidR="00CB05C5" w:rsidRPr="00AC0CBD" w:rsidRDefault="00CB05C5" w:rsidP="008A475E">
            <w:pPr>
              <w:jc w:val="left"/>
              <w:rPr>
                <w:rFonts w:ascii="Arial" w:eastAsia="Times New Roman" w:hAnsi="Arial" w:cs="Arial"/>
                <w:sz w:val="20"/>
                <w:szCs w:val="20"/>
                <w:lang w:eastAsia="en-IN"/>
              </w:rPr>
            </w:pPr>
          </w:p>
        </w:tc>
        <w:tc>
          <w:tcPr>
            <w:tcW w:w="953" w:type="dxa"/>
            <w:noWrap/>
          </w:tcPr>
          <w:p w14:paraId="47A5AD2F"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53" w:type="dxa"/>
            <w:noWrap/>
          </w:tcPr>
          <w:p w14:paraId="39F1BCA4"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53" w:type="dxa"/>
            <w:noWrap/>
          </w:tcPr>
          <w:p w14:paraId="09DEADE2"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53" w:type="dxa"/>
            <w:noWrap/>
          </w:tcPr>
          <w:p w14:paraId="3EC16376"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53" w:type="dxa"/>
            <w:noWrap/>
          </w:tcPr>
          <w:p w14:paraId="1C116DBA"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53" w:type="dxa"/>
            <w:noWrap/>
          </w:tcPr>
          <w:p w14:paraId="63AB3376"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53" w:type="dxa"/>
            <w:noWrap/>
          </w:tcPr>
          <w:p w14:paraId="39E22D3B"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1021" w:type="dxa"/>
            <w:noWrap/>
          </w:tcPr>
          <w:p w14:paraId="34EDF179" w14:textId="77777777" w:rsidR="00CB05C5" w:rsidRPr="00AC0CBD"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CB05C5" w:rsidRPr="00AC0CBD" w14:paraId="66323D73"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157F6207"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hideMark/>
          </w:tcPr>
          <w:p w14:paraId="52E06BDA"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069664B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52A25DC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9F475F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25E099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1CA32B5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AC3877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1021" w:type="dxa"/>
            <w:noWrap/>
            <w:vAlign w:val="center"/>
          </w:tcPr>
          <w:p w14:paraId="7A31DE8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CB05C5" w:rsidRPr="00AC0CBD" w14:paraId="53A401B9"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06C5A57"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hideMark/>
          </w:tcPr>
          <w:p w14:paraId="47D2953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53" w:type="dxa"/>
            <w:noWrap/>
            <w:vAlign w:val="center"/>
            <w:hideMark/>
          </w:tcPr>
          <w:p w14:paraId="74B3687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53" w:type="dxa"/>
            <w:noWrap/>
            <w:vAlign w:val="center"/>
            <w:hideMark/>
          </w:tcPr>
          <w:p w14:paraId="21BBCFB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53" w:type="dxa"/>
            <w:noWrap/>
            <w:vAlign w:val="center"/>
            <w:hideMark/>
          </w:tcPr>
          <w:p w14:paraId="3D1C465E"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53" w:type="dxa"/>
            <w:noWrap/>
            <w:vAlign w:val="center"/>
            <w:hideMark/>
          </w:tcPr>
          <w:p w14:paraId="00C4686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53" w:type="dxa"/>
            <w:noWrap/>
            <w:vAlign w:val="center"/>
            <w:hideMark/>
          </w:tcPr>
          <w:p w14:paraId="09E6129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53" w:type="dxa"/>
            <w:noWrap/>
            <w:vAlign w:val="center"/>
            <w:hideMark/>
          </w:tcPr>
          <w:p w14:paraId="5A64A05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1021" w:type="dxa"/>
            <w:noWrap/>
            <w:vAlign w:val="center"/>
          </w:tcPr>
          <w:p w14:paraId="6167513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CB05C5" w:rsidRPr="00AC0CBD" w14:paraId="5B36005E"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5E30660"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hideMark/>
          </w:tcPr>
          <w:p w14:paraId="0178677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53" w:type="dxa"/>
            <w:noWrap/>
            <w:vAlign w:val="center"/>
            <w:hideMark/>
          </w:tcPr>
          <w:p w14:paraId="032725B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53" w:type="dxa"/>
            <w:noWrap/>
            <w:vAlign w:val="center"/>
            <w:hideMark/>
          </w:tcPr>
          <w:p w14:paraId="0FDEA84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53" w:type="dxa"/>
            <w:noWrap/>
            <w:vAlign w:val="center"/>
            <w:hideMark/>
          </w:tcPr>
          <w:p w14:paraId="6BE9DBF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53" w:type="dxa"/>
            <w:noWrap/>
            <w:vAlign w:val="center"/>
            <w:hideMark/>
          </w:tcPr>
          <w:p w14:paraId="05A8076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53" w:type="dxa"/>
            <w:noWrap/>
            <w:vAlign w:val="center"/>
            <w:hideMark/>
          </w:tcPr>
          <w:p w14:paraId="1A2FED7B"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53" w:type="dxa"/>
            <w:noWrap/>
            <w:vAlign w:val="center"/>
            <w:hideMark/>
          </w:tcPr>
          <w:p w14:paraId="3BB647F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1021" w:type="dxa"/>
            <w:noWrap/>
            <w:vAlign w:val="center"/>
          </w:tcPr>
          <w:p w14:paraId="5AF3EF7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CB05C5" w:rsidRPr="00AC0CBD" w14:paraId="3DB7317C"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1B8FE13"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hideMark/>
          </w:tcPr>
          <w:p w14:paraId="70F7F64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53" w:type="dxa"/>
            <w:noWrap/>
            <w:vAlign w:val="center"/>
            <w:hideMark/>
          </w:tcPr>
          <w:p w14:paraId="73AF86F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53" w:type="dxa"/>
            <w:noWrap/>
            <w:vAlign w:val="center"/>
            <w:hideMark/>
          </w:tcPr>
          <w:p w14:paraId="2FD979B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53" w:type="dxa"/>
            <w:noWrap/>
            <w:vAlign w:val="center"/>
            <w:hideMark/>
          </w:tcPr>
          <w:p w14:paraId="4520109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53" w:type="dxa"/>
            <w:noWrap/>
            <w:vAlign w:val="center"/>
            <w:hideMark/>
          </w:tcPr>
          <w:p w14:paraId="7A285A6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53" w:type="dxa"/>
            <w:noWrap/>
            <w:vAlign w:val="center"/>
            <w:hideMark/>
          </w:tcPr>
          <w:p w14:paraId="7920DF1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53" w:type="dxa"/>
            <w:noWrap/>
            <w:vAlign w:val="center"/>
            <w:hideMark/>
          </w:tcPr>
          <w:p w14:paraId="7D1B155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1021" w:type="dxa"/>
            <w:noWrap/>
            <w:vAlign w:val="center"/>
          </w:tcPr>
          <w:p w14:paraId="130EE6C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E87A9FF"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7F244CE"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hideMark/>
          </w:tcPr>
          <w:p w14:paraId="644655B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53" w:type="dxa"/>
            <w:noWrap/>
            <w:vAlign w:val="center"/>
            <w:hideMark/>
          </w:tcPr>
          <w:p w14:paraId="7954621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3544072A"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0DD3A50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53" w:type="dxa"/>
            <w:noWrap/>
            <w:vAlign w:val="center"/>
            <w:hideMark/>
          </w:tcPr>
          <w:p w14:paraId="0B6E13E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53" w:type="dxa"/>
            <w:noWrap/>
            <w:vAlign w:val="center"/>
            <w:hideMark/>
          </w:tcPr>
          <w:p w14:paraId="18FE0DB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53" w:type="dxa"/>
            <w:noWrap/>
            <w:vAlign w:val="center"/>
            <w:hideMark/>
          </w:tcPr>
          <w:p w14:paraId="655FD61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1021" w:type="dxa"/>
            <w:noWrap/>
            <w:vAlign w:val="center"/>
          </w:tcPr>
          <w:p w14:paraId="28A49F8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BD44EF1"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459173D4"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78155DD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53" w:type="dxa"/>
            <w:noWrap/>
            <w:vAlign w:val="center"/>
          </w:tcPr>
          <w:p w14:paraId="66BDC21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53" w:type="dxa"/>
            <w:noWrap/>
            <w:vAlign w:val="center"/>
          </w:tcPr>
          <w:p w14:paraId="18CAF29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53" w:type="dxa"/>
            <w:noWrap/>
            <w:vAlign w:val="center"/>
          </w:tcPr>
          <w:p w14:paraId="3CC9AB0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1FB3F8E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53" w:type="dxa"/>
            <w:noWrap/>
            <w:vAlign w:val="center"/>
          </w:tcPr>
          <w:p w14:paraId="56606DF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4C67717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1021" w:type="dxa"/>
            <w:noWrap/>
            <w:vAlign w:val="center"/>
          </w:tcPr>
          <w:p w14:paraId="3779198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3373102F"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5AE54EAA" w14:textId="77777777" w:rsidR="00CB05C5" w:rsidRPr="00AC0CBD" w:rsidRDefault="00CB05C5" w:rsidP="008A475E">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2A07A4C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24A2C8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729B31F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46DA069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353C931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FE2F1C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706344A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1021" w:type="dxa"/>
            <w:noWrap/>
            <w:vAlign w:val="center"/>
          </w:tcPr>
          <w:p w14:paraId="2B4C916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w:t>
            </w:r>
          </w:p>
        </w:tc>
      </w:tr>
      <w:tr w:rsidR="00CB05C5" w:rsidRPr="00AC0CBD" w14:paraId="53AE11D0"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shd w:val="clear" w:color="auto" w:fill="000000" w:themeFill="text1"/>
            <w:noWrap/>
          </w:tcPr>
          <w:p w14:paraId="6040A6E6" w14:textId="77777777" w:rsidR="00CB05C5" w:rsidRPr="00AC0CBD" w:rsidRDefault="00CB05C5" w:rsidP="008A475E">
            <w:pPr>
              <w:jc w:val="left"/>
              <w:rPr>
                <w:rFonts w:ascii="Arial" w:eastAsia="Times New Roman" w:hAnsi="Arial" w:cs="Arial"/>
                <w:sz w:val="20"/>
                <w:szCs w:val="20"/>
                <w:lang w:eastAsia="en-IN"/>
              </w:rPr>
            </w:pPr>
          </w:p>
        </w:tc>
        <w:tc>
          <w:tcPr>
            <w:tcW w:w="953" w:type="dxa"/>
            <w:shd w:val="clear" w:color="auto" w:fill="000000" w:themeFill="text1"/>
            <w:noWrap/>
          </w:tcPr>
          <w:p w14:paraId="2B4FBEDD"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2D5A010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70E6FE40"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68B4D5B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7C786A2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328C763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519FEA2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1021" w:type="dxa"/>
            <w:shd w:val="clear" w:color="auto" w:fill="000000" w:themeFill="text1"/>
            <w:noWrap/>
          </w:tcPr>
          <w:p w14:paraId="7EE5DF22"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CB05C5" w:rsidRPr="00AC0CBD" w14:paraId="0D4CFBC2"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7EE3925"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tcPr>
          <w:p w14:paraId="69131F7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53" w:type="dxa"/>
            <w:noWrap/>
            <w:vAlign w:val="center"/>
          </w:tcPr>
          <w:p w14:paraId="1DAA64E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53" w:type="dxa"/>
            <w:noWrap/>
            <w:vAlign w:val="center"/>
          </w:tcPr>
          <w:p w14:paraId="2CEDE1D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3CFE9CFF"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0ED9C7F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53D8323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280AE3F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1021" w:type="dxa"/>
            <w:noWrap/>
            <w:vAlign w:val="center"/>
            <w:hideMark/>
          </w:tcPr>
          <w:p w14:paraId="44D7290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CB05C5" w:rsidRPr="00AC0CBD" w14:paraId="28FD5004"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D6306A2"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tcPr>
          <w:p w14:paraId="3B0267C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53" w:type="dxa"/>
            <w:noWrap/>
            <w:vAlign w:val="center"/>
          </w:tcPr>
          <w:p w14:paraId="6654A2A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53" w:type="dxa"/>
            <w:noWrap/>
            <w:vAlign w:val="center"/>
          </w:tcPr>
          <w:p w14:paraId="57F09438"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53" w:type="dxa"/>
            <w:noWrap/>
            <w:vAlign w:val="center"/>
          </w:tcPr>
          <w:p w14:paraId="437300FC"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53" w:type="dxa"/>
            <w:noWrap/>
            <w:vAlign w:val="center"/>
          </w:tcPr>
          <w:p w14:paraId="2DF998D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53" w:type="dxa"/>
            <w:noWrap/>
            <w:vAlign w:val="center"/>
          </w:tcPr>
          <w:p w14:paraId="5B68588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53" w:type="dxa"/>
            <w:noWrap/>
            <w:vAlign w:val="center"/>
          </w:tcPr>
          <w:p w14:paraId="4D18FB4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1021" w:type="dxa"/>
            <w:noWrap/>
            <w:vAlign w:val="center"/>
            <w:hideMark/>
          </w:tcPr>
          <w:p w14:paraId="526C8A2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CB05C5" w:rsidRPr="00AC0CBD" w14:paraId="65B88EE5"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18F36C5E"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tcPr>
          <w:p w14:paraId="4D910D7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50BF6F3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5B1A860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23943D0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8F59C1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51711B4E"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7B316516"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1021" w:type="dxa"/>
            <w:noWrap/>
            <w:vAlign w:val="center"/>
            <w:hideMark/>
          </w:tcPr>
          <w:p w14:paraId="30FFF07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CB05C5" w:rsidRPr="00AC0CBD" w14:paraId="5AFA3ECF"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44ED196" w14:textId="77777777" w:rsidR="00CB05C5" w:rsidRPr="00AC0CBD" w:rsidRDefault="00CB05C5" w:rsidP="008A475E">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tcPr>
          <w:p w14:paraId="0ECB6500"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BEE6E1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5015D6F"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06A74A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F0A9C0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50FFB6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12C6FDF"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20CC5C3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1B06C958"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D488392"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tcPr>
          <w:p w14:paraId="71EC5DA4"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3D1421C"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DE1E47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3E05ACB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ABF2D35"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33656D3"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6AD86D7"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6A1AA3B2"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8701A11" w14:textId="77777777" w:rsidTr="008A475E">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6E66FB19" w14:textId="77777777" w:rsidR="00CB05C5" w:rsidRPr="00AC0CBD" w:rsidRDefault="00CB05C5" w:rsidP="008A475E">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7FBBEEE1"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67C8373B"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06FBB844"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01D8B66A"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1DAAC57"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6D126969"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662CFF6"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1021" w:type="dxa"/>
            <w:noWrap/>
            <w:vAlign w:val="center"/>
          </w:tcPr>
          <w:p w14:paraId="47D10315" w14:textId="77777777" w:rsidR="00CB05C5" w:rsidRPr="00AC0CBD"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60D11A59" w14:textId="77777777" w:rsidTr="008A475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3FA4C50F" w14:textId="77777777" w:rsidR="00CB05C5" w:rsidRPr="00AC0CBD" w:rsidRDefault="00CB05C5" w:rsidP="008A475E">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2F28A3D9"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953" w:type="dxa"/>
            <w:noWrap/>
            <w:vAlign w:val="center"/>
          </w:tcPr>
          <w:p w14:paraId="452275AD"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53" w:type="dxa"/>
            <w:noWrap/>
            <w:vAlign w:val="center"/>
          </w:tcPr>
          <w:p w14:paraId="5609506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53" w:type="dxa"/>
            <w:noWrap/>
            <w:vAlign w:val="center"/>
          </w:tcPr>
          <w:p w14:paraId="3E5D6D9C"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-61</w:t>
            </w:r>
          </w:p>
        </w:tc>
        <w:tc>
          <w:tcPr>
            <w:tcW w:w="953" w:type="dxa"/>
            <w:noWrap/>
            <w:vAlign w:val="center"/>
          </w:tcPr>
          <w:p w14:paraId="2142C161"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-134</w:t>
            </w:r>
          </w:p>
        </w:tc>
        <w:tc>
          <w:tcPr>
            <w:tcW w:w="953" w:type="dxa"/>
            <w:noWrap/>
            <w:vAlign w:val="center"/>
          </w:tcPr>
          <w:p w14:paraId="1901799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-196</w:t>
            </w:r>
          </w:p>
        </w:tc>
        <w:tc>
          <w:tcPr>
            <w:tcW w:w="953" w:type="dxa"/>
            <w:noWrap/>
            <w:vAlign w:val="center"/>
          </w:tcPr>
          <w:p w14:paraId="68A13C30"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-287</w:t>
            </w:r>
          </w:p>
        </w:tc>
        <w:tc>
          <w:tcPr>
            <w:tcW w:w="1021" w:type="dxa"/>
            <w:noWrap/>
            <w:vAlign w:val="center"/>
          </w:tcPr>
          <w:p w14:paraId="0C8EE418" w14:textId="77777777" w:rsidR="00CB05C5" w:rsidRPr="00AC0CBD"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50ECB9EC" w14:textId="77777777" w:rsidR="00CB05C5" w:rsidRPr="00AC0CBD" w:rsidRDefault="00CB05C5" w:rsidP="00CB05C5">
      <w:pPr>
        <w:rPr>
          <w:rFonts w:ascii="Arial" w:hAnsi="Arial" w:cs="Arial"/>
          <w:i/>
          <w:iCs/>
          <w:sz w:val="16"/>
          <w:szCs w:val="16"/>
        </w:rPr>
      </w:pPr>
    </w:p>
    <w:tbl>
      <w:tblPr>
        <w:tblW w:w="9080" w:type="dxa"/>
        <w:tblCellMar>
          <w:left w:w="0" w:type="dxa"/>
          <w:right w:w="0" w:type="dxa"/>
        </w:tblCellMar>
        <w:tblLook w:val="04A0" w:firstRow="1" w:lastRow="0" w:firstColumn="1" w:lastColumn="0" w:noHBand="0" w:noVBand="1"/>
      </w:tblPr>
      <w:tblGrid>
        <w:gridCol w:w="934"/>
        <w:gridCol w:w="432"/>
        <w:gridCol w:w="487"/>
        <w:gridCol w:w="486"/>
        <w:gridCol w:w="486"/>
        <w:gridCol w:w="516"/>
        <w:gridCol w:w="462"/>
        <w:gridCol w:w="498"/>
        <w:gridCol w:w="474"/>
        <w:gridCol w:w="536"/>
        <w:gridCol w:w="516"/>
        <w:gridCol w:w="524"/>
        <w:gridCol w:w="524"/>
        <w:gridCol w:w="524"/>
        <w:gridCol w:w="536"/>
        <w:gridCol w:w="516"/>
        <w:gridCol w:w="629"/>
      </w:tblGrid>
      <w:tr w:rsidR="00CB05C5" w:rsidRPr="00AC0CBD" w14:paraId="71EAD17C" w14:textId="77777777" w:rsidTr="008A475E">
        <w:trPr>
          <w:trHeight w:val="284"/>
        </w:trPr>
        <w:tc>
          <w:tcPr>
            <w:tcW w:w="9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24A57AA9"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7.8%</w:t>
            </w:r>
          </w:p>
        </w:tc>
        <w:tc>
          <w:tcPr>
            <w:tcW w:w="43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B5F7CC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87"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94216B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76F18A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C1220F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E86F96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B1A7F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9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2A7478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66FD98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993</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BF85DC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1,059</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232069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1,134</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43489C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1,217</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E9681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EFFFA2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1,415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2DB82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1,533</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DFFDE7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1,665</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C06F4D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1,814</w:t>
            </w:r>
          </w:p>
        </w:tc>
      </w:tr>
      <w:tr w:rsidR="00CB05C5" w:rsidRPr="00AC0CBD" w14:paraId="57569C50" w14:textId="77777777" w:rsidTr="008A475E">
        <w:trPr>
          <w:trHeight w:val="455"/>
        </w:trPr>
        <w:tc>
          <w:tcPr>
            <w:tcW w:w="93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587380E6"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224E55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3C7E7EF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BD98D1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4406908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4AE2AD4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51F809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8"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496343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15D335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F86530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F2C6B5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61ED81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8551BB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-61</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414ECC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-134</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1CCA29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-196</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285CD3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-287</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21EEC2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-406</w:t>
            </w:r>
          </w:p>
        </w:tc>
      </w:tr>
    </w:tbl>
    <w:p w14:paraId="30B79B7B"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29"/>
        <w:gridCol w:w="480"/>
        <w:gridCol w:w="446"/>
        <w:gridCol w:w="491"/>
        <w:gridCol w:w="525"/>
        <w:gridCol w:w="516"/>
        <w:gridCol w:w="480"/>
        <w:gridCol w:w="446"/>
        <w:gridCol w:w="468"/>
        <w:gridCol w:w="513"/>
        <w:gridCol w:w="558"/>
        <w:gridCol w:w="513"/>
        <w:gridCol w:w="546"/>
        <w:gridCol w:w="523"/>
        <w:gridCol w:w="513"/>
        <w:gridCol w:w="558"/>
        <w:gridCol w:w="575"/>
      </w:tblGrid>
      <w:tr w:rsidR="00CB05C5" w:rsidRPr="00AC0CBD" w14:paraId="3EAD6CC5" w14:textId="77777777" w:rsidTr="008A475E">
        <w:trPr>
          <w:trHeight w:val="235"/>
        </w:trPr>
        <w:tc>
          <w:tcPr>
            <w:tcW w:w="9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0ED47F2D"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lastRenderedPageBreak/>
              <w:t>Demand at CAGR 10.8%</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91F8B6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33049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9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2450F5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2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E69822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0B3B37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8F8C22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3C6D6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B3D636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999</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D1B4A9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1,079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B09A3C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1,318</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BDDCF9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1,455</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7248E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1,582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6626BA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1,725</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8C8BAF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1,886</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7B857C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2,068</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60CA89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2,275</w:t>
            </w:r>
          </w:p>
        </w:tc>
      </w:tr>
      <w:tr w:rsidR="00CB05C5" w:rsidRPr="00AC0CBD" w14:paraId="12CCFF7A" w14:textId="77777777" w:rsidTr="008A475E">
        <w:trPr>
          <w:trHeight w:val="378"/>
        </w:trPr>
        <w:tc>
          <w:tcPr>
            <w:tcW w:w="92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1E32A453" w14:textId="77777777" w:rsidR="00CB05C5" w:rsidRPr="00B1013A" w:rsidRDefault="00CB05C5" w:rsidP="008A475E">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6C71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9F928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C4CCC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F0238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8F4E4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BC78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E23A9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7EDB32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-112</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4FFB1C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-192</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053A60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-234</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4158E7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-229</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0689D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-332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E2386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-443</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C9A653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-549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A2ABA3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-690</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437914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-867</w:t>
            </w:r>
          </w:p>
        </w:tc>
      </w:tr>
    </w:tbl>
    <w:p w14:paraId="5D71A517"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30"/>
        <w:gridCol w:w="472"/>
        <w:gridCol w:w="438"/>
        <w:gridCol w:w="531"/>
        <w:gridCol w:w="507"/>
        <w:gridCol w:w="555"/>
        <w:gridCol w:w="461"/>
        <w:gridCol w:w="473"/>
        <w:gridCol w:w="425"/>
        <w:gridCol w:w="514"/>
        <w:gridCol w:w="585"/>
        <w:gridCol w:w="514"/>
        <w:gridCol w:w="549"/>
        <w:gridCol w:w="514"/>
        <w:gridCol w:w="526"/>
        <w:gridCol w:w="538"/>
        <w:gridCol w:w="548"/>
      </w:tblGrid>
      <w:tr w:rsidR="00CB05C5" w:rsidRPr="001E1463" w14:paraId="79FDD32A" w14:textId="77777777" w:rsidTr="008A475E">
        <w:trPr>
          <w:trHeight w:val="274"/>
        </w:trPr>
        <w:tc>
          <w:tcPr>
            <w:tcW w:w="9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6BD73EE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at CAGR 6.4%</w:t>
            </w:r>
          </w:p>
        </w:tc>
        <w:tc>
          <w:tcPr>
            <w:tcW w:w="4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B9595D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4A306B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53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D44921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0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AA625E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5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308A75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E08BD0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0496CA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BD9D65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980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F01F1F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1,032</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8ABBF4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1,090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FD61C5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1,155</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40A7174"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1,228</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FAF30E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1,309</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EF4E05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1,399</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350620B"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1,501</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DCE2F6A"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1,614</w:t>
            </w:r>
          </w:p>
        </w:tc>
      </w:tr>
      <w:tr w:rsidR="00CB05C5" w:rsidRPr="001E1463" w14:paraId="403ACDC5" w14:textId="77777777" w:rsidTr="008A475E">
        <w:trPr>
          <w:trHeight w:val="443"/>
        </w:trPr>
        <w:tc>
          <w:tcPr>
            <w:tcW w:w="93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199AF469"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-Supply Gap</w:t>
            </w:r>
          </w:p>
        </w:tc>
        <w:tc>
          <w:tcPr>
            <w:tcW w:w="4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9F2740"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B1AA8D"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E8B71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C3EAD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14B72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C45CB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24CB3F"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E95D44E"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4FE7273"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-144</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079A441"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59F42D5"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71</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9D3AA77"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83F5CD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1D97422"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-62</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E48EF88"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F19EA36" w14:textId="77777777" w:rsidR="00CB05C5" w:rsidRPr="00B1013A" w:rsidRDefault="00CB05C5" w:rsidP="008A475E">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w:t>
            </w:r>
          </w:p>
        </w:tc>
      </w:tr>
    </w:tbl>
    <w:p w14:paraId="2AF4C23A"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ACC05BD" w14:textId="77777777" w:rsidR="00CB05C5" w:rsidRDefault="00CB05C5" w:rsidP="00CB05C5">
      <w:pPr>
        <w:rPr>
          <w:rFonts w:ascii="Arial" w:hAnsi="Arial" w:cs="Arial"/>
          <w:sz w:val="20"/>
          <w:szCs w:val="20"/>
          <w:lang w:val="en-US"/>
        </w:rPr>
      </w:pPr>
      <w:r w:rsidRPr="001E1463">
        <w:rPr>
          <w:rFonts w:ascii="Arial" w:hAnsi="Arial" w:cs="Arial"/>
          <w:sz w:val="20"/>
          <w:szCs w:val="20"/>
          <w:lang w:val="en-US"/>
        </w:rPr>
        <w:t xml:space="preserve">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w:t>
      </w:r>
      <w:proofErr w:type="gramStart"/>
      <w:r w:rsidRPr="001E1463">
        <w:rPr>
          <w:rFonts w:ascii="Arial" w:hAnsi="Arial" w:cs="Arial"/>
          <w:sz w:val="20"/>
          <w:szCs w:val="20"/>
          <w:lang w:val="en-US"/>
        </w:rPr>
        <w:t>plant</w:t>
      </w:r>
      <w:proofErr w:type="gramEnd"/>
    </w:p>
    <w:p w14:paraId="5004CEE5" w14:textId="77777777" w:rsidR="00CB05C5" w:rsidRPr="001E1463" w:rsidRDefault="00CB05C5" w:rsidP="00CB05C5">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6381F99C" w14:textId="77777777" w:rsidR="00CB05C5" w:rsidRPr="005B0BD8" w:rsidRDefault="00CB05C5" w:rsidP="00CB05C5">
      <w:pPr>
        <w:shd w:val="clear" w:color="auto" w:fill="F4B083" w:themeFill="accent2" w:themeFillTint="99"/>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0C51CE63" w14:textId="77777777" w:rsidR="00CB05C5" w:rsidRDefault="00CB05C5" w:rsidP="00CB05C5">
      <w:pPr>
        <w:rPr>
          <w:rFonts w:ascii="Arial" w:hAnsi="Arial" w:cs="Arial"/>
          <w:b/>
          <w:bCs/>
          <w:sz w:val="20"/>
          <w:szCs w:val="20"/>
          <w:lang w:val="it-IT"/>
        </w:rPr>
      </w:pPr>
    </w:p>
    <w:p w14:paraId="396750FB" w14:textId="77777777" w:rsidR="00CB05C5" w:rsidRDefault="00CB05C5" w:rsidP="00CB05C5">
      <w:pPr>
        <w:rPr>
          <w:rFonts w:ascii="Arial" w:hAnsi="Arial" w:cs="Arial"/>
          <w:b/>
          <w:bCs/>
          <w:sz w:val="20"/>
          <w:szCs w:val="20"/>
          <w:lang w:val="it-IT"/>
        </w:rPr>
      </w:pPr>
    </w:p>
    <w:p w14:paraId="4B9A7CAF" w14:textId="77777777" w:rsidR="00CB05C5" w:rsidRDefault="00CB05C5" w:rsidP="00CB05C5">
      <w:pPr>
        <w:rPr>
          <w:rFonts w:ascii="Arial" w:hAnsi="Arial" w:cs="Arial"/>
          <w:b/>
          <w:bCs/>
          <w:sz w:val="20"/>
          <w:szCs w:val="20"/>
          <w:lang w:val="it-IT"/>
        </w:rPr>
      </w:pPr>
    </w:p>
    <w:p w14:paraId="00AE14B4" w14:textId="77777777" w:rsidR="00CB05C5" w:rsidRDefault="00CB05C5" w:rsidP="00CB05C5">
      <w:pPr>
        <w:rPr>
          <w:rFonts w:ascii="Arial" w:hAnsi="Arial" w:cs="Arial"/>
          <w:b/>
          <w:bCs/>
          <w:sz w:val="20"/>
          <w:szCs w:val="20"/>
          <w:lang w:val="it-IT"/>
        </w:rPr>
      </w:pPr>
    </w:p>
    <w:p w14:paraId="315CE9AD" w14:textId="77777777" w:rsidR="00CB05C5" w:rsidRDefault="00CB05C5" w:rsidP="00CB05C5">
      <w:pPr>
        <w:rPr>
          <w:rFonts w:ascii="Arial" w:hAnsi="Arial" w:cs="Arial"/>
          <w:b/>
          <w:bCs/>
          <w:sz w:val="20"/>
          <w:szCs w:val="20"/>
          <w:lang w:val="it-IT"/>
        </w:rPr>
      </w:pPr>
    </w:p>
    <w:p w14:paraId="547D52BC" w14:textId="77777777" w:rsidR="00CB05C5" w:rsidRDefault="00CB05C5" w:rsidP="00CB05C5">
      <w:pPr>
        <w:rPr>
          <w:rFonts w:ascii="Arial" w:hAnsi="Arial" w:cs="Arial"/>
          <w:b/>
          <w:bCs/>
          <w:sz w:val="20"/>
          <w:szCs w:val="20"/>
          <w:lang w:val="it-IT"/>
        </w:rPr>
      </w:pPr>
    </w:p>
    <w:p w14:paraId="66DBE72D" w14:textId="77777777" w:rsidR="00CB05C5" w:rsidRDefault="00CB05C5" w:rsidP="00CB05C5">
      <w:pPr>
        <w:rPr>
          <w:rFonts w:ascii="Arial" w:hAnsi="Arial" w:cs="Arial"/>
          <w:b/>
          <w:bCs/>
          <w:sz w:val="20"/>
          <w:szCs w:val="20"/>
          <w:lang w:val="it-IT"/>
        </w:rPr>
      </w:pPr>
    </w:p>
    <w:p w14:paraId="1D4088A9" w14:textId="77777777" w:rsidR="00CB05C5" w:rsidRPr="00320F5D" w:rsidRDefault="00CB05C5" w:rsidP="00CB05C5">
      <w:pPr>
        <w:rPr>
          <w:rFonts w:ascii="Arial" w:hAnsi="Arial" w:cs="Arial"/>
          <w:sz w:val="20"/>
          <w:szCs w:val="20"/>
        </w:rPr>
      </w:pPr>
      <w:r w:rsidRPr="00320F5D">
        <w:rPr>
          <w:rFonts w:ascii="Arial" w:hAnsi="Arial" w:cs="Arial"/>
          <w:b/>
          <w:bCs/>
          <w:sz w:val="20"/>
          <w:szCs w:val="20"/>
          <w:lang w:val="it-IT"/>
        </w:rPr>
        <w:t xml:space="preserve">NFL Scenario—Availability of Ammonia and Possible AN Prodution </w:t>
      </w:r>
    </w:p>
    <w:tbl>
      <w:tblPr>
        <w:tblW w:w="9107" w:type="dxa"/>
        <w:tblCellMar>
          <w:left w:w="0" w:type="dxa"/>
          <w:right w:w="0" w:type="dxa"/>
        </w:tblCellMar>
        <w:tblLook w:val="04A0" w:firstRow="1" w:lastRow="0" w:firstColumn="1" w:lastColumn="0" w:noHBand="0" w:noVBand="1"/>
      </w:tblPr>
      <w:tblGrid>
        <w:gridCol w:w="1550"/>
        <w:gridCol w:w="992"/>
        <w:gridCol w:w="1134"/>
        <w:gridCol w:w="1134"/>
        <w:gridCol w:w="1134"/>
        <w:gridCol w:w="1417"/>
        <w:gridCol w:w="1746"/>
      </w:tblGrid>
      <w:tr w:rsidR="00CB05C5" w:rsidRPr="00320F5D" w14:paraId="20402A58" w14:textId="77777777" w:rsidTr="008A475E">
        <w:trPr>
          <w:trHeight w:val="91"/>
        </w:trPr>
        <w:tc>
          <w:tcPr>
            <w:tcW w:w="7361" w:type="dxa"/>
            <w:gridSpan w:val="6"/>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FC770AB" w14:textId="77777777" w:rsidR="00CB05C5" w:rsidRPr="00320F5D" w:rsidRDefault="00CB05C5" w:rsidP="008A475E">
            <w:pPr>
              <w:jc w:val="center"/>
              <w:rPr>
                <w:rFonts w:ascii="Arial" w:hAnsi="Arial" w:cs="Arial"/>
                <w:sz w:val="20"/>
                <w:szCs w:val="20"/>
              </w:rPr>
            </w:pPr>
            <w:r w:rsidRPr="00320F5D">
              <w:rPr>
                <w:rFonts w:ascii="Arial" w:hAnsi="Arial" w:cs="Arial"/>
                <w:b/>
                <w:bCs/>
                <w:sz w:val="20"/>
                <w:szCs w:val="20"/>
                <w:lang w:val="en-US"/>
              </w:rPr>
              <w:t>Ammonia Availability, 2021, MT</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13A2F95" w14:textId="77777777" w:rsidR="00CB05C5" w:rsidRPr="00320F5D" w:rsidRDefault="00CB05C5" w:rsidP="008A475E">
            <w:pPr>
              <w:rPr>
                <w:rFonts w:ascii="Arial" w:hAnsi="Arial" w:cs="Arial"/>
                <w:sz w:val="20"/>
                <w:szCs w:val="20"/>
              </w:rPr>
            </w:pPr>
          </w:p>
        </w:tc>
      </w:tr>
      <w:tr w:rsidR="00CB05C5" w:rsidRPr="00320F5D" w14:paraId="513219A7" w14:textId="77777777" w:rsidTr="008A475E">
        <w:trPr>
          <w:trHeight w:val="263"/>
        </w:trPr>
        <w:tc>
          <w:tcPr>
            <w:tcW w:w="1550"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8A522D2" w14:textId="77777777" w:rsidR="00CB05C5" w:rsidRPr="00320F5D" w:rsidRDefault="00CB05C5" w:rsidP="008A475E">
            <w:pPr>
              <w:rPr>
                <w:rFonts w:ascii="Arial" w:hAnsi="Arial" w:cs="Arial"/>
                <w:sz w:val="20"/>
                <w:szCs w:val="20"/>
              </w:rPr>
            </w:pPr>
            <w:r w:rsidRPr="00320F5D">
              <w:rPr>
                <w:rFonts w:ascii="Arial" w:hAnsi="Arial" w:cs="Arial"/>
                <w:b/>
                <w:bCs/>
                <w:sz w:val="20"/>
                <w:szCs w:val="20"/>
              </w:rPr>
              <w:t>Manufacturing Plant</w:t>
            </w:r>
          </w:p>
        </w:tc>
        <w:tc>
          <w:tcPr>
            <w:tcW w:w="992"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235BC9D"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Capacity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291A335"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Operating Efficiency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82F0FBB" w14:textId="77777777" w:rsidR="00CB05C5" w:rsidRPr="00320F5D" w:rsidRDefault="00CB05C5" w:rsidP="008A475E">
            <w:pPr>
              <w:rPr>
                <w:rFonts w:ascii="Arial" w:hAnsi="Arial" w:cs="Arial"/>
                <w:sz w:val="20"/>
                <w:szCs w:val="20"/>
              </w:rPr>
            </w:pPr>
            <w:r w:rsidRPr="00320F5D">
              <w:rPr>
                <w:rFonts w:ascii="Arial" w:hAnsi="Arial" w:cs="Arial"/>
                <w:b/>
                <w:bCs/>
                <w:sz w:val="20"/>
                <w:szCs w:val="20"/>
              </w:rPr>
              <w:t>Ammonia Production</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207B4CEE" w14:textId="77777777" w:rsidR="00CB05C5" w:rsidRPr="00320F5D" w:rsidRDefault="00CB05C5" w:rsidP="008A475E">
            <w:pPr>
              <w:rPr>
                <w:rFonts w:ascii="Arial" w:hAnsi="Arial" w:cs="Arial"/>
                <w:sz w:val="20"/>
                <w:szCs w:val="20"/>
              </w:rPr>
            </w:pPr>
            <w:r w:rsidRPr="00320F5D">
              <w:rPr>
                <w:rFonts w:ascii="Arial" w:hAnsi="Arial" w:cs="Arial"/>
                <w:b/>
                <w:bCs/>
                <w:sz w:val="20"/>
                <w:szCs w:val="20"/>
              </w:rPr>
              <w:t>Urea Production</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54311B1" w14:textId="77777777" w:rsidR="00CB05C5" w:rsidRPr="00320F5D" w:rsidRDefault="00CB05C5" w:rsidP="008A475E">
            <w:pPr>
              <w:rPr>
                <w:rFonts w:ascii="Arial" w:hAnsi="Arial" w:cs="Arial"/>
                <w:sz w:val="20"/>
                <w:szCs w:val="20"/>
              </w:rPr>
            </w:pPr>
            <w:r w:rsidRPr="00320F5D">
              <w:rPr>
                <w:rFonts w:ascii="Arial" w:hAnsi="Arial" w:cs="Arial"/>
                <w:b/>
                <w:bCs/>
                <w:sz w:val="20"/>
                <w:szCs w:val="20"/>
                <w:lang w:val="en-US"/>
              </w:rPr>
              <w:t>Ammonia Required</w:t>
            </w:r>
            <w:r>
              <w:rPr>
                <w:rFonts w:ascii="Arial" w:hAnsi="Arial" w:cs="Arial"/>
                <w:b/>
                <w:bCs/>
                <w:sz w:val="20"/>
                <w:szCs w:val="20"/>
                <w:lang w:val="en-US"/>
              </w:rPr>
              <w:t xml:space="preserve"> </w:t>
            </w:r>
            <w:r w:rsidRPr="00320F5D">
              <w:rPr>
                <w:rFonts w:ascii="Arial" w:hAnsi="Arial" w:cs="Arial"/>
                <w:b/>
                <w:bCs/>
                <w:sz w:val="20"/>
                <w:szCs w:val="20"/>
                <w:lang w:val="en-US"/>
              </w:rPr>
              <w:t>for Urea Production</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90A74DC" w14:textId="77777777" w:rsidR="00CB05C5" w:rsidRPr="00320F5D" w:rsidRDefault="00CB05C5" w:rsidP="008A475E">
            <w:pPr>
              <w:rPr>
                <w:rFonts w:ascii="Arial" w:hAnsi="Arial" w:cs="Arial"/>
                <w:sz w:val="20"/>
                <w:szCs w:val="20"/>
              </w:rPr>
            </w:pPr>
            <w:r w:rsidRPr="00320F5D">
              <w:rPr>
                <w:rFonts w:ascii="Arial" w:hAnsi="Arial" w:cs="Arial"/>
                <w:b/>
                <w:bCs/>
                <w:sz w:val="20"/>
                <w:szCs w:val="20"/>
                <w:lang w:val="en-US"/>
              </w:rPr>
              <w:t>Surplus Ammonia After Consumption in Urea</w:t>
            </w:r>
          </w:p>
        </w:tc>
      </w:tr>
      <w:tr w:rsidR="00CB05C5" w:rsidRPr="00320F5D" w14:paraId="5010AC97"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0EED91" w14:textId="77777777" w:rsidR="00CB05C5" w:rsidRPr="00320F5D" w:rsidRDefault="00CB05C5" w:rsidP="008A475E">
            <w:pPr>
              <w:rPr>
                <w:rFonts w:ascii="Arial" w:hAnsi="Arial" w:cs="Arial"/>
                <w:sz w:val="20"/>
                <w:szCs w:val="20"/>
              </w:rPr>
            </w:pPr>
            <w:r w:rsidRPr="00320F5D">
              <w:rPr>
                <w:rFonts w:ascii="Arial" w:hAnsi="Arial" w:cs="Arial"/>
                <w:sz w:val="20"/>
                <w:szCs w:val="20"/>
              </w:rPr>
              <w:t>Bhatinda</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BC9B9B" w14:textId="77777777" w:rsidR="00CB05C5" w:rsidRPr="00320F5D" w:rsidRDefault="00CB05C5" w:rsidP="008A475E">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AA7188" w14:textId="77777777" w:rsidR="00CB05C5" w:rsidRPr="00320F5D" w:rsidRDefault="00CB05C5" w:rsidP="008A475E">
            <w:pPr>
              <w:rPr>
                <w:rFonts w:ascii="Arial" w:hAnsi="Arial" w:cs="Arial"/>
                <w:sz w:val="20"/>
                <w:szCs w:val="20"/>
              </w:rPr>
            </w:pPr>
            <w:r w:rsidRPr="00320F5D">
              <w:rPr>
                <w:rFonts w:ascii="Arial" w:hAnsi="Arial" w:cs="Arial"/>
                <w:sz w:val="20"/>
                <w:szCs w:val="20"/>
              </w:rPr>
              <w:t>113%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CD261B8" w14:textId="77777777" w:rsidR="00CB05C5" w:rsidRPr="00320F5D" w:rsidRDefault="00CB05C5" w:rsidP="008A475E">
            <w:pPr>
              <w:rPr>
                <w:rFonts w:ascii="Arial" w:hAnsi="Arial" w:cs="Arial"/>
                <w:sz w:val="20"/>
                <w:szCs w:val="20"/>
              </w:rPr>
            </w:pPr>
            <w:r w:rsidRPr="00320F5D">
              <w:rPr>
                <w:rFonts w:ascii="Arial" w:hAnsi="Arial" w:cs="Arial"/>
                <w:sz w:val="20"/>
                <w:szCs w:val="20"/>
              </w:rPr>
              <w:t>334,838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FBBE97" w14:textId="77777777" w:rsidR="00CB05C5" w:rsidRPr="00320F5D" w:rsidRDefault="00CB05C5" w:rsidP="008A475E">
            <w:pPr>
              <w:rPr>
                <w:rFonts w:ascii="Arial" w:hAnsi="Arial" w:cs="Arial"/>
                <w:sz w:val="20"/>
                <w:szCs w:val="20"/>
              </w:rPr>
            </w:pPr>
            <w:r w:rsidRPr="00320F5D">
              <w:rPr>
                <w:rFonts w:ascii="Arial" w:hAnsi="Arial" w:cs="Arial"/>
                <w:sz w:val="20"/>
                <w:szCs w:val="20"/>
              </w:rPr>
              <w:t>577,229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CB6C29" w14:textId="77777777" w:rsidR="00CB05C5" w:rsidRPr="00320F5D" w:rsidRDefault="00CB05C5" w:rsidP="008A475E">
            <w:pPr>
              <w:rPr>
                <w:rFonts w:ascii="Arial" w:hAnsi="Arial" w:cs="Arial"/>
                <w:sz w:val="20"/>
                <w:szCs w:val="20"/>
              </w:rPr>
            </w:pPr>
            <w:r w:rsidRPr="00320F5D">
              <w:rPr>
                <w:rFonts w:ascii="Arial" w:hAnsi="Arial" w:cs="Arial"/>
                <w:sz w:val="20"/>
                <w:szCs w:val="20"/>
              </w:rPr>
              <w:t>334,793</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00161C7" w14:textId="77777777" w:rsidR="00CB05C5" w:rsidRPr="00320F5D" w:rsidRDefault="00CB05C5" w:rsidP="008A475E">
            <w:pPr>
              <w:rPr>
                <w:rFonts w:ascii="Arial" w:hAnsi="Arial" w:cs="Arial"/>
                <w:sz w:val="20"/>
                <w:szCs w:val="20"/>
              </w:rPr>
            </w:pPr>
            <w:r w:rsidRPr="00320F5D">
              <w:rPr>
                <w:rFonts w:ascii="Arial" w:hAnsi="Arial" w:cs="Arial"/>
                <w:sz w:val="20"/>
                <w:szCs w:val="20"/>
              </w:rPr>
              <w:t>45</w:t>
            </w:r>
          </w:p>
        </w:tc>
      </w:tr>
      <w:tr w:rsidR="00CB05C5" w:rsidRPr="00320F5D" w14:paraId="33440CA1"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B9F786" w14:textId="77777777" w:rsidR="00CB05C5" w:rsidRPr="00320F5D" w:rsidRDefault="00CB05C5" w:rsidP="008A475E">
            <w:pPr>
              <w:rPr>
                <w:rFonts w:ascii="Arial" w:hAnsi="Arial" w:cs="Arial"/>
                <w:sz w:val="20"/>
                <w:szCs w:val="20"/>
              </w:rPr>
            </w:pPr>
            <w:r w:rsidRPr="00320F5D">
              <w:rPr>
                <w:rFonts w:ascii="Arial" w:hAnsi="Arial" w:cs="Arial"/>
                <w:sz w:val="20"/>
                <w:szCs w:val="20"/>
              </w:rPr>
              <w:t>Panipat</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5988C7" w14:textId="77777777" w:rsidR="00CB05C5" w:rsidRPr="00320F5D" w:rsidRDefault="00CB05C5" w:rsidP="008A475E">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E0FD80" w14:textId="77777777" w:rsidR="00CB05C5" w:rsidRPr="00320F5D" w:rsidRDefault="00CB05C5" w:rsidP="008A475E">
            <w:pPr>
              <w:rPr>
                <w:rFonts w:ascii="Arial" w:hAnsi="Arial" w:cs="Arial"/>
                <w:sz w:val="20"/>
                <w:szCs w:val="20"/>
              </w:rPr>
            </w:pPr>
            <w:r w:rsidRPr="00320F5D">
              <w:rPr>
                <w:rFonts w:ascii="Arial" w:hAnsi="Arial" w:cs="Arial"/>
                <w:sz w:val="20"/>
                <w:szCs w:val="20"/>
              </w:rPr>
              <w:t>114%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6A1514" w14:textId="77777777" w:rsidR="00CB05C5" w:rsidRPr="00320F5D" w:rsidRDefault="00CB05C5" w:rsidP="008A475E">
            <w:pPr>
              <w:rPr>
                <w:rFonts w:ascii="Arial" w:hAnsi="Arial" w:cs="Arial"/>
                <w:sz w:val="20"/>
                <w:szCs w:val="20"/>
              </w:rPr>
            </w:pPr>
            <w:r w:rsidRPr="00320F5D">
              <w:rPr>
                <w:rFonts w:ascii="Arial" w:hAnsi="Arial" w:cs="Arial"/>
                <w:sz w:val="20"/>
                <w:szCs w:val="20"/>
              </w:rPr>
              <w:t>338,313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EB78A96" w14:textId="77777777" w:rsidR="00CB05C5" w:rsidRPr="00320F5D" w:rsidRDefault="00CB05C5" w:rsidP="008A475E">
            <w:pPr>
              <w:rPr>
                <w:rFonts w:ascii="Arial" w:hAnsi="Arial" w:cs="Arial"/>
                <w:sz w:val="20"/>
                <w:szCs w:val="20"/>
              </w:rPr>
            </w:pPr>
            <w:r w:rsidRPr="00320F5D">
              <w:rPr>
                <w:rFonts w:ascii="Arial" w:hAnsi="Arial" w:cs="Arial"/>
                <w:sz w:val="20"/>
                <w:szCs w:val="20"/>
              </w:rPr>
              <w:t>583,219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24C931B" w14:textId="77777777" w:rsidR="00CB05C5" w:rsidRPr="00320F5D" w:rsidRDefault="00CB05C5" w:rsidP="008A475E">
            <w:pPr>
              <w:rPr>
                <w:rFonts w:ascii="Arial" w:hAnsi="Arial" w:cs="Arial"/>
                <w:sz w:val="20"/>
                <w:szCs w:val="20"/>
              </w:rPr>
            </w:pPr>
            <w:r w:rsidRPr="00320F5D">
              <w:rPr>
                <w:rFonts w:ascii="Arial" w:hAnsi="Arial" w:cs="Arial"/>
                <w:sz w:val="20"/>
                <w:szCs w:val="20"/>
              </w:rPr>
              <w:t>338,267</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B43AE5" w14:textId="77777777" w:rsidR="00CB05C5" w:rsidRPr="00320F5D" w:rsidRDefault="00CB05C5" w:rsidP="008A475E">
            <w:pPr>
              <w:rPr>
                <w:rFonts w:ascii="Arial" w:hAnsi="Arial" w:cs="Arial"/>
                <w:sz w:val="20"/>
                <w:szCs w:val="20"/>
              </w:rPr>
            </w:pPr>
            <w:r w:rsidRPr="00320F5D">
              <w:rPr>
                <w:rFonts w:ascii="Arial" w:hAnsi="Arial" w:cs="Arial"/>
                <w:sz w:val="20"/>
                <w:szCs w:val="20"/>
              </w:rPr>
              <w:t>46</w:t>
            </w:r>
          </w:p>
        </w:tc>
      </w:tr>
      <w:tr w:rsidR="00CB05C5" w:rsidRPr="00320F5D" w14:paraId="1409F337"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A5411F" w14:textId="77777777" w:rsidR="00CB05C5" w:rsidRPr="00320F5D" w:rsidRDefault="00CB05C5" w:rsidP="008A475E">
            <w:pPr>
              <w:rPr>
                <w:rFonts w:ascii="Arial" w:hAnsi="Arial" w:cs="Arial"/>
                <w:sz w:val="20"/>
                <w:szCs w:val="20"/>
              </w:rPr>
            </w:pPr>
            <w:proofErr w:type="spellStart"/>
            <w:r w:rsidRPr="00320F5D">
              <w:rPr>
                <w:rFonts w:ascii="Arial" w:hAnsi="Arial" w:cs="Arial"/>
                <w:sz w:val="20"/>
                <w:szCs w:val="20"/>
              </w:rPr>
              <w:lastRenderedPageBreak/>
              <w:t>Vijaipur</w:t>
            </w:r>
            <w:proofErr w:type="spellEnd"/>
            <w:r w:rsidRPr="00320F5D">
              <w:rPr>
                <w:rFonts w:ascii="Arial" w:hAnsi="Arial" w:cs="Arial"/>
                <w:sz w:val="20"/>
                <w:szCs w:val="20"/>
              </w:rPr>
              <w:t xml:space="preserv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C02AC9" w14:textId="77777777" w:rsidR="00CB05C5" w:rsidRPr="00320F5D" w:rsidRDefault="00CB05C5" w:rsidP="008A475E">
            <w:pPr>
              <w:rPr>
                <w:rFonts w:ascii="Arial" w:hAnsi="Arial" w:cs="Arial"/>
                <w:sz w:val="20"/>
                <w:szCs w:val="20"/>
              </w:rPr>
            </w:pPr>
            <w:r w:rsidRPr="00320F5D">
              <w:rPr>
                <w:rFonts w:ascii="Arial" w:hAnsi="Arial" w:cs="Arial"/>
                <w:sz w:val="20"/>
                <w:szCs w:val="20"/>
              </w:rPr>
              <w:t>1,254,000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3649C6" w14:textId="77777777" w:rsidR="00CB05C5" w:rsidRPr="00320F5D" w:rsidRDefault="00CB05C5" w:rsidP="008A475E">
            <w:pPr>
              <w:rPr>
                <w:rFonts w:ascii="Arial" w:hAnsi="Arial" w:cs="Arial"/>
                <w:sz w:val="20"/>
                <w:szCs w:val="20"/>
              </w:rPr>
            </w:pPr>
            <w:r w:rsidRPr="00320F5D">
              <w:rPr>
                <w:rFonts w:ascii="Arial" w:hAnsi="Arial" w:cs="Arial"/>
                <w:sz w:val="20"/>
                <w:szCs w:val="20"/>
              </w:rPr>
              <w:t>120%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B8E1DC" w14:textId="77777777" w:rsidR="00CB05C5" w:rsidRPr="00320F5D" w:rsidRDefault="00CB05C5" w:rsidP="008A475E">
            <w:pPr>
              <w:rPr>
                <w:rFonts w:ascii="Arial" w:hAnsi="Arial" w:cs="Arial"/>
                <w:sz w:val="20"/>
                <w:szCs w:val="20"/>
              </w:rPr>
            </w:pPr>
            <w:r w:rsidRPr="00320F5D">
              <w:rPr>
                <w:rFonts w:ascii="Arial" w:hAnsi="Arial" w:cs="Arial"/>
                <w:sz w:val="20"/>
                <w:szCs w:val="20"/>
              </w:rPr>
              <w:t>1,504,800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BD7FDA" w14:textId="77777777" w:rsidR="00CB05C5" w:rsidRPr="00320F5D" w:rsidRDefault="00CB05C5" w:rsidP="008A475E">
            <w:pPr>
              <w:rPr>
                <w:rFonts w:ascii="Arial" w:hAnsi="Arial" w:cs="Arial"/>
                <w:sz w:val="20"/>
                <w:szCs w:val="20"/>
              </w:rPr>
            </w:pPr>
            <w:r w:rsidRPr="00320F5D">
              <w:rPr>
                <w:rFonts w:ascii="Arial" w:hAnsi="Arial" w:cs="Arial"/>
                <w:sz w:val="20"/>
                <w:szCs w:val="20"/>
              </w:rPr>
              <w:t>2,506,640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DEA5C0" w14:textId="77777777" w:rsidR="00CB05C5" w:rsidRPr="00320F5D" w:rsidRDefault="00CB05C5" w:rsidP="008A475E">
            <w:pPr>
              <w:rPr>
                <w:rFonts w:ascii="Arial" w:hAnsi="Arial" w:cs="Arial"/>
                <w:sz w:val="20"/>
                <w:szCs w:val="20"/>
              </w:rPr>
            </w:pPr>
            <w:r w:rsidRPr="00320F5D">
              <w:rPr>
                <w:rFonts w:ascii="Arial" w:hAnsi="Arial" w:cs="Arial"/>
                <w:sz w:val="20"/>
                <w:szCs w:val="20"/>
              </w:rPr>
              <w:t>1,453,851</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8986ED" w14:textId="77777777" w:rsidR="00CB05C5" w:rsidRPr="00320F5D" w:rsidRDefault="00CB05C5" w:rsidP="008A475E">
            <w:pPr>
              <w:rPr>
                <w:rFonts w:ascii="Arial" w:hAnsi="Arial" w:cs="Arial"/>
                <w:sz w:val="20"/>
                <w:szCs w:val="20"/>
              </w:rPr>
            </w:pPr>
            <w:r w:rsidRPr="00320F5D">
              <w:rPr>
                <w:rFonts w:ascii="Arial" w:hAnsi="Arial" w:cs="Arial"/>
                <w:sz w:val="20"/>
                <w:szCs w:val="20"/>
              </w:rPr>
              <w:t>50,949</w:t>
            </w:r>
          </w:p>
        </w:tc>
      </w:tr>
      <w:tr w:rsidR="00CB05C5" w:rsidRPr="00320F5D" w14:paraId="52D6A4EC" w14:textId="77777777" w:rsidTr="008A475E">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C43289" w14:textId="77777777" w:rsidR="00CB05C5" w:rsidRPr="00320F5D" w:rsidRDefault="00CB05C5" w:rsidP="008A475E">
            <w:pPr>
              <w:rPr>
                <w:rFonts w:ascii="Arial" w:hAnsi="Arial" w:cs="Arial"/>
                <w:sz w:val="20"/>
                <w:szCs w:val="20"/>
              </w:rPr>
            </w:pPr>
            <w:r w:rsidRPr="00320F5D">
              <w:rPr>
                <w:rFonts w:ascii="Arial" w:hAnsi="Arial" w:cs="Arial"/>
                <w:sz w:val="20"/>
                <w:szCs w:val="20"/>
              </w:rPr>
              <w:t>Nangal</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D3A7E4" w14:textId="77777777" w:rsidR="00CB05C5" w:rsidRPr="00320F5D" w:rsidRDefault="00CB05C5" w:rsidP="008A475E">
            <w:pPr>
              <w:rPr>
                <w:rFonts w:ascii="Arial" w:hAnsi="Arial" w:cs="Arial"/>
                <w:sz w:val="20"/>
                <w:szCs w:val="20"/>
              </w:rPr>
            </w:pPr>
            <w:r w:rsidRPr="00320F5D">
              <w:rPr>
                <w:rFonts w:ascii="Arial" w:hAnsi="Arial" w:cs="Arial"/>
                <w:sz w:val="20"/>
                <w:szCs w:val="20"/>
              </w:rPr>
              <w:t>314,000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BDCD08F" w14:textId="77777777" w:rsidR="00CB05C5" w:rsidRPr="00320F5D" w:rsidRDefault="00CB05C5" w:rsidP="008A475E">
            <w:pPr>
              <w:rPr>
                <w:rFonts w:ascii="Arial" w:hAnsi="Arial" w:cs="Arial"/>
                <w:sz w:val="20"/>
                <w:szCs w:val="20"/>
              </w:rPr>
            </w:pPr>
            <w:r w:rsidRPr="00320F5D">
              <w:rPr>
                <w:rFonts w:ascii="Arial" w:hAnsi="Arial" w:cs="Arial"/>
                <w:sz w:val="20"/>
                <w:szCs w:val="20"/>
              </w:rPr>
              <w:t>109%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39EC2C" w14:textId="77777777" w:rsidR="00CB05C5" w:rsidRPr="00320F5D" w:rsidRDefault="00CB05C5" w:rsidP="008A475E">
            <w:pPr>
              <w:rPr>
                <w:rFonts w:ascii="Arial" w:hAnsi="Arial" w:cs="Arial"/>
                <w:sz w:val="20"/>
                <w:szCs w:val="20"/>
              </w:rPr>
            </w:pPr>
            <w:r w:rsidRPr="00320F5D">
              <w:rPr>
                <w:rFonts w:ascii="Arial" w:hAnsi="Arial" w:cs="Arial"/>
                <w:sz w:val="20"/>
                <w:szCs w:val="20"/>
              </w:rPr>
              <w:t>343,767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260EF3" w14:textId="77777777" w:rsidR="00CB05C5" w:rsidRPr="00320F5D" w:rsidRDefault="00CB05C5" w:rsidP="008A475E">
            <w:pPr>
              <w:rPr>
                <w:rFonts w:ascii="Arial" w:hAnsi="Arial" w:cs="Arial"/>
                <w:sz w:val="20"/>
                <w:szCs w:val="20"/>
              </w:rPr>
            </w:pPr>
            <w:r w:rsidRPr="00320F5D">
              <w:rPr>
                <w:rFonts w:ascii="Arial" w:hAnsi="Arial" w:cs="Arial"/>
                <w:sz w:val="20"/>
                <w:szCs w:val="20"/>
              </w:rPr>
              <w:t>547,000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D187E9C" w14:textId="77777777" w:rsidR="00CB05C5" w:rsidRPr="00320F5D" w:rsidRDefault="00CB05C5" w:rsidP="008A475E">
            <w:pPr>
              <w:rPr>
                <w:rFonts w:ascii="Arial" w:hAnsi="Arial" w:cs="Arial"/>
                <w:sz w:val="20"/>
                <w:szCs w:val="20"/>
              </w:rPr>
            </w:pPr>
            <w:r w:rsidRPr="00320F5D">
              <w:rPr>
                <w:rFonts w:ascii="Arial" w:hAnsi="Arial" w:cs="Arial"/>
                <w:sz w:val="20"/>
                <w:szCs w:val="20"/>
              </w:rPr>
              <w:t>317,260</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BDE3BE" w14:textId="77777777" w:rsidR="00CB05C5" w:rsidRPr="00320F5D" w:rsidRDefault="00CB05C5" w:rsidP="008A475E">
            <w:pPr>
              <w:rPr>
                <w:rFonts w:ascii="Arial" w:hAnsi="Arial" w:cs="Arial"/>
                <w:sz w:val="20"/>
                <w:szCs w:val="20"/>
              </w:rPr>
            </w:pPr>
            <w:r w:rsidRPr="00320F5D">
              <w:rPr>
                <w:rFonts w:ascii="Arial" w:hAnsi="Arial" w:cs="Arial"/>
                <w:sz w:val="20"/>
                <w:szCs w:val="20"/>
              </w:rPr>
              <w:t>26,507</w:t>
            </w:r>
          </w:p>
        </w:tc>
      </w:tr>
    </w:tbl>
    <w:p w14:paraId="0F81D4B8" w14:textId="77777777" w:rsidR="00CB05C5" w:rsidRPr="001E0677"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2CA484D" w14:textId="77777777" w:rsidR="00CB05C5" w:rsidRDefault="00CB05C5" w:rsidP="00CB05C5">
      <w:pPr>
        <w:rPr>
          <w:rFonts w:ascii="Arial" w:hAnsi="Arial" w:cs="Arial"/>
          <w:sz w:val="20"/>
          <w:szCs w:val="20"/>
          <w:lang w:val="en-US"/>
        </w:rPr>
      </w:pPr>
    </w:p>
    <w:p w14:paraId="254460F4" w14:textId="77777777" w:rsidR="00CB05C5" w:rsidRPr="00810AE5" w:rsidRDefault="00CB05C5" w:rsidP="00CB05C5">
      <w:pPr>
        <w:rPr>
          <w:rFonts w:ascii="Arial" w:hAnsi="Arial" w:cs="Arial"/>
          <w:sz w:val="20"/>
          <w:szCs w:val="20"/>
        </w:rPr>
      </w:pPr>
      <w:r w:rsidRPr="00810AE5">
        <w:rPr>
          <w:rFonts w:ascii="Arial" w:hAnsi="Arial" w:cs="Arial"/>
          <w:sz w:val="20"/>
          <w:szCs w:val="20"/>
          <w:lang w:val="en-US"/>
        </w:rPr>
        <w:t xml:space="preserve">All four plants are currently operating at over capacity utilization, ranging from 109% to 120% and managing ammonia production primarily for the Urea Production. The availability of Ammonia for AN and WNA production is limited and dependent on the Urea production. </w:t>
      </w:r>
    </w:p>
    <w:tbl>
      <w:tblPr>
        <w:tblW w:w="9080" w:type="dxa"/>
        <w:tblCellMar>
          <w:left w:w="0" w:type="dxa"/>
          <w:right w:w="0" w:type="dxa"/>
        </w:tblCellMar>
        <w:tblLook w:val="0600" w:firstRow="0" w:lastRow="0" w:firstColumn="0" w:lastColumn="0" w:noHBand="1" w:noVBand="1"/>
      </w:tblPr>
      <w:tblGrid>
        <w:gridCol w:w="3109"/>
        <w:gridCol w:w="1702"/>
        <w:gridCol w:w="2976"/>
        <w:gridCol w:w="1293"/>
      </w:tblGrid>
      <w:tr w:rsidR="00CB05C5" w:rsidRPr="00810AE5" w14:paraId="3F1DBAFA" w14:textId="77777777" w:rsidTr="008A475E">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B484636" w14:textId="77777777" w:rsidR="00CB05C5" w:rsidRPr="00810AE5" w:rsidRDefault="00CB05C5" w:rsidP="008A475E">
            <w:pPr>
              <w:jc w:val="center"/>
              <w:rPr>
                <w:rFonts w:ascii="Arial" w:hAnsi="Arial" w:cs="Arial"/>
                <w:sz w:val="20"/>
                <w:szCs w:val="20"/>
              </w:rPr>
            </w:pPr>
            <w:r w:rsidRPr="00810AE5">
              <w:rPr>
                <w:rFonts w:ascii="Arial" w:hAnsi="Arial" w:cs="Arial"/>
                <w:b/>
                <w:bCs/>
                <w:sz w:val="20"/>
                <w:szCs w:val="20"/>
              </w:rPr>
              <w:t>Ammonium Nitrate at Nangal, 2021, MT</w:t>
            </w:r>
          </w:p>
        </w:tc>
        <w:tc>
          <w:tcPr>
            <w:tcW w:w="4269" w:type="dxa"/>
            <w:gridSpan w:val="2"/>
            <w:tcBorders>
              <w:top w:val="single" w:sz="8" w:space="0" w:color="000000"/>
              <w:left w:val="single" w:sz="8" w:space="0" w:color="000000"/>
              <w:bottom w:val="single" w:sz="8" w:space="0" w:color="000000"/>
              <w:right w:val="single" w:sz="8" w:space="0" w:color="000000"/>
            </w:tcBorders>
            <w:shd w:val="clear" w:color="auto" w:fill="000000"/>
          </w:tcPr>
          <w:p w14:paraId="2EBA60BB"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WNA At Nangal, 2021, MT</w:t>
            </w:r>
          </w:p>
        </w:tc>
      </w:tr>
      <w:tr w:rsidR="00CB05C5" w:rsidRPr="00810AE5" w14:paraId="18059731" w14:textId="77777777" w:rsidTr="008A475E">
        <w:trPr>
          <w:trHeight w:val="279"/>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9AE8E0"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Ammonium Nitrate Production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E4D455"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11,183</w:t>
            </w:r>
          </w:p>
        </w:tc>
        <w:tc>
          <w:tcPr>
            <w:tcW w:w="2976" w:type="dxa"/>
            <w:tcBorders>
              <w:top w:val="single" w:sz="8" w:space="0" w:color="000000"/>
              <w:left w:val="single" w:sz="8" w:space="0" w:color="000000"/>
              <w:bottom w:val="single" w:sz="8" w:space="0" w:color="000000"/>
              <w:right w:val="single" w:sz="8" w:space="0" w:color="000000"/>
            </w:tcBorders>
            <w:vAlign w:val="center"/>
          </w:tcPr>
          <w:p w14:paraId="54B29D90"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WNA Production</w:t>
            </w:r>
          </w:p>
        </w:tc>
        <w:tc>
          <w:tcPr>
            <w:tcW w:w="1293" w:type="dxa"/>
            <w:tcBorders>
              <w:top w:val="single" w:sz="8" w:space="0" w:color="000000"/>
              <w:left w:val="single" w:sz="8" w:space="0" w:color="000000"/>
              <w:bottom w:val="single" w:sz="8" w:space="0" w:color="000000"/>
              <w:right w:val="single" w:sz="8" w:space="0" w:color="000000"/>
            </w:tcBorders>
            <w:vAlign w:val="center"/>
          </w:tcPr>
          <w:p w14:paraId="63539199"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84,269</w:t>
            </w:r>
          </w:p>
        </w:tc>
      </w:tr>
      <w:tr w:rsidR="00CB05C5" w:rsidRPr="00810AE5" w14:paraId="62A95193" w14:textId="77777777" w:rsidTr="008A475E">
        <w:trPr>
          <w:trHeight w:val="293"/>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85E8E7"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Ammonia Required For AN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449EF1"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2,460</w:t>
            </w:r>
          </w:p>
        </w:tc>
        <w:tc>
          <w:tcPr>
            <w:tcW w:w="2976" w:type="dxa"/>
            <w:tcBorders>
              <w:top w:val="single" w:sz="8" w:space="0" w:color="000000"/>
              <w:left w:val="single" w:sz="8" w:space="0" w:color="000000"/>
              <w:bottom w:val="single" w:sz="8" w:space="0" w:color="000000"/>
              <w:right w:val="single" w:sz="8" w:space="0" w:color="000000"/>
            </w:tcBorders>
            <w:vAlign w:val="center"/>
          </w:tcPr>
          <w:p w14:paraId="10923FCC"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Ammonia Required for WNA</w:t>
            </w:r>
          </w:p>
        </w:tc>
        <w:tc>
          <w:tcPr>
            <w:tcW w:w="1293" w:type="dxa"/>
            <w:tcBorders>
              <w:top w:val="single" w:sz="8" w:space="0" w:color="000000"/>
              <w:left w:val="single" w:sz="8" w:space="0" w:color="000000"/>
              <w:bottom w:val="single" w:sz="8" w:space="0" w:color="000000"/>
              <w:right w:val="single" w:sz="8" w:space="0" w:color="000000"/>
            </w:tcBorders>
            <w:vAlign w:val="center"/>
          </w:tcPr>
          <w:p w14:paraId="55A62A15" w14:textId="77777777" w:rsidR="00CB05C5" w:rsidRPr="00810AE5" w:rsidRDefault="00CB05C5" w:rsidP="008A475E">
            <w:pPr>
              <w:jc w:val="center"/>
              <w:rPr>
                <w:rFonts w:ascii="Arial" w:hAnsi="Arial" w:cs="Arial"/>
                <w:sz w:val="20"/>
                <w:szCs w:val="20"/>
              </w:rPr>
            </w:pPr>
            <w:r w:rsidRPr="00810AE5">
              <w:rPr>
                <w:rFonts w:ascii="Arial" w:hAnsi="Arial" w:cs="Arial"/>
                <w:sz w:val="20"/>
                <w:szCs w:val="20"/>
              </w:rPr>
              <w:t>24,017</w:t>
            </w:r>
          </w:p>
        </w:tc>
      </w:tr>
    </w:tbl>
    <w:p w14:paraId="14AB6E77" w14:textId="77777777" w:rsidR="00CB05C5" w:rsidRPr="00CB161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FB97A97" w14:textId="77777777" w:rsidR="00CB05C5" w:rsidRPr="005B0BD8" w:rsidRDefault="00CB05C5" w:rsidP="00CB05C5">
      <w:pPr>
        <w:rPr>
          <w:rFonts w:ascii="Arial" w:hAnsi="Arial" w:cs="Arial"/>
          <w:sz w:val="20"/>
          <w:szCs w:val="20"/>
        </w:rPr>
      </w:pPr>
      <w:r w:rsidRPr="00810AE5">
        <w:rPr>
          <w:rFonts w:ascii="Arial" w:hAnsi="Arial" w:cs="Arial"/>
          <w:sz w:val="20"/>
          <w:szCs w:val="20"/>
          <w:lang w:val="en-US"/>
        </w:rPr>
        <w:t xml:space="preserve">At the NFL's Nangal plant (as of 2021), the remaining volume </w:t>
      </w:r>
      <w:proofErr w:type="gramStart"/>
      <w:r w:rsidRPr="00810AE5">
        <w:rPr>
          <w:rFonts w:ascii="Arial" w:hAnsi="Arial" w:cs="Arial"/>
          <w:sz w:val="20"/>
          <w:szCs w:val="20"/>
          <w:lang w:val="en-US"/>
        </w:rPr>
        <w:t>of  Ammonia</w:t>
      </w:r>
      <w:proofErr w:type="gramEnd"/>
      <w:r w:rsidRPr="00810AE5">
        <w:rPr>
          <w:rFonts w:ascii="Arial" w:hAnsi="Arial" w:cs="Arial"/>
          <w:sz w:val="20"/>
          <w:szCs w:val="20"/>
          <w:lang w:val="en-US"/>
        </w:rPr>
        <w:t xml:space="preserve"> (post-production of Urea) produced is used to manufacture AN (11,183 MT &amp; WNA (84, 269 MT). Even in the realistic scenario, the forecast AN production by 2030 is only possible if NFL Nangal increases Ammonia's operating efficiency by 2% from 109% in 2021. Nearby plants at Bhatinda and Panipat do not offer much help as these plants have a minimal surplus.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plant in Madhya Pradesh is at a disadvantage of proximity with Nangal Plant because it is not economical to transport Ammonia from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than selling in the merchant market. In addition, NFL will always have priority to manufacture Urea over AN being a government-controlled entity. </w:t>
      </w:r>
    </w:p>
    <w:tbl>
      <w:tblPr>
        <w:tblW w:w="9148" w:type="dxa"/>
        <w:tblCellMar>
          <w:left w:w="0" w:type="dxa"/>
          <w:right w:w="0" w:type="dxa"/>
        </w:tblCellMar>
        <w:tblLook w:val="0600" w:firstRow="0" w:lastRow="0" w:firstColumn="0" w:lastColumn="0" w:noHBand="1" w:noVBand="1"/>
      </w:tblPr>
      <w:tblGrid>
        <w:gridCol w:w="3796"/>
        <w:gridCol w:w="1015"/>
        <w:gridCol w:w="3259"/>
        <w:gridCol w:w="1078"/>
      </w:tblGrid>
      <w:tr w:rsidR="00CB05C5" w:rsidRPr="00810AE5" w14:paraId="4593E1FC" w14:textId="77777777" w:rsidTr="008A475E">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9A09E8A" w14:textId="77777777" w:rsidR="00CB05C5" w:rsidRPr="00810AE5" w:rsidRDefault="00CB05C5" w:rsidP="008A475E">
            <w:pPr>
              <w:jc w:val="center"/>
              <w:rPr>
                <w:rFonts w:ascii="Arial" w:hAnsi="Arial" w:cs="Arial"/>
                <w:sz w:val="20"/>
                <w:szCs w:val="20"/>
              </w:rPr>
            </w:pPr>
            <w:r w:rsidRPr="00810AE5">
              <w:rPr>
                <w:rFonts w:ascii="Arial" w:hAnsi="Arial" w:cs="Arial"/>
                <w:b/>
                <w:bCs/>
                <w:sz w:val="20"/>
                <w:szCs w:val="20"/>
              </w:rPr>
              <w:t>Post-Production Increase Ammonium Nitrate at Nangal, 2024, MT</w:t>
            </w:r>
          </w:p>
        </w:tc>
        <w:tc>
          <w:tcPr>
            <w:tcW w:w="4337" w:type="dxa"/>
            <w:gridSpan w:val="2"/>
            <w:tcBorders>
              <w:top w:val="single" w:sz="8" w:space="0" w:color="000000"/>
              <w:left w:val="single" w:sz="8" w:space="0" w:color="000000"/>
              <w:bottom w:val="single" w:sz="8" w:space="0" w:color="000000"/>
              <w:right w:val="single" w:sz="8" w:space="0" w:color="000000"/>
            </w:tcBorders>
            <w:shd w:val="clear" w:color="auto" w:fill="000000"/>
          </w:tcPr>
          <w:p w14:paraId="01EEEA01"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 xml:space="preserve">Post-Production Increase WNA </w:t>
            </w:r>
            <w:r>
              <w:rPr>
                <w:rFonts w:ascii="Arial" w:hAnsi="Arial" w:cs="Arial"/>
                <w:b/>
                <w:bCs/>
                <w:sz w:val="20"/>
                <w:szCs w:val="20"/>
              </w:rPr>
              <w:t>a</w:t>
            </w:r>
            <w:r w:rsidRPr="00810AE5">
              <w:rPr>
                <w:rFonts w:ascii="Arial" w:hAnsi="Arial" w:cs="Arial"/>
                <w:b/>
                <w:bCs/>
                <w:sz w:val="20"/>
                <w:szCs w:val="20"/>
              </w:rPr>
              <w:t>t Nangal, 2024, MT</w:t>
            </w:r>
          </w:p>
        </w:tc>
      </w:tr>
      <w:tr w:rsidR="00CB05C5" w:rsidRPr="00810AE5" w14:paraId="0517FBA1" w14:textId="77777777" w:rsidTr="008A475E">
        <w:trPr>
          <w:trHeight w:val="279"/>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514E2D"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Ammonium Nitrate Production at Nangal</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30E5B9"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39,141</w:t>
            </w:r>
          </w:p>
        </w:tc>
        <w:tc>
          <w:tcPr>
            <w:tcW w:w="3259" w:type="dxa"/>
            <w:tcBorders>
              <w:top w:val="single" w:sz="8" w:space="0" w:color="000000"/>
              <w:left w:val="single" w:sz="8" w:space="0" w:color="000000"/>
              <w:bottom w:val="single" w:sz="8" w:space="0" w:color="000000"/>
              <w:right w:val="single" w:sz="8" w:space="0" w:color="000000"/>
            </w:tcBorders>
            <w:vAlign w:val="center"/>
          </w:tcPr>
          <w:p w14:paraId="0DE9A7BA" w14:textId="77777777" w:rsidR="00CB05C5" w:rsidRPr="00810AE5" w:rsidRDefault="00CB05C5" w:rsidP="008A475E">
            <w:pPr>
              <w:jc w:val="center"/>
              <w:rPr>
                <w:rFonts w:ascii="Arial" w:hAnsi="Arial" w:cs="Arial"/>
                <w:sz w:val="20"/>
                <w:szCs w:val="20"/>
              </w:rPr>
            </w:pPr>
            <w:r>
              <w:rPr>
                <w:rFonts w:ascii="Arial" w:hAnsi="Arial" w:cs="Arial"/>
                <w:color w:val="000000"/>
                <w:kern w:val="24"/>
              </w:rPr>
              <w:t>WNA Production at Nangal</w:t>
            </w:r>
          </w:p>
        </w:tc>
        <w:tc>
          <w:tcPr>
            <w:tcW w:w="1078" w:type="dxa"/>
            <w:tcBorders>
              <w:top w:val="single" w:sz="8" w:space="0" w:color="000000"/>
              <w:left w:val="single" w:sz="8" w:space="0" w:color="000000"/>
              <w:bottom w:val="single" w:sz="8" w:space="0" w:color="000000"/>
              <w:right w:val="single" w:sz="8" w:space="0" w:color="000000"/>
            </w:tcBorders>
            <w:vAlign w:val="center"/>
          </w:tcPr>
          <w:p w14:paraId="57D442EA" w14:textId="77777777" w:rsidR="00CB05C5" w:rsidRPr="00810AE5" w:rsidRDefault="00CB05C5" w:rsidP="008A475E">
            <w:pPr>
              <w:jc w:val="center"/>
              <w:rPr>
                <w:rFonts w:ascii="Arial" w:hAnsi="Arial" w:cs="Arial"/>
                <w:sz w:val="20"/>
                <w:szCs w:val="20"/>
              </w:rPr>
            </w:pPr>
            <w:r>
              <w:rPr>
                <w:rFonts w:ascii="Arial" w:hAnsi="Arial" w:cs="Arial"/>
                <w:color w:val="000000"/>
                <w:kern w:val="24"/>
              </w:rPr>
              <w:t>127,050</w:t>
            </w:r>
          </w:p>
        </w:tc>
      </w:tr>
      <w:tr w:rsidR="00CB05C5" w:rsidRPr="00810AE5" w14:paraId="3E77A175" w14:textId="77777777" w:rsidTr="008A475E">
        <w:trPr>
          <w:trHeight w:val="293"/>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1D0331"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Ammonia Required For AN</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102F03" w14:textId="77777777" w:rsidR="00CB05C5" w:rsidRPr="00810AE5" w:rsidRDefault="00CB05C5" w:rsidP="008A475E">
            <w:pPr>
              <w:jc w:val="center"/>
              <w:rPr>
                <w:rFonts w:ascii="Arial" w:hAnsi="Arial" w:cs="Arial"/>
                <w:sz w:val="20"/>
                <w:szCs w:val="20"/>
              </w:rPr>
            </w:pPr>
            <w:r w:rsidRPr="00810AE5">
              <w:rPr>
                <w:rFonts w:ascii="Arial" w:hAnsi="Arial" w:cs="Arial"/>
                <w:color w:val="000000"/>
                <w:kern w:val="24"/>
                <w:sz w:val="20"/>
                <w:szCs w:val="20"/>
              </w:rPr>
              <w:t>8611</w:t>
            </w:r>
          </w:p>
        </w:tc>
        <w:tc>
          <w:tcPr>
            <w:tcW w:w="3259" w:type="dxa"/>
            <w:tcBorders>
              <w:top w:val="single" w:sz="8" w:space="0" w:color="000000"/>
              <w:left w:val="single" w:sz="8" w:space="0" w:color="000000"/>
              <w:bottom w:val="single" w:sz="8" w:space="0" w:color="000000"/>
              <w:right w:val="single" w:sz="8" w:space="0" w:color="000000"/>
            </w:tcBorders>
            <w:vAlign w:val="center"/>
          </w:tcPr>
          <w:p w14:paraId="4FE8797B" w14:textId="77777777" w:rsidR="00CB05C5" w:rsidRPr="00810AE5" w:rsidRDefault="00CB05C5" w:rsidP="008A475E">
            <w:pPr>
              <w:jc w:val="center"/>
              <w:rPr>
                <w:rFonts w:ascii="Arial" w:hAnsi="Arial" w:cs="Arial"/>
                <w:sz w:val="20"/>
                <w:szCs w:val="20"/>
              </w:rPr>
            </w:pPr>
            <w:r>
              <w:rPr>
                <w:rFonts w:ascii="Arial" w:hAnsi="Arial" w:cs="Arial"/>
                <w:color w:val="000000"/>
                <w:kern w:val="24"/>
              </w:rPr>
              <w:t>Ammonia Required for WNA</w:t>
            </w:r>
          </w:p>
        </w:tc>
        <w:tc>
          <w:tcPr>
            <w:tcW w:w="1078" w:type="dxa"/>
            <w:tcBorders>
              <w:top w:val="single" w:sz="8" w:space="0" w:color="000000"/>
              <w:left w:val="single" w:sz="8" w:space="0" w:color="000000"/>
              <w:bottom w:val="single" w:sz="8" w:space="0" w:color="000000"/>
              <w:right w:val="single" w:sz="8" w:space="0" w:color="000000"/>
            </w:tcBorders>
            <w:vAlign w:val="center"/>
          </w:tcPr>
          <w:p w14:paraId="24893309" w14:textId="77777777" w:rsidR="00CB05C5" w:rsidRPr="00810AE5" w:rsidRDefault="00CB05C5" w:rsidP="008A475E">
            <w:pPr>
              <w:jc w:val="center"/>
              <w:rPr>
                <w:rFonts w:ascii="Arial" w:hAnsi="Arial" w:cs="Arial"/>
                <w:sz w:val="20"/>
                <w:szCs w:val="20"/>
              </w:rPr>
            </w:pPr>
            <w:r>
              <w:rPr>
                <w:rFonts w:ascii="Arial" w:hAnsi="Arial" w:cs="Arial"/>
                <w:color w:val="000000"/>
                <w:kern w:val="24"/>
              </w:rPr>
              <w:t>36,209</w:t>
            </w:r>
          </w:p>
        </w:tc>
      </w:tr>
    </w:tbl>
    <w:p w14:paraId="0E79E065" w14:textId="77777777" w:rsidR="00CB05C5" w:rsidRDefault="00CB05C5" w:rsidP="00CB05C5">
      <w:pPr>
        <w:rPr>
          <w:rFonts w:ascii="Arial" w:hAnsi="Arial" w:cs="Arial"/>
          <w:sz w:val="20"/>
          <w:szCs w:val="20"/>
          <w:lang w:val="en-US"/>
        </w:rPr>
      </w:pPr>
    </w:p>
    <w:tbl>
      <w:tblPr>
        <w:tblW w:w="9167" w:type="dxa"/>
        <w:tblCellMar>
          <w:left w:w="0" w:type="dxa"/>
          <w:right w:w="0" w:type="dxa"/>
        </w:tblCellMar>
        <w:tblLook w:val="0600" w:firstRow="0" w:lastRow="0" w:firstColumn="0" w:lastColumn="0" w:noHBand="1" w:noVBand="1"/>
      </w:tblPr>
      <w:tblGrid>
        <w:gridCol w:w="6234"/>
        <w:gridCol w:w="2933"/>
      </w:tblGrid>
      <w:tr w:rsidR="00CB05C5" w:rsidRPr="00810AE5" w14:paraId="38BFBB3C" w14:textId="77777777" w:rsidTr="008A475E">
        <w:trPr>
          <w:trHeight w:val="314"/>
        </w:trPr>
        <w:tc>
          <w:tcPr>
            <w:tcW w:w="62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4A242D4"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lang w:val="en-US"/>
              </w:rPr>
              <w:t>Total Ammonia Required at Nangal, 2024</w:t>
            </w:r>
          </w:p>
        </w:tc>
        <w:tc>
          <w:tcPr>
            <w:tcW w:w="293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FEAAB71" w14:textId="77777777" w:rsidR="00CB05C5" w:rsidRPr="00810AE5" w:rsidRDefault="00CB05C5" w:rsidP="008A475E">
            <w:pPr>
              <w:jc w:val="center"/>
              <w:rPr>
                <w:rFonts w:ascii="Arial" w:hAnsi="Arial" w:cs="Arial"/>
                <w:b/>
                <w:bCs/>
                <w:sz w:val="20"/>
                <w:szCs w:val="20"/>
              </w:rPr>
            </w:pPr>
            <w:r w:rsidRPr="00810AE5">
              <w:rPr>
                <w:rFonts w:ascii="Arial" w:hAnsi="Arial" w:cs="Arial"/>
                <w:b/>
                <w:bCs/>
                <w:sz w:val="20"/>
                <w:szCs w:val="20"/>
              </w:rPr>
              <w:t>44,820</w:t>
            </w:r>
          </w:p>
        </w:tc>
      </w:tr>
    </w:tbl>
    <w:p w14:paraId="2E7EB494"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4DE26C0E" w14:textId="77777777" w:rsidR="00CB05C5" w:rsidRPr="0006323E" w:rsidRDefault="00CB05C5" w:rsidP="00CB05C5">
      <w:pPr>
        <w:rPr>
          <w:rFonts w:ascii="Arial" w:hAnsi="Arial" w:cs="Arial"/>
          <w:sz w:val="20"/>
          <w:szCs w:val="20"/>
        </w:rPr>
      </w:pPr>
      <w:r w:rsidRPr="00810AE5">
        <w:rPr>
          <w:rFonts w:ascii="Arial" w:hAnsi="Arial" w:cs="Arial"/>
          <w:sz w:val="20"/>
          <w:szCs w:val="20"/>
          <w:lang w:val="en-US"/>
        </w:rPr>
        <w:t xml:space="preserve">Assuming the output from the second stream becomes operational in FY 2024, to manufacture 39,141 MT equivalent of AN, the total Ammonia required at the Nangal plant would be 44,820 MT (for AN and WNA production). Therefore, this scenario is not feasible because of the unavailability of Ammonia. </w:t>
      </w:r>
    </w:p>
    <w:p w14:paraId="02582A35" w14:textId="77777777" w:rsidR="00CB05C5" w:rsidRPr="00731FA6" w:rsidRDefault="00CB05C5" w:rsidP="00CB05C5">
      <w:pPr>
        <w:keepNext/>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Market </w:t>
      </w:r>
    </w:p>
    <w:p w14:paraId="0B57F3EC"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w:t>
      </w:r>
      <w:r>
        <w:rPr>
          <w:rFonts w:ascii="Arial" w:hAnsi="Arial" w:cs="Arial"/>
          <w:sz w:val="20"/>
          <w:szCs w:val="20"/>
          <w:lang w:val="en-US"/>
        </w:rPr>
        <w:t xml:space="preserve">close to </w:t>
      </w:r>
      <w:r w:rsidRPr="00731FA6">
        <w:rPr>
          <w:rFonts w:ascii="Arial" w:hAnsi="Arial" w:cs="Arial"/>
          <w:sz w:val="20"/>
          <w:szCs w:val="20"/>
          <w:lang w:val="en-US"/>
        </w:rPr>
        <w:t>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explosives</w:t>
      </w:r>
      <w:r>
        <w:rPr>
          <w:rFonts w:ascii="Arial" w:hAnsi="Arial" w:cs="Arial"/>
          <w:sz w:val="20"/>
          <w:szCs w:val="20"/>
          <w:lang w:val="en-US"/>
        </w:rPr>
        <w:t xml:space="preserve"> (</w:t>
      </w:r>
      <w:proofErr w:type="gramStart"/>
      <w:r>
        <w:rPr>
          <w:rFonts w:ascii="Arial" w:hAnsi="Arial" w:cs="Arial"/>
          <w:sz w:val="20"/>
          <w:szCs w:val="20"/>
          <w:lang w:val="en-US"/>
        </w:rPr>
        <w:t>AN explosives &amp; other</w:t>
      </w:r>
      <w:proofErr w:type="gramEnd"/>
      <w:r>
        <w:rPr>
          <w:rFonts w:ascii="Arial" w:hAnsi="Arial" w:cs="Arial"/>
          <w:sz w:val="20"/>
          <w:szCs w:val="20"/>
          <w:lang w:val="en-US"/>
        </w:rPr>
        <w:t xml:space="preserve"> explosives)</w:t>
      </w:r>
      <w:r w:rsidRPr="00731FA6">
        <w:rPr>
          <w:rFonts w:ascii="Arial" w:hAnsi="Arial" w:cs="Arial"/>
          <w:sz w:val="20"/>
          <w:szCs w:val="20"/>
          <w:lang w:val="en-US"/>
        </w:rPr>
        <w:t xml:space="preserve"> market in India. Owing to the increasing demand for ammonium nitrate from explosive sectors and increasing mining and construction activities in the country,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p>
    <w:p w14:paraId="48354ED9" w14:textId="77777777" w:rsidR="00CB05C5" w:rsidRDefault="00CB05C5" w:rsidP="00CB05C5">
      <w:pPr>
        <w:rPr>
          <w:rFonts w:ascii="Arial" w:hAnsi="Arial" w:cs="Arial"/>
          <w:sz w:val="20"/>
          <w:szCs w:val="20"/>
          <w:lang w:val="en-US"/>
        </w:rPr>
      </w:pPr>
    </w:p>
    <w:p w14:paraId="401EA873"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lang w:val="en-US"/>
        </w:rPr>
      </w:pPr>
      <w:r w:rsidRPr="00731FA6">
        <w:rPr>
          <w:rFonts w:ascii="Arial" w:hAnsi="Arial" w:cs="Arial"/>
          <w:b/>
          <w:bCs/>
          <w:color w:val="FFFFFF" w:themeColor="background1"/>
          <w:sz w:val="20"/>
          <w:szCs w:val="20"/>
          <w:lang w:val="en-US"/>
        </w:rPr>
        <w:t>Key Region to Focus</w:t>
      </w:r>
    </w:p>
    <w:p w14:paraId="73311539" w14:textId="77777777" w:rsidR="00CB05C5" w:rsidRPr="00731FA6" w:rsidRDefault="00CB05C5" w:rsidP="00CB05C5">
      <w:pPr>
        <w:rPr>
          <w:rFonts w:ascii="Arial" w:hAnsi="Arial" w:cs="Arial"/>
          <w:sz w:val="20"/>
          <w:szCs w:val="20"/>
          <w:lang w:val="en-US"/>
        </w:rPr>
      </w:pPr>
    </w:p>
    <w:tbl>
      <w:tblPr>
        <w:tblStyle w:val="ListTable31"/>
        <w:tblW w:w="9085" w:type="dxa"/>
        <w:tblLook w:val="04A0" w:firstRow="1" w:lastRow="0" w:firstColumn="1" w:lastColumn="0" w:noHBand="0" w:noVBand="1"/>
      </w:tblPr>
      <w:tblGrid>
        <w:gridCol w:w="4160"/>
        <w:gridCol w:w="1300"/>
        <w:gridCol w:w="1300"/>
        <w:gridCol w:w="1300"/>
        <w:gridCol w:w="1025"/>
      </w:tblGrid>
      <w:tr w:rsidR="00CB05C5" w:rsidRPr="00731FA6" w14:paraId="7A562052"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3D08168E"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56" w:name="_Hlk90049754"/>
            <w:bookmarkStart w:id="2357" w:name="_Hlk90930688"/>
            <w:r w:rsidRPr="00731FA6">
              <w:rPr>
                <w:rFonts w:ascii="Arial" w:eastAsia="Times New Roman" w:hAnsi="Arial" w:cs="Arial"/>
                <w:sz w:val="20"/>
                <w:szCs w:val="20"/>
                <w:lang w:eastAsia="en-IN"/>
              </w:rPr>
              <w:t>India Ammonium Nitrate Market, By Region, By Volume (Thousand Metric Tons)</w:t>
            </w:r>
          </w:p>
        </w:tc>
      </w:tr>
      <w:tr w:rsidR="00CB05C5" w:rsidRPr="00731FA6" w14:paraId="19A05A7C"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522E8B7"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3746A94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2CD982E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F7FBDE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52A4DC3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090C1AF"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7BC053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4321C5DC"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300" w:type="dxa"/>
            <w:noWrap/>
            <w:vAlign w:val="center"/>
            <w:hideMark/>
          </w:tcPr>
          <w:p w14:paraId="01B05474"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375</w:t>
            </w:r>
          </w:p>
        </w:tc>
        <w:tc>
          <w:tcPr>
            <w:tcW w:w="1300" w:type="dxa"/>
            <w:noWrap/>
            <w:vAlign w:val="center"/>
            <w:hideMark/>
          </w:tcPr>
          <w:p w14:paraId="64A49D36"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503</w:t>
            </w:r>
          </w:p>
        </w:tc>
        <w:tc>
          <w:tcPr>
            <w:tcW w:w="1025" w:type="dxa"/>
            <w:noWrap/>
            <w:vAlign w:val="center"/>
            <w:hideMark/>
          </w:tcPr>
          <w:p w14:paraId="1A300DDE"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776</w:t>
            </w:r>
          </w:p>
        </w:tc>
      </w:tr>
      <w:tr w:rsidR="00CB05C5" w:rsidRPr="00731FA6" w14:paraId="50683694"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C632DB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53DDA8D6"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183</w:t>
            </w:r>
          </w:p>
        </w:tc>
        <w:tc>
          <w:tcPr>
            <w:tcW w:w="1300" w:type="dxa"/>
            <w:noWrap/>
            <w:vAlign w:val="center"/>
            <w:hideMark/>
          </w:tcPr>
          <w:p w14:paraId="79A2EE09"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276</w:t>
            </w:r>
          </w:p>
        </w:tc>
        <w:tc>
          <w:tcPr>
            <w:tcW w:w="1300" w:type="dxa"/>
            <w:noWrap/>
            <w:vAlign w:val="center"/>
            <w:hideMark/>
          </w:tcPr>
          <w:p w14:paraId="7A92B65E"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365</w:t>
            </w:r>
          </w:p>
        </w:tc>
        <w:tc>
          <w:tcPr>
            <w:tcW w:w="1025" w:type="dxa"/>
            <w:noWrap/>
            <w:vAlign w:val="center"/>
            <w:hideMark/>
          </w:tcPr>
          <w:p w14:paraId="696B31F3"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553</w:t>
            </w:r>
          </w:p>
        </w:tc>
      </w:tr>
      <w:tr w:rsidR="00CB05C5" w:rsidRPr="00731FA6" w14:paraId="45026167"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902BCE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0915F4C4"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137</w:t>
            </w:r>
          </w:p>
        </w:tc>
        <w:tc>
          <w:tcPr>
            <w:tcW w:w="1300" w:type="dxa"/>
            <w:noWrap/>
            <w:vAlign w:val="center"/>
            <w:hideMark/>
          </w:tcPr>
          <w:p w14:paraId="2A5BA692"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191</w:t>
            </w:r>
          </w:p>
        </w:tc>
        <w:tc>
          <w:tcPr>
            <w:tcW w:w="1300" w:type="dxa"/>
            <w:noWrap/>
            <w:vAlign w:val="center"/>
            <w:hideMark/>
          </w:tcPr>
          <w:p w14:paraId="1911FEB1"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025" w:type="dxa"/>
            <w:noWrap/>
            <w:vAlign w:val="center"/>
            <w:hideMark/>
          </w:tcPr>
          <w:p w14:paraId="626482FF" w14:textId="77777777" w:rsidR="00CB05C5" w:rsidRPr="00BB17F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354</w:t>
            </w:r>
          </w:p>
        </w:tc>
      </w:tr>
      <w:tr w:rsidR="00CB05C5" w:rsidRPr="00731FA6" w14:paraId="2A4BF135"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75F946C"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78CDAB34"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w:t>
            </w:r>
          </w:p>
        </w:tc>
        <w:tc>
          <w:tcPr>
            <w:tcW w:w="1300" w:type="dxa"/>
            <w:noWrap/>
            <w:vAlign w:val="center"/>
            <w:hideMark/>
          </w:tcPr>
          <w:p w14:paraId="052DDE09"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92</w:t>
            </w:r>
          </w:p>
        </w:tc>
        <w:tc>
          <w:tcPr>
            <w:tcW w:w="1300" w:type="dxa"/>
            <w:noWrap/>
            <w:vAlign w:val="center"/>
            <w:hideMark/>
          </w:tcPr>
          <w:p w14:paraId="4BABA15D"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106</w:t>
            </w:r>
          </w:p>
        </w:tc>
        <w:tc>
          <w:tcPr>
            <w:tcW w:w="1025" w:type="dxa"/>
            <w:noWrap/>
            <w:vAlign w:val="center"/>
            <w:hideMark/>
          </w:tcPr>
          <w:p w14:paraId="125A3911" w14:textId="77777777" w:rsidR="00CB05C5" w:rsidRPr="00BB17F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131</w:t>
            </w:r>
          </w:p>
        </w:tc>
      </w:tr>
      <w:tr w:rsidR="00CB05C5" w:rsidRPr="00731FA6" w14:paraId="150E1574"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E71424A"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00" w:type="dxa"/>
            <w:noWrap/>
            <w:vAlign w:val="center"/>
          </w:tcPr>
          <w:p w14:paraId="1A08E807"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641</w:t>
            </w:r>
          </w:p>
        </w:tc>
        <w:tc>
          <w:tcPr>
            <w:tcW w:w="1300" w:type="dxa"/>
            <w:noWrap/>
            <w:vAlign w:val="center"/>
          </w:tcPr>
          <w:p w14:paraId="62BA1188"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933</w:t>
            </w:r>
          </w:p>
        </w:tc>
        <w:tc>
          <w:tcPr>
            <w:tcW w:w="1300" w:type="dxa"/>
            <w:noWrap/>
            <w:vAlign w:val="center"/>
          </w:tcPr>
          <w:p w14:paraId="173F8911"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1,217</w:t>
            </w:r>
          </w:p>
        </w:tc>
        <w:tc>
          <w:tcPr>
            <w:tcW w:w="1025" w:type="dxa"/>
            <w:noWrap/>
            <w:vAlign w:val="center"/>
          </w:tcPr>
          <w:p w14:paraId="7B7A11E9" w14:textId="77777777" w:rsidR="00CB05C5" w:rsidRPr="00BB17F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1,814</w:t>
            </w:r>
          </w:p>
        </w:tc>
      </w:tr>
      <w:tr w:rsidR="00CB05C5" w:rsidRPr="00731FA6" w14:paraId="049D1EA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5859B5B7"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58" w:name="_Hlk90049760"/>
            <w:bookmarkEnd w:id="2356"/>
            <w:r w:rsidRPr="00731FA6">
              <w:rPr>
                <w:rFonts w:ascii="Arial" w:eastAsia="Times New Roman" w:hAnsi="Arial" w:cs="Arial"/>
                <w:sz w:val="20"/>
                <w:szCs w:val="20"/>
                <w:lang w:eastAsia="en-IN"/>
              </w:rPr>
              <w:t>India Ammonium Nitrate Market, By Region, By Volume (%)</w:t>
            </w:r>
          </w:p>
        </w:tc>
      </w:tr>
      <w:tr w:rsidR="00CB05C5" w:rsidRPr="00731FA6" w14:paraId="4F34190D"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AAC9E3E"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6B3F7A4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7D41DF42"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631EEA79"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34161BC5"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1D48E46"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CB1E25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6F43E1B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38%</w:t>
            </w:r>
          </w:p>
        </w:tc>
        <w:tc>
          <w:tcPr>
            <w:tcW w:w="1300" w:type="dxa"/>
            <w:noWrap/>
            <w:vAlign w:val="center"/>
            <w:hideMark/>
          </w:tcPr>
          <w:p w14:paraId="1A3619D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c>
          <w:tcPr>
            <w:tcW w:w="1300" w:type="dxa"/>
            <w:noWrap/>
            <w:vAlign w:val="center"/>
            <w:hideMark/>
          </w:tcPr>
          <w:p w14:paraId="288A458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41%</w:t>
            </w:r>
          </w:p>
        </w:tc>
        <w:tc>
          <w:tcPr>
            <w:tcW w:w="1025" w:type="dxa"/>
            <w:noWrap/>
            <w:vAlign w:val="center"/>
            <w:hideMark/>
          </w:tcPr>
          <w:p w14:paraId="5B99AED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43%</w:t>
            </w:r>
          </w:p>
        </w:tc>
      </w:tr>
      <w:tr w:rsidR="00CB05C5" w:rsidRPr="00731FA6" w14:paraId="29F9B023"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262E10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6660B6D1"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29%</w:t>
            </w:r>
          </w:p>
        </w:tc>
        <w:tc>
          <w:tcPr>
            <w:tcW w:w="1300" w:type="dxa"/>
            <w:noWrap/>
            <w:vAlign w:val="center"/>
            <w:hideMark/>
          </w:tcPr>
          <w:p w14:paraId="27525CE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300" w:type="dxa"/>
            <w:noWrap/>
            <w:vAlign w:val="center"/>
            <w:hideMark/>
          </w:tcPr>
          <w:p w14:paraId="1DC1B4E6"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025" w:type="dxa"/>
            <w:noWrap/>
            <w:vAlign w:val="center"/>
            <w:hideMark/>
          </w:tcPr>
          <w:p w14:paraId="2B45A5E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r>
      <w:tr w:rsidR="00CB05C5" w:rsidRPr="00731FA6" w14:paraId="1AC1B6D1"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AE6EAC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37CAD49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c>
          <w:tcPr>
            <w:tcW w:w="1300" w:type="dxa"/>
            <w:noWrap/>
            <w:vAlign w:val="center"/>
            <w:hideMark/>
          </w:tcPr>
          <w:p w14:paraId="7B4AE3D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300" w:type="dxa"/>
            <w:noWrap/>
            <w:vAlign w:val="center"/>
            <w:hideMark/>
          </w:tcPr>
          <w:p w14:paraId="0313D5C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025" w:type="dxa"/>
            <w:noWrap/>
            <w:vAlign w:val="center"/>
            <w:hideMark/>
          </w:tcPr>
          <w:p w14:paraId="2AFBD90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r>
      <w:tr w:rsidR="00CB05C5" w:rsidRPr="00731FA6" w14:paraId="219867AC"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48F2F2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541143C9"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c>
          <w:tcPr>
            <w:tcW w:w="1300" w:type="dxa"/>
            <w:noWrap/>
            <w:vAlign w:val="center"/>
            <w:hideMark/>
          </w:tcPr>
          <w:p w14:paraId="3562549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10%</w:t>
            </w:r>
          </w:p>
        </w:tc>
        <w:tc>
          <w:tcPr>
            <w:tcW w:w="1300" w:type="dxa"/>
            <w:noWrap/>
            <w:vAlign w:val="center"/>
            <w:hideMark/>
          </w:tcPr>
          <w:p w14:paraId="1853947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9%</w:t>
            </w:r>
          </w:p>
        </w:tc>
        <w:tc>
          <w:tcPr>
            <w:tcW w:w="1025" w:type="dxa"/>
            <w:noWrap/>
            <w:vAlign w:val="center"/>
            <w:hideMark/>
          </w:tcPr>
          <w:p w14:paraId="5972BBB8"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7%</w:t>
            </w:r>
          </w:p>
        </w:tc>
      </w:tr>
      <w:tr w:rsidR="00CB05C5" w:rsidRPr="00731FA6" w14:paraId="32A7FF25"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ECE058D"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70B7EAC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5AB6DE8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34840C8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25" w:type="dxa"/>
            <w:noWrap/>
            <w:vAlign w:val="center"/>
          </w:tcPr>
          <w:p w14:paraId="48E274C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357"/>
    <w:bookmarkEnd w:id="2358"/>
    <w:p w14:paraId="71F3EF0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52" w:type="dxa"/>
        <w:tblInd w:w="5" w:type="dxa"/>
        <w:tblLook w:val="0420" w:firstRow="1" w:lastRow="0" w:firstColumn="0" w:lastColumn="0" w:noHBand="0" w:noVBand="1"/>
      </w:tblPr>
      <w:tblGrid>
        <w:gridCol w:w="2053"/>
        <w:gridCol w:w="3959"/>
        <w:gridCol w:w="3040"/>
      </w:tblGrid>
      <w:tr w:rsidR="00CB05C5" w:rsidRPr="00731FA6" w14:paraId="796EF004" w14:textId="77777777" w:rsidTr="008A475E">
        <w:trPr>
          <w:trHeight w:val="226"/>
        </w:trPr>
        <w:tc>
          <w:tcPr>
            <w:tcW w:w="2053" w:type="dxa"/>
            <w:shd w:val="clear" w:color="auto" w:fill="000000" w:themeFill="text1"/>
            <w:hideMark/>
          </w:tcPr>
          <w:p w14:paraId="3625CF69"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Region</w:t>
            </w:r>
          </w:p>
        </w:tc>
        <w:tc>
          <w:tcPr>
            <w:tcW w:w="3959" w:type="dxa"/>
            <w:shd w:val="clear" w:color="auto" w:fill="000000" w:themeFill="text1"/>
            <w:hideMark/>
          </w:tcPr>
          <w:p w14:paraId="6392D053"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040" w:type="dxa"/>
            <w:shd w:val="clear" w:color="auto" w:fill="000000" w:themeFill="text1"/>
            <w:hideMark/>
          </w:tcPr>
          <w:p w14:paraId="124EF08C"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5DDFCBC6" w14:textId="77777777" w:rsidTr="008A475E">
        <w:trPr>
          <w:trHeight w:val="216"/>
        </w:trPr>
        <w:tc>
          <w:tcPr>
            <w:tcW w:w="2053" w:type="dxa"/>
            <w:hideMark/>
          </w:tcPr>
          <w:p w14:paraId="2FFABC65"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East</w:t>
            </w:r>
          </w:p>
        </w:tc>
        <w:tc>
          <w:tcPr>
            <w:tcW w:w="3959" w:type="dxa"/>
            <w:vAlign w:val="center"/>
            <w:hideMark/>
          </w:tcPr>
          <w:p w14:paraId="411A3ABE"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7.4%</w:t>
            </w:r>
          </w:p>
        </w:tc>
        <w:tc>
          <w:tcPr>
            <w:tcW w:w="3040" w:type="dxa"/>
            <w:vAlign w:val="center"/>
            <w:hideMark/>
          </w:tcPr>
          <w:p w14:paraId="264C72E0"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8.6%</w:t>
            </w:r>
          </w:p>
        </w:tc>
      </w:tr>
      <w:tr w:rsidR="00CB05C5" w:rsidRPr="00731FA6" w14:paraId="7A1360F9" w14:textId="77777777" w:rsidTr="008A475E">
        <w:trPr>
          <w:trHeight w:val="327"/>
        </w:trPr>
        <w:tc>
          <w:tcPr>
            <w:tcW w:w="2053" w:type="dxa"/>
            <w:hideMark/>
          </w:tcPr>
          <w:p w14:paraId="6D9940F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West</w:t>
            </w:r>
          </w:p>
        </w:tc>
        <w:tc>
          <w:tcPr>
            <w:tcW w:w="3959" w:type="dxa"/>
            <w:vAlign w:val="center"/>
            <w:hideMark/>
          </w:tcPr>
          <w:p w14:paraId="2B5D71D6"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7.0%</w:t>
            </w:r>
          </w:p>
        </w:tc>
        <w:tc>
          <w:tcPr>
            <w:tcW w:w="3040" w:type="dxa"/>
            <w:vAlign w:val="center"/>
            <w:hideMark/>
          </w:tcPr>
          <w:p w14:paraId="3AE4E434"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8.2%</w:t>
            </w:r>
          </w:p>
        </w:tc>
      </w:tr>
      <w:tr w:rsidR="00CB05C5" w:rsidRPr="00731FA6" w14:paraId="55C8D649" w14:textId="77777777" w:rsidTr="008A475E">
        <w:trPr>
          <w:trHeight w:val="327"/>
        </w:trPr>
        <w:tc>
          <w:tcPr>
            <w:tcW w:w="2053" w:type="dxa"/>
            <w:hideMark/>
          </w:tcPr>
          <w:p w14:paraId="547C389A"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South</w:t>
            </w:r>
          </w:p>
        </w:tc>
        <w:tc>
          <w:tcPr>
            <w:tcW w:w="3959" w:type="dxa"/>
            <w:vAlign w:val="center"/>
            <w:hideMark/>
          </w:tcPr>
          <w:p w14:paraId="3C94476F"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5.6%</w:t>
            </w:r>
          </w:p>
        </w:tc>
        <w:tc>
          <w:tcPr>
            <w:tcW w:w="3040" w:type="dxa"/>
            <w:vAlign w:val="center"/>
            <w:hideMark/>
          </w:tcPr>
          <w:p w14:paraId="1F853ED9"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7.3%</w:t>
            </w:r>
          </w:p>
        </w:tc>
      </w:tr>
      <w:tr w:rsidR="00CB05C5" w:rsidRPr="00731FA6" w14:paraId="1036AC47" w14:textId="77777777" w:rsidTr="008A475E">
        <w:trPr>
          <w:trHeight w:val="327"/>
        </w:trPr>
        <w:tc>
          <w:tcPr>
            <w:tcW w:w="2053" w:type="dxa"/>
            <w:hideMark/>
          </w:tcPr>
          <w:p w14:paraId="14D184FD"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lang w:val="en-US"/>
              </w:rPr>
              <w:t>North</w:t>
            </w:r>
          </w:p>
        </w:tc>
        <w:tc>
          <w:tcPr>
            <w:tcW w:w="3959" w:type="dxa"/>
            <w:vAlign w:val="center"/>
            <w:hideMark/>
          </w:tcPr>
          <w:p w14:paraId="44E7A8EA" w14:textId="77777777" w:rsidR="00CB05C5" w:rsidRPr="00FB4C73" w:rsidRDefault="00CB05C5" w:rsidP="008A475E">
            <w:pPr>
              <w:jc w:val="center"/>
              <w:rPr>
                <w:rFonts w:ascii="Arial" w:hAnsi="Arial" w:cs="Arial"/>
                <w:b/>
                <w:bCs/>
                <w:color w:val="000000"/>
                <w:sz w:val="20"/>
                <w:szCs w:val="20"/>
              </w:rPr>
            </w:pPr>
            <w:r w:rsidRPr="00FB4C73">
              <w:rPr>
                <w:rFonts w:ascii="Arial" w:hAnsi="Arial" w:cs="Arial"/>
                <w:b/>
                <w:bCs/>
                <w:color w:val="000000"/>
                <w:sz w:val="20"/>
                <w:szCs w:val="20"/>
              </w:rPr>
              <w:t>3.1%</w:t>
            </w:r>
          </w:p>
        </w:tc>
        <w:tc>
          <w:tcPr>
            <w:tcW w:w="3040" w:type="dxa"/>
            <w:vAlign w:val="center"/>
            <w:hideMark/>
          </w:tcPr>
          <w:p w14:paraId="0647EC08" w14:textId="77777777" w:rsidR="00CB05C5" w:rsidRPr="00FB4C73" w:rsidRDefault="00CB05C5" w:rsidP="008A475E">
            <w:pPr>
              <w:jc w:val="center"/>
              <w:rPr>
                <w:rFonts w:ascii="Arial" w:hAnsi="Arial" w:cs="Arial"/>
                <w:b/>
                <w:bCs/>
                <w:sz w:val="20"/>
                <w:szCs w:val="20"/>
              </w:rPr>
            </w:pPr>
            <w:r w:rsidRPr="00FB4C73">
              <w:rPr>
                <w:rFonts w:ascii="Arial" w:hAnsi="Arial" w:cs="Arial"/>
                <w:b/>
                <w:bCs/>
                <w:color w:val="000000"/>
                <w:sz w:val="20"/>
                <w:szCs w:val="20"/>
              </w:rPr>
              <w:t>4.0%</w:t>
            </w:r>
          </w:p>
        </w:tc>
      </w:tr>
    </w:tbl>
    <w:p w14:paraId="1C7BCA34" w14:textId="77777777" w:rsidR="00CB05C5" w:rsidRDefault="00CB05C5" w:rsidP="00CB05C5">
      <w:pPr>
        <w:rPr>
          <w:rFonts w:ascii="Arial" w:hAnsi="Arial" w:cs="Arial"/>
          <w:sz w:val="20"/>
          <w:szCs w:val="20"/>
        </w:rPr>
      </w:pPr>
    </w:p>
    <w:p w14:paraId="5408FF6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East region from a consumption point of view because of the high demand from the region. Owing to presence of large number of coal mines in Jharkhand, Odisha, West Bengal etc. along with high demand of ammonium nitrate from Coal India Ltd. the region contributes to approximately </w:t>
      </w:r>
      <w:r>
        <w:rPr>
          <w:rFonts w:ascii="Arial" w:hAnsi="Arial" w:cs="Arial"/>
          <w:sz w:val="20"/>
          <w:szCs w:val="20"/>
          <w:lang w:val="en-US"/>
        </w:rPr>
        <w:t>38</w:t>
      </w:r>
      <w:r w:rsidRPr="00731FA6">
        <w:rPr>
          <w:rFonts w:ascii="Arial" w:hAnsi="Arial" w:cs="Arial"/>
          <w:sz w:val="20"/>
          <w:szCs w:val="20"/>
          <w:lang w:val="en-US"/>
        </w:rPr>
        <w:t>% of the market demand. Ammonium nitrate is used at blasting agents in the mines. It is also used to manufacture explosives which are then used in the mines. The region has a consumption volume of 3</w:t>
      </w:r>
      <w:r>
        <w:rPr>
          <w:rFonts w:ascii="Arial" w:hAnsi="Arial" w:cs="Arial"/>
          <w:sz w:val="20"/>
          <w:szCs w:val="20"/>
          <w:lang w:val="en-US"/>
        </w:rPr>
        <w:t>75</w:t>
      </w:r>
      <w:r w:rsidRPr="00731FA6">
        <w:rPr>
          <w:rFonts w:ascii="Arial" w:hAnsi="Arial" w:cs="Arial"/>
          <w:sz w:val="20"/>
          <w:szCs w:val="20"/>
          <w:lang w:val="en-US"/>
        </w:rPr>
        <w:t xml:space="preserve"> thousand MT in FY2021 which is expected to grow with a CAGR of </w:t>
      </w:r>
      <w:r>
        <w:rPr>
          <w:rFonts w:ascii="Arial" w:hAnsi="Arial" w:cs="Arial"/>
          <w:sz w:val="20"/>
          <w:szCs w:val="20"/>
          <w:lang w:val="en-US"/>
        </w:rPr>
        <w:t>8.6</w:t>
      </w:r>
      <w:r w:rsidRPr="00731FA6">
        <w:rPr>
          <w:rFonts w:ascii="Arial" w:hAnsi="Arial" w:cs="Arial"/>
          <w:sz w:val="20"/>
          <w:szCs w:val="20"/>
          <w:lang w:val="en-US"/>
        </w:rPr>
        <w:t xml:space="preserve">% and reach at consumption of </w:t>
      </w:r>
      <w:r>
        <w:rPr>
          <w:rFonts w:ascii="Arial" w:hAnsi="Arial" w:cs="Arial"/>
          <w:sz w:val="20"/>
          <w:szCs w:val="20"/>
          <w:lang w:val="en-US"/>
        </w:rPr>
        <w:t>776</w:t>
      </w:r>
      <w:r w:rsidRPr="00731FA6">
        <w:rPr>
          <w:rFonts w:ascii="Arial" w:hAnsi="Arial" w:cs="Arial"/>
          <w:sz w:val="20"/>
          <w:szCs w:val="20"/>
          <w:lang w:val="en-US"/>
        </w:rPr>
        <w:t xml:space="preserve"> thousand MT in FY2030. </w:t>
      </w:r>
    </w:p>
    <w:p w14:paraId="783A5247" w14:textId="77777777" w:rsidR="00CB05C5" w:rsidRPr="00C6522D" w:rsidRDefault="00CB05C5" w:rsidP="00CB05C5">
      <w:pPr>
        <w:rPr>
          <w:rFonts w:ascii="Arial" w:hAnsi="Arial" w:cs="Arial"/>
          <w:sz w:val="20"/>
          <w:szCs w:val="20"/>
          <w:lang w:val="en-US"/>
        </w:rPr>
      </w:pPr>
      <w:r w:rsidRPr="00360BB1">
        <w:rPr>
          <w:rFonts w:ascii="Arial" w:hAnsi="Arial" w:cs="Arial"/>
          <w:sz w:val="20"/>
          <w:szCs w:val="20"/>
          <w:lang w:val="en-US"/>
        </w:rPr>
        <w:t>Followed by this, it is also recommended to target west region as it is the base for several big explosives manufacturers. Solar Explosives Ltd., one of India’s largest explosives manufacturers has plant set-up in Mumbai, Maharashtra. Solar Explosives procures ammonium nitrate to manufacture ANFO explosives. West region contributes to approximately 30% of the total market consumption in FY2021 which is 2</w:t>
      </w:r>
      <w:r>
        <w:rPr>
          <w:rFonts w:ascii="Arial" w:hAnsi="Arial" w:cs="Arial"/>
          <w:sz w:val="20"/>
          <w:szCs w:val="20"/>
          <w:lang w:val="en-US"/>
        </w:rPr>
        <w:t>76</w:t>
      </w:r>
      <w:r w:rsidRPr="00360BB1">
        <w:rPr>
          <w:rFonts w:ascii="Arial" w:hAnsi="Arial" w:cs="Arial"/>
          <w:sz w:val="20"/>
          <w:szCs w:val="20"/>
          <w:lang w:val="en-US"/>
        </w:rPr>
        <w:t xml:space="preserve"> thousand MT in terms of volume. The region is expected to grow with a CAGR of 8.2% to reach up to 5</w:t>
      </w:r>
      <w:r>
        <w:rPr>
          <w:rFonts w:ascii="Arial" w:hAnsi="Arial" w:cs="Arial"/>
          <w:sz w:val="20"/>
          <w:szCs w:val="20"/>
          <w:lang w:val="en-US"/>
        </w:rPr>
        <w:t>53</w:t>
      </w:r>
      <w:r w:rsidRPr="00360BB1">
        <w:rPr>
          <w:rFonts w:ascii="Arial" w:hAnsi="Arial" w:cs="Arial"/>
          <w:sz w:val="20"/>
          <w:szCs w:val="20"/>
          <w:lang w:val="en-US"/>
        </w:rPr>
        <w:t xml:space="preserve"> thousand MT in FY2030.</w:t>
      </w:r>
    </w:p>
    <w:p w14:paraId="70735B69" w14:textId="77777777" w:rsidR="00CB05C5" w:rsidRPr="00731FA6" w:rsidRDefault="00CB05C5" w:rsidP="00CB05C5">
      <w:pPr>
        <w:rPr>
          <w:rFonts w:ascii="Arial" w:hAnsi="Arial" w:cs="Arial"/>
          <w:b/>
          <w:bCs/>
          <w:sz w:val="20"/>
          <w:szCs w:val="20"/>
          <w:lang w:val="en-US"/>
        </w:rPr>
      </w:pPr>
      <w:r w:rsidRPr="00731FA6">
        <w:rPr>
          <w:rFonts w:ascii="Arial" w:hAnsi="Arial" w:cs="Arial"/>
          <w:b/>
          <w:bCs/>
          <w:sz w:val="20"/>
          <w:szCs w:val="20"/>
          <w:lang w:val="en-US"/>
        </w:rPr>
        <w:t>Major Explosives Companies Manufacturing Plant in East India:</w:t>
      </w:r>
    </w:p>
    <w:tbl>
      <w:tblPr>
        <w:tblStyle w:val="ListTable31"/>
        <w:tblW w:w="9105" w:type="dxa"/>
        <w:tblLook w:val="04A0" w:firstRow="1" w:lastRow="0" w:firstColumn="1" w:lastColumn="0" w:noHBand="0" w:noVBand="1"/>
      </w:tblPr>
      <w:tblGrid>
        <w:gridCol w:w="3584"/>
        <w:gridCol w:w="2780"/>
        <w:gridCol w:w="2741"/>
      </w:tblGrid>
      <w:tr w:rsidR="00CB05C5" w:rsidRPr="00731FA6" w14:paraId="0CF4CB78" w14:textId="77777777" w:rsidTr="008A475E">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3584" w:type="dxa"/>
            <w:hideMark/>
          </w:tcPr>
          <w:p w14:paraId="1486C176"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lastRenderedPageBreak/>
              <w:t>Company</w:t>
            </w:r>
          </w:p>
        </w:tc>
        <w:tc>
          <w:tcPr>
            <w:tcW w:w="2780" w:type="dxa"/>
            <w:noWrap/>
            <w:hideMark/>
          </w:tcPr>
          <w:p w14:paraId="10B87827"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State</w:t>
            </w:r>
          </w:p>
        </w:tc>
        <w:tc>
          <w:tcPr>
            <w:tcW w:w="2741" w:type="dxa"/>
            <w:hideMark/>
          </w:tcPr>
          <w:p w14:paraId="0FE6310F"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r>
      <w:tr w:rsidR="00CB05C5" w:rsidRPr="00731FA6" w14:paraId="563EE903" w14:textId="77777777" w:rsidTr="008A475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262E64DB"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Explosives Location</w:t>
            </w:r>
          </w:p>
        </w:tc>
        <w:tc>
          <w:tcPr>
            <w:tcW w:w="2780" w:type="dxa"/>
            <w:noWrap/>
            <w:hideMark/>
          </w:tcPr>
          <w:p w14:paraId="5CDFEA1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525627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Angul</w:t>
            </w:r>
            <w:proofErr w:type="spellEnd"/>
            <w:r w:rsidRPr="00731FA6">
              <w:rPr>
                <w:rFonts w:ascii="Arial" w:eastAsia="Times New Roman" w:hAnsi="Arial" w:cs="Arial"/>
                <w:color w:val="000000"/>
                <w:sz w:val="20"/>
                <w:szCs w:val="20"/>
                <w:lang w:eastAsia="en-IN"/>
              </w:rPr>
              <w:br/>
              <w:t>Jharsuguda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Keonjhar</w:t>
            </w:r>
            <w:proofErr w:type="spellEnd"/>
          </w:p>
        </w:tc>
      </w:tr>
      <w:tr w:rsidR="00CB05C5" w:rsidRPr="00731FA6" w14:paraId="2A2EAD58" w14:textId="77777777" w:rsidTr="008A475E">
        <w:trPr>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467DEF02"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6846EE2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042C150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258A2014"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584" w:type="dxa"/>
            <w:vMerge/>
            <w:hideMark/>
          </w:tcPr>
          <w:p w14:paraId="5BBCC49C"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73CF84F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7B2DC2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Haz</w:t>
            </w:r>
            <w:r>
              <w:rPr>
                <w:rFonts w:ascii="Arial" w:eastAsia="Times New Roman" w:hAnsi="Arial" w:cs="Arial"/>
                <w:color w:val="000000"/>
                <w:sz w:val="20"/>
                <w:szCs w:val="20"/>
                <w:lang w:eastAsia="en-IN"/>
              </w:rPr>
              <w:t>a</w:t>
            </w:r>
            <w:r w:rsidRPr="00731FA6">
              <w:rPr>
                <w:rFonts w:ascii="Arial" w:eastAsia="Times New Roman" w:hAnsi="Arial" w:cs="Arial"/>
                <w:color w:val="000000"/>
                <w:sz w:val="20"/>
                <w:szCs w:val="20"/>
                <w:lang w:eastAsia="en-IN"/>
              </w:rPr>
              <w:t>r</w:t>
            </w:r>
            <w:r>
              <w:rPr>
                <w:rFonts w:ascii="Arial" w:eastAsia="Times New Roman" w:hAnsi="Arial" w:cs="Arial"/>
                <w:color w:val="000000"/>
                <w:sz w:val="20"/>
                <w:szCs w:val="20"/>
                <w:lang w:eastAsia="en-IN"/>
              </w:rPr>
              <w:t>i</w:t>
            </w:r>
            <w:r w:rsidRPr="00731FA6">
              <w:rPr>
                <w:rFonts w:ascii="Arial" w:eastAsia="Times New Roman" w:hAnsi="Arial" w:cs="Arial"/>
                <w:color w:val="000000"/>
                <w:sz w:val="20"/>
                <w:szCs w:val="20"/>
                <w:lang w:eastAsia="en-IN"/>
              </w:rPr>
              <w:t>bagh</w:t>
            </w:r>
            <w:r w:rsidRPr="00731FA6">
              <w:rPr>
                <w:rFonts w:ascii="Arial" w:eastAsia="Times New Roman" w:hAnsi="Arial" w:cs="Arial"/>
                <w:color w:val="000000"/>
                <w:sz w:val="20"/>
                <w:szCs w:val="20"/>
                <w:lang w:eastAsia="en-IN"/>
              </w:rPr>
              <w:br/>
              <w:t>Dhanbad</w:t>
            </w:r>
          </w:p>
        </w:tc>
      </w:tr>
      <w:tr w:rsidR="00CB05C5" w:rsidRPr="00731FA6" w14:paraId="1FCD7052" w14:textId="77777777" w:rsidTr="008A475E">
        <w:trPr>
          <w:trHeight w:val="572"/>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EFD78CE"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Location</w:t>
            </w:r>
          </w:p>
        </w:tc>
        <w:tc>
          <w:tcPr>
            <w:tcW w:w="2780" w:type="dxa"/>
            <w:noWrap/>
            <w:hideMark/>
          </w:tcPr>
          <w:p w14:paraId="1D10530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64CEA8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Rourkela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Angul</w:t>
            </w:r>
            <w:proofErr w:type="spellEnd"/>
          </w:p>
        </w:tc>
      </w:tr>
      <w:tr w:rsidR="00CB05C5" w:rsidRPr="00731FA6" w14:paraId="715BBDED" w14:textId="77777777" w:rsidTr="008A475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275AAD44"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5CB5DB6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47ADCB4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041ECA07" w14:textId="77777777" w:rsidTr="008A475E">
        <w:trPr>
          <w:trHeight w:val="270"/>
        </w:trPr>
        <w:tc>
          <w:tcPr>
            <w:cnfStyle w:val="001000000000" w:firstRow="0" w:lastRow="0" w:firstColumn="1" w:lastColumn="0" w:oddVBand="0" w:evenVBand="0" w:oddHBand="0" w:evenHBand="0" w:firstRowFirstColumn="0" w:firstRowLastColumn="0" w:lastRowFirstColumn="0" w:lastRowLastColumn="0"/>
            <w:tcW w:w="3584" w:type="dxa"/>
            <w:vMerge/>
            <w:hideMark/>
          </w:tcPr>
          <w:p w14:paraId="67921F36" w14:textId="77777777" w:rsidR="00CB05C5" w:rsidRPr="00731FA6" w:rsidRDefault="00CB05C5" w:rsidP="008A475E">
            <w:pPr>
              <w:jc w:val="left"/>
              <w:rPr>
                <w:rFonts w:ascii="Arial" w:eastAsia="Times New Roman" w:hAnsi="Arial" w:cs="Arial"/>
                <w:color w:val="000000"/>
                <w:sz w:val="20"/>
                <w:szCs w:val="20"/>
                <w:lang w:eastAsia="en-IN"/>
              </w:rPr>
            </w:pPr>
          </w:p>
        </w:tc>
        <w:tc>
          <w:tcPr>
            <w:tcW w:w="2780" w:type="dxa"/>
            <w:noWrap/>
            <w:hideMark/>
          </w:tcPr>
          <w:p w14:paraId="6BC44D0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64CC13C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Rajarappa</w:t>
            </w:r>
            <w:proofErr w:type="spellEnd"/>
          </w:p>
        </w:tc>
      </w:tr>
      <w:tr w:rsidR="00CB05C5" w:rsidRPr="00731FA6" w14:paraId="593C1912" w14:textId="77777777" w:rsidTr="008A475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2C392C23"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IEL</w:t>
            </w:r>
          </w:p>
        </w:tc>
        <w:tc>
          <w:tcPr>
            <w:tcW w:w="2780" w:type="dxa"/>
            <w:noWrap/>
            <w:hideMark/>
          </w:tcPr>
          <w:p w14:paraId="285EFA0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noWrap/>
            <w:hideMark/>
          </w:tcPr>
          <w:p w14:paraId="5EAACB0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Gomia</w:t>
            </w:r>
            <w:proofErr w:type="spellEnd"/>
          </w:p>
        </w:tc>
      </w:tr>
      <w:tr w:rsidR="00CB05C5" w:rsidRPr="00731FA6" w14:paraId="00E6934F" w14:textId="77777777" w:rsidTr="008A475E">
        <w:trPr>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719AAA97"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Black Diamond Explosives Pvt. Ltd.</w:t>
            </w:r>
          </w:p>
        </w:tc>
        <w:tc>
          <w:tcPr>
            <w:tcW w:w="2780" w:type="dxa"/>
            <w:noWrap/>
            <w:hideMark/>
          </w:tcPr>
          <w:p w14:paraId="558F680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7995BFA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p>
        </w:tc>
      </w:tr>
    </w:tbl>
    <w:p w14:paraId="28ADFA2B" w14:textId="77777777" w:rsidR="00CB05C5" w:rsidRPr="00731FA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5630D8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Other explosives manufacturers present in East India include IBP CO. Limited, AKS Expo-Chem Pvt. Ltd., Orissa Explosives, Gulf Oil Corporation Ltd., etc.</w:t>
      </w:r>
    </w:p>
    <w:p w14:paraId="3409D097" w14:textId="77777777" w:rsidR="00CB05C5" w:rsidRPr="00731FA6" w:rsidRDefault="00CB05C5" w:rsidP="00CB05C5">
      <w:pPr>
        <w:rPr>
          <w:rFonts w:ascii="Arial" w:hAnsi="Arial" w:cs="Arial"/>
          <w:sz w:val="20"/>
          <w:szCs w:val="20"/>
          <w:lang w:val="en-US"/>
        </w:rPr>
      </w:pPr>
    </w:p>
    <w:p w14:paraId="7793EDFE"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lang w:val="en-US"/>
        </w:rPr>
      </w:pPr>
      <w:r w:rsidRPr="00963E29">
        <w:rPr>
          <w:rFonts w:ascii="Arial" w:hAnsi="Arial" w:cs="Arial"/>
          <w:b/>
          <w:bCs/>
          <w:color w:val="FFFFFF" w:themeColor="background1"/>
          <w:sz w:val="20"/>
          <w:szCs w:val="20"/>
          <w:lang w:val="en-US"/>
        </w:rPr>
        <w:t>Key Consumption Sectors to Focus</w:t>
      </w:r>
    </w:p>
    <w:p w14:paraId="011E31DF" w14:textId="77777777" w:rsidR="00CB05C5" w:rsidRPr="00731FA6" w:rsidRDefault="00CB05C5" w:rsidP="00CB05C5">
      <w:pPr>
        <w:rPr>
          <w:rFonts w:ascii="Arial" w:hAnsi="Arial" w:cs="Arial"/>
          <w:sz w:val="20"/>
          <w:szCs w:val="20"/>
        </w:rPr>
      </w:pPr>
    </w:p>
    <w:tbl>
      <w:tblPr>
        <w:tblStyle w:val="ListTable31"/>
        <w:tblW w:w="9085" w:type="dxa"/>
        <w:tblLook w:val="04A0" w:firstRow="1" w:lastRow="0" w:firstColumn="1" w:lastColumn="0" w:noHBand="0" w:noVBand="1"/>
      </w:tblPr>
      <w:tblGrid>
        <w:gridCol w:w="4601"/>
        <w:gridCol w:w="59"/>
        <w:gridCol w:w="821"/>
        <w:gridCol w:w="216"/>
        <w:gridCol w:w="734"/>
        <w:gridCol w:w="216"/>
        <w:gridCol w:w="1274"/>
        <w:gridCol w:w="154"/>
        <w:gridCol w:w="1010"/>
      </w:tblGrid>
      <w:tr w:rsidR="00CB05C5" w:rsidRPr="00731FA6" w14:paraId="0DF9634B" w14:textId="77777777" w:rsidTr="008A475E">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7E6BF094" w14:textId="77777777" w:rsidR="00CB05C5" w:rsidRPr="00731FA6" w:rsidRDefault="00CB05C5" w:rsidP="008A475E">
            <w:pPr>
              <w:jc w:val="center"/>
              <w:rPr>
                <w:rFonts w:ascii="Arial" w:eastAsia="Times New Roman" w:hAnsi="Arial" w:cs="Arial"/>
                <w:b w:val="0"/>
                <w:bCs w:val="0"/>
                <w:sz w:val="20"/>
                <w:szCs w:val="20"/>
                <w:lang w:eastAsia="en-IN"/>
              </w:rPr>
            </w:pPr>
            <w:bookmarkStart w:id="2359" w:name="_Hlk90050290"/>
            <w:bookmarkStart w:id="2360" w:name="_Hlk9093069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r w:rsidRPr="006847E4">
              <w:rPr>
                <w:rFonts w:ascii="Arial" w:eastAsia="Times New Roman" w:hAnsi="Arial" w:cs="Arial"/>
                <w:sz w:val="20"/>
                <w:szCs w:val="20"/>
                <w:lang w:eastAsia="en-IN"/>
              </w:rPr>
              <w:t>(Thousand Metric Tons)</w:t>
            </w:r>
          </w:p>
        </w:tc>
      </w:tr>
      <w:tr w:rsidR="00CB05C5" w:rsidRPr="00731FA6" w14:paraId="35EAA9EA"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362E72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21" w:type="dxa"/>
            <w:noWrap/>
            <w:hideMark/>
          </w:tcPr>
          <w:p w14:paraId="744976E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4163C30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90" w:type="dxa"/>
            <w:gridSpan w:val="2"/>
            <w:noWrap/>
            <w:hideMark/>
          </w:tcPr>
          <w:p w14:paraId="2B3CC8A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164" w:type="dxa"/>
            <w:gridSpan w:val="2"/>
            <w:noWrap/>
            <w:hideMark/>
          </w:tcPr>
          <w:p w14:paraId="55EB10A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B8FD75A"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685484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821" w:type="dxa"/>
            <w:noWrap/>
            <w:vAlign w:val="center"/>
            <w:hideMark/>
          </w:tcPr>
          <w:p w14:paraId="4232B691"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563</w:t>
            </w:r>
          </w:p>
        </w:tc>
        <w:tc>
          <w:tcPr>
            <w:tcW w:w="950" w:type="dxa"/>
            <w:gridSpan w:val="2"/>
            <w:noWrap/>
            <w:vAlign w:val="center"/>
            <w:hideMark/>
          </w:tcPr>
          <w:p w14:paraId="2E92AC4C"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818</w:t>
            </w:r>
          </w:p>
        </w:tc>
        <w:tc>
          <w:tcPr>
            <w:tcW w:w="1490" w:type="dxa"/>
            <w:gridSpan w:val="2"/>
            <w:noWrap/>
            <w:vAlign w:val="center"/>
            <w:hideMark/>
          </w:tcPr>
          <w:p w14:paraId="4BE8AE5C"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1068</w:t>
            </w:r>
          </w:p>
        </w:tc>
        <w:tc>
          <w:tcPr>
            <w:tcW w:w="1164" w:type="dxa"/>
            <w:gridSpan w:val="2"/>
            <w:noWrap/>
            <w:vAlign w:val="center"/>
            <w:hideMark/>
          </w:tcPr>
          <w:p w14:paraId="3875D597"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1592</w:t>
            </w:r>
          </w:p>
        </w:tc>
      </w:tr>
      <w:tr w:rsidR="00CB05C5" w:rsidRPr="00731FA6" w14:paraId="5B78A39D" w14:textId="77777777" w:rsidTr="008A475E">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784554D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821" w:type="dxa"/>
            <w:noWrap/>
            <w:vAlign w:val="center"/>
            <w:hideMark/>
          </w:tcPr>
          <w:p w14:paraId="16D477FA"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30</w:t>
            </w:r>
          </w:p>
        </w:tc>
        <w:tc>
          <w:tcPr>
            <w:tcW w:w="950" w:type="dxa"/>
            <w:gridSpan w:val="2"/>
            <w:noWrap/>
            <w:vAlign w:val="center"/>
            <w:hideMark/>
          </w:tcPr>
          <w:p w14:paraId="700B6A63"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43</w:t>
            </w:r>
          </w:p>
        </w:tc>
        <w:tc>
          <w:tcPr>
            <w:tcW w:w="1490" w:type="dxa"/>
            <w:gridSpan w:val="2"/>
            <w:noWrap/>
            <w:vAlign w:val="center"/>
            <w:hideMark/>
          </w:tcPr>
          <w:p w14:paraId="00FD5D7E"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w:t>
            </w:r>
          </w:p>
        </w:tc>
        <w:tc>
          <w:tcPr>
            <w:tcW w:w="1164" w:type="dxa"/>
            <w:gridSpan w:val="2"/>
            <w:noWrap/>
            <w:vAlign w:val="center"/>
            <w:hideMark/>
          </w:tcPr>
          <w:p w14:paraId="12F85244"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83</w:t>
            </w:r>
          </w:p>
        </w:tc>
      </w:tr>
      <w:tr w:rsidR="00CB05C5" w:rsidRPr="00731FA6" w14:paraId="7040DE85"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E29AA1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821" w:type="dxa"/>
            <w:noWrap/>
            <w:vAlign w:val="center"/>
            <w:hideMark/>
          </w:tcPr>
          <w:p w14:paraId="5F702E98"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17</w:t>
            </w:r>
          </w:p>
        </w:tc>
        <w:tc>
          <w:tcPr>
            <w:tcW w:w="950" w:type="dxa"/>
            <w:gridSpan w:val="2"/>
            <w:noWrap/>
            <w:vAlign w:val="center"/>
            <w:hideMark/>
          </w:tcPr>
          <w:p w14:paraId="6DB8540F"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25</w:t>
            </w:r>
          </w:p>
        </w:tc>
        <w:tc>
          <w:tcPr>
            <w:tcW w:w="1490" w:type="dxa"/>
            <w:gridSpan w:val="2"/>
            <w:noWrap/>
            <w:vAlign w:val="center"/>
            <w:hideMark/>
          </w:tcPr>
          <w:p w14:paraId="537DB14B"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33</w:t>
            </w:r>
          </w:p>
        </w:tc>
        <w:tc>
          <w:tcPr>
            <w:tcW w:w="1164" w:type="dxa"/>
            <w:gridSpan w:val="2"/>
            <w:noWrap/>
            <w:vAlign w:val="center"/>
            <w:hideMark/>
          </w:tcPr>
          <w:p w14:paraId="18076F2D"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50</w:t>
            </w:r>
          </w:p>
        </w:tc>
      </w:tr>
      <w:tr w:rsidR="00CB05C5" w:rsidRPr="00731FA6" w14:paraId="1A917593"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3A597F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821" w:type="dxa"/>
            <w:noWrap/>
            <w:vAlign w:val="center"/>
            <w:hideMark/>
          </w:tcPr>
          <w:p w14:paraId="02C3BE1E"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14</w:t>
            </w:r>
          </w:p>
        </w:tc>
        <w:tc>
          <w:tcPr>
            <w:tcW w:w="950" w:type="dxa"/>
            <w:gridSpan w:val="2"/>
            <w:noWrap/>
            <w:vAlign w:val="center"/>
            <w:hideMark/>
          </w:tcPr>
          <w:p w14:paraId="2A614124"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21</w:t>
            </w:r>
          </w:p>
        </w:tc>
        <w:tc>
          <w:tcPr>
            <w:tcW w:w="1490" w:type="dxa"/>
            <w:gridSpan w:val="2"/>
            <w:noWrap/>
            <w:vAlign w:val="center"/>
            <w:hideMark/>
          </w:tcPr>
          <w:p w14:paraId="700CDD6A"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28</w:t>
            </w:r>
          </w:p>
        </w:tc>
        <w:tc>
          <w:tcPr>
            <w:tcW w:w="1164" w:type="dxa"/>
            <w:gridSpan w:val="2"/>
            <w:noWrap/>
            <w:vAlign w:val="center"/>
            <w:hideMark/>
          </w:tcPr>
          <w:p w14:paraId="38972C76"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42</w:t>
            </w:r>
          </w:p>
        </w:tc>
      </w:tr>
      <w:tr w:rsidR="00CB05C5" w:rsidRPr="00731FA6" w14:paraId="0F856EB9"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tcPr>
          <w:p w14:paraId="59583F8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821" w:type="dxa"/>
            <w:noWrap/>
            <w:vAlign w:val="center"/>
          </w:tcPr>
          <w:p w14:paraId="298AD213"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17</w:t>
            </w:r>
          </w:p>
        </w:tc>
        <w:tc>
          <w:tcPr>
            <w:tcW w:w="950" w:type="dxa"/>
            <w:gridSpan w:val="2"/>
            <w:noWrap/>
            <w:vAlign w:val="center"/>
          </w:tcPr>
          <w:p w14:paraId="4DA9F22D"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25</w:t>
            </w:r>
          </w:p>
        </w:tc>
        <w:tc>
          <w:tcPr>
            <w:tcW w:w="1490" w:type="dxa"/>
            <w:gridSpan w:val="2"/>
            <w:noWrap/>
            <w:vAlign w:val="center"/>
          </w:tcPr>
          <w:p w14:paraId="0BBC88EF"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33</w:t>
            </w:r>
          </w:p>
        </w:tc>
        <w:tc>
          <w:tcPr>
            <w:tcW w:w="1164" w:type="dxa"/>
            <w:gridSpan w:val="2"/>
            <w:noWrap/>
            <w:vAlign w:val="center"/>
          </w:tcPr>
          <w:p w14:paraId="5ADDF178" w14:textId="77777777" w:rsidR="00CB05C5" w:rsidRPr="000C008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48</w:t>
            </w:r>
          </w:p>
        </w:tc>
      </w:tr>
      <w:tr w:rsidR="00CB05C5" w:rsidRPr="00731FA6" w14:paraId="00C9EE6C"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CF578C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821" w:type="dxa"/>
            <w:noWrap/>
            <w:vAlign w:val="center"/>
            <w:hideMark/>
          </w:tcPr>
          <w:p w14:paraId="40279F18"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641</w:t>
            </w:r>
          </w:p>
        </w:tc>
        <w:tc>
          <w:tcPr>
            <w:tcW w:w="950" w:type="dxa"/>
            <w:gridSpan w:val="2"/>
            <w:noWrap/>
            <w:vAlign w:val="center"/>
            <w:hideMark/>
          </w:tcPr>
          <w:p w14:paraId="4B0F4105"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933</w:t>
            </w:r>
          </w:p>
        </w:tc>
        <w:tc>
          <w:tcPr>
            <w:tcW w:w="1490" w:type="dxa"/>
            <w:gridSpan w:val="2"/>
            <w:noWrap/>
            <w:vAlign w:val="center"/>
            <w:hideMark/>
          </w:tcPr>
          <w:p w14:paraId="233E4CD6"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1,217</w:t>
            </w:r>
          </w:p>
        </w:tc>
        <w:tc>
          <w:tcPr>
            <w:tcW w:w="1164" w:type="dxa"/>
            <w:gridSpan w:val="2"/>
            <w:noWrap/>
            <w:vAlign w:val="center"/>
            <w:hideMark/>
          </w:tcPr>
          <w:p w14:paraId="2816766D" w14:textId="77777777" w:rsidR="00CB05C5" w:rsidRPr="000C008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1,814</w:t>
            </w:r>
          </w:p>
        </w:tc>
      </w:tr>
      <w:tr w:rsidR="00CB05C5" w:rsidRPr="00731FA6" w14:paraId="01158B15"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00000" w:themeFill="text1"/>
            <w:noWrap/>
          </w:tcPr>
          <w:p w14:paraId="5DCC48E6" w14:textId="77777777" w:rsidR="00CB05C5" w:rsidRPr="00731FA6" w:rsidRDefault="00CB05C5" w:rsidP="008A475E">
            <w:pPr>
              <w:jc w:val="center"/>
              <w:rPr>
                <w:rFonts w:ascii="Arial" w:eastAsia="Times New Roman" w:hAnsi="Arial" w:cs="Arial"/>
                <w:b w:val="0"/>
                <w:bCs w:val="0"/>
                <w:sz w:val="20"/>
                <w:szCs w:val="20"/>
                <w:lang w:eastAsia="en-IN"/>
              </w:rPr>
            </w:pPr>
            <w:bookmarkStart w:id="2361" w:name="_Hlk90050296"/>
            <w:bookmarkEnd w:id="2359"/>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p>
        </w:tc>
      </w:tr>
      <w:tr w:rsidR="00CB05C5" w:rsidRPr="00731FA6" w14:paraId="74AB6050"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285564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1096" w:type="dxa"/>
            <w:gridSpan w:val="3"/>
            <w:noWrap/>
            <w:hideMark/>
          </w:tcPr>
          <w:p w14:paraId="404CD89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5F1DC73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28" w:type="dxa"/>
            <w:gridSpan w:val="2"/>
            <w:noWrap/>
            <w:hideMark/>
          </w:tcPr>
          <w:p w14:paraId="146FC3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10" w:type="dxa"/>
            <w:noWrap/>
            <w:hideMark/>
          </w:tcPr>
          <w:p w14:paraId="1EA9D70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32FF62A"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D9ADA6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1096" w:type="dxa"/>
            <w:gridSpan w:val="3"/>
            <w:noWrap/>
            <w:vAlign w:val="center"/>
            <w:hideMark/>
          </w:tcPr>
          <w:p w14:paraId="68BA105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950" w:type="dxa"/>
            <w:gridSpan w:val="2"/>
            <w:noWrap/>
            <w:vAlign w:val="center"/>
            <w:hideMark/>
          </w:tcPr>
          <w:p w14:paraId="4512A35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87.7%</w:t>
            </w:r>
          </w:p>
        </w:tc>
        <w:tc>
          <w:tcPr>
            <w:tcW w:w="1428" w:type="dxa"/>
            <w:gridSpan w:val="2"/>
            <w:noWrap/>
            <w:vAlign w:val="center"/>
            <w:hideMark/>
          </w:tcPr>
          <w:p w14:paraId="77120FF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1010" w:type="dxa"/>
            <w:noWrap/>
            <w:vAlign w:val="center"/>
            <w:hideMark/>
          </w:tcPr>
          <w:p w14:paraId="0AFC114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r>
      <w:tr w:rsidR="00CB05C5" w:rsidRPr="00731FA6" w14:paraId="0A811C03" w14:textId="77777777" w:rsidTr="008A475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203582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1096" w:type="dxa"/>
            <w:gridSpan w:val="3"/>
            <w:noWrap/>
            <w:vAlign w:val="center"/>
            <w:hideMark/>
          </w:tcPr>
          <w:p w14:paraId="355A11D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50" w:type="dxa"/>
            <w:gridSpan w:val="2"/>
            <w:noWrap/>
            <w:vAlign w:val="center"/>
            <w:hideMark/>
          </w:tcPr>
          <w:p w14:paraId="5B6C042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428" w:type="dxa"/>
            <w:gridSpan w:val="2"/>
            <w:noWrap/>
            <w:vAlign w:val="center"/>
            <w:hideMark/>
          </w:tcPr>
          <w:p w14:paraId="59E8473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010" w:type="dxa"/>
            <w:noWrap/>
            <w:vAlign w:val="center"/>
            <w:hideMark/>
          </w:tcPr>
          <w:p w14:paraId="3F00531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731FA6" w14:paraId="7690041E"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161C537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1096" w:type="dxa"/>
            <w:gridSpan w:val="3"/>
            <w:noWrap/>
            <w:vAlign w:val="center"/>
            <w:hideMark/>
          </w:tcPr>
          <w:p w14:paraId="57BAD4C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50" w:type="dxa"/>
            <w:gridSpan w:val="2"/>
            <w:noWrap/>
            <w:vAlign w:val="center"/>
            <w:hideMark/>
          </w:tcPr>
          <w:p w14:paraId="3582646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428" w:type="dxa"/>
            <w:gridSpan w:val="2"/>
            <w:noWrap/>
            <w:vAlign w:val="center"/>
            <w:hideMark/>
          </w:tcPr>
          <w:p w14:paraId="6652E2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010" w:type="dxa"/>
            <w:noWrap/>
            <w:vAlign w:val="center"/>
            <w:hideMark/>
          </w:tcPr>
          <w:p w14:paraId="14D6268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r>
      <w:tr w:rsidR="00CB05C5" w:rsidRPr="00731FA6" w14:paraId="16601C7D"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0DFAEA4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1096" w:type="dxa"/>
            <w:gridSpan w:val="3"/>
            <w:noWrap/>
            <w:vAlign w:val="center"/>
            <w:hideMark/>
          </w:tcPr>
          <w:p w14:paraId="6DF9CD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0" w:type="dxa"/>
            <w:gridSpan w:val="2"/>
            <w:noWrap/>
            <w:vAlign w:val="center"/>
            <w:hideMark/>
          </w:tcPr>
          <w:p w14:paraId="234BAF1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428" w:type="dxa"/>
            <w:gridSpan w:val="2"/>
            <w:noWrap/>
            <w:vAlign w:val="center"/>
            <w:hideMark/>
          </w:tcPr>
          <w:p w14:paraId="2987BD1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010" w:type="dxa"/>
            <w:noWrap/>
            <w:vAlign w:val="center"/>
            <w:hideMark/>
          </w:tcPr>
          <w:p w14:paraId="576D479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59C69B6E" w14:textId="77777777" w:rsidTr="008A475E">
        <w:trPr>
          <w:trHeight w:val="261"/>
        </w:trPr>
        <w:tc>
          <w:tcPr>
            <w:cnfStyle w:val="001000000000" w:firstRow="0" w:lastRow="0" w:firstColumn="1" w:lastColumn="0" w:oddVBand="0" w:evenVBand="0" w:oddHBand="0" w:evenHBand="0" w:firstRowFirstColumn="0" w:firstRowLastColumn="0" w:lastRowFirstColumn="0" w:lastRowLastColumn="0"/>
            <w:tcW w:w="4601" w:type="dxa"/>
            <w:noWrap/>
          </w:tcPr>
          <w:p w14:paraId="0031967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1096" w:type="dxa"/>
            <w:gridSpan w:val="3"/>
            <w:noWrap/>
            <w:vAlign w:val="center"/>
          </w:tcPr>
          <w:p w14:paraId="09662FC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950" w:type="dxa"/>
            <w:gridSpan w:val="2"/>
            <w:noWrap/>
            <w:vAlign w:val="center"/>
          </w:tcPr>
          <w:p w14:paraId="3043588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428" w:type="dxa"/>
            <w:gridSpan w:val="2"/>
            <w:noWrap/>
            <w:vAlign w:val="center"/>
          </w:tcPr>
          <w:p w14:paraId="22A92C7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010" w:type="dxa"/>
            <w:noWrap/>
            <w:vAlign w:val="center"/>
          </w:tcPr>
          <w:p w14:paraId="4F1AFF7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r>
      <w:tr w:rsidR="00CB05C5" w:rsidRPr="00731FA6" w14:paraId="500ED1EE" w14:textId="77777777" w:rsidTr="008A475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345B96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1096" w:type="dxa"/>
            <w:gridSpan w:val="3"/>
            <w:noWrap/>
            <w:vAlign w:val="center"/>
            <w:hideMark/>
          </w:tcPr>
          <w:p w14:paraId="14E69A9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950" w:type="dxa"/>
            <w:gridSpan w:val="2"/>
            <w:noWrap/>
            <w:vAlign w:val="center"/>
            <w:hideMark/>
          </w:tcPr>
          <w:p w14:paraId="6DC50AC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428" w:type="dxa"/>
            <w:gridSpan w:val="2"/>
            <w:noWrap/>
            <w:vAlign w:val="center"/>
            <w:hideMark/>
          </w:tcPr>
          <w:p w14:paraId="3B3AC35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010" w:type="dxa"/>
            <w:noWrap/>
            <w:vAlign w:val="center"/>
            <w:hideMark/>
          </w:tcPr>
          <w:p w14:paraId="5865AF9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r>
      <w:bookmarkEnd w:id="2360"/>
      <w:bookmarkEnd w:id="2361"/>
    </w:tbl>
    <w:p w14:paraId="639884A1" w14:textId="77777777" w:rsidR="00CB05C5" w:rsidRDefault="00CB05C5" w:rsidP="00CB05C5">
      <w:pPr>
        <w:rPr>
          <w:rFonts w:ascii="Arial" w:eastAsia="Times New Roman" w:hAnsi="Arial" w:cs="Arial"/>
          <w:i/>
          <w:iCs/>
          <w:color w:val="000000"/>
          <w:sz w:val="16"/>
          <w:szCs w:val="16"/>
          <w:lang w:eastAsia="en-IN"/>
        </w:rPr>
      </w:pPr>
    </w:p>
    <w:tbl>
      <w:tblPr>
        <w:tblStyle w:val="TableGrid"/>
        <w:tblW w:w="9080" w:type="dxa"/>
        <w:tblInd w:w="5" w:type="dxa"/>
        <w:tblLook w:val="0420" w:firstRow="1" w:lastRow="0" w:firstColumn="0" w:lastColumn="0" w:noHBand="0" w:noVBand="1"/>
      </w:tblPr>
      <w:tblGrid>
        <w:gridCol w:w="2999"/>
        <w:gridCol w:w="2847"/>
        <w:gridCol w:w="3234"/>
      </w:tblGrid>
      <w:tr w:rsidR="00CB05C5" w:rsidRPr="00731FA6" w14:paraId="7B9AB6A1" w14:textId="77777777" w:rsidTr="008A475E">
        <w:trPr>
          <w:trHeight w:val="340"/>
        </w:trPr>
        <w:tc>
          <w:tcPr>
            <w:tcW w:w="2999" w:type="dxa"/>
            <w:shd w:val="clear" w:color="auto" w:fill="0D0D0D" w:themeFill="text1" w:themeFillTint="F2"/>
            <w:hideMark/>
          </w:tcPr>
          <w:p w14:paraId="6D250747"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Consumption Sectors</w:t>
            </w:r>
          </w:p>
        </w:tc>
        <w:tc>
          <w:tcPr>
            <w:tcW w:w="2847" w:type="dxa"/>
            <w:shd w:val="clear" w:color="auto" w:fill="0D0D0D" w:themeFill="text1" w:themeFillTint="F2"/>
            <w:hideMark/>
          </w:tcPr>
          <w:p w14:paraId="4095131F"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234" w:type="dxa"/>
            <w:shd w:val="clear" w:color="auto" w:fill="0D0D0D" w:themeFill="text1" w:themeFillTint="F2"/>
            <w:hideMark/>
          </w:tcPr>
          <w:p w14:paraId="320B6E7E"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2B97225C" w14:textId="77777777" w:rsidTr="008A475E">
        <w:trPr>
          <w:trHeight w:val="174"/>
        </w:trPr>
        <w:tc>
          <w:tcPr>
            <w:tcW w:w="2999" w:type="dxa"/>
            <w:hideMark/>
          </w:tcPr>
          <w:p w14:paraId="795D3D0A"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Explosives</w:t>
            </w:r>
          </w:p>
        </w:tc>
        <w:tc>
          <w:tcPr>
            <w:tcW w:w="2847" w:type="dxa"/>
            <w:vAlign w:val="center"/>
            <w:hideMark/>
          </w:tcPr>
          <w:p w14:paraId="08FBA0E5"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6.4%</w:t>
            </w:r>
          </w:p>
        </w:tc>
        <w:tc>
          <w:tcPr>
            <w:tcW w:w="3234" w:type="dxa"/>
            <w:vAlign w:val="center"/>
            <w:hideMark/>
          </w:tcPr>
          <w:p w14:paraId="38583933"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7.8%</w:t>
            </w:r>
          </w:p>
        </w:tc>
      </w:tr>
      <w:tr w:rsidR="00CB05C5" w:rsidRPr="00731FA6" w14:paraId="169117AE" w14:textId="77777777" w:rsidTr="008A475E">
        <w:trPr>
          <w:trHeight w:val="262"/>
        </w:trPr>
        <w:tc>
          <w:tcPr>
            <w:tcW w:w="2999" w:type="dxa"/>
            <w:hideMark/>
          </w:tcPr>
          <w:p w14:paraId="600DEC2D"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Mining</w:t>
            </w:r>
          </w:p>
        </w:tc>
        <w:tc>
          <w:tcPr>
            <w:tcW w:w="2847" w:type="dxa"/>
            <w:vAlign w:val="center"/>
            <w:hideMark/>
          </w:tcPr>
          <w:p w14:paraId="112A6280"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6.1%</w:t>
            </w:r>
          </w:p>
        </w:tc>
        <w:tc>
          <w:tcPr>
            <w:tcW w:w="3234" w:type="dxa"/>
            <w:vAlign w:val="center"/>
            <w:hideMark/>
          </w:tcPr>
          <w:p w14:paraId="22118E69"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7.7%</w:t>
            </w:r>
          </w:p>
        </w:tc>
      </w:tr>
      <w:tr w:rsidR="00CB05C5" w:rsidRPr="00731FA6" w14:paraId="0EC79E70" w14:textId="77777777" w:rsidTr="008A475E">
        <w:trPr>
          <w:trHeight w:val="262"/>
        </w:trPr>
        <w:tc>
          <w:tcPr>
            <w:tcW w:w="2999" w:type="dxa"/>
            <w:hideMark/>
          </w:tcPr>
          <w:p w14:paraId="57463744"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Commercial &amp; Infrastructure</w:t>
            </w:r>
          </w:p>
        </w:tc>
        <w:tc>
          <w:tcPr>
            <w:tcW w:w="2847" w:type="dxa"/>
            <w:vAlign w:val="center"/>
            <w:hideMark/>
          </w:tcPr>
          <w:p w14:paraId="3BC3095D"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6.9%</w:t>
            </w:r>
          </w:p>
        </w:tc>
        <w:tc>
          <w:tcPr>
            <w:tcW w:w="3234" w:type="dxa"/>
            <w:vAlign w:val="center"/>
            <w:hideMark/>
          </w:tcPr>
          <w:p w14:paraId="444B1093"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8.1%</w:t>
            </w:r>
          </w:p>
        </w:tc>
      </w:tr>
      <w:tr w:rsidR="00CB05C5" w:rsidRPr="00731FA6" w14:paraId="20B8CAB3" w14:textId="77777777" w:rsidTr="008A475E">
        <w:trPr>
          <w:trHeight w:val="262"/>
        </w:trPr>
        <w:tc>
          <w:tcPr>
            <w:tcW w:w="2999" w:type="dxa"/>
            <w:hideMark/>
          </w:tcPr>
          <w:p w14:paraId="1B15E9A9"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Pharmaceuticals</w:t>
            </w:r>
          </w:p>
        </w:tc>
        <w:tc>
          <w:tcPr>
            <w:tcW w:w="2847" w:type="dxa"/>
            <w:vAlign w:val="center"/>
            <w:hideMark/>
          </w:tcPr>
          <w:p w14:paraId="32B1AA00"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64D37EEA"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8.0%</w:t>
            </w:r>
          </w:p>
        </w:tc>
      </w:tr>
      <w:tr w:rsidR="00CB05C5" w:rsidRPr="00731FA6" w14:paraId="74ABFCE6" w14:textId="77777777" w:rsidTr="008A475E">
        <w:trPr>
          <w:trHeight w:val="262"/>
        </w:trPr>
        <w:tc>
          <w:tcPr>
            <w:tcW w:w="2999" w:type="dxa"/>
            <w:hideMark/>
          </w:tcPr>
          <w:p w14:paraId="6C44F9E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lastRenderedPageBreak/>
              <w:t>Others</w:t>
            </w:r>
          </w:p>
        </w:tc>
        <w:tc>
          <w:tcPr>
            <w:tcW w:w="2847" w:type="dxa"/>
            <w:vAlign w:val="center"/>
            <w:hideMark/>
          </w:tcPr>
          <w:p w14:paraId="2D335088" w14:textId="77777777" w:rsidR="00CB05C5" w:rsidRPr="008D2F46" w:rsidRDefault="00CB05C5" w:rsidP="008A475E">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24A54DF2" w14:textId="77777777" w:rsidR="00CB05C5" w:rsidRPr="008D2F46" w:rsidRDefault="00CB05C5" w:rsidP="008A475E">
            <w:pPr>
              <w:jc w:val="center"/>
              <w:rPr>
                <w:rFonts w:ascii="Arial" w:hAnsi="Arial" w:cs="Arial"/>
                <w:sz w:val="20"/>
                <w:szCs w:val="20"/>
              </w:rPr>
            </w:pPr>
            <w:r w:rsidRPr="008D2F46">
              <w:rPr>
                <w:rFonts w:ascii="Arial" w:hAnsi="Arial" w:cs="Arial"/>
                <w:color w:val="000000"/>
                <w:sz w:val="20"/>
                <w:szCs w:val="20"/>
              </w:rPr>
              <w:t>7.4%</w:t>
            </w:r>
          </w:p>
        </w:tc>
      </w:tr>
    </w:tbl>
    <w:p w14:paraId="05120868" w14:textId="77777777" w:rsidR="00CB05C5" w:rsidRPr="00731FA6" w:rsidRDefault="00CB05C5" w:rsidP="00CB05C5">
      <w:pPr>
        <w:keepNext/>
        <w:jc w:val="left"/>
        <w:rPr>
          <w:rFonts w:ascii="Arial" w:hAnsi="Arial" w:cs="Arial"/>
          <w:i/>
          <w:iCs/>
          <w:sz w:val="16"/>
          <w:szCs w:val="16"/>
        </w:rPr>
      </w:pPr>
      <w:r w:rsidRPr="00731FA6">
        <w:rPr>
          <w:rFonts w:ascii="Arial" w:hAnsi="Arial" w:cs="Arial"/>
          <w:i/>
          <w:iCs/>
          <w:sz w:val="16"/>
          <w:szCs w:val="16"/>
        </w:rPr>
        <w:t>Others include Freezing Mixtures, Rocket Propellants, Paints, Plastics, etc.</w:t>
      </w:r>
    </w:p>
    <w:p w14:paraId="1FD93335"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6A8E3F49" w14:textId="77777777" w:rsidR="00CB05C5" w:rsidRDefault="00CB05C5" w:rsidP="00CB05C5">
      <w:pPr>
        <w:rPr>
          <w:rFonts w:ascii="Arial" w:hAnsi="Arial" w:cs="Arial"/>
          <w:sz w:val="20"/>
          <w:szCs w:val="20"/>
          <w:lang w:val="en-US"/>
        </w:rPr>
      </w:pPr>
    </w:p>
    <w:p w14:paraId="6E1EB4D9"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Explosive’s consumption sector because of the high demand from the sector. Owing to drastically growing demand of ANFO and other ammonium nitrate-based emulsion explosives the sector contributes to approximately 88% of the market demand. The growing demand of ANFO along with Coal India’s shortage of explosives is one of major drivers of this segment. Coal India Ltd. (CIL) has been facing acute shortage of explosives at Eastern Coalfields, Bharat Coking Coal and Mahanadi Coalfields, while others are also seeing lesser supplies.</w:t>
      </w:r>
    </w:p>
    <w:p w14:paraId="2B0CE72A"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CIL on an average buy explosives worth INR 2,000 Crores annually and even the company’s smaller subsidiaries such as Eastern Coalfields Limited (ECL) receive 45 to 50 ammonium nitrate loaded tankers a day. The explosives consumption sector is expected to maintain dominance in the forecast period and grow with a highest CAGR of </w:t>
      </w:r>
      <w:r>
        <w:rPr>
          <w:rFonts w:ascii="Arial" w:hAnsi="Arial" w:cs="Arial"/>
          <w:sz w:val="20"/>
          <w:szCs w:val="20"/>
          <w:lang w:val="en-US"/>
        </w:rPr>
        <w:t>7.8</w:t>
      </w:r>
      <w:r w:rsidRPr="00731FA6">
        <w:rPr>
          <w:rFonts w:ascii="Arial" w:hAnsi="Arial" w:cs="Arial"/>
          <w:sz w:val="20"/>
          <w:szCs w:val="20"/>
          <w:lang w:val="en-US"/>
        </w:rPr>
        <w:t xml:space="preserve">%. The market is forecasted to reach up to </w:t>
      </w:r>
      <w:r>
        <w:rPr>
          <w:rFonts w:ascii="Arial" w:hAnsi="Arial" w:cs="Arial"/>
          <w:sz w:val="20"/>
          <w:szCs w:val="20"/>
          <w:lang w:val="en-US"/>
        </w:rPr>
        <w:t>1,592</w:t>
      </w:r>
      <w:r w:rsidRPr="007B0689">
        <w:rPr>
          <w:rFonts w:ascii="Arial" w:hAnsi="Arial" w:cs="Arial"/>
          <w:color w:val="FF0000"/>
          <w:sz w:val="20"/>
          <w:szCs w:val="20"/>
          <w:lang w:val="en-US"/>
        </w:rPr>
        <w:t xml:space="preserve"> </w:t>
      </w:r>
      <w:r w:rsidRPr="00731FA6">
        <w:rPr>
          <w:rFonts w:ascii="Arial" w:hAnsi="Arial" w:cs="Arial"/>
          <w:sz w:val="20"/>
          <w:szCs w:val="20"/>
          <w:lang w:val="en-US"/>
        </w:rPr>
        <w:t xml:space="preserve">thousand MT from the current </w:t>
      </w:r>
      <w:r w:rsidRPr="007B0689">
        <w:rPr>
          <w:rFonts w:ascii="Arial" w:hAnsi="Arial" w:cs="Arial"/>
          <w:sz w:val="20"/>
          <w:szCs w:val="20"/>
          <w:lang w:val="en-US"/>
        </w:rPr>
        <w:t xml:space="preserve">818 </w:t>
      </w:r>
      <w:r w:rsidRPr="00731FA6">
        <w:rPr>
          <w:rFonts w:ascii="Arial" w:hAnsi="Arial" w:cs="Arial"/>
          <w:sz w:val="20"/>
          <w:szCs w:val="20"/>
          <w:lang w:val="en-US"/>
        </w:rPr>
        <w:t>thousand MT.</w:t>
      </w:r>
    </w:p>
    <w:p w14:paraId="290CF353" w14:textId="77777777" w:rsidR="00CB05C5" w:rsidRDefault="00CB05C5" w:rsidP="00CB05C5">
      <w:pPr>
        <w:rPr>
          <w:rFonts w:ascii="Arial" w:hAnsi="Arial" w:cs="Arial"/>
          <w:sz w:val="20"/>
          <w:szCs w:val="20"/>
          <w:lang w:val="en-US"/>
        </w:rPr>
      </w:pPr>
    </w:p>
    <w:tbl>
      <w:tblPr>
        <w:tblStyle w:val="ListTable31"/>
        <w:tblW w:w="9090" w:type="dxa"/>
        <w:tblInd w:w="-5" w:type="dxa"/>
        <w:tblLook w:val="04A0" w:firstRow="1" w:lastRow="0" w:firstColumn="1" w:lastColumn="0" w:noHBand="0" w:noVBand="1"/>
      </w:tblPr>
      <w:tblGrid>
        <w:gridCol w:w="1821"/>
        <w:gridCol w:w="2266"/>
        <w:gridCol w:w="1649"/>
        <w:gridCol w:w="1649"/>
        <w:gridCol w:w="1705"/>
      </w:tblGrid>
      <w:tr w:rsidR="00CB05C5" w:rsidRPr="00731FA6" w14:paraId="4C00CF7D" w14:textId="77777777" w:rsidTr="008A475E">
        <w:trPr>
          <w:cnfStyle w:val="100000000000" w:firstRow="1" w:lastRow="0" w:firstColumn="0" w:lastColumn="0" w:oddVBand="0" w:evenVBand="0" w:oddHBand="0" w:evenHBand="0" w:firstRowFirstColumn="0" w:firstRowLastColumn="0" w:lastRowFirstColumn="0" w:lastRowLastColumn="0"/>
          <w:trHeight w:val="199"/>
        </w:trPr>
        <w:tc>
          <w:tcPr>
            <w:cnfStyle w:val="001000000100" w:firstRow="0" w:lastRow="0" w:firstColumn="1" w:lastColumn="0" w:oddVBand="0" w:evenVBand="0" w:oddHBand="0" w:evenHBand="0" w:firstRowFirstColumn="1" w:firstRowLastColumn="0" w:lastRowFirstColumn="0" w:lastRowLastColumn="0"/>
            <w:tcW w:w="9090" w:type="dxa"/>
            <w:gridSpan w:val="5"/>
            <w:noWrap/>
          </w:tcPr>
          <w:p w14:paraId="70DF926A" w14:textId="77777777" w:rsidR="00CB05C5" w:rsidRPr="00A27400" w:rsidRDefault="00CB05C5" w:rsidP="008A475E">
            <w:pPr>
              <w:jc w:val="center"/>
              <w:rPr>
                <w:rFonts w:ascii="Arial" w:eastAsia="Times New Roman" w:hAnsi="Arial" w:cs="Arial"/>
                <w:sz w:val="20"/>
                <w:szCs w:val="20"/>
                <w:lang w:eastAsia="en-IN"/>
              </w:rPr>
            </w:pPr>
            <w:bookmarkStart w:id="2362" w:name="_Hlk90296879"/>
            <w:r w:rsidRPr="00A27400">
              <w:rPr>
                <w:rFonts w:ascii="Arial" w:eastAsia="Times New Roman" w:hAnsi="Arial" w:cs="Arial"/>
                <w:sz w:val="20"/>
                <w:szCs w:val="20"/>
                <w:lang w:eastAsia="en-IN"/>
              </w:rPr>
              <w:t>India Ammonium Nitrate Market, By Product Type, By Volume (Thousand MT)</w:t>
            </w:r>
          </w:p>
        </w:tc>
      </w:tr>
      <w:tr w:rsidR="00CB05C5" w:rsidRPr="00731FA6" w14:paraId="21958CC4" w14:textId="77777777" w:rsidTr="008A475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624C64D" w14:textId="77777777" w:rsidR="00CB05C5" w:rsidRPr="00731FA6" w:rsidRDefault="00CB05C5" w:rsidP="008A475E">
            <w:pPr>
              <w:rPr>
                <w:rFonts w:ascii="Arial" w:eastAsia="Times New Roman" w:hAnsi="Arial" w:cs="Arial"/>
                <w:b w:val="0"/>
                <w:bCs w:val="0"/>
                <w:sz w:val="20"/>
                <w:szCs w:val="20"/>
                <w:lang w:eastAsia="en-IN"/>
              </w:rPr>
            </w:pPr>
          </w:p>
        </w:tc>
        <w:tc>
          <w:tcPr>
            <w:tcW w:w="2266" w:type="dxa"/>
            <w:noWrap/>
            <w:hideMark/>
          </w:tcPr>
          <w:p w14:paraId="5BD8544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649" w:type="dxa"/>
            <w:noWrap/>
            <w:hideMark/>
          </w:tcPr>
          <w:p w14:paraId="152645F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c>
          <w:tcPr>
            <w:tcW w:w="1649" w:type="dxa"/>
            <w:noWrap/>
            <w:hideMark/>
          </w:tcPr>
          <w:p w14:paraId="7856FF9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1705" w:type="dxa"/>
            <w:noWrap/>
            <w:hideMark/>
          </w:tcPr>
          <w:p w14:paraId="3C97AB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CB05C5" w:rsidRPr="00731FA6" w14:paraId="009435AD" w14:textId="77777777" w:rsidTr="008A475E">
        <w:trPr>
          <w:trHeight w:val="147"/>
        </w:trPr>
        <w:tc>
          <w:tcPr>
            <w:cnfStyle w:val="001000000000" w:firstRow="0" w:lastRow="0" w:firstColumn="1" w:lastColumn="0" w:oddVBand="0" w:evenVBand="0" w:oddHBand="0" w:evenHBand="0" w:firstRowFirstColumn="0" w:firstRowLastColumn="0" w:lastRowFirstColumn="0" w:lastRowLastColumn="0"/>
            <w:tcW w:w="1821" w:type="dxa"/>
            <w:noWrap/>
          </w:tcPr>
          <w:p w14:paraId="0145F25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2266" w:type="dxa"/>
            <w:noWrap/>
            <w:vAlign w:val="center"/>
          </w:tcPr>
          <w:p w14:paraId="736F348B"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336</w:t>
            </w:r>
          </w:p>
        </w:tc>
        <w:tc>
          <w:tcPr>
            <w:tcW w:w="1649" w:type="dxa"/>
            <w:noWrap/>
            <w:vAlign w:val="center"/>
          </w:tcPr>
          <w:p w14:paraId="0C3FAE23"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478</w:t>
            </w:r>
          </w:p>
        </w:tc>
        <w:tc>
          <w:tcPr>
            <w:tcW w:w="1649" w:type="dxa"/>
            <w:noWrap/>
            <w:vAlign w:val="center"/>
          </w:tcPr>
          <w:p w14:paraId="02083A7A"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616</w:t>
            </w:r>
          </w:p>
        </w:tc>
        <w:tc>
          <w:tcPr>
            <w:tcW w:w="1705" w:type="dxa"/>
            <w:noWrap/>
            <w:vAlign w:val="center"/>
          </w:tcPr>
          <w:p w14:paraId="10B811EC"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902</w:t>
            </w:r>
          </w:p>
        </w:tc>
      </w:tr>
      <w:tr w:rsidR="00CB05C5" w:rsidRPr="00731FA6" w14:paraId="02E79537" w14:textId="77777777" w:rsidTr="008A475E">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0DBD50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2266" w:type="dxa"/>
            <w:noWrap/>
            <w:vAlign w:val="center"/>
            <w:hideMark/>
          </w:tcPr>
          <w:p w14:paraId="1C88940A"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270</w:t>
            </w:r>
          </w:p>
        </w:tc>
        <w:tc>
          <w:tcPr>
            <w:tcW w:w="1649" w:type="dxa"/>
            <w:noWrap/>
            <w:vAlign w:val="center"/>
            <w:hideMark/>
          </w:tcPr>
          <w:p w14:paraId="3EA3F370"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399</w:t>
            </w:r>
          </w:p>
        </w:tc>
        <w:tc>
          <w:tcPr>
            <w:tcW w:w="1649" w:type="dxa"/>
            <w:noWrap/>
            <w:vAlign w:val="center"/>
            <w:hideMark/>
          </w:tcPr>
          <w:p w14:paraId="32BEE52F"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525</w:t>
            </w:r>
          </w:p>
        </w:tc>
        <w:tc>
          <w:tcPr>
            <w:tcW w:w="1705" w:type="dxa"/>
            <w:noWrap/>
            <w:vAlign w:val="center"/>
            <w:hideMark/>
          </w:tcPr>
          <w:p w14:paraId="606AF937"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790</w:t>
            </w:r>
          </w:p>
        </w:tc>
      </w:tr>
      <w:tr w:rsidR="00CB05C5" w:rsidRPr="00731FA6" w14:paraId="5A0F2075" w14:textId="77777777" w:rsidTr="008A475E">
        <w:trPr>
          <w:trHeight w:val="335"/>
        </w:trPr>
        <w:tc>
          <w:tcPr>
            <w:cnfStyle w:val="001000000000" w:firstRow="0" w:lastRow="0" w:firstColumn="1" w:lastColumn="0" w:oddVBand="0" w:evenVBand="0" w:oddHBand="0" w:evenHBand="0" w:firstRowFirstColumn="0" w:firstRowLastColumn="0" w:lastRowFirstColumn="0" w:lastRowLastColumn="0"/>
            <w:tcW w:w="1821" w:type="dxa"/>
            <w:noWrap/>
            <w:hideMark/>
          </w:tcPr>
          <w:p w14:paraId="0954177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2266" w:type="dxa"/>
            <w:noWrap/>
            <w:vAlign w:val="center"/>
            <w:hideMark/>
          </w:tcPr>
          <w:p w14:paraId="7A157B83"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35</w:t>
            </w:r>
          </w:p>
        </w:tc>
        <w:tc>
          <w:tcPr>
            <w:tcW w:w="1649" w:type="dxa"/>
            <w:noWrap/>
            <w:vAlign w:val="center"/>
            <w:hideMark/>
          </w:tcPr>
          <w:p w14:paraId="25303968"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56</w:t>
            </w:r>
          </w:p>
        </w:tc>
        <w:tc>
          <w:tcPr>
            <w:tcW w:w="1649" w:type="dxa"/>
            <w:noWrap/>
            <w:vAlign w:val="center"/>
            <w:hideMark/>
          </w:tcPr>
          <w:p w14:paraId="461719D5"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77</w:t>
            </w:r>
          </w:p>
        </w:tc>
        <w:tc>
          <w:tcPr>
            <w:tcW w:w="1705" w:type="dxa"/>
            <w:noWrap/>
            <w:vAlign w:val="center"/>
            <w:hideMark/>
          </w:tcPr>
          <w:p w14:paraId="7F46CC0E" w14:textId="77777777" w:rsidR="00CB05C5" w:rsidRPr="00E4744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122</w:t>
            </w:r>
          </w:p>
        </w:tc>
      </w:tr>
      <w:tr w:rsidR="00CB05C5" w:rsidRPr="00731FA6" w14:paraId="19EAF471" w14:textId="77777777" w:rsidTr="008A475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821" w:type="dxa"/>
            <w:noWrap/>
          </w:tcPr>
          <w:p w14:paraId="115D0D96"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Total</w:t>
            </w:r>
          </w:p>
        </w:tc>
        <w:tc>
          <w:tcPr>
            <w:tcW w:w="2266" w:type="dxa"/>
            <w:noWrap/>
            <w:vAlign w:val="center"/>
          </w:tcPr>
          <w:p w14:paraId="39DEE83E"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641</w:t>
            </w:r>
          </w:p>
        </w:tc>
        <w:tc>
          <w:tcPr>
            <w:tcW w:w="1649" w:type="dxa"/>
            <w:noWrap/>
            <w:vAlign w:val="center"/>
          </w:tcPr>
          <w:p w14:paraId="37806791"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933</w:t>
            </w:r>
          </w:p>
        </w:tc>
        <w:tc>
          <w:tcPr>
            <w:tcW w:w="1649" w:type="dxa"/>
            <w:noWrap/>
            <w:vAlign w:val="center"/>
          </w:tcPr>
          <w:p w14:paraId="541205BC"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1,217</w:t>
            </w:r>
          </w:p>
        </w:tc>
        <w:tc>
          <w:tcPr>
            <w:tcW w:w="1705" w:type="dxa"/>
            <w:noWrap/>
            <w:vAlign w:val="center"/>
          </w:tcPr>
          <w:p w14:paraId="5272D1E4" w14:textId="77777777" w:rsidR="00CB05C5" w:rsidRPr="00E4744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1,814</w:t>
            </w:r>
          </w:p>
        </w:tc>
      </w:tr>
    </w:tbl>
    <w:tbl>
      <w:tblPr>
        <w:tblStyle w:val="TableGrid"/>
        <w:tblpPr w:leftFromText="180" w:rightFromText="180" w:vertAnchor="text" w:horzAnchor="margin" w:tblpY="249"/>
        <w:tblW w:w="9085" w:type="dxa"/>
        <w:tblLook w:val="0420" w:firstRow="1" w:lastRow="0" w:firstColumn="0" w:lastColumn="0" w:noHBand="0" w:noVBand="1"/>
      </w:tblPr>
      <w:tblGrid>
        <w:gridCol w:w="2977"/>
        <w:gridCol w:w="2977"/>
        <w:gridCol w:w="3131"/>
      </w:tblGrid>
      <w:tr w:rsidR="00CB05C5" w:rsidRPr="00731FA6" w14:paraId="587E88F4" w14:textId="77777777" w:rsidTr="008A475E">
        <w:trPr>
          <w:trHeight w:val="319"/>
        </w:trPr>
        <w:tc>
          <w:tcPr>
            <w:tcW w:w="2977" w:type="dxa"/>
            <w:shd w:val="clear" w:color="auto" w:fill="0D0D0D" w:themeFill="text1" w:themeFillTint="F2"/>
          </w:tcPr>
          <w:bookmarkEnd w:id="2362"/>
          <w:p w14:paraId="65B05A02"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Product Type</w:t>
            </w:r>
          </w:p>
        </w:tc>
        <w:tc>
          <w:tcPr>
            <w:tcW w:w="2977" w:type="dxa"/>
            <w:shd w:val="clear" w:color="auto" w:fill="0D0D0D" w:themeFill="text1" w:themeFillTint="F2"/>
            <w:hideMark/>
          </w:tcPr>
          <w:p w14:paraId="3979D917"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31" w:type="dxa"/>
            <w:shd w:val="clear" w:color="auto" w:fill="0D0D0D" w:themeFill="text1" w:themeFillTint="F2"/>
            <w:hideMark/>
          </w:tcPr>
          <w:p w14:paraId="128A2372" w14:textId="77777777" w:rsidR="00CB05C5" w:rsidRPr="00731FA6" w:rsidRDefault="00CB05C5" w:rsidP="008A475E">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B05C5" w:rsidRPr="00731FA6" w14:paraId="35953F7D" w14:textId="77777777" w:rsidTr="008A475E">
        <w:trPr>
          <w:trHeight w:val="282"/>
        </w:trPr>
        <w:tc>
          <w:tcPr>
            <w:tcW w:w="2977" w:type="dxa"/>
          </w:tcPr>
          <w:p w14:paraId="0958EFDB"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HDAN</w:t>
            </w:r>
          </w:p>
        </w:tc>
        <w:tc>
          <w:tcPr>
            <w:tcW w:w="2977" w:type="dxa"/>
            <w:vAlign w:val="center"/>
          </w:tcPr>
          <w:p w14:paraId="33F657A9"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6.1%</w:t>
            </w:r>
          </w:p>
        </w:tc>
        <w:tc>
          <w:tcPr>
            <w:tcW w:w="3131" w:type="dxa"/>
            <w:vAlign w:val="center"/>
          </w:tcPr>
          <w:p w14:paraId="0C8DC397"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7.5%</w:t>
            </w:r>
          </w:p>
        </w:tc>
      </w:tr>
      <w:tr w:rsidR="00CB05C5" w:rsidRPr="00731FA6" w14:paraId="67AE305A" w14:textId="77777777" w:rsidTr="008A475E">
        <w:trPr>
          <w:trHeight w:val="282"/>
        </w:trPr>
        <w:tc>
          <w:tcPr>
            <w:tcW w:w="2977" w:type="dxa"/>
          </w:tcPr>
          <w:p w14:paraId="39B16AC3"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 xml:space="preserve">AN Melt </w:t>
            </w:r>
          </w:p>
        </w:tc>
        <w:tc>
          <w:tcPr>
            <w:tcW w:w="2977" w:type="dxa"/>
            <w:vAlign w:val="center"/>
            <w:hideMark/>
          </w:tcPr>
          <w:p w14:paraId="66599833"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6.7%</w:t>
            </w:r>
          </w:p>
        </w:tc>
        <w:tc>
          <w:tcPr>
            <w:tcW w:w="3131" w:type="dxa"/>
            <w:vAlign w:val="center"/>
            <w:hideMark/>
          </w:tcPr>
          <w:p w14:paraId="1630C2CF"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8.0%</w:t>
            </w:r>
          </w:p>
        </w:tc>
      </w:tr>
      <w:tr w:rsidR="00CB05C5" w:rsidRPr="00731FA6" w14:paraId="7295347F" w14:textId="77777777" w:rsidTr="008A475E">
        <w:trPr>
          <w:trHeight w:val="282"/>
        </w:trPr>
        <w:tc>
          <w:tcPr>
            <w:tcW w:w="2977" w:type="dxa"/>
          </w:tcPr>
          <w:p w14:paraId="2081CC88" w14:textId="77777777" w:rsidR="00CB05C5" w:rsidRPr="00F679CC" w:rsidRDefault="00CB05C5" w:rsidP="008A475E">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LDAN</w:t>
            </w:r>
          </w:p>
        </w:tc>
        <w:tc>
          <w:tcPr>
            <w:tcW w:w="2977" w:type="dxa"/>
            <w:vAlign w:val="center"/>
          </w:tcPr>
          <w:p w14:paraId="2E903D19"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8.0%</w:t>
            </w:r>
          </w:p>
        </w:tc>
        <w:tc>
          <w:tcPr>
            <w:tcW w:w="3131" w:type="dxa"/>
            <w:vAlign w:val="center"/>
          </w:tcPr>
          <w:p w14:paraId="6E84AAB1" w14:textId="77777777" w:rsidR="00CB05C5" w:rsidRPr="00E47440" w:rsidRDefault="00CB05C5" w:rsidP="008A475E">
            <w:pPr>
              <w:jc w:val="center"/>
              <w:rPr>
                <w:rFonts w:ascii="Arial" w:hAnsi="Arial" w:cs="Arial"/>
                <w:color w:val="000000" w:themeColor="text1"/>
                <w:sz w:val="20"/>
                <w:szCs w:val="20"/>
              </w:rPr>
            </w:pPr>
            <w:r w:rsidRPr="00E47440">
              <w:rPr>
                <w:rFonts w:ascii="Arial" w:hAnsi="Arial" w:cs="Arial"/>
                <w:color w:val="000000"/>
                <w:sz w:val="20"/>
                <w:szCs w:val="20"/>
              </w:rPr>
              <w:t>9.2%</w:t>
            </w:r>
          </w:p>
        </w:tc>
      </w:tr>
    </w:tbl>
    <w:p w14:paraId="610BD110" w14:textId="77777777" w:rsidR="00CB05C5" w:rsidRPr="00731FA6" w:rsidRDefault="00CB05C5" w:rsidP="00CB05C5">
      <w:pPr>
        <w:rPr>
          <w:rFonts w:ascii="Arial" w:hAnsi="Arial" w:cs="Arial"/>
          <w:sz w:val="20"/>
          <w:szCs w:val="20"/>
        </w:rPr>
      </w:pPr>
    </w:p>
    <w:p w14:paraId="1D60466E"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117AA7DB" w14:textId="77777777" w:rsidR="00CB05C5" w:rsidRDefault="00CB05C5" w:rsidP="00CB05C5">
      <w:pPr>
        <w:rPr>
          <w:rFonts w:ascii="Arial" w:eastAsia="Times New Roman" w:hAnsi="Arial" w:cs="Arial"/>
          <w:i/>
          <w:iCs/>
          <w:color w:val="000000"/>
          <w:sz w:val="16"/>
          <w:szCs w:val="16"/>
          <w:lang w:eastAsia="en-IN"/>
        </w:rPr>
      </w:pPr>
    </w:p>
    <w:p w14:paraId="29863162" w14:textId="77777777" w:rsidR="00CB05C5" w:rsidRDefault="00CB05C5" w:rsidP="00CB05C5">
      <w:pPr>
        <w:rPr>
          <w:rFonts w:ascii="Arial" w:hAnsi="Arial" w:cs="Arial"/>
          <w:sz w:val="20"/>
          <w:szCs w:val="20"/>
        </w:rPr>
      </w:pPr>
      <w:r>
        <w:rPr>
          <w:rFonts w:ascii="Arial" w:hAnsi="Arial" w:cs="Arial"/>
          <w:sz w:val="20"/>
          <w:szCs w:val="20"/>
        </w:rPr>
        <w:t xml:space="preserve">Deepak Fertilizers is the only manufacturer of all three forms of ammonium nitrate, which are HDAN, LDAN, and AN melt. LDAN is a value-added product of DFPCL. GNFC, RCF, and NFL only manufacture AN melt. GNFC uses converter companies to convert AN melt into HDAN. </w:t>
      </w:r>
    </w:p>
    <w:p w14:paraId="1C21589E" w14:textId="77777777" w:rsidR="00CB05C5" w:rsidRPr="00C4204E" w:rsidRDefault="00CB05C5" w:rsidP="00CB05C5">
      <w:pPr>
        <w:rPr>
          <w:rFonts w:ascii="Arial" w:hAnsi="Arial" w:cs="Arial"/>
          <w:sz w:val="20"/>
          <w:szCs w:val="20"/>
        </w:rPr>
      </w:pPr>
      <w:r>
        <w:rPr>
          <w:rFonts w:ascii="Arial" w:hAnsi="Arial" w:cs="Arial"/>
          <w:sz w:val="20"/>
          <w:szCs w:val="20"/>
        </w:rPr>
        <w:t>HDAN has the highest market size of 478 thousand metric tons in FY 2021, increasing from 336 thousand metric tons in FY 2015 growing with a CAGR of 6.1%. The market for HDAN is expected to reach up to 902 thousand metric tons by FY 2030 growing with a CAGR of 7.5%. HDAN is followed by AN melt and LDAN with market size of 399 thousand metric tons and 56 thousand metric tons, respectively.</w:t>
      </w:r>
    </w:p>
    <w:p w14:paraId="46515AF9"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lastRenderedPageBreak/>
        <w:t xml:space="preserve">India Ammonium Nitrate Market, </w:t>
      </w:r>
      <w:r>
        <w:rPr>
          <w:rFonts w:ascii="Arial" w:hAnsi="Arial" w:cs="Arial"/>
          <w:b/>
          <w:bCs/>
          <w:sz w:val="20"/>
          <w:szCs w:val="20"/>
        </w:rPr>
        <w:t>Sales</w:t>
      </w:r>
      <w:r w:rsidRPr="00731FA6">
        <w:rPr>
          <w:rFonts w:ascii="Arial" w:hAnsi="Arial" w:cs="Arial"/>
          <w:b/>
          <w:bCs/>
          <w:sz w:val="20"/>
          <w:szCs w:val="20"/>
        </w:rPr>
        <w:t xml:space="preserve"> </w:t>
      </w:r>
      <w:proofErr w:type="gramStart"/>
      <w:r w:rsidRPr="00731FA6">
        <w:rPr>
          <w:rFonts w:ascii="Arial" w:hAnsi="Arial" w:cs="Arial"/>
          <w:b/>
          <w:bCs/>
          <w:sz w:val="20"/>
          <w:szCs w:val="20"/>
        </w:rPr>
        <w:t>By</w:t>
      </w:r>
      <w:proofErr w:type="gramEnd"/>
      <w:r w:rsidRPr="00731FA6">
        <w:rPr>
          <w:rFonts w:ascii="Arial" w:hAnsi="Arial" w:cs="Arial"/>
          <w:b/>
          <w:bCs/>
          <w:sz w:val="20"/>
          <w:szCs w:val="20"/>
        </w:rPr>
        <w:t xml:space="preserve"> Company, By Volume (% share) – FY2021 </w:t>
      </w:r>
    </w:p>
    <w:bookmarkEnd w:id="2343"/>
    <w:p w14:paraId="3A1BD76D" w14:textId="77777777" w:rsidR="00CB05C5" w:rsidRPr="00731FA6" w:rsidRDefault="00CB05C5" w:rsidP="00CB05C5">
      <w:pPr>
        <w:keepNext/>
        <w:rPr>
          <w:rFonts w:ascii="Arial" w:hAnsi="Arial" w:cs="Arial"/>
          <w:b/>
          <w:bCs/>
          <w:sz w:val="20"/>
          <w:szCs w:val="20"/>
        </w:rPr>
      </w:pPr>
      <w:r w:rsidRPr="00731FA6">
        <w:rPr>
          <w:rFonts w:ascii="Arial" w:hAnsi="Arial" w:cs="Arial"/>
          <w:i/>
          <w:noProof/>
          <w:sz w:val="20"/>
          <w:szCs w:val="20"/>
          <w:lang w:val="en-US"/>
        </w:rPr>
        <w:drawing>
          <wp:inline distT="0" distB="0" distL="0" distR="0" wp14:anchorId="45EB4BBC" wp14:editId="6EC54476">
            <wp:extent cx="5709285" cy="2389517"/>
            <wp:effectExtent l="0" t="0" r="5715" b="1079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2449B0" w14:textId="77777777" w:rsidR="00CB05C5" w:rsidRDefault="00CB05C5" w:rsidP="00CB05C5">
      <w:pPr>
        <w:rPr>
          <w:rFonts w:ascii="Arial" w:hAnsi="Arial" w:cs="Arial"/>
          <w:i/>
          <w:iCs/>
          <w:sz w:val="18"/>
          <w:szCs w:val="18"/>
        </w:rPr>
      </w:pPr>
      <w:r w:rsidRPr="00731FA6">
        <w:rPr>
          <w:rFonts w:ascii="Arial" w:hAnsi="Arial" w:cs="Arial"/>
          <w:i/>
          <w:iCs/>
          <w:sz w:val="18"/>
          <w:szCs w:val="18"/>
        </w:rPr>
        <w:t>Others include Imports</w:t>
      </w:r>
    </w:p>
    <w:p w14:paraId="602BBDA7" w14:textId="77777777" w:rsidR="00CB05C5" w:rsidRPr="00731FA6" w:rsidRDefault="00CB05C5" w:rsidP="00CB05C5">
      <w:pPr>
        <w:rPr>
          <w:rFonts w:ascii="Arial" w:hAnsi="Arial" w:cs="Arial"/>
          <w:i/>
          <w:iCs/>
          <w:sz w:val="18"/>
          <w:szCs w:val="18"/>
        </w:rPr>
      </w:pPr>
    </w:p>
    <w:tbl>
      <w:tblPr>
        <w:tblStyle w:val="ListTable31"/>
        <w:tblW w:w="9085" w:type="dxa"/>
        <w:tblLook w:val="04A0" w:firstRow="1" w:lastRow="0" w:firstColumn="1" w:lastColumn="0" w:noHBand="0" w:noVBand="1"/>
      </w:tblPr>
      <w:tblGrid>
        <w:gridCol w:w="5294"/>
        <w:gridCol w:w="3791"/>
      </w:tblGrid>
      <w:tr w:rsidR="00CB05C5" w:rsidRPr="00731FA6" w14:paraId="449FBA72" w14:textId="77777777" w:rsidTr="008A475E">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5294" w:type="dxa"/>
          </w:tcPr>
          <w:p w14:paraId="09178BE9" w14:textId="77777777" w:rsidR="00CB05C5" w:rsidRPr="00731FA6" w:rsidRDefault="00CB05C5" w:rsidP="008A475E">
            <w:pPr>
              <w:rPr>
                <w:rFonts w:ascii="Arial" w:hAnsi="Arial" w:cs="Arial"/>
                <w:sz w:val="20"/>
                <w:szCs w:val="20"/>
              </w:rPr>
            </w:pPr>
            <w:r w:rsidRPr="00731FA6">
              <w:rPr>
                <w:rFonts w:ascii="Arial" w:hAnsi="Arial" w:cs="Arial"/>
                <w:sz w:val="20"/>
                <w:szCs w:val="20"/>
              </w:rPr>
              <w:t>Company</w:t>
            </w:r>
          </w:p>
        </w:tc>
        <w:tc>
          <w:tcPr>
            <w:tcW w:w="3791" w:type="dxa"/>
          </w:tcPr>
          <w:p w14:paraId="675F0DC2" w14:textId="77777777" w:rsidR="00CB05C5" w:rsidRPr="00731FA6"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S</w:t>
            </w:r>
            <w:r>
              <w:rPr>
                <w:rFonts w:ascii="Arial" w:hAnsi="Arial" w:cs="Arial"/>
                <w:sz w:val="20"/>
                <w:szCs w:val="20"/>
              </w:rPr>
              <w:t>ales</w:t>
            </w:r>
            <w:r w:rsidRPr="00731FA6">
              <w:rPr>
                <w:rFonts w:ascii="Arial" w:hAnsi="Arial" w:cs="Arial"/>
                <w:sz w:val="20"/>
                <w:szCs w:val="20"/>
              </w:rPr>
              <w:t>, By Volume (Thousand Metric Tons)</w:t>
            </w:r>
          </w:p>
        </w:tc>
      </w:tr>
      <w:tr w:rsidR="00CB05C5" w:rsidRPr="00731FA6" w14:paraId="1646175D" w14:textId="77777777" w:rsidTr="008A475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EC081A1"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Deepak Fertilizers and Petrochemicals Limited</w:t>
            </w:r>
          </w:p>
        </w:tc>
        <w:tc>
          <w:tcPr>
            <w:tcW w:w="3791" w:type="dxa"/>
          </w:tcPr>
          <w:p w14:paraId="7A39CBA3"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428</w:t>
            </w:r>
          </w:p>
        </w:tc>
      </w:tr>
      <w:tr w:rsidR="00CB05C5" w:rsidRPr="00731FA6" w14:paraId="76397C7E"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19FB1B09"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Gujarat Narmada Valley Fertilizers &amp; Chemicals Ltd</w:t>
            </w:r>
          </w:p>
        </w:tc>
        <w:tc>
          <w:tcPr>
            <w:tcW w:w="3791" w:type="dxa"/>
          </w:tcPr>
          <w:p w14:paraId="5148F05A"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159</w:t>
            </w:r>
          </w:p>
        </w:tc>
      </w:tr>
      <w:tr w:rsidR="00CB05C5" w:rsidRPr="00731FA6" w14:paraId="2B60E91B" w14:textId="77777777" w:rsidTr="008A475E">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294" w:type="dxa"/>
          </w:tcPr>
          <w:p w14:paraId="1669D8C6" w14:textId="77777777" w:rsidR="00CB05C5" w:rsidRPr="00731FA6" w:rsidRDefault="00CB05C5" w:rsidP="008A475E">
            <w:pPr>
              <w:jc w:val="left"/>
              <w:rPr>
                <w:rFonts w:ascii="Arial" w:hAnsi="Arial" w:cs="Arial"/>
                <w:i/>
                <w:iCs/>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Fertilizers and Chemicals Limited</w:t>
            </w:r>
          </w:p>
        </w:tc>
        <w:tc>
          <w:tcPr>
            <w:tcW w:w="3791" w:type="dxa"/>
          </w:tcPr>
          <w:p w14:paraId="75ADE617"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140</w:t>
            </w:r>
          </w:p>
        </w:tc>
      </w:tr>
      <w:tr w:rsidR="00CB05C5" w:rsidRPr="00731FA6" w14:paraId="759DBAB5"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FDB8840" w14:textId="77777777" w:rsidR="00CB05C5" w:rsidRPr="00731FA6" w:rsidRDefault="00CB05C5" w:rsidP="008A475E">
            <w:pPr>
              <w:jc w:val="left"/>
              <w:rPr>
                <w:rFonts w:ascii="Arial" w:hAnsi="Arial" w:cs="Arial"/>
                <w:i/>
                <w:iCs/>
                <w:sz w:val="20"/>
                <w:szCs w:val="20"/>
              </w:rPr>
            </w:pPr>
            <w:r w:rsidRPr="00731FA6">
              <w:rPr>
                <w:rFonts w:ascii="Arial" w:hAnsi="Arial" w:cs="Arial"/>
                <w:color w:val="000000"/>
                <w:sz w:val="20"/>
                <w:szCs w:val="20"/>
              </w:rPr>
              <w:t>National Fertilizers Limited</w:t>
            </w:r>
          </w:p>
        </w:tc>
        <w:tc>
          <w:tcPr>
            <w:tcW w:w="3791" w:type="dxa"/>
          </w:tcPr>
          <w:p w14:paraId="6406D81D"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9</w:t>
            </w:r>
          </w:p>
        </w:tc>
      </w:tr>
      <w:tr w:rsidR="00CB05C5" w:rsidRPr="00731FA6" w14:paraId="0B78DBAF" w14:textId="77777777" w:rsidTr="008A475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F109A5B"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Other</w:t>
            </w:r>
          </w:p>
        </w:tc>
        <w:tc>
          <w:tcPr>
            <w:tcW w:w="3791" w:type="dxa"/>
          </w:tcPr>
          <w:p w14:paraId="7AFE5E69" w14:textId="77777777" w:rsidR="00CB05C5" w:rsidRPr="00AA272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2725">
              <w:rPr>
                <w:rFonts w:ascii="Arial" w:hAnsi="Arial" w:cs="Arial"/>
                <w:kern w:val="24"/>
                <w:sz w:val="20"/>
                <w:szCs w:val="20"/>
              </w:rPr>
              <w:t>198</w:t>
            </w:r>
          </w:p>
        </w:tc>
      </w:tr>
      <w:tr w:rsidR="00CB05C5" w:rsidRPr="00731FA6" w14:paraId="72BF2112" w14:textId="77777777" w:rsidTr="008A475E">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36906DAA"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Total</w:t>
            </w:r>
          </w:p>
        </w:tc>
        <w:tc>
          <w:tcPr>
            <w:tcW w:w="3791" w:type="dxa"/>
          </w:tcPr>
          <w:p w14:paraId="5DCBE939" w14:textId="77777777" w:rsidR="00CB05C5" w:rsidRPr="00AA272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kern w:val="24"/>
                <w:sz w:val="20"/>
                <w:szCs w:val="20"/>
              </w:rPr>
              <w:t>93</w:t>
            </w:r>
            <w:r w:rsidRPr="00AA2725">
              <w:rPr>
                <w:rFonts w:ascii="Arial" w:hAnsi="Arial" w:cs="Arial"/>
                <w:kern w:val="24"/>
                <w:sz w:val="20"/>
                <w:szCs w:val="20"/>
              </w:rPr>
              <w:t>4</w:t>
            </w:r>
          </w:p>
        </w:tc>
      </w:tr>
    </w:tbl>
    <w:p w14:paraId="2964A8ED"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5B14978" w14:textId="77777777" w:rsidR="00CB05C5" w:rsidRPr="00F679CC" w:rsidRDefault="00CB05C5" w:rsidP="00CB05C5">
      <w:pPr>
        <w:shd w:val="clear" w:color="auto" w:fill="0D0D0D" w:themeFill="text1" w:themeFillTint="F2"/>
        <w:rPr>
          <w:rFonts w:ascii="Arial" w:hAnsi="Arial" w:cs="Arial"/>
          <w:b/>
          <w:bCs/>
          <w:sz w:val="20"/>
          <w:szCs w:val="20"/>
        </w:rPr>
      </w:pPr>
      <w:r w:rsidRPr="00F679CC">
        <w:rPr>
          <w:rFonts w:ascii="Arial" w:hAnsi="Arial" w:cs="Arial"/>
          <w:b/>
          <w:bCs/>
          <w:sz w:val="20"/>
          <w:szCs w:val="20"/>
        </w:rPr>
        <w:t xml:space="preserve">Price </w:t>
      </w:r>
    </w:p>
    <w:p w14:paraId="4D5C2B01" w14:textId="77777777" w:rsidR="00CB05C5" w:rsidRPr="00731FA6" w:rsidRDefault="00CB05C5" w:rsidP="00CB05C5">
      <w:pPr>
        <w:rPr>
          <w:rFonts w:ascii="Arial" w:hAnsi="Arial" w:cs="Arial"/>
          <w:i/>
          <w:iCs/>
          <w:sz w:val="18"/>
          <w:szCs w:val="18"/>
        </w:rPr>
      </w:pPr>
    </w:p>
    <w:tbl>
      <w:tblPr>
        <w:tblStyle w:val="ListTable31"/>
        <w:tblW w:w="9175" w:type="dxa"/>
        <w:tblLook w:val="04A0" w:firstRow="1" w:lastRow="0" w:firstColumn="1" w:lastColumn="0" w:noHBand="0" w:noVBand="1"/>
      </w:tblPr>
      <w:tblGrid>
        <w:gridCol w:w="2691"/>
        <w:gridCol w:w="35"/>
        <w:gridCol w:w="6449"/>
      </w:tblGrid>
      <w:tr w:rsidR="00CB05C5" w:rsidRPr="00731FA6" w14:paraId="39D0AC3D" w14:textId="77777777" w:rsidTr="008A475E">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9175" w:type="dxa"/>
            <w:gridSpan w:val="3"/>
            <w:noWrap/>
          </w:tcPr>
          <w:p w14:paraId="63EA97DC"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Ammonium Nitrate – CIF Price (INR Per Metric Ton)</w:t>
            </w:r>
          </w:p>
        </w:tc>
      </w:tr>
      <w:tr w:rsidR="00CB05C5" w:rsidRPr="00731FA6" w14:paraId="6FDBC1FD"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156C676B"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84" w:type="dxa"/>
            <w:gridSpan w:val="2"/>
            <w:noWrap/>
            <w:hideMark/>
          </w:tcPr>
          <w:p w14:paraId="7AC843B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13995FF9" w14:textId="77777777" w:rsidTr="008A475E">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CADEB6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484" w:type="dxa"/>
            <w:gridSpan w:val="2"/>
            <w:noWrap/>
            <w:hideMark/>
          </w:tcPr>
          <w:p w14:paraId="172C252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CB05C5" w:rsidRPr="00731FA6" w14:paraId="0D3BFAFE"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7E038608"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484" w:type="dxa"/>
            <w:gridSpan w:val="2"/>
            <w:noWrap/>
            <w:hideMark/>
          </w:tcPr>
          <w:p w14:paraId="6839D20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CB05C5" w:rsidRPr="00731FA6" w14:paraId="24F6E1CC" w14:textId="77777777" w:rsidTr="008A475E">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118939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484" w:type="dxa"/>
            <w:gridSpan w:val="2"/>
            <w:noWrap/>
            <w:hideMark/>
          </w:tcPr>
          <w:p w14:paraId="36E25C2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CB05C5" w:rsidRPr="00731FA6" w14:paraId="54020378" w14:textId="77777777" w:rsidTr="008A475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2E411279"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484" w:type="dxa"/>
            <w:gridSpan w:val="2"/>
            <w:noWrap/>
            <w:hideMark/>
          </w:tcPr>
          <w:p w14:paraId="116E6AC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r w:rsidR="00CB05C5" w:rsidRPr="00731FA6" w14:paraId="36641F63"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6C4BE384"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Ammonium Nitrate - FOB Price (INR Per Metric Ton)</w:t>
            </w:r>
          </w:p>
        </w:tc>
      </w:tr>
      <w:tr w:rsidR="00CB05C5" w:rsidRPr="00731FA6" w14:paraId="1D534B4D"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A14EA1D"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4F66298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0CBDB492"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F7C921B"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08FDD41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CB05C5" w:rsidRPr="00731FA6" w14:paraId="739B276E"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64C50C72"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767B4F3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CB05C5" w:rsidRPr="00731FA6" w14:paraId="6479C615"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2448C31"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49" w:type="dxa"/>
            <w:noWrap/>
            <w:hideMark/>
          </w:tcPr>
          <w:p w14:paraId="3AC2F690"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CB05C5" w:rsidRPr="00731FA6" w14:paraId="010C4FF1"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EB0F051"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5500215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r w:rsidR="00CB05C5" w:rsidRPr="00731FA6" w14:paraId="15316DB1"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506386A6"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Ammonium Nitrate (INR Per Metric Ton)</w:t>
            </w:r>
          </w:p>
        </w:tc>
      </w:tr>
      <w:tr w:rsidR="00CB05C5" w:rsidRPr="00731FA6" w14:paraId="4824A499"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449E702"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42300B0C"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529ACBF9"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40CB683C"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566A99CA"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38,208</w:t>
            </w:r>
          </w:p>
        </w:tc>
      </w:tr>
      <w:tr w:rsidR="00CB05C5" w:rsidRPr="00731FA6" w14:paraId="1C7998FE"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78FF76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091241F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38,323</w:t>
            </w:r>
          </w:p>
        </w:tc>
      </w:tr>
      <w:tr w:rsidR="00CB05C5" w:rsidRPr="00731FA6" w14:paraId="65ABE2D9" w14:textId="77777777" w:rsidTr="008A475E">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FEF1033"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2025</w:t>
            </w:r>
          </w:p>
        </w:tc>
        <w:tc>
          <w:tcPr>
            <w:tcW w:w="6449" w:type="dxa"/>
            <w:noWrap/>
            <w:hideMark/>
          </w:tcPr>
          <w:p w14:paraId="114D831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34,794</w:t>
            </w:r>
          </w:p>
        </w:tc>
      </w:tr>
      <w:tr w:rsidR="00CB05C5" w:rsidRPr="00731FA6" w14:paraId="6355AF6A" w14:textId="77777777" w:rsidTr="008A475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0E2A8D94"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11862C14"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39,334  </w:t>
            </w:r>
          </w:p>
        </w:tc>
      </w:tr>
    </w:tbl>
    <w:p w14:paraId="69375F8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0C58BF13" w14:textId="77777777" w:rsidR="00CB05C5" w:rsidRDefault="00CB05C5" w:rsidP="00CB05C5">
      <w:pPr>
        <w:rPr>
          <w:rFonts w:ascii="Arial" w:eastAsia="Times New Roman" w:hAnsi="Arial" w:cs="Arial"/>
          <w:i/>
          <w:iCs/>
          <w:color w:val="000000"/>
          <w:sz w:val="16"/>
          <w:szCs w:val="16"/>
          <w:lang w:eastAsia="en-IN"/>
        </w:rPr>
      </w:pPr>
    </w:p>
    <w:p w14:paraId="43A6E723" w14:textId="77777777" w:rsidR="00CB05C5" w:rsidRPr="005679DF" w:rsidRDefault="00CB05C5" w:rsidP="00CB05C5">
      <w:pPr>
        <w:jc w:val="left"/>
        <w:rPr>
          <w:rFonts w:ascii="Arial" w:hAnsi="Arial" w:cs="Arial"/>
          <w:b/>
          <w:bCs/>
          <w:sz w:val="20"/>
          <w:szCs w:val="20"/>
          <w:lang w:val="en-US"/>
        </w:rPr>
      </w:pPr>
      <w:bookmarkStart w:id="2363" w:name="_Hlk90994861"/>
      <w:r>
        <w:rPr>
          <w:rFonts w:ascii="Arial" w:hAnsi="Arial" w:cs="Arial"/>
          <w:b/>
          <w:bCs/>
          <w:sz w:val="20"/>
          <w:szCs w:val="20"/>
          <w:lang w:val="en-US"/>
        </w:rPr>
        <w:t xml:space="preserve">Anti-Dumping Duty &amp; Landed Cost (INR/MT), By Year </w:t>
      </w:r>
    </w:p>
    <w:tbl>
      <w:tblPr>
        <w:tblStyle w:val="ListTable31"/>
        <w:tblW w:w="9175" w:type="dxa"/>
        <w:tblLook w:val="04A0" w:firstRow="1" w:lastRow="0" w:firstColumn="1" w:lastColumn="0" w:noHBand="0" w:noVBand="1"/>
      </w:tblPr>
      <w:tblGrid>
        <w:gridCol w:w="1463"/>
        <w:gridCol w:w="829"/>
        <w:gridCol w:w="1541"/>
        <w:gridCol w:w="1826"/>
        <w:gridCol w:w="965"/>
        <w:gridCol w:w="1104"/>
        <w:gridCol w:w="1447"/>
      </w:tblGrid>
      <w:tr w:rsidR="00CB05C5" w:rsidRPr="005F74A5" w14:paraId="019C3A45" w14:textId="77777777" w:rsidTr="008A475E">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5659" w:type="dxa"/>
            <w:gridSpan w:val="4"/>
            <w:noWrap/>
            <w:hideMark/>
          </w:tcPr>
          <w:p w14:paraId="74FDFC22" w14:textId="77777777" w:rsidR="00CB05C5" w:rsidRPr="005F74A5" w:rsidRDefault="00CB05C5" w:rsidP="008A475E">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516" w:type="dxa"/>
            <w:gridSpan w:val="3"/>
          </w:tcPr>
          <w:p w14:paraId="4EBE9D0F" w14:textId="77777777" w:rsidR="00CB05C5" w:rsidRPr="005F74A5"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CB05C5" w:rsidRPr="005F74A5" w14:paraId="37686AD8"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174192B"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3DF677FD"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41" w:type="dxa"/>
            <w:noWrap/>
            <w:hideMark/>
          </w:tcPr>
          <w:p w14:paraId="33660365"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26" w:type="dxa"/>
            <w:noWrap/>
            <w:hideMark/>
          </w:tcPr>
          <w:p w14:paraId="6B9D1567"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65" w:type="dxa"/>
          </w:tcPr>
          <w:p w14:paraId="044AF6D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04" w:type="dxa"/>
          </w:tcPr>
          <w:p w14:paraId="4AECA1FF"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7" w:type="dxa"/>
          </w:tcPr>
          <w:p w14:paraId="730F923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109BD820" w14:textId="77777777" w:rsidTr="008A475E">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3BD7C2DA"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5F5AEBA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41" w:type="dxa"/>
            <w:noWrap/>
            <w:hideMark/>
          </w:tcPr>
          <w:p w14:paraId="3E0E4F7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26" w:type="dxa"/>
            <w:noWrap/>
            <w:hideMark/>
          </w:tcPr>
          <w:p w14:paraId="460A4E42"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65" w:type="dxa"/>
          </w:tcPr>
          <w:p w14:paraId="14691A43"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04" w:type="dxa"/>
          </w:tcPr>
          <w:p w14:paraId="1F213F7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447" w:type="dxa"/>
          </w:tcPr>
          <w:p w14:paraId="598CFB9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CB05C5" w:rsidRPr="005F74A5" w14:paraId="6DA6F4D7"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5BEED0F"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4899437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41" w:type="dxa"/>
            <w:noWrap/>
            <w:hideMark/>
          </w:tcPr>
          <w:p w14:paraId="3ABD54F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26" w:type="dxa"/>
            <w:noWrap/>
            <w:hideMark/>
          </w:tcPr>
          <w:p w14:paraId="0C7063F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65" w:type="dxa"/>
          </w:tcPr>
          <w:p w14:paraId="4EB6C57A"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04" w:type="dxa"/>
          </w:tcPr>
          <w:p w14:paraId="54C2CA9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447" w:type="dxa"/>
          </w:tcPr>
          <w:p w14:paraId="4FE3B516"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CB05C5" w:rsidRPr="005F74A5" w14:paraId="08C344BC" w14:textId="77777777" w:rsidTr="008A475E">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390BD2DE"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15A564B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41" w:type="dxa"/>
            <w:noWrap/>
            <w:hideMark/>
          </w:tcPr>
          <w:p w14:paraId="05169B8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26" w:type="dxa"/>
            <w:noWrap/>
            <w:hideMark/>
          </w:tcPr>
          <w:p w14:paraId="4F5A317C"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65" w:type="dxa"/>
          </w:tcPr>
          <w:p w14:paraId="522943E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141ED74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447" w:type="dxa"/>
          </w:tcPr>
          <w:p w14:paraId="7E366B6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0ECD7534" w14:textId="77777777" w:rsidTr="008A475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6308C94"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4F8DF104"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41" w:type="dxa"/>
            <w:noWrap/>
            <w:hideMark/>
          </w:tcPr>
          <w:p w14:paraId="13640BD6"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26" w:type="dxa"/>
            <w:noWrap/>
            <w:hideMark/>
          </w:tcPr>
          <w:p w14:paraId="0026BB02"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65" w:type="dxa"/>
          </w:tcPr>
          <w:p w14:paraId="68E0D9E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1515144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447" w:type="dxa"/>
          </w:tcPr>
          <w:p w14:paraId="64B85623"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44CBACDB" w14:textId="77777777" w:rsidTr="008A475E">
        <w:trPr>
          <w:trHeight w:val="270"/>
        </w:trPr>
        <w:tc>
          <w:tcPr>
            <w:cnfStyle w:val="001000000000" w:firstRow="0" w:lastRow="0" w:firstColumn="1" w:lastColumn="0" w:oddVBand="0" w:evenVBand="0" w:oddHBand="0" w:evenHBand="0" w:firstRowFirstColumn="0" w:firstRowLastColumn="0" w:lastRowFirstColumn="0" w:lastRowLastColumn="0"/>
            <w:tcW w:w="1463" w:type="dxa"/>
            <w:noWrap/>
            <w:hideMark/>
          </w:tcPr>
          <w:p w14:paraId="7B16025C"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166585A6"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41" w:type="dxa"/>
            <w:noWrap/>
            <w:hideMark/>
          </w:tcPr>
          <w:p w14:paraId="4FC4FF74"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26" w:type="dxa"/>
            <w:noWrap/>
            <w:hideMark/>
          </w:tcPr>
          <w:p w14:paraId="5388F04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65" w:type="dxa"/>
          </w:tcPr>
          <w:p w14:paraId="477716F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04" w:type="dxa"/>
          </w:tcPr>
          <w:p w14:paraId="3EB97BB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447" w:type="dxa"/>
          </w:tcPr>
          <w:p w14:paraId="6CCB0D5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1"/>
        <w:tblpPr w:leftFromText="180" w:rightFromText="180" w:vertAnchor="text" w:horzAnchor="margin" w:tblpY="488"/>
        <w:tblW w:w="9175" w:type="dxa"/>
        <w:tblLook w:val="04A0" w:firstRow="1" w:lastRow="0" w:firstColumn="1" w:lastColumn="0" w:noHBand="0" w:noVBand="1"/>
      </w:tblPr>
      <w:tblGrid>
        <w:gridCol w:w="1464"/>
        <w:gridCol w:w="829"/>
        <w:gridCol w:w="1541"/>
        <w:gridCol w:w="1550"/>
        <w:gridCol w:w="965"/>
        <w:gridCol w:w="1242"/>
        <w:gridCol w:w="1584"/>
      </w:tblGrid>
      <w:tr w:rsidR="00CB05C5" w:rsidRPr="005F74A5" w14:paraId="392BCA04" w14:textId="77777777" w:rsidTr="008A475E">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5384" w:type="dxa"/>
            <w:gridSpan w:val="4"/>
            <w:noWrap/>
            <w:hideMark/>
          </w:tcPr>
          <w:p w14:paraId="54B316EA" w14:textId="77777777" w:rsidR="00CB05C5" w:rsidRPr="005F74A5" w:rsidRDefault="00CB05C5" w:rsidP="008A475E">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791" w:type="dxa"/>
            <w:gridSpan w:val="3"/>
          </w:tcPr>
          <w:p w14:paraId="7582E22D" w14:textId="77777777" w:rsidR="00CB05C5" w:rsidRPr="005F74A5"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CB05C5" w:rsidRPr="005F74A5" w14:paraId="0049DF24" w14:textId="77777777" w:rsidTr="008A475E">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FF1C40F"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58FB4DA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41" w:type="dxa"/>
            <w:noWrap/>
            <w:hideMark/>
          </w:tcPr>
          <w:p w14:paraId="3BDF40E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50" w:type="dxa"/>
            <w:noWrap/>
            <w:hideMark/>
          </w:tcPr>
          <w:p w14:paraId="7EC9EF6D"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65" w:type="dxa"/>
          </w:tcPr>
          <w:p w14:paraId="23F31F10"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42" w:type="dxa"/>
          </w:tcPr>
          <w:p w14:paraId="40FB630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584" w:type="dxa"/>
          </w:tcPr>
          <w:p w14:paraId="071308E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3F92AFB6" w14:textId="77777777" w:rsidTr="008A475E">
        <w:trPr>
          <w:trHeight w:val="309"/>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D020B4C"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42782453"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41" w:type="dxa"/>
            <w:noWrap/>
            <w:hideMark/>
          </w:tcPr>
          <w:p w14:paraId="1616517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50" w:type="dxa"/>
            <w:noWrap/>
            <w:hideMark/>
          </w:tcPr>
          <w:p w14:paraId="7140A08A"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65" w:type="dxa"/>
          </w:tcPr>
          <w:p w14:paraId="575BCB90"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42" w:type="dxa"/>
          </w:tcPr>
          <w:p w14:paraId="779D2FD9"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584" w:type="dxa"/>
          </w:tcPr>
          <w:p w14:paraId="64417E2F"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CB05C5" w:rsidRPr="005F74A5" w14:paraId="38BDD172" w14:textId="77777777" w:rsidTr="008A475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64" w:type="dxa"/>
            <w:noWrap/>
            <w:hideMark/>
          </w:tcPr>
          <w:p w14:paraId="796B9C66"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305BF99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41" w:type="dxa"/>
            <w:noWrap/>
            <w:hideMark/>
          </w:tcPr>
          <w:p w14:paraId="53836F39"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50" w:type="dxa"/>
            <w:noWrap/>
            <w:hideMark/>
          </w:tcPr>
          <w:p w14:paraId="744EB53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65" w:type="dxa"/>
          </w:tcPr>
          <w:p w14:paraId="0A8B2B8B"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42" w:type="dxa"/>
          </w:tcPr>
          <w:p w14:paraId="18123343"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84" w:type="dxa"/>
          </w:tcPr>
          <w:p w14:paraId="0D455AE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CB05C5" w:rsidRPr="005F74A5" w14:paraId="36D0A6F9" w14:textId="77777777" w:rsidTr="008A475E">
        <w:trPr>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6518E7B7"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077E4781"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1289C22F"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50" w:type="dxa"/>
            <w:noWrap/>
            <w:hideMark/>
          </w:tcPr>
          <w:p w14:paraId="49EB3FE5"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60FEFE38"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316B95D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84" w:type="dxa"/>
          </w:tcPr>
          <w:p w14:paraId="0761323B"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1F1FD95D" w14:textId="77777777" w:rsidTr="008A475E">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7DA2785E"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5CF0AD27"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182F8684"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50" w:type="dxa"/>
            <w:noWrap/>
            <w:hideMark/>
          </w:tcPr>
          <w:p w14:paraId="72482528"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54C65A0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877B68C"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584" w:type="dxa"/>
          </w:tcPr>
          <w:p w14:paraId="03A2FF11" w14:textId="77777777" w:rsidR="00CB05C5" w:rsidRPr="005F74A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7CF49C2B" w14:textId="77777777" w:rsidTr="008A475E">
        <w:trPr>
          <w:trHeight w:val="191"/>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3E28261" w14:textId="77777777" w:rsidR="00CB05C5" w:rsidRPr="005F74A5" w:rsidRDefault="00CB05C5" w:rsidP="008A475E">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43B0828E"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658D47B8"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50" w:type="dxa"/>
            <w:noWrap/>
            <w:hideMark/>
          </w:tcPr>
          <w:p w14:paraId="78053847"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7B4D0535"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4CDC78D"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584" w:type="dxa"/>
          </w:tcPr>
          <w:p w14:paraId="756D4B74" w14:textId="77777777" w:rsidR="00CB05C5" w:rsidRPr="005F74A5"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4F1827B7" w14:textId="77777777" w:rsidR="00CB05C5" w:rsidRPr="00CE34E1" w:rsidRDefault="00CB05C5" w:rsidP="00CB05C5">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w:t>
      </w:r>
      <w:r>
        <w:rPr>
          <w:rFonts w:ascii="Arial" w:hAnsi="Arial" w:cs="Arial"/>
          <w:i/>
          <w:iCs/>
          <w:sz w:val="16"/>
          <w:szCs w:val="16"/>
          <w:lang w:val="en-US"/>
        </w:rPr>
        <w:t xml:space="preserve"> </w:t>
      </w:r>
      <w:r w:rsidRPr="00CE34E1">
        <w:rPr>
          <w:rFonts w:ascii="Arial" w:hAnsi="Arial" w:cs="Arial"/>
          <w:i/>
          <w:iCs/>
          <w:sz w:val="16"/>
          <w:szCs w:val="16"/>
          <w:lang w:val="en-US"/>
        </w:rPr>
        <w:t>Kemerovo</w:t>
      </w:r>
      <w:r>
        <w:rPr>
          <w:rFonts w:ascii="Arial" w:hAnsi="Arial" w:cs="Arial"/>
          <w:i/>
          <w:iCs/>
          <w:sz w:val="16"/>
          <w:szCs w:val="16"/>
          <w:lang w:val="en-US"/>
        </w:rPr>
        <w:t>, anti-dumping duty of INR 1,897 per ton is imposed.</w:t>
      </w:r>
    </w:p>
    <w:bookmarkEnd w:id="2363"/>
    <w:p w14:paraId="6CB86853" w14:textId="77777777" w:rsidR="00CB05C5" w:rsidRDefault="00CB05C5" w:rsidP="00CB05C5">
      <w:pPr>
        <w:rPr>
          <w:rFonts w:ascii="Arial" w:eastAsia="Times New Roman" w:hAnsi="Arial" w:cs="Arial"/>
          <w:b/>
          <w:bCs/>
          <w:color w:val="FFFFFF" w:themeColor="background1"/>
          <w:sz w:val="20"/>
          <w:szCs w:val="20"/>
          <w:lang w:eastAsia="en-IN"/>
        </w:rPr>
      </w:pPr>
    </w:p>
    <w:p w14:paraId="798737FA" w14:textId="77777777" w:rsidR="00CB05C5" w:rsidRPr="00F679CC"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F679CC">
        <w:rPr>
          <w:rFonts w:ascii="Arial" w:eastAsia="Times New Roman" w:hAnsi="Arial" w:cs="Arial"/>
          <w:b/>
          <w:bCs/>
          <w:color w:val="FFFFFF" w:themeColor="background1"/>
          <w:sz w:val="20"/>
          <w:szCs w:val="20"/>
          <w:lang w:eastAsia="en-IN"/>
        </w:rPr>
        <w:t xml:space="preserve">Transportation and Logistics </w:t>
      </w:r>
    </w:p>
    <w:p w14:paraId="537B6D8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low-density ammonium nitrate (LDAN), high density ammonium nitrate (HDAN), and ammonium nitrate melt (AN melt). </w:t>
      </w:r>
    </w:p>
    <w:p w14:paraId="4125A9B0"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LDAN and HDAN have lesser logistic cost as these are easier to transport. LDAN and HDAN are transported in HDPE bags. </w:t>
      </w:r>
      <w:r w:rsidRPr="00731FA6">
        <w:rPr>
          <w:rFonts w:ascii="Arial" w:eastAsia="Times New Roman" w:hAnsi="Arial" w:cs="Arial"/>
          <w:color w:val="000000" w:themeColor="text1"/>
          <w:sz w:val="20"/>
          <w:szCs w:val="20"/>
          <w:lang w:eastAsia="en-IN"/>
        </w:rPr>
        <w:t xml:space="preserve">They are transported in 25 kg ,50 kg ,100kg,1000 kg and1200 kg bags. </w:t>
      </w:r>
      <w:r w:rsidRPr="00731FA6">
        <w:rPr>
          <w:rFonts w:ascii="Arial" w:eastAsia="Times New Roman" w:hAnsi="Arial" w:cs="Arial"/>
          <w:color w:val="000000"/>
          <w:sz w:val="20"/>
          <w:szCs w:val="20"/>
          <w:lang w:eastAsia="en-IN"/>
        </w:rPr>
        <w:t xml:space="preserve">The bags are made of laminated HDPE woven fabric with inner liners made of LDPE. The bags are packed after thermal heat sealing of liners and stitched with HDPE which provides protection from weather and handling in transportation, sustaining its </w:t>
      </w:r>
      <w:r>
        <w:rPr>
          <w:rFonts w:ascii="Arial" w:eastAsia="Times New Roman" w:hAnsi="Arial" w:cs="Arial"/>
          <w:color w:val="000000"/>
          <w:sz w:val="20"/>
          <w:szCs w:val="20"/>
          <w:lang w:eastAsia="en-IN"/>
        </w:rPr>
        <w:t>q</w:t>
      </w:r>
      <w:r w:rsidRPr="00731FA6">
        <w:rPr>
          <w:rFonts w:ascii="Arial" w:eastAsia="Times New Roman" w:hAnsi="Arial" w:cs="Arial"/>
          <w:color w:val="000000"/>
          <w:sz w:val="20"/>
          <w:szCs w:val="20"/>
          <w:lang w:eastAsia="en-IN"/>
        </w:rPr>
        <w:t xml:space="preserve">uality. LDAN and HDAN can be transported for more than 1000 km without any technical issues. The transportation cost for these grades is 2.5-3 INR per ton per km. Ideally, these products are moved in 50 kg bags in truck with truck capacity of 30 MT. LDAN and HDAN are imported in jumbo packs of 1 MT each. </w:t>
      </w:r>
    </w:p>
    <w:p w14:paraId="5CEB9004"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AN melt has technical and transportation issues as it can neither be transported to more than 1000 km nor be imported. Domestically AN melt is transported in insulated tankers which are preheated at 120 degrees Celsius. These trucks have capacity of 25-35 MT. Since there is a transportation limitation, GNFC uses converter companies who convert AN melt into HDAN and then transport it to explosives </w:t>
      </w:r>
      <w:r w:rsidRPr="00731FA6">
        <w:rPr>
          <w:rFonts w:ascii="Arial" w:eastAsia="Times New Roman" w:hAnsi="Arial" w:cs="Arial"/>
          <w:color w:val="000000"/>
          <w:sz w:val="20"/>
          <w:szCs w:val="20"/>
          <w:lang w:eastAsia="en-IN"/>
        </w:rPr>
        <w:lastRenderedPageBreak/>
        <w:t>manufacturers at longer distance. For 1000 km, transportation cost of AN melt is 3,500-4,000 INR per MT.</w:t>
      </w:r>
    </w:p>
    <w:tbl>
      <w:tblPr>
        <w:tblStyle w:val="ListTable31"/>
        <w:tblW w:w="9085" w:type="dxa"/>
        <w:tblLook w:val="04A0" w:firstRow="1" w:lastRow="0" w:firstColumn="1" w:lastColumn="0" w:noHBand="0" w:noVBand="1"/>
      </w:tblPr>
      <w:tblGrid>
        <w:gridCol w:w="1912"/>
        <w:gridCol w:w="1888"/>
        <w:gridCol w:w="2775"/>
        <w:gridCol w:w="2510"/>
      </w:tblGrid>
      <w:tr w:rsidR="00CB05C5" w:rsidRPr="00731FA6" w14:paraId="3C56A5A9" w14:textId="77777777" w:rsidTr="008A475E">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085" w:type="dxa"/>
            <w:gridSpan w:val="4"/>
            <w:noWrap/>
            <w:hideMark/>
          </w:tcPr>
          <w:p w14:paraId="5400C371"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CB05C5" w:rsidRPr="00731FA6" w14:paraId="2EB38AE1"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31E158A"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142D447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27A89AA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A425B4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Truck </w:t>
            </w:r>
            <w:r w:rsidRPr="00731FA6">
              <w:rPr>
                <w:rFonts w:ascii="Arial" w:eastAsia="Times New Roman" w:hAnsi="Arial" w:cs="Arial"/>
                <w:b/>
                <w:bCs/>
                <w:color w:val="000000"/>
                <w:sz w:val="20"/>
                <w:szCs w:val="20"/>
                <w:lang w:eastAsia="en-IN"/>
              </w:rPr>
              <w:t>(INR)</w:t>
            </w:r>
          </w:p>
        </w:tc>
      </w:tr>
      <w:tr w:rsidR="00CB05C5" w:rsidRPr="00731FA6" w14:paraId="0BC210E7"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8E3B168"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1219AA3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7DA2D13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510" w:type="dxa"/>
            <w:noWrap/>
            <w:hideMark/>
          </w:tcPr>
          <w:p w14:paraId="6A42479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CB05C5" w:rsidRPr="00731FA6" w14:paraId="3AC8FD10"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F0F309B"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74C8771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498E4D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510" w:type="dxa"/>
            <w:noWrap/>
            <w:hideMark/>
          </w:tcPr>
          <w:p w14:paraId="735263B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CB05C5" w:rsidRPr="00731FA6" w14:paraId="18FC4E1D"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4BA119AA"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7E627A34"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2F708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510" w:type="dxa"/>
            <w:noWrap/>
            <w:hideMark/>
          </w:tcPr>
          <w:p w14:paraId="7A1BD66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CB05C5" w:rsidRPr="00731FA6" w14:paraId="2EBC574B"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24D6037"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0D70E1D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E95CAD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510" w:type="dxa"/>
            <w:noWrap/>
            <w:hideMark/>
          </w:tcPr>
          <w:p w14:paraId="1393F8C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CB05C5" w:rsidRPr="00731FA6" w14:paraId="66DECCCE" w14:textId="77777777" w:rsidTr="008A475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A6DA008"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2AA106D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7E8FEE7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510" w:type="dxa"/>
            <w:noWrap/>
            <w:hideMark/>
          </w:tcPr>
          <w:p w14:paraId="72BD652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CB05C5" w:rsidRPr="00731FA6" w14:paraId="6E69B0EE"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085" w:type="dxa"/>
            <w:gridSpan w:val="4"/>
            <w:shd w:val="clear" w:color="auto" w:fill="0D0D0D" w:themeFill="text1" w:themeFillTint="F2"/>
            <w:noWrap/>
            <w:hideMark/>
          </w:tcPr>
          <w:p w14:paraId="0C63DEDE"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CB05C5" w:rsidRPr="00731FA6" w14:paraId="3E92C259" w14:textId="77777777" w:rsidTr="008A475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7B582D5"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396926A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11FBD4F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526DA5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Tanker </w:t>
            </w:r>
            <w:r w:rsidRPr="00731FA6">
              <w:rPr>
                <w:rFonts w:ascii="Arial" w:eastAsia="Times New Roman" w:hAnsi="Arial" w:cs="Arial"/>
                <w:b/>
                <w:bCs/>
                <w:color w:val="000000"/>
                <w:sz w:val="20"/>
                <w:szCs w:val="20"/>
                <w:lang w:eastAsia="en-IN"/>
              </w:rPr>
              <w:t>(INR)</w:t>
            </w:r>
          </w:p>
        </w:tc>
      </w:tr>
      <w:tr w:rsidR="00CB05C5" w:rsidRPr="00731FA6" w14:paraId="31C2B04D"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F36B783"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112AD4A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332C45F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510" w:type="dxa"/>
            <w:noWrap/>
            <w:vAlign w:val="bottom"/>
            <w:hideMark/>
          </w:tcPr>
          <w:p w14:paraId="4484B28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CB05C5" w:rsidRPr="00731FA6" w14:paraId="0C91B8C9"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4F25517"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2FB7020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AD5F35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510" w:type="dxa"/>
            <w:noWrap/>
            <w:vAlign w:val="bottom"/>
            <w:hideMark/>
          </w:tcPr>
          <w:p w14:paraId="1CE4B21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CB05C5" w:rsidRPr="00731FA6" w14:paraId="71BD5551" w14:textId="77777777" w:rsidTr="008A475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4D6ABDFA"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1306FA3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0DB8B92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510" w:type="dxa"/>
            <w:noWrap/>
            <w:vAlign w:val="bottom"/>
            <w:hideMark/>
          </w:tcPr>
          <w:p w14:paraId="02A43CC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CB05C5" w:rsidRPr="00731FA6" w14:paraId="2D3026D3" w14:textId="77777777" w:rsidTr="008A475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077F0442"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2ED31D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742E52F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510" w:type="dxa"/>
            <w:noWrap/>
            <w:vAlign w:val="bottom"/>
            <w:hideMark/>
          </w:tcPr>
          <w:p w14:paraId="3032F00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CB05C5" w:rsidRPr="00731FA6" w14:paraId="2B6DED8D" w14:textId="77777777" w:rsidTr="008A475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B4E290C"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7089744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643E5CC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510" w:type="dxa"/>
            <w:noWrap/>
            <w:vAlign w:val="bottom"/>
            <w:hideMark/>
          </w:tcPr>
          <w:p w14:paraId="4779EC6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333F096C" w14:textId="77777777" w:rsidR="00CB05C5" w:rsidRPr="00731FA6" w:rsidRDefault="00CB05C5" w:rsidP="00CB05C5">
      <w:pPr>
        <w:rPr>
          <w:rFonts w:ascii="Arial" w:eastAsia="Times New Roman" w:hAnsi="Arial" w:cs="Arial"/>
          <w:i/>
          <w:iCs/>
          <w:color w:val="000000"/>
          <w:sz w:val="20"/>
          <w:szCs w:val="20"/>
          <w:lang w:eastAsia="en-IN"/>
        </w:rPr>
      </w:pPr>
    </w:p>
    <w:p w14:paraId="14594DDA" w14:textId="77777777" w:rsidR="00CB05C5" w:rsidRPr="00F679CC" w:rsidRDefault="00CB05C5" w:rsidP="00CB05C5">
      <w:pPr>
        <w:shd w:val="clear" w:color="auto" w:fill="BF8F00" w:themeFill="accent4" w:themeFillShade="BF"/>
        <w:rPr>
          <w:rFonts w:ascii="Arial" w:hAnsi="Arial" w:cs="Arial"/>
          <w:b/>
          <w:bCs/>
          <w:color w:val="FFFFFF" w:themeColor="background1"/>
          <w:sz w:val="20"/>
          <w:szCs w:val="20"/>
        </w:rPr>
      </w:pPr>
      <w:r w:rsidRPr="00F679CC">
        <w:rPr>
          <w:rFonts w:ascii="Arial" w:hAnsi="Arial" w:cs="Arial"/>
          <w:b/>
          <w:bCs/>
          <w:color w:val="FFFFFF" w:themeColor="background1"/>
          <w:sz w:val="20"/>
          <w:szCs w:val="20"/>
        </w:rPr>
        <w:t xml:space="preserve"> Weak Nitric Acid Market</w:t>
      </w:r>
    </w:p>
    <w:p w14:paraId="410C60F6"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 </w:t>
      </w:r>
      <w:r w:rsidRPr="00731FA6">
        <w:rPr>
          <w:rFonts w:ascii="Arial" w:hAnsi="Arial" w:cs="Arial"/>
          <w:color w:val="000000" w:themeColor="text1"/>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t>
      </w:r>
      <w:r w:rsidRPr="00731FA6">
        <w:rPr>
          <w:rFonts w:ascii="Arial" w:hAnsi="Arial" w:cs="Arial"/>
          <w:color w:val="000000" w:themeColor="text1"/>
          <w:sz w:val="20"/>
          <w:szCs w:val="20"/>
        </w:rPr>
        <w:t>is anticipated to increase up to 2,17</w:t>
      </w:r>
      <w:r>
        <w:rPr>
          <w:rFonts w:ascii="Arial" w:hAnsi="Arial" w:cs="Arial"/>
          <w:color w:val="000000" w:themeColor="text1"/>
          <w:sz w:val="20"/>
          <w:szCs w:val="20"/>
        </w:rPr>
        <w:t>7</w:t>
      </w:r>
      <w:r w:rsidRPr="00731FA6">
        <w:rPr>
          <w:rFonts w:ascii="Arial" w:hAnsi="Arial" w:cs="Arial"/>
          <w:color w:val="000000" w:themeColor="text1"/>
          <w:sz w:val="20"/>
          <w:szCs w:val="20"/>
        </w:rPr>
        <w:t xml:space="preserve"> thousand metric tons by FY2025.</w:t>
      </w:r>
    </w:p>
    <w:p w14:paraId="12F0A31F"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34AEA95D"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operated at 8</w:t>
      </w:r>
      <w:r>
        <w:rPr>
          <w:rFonts w:ascii="Arial" w:hAnsi="Arial" w:cs="Arial"/>
          <w:sz w:val="20"/>
          <w:szCs w:val="20"/>
        </w:rPr>
        <w:t>1</w:t>
      </w:r>
      <w:r w:rsidRPr="00731FA6">
        <w:rPr>
          <w:rFonts w:ascii="Arial" w:hAnsi="Arial" w:cs="Arial"/>
          <w:sz w:val="20"/>
          <w:szCs w:val="20"/>
        </w:rPr>
        <w:t xml:space="preserve">% efficiency in FY2015, which remains the same in FY2021. The operational efficiency is expected to reach to </w:t>
      </w:r>
      <w:r>
        <w:rPr>
          <w:rFonts w:ascii="Arial" w:hAnsi="Arial" w:cs="Arial"/>
          <w:sz w:val="20"/>
          <w:szCs w:val="20"/>
        </w:rPr>
        <w:t>8</w:t>
      </w:r>
      <w:r w:rsidRPr="00731FA6">
        <w:rPr>
          <w:rFonts w:ascii="Arial" w:hAnsi="Arial" w:cs="Arial"/>
          <w:sz w:val="20"/>
          <w:szCs w:val="20"/>
        </w:rPr>
        <w:t>9% by FY2030.</w:t>
      </w:r>
    </w:p>
    <w:p w14:paraId="2BA42B1B"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w:t>
      </w:r>
      <w:r>
        <w:rPr>
          <w:rFonts w:ascii="Arial" w:hAnsi="Arial" w:cs="Arial"/>
          <w:sz w:val="20"/>
          <w:szCs w:val="20"/>
        </w:rPr>
        <w:t>275</w:t>
      </w:r>
      <w:r w:rsidRPr="00731FA6">
        <w:rPr>
          <w:rFonts w:ascii="Arial" w:hAnsi="Arial" w:cs="Arial"/>
          <w:sz w:val="20"/>
          <w:szCs w:val="20"/>
        </w:rPr>
        <w:t xml:space="preserve"> thousand metric tons in FY2015, further increasing to 1,4</w:t>
      </w:r>
      <w:r>
        <w:rPr>
          <w:rFonts w:ascii="Arial" w:hAnsi="Arial" w:cs="Arial"/>
          <w:sz w:val="20"/>
          <w:szCs w:val="20"/>
        </w:rPr>
        <w:t>56</w:t>
      </w:r>
      <w:r w:rsidRPr="00731FA6">
        <w:rPr>
          <w:rFonts w:ascii="Arial" w:hAnsi="Arial" w:cs="Arial"/>
          <w:sz w:val="20"/>
          <w:szCs w:val="20"/>
        </w:rPr>
        <w:t xml:space="preserve"> thousand metric tons in FY2021.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in further expected to increase to 2,</w:t>
      </w:r>
      <w:r>
        <w:rPr>
          <w:rFonts w:ascii="Arial" w:hAnsi="Arial" w:cs="Arial"/>
          <w:sz w:val="20"/>
          <w:szCs w:val="20"/>
        </w:rPr>
        <w:t>414</w:t>
      </w:r>
      <w:r w:rsidRPr="00731FA6">
        <w:rPr>
          <w:rFonts w:ascii="Arial" w:hAnsi="Arial" w:cs="Arial"/>
          <w:sz w:val="20"/>
          <w:szCs w:val="20"/>
        </w:rPr>
        <w:t xml:space="preserve"> thousand metric tons by FY2030.</w:t>
      </w:r>
    </w:p>
    <w:tbl>
      <w:tblPr>
        <w:tblStyle w:val="ListTable31"/>
        <w:tblW w:w="9085" w:type="dxa"/>
        <w:tblLook w:val="04A0" w:firstRow="1" w:lastRow="0" w:firstColumn="1" w:lastColumn="0" w:noHBand="0" w:noVBand="1"/>
      </w:tblPr>
      <w:tblGrid>
        <w:gridCol w:w="5068"/>
        <w:gridCol w:w="933"/>
        <w:gridCol w:w="717"/>
        <w:gridCol w:w="1638"/>
        <w:gridCol w:w="729"/>
      </w:tblGrid>
      <w:tr w:rsidR="00CB05C5" w:rsidRPr="00731FA6" w14:paraId="7A9BD7A2" w14:textId="77777777" w:rsidTr="008A475E">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541667E0"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p>
        </w:tc>
      </w:tr>
      <w:tr w:rsidR="00CB05C5" w:rsidRPr="00731FA6" w14:paraId="0AD5BDED"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7AC6B32" w14:textId="77777777" w:rsidR="00CB05C5" w:rsidRPr="00731FA6" w:rsidRDefault="00CB05C5" w:rsidP="008A475E">
            <w:pPr>
              <w:spacing w:line="360" w:lineRule="auto"/>
              <w:jc w:val="left"/>
              <w:rPr>
                <w:rFonts w:ascii="Arial" w:hAnsi="Arial" w:cs="Arial"/>
                <w:b w:val="0"/>
                <w:bCs w:val="0"/>
              </w:rPr>
            </w:pPr>
          </w:p>
        </w:tc>
        <w:tc>
          <w:tcPr>
            <w:tcW w:w="933" w:type="dxa"/>
            <w:noWrap/>
            <w:hideMark/>
          </w:tcPr>
          <w:p w14:paraId="3C99350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17" w:type="dxa"/>
            <w:noWrap/>
            <w:hideMark/>
          </w:tcPr>
          <w:p w14:paraId="5C95366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8" w:type="dxa"/>
            <w:noWrap/>
            <w:hideMark/>
          </w:tcPr>
          <w:p w14:paraId="6354B88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29" w:type="dxa"/>
            <w:noWrap/>
            <w:hideMark/>
          </w:tcPr>
          <w:p w14:paraId="4436F15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79E96DE"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4E3D15D"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3" w:type="dxa"/>
            <w:noWrap/>
            <w:vAlign w:val="center"/>
            <w:hideMark/>
          </w:tcPr>
          <w:p w14:paraId="72E3B35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1,628</w:t>
            </w:r>
          </w:p>
        </w:tc>
        <w:tc>
          <w:tcPr>
            <w:tcW w:w="717" w:type="dxa"/>
            <w:noWrap/>
            <w:vAlign w:val="center"/>
            <w:hideMark/>
          </w:tcPr>
          <w:p w14:paraId="24636F7D"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1,814</w:t>
            </w:r>
          </w:p>
        </w:tc>
        <w:tc>
          <w:tcPr>
            <w:tcW w:w="1638" w:type="dxa"/>
            <w:noWrap/>
            <w:vAlign w:val="center"/>
            <w:hideMark/>
          </w:tcPr>
          <w:p w14:paraId="15B8DD76"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c>
          <w:tcPr>
            <w:tcW w:w="729" w:type="dxa"/>
            <w:noWrap/>
            <w:vAlign w:val="center"/>
            <w:hideMark/>
          </w:tcPr>
          <w:p w14:paraId="7014C38B"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r>
      <w:tr w:rsidR="00CB05C5" w:rsidRPr="00731FA6" w14:paraId="2DAFD4C5"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A0EA7B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3" w:type="dxa"/>
            <w:noWrap/>
            <w:vAlign w:val="center"/>
            <w:hideMark/>
          </w:tcPr>
          <w:p w14:paraId="2F4565A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1,319</w:t>
            </w:r>
          </w:p>
        </w:tc>
        <w:tc>
          <w:tcPr>
            <w:tcW w:w="717" w:type="dxa"/>
            <w:noWrap/>
            <w:vAlign w:val="center"/>
            <w:hideMark/>
          </w:tcPr>
          <w:p w14:paraId="145ABF9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1,471</w:t>
            </w:r>
          </w:p>
        </w:tc>
        <w:tc>
          <w:tcPr>
            <w:tcW w:w="1638" w:type="dxa"/>
            <w:noWrap/>
            <w:vAlign w:val="center"/>
            <w:hideMark/>
          </w:tcPr>
          <w:p w14:paraId="7875F074"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1,782</w:t>
            </w:r>
          </w:p>
        </w:tc>
        <w:tc>
          <w:tcPr>
            <w:tcW w:w="729" w:type="dxa"/>
            <w:noWrap/>
            <w:vAlign w:val="center"/>
            <w:hideMark/>
          </w:tcPr>
          <w:p w14:paraId="5F968D19"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1,931</w:t>
            </w:r>
          </w:p>
        </w:tc>
      </w:tr>
      <w:tr w:rsidR="00CB05C5" w:rsidRPr="00731FA6" w14:paraId="613ECE29"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D82577E"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3" w:type="dxa"/>
            <w:noWrap/>
            <w:vAlign w:val="center"/>
            <w:hideMark/>
          </w:tcPr>
          <w:p w14:paraId="1C635305"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717" w:type="dxa"/>
            <w:noWrap/>
            <w:vAlign w:val="center"/>
            <w:hideMark/>
          </w:tcPr>
          <w:p w14:paraId="29749CEB"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1638" w:type="dxa"/>
            <w:noWrap/>
            <w:vAlign w:val="center"/>
            <w:hideMark/>
          </w:tcPr>
          <w:p w14:paraId="79B49C6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82%</w:t>
            </w:r>
          </w:p>
        </w:tc>
        <w:tc>
          <w:tcPr>
            <w:tcW w:w="729" w:type="dxa"/>
            <w:noWrap/>
            <w:vAlign w:val="center"/>
            <w:hideMark/>
          </w:tcPr>
          <w:p w14:paraId="20E08AF0"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89%</w:t>
            </w:r>
          </w:p>
        </w:tc>
      </w:tr>
      <w:tr w:rsidR="00CB05C5" w:rsidRPr="00731FA6" w14:paraId="1B3027F0" w14:textId="77777777" w:rsidTr="008A475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177E4D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3" w:type="dxa"/>
            <w:noWrap/>
            <w:vAlign w:val="center"/>
            <w:hideMark/>
          </w:tcPr>
          <w:p w14:paraId="2F93062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17" w:type="dxa"/>
            <w:noWrap/>
            <w:vAlign w:val="center"/>
            <w:hideMark/>
          </w:tcPr>
          <w:p w14:paraId="36604EF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8" w:type="dxa"/>
            <w:noWrap/>
            <w:vAlign w:val="center"/>
            <w:hideMark/>
          </w:tcPr>
          <w:p w14:paraId="27C29EDE"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29" w:type="dxa"/>
            <w:noWrap/>
            <w:vAlign w:val="center"/>
            <w:hideMark/>
          </w:tcPr>
          <w:p w14:paraId="70558083"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767E14B7" w14:textId="77777777" w:rsidTr="008A475E">
        <w:trPr>
          <w:trHeight w:val="343"/>
        </w:trPr>
        <w:tc>
          <w:tcPr>
            <w:cnfStyle w:val="001000000000" w:firstRow="0" w:lastRow="0" w:firstColumn="1" w:lastColumn="0" w:oddVBand="0" w:evenVBand="0" w:oddHBand="0" w:evenHBand="0" w:firstRowFirstColumn="0" w:firstRowLastColumn="0" w:lastRowFirstColumn="0" w:lastRowLastColumn="0"/>
            <w:tcW w:w="5068" w:type="dxa"/>
            <w:noWrap/>
          </w:tcPr>
          <w:p w14:paraId="2178EFE4"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3" w:type="dxa"/>
            <w:noWrap/>
          </w:tcPr>
          <w:p w14:paraId="3797BF2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17" w:type="dxa"/>
            <w:noWrap/>
          </w:tcPr>
          <w:p w14:paraId="538D971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8" w:type="dxa"/>
            <w:noWrap/>
          </w:tcPr>
          <w:p w14:paraId="79E9DE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729" w:type="dxa"/>
            <w:noWrap/>
          </w:tcPr>
          <w:p w14:paraId="1C1897A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DED9BC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F7DFF53" w14:textId="77777777" w:rsidR="00CB05C5" w:rsidRDefault="00CB05C5" w:rsidP="00CB05C5">
      <w:pPr>
        <w:rPr>
          <w:rFonts w:ascii="Arial" w:hAnsi="Arial" w:cs="Arial"/>
          <w:b/>
          <w:bCs/>
          <w:color w:val="FFFFFF" w:themeColor="background1"/>
          <w:sz w:val="20"/>
          <w:szCs w:val="20"/>
        </w:rPr>
      </w:pPr>
    </w:p>
    <w:p w14:paraId="1FB911C9"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19EBFE99" w14:textId="77777777" w:rsidR="00CB05C5" w:rsidRPr="00731FA6" w:rsidRDefault="00CB05C5" w:rsidP="00CB05C5">
      <w:pPr>
        <w:rPr>
          <w:rFonts w:ascii="Arial" w:hAnsi="Arial" w:cs="Arial"/>
          <w:sz w:val="20"/>
          <w:szCs w:val="20"/>
          <w:lang w:val="en-US"/>
        </w:rPr>
      </w:pPr>
      <w:r w:rsidRPr="00731FA6">
        <w:rPr>
          <w:rFonts w:ascii="Arial" w:hAnsi="Arial" w:cs="Arial"/>
          <w:sz w:val="20"/>
          <w:szCs w:val="20"/>
        </w:rPr>
        <w:lastRenderedPageBreak/>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w:t>
      </w:r>
    </w:p>
    <w:tbl>
      <w:tblPr>
        <w:tblStyle w:val="ListTable31"/>
        <w:tblW w:w="9085" w:type="dxa"/>
        <w:tblLook w:val="04A0" w:firstRow="1" w:lastRow="0" w:firstColumn="1" w:lastColumn="0" w:noHBand="0" w:noVBand="1"/>
      </w:tblPr>
      <w:tblGrid>
        <w:gridCol w:w="5096"/>
        <w:gridCol w:w="72"/>
        <w:gridCol w:w="728"/>
        <w:gridCol w:w="184"/>
        <w:gridCol w:w="861"/>
        <w:gridCol w:w="197"/>
        <w:gridCol w:w="1053"/>
        <w:gridCol w:w="153"/>
        <w:gridCol w:w="741"/>
      </w:tblGrid>
      <w:tr w:rsidR="00CB05C5" w:rsidRPr="00731FA6" w14:paraId="5B34F3E6" w14:textId="77777777" w:rsidTr="008A475E">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0D92FE5D"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p>
        </w:tc>
      </w:tr>
      <w:tr w:rsidR="00CB05C5" w:rsidRPr="00731FA6" w14:paraId="6AD5D5B8"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197DAEA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84" w:type="dxa"/>
            <w:gridSpan w:val="3"/>
            <w:noWrap/>
            <w:hideMark/>
          </w:tcPr>
          <w:p w14:paraId="05A1E5F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1" w:type="dxa"/>
            <w:noWrap/>
            <w:hideMark/>
          </w:tcPr>
          <w:p w14:paraId="2EFF9EB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0" w:type="dxa"/>
            <w:gridSpan w:val="2"/>
            <w:noWrap/>
            <w:hideMark/>
          </w:tcPr>
          <w:p w14:paraId="1F7829C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94" w:type="dxa"/>
            <w:gridSpan w:val="2"/>
            <w:noWrap/>
            <w:hideMark/>
          </w:tcPr>
          <w:p w14:paraId="5FE838B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5F44EEB"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2874E7F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84" w:type="dxa"/>
            <w:gridSpan w:val="3"/>
            <w:noWrap/>
            <w:vAlign w:val="center"/>
            <w:hideMark/>
          </w:tcPr>
          <w:p w14:paraId="27F47701"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703</w:t>
            </w:r>
          </w:p>
        </w:tc>
        <w:tc>
          <w:tcPr>
            <w:tcW w:w="861" w:type="dxa"/>
            <w:noWrap/>
            <w:vAlign w:val="center"/>
            <w:hideMark/>
          </w:tcPr>
          <w:p w14:paraId="68862DA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889</w:t>
            </w:r>
          </w:p>
        </w:tc>
        <w:tc>
          <w:tcPr>
            <w:tcW w:w="1250" w:type="dxa"/>
            <w:gridSpan w:val="2"/>
            <w:noWrap/>
            <w:vAlign w:val="center"/>
            <w:hideMark/>
          </w:tcPr>
          <w:p w14:paraId="7E91C2F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c>
          <w:tcPr>
            <w:tcW w:w="894" w:type="dxa"/>
            <w:gridSpan w:val="2"/>
            <w:noWrap/>
            <w:vAlign w:val="center"/>
            <w:hideMark/>
          </w:tcPr>
          <w:p w14:paraId="38F18E7E"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r>
      <w:tr w:rsidR="00CB05C5" w:rsidRPr="00731FA6" w14:paraId="16A48B05" w14:textId="77777777" w:rsidTr="008A475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096" w:type="dxa"/>
            <w:noWrap/>
          </w:tcPr>
          <w:p w14:paraId="28844A5D"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84" w:type="dxa"/>
            <w:gridSpan w:val="3"/>
            <w:noWrap/>
            <w:vAlign w:val="center"/>
          </w:tcPr>
          <w:p w14:paraId="7625A61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61" w:type="dxa"/>
            <w:noWrap/>
            <w:vAlign w:val="center"/>
          </w:tcPr>
          <w:p w14:paraId="1D61345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1250" w:type="dxa"/>
            <w:gridSpan w:val="2"/>
            <w:noWrap/>
            <w:vAlign w:val="center"/>
          </w:tcPr>
          <w:p w14:paraId="3522D197"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94" w:type="dxa"/>
            <w:gridSpan w:val="2"/>
            <w:noWrap/>
            <w:vAlign w:val="center"/>
          </w:tcPr>
          <w:p w14:paraId="13CF66B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r>
      <w:tr w:rsidR="00CB05C5" w:rsidRPr="00731FA6" w14:paraId="0627D503" w14:textId="77777777" w:rsidTr="008A475E">
        <w:trPr>
          <w:trHeight w:val="350"/>
        </w:trPr>
        <w:tc>
          <w:tcPr>
            <w:cnfStyle w:val="001000000000" w:firstRow="0" w:lastRow="0" w:firstColumn="1" w:lastColumn="0" w:oddVBand="0" w:evenVBand="0" w:oddHBand="0" w:evenHBand="0" w:firstRowFirstColumn="0" w:firstRowLastColumn="0" w:lastRowFirstColumn="0" w:lastRowLastColumn="0"/>
            <w:tcW w:w="5096" w:type="dxa"/>
            <w:noWrap/>
            <w:hideMark/>
          </w:tcPr>
          <w:p w14:paraId="4176010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84" w:type="dxa"/>
            <w:gridSpan w:val="3"/>
            <w:noWrap/>
            <w:vAlign w:val="center"/>
            <w:hideMark/>
          </w:tcPr>
          <w:p w14:paraId="67133F7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61" w:type="dxa"/>
            <w:noWrap/>
            <w:vAlign w:val="center"/>
            <w:hideMark/>
          </w:tcPr>
          <w:p w14:paraId="6875A53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1250" w:type="dxa"/>
            <w:gridSpan w:val="2"/>
            <w:noWrap/>
            <w:vAlign w:val="center"/>
            <w:hideMark/>
          </w:tcPr>
          <w:p w14:paraId="04504704"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94" w:type="dxa"/>
            <w:gridSpan w:val="2"/>
            <w:noWrap/>
            <w:vAlign w:val="center"/>
            <w:hideMark/>
          </w:tcPr>
          <w:p w14:paraId="16C106A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r>
      <w:tr w:rsidR="00CB05C5" w:rsidRPr="00731FA6" w14:paraId="28048CB2"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4123800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84" w:type="dxa"/>
            <w:gridSpan w:val="3"/>
            <w:noWrap/>
            <w:vAlign w:val="center"/>
          </w:tcPr>
          <w:p w14:paraId="09F2446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61" w:type="dxa"/>
            <w:noWrap/>
            <w:vAlign w:val="center"/>
          </w:tcPr>
          <w:p w14:paraId="2E3743C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1250" w:type="dxa"/>
            <w:gridSpan w:val="2"/>
            <w:noWrap/>
            <w:vAlign w:val="center"/>
          </w:tcPr>
          <w:p w14:paraId="192F84F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94" w:type="dxa"/>
            <w:gridSpan w:val="2"/>
            <w:noWrap/>
            <w:vAlign w:val="center"/>
          </w:tcPr>
          <w:p w14:paraId="4F0C5AC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r>
      <w:tr w:rsidR="00CB05C5" w:rsidRPr="00731FA6" w14:paraId="399EA923"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519645CE"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984" w:type="dxa"/>
            <w:gridSpan w:val="3"/>
            <w:noWrap/>
            <w:vAlign w:val="center"/>
          </w:tcPr>
          <w:p w14:paraId="0D00D212"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861" w:type="dxa"/>
            <w:noWrap/>
            <w:vAlign w:val="center"/>
          </w:tcPr>
          <w:p w14:paraId="7387B50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50" w:type="dxa"/>
            <w:gridSpan w:val="2"/>
            <w:noWrap/>
            <w:vAlign w:val="center"/>
          </w:tcPr>
          <w:p w14:paraId="3838F27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c>
          <w:tcPr>
            <w:tcW w:w="894" w:type="dxa"/>
            <w:gridSpan w:val="2"/>
            <w:noWrap/>
            <w:vAlign w:val="center"/>
          </w:tcPr>
          <w:p w14:paraId="7BBA6AC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r>
      <w:tr w:rsidR="00CB05C5" w:rsidRPr="00731FA6" w14:paraId="4CA3D767"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16CB659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84" w:type="dxa"/>
            <w:gridSpan w:val="3"/>
            <w:noWrap/>
            <w:vAlign w:val="center"/>
            <w:hideMark/>
          </w:tcPr>
          <w:p w14:paraId="1404ABA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1,628</w:t>
            </w:r>
          </w:p>
        </w:tc>
        <w:tc>
          <w:tcPr>
            <w:tcW w:w="861" w:type="dxa"/>
            <w:noWrap/>
            <w:vAlign w:val="center"/>
            <w:hideMark/>
          </w:tcPr>
          <w:p w14:paraId="12399A5B"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1,814</w:t>
            </w:r>
          </w:p>
        </w:tc>
        <w:tc>
          <w:tcPr>
            <w:tcW w:w="1250" w:type="dxa"/>
            <w:gridSpan w:val="2"/>
            <w:noWrap/>
            <w:vAlign w:val="center"/>
            <w:hideMark/>
          </w:tcPr>
          <w:p w14:paraId="46E35E7D"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c>
          <w:tcPr>
            <w:tcW w:w="894" w:type="dxa"/>
            <w:gridSpan w:val="2"/>
            <w:noWrap/>
            <w:vAlign w:val="center"/>
            <w:hideMark/>
          </w:tcPr>
          <w:p w14:paraId="1BACBB8D"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r>
      <w:tr w:rsidR="00CB05C5" w:rsidRPr="00731FA6" w14:paraId="35C824AA"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D0D0D" w:themeFill="text1" w:themeFillTint="F2"/>
            <w:noWrap/>
          </w:tcPr>
          <w:p w14:paraId="448B79B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p>
        </w:tc>
      </w:tr>
      <w:tr w:rsidR="00CB05C5" w:rsidRPr="00731FA6" w14:paraId="7A1C3EA9"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5A334B6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28" w:type="dxa"/>
            <w:noWrap/>
            <w:hideMark/>
          </w:tcPr>
          <w:p w14:paraId="7CE15AE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2" w:type="dxa"/>
            <w:gridSpan w:val="3"/>
            <w:noWrap/>
            <w:hideMark/>
          </w:tcPr>
          <w:p w14:paraId="6C68521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6" w:type="dxa"/>
            <w:gridSpan w:val="2"/>
            <w:noWrap/>
            <w:hideMark/>
          </w:tcPr>
          <w:p w14:paraId="7922FD6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41" w:type="dxa"/>
            <w:noWrap/>
            <w:hideMark/>
          </w:tcPr>
          <w:p w14:paraId="4E60FED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A957B0D"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89CD61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Deepak Fertilizers and Petrochemicals Limited</w:t>
            </w:r>
          </w:p>
        </w:tc>
        <w:tc>
          <w:tcPr>
            <w:tcW w:w="728" w:type="dxa"/>
            <w:noWrap/>
            <w:vAlign w:val="center"/>
            <w:hideMark/>
          </w:tcPr>
          <w:p w14:paraId="23CD7A5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w:t>
            </w:r>
          </w:p>
        </w:tc>
        <w:tc>
          <w:tcPr>
            <w:tcW w:w="1242" w:type="dxa"/>
            <w:gridSpan w:val="3"/>
            <w:noWrap/>
            <w:vAlign w:val="center"/>
            <w:hideMark/>
          </w:tcPr>
          <w:p w14:paraId="1CDAEA2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49%</w:t>
            </w:r>
          </w:p>
        </w:tc>
        <w:tc>
          <w:tcPr>
            <w:tcW w:w="1206" w:type="dxa"/>
            <w:gridSpan w:val="2"/>
            <w:noWrap/>
            <w:vAlign w:val="center"/>
            <w:hideMark/>
          </w:tcPr>
          <w:p w14:paraId="15554A10"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c>
          <w:tcPr>
            <w:tcW w:w="741" w:type="dxa"/>
            <w:noWrap/>
            <w:vAlign w:val="center"/>
            <w:hideMark/>
          </w:tcPr>
          <w:p w14:paraId="0406F94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r>
      <w:tr w:rsidR="00CB05C5" w:rsidRPr="00731FA6" w14:paraId="6DB3B3C1" w14:textId="77777777" w:rsidTr="008A475E">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739E50ED" w14:textId="77777777" w:rsidR="00CB05C5" w:rsidRPr="00731FA6" w:rsidRDefault="00CB05C5" w:rsidP="008A475E">
            <w:pPr>
              <w:jc w:val="left"/>
              <w:rPr>
                <w:rFonts w:ascii="Arial" w:hAnsi="Arial" w:cs="Arial"/>
                <w:b w:val="0"/>
                <w:bCs w:val="0"/>
                <w:color w:val="000000"/>
              </w:rPr>
            </w:pPr>
            <w:proofErr w:type="spellStart"/>
            <w:r w:rsidRPr="00731FA6">
              <w:rPr>
                <w:rFonts w:ascii="Arial" w:hAnsi="Arial" w:cs="Arial"/>
                <w:color w:val="000000"/>
              </w:rPr>
              <w:t>Rashtriya</w:t>
            </w:r>
            <w:proofErr w:type="spellEnd"/>
            <w:r w:rsidRPr="00731FA6">
              <w:rPr>
                <w:rFonts w:ascii="Arial" w:hAnsi="Arial" w:cs="Arial"/>
                <w:color w:val="000000"/>
              </w:rPr>
              <w:t xml:space="preserve"> Chemicals and Fertilizers Limited</w:t>
            </w:r>
          </w:p>
        </w:tc>
        <w:tc>
          <w:tcPr>
            <w:tcW w:w="728" w:type="dxa"/>
            <w:noWrap/>
            <w:vAlign w:val="center"/>
          </w:tcPr>
          <w:p w14:paraId="1B937E9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24%</w:t>
            </w:r>
          </w:p>
        </w:tc>
        <w:tc>
          <w:tcPr>
            <w:tcW w:w="1242" w:type="dxa"/>
            <w:gridSpan w:val="3"/>
            <w:noWrap/>
            <w:vAlign w:val="center"/>
          </w:tcPr>
          <w:p w14:paraId="046B853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22%</w:t>
            </w:r>
          </w:p>
        </w:tc>
        <w:tc>
          <w:tcPr>
            <w:tcW w:w="1206" w:type="dxa"/>
            <w:gridSpan w:val="2"/>
            <w:noWrap/>
            <w:vAlign w:val="center"/>
          </w:tcPr>
          <w:p w14:paraId="2BE2C1E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c>
          <w:tcPr>
            <w:tcW w:w="741" w:type="dxa"/>
            <w:noWrap/>
            <w:vAlign w:val="center"/>
          </w:tcPr>
          <w:p w14:paraId="3535D83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r>
      <w:tr w:rsidR="00CB05C5" w:rsidRPr="00731FA6" w14:paraId="1CFA057C" w14:textId="77777777" w:rsidTr="008A475E">
        <w:trPr>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203D8C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28" w:type="dxa"/>
            <w:noWrap/>
            <w:vAlign w:val="center"/>
            <w:hideMark/>
          </w:tcPr>
          <w:p w14:paraId="08A0A9F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w:t>
            </w:r>
          </w:p>
        </w:tc>
        <w:tc>
          <w:tcPr>
            <w:tcW w:w="1242" w:type="dxa"/>
            <w:gridSpan w:val="3"/>
            <w:noWrap/>
            <w:vAlign w:val="center"/>
            <w:hideMark/>
          </w:tcPr>
          <w:p w14:paraId="16A4D70D"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w:t>
            </w:r>
          </w:p>
        </w:tc>
        <w:tc>
          <w:tcPr>
            <w:tcW w:w="1206" w:type="dxa"/>
            <w:gridSpan w:val="2"/>
            <w:noWrap/>
            <w:vAlign w:val="center"/>
            <w:hideMark/>
          </w:tcPr>
          <w:p w14:paraId="4CDAC64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c>
          <w:tcPr>
            <w:tcW w:w="741" w:type="dxa"/>
            <w:noWrap/>
            <w:vAlign w:val="center"/>
            <w:hideMark/>
          </w:tcPr>
          <w:p w14:paraId="7FF60A67"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r>
      <w:tr w:rsidR="00CB05C5" w:rsidRPr="00731FA6" w14:paraId="6F6F9AA8"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EB12776"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National Fertilizers Limited</w:t>
            </w:r>
          </w:p>
        </w:tc>
        <w:tc>
          <w:tcPr>
            <w:tcW w:w="728" w:type="dxa"/>
            <w:noWrap/>
            <w:vAlign w:val="center"/>
            <w:hideMark/>
          </w:tcPr>
          <w:p w14:paraId="2D43A34C"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w:t>
            </w:r>
          </w:p>
        </w:tc>
        <w:tc>
          <w:tcPr>
            <w:tcW w:w="1242" w:type="dxa"/>
            <w:gridSpan w:val="3"/>
            <w:noWrap/>
            <w:vAlign w:val="center"/>
            <w:hideMark/>
          </w:tcPr>
          <w:p w14:paraId="16DC74C0"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w:t>
            </w:r>
          </w:p>
        </w:tc>
        <w:tc>
          <w:tcPr>
            <w:tcW w:w="1206" w:type="dxa"/>
            <w:gridSpan w:val="2"/>
            <w:noWrap/>
            <w:vAlign w:val="center"/>
            <w:hideMark/>
          </w:tcPr>
          <w:p w14:paraId="2277B0EF"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c>
          <w:tcPr>
            <w:tcW w:w="741" w:type="dxa"/>
            <w:noWrap/>
            <w:vAlign w:val="center"/>
            <w:hideMark/>
          </w:tcPr>
          <w:p w14:paraId="64CB89B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r>
      <w:tr w:rsidR="00CB05C5" w:rsidRPr="00731FA6" w14:paraId="4528821A" w14:textId="77777777" w:rsidTr="008A475E">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278D0310" w14:textId="77777777" w:rsidR="00CB05C5" w:rsidRPr="00731FA6" w:rsidRDefault="00CB05C5" w:rsidP="008A475E">
            <w:pPr>
              <w:jc w:val="left"/>
              <w:rPr>
                <w:rFonts w:ascii="Arial" w:hAnsi="Arial" w:cs="Arial"/>
                <w:color w:val="000000"/>
              </w:rPr>
            </w:pPr>
            <w:r>
              <w:rPr>
                <w:rFonts w:ascii="Arial" w:hAnsi="Arial" w:cs="Arial"/>
                <w:color w:val="000000"/>
                <w:sz w:val="20"/>
                <w:szCs w:val="20"/>
              </w:rPr>
              <w:t>Kutch Chemical</w:t>
            </w:r>
          </w:p>
        </w:tc>
        <w:tc>
          <w:tcPr>
            <w:tcW w:w="728" w:type="dxa"/>
            <w:noWrap/>
            <w:vAlign w:val="center"/>
          </w:tcPr>
          <w:p w14:paraId="67BB432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42" w:type="dxa"/>
            <w:gridSpan w:val="3"/>
            <w:noWrap/>
            <w:vAlign w:val="center"/>
          </w:tcPr>
          <w:p w14:paraId="160CB7F8"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06" w:type="dxa"/>
            <w:gridSpan w:val="2"/>
            <w:noWrap/>
            <w:vAlign w:val="center"/>
          </w:tcPr>
          <w:p w14:paraId="00FA556D"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c>
          <w:tcPr>
            <w:tcW w:w="741" w:type="dxa"/>
            <w:noWrap/>
            <w:vAlign w:val="center"/>
          </w:tcPr>
          <w:p w14:paraId="1EABF02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r>
      <w:tr w:rsidR="00CB05C5" w:rsidRPr="00731FA6" w14:paraId="25BCA731" w14:textId="77777777" w:rsidTr="008A475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E13E97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rPr>
              <w:t>Total</w:t>
            </w:r>
          </w:p>
        </w:tc>
        <w:tc>
          <w:tcPr>
            <w:tcW w:w="728" w:type="dxa"/>
            <w:noWrap/>
            <w:hideMark/>
          </w:tcPr>
          <w:p w14:paraId="1CEF428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42" w:type="dxa"/>
            <w:gridSpan w:val="3"/>
            <w:noWrap/>
            <w:hideMark/>
          </w:tcPr>
          <w:p w14:paraId="21D7406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06" w:type="dxa"/>
            <w:gridSpan w:val="2"/>
            <w:noWrap/>
            <w:hideMark/>
          </w:tcPr>
          <w:p w14:paraId="59CDAA32"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741" w:type="dxa"/>
            <w:noWrap/>
            <w:hideMark/>
          </w:tcPr>
          <w:p w14:paraId="42071BA7"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r>
    </w:tbl>
    <w:p w14:paraId="5166CE41"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0036A14" w14:textId="77777777" w:rsidR="00CB05C5" w:rsidRPr="00C4204E" w:rsidRDefault="00CB05C5" w:rsidP="00CB05C5">
      <w:pPr>
        <w:rPr>
          <w:rFonts w:ascii="Arial" w:eastAsia="Times New Roman" w:hAnsi="Arial" w:cs="Arial"/>
          <w:i/>
          <w:iCs/>
          <w:color w:val="000000"/>
          <w:sz w:val="16"/>
          <w:szCs w:val="16"/>
          <w:lang w:eastAsia="en-IN"/>
        </w:rPr>
      </w:pPr>
    </w:p>
    <w:tbl>
      <w:tblPr>
        <w:tblStyle w:val="ListTable31"/>
        <w:tblW w:w="9085" w:type="dxa"/>
        <w:tblLook w:val="04A0" w:firstRow="1" w:lastRow="0" w:firstColumn="1" w:lastColumn="0" w:noHBand="0" w:noVBand="1"/>
      </w:tblPr>
      <w:tblGrid>
        <w:gridCol w:w="4404"/>
        <w:gridCol w:w="269"/>
        <w:gridCol w:w="36"/>
        <w:gridCol w:w="554"/>
        <w:gridCol w:w="245"/>
        <w:gridCol w:w="228"/>
        <w:gridCol w:w="886"/>
        <w:gridCol w:w="172"/>
        <w:gridCol w:w="233"/>
        <w:gridCol w:w="772"/>
        <w:gridCol w:w="77"/>
        <w:gridCol w:w="375"/>
        <w:gridCol w:w="834"/>
      </w:tblGrid>
      <w:tr w:rsidR="00CB05C5" w:rsidRPr="00731FA6" w14:paraId="5B7F83F2" w14:textId="77777777" w:rsidTr="008A475E">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4E0972A2"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p>
        </w:tc>
      </w:tr>
      <w:tr w:rsidR="00CB05C5" w:rsidRPr="00731FA6" w14:paraId="1258A1D9"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45F5C59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7" w:type="dxa"/>
            <w:gridSpan w:val="3"/>
            <w:noWrap/>
            <w:hideMark/>
          </w:tcPr>
          <w:p w14:paraId="00AAE4B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91" w:type="dxa"/>
            <w:gridSpan w:val="3"/>
            <w:noWrap/>
            <w:hideMark/>
          </w:tcPr>
          <w:p w14:paraId="371406C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4" w:type="dxa"/>
            <w:gridSpan w:val="3"/>
            <w:noWrap/>
            <w:hideMark/>
          </w:tcPr>
          <w:p w14:paraId="165608F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34" w:type="dxa"/>
            <w:noWrap/>
            <w:hideMark/>
          </w:tcPr>
          <w:p w14:paraId="7DA3DCC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301E846" w14:textId="77777777" w:rsidTr="008A475E">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6D45AB1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7" w:type="dxa"/>
            <w:gridSpan w:val="3"/>
            <w:noWrap/>
            <w:vAlign w:val="center"/>
            <w:hideMark/>
          </w:tcPr>
          <w:p w14:paraId="24C27AF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1291" w:type="dxa"/>
            <w:gridSpan w:val="3"/>
            <w:noWrap/>
            <w:vAlign w:val="center"/>
            <w:hideMark/>
          </w:tcPr>
          <w:p w14:paraId="53F3F9EC"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626</w:t>
            </w:r>
          </w:p>
        </w:tc>
        <w:tc>
          <w:tcPr>
            <w:tcW w:w="1224" w:type="dxa"/>
            <w:gridSpan w:val="3"/>
            <w:noWrap/>
            <w:vAlign w:val="center"/>
            <w:hideMark/>
          </w:tcPr>
          <w:p w14:paraId="51C7A24F"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839</w:t>
            </w:r>
          </w:p>
        </w:tc>
        <w:tc>
          <w:tcPr>
            <w:tcW w:w="834" w:type="dxa"/>
            <w:noWrap/>
            <w:vAlign w:val="center"/>
            <w:hideMark/>
          </w:tcPr>
          <w:p w14:paraId="72AA86CA"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958</w:t>
            </w:r>
          </w:p>
        </w:tc>
      </w:tr>
      <w:tr w:rsidR="00CB05C5" w:rsidRPr="00731FA6" w14:paraId="189E5A93"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4B3886B1"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7" w:type="dxa"/>
            <w:gridSpan w:val="3"/>
            <w:noWrap/>
            <w:vAlign w:val="center"/>
          </w:tcPr>
          <w:p w14:paraId="52941628"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376</w:t>
            </w:r>
          </w:p>
        </w:tc>
        <w:tc>
          <w:tcPr>
            <w:tcW w:w="1291" w:type="dxa"/>
            <w:gridSpan w:val="3"/>
            <w:noWrap/>
            <w:vAlign w:val="center"/>
          </w:tcPr>
          <w:p w14:paraId="1622DEEA"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368</w:t>
            </w:r>
          </w:p>
        </w:tc>
        <w:tc>
          <w:tcPr>
            <w:tcW w:w="1224" w:type="dxa"/>
            <w:gridSpan w:val="3"/>
            <w:noWrap/>
            <w:vAlign w:val="center"/>
          </w:tcPr>
          <w:p w14:paraId="52CE7D7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384</w:t>
            </w:r>
          </w:p>
        </w:tc>
        <w:tc>
          <w:tcPr>
            <w:tcW w:w="834" w:type="dxa"/>
            <w:noWrap/>
            <w:vAlign w:val="center"/>
          </w:tcPr>
          <w:p w14:paraId="56AF2800"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392</w:t>
            </w:r>
          </w:p>
        </w:tc>
      </w:tr>
      <w:tr w:rsidR="00CB05C5" w:rsidRPr="00731FA6" w14:paraId="4C11938B"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0E05735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7" w:type="dxa"/>
            <w:gridSpan w:val="3"/>
            <w:noWrap/>
            <w:vAlign w:val="center"/>
            <w:hideMark/>
          </w:tcPr>
          <w:p w14:paraId="0225FA4B"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425</w:t>
            </w:r>
          </w:p>
        </w:tc>
        <w:tc>
          <w:tcPr>
            <w:tcW w:w="1291" w:type="dxa"/>
            <w:gridSpan w:val="3"/>
            <w:noWrap/>
            <w:vAlign w:val="center"/>
            <w:hideMark/>
          </w:tcPr>
          <w:p w14:paraId="05FFB92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393</w:t>
            </w:r>
          </w:p>
        </w:tc>
        <w:tc>
          <w:tcPr>
            <w:tcW w:w="1224" w:type="dxa"/>
            <w:gridSpan w:val="3"/>
            <w:noWrap/>
            <w:vAlign w:val="center"/>
            <w:hideMark/>
          </w:tcPr>
          <w:p w14:paraId="3E6E156F"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834" w:type="dxa"/>
            <w:noWrap/>
            <w:vAlign w:val="center"/>
            <w:hideMark/>
          </w:tcPr>
          <w:p w14:paraId="20392A1E"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436</w:t>
            </w:r>
          </w:p>
        </w:tc>
      </w:tr>
      <w:tr w:rsidR="00CB05C5" w:rsidRPr="00731FA6" w14:paraId="3FADA5E0"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595622B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7" w:type="dxa"/>
            <w:gridSpan w:val="3"/>
            <w:noWrap/>
            <w:vAlign w:val="center"/>
          </w:tcPr>
          <w:p w14:paraId="587FDEC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89</w:t>
            </w:r>
          </w:p>
        </w:tc>
        <w:tc>
          <w:tcPr>
            <w:tcW w:w="1291" w:type="dxa"/>
            <w:gridSpan w:val="3"/>
            <w:noWrap/>
            <w:vAlign w:val="center"/>
          </w:tcPr>
          <w:p w14:paraId="3C91D5D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84</w:t>
            </w:r>
          </w:p>
        </w:tc>
        <w:tc>
          <w:tcPr>
            <w:tcW w:w="1224" w:type="dxa"/>
            <w:gridSpan w:val="3"/>
            <w:noWrap/>
            <w:vAlign w:val="center"/>
          </w:tcPr>
          <w:p w14:paraId="41C4EA9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91</w:t>
            </w:r>
          </w:p>
        </w:tc>
        <w:tc>
          <w:tcPr>
            <w:tcW w:w="834" w:type="dxa"/>
            <w:noWrap/>
            <w:vAlign w:val="center"/>
          </w:tcPr>
          <w:p w14:paraId="3A67EAF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100</w:t>
            </w:r>
          </w:p>
        </w:tc>
      </w:tr>
      <w:tr w:rsidR="00CB05C5" w:rsidRPr="00731FA6" w14:paraId="73E48692" w14:textId="77777777" w:rsidTr="008A475E">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03C1594C"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1027" w:type="dxa"/>
            <w:gridSpan w:val="3"/>
            <w:noWrap/>
            <w:vAlign w:val="center"/>
          </w:tcPr>
          <w:p w14:paraId="2B8B60B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91" w:type="dxa"/>
            <w:gridSpan w:val="3"/>
            <w:noWrap/>
            <w:vAlign w:val="center"/>
          </w:tcPr>
          <w:p w14:paraId="1D096D53"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24" w:type="dxa"/>
            <w:gridSpan w:val="3"/>
            <w:noWrap/>
            <w:vAlign w:val="center"/>
          </w:tcPr>
          <w:p w14:paraId="0DB3C8C5"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40</w:t>
            </w:r>
          </w:p>
        </w:tc>
        <w:tc>
          <w:tcPr>
            <w:tcW w:w="834" w:type="dxa"/>
            <w:noWrap/>
            <w:vAlign w:val="center"/>
          </w:tcPr>
          <w:p w14:paraId="4529E93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46</w:t>
            </w:r>
          </w:p>
        </w:tc>
      </w:tr>
      <w:tr w:rsidR="00CB05C5" w:rsidRPr="00731FA6" w14:paraId="3E433789" w14:textId="77777777" w:rsidTr="008A475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210B739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7" w:type="dxa"/>
            <w:gridSpan w:val="3"/>
            <w:noWrap/>
            <w:vAlign w:val="center"/>
            <w:hideMark/>
          </w:tcPr>
          <w:p w14:paraId="4F5E5F1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1,319</w:t>
            </w:r>
          </w:p>
        </w:tc>
        <w:tc>
          <w:tcPr>
            <w:tcW w:w="1291" w:type="dxa"/>
            <w:gridSpan w:val="3"/>
            <w:noWrap/>
            <w:vAlign w:val="center"/>
            <w:hideMark/>
          </w:tcPr>
          <w:p w14:paraId="7271E8A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1,471</w:t>
            </w:r>
          </w:p>
        </w:tc>
        <w:tc>
          <w:tcPr>
            <w:tcW w:w="1224" w:type="dxa"/>
            <w:gridSpan w:val="3"/>
            <w:noWrap/>
            <w:vAlign w:val="center"/>
            <w:hideMark/>
          </w:tcPr>
          <w:p w14:paraId="16F6B0C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1,782</w:t>
            </w:r>
          </w:p>
        </w:tc>
        <w:tc>
          <w:tcPr>
            <w:tcW w:w="834" w:type="dxa"/>
            <w:noWrap/>
            <w:vAlign w:val="center"/>
            <w:hideMark/>
          </w:tcPr>
          <w:p w14:paraId="10E863A4"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1,931</w:t>
            </w:r>
          </w:p>
        </w:tc>
      </w:tr>
      <w:tr w:rsidR="00CB05C5" w:rsidRPr="00731FA6" w14:paraId="75F49F60"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33B65C03" w14:textId="77777777" w:rsidR="00CB05C5" w:rsidRPr="001140D9" w:rsidRDefault="00CB05C5" w:rsidP="008A475E">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p>
        </w:tc>
      </w:tr>
      <w:tr w:rsidR="00CB05C5" w:rsidRPr="00731FA6" w14:paraId="569D5A30"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4493203C"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9" w:type="dxa"/>
            <w:gridSpan w:val="3"/>
            <w:noWrap/>
            <w:hideMark/>
          </w:tcPr>
          <w:p w14:paraId="5B48691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9" w:type="dxa"/>
            <w:gridSpan w:val="3"/>
            <w:noWrap/>
            <w:hideMark/>
          </w:tcPr>
          <w:p w14:paraId="03F4D2F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7" w:type="dxa"/>
            <w:gridSpan w:val="3"/>
            <w:noWrap/>
            <w:hideMark/>
          </w:tcPr>
          <w:p w14:paraId="624E941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86" w:type="dxa"/>
            <w:gridSpan w:val="3"/>
            <w:noWrap/>
            <w:hideMark/>
          </w:tcPr>
          <w:p w14:paraId="7B93227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830E568"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6D99B72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9" w:type="dxa"/>
            <w:gridSpan w:val="3"/>
            <w:noWrap/>
            <w:vAlign w:val="center"/>
            <w:hideMark/>
          </w:tcPr>
          <w:p w14:paraId="3D13691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w:t>
            </w:r>
          </w:p>
        </w:tc>
        <w:tc>
          <w:tcPr>
            <w:tcW w:w="1359" w:type="dxa"/>
            <w:gridSpan w:val="3"/>
            <w:noWrap/>
            <w:vAlign w:val="center"/>
            <w:hideMark/>
          </w:tcPr>
          <w:p w14:paraId="2CB2A99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43%</w:t>
            </w:r>
          </w:p>
        </w:tc>
        <w:tc>
          <w:tcPr>
            <w:tcW w:w="1177" w:type="dxa"/>
            <w:gridSpan w:val="3"/>
            <w:noWrap/>
            <w:vAlign w:val="center"/>
            <w:hideMark/>
          </w:tcPr>
          <w:p w14:paraId="5D20B55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1286" w:type="dxa"/>
            <w:gridSpan w:val="3"/>
            <w:noWrap/>
            <w:vAlign w:val="center"/>
            <w:hideMark/>
          </w:tcPr>
          <w:p w14:paraId="4ADA6A6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r>
      <w:tr w:rsidR="00CB05C5" w:rsidRPr="00731FA6" w14:paraId="4A507799" w14:textId="77777777" w:rsidTr="008A47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4404" w:type="dxa"/>
            <w:noWrap/>
          </w:tcPr>
          <w:p w14:paraId="46DDA783"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859" w:type="dxa"/>
            <w:gridSpan w:val="3"/>
            <w:noWrap/>
            <w:vAlign w:val="center"/>
          </w:tcPr>
          <w:p w14:paraId="4070398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9" w:type="dxa"/>
            <w:gridSpan w:val="3"/>
            <w:noWrap/>
            <w:vAlign w:val="center"/>
          </w:tcPr>
          <w:p w14:paraId="2C5C1AA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7" w:type="dxa"/>
            <w:gridSpan w:val="3"/>
            <w:noWrap/>
            <w:vAlign w:val="center"/>
          </w:tcPr>
          <w:p w14:paraId="6477695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286" w:type="dxa"/>
            <w:gridSpan w:val="3"/>
            <w:noWrap/>
            <w:vAlign w:val="center"/>
          </w:tcPr>
          <w:p w14:paraId="5411CF7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r>
      <w:tr w:rsidR="00CB05C5" w:rsidRPr="00731FA6" w14:paraId="3E932085" w14:textId="77777777" w:rsidTr="008A475E">
        <w:trPr>
          <w:trHeight w:val="374"/>
        </w:trPr>
        <w:tc>
          <w:tcPr>
            <w:cnfStyle w:val="001000000000" w:firstRow="0" w:lastRow="0" w:firstColumn="1" w:lastColumn="0" w:oddVBand="0" w:evenVBand="0" w:oddHBand="0" w:evenHBand="0" w:firstRowFirstColumn="0" w:firstRowLastColumn="0" w:lastRowFirstColumn="0" w:lastRowLastColumn="0"/>
            <w:tcW w:w="4404" w:type="dxa"/>
            <w:noWrap/>
            <w:hideMark/>
          </w:tcPr>
          <w:p w14:paraId="0C08F5F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9" w:type="dxa"/>
            <w:gridSpan w:val="3"/>
            <w:noWrap/>
            <w:vAlign w:val="center"/>
            <w:hideMark/>
          </w:tcPr>
          <w:p w14:paraId="4ED1906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w:t>
            </w:r>
          </w:p>
        </w:tc>
        <w:tc>
          <w:tcPr>
            <w:tcW w:w="1359" w:type="dxa"/>
            <w:gridSpan w:val="3"/>
            <w:noWrap/>
            <w:vAlign w:val="center"/>
            <w:hideMark/>
          </w:tcPr>
          <w:p w14:paraId="589C85D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177" w:type="dxa"/>
            <w:gridSpan w:val="3"/>
            <w:noWrap/>
            <w:vAlign w:val="center"/>
            <w:hideMark/>
          </w:tcPr>
          <w:p w14:paraId="07C6A60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24%</w:t>
            </w:r>
          </w:p>
        </w:tc>
        <w:tc>
          <w:tcPr>
            <w:tcW w:w="1286" w:type="dxa"/>
            <w:gridSpan w:val="3"/>
            <w:noWrap/>
            <w:vAlign w:val="center"/>
            <w:hideMark/>
          </w:tcPr>
          <w:p w14:paraId="6ADD159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4581A02F"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2D536B2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9" w:type="dxa"/>
            <w:gridSpan w:val="3"/>
            <w:noWrap/>
            <w:vAlign w:val="center"/>
          </w:tcPr>
          <w:p w14:paraId="7442930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9" w:type="dxa"/>
            <w:gridSpan w:val="3"/>
            <w:noWrap/>
            <w:vAlign w:val="center"/>
          </w:tcPr>
          <w:p w14:paraId="390F67E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7" w:type="dxa"/>
            <w:gridSpan w:val="3"/>
            <w:noWrap/>
            <w:vAlign w:val="center"/>
          </w:tcPr>
          <w:p w14:paraId="1F120C9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286" w:type="dxa"/>
            <w:gridSpan w:val="3"/>
            <w:noWrap/>
            <w:vAlign w:val="center"/>
          </w:tcPr>
          <w:p w14:paraId="1278F5F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r>
      <w:tr w:rsidR="00CB05C5" w:rsidRPr="00731FA6" w14:paraId="7D8FD390" w14:textId="77777777" w:rsidTr="008A475E">
        <w:trPr>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18EB0A89"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59" w:type="dxa"/>
            <w:gridSpan w:val="3"/>
            <w:noWrap/>
            <w:vAlign w:val="center"/>
          </w:tcPr>
          <w:p w14:paraId="0BFFECF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9" w:type="dxa"/>
            <w:gridSpan w:val="3"/>
            <w:noWrap/>
            <w:vAlign w:val="center"/>
          </w:tcPr>
          <w:p w14:paraId="7433306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7" w:type="dxa"/>
            <w:gridSpan w:val="3"/>
            <w:noWrap/>
            <w:vAlign w:val="center"/>
          </w:tcPr>
          <w:p w14:paraId="6AD4A36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286" w:type="dxa"/>
            <w:gridSpan w:val="3"/>
            <w:noWrap/>
            <w:vAlign w:val="center"/>
          </w:tcPr>
          <w:p w14:paraId="7A8C907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4B4A6152" w14:textId="77777777" w:rsidTr="008A475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11B43885"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9" w:type="dxa"/>
            <w:gridSpan w:val="3"/>
            <w:noWrap/>
            <w:vAlign w:val="center"/>
            <w:hideMark/>
          </w:tcPr>
          <w:p w14:paraId="49E90DD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9" w:type="dxa"/>
            <w:gridSpan w:val="3"/>
            <w:noWrap/>
            <w:hideMark/>
          </w:tcPr>
          <w:p w14:paraId="0CC60FC3"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7" w:type="dxa"/>
            <w:gridSpan w:val="3"/>
            <w:noWrap/>
            <w:hideMark/>
          </w:tcPr>
          <w:p w14:paraId="255766F6"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286" w:type="dxa"/>
            <w:gridSpan w:val="3"/>
            <w:noWrap/>
            <w:hideMark/>
          </w:tcPr>
          <w:p w14:paraId="2515AAE9"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12B88678"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7F8454DC"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p>
        </w:tc>
      </w:tr>
      <w:tr w:rsidR="00CB05C5" w:rsidRPr="00731FA6" w14:paraId="02E6FF99"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hideMark/>
          </w:tcPr>
          <w:p w14:paraId="4C0B5786"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Company</w:t>
            </w:r>
          </w:p>
        </w:tc>
        <w:tc>
          <w:tcPr>
            <w:tcW w:w="835" w:type="dxa"/>
            <w:gridSpan w:val="3"/>
            <w:noWrap/>
            <w:hideMark/>
          </w:tcPr>
          <w:p w14:paraId="6A2996C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6" w:type="dxa"/>
            <w:gridSpan w:val="3"/>
            <w:noWrap/>
            <w:hideMark/>
          </w:tcPr>
          <w:p w14:paraId="588A4E1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82" w:type="dxa"/>
            <w:gridSpan w:val="3"/>
            <w:noWrap/>
            <w:hideMark/>
          </w:tcPr>
          <w:p w14:paraId="4CE2EDF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09" w:type="dxa"/>
            <w:gridSpan w:val="2"/>
            <w:noWrap/>
            <w:hideMark/>
          </w:tcPr>
          <w:p w14:paraId="38CF471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17EF9EE"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72E8339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5" w:type="dxa"/>
            <w:gridSpan w:val="3"/>
            <w:noWrap/>
            <w:vAlign w:val="center"/>
            <w:hideMark/>
          </w:tcPr>
          <w:p w14:paraId="510F619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61%</w:t>
            </w:r>
          </w:p>
        </w:tc>
        <w:tc>
          <w:tcPr>
            <w:tcW w:w="1286" w:type="dxa"/>
            <w:gridSpan w:val="3"/>
            <w:noWrap/>
            <w:vAlign w:val="center"/>
            <w:hideMark/>
          </w:tcPr>
          <w:p w14:paraId="561F26C8"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70%</w:t>
            </w:r>
          </w:p>
        </w:tc>
        <w:tc>
          <w:tcPr>
            <w:tcW w:w="1082" w:type="dxa"/>
            <w:gridSpan w:val="3"/>
            <w:noWrap/>
            <w:vAlign w:val="center"/>
            <w:hideMark/>
          </w:tcPr>
          <w:p w14:paraId="041FB375"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71%</w:t>
            </w:r>
          </w:p>
        </w:tc>
        <w:tc>
          <w:tcPr>
            <w:tcW w:w="1209" w:type="dxa"/>
            <w:gridSpan w:val="2"/>
            <w:noWrap/>
            <w:vAlign w:val="center"/>
            <w:hideMark/>
          </w:tcPr>
          <w:p w14:paraId="4F343917"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r>
      <w:tr w:rsidR="00CB05C5" w:rsidRPr="00731FA6" w14:paraId="6496612F"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46D96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5" w:type="dxa"/>
            <w:gridSpan w:val="3"/>
            <w:noWrap/>
            <w:vAlign w:val="center"/>
            <w:hideMark/>
          </w:tcPr>
          <w:p w14:paraId="7C0E47BC"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95%</w:t>
            </w:r>
          </w:p>
        </w:tc>
        <w:tc>
          <w:tcPr>
            <w:tcW w:w="1286" w:type="dxa"/>
            <w:gridSpan w:val="3"/>
            <w:noWrap/>
            <w:vAlign w:val="center"/>
            <w:hideMark/>
          </w:tcPr>
          <w:p w14:paraId="4AE2EDE8"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93%</w:t>
            </w:r>
          </w:p>
        </w:tc>
        <w:tc>
          <w:tcPr>
            <w:tcW w:w="1082" w:type="dxa"/>
            <w:gridSpan w:val="3"/>
            <w:noWrap/>
            <w:vAlign w:val="center"/>
            <w:hideMark/>
          </w:tcPr>
          <w:p w14:paraId="7ECDCBCC"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97%</w:t>
            </w:r>
          </w:p>
        </w:tc>
        <w:tc>
          <w:tcPr>
            <w:tcW w:w="1209" w:type="dxa"/>
            <w:gridSpan w:val="2"/>
            <w:noWrap/>
            <w:vAlign w:val="center"/>
            <w:hideMark/>
          </w:tcPr>
          <w:p w14:paraId="38104E3E"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99%</w:t>
            </w:r>
          </w:p>
        </w:tc>
      </w:tr>
      <w:tr w:rsidR="00CB05C5" w:rsidRPr="00731FA6" w14:paraId="6851A7A1"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781B3EE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5" w:type="dxa"/>
            <w:gridSpan w:val="3"/>
            <w:noWrap/>
            <w:vAlign w:val="center"/>
            <w:hideMark/>
          </w:tcPr>
          <w:p w14:paraId="48494DA1"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122%</w:t>
            </w:r>
          </w:p>
        </w:tc>
        <w:tc>
          <w:tcPr>
            <w:tcW w:w="1286" w:type="dxa"/>
            <w:gridSpan w:val="3"/>
            <w:noWrap/>
            <w:vAlign w:val="center"/>
            <w:hideMark/>
          </w:tcPr>
          <w:p w14:paraId="3F34035D"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113%</w:t>
            </w:r>
          </w:p>
        </w:tc>
        <w:tc>
          <w:tcPr>
            <w:tcW w:w="1082" w:type="dxa"/>
            <w:gridSpan w:val="3"/>
            <w:noWrap/>
            <w:vAlign w:val="center"/>
            <w:hideMark/>
          </w:tcPr>
          <w:p w14:paraId="4971D383"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123%</w:t>
            </w:r>
          </w:p>
        </w:tc>
        <w:tc>
          <w:tcPr>
            <w:tcW w:w="1209" w:type="dxa"/>
            <w:gridSpan w:val="2"/>
            <w:noWrap/>
            <w:vAlign w:val="center"/>
            <w:hideMark/>
          </w:tcPr>
          <w:p w14:paraId="2ECC226E" w14:textId="77777777" w:rsidR="00CB05C5" w:rsidRPr="001140D9"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125%</w:t>
            </w:r>
          </w:p>
        </w:tc>
      </w:tr>
      <w:tr w:rsidR="00CB05C5" w:rsidRPr="00731FA6" w14:paraId="044EF282" w14:textId="77777777" w:rsidTr="008A475E">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98CB3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National Fertilizers Limited</w:t>
            </w:r>
          </w:p>
        </w:tc>
        <w:tc>
          <w:tcPr>
            <w:tcW w:w="835" w:type="dxa"/>
            <w:gridSpan w:val="3"/>
            <w:noWrap/>
            <w:vAlign w:val="center"/>
            <w:hideMark/>
          </w:tcPr>
          <w:p w14:paraId="43B9D7C0"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49%</w:t>
            </w:r>
          </w:p>
        </w:tc>
        <w:tc>
          <w:tcPr>
            <w:tcW w:w="1286" w:type="dxa"/>
            <w:gridSpan w:val="3"/>
            <w:noWrap/>
            <w:vAlign w:val="center"/>
            <w:hideMark/>
          </w:tcPr>
          <w:p w14:paraId="4B96AC81"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46%</w:t>
            </w:r>
          </w:p>
        </w:tc>
        <w:tc>
          <w:tcPr>
            <w:tcW w:w="1082" w:type="dxa"/>
            <w:gridSpan w:val="3"/>
            <w:noWrap/>
            <w:vAlign w:val="center"/>
            <w:hideMark/>
          </w:tcPr>
          <w:p w14:paraId="6E649CD7"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50%</w:t>
            </w:r>
          </w:p>
        </w:tc>
        <w:tc>
          <w:tcPr>
            <w:tcW w:w="1209" w:type="dxa"/>
            <w:gridSpan w:val="2"/>
            <w:noWrap/>
            <w:vAlign w:val="center"/>
            <w:hideMark/>
          </w:tcPr>
          <w:p w14:paraId="24E1C4FD"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55%</w:t>
            </w:r>
          </w:p>
        </w:tc>
      </w:tr>
      <w:tr w:rsidR="00CB05C5" w:rsidRPr="00731FA6" w14:paraId="2C75831E" w14:textId="77777777" w:rsidTr="008A475E">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tcPr>
          <w:p w14:paraId="63BA1B79"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35" w:type="dxa"/>
            <w:gridSpan w:val="3"/>
            <w:noWrap/>
            <w:vAlign w:val="center"/>
          </w:tcPr>
          <w:p w14:paraId="75BCDE46"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286" w:type="dxa"/>
            <w:gridSpan w:val="3"/>
            <w:noWrap/>
            <w:vAlign w:val="center"/>
          </w:tcPr>
          <w:p w14:paraId="69A82427"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082" w:type="dxa"/>
            <w:gridSpan w:val="3"/>
            <w:noWrap/>
            <w:vAlign w:val="center"/>
          </w:tcPr>
          <w:p w14:paraId="727FEEC4"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60%</w:t>
            </w:r>
          </w:p>
        </w:tc>
        <w:tc>
          <w:tcPr>
            <w:tcW w:w="1209" w:type="dxa"/>
            <w:gridSpan w:val="2"/>
            <w:noWrap/>
            <w:vAlign w:val="center"/>
          </w:tcPr>
          <w:p w14:paraId="30F7C60C" w14:textId="77777777" w:rsidR="00CB05C5" w:rsidRPr="001140D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70%</w:t>
            </w:r>
          </w:p>
        </w:tc>
      </w:tr>
    </w:tbl>
    <w:p w14:paraId="3333D7B0" w14:textId="77777777" w:rsidR="00CB05C5" w:rsidRPr="00101190"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4" w:type="dxa"/>
        <w:tblLook w:val="04A0" w:firstRow="1" w:lastRow="0" w:firstColumn="1" w:lastColumn="0" w:noHBand="0" w:noVBand="1"/>
      </w:tblPr>
      <w:tblGrid>
        <w:gridCol w:w="4885"/>
        <w:gridCol w:w="1053"/>
        <w:gridCol w:w="1053"/>
        <w:gridCol w:w="1053"/>
        <w:gridCol w:w="1060"/>
      </w:tblGrid>
      <w:tr w:rsidR="00CB05C5" w:rsidRPr="00616D9A" w14:paraId="2A528A5E"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66E640D8" w14:textId="77777777" w:rsidR="00CB05C5" w:rsidRPr="00616D9A" w:rsidRDefault="00CB05C5" w:rsidP="008A475E">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2334DD3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tcPr>
          <w:p w14:paraId="3B930134" w14:textId="77777777" w:rsidR="00CB05C5" w:rsidRPr="00616D9A" w:rsidRDefault="00CB05C5" w:rsidP="008A475E">
            <w:pPr>
              <w:jc w:val="left"/>
              <w:rPr>
                <w:rFonts w:ascii="Arial" w:eastAsia="Times New Roman" w:hAnsi="Arial" w:cs="Arial"/>
                <w:sz w:val="20"/>
                <w:szCs w:val="20"/>
                <w:lang w:eastAsia="en-IN"/>
              </w:rPr>
            </w:pPr>
          </w:p>
        </w:tc>
        <w:tc>
          <w:tcPr>
            <w:tcW w:w="1053" w:type="dxa"/>
            <w:noWrap/>
          </w:tcPr>
          <w:p w14:paraId="11A2058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0FBBCE03"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32DB101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9065699"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143A6BD"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3E16375B"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75566B6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703</w:t>
            </w:r>
          </w:p>
        </w:tc>
        <w:tc>
          <w:tcPr>
            <w:tcW w:w="1053" w:type="dxa"/>
            <w:noWrap/>
            <w:vAlign w:val="center"/>
            <w:hideMark/>
          </w:tcPr>
          <w:p w14:paraId="0F6279D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889</w:t>
            </w:r>
          </w:p>
        </w:tc>
        <w:tc>
          <w:tcPr>
            <w:tcW w:w="1053" w:type="dxa"/>
            <w:noWrap/>
            <w:vAlign w:val="center"/>
            <w:hideMark/>
          </w:tcPr>
          <w:p w14:paraId="4FE86AC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c>
          <w:tcPr>
            <w:tcW w:w="1057" w:type="dxa"/>
            <w:noWrap/>
            <w:vAlign w:val="center"/>
            <w:hideMark/>
          </w:tcPr>
          <w:p w14:paraId="2255D11A"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r>
      <w:tr w:rsidR="00CB05C5" w:rsidRPr="00616D9A" w14:paraId="31579FF2"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2B6087C3"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31451B48"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3" w:type="dxa"/>
            <w:noWrap/>
            <w:vAlign w:val="center"/>
            <w:hideMark/>
          </w:tcPr>
          <w:p w14:paraId="4334720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626</w:t>
            </w:r>
          </w:p>
        </w:tc>
        <w:tc>
          <w:tcPr>
            <w:tcW w:w="1053" w:type="dxa"/>
            <w:noWrap/>
            <w:vAlign w:val="center"/>
            <w:hideMark/>
          </w:tcPr>
          <w:p w14:paraId="4E0713FD"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839</w:t>
            </w:r>
          </w:p>
        </w:tc>
        <w:tc>
          <w:tcPr>
            <w:tcW w:w="1057" w:type="dxa"/>
            <w:noWrap/>
            <w:vAlign w:val="center"/>
            <w:hideMark/>
          </w:tcPr>
          <w:p w14:paraId="0096B984"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958</w:t>
            </w:r>
          </w:p>
        </w:tc>
      </w:tr>
      <w:tr w:rsidR="00CB05C5" w:rsidRPr="00616D9A" w14:paraId="0A5B6F35"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099FDA17"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547E54C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61%</w:t>
            </w:r>
          </w:p>
        </w:tc>
        <w:tc>
          <w:tcPr>
            <w:tcW w:w="1053" w:type="dxa"/>
            <w:noWrap/>
            <w:vAlign w:val="center"/>
            <w:hideMark/>
          </w:tcPr>
          <w:p w14:paraId="0D87ED4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w:t>
            </w:r>
          </w:p>
        </w:tc>
        <w:tc>
          <w:tcPr>
            <w:tcW w:w="1053" w:type="dxa"/>
            <w:noWrap/>
            <w:vAlign w:val="center"/>
            <w:hideMark/>
          </w:tcPr>
          <w:p w14:paraId="32A70381"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71%</w:t>
            </w:r>
          </w:p>
        </w:tc>
        <w:tc>
          <w:tcPr>
            <w:tcW w:w="1057" w:type="dxa"/>
            <w:noWrap/>
            <w:vAlign w:val="center"/>
            <w:hideMark/>
          </w:tcPr>
          <w:p w14:paraId="4C3E3A9D"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81%</w:t>
            </w:r>
          </w:p>
        </w:tc>
      </w:tr>
    </w:tbl>
    <w:p w14:paraId="70C5F36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4" w:type="dxa"/>
        <w:tblLook w:val="04A0" w:firstRow="1" w:lastRow="0" w:firstColumn="1" w:lastColumn="0" w:noHBand="0" w:noVBand="1"/>
      </w:tblPr>
      <w:tblGrid>
        <w:gridCol w:w="4885"/>
        <w:gridCol w:w="1053"/>
        <w:gridCol w:w="1053"/>
        <w:gridCol w:w="1053"/>
        <w:gridCol w:w="1060"/>
      </w:tblGrid>
      <w:tr w:rsidR="00CB05C5" w:rsidRPr="00616D9A" w14:paraId="08BA200B" w14:textId="77777777" w:rsidTr="008A475E">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7516DA1A"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6BEE8BA9" w14:textId="77777777" w:rsidTr="008A475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tcPr>
          <w:p w14:paraId="676BFE91" w14:textId="77777777" w:rsidR="00CB05C5" w:rsidRPr="00616D9A" w:rsidRDefault="00CB05C5" w:rsidP="008A475E">
            <w:pPr>
              <w:jc w:val="left"/>
              <w:rPr>
                <w:rFonts w:ascii="Arial" w:eastAsia="Times New Roman" w:hAnsi="Arial" w:cs="Arial"/>
                <w:sz w:val="20"/>
                <w:szCs w:val="20"/>
                <w:lang w:eastAsia="en-IN"/>
              </w:rPr>
            </w:pPr>
          </w:p>
        </w:tc>
        <w:tc>
          <w:tcPr>
            <w:tcW w:w="1053" w:type="dxa"/>
            <w:noWrap/>
          </w:tcPr>
          <w:p w14:paraId="3511DFD6"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09C4E27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612FF0C0"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0733DE9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13A29DA9" w14:textId="77777777" w:rsidTr="008A475E">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3970BF9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3571EA2E"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6E31ABA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0292B6F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7" w:type="dxa"/>
            <w:noWrap/>
            <w:vAlign w:val="center"/>
            <w:hideMark/>
          </w:tcPr>
          <w:p w14:paraId="51826D29"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r>
      <w:tr w:rsidR="00CB05C5" w:rsidRPr="00616D9A" w14:paraId="24B22216" w14:textId="77777777" w:rsidTr="008A475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08705C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36F4A12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425</w:t>
            </w:r>
          </w:p>
        </w:tc>
        <w:tc>
          <w:tcPr>
            <w:tcW w:w="1053" w:type="dxa"/>
            <w:noWrap/>
            <w:vAlign w:val="center"/>
            <w:hideMark/>
          </w:tcPr>
          <w:p w14:paraId="61D6CEB9"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393</w:t>
            </w:r>
          </w:p>
        </w:tc>
        <w:tc>
          <w:tcPr>
            <w:tcW w:w="1053" w:type="dxa"/>
            <w:noWrap/>
            <w:vAlign w:val="center"/>
            <w:hideMark/>
          </w:tcPr>
          <w:p w14:paraId="08C57796"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7" w:type="dxa"/>
            <w:noWrap/>
            <w:vAlign w:val="center"/>
            <w:hideMark/>
          </w:tcPr>
          <w:p w14:paraId="1A8969F2"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436</w:t>
            </w:r>
          </w:p>
        </w:tc>
      </w:tr>
      <w:tr w:rsidR="00CB05C5" w:rsidRPr="00616D9A" w14:paraId="726619BF" w14:textId="77777777" w:rsidTr="008A475E">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0D2702B"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04261B15"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122%</w:t>
            </w:r>
          </w:p>
        </w:tc>
        <w:tc>
          <w:tcPr>
            <w:tcW w:w="1053" w:type="dxa"/>
            <w:noWrap/>
            <w:vAlign w:val="center"/>
            <w:hideMark/>
          </w:tcPr>
          <w:p w14:paraId="44E9B8F7"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113%</w:t>
            </w:r>
          </w:p>
        </w:tc>
        <w:tc>
          <w:tcPr>
            <w:tcW w:w="1053" w:type="dxa"/>
            <w:noWrap/>
            <w:vAlign w:val="center"/>
            <w:hideMark/>
          </w:tcPr>
          <w:p w14:paraId="5569A86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123%</w:t>
            </w:r>
          </w:p>
        </w:tc>
        <w:tc>
          <w:tcPr>
            <w:tcW w:w="1057" w:type="dxa"/>
            <w:noWrap/>
            <w:vAlign w:val="center"/>
            <w:hideMark/>
          </w:tcPr>
          <w:p w14:paraId="516D8A79"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125%</w:t>
            </w:r>
          </w:p>
        </w:tc>
      </w:tr>
    </w:tbl>
    <w:p w14:paraId="51F6B3C4"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108" w:type="dxa"/>
        <w:tblLook w:val="04A0" w:firstRow="1" w:lastRow="0" w:firstColumn="1" w:lastColumn="0" w:noHBand="0" w:noVBand="1"/>
      </w:tblPr>
      <w:tblGrid>
        <w:gridCol w:w="4888"/>
        <w:gridCol w:w="1054"/>
        <w:gridCol w:w="1054"/>
        <w:gridCol w:w="1054"/>
        <w:gridCol w:w="1058"/>
      </w:tblGrid>
      <w:tr w:rsidR="00CB05C5" w:rsidRPr="00616D9A" w14:paraId="467E45A3" w14:textId="77777777" w:rsidTr="008A475E">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9108" w:type="dxa"/>
            <w:gridSpan w:val="5"/>
            <w:noWrap/>
          </w:tcPr>
          <w:p w14:paraId="005B37F4" w14:textId="77777777" w:rsidR="00CB05C5" w:rsidRPr="00616D9A" w:rsidRDefault="00CB05C5" w:rsidP="008A475E">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20B46676" w14:textId="77777777" w:rsidTr="008A475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tcPr>
          <w:p w14:paraId="75424851" w14:textId="77777777" w:rsidR="00CB05C5" w:rsidRPr="00616D9A" w:rsidRDefault="00CB05C5" w:rsidP="008A475E">
            <w:pPr>
              <w:jc w:val="left"/>
              <w:rPr>
                <w:rFonts w:ascii="Arial" w:eastAsia="Times New Roman" w:hAnsi="Arial" w:cs="Arial"/>
                <w:sz w:val="20"/>
                <w:szCs w:val="20"/>
                <w:lang w:eastAsia="en-IN"/>
              </w:rPr>
            </w:pPr>
          </w:p>
        </w:tc>
        <w:tc>
          <w:tcPr>
            <w:tcW w:w="1054" w:type="dxa"/>
            <w:noWrap/>
          </w:tcPr>
          <w:p w14:paraId="0ADD4C4E"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4" w:type="dxa"/>
            <w:noWrap/>
          </w:tcPr>
          <w:p w14:paraId="66C50FF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4" w:type="dxa"/>
            <w:noWrap/>
          </w:tcPr>
          <w:p w14:paraId="3103844D"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6" w:type="dxa"/>
            <w:noWrap/>
          </w:tcPr>
          <w:p w14:paraId="6EF74F91"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2DDDADD2" w14:textId="77777777" w:rsidTr="008A475E">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43CB8F37"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4" w:type="dxa"/>
            <w:noWrap/>
            <w:vAlign w:val="center"/>
            <w:hideMark/>
          </w:tcPr>
          <w:p w14:paraId="7341FC5B"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457B24E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204440F0"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6" w:type="dxa"/>
            <w:noWrap/>
            <w:vAlign w:val="center"/>
            <w:hideMark/>
          </w:tcPr>
          <w:p w14:paraId="757BEA6F"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r>
      <w:tr w:rsidR="00CB05C5" w:rsidRPr="00616D9A" w14:paraId="30BC1F91" w14:textId="77777777" w:rsidTr="008A475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2C6210C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4" w:type="dxa"/>
            <w:noWrap/>
            <w:vAlign w:val="center"/>
            <w:hideMark/>
          </w:tcPr>
          <w:p w14:paraId="4929902F"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376</w:t>
            </w:r>
          </w:p>
        </w:tc>
        <w:tc>
          <w:tcPr>
            <w:tcW w:w="1054" w:type="dxa"/>
            <w:noWrap/>
            <w:vAlign w:val="center"/>
            <w:hideMark/>
          </w:tcPr>
          <w:p w14:paraId="5A8D2D45"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368</w:t>
            </w:r>
          </w:p>
        </w:tc>
        <w:tc>
          <w:tcPr>
            <w:tcW w:w="1054" w:type="dxa"/>
            <w:noWrap/>
            <w:vAlign w:val="center"/>
            <w:hideMark/>
          </w:tcPr>
          <w:p w14:paraId="750E93DE"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384</w:t>
            </w:r>
          </w:p>
        </w:tc>
        <w:tc>
          <w:tcPr>
            <w:tcW w:w="1056" w:type="dxa"/>
            <w:noWrap/>
            <w:vAlign w:val="center"/>
            <w:hideMark/>
          </w:tcPr>
          <w:p w14:paraId="4B4BA9C1"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392</w:t>
            </w:r>
          </w:p>
        </w:tc>
      </w:tr>
      <w:tr w:rsidR="00CB05C5" w:rsidRPr="00616D9A" w14:paraId="7D8B6298" w14:textId="77777777" w:rsidTr="008A475E">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3C13B7F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4" w:type="dxa"/>
            <w:noWrap/>
            <w:vAlign w:val="center"/>
            <w:hideMark/>
          </w:tcPr>
          <w:p w14:paraId="5B858B12"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w:t>
            </w:r>
          </w:p>
        </w:tc>
        <w:tc>
          <w:tcPr>
            <w:tcW w:w="1054" w:type="dxa"/>
            <w:noWrap/>
            <w:vAlign w:val="center"/>
            <w:hideMark/>
          </w:tcPr>
          <w:p w14:paraId="2D35138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93%</w:t>
            </w:r>
          </w:p>
        </w:tc>
        <w:tc>
          <w:tcPr>
            <w:tcW w:w="1054" w:type="dxa"/>
            <w:noWrap/>
            <w:vAlign w:val="center"/>
            <w:hideMark/>
          </w:tcPr>
          <w:p w14:paraId="683BABD0"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97%</w:t>
            </w:r>
          </w:p>
        </w:tc>
        <w:tc>
          <w:tcPr>
            <w:tcW w:w="1056" w:type="dxa"/>
            <w:noWrap/>
            <w:vAlign w:val="center"/>
            <w:hideMark/>
          </w:tcPr>
          <w:p w14:paraId="543B2F1E"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99%</w:t>
            </w:r>
          </w:p>
        </w:tc>
      </w:tr>
    </w:tbl>
    <w:p w14:paraId="6752531C"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94" w:type="dxa"/>
        <w:tblLook w:val="04A0" w:firstRow="1" w:lastRow="0" w:firstColumn="1" w:lastColumn="0" w:noHBand="0" w:noVBand="1"/>
      </w:tblPr>
      <w:tblGrid>
        <w:gridCol w:w="4880"/>
        <w:gridCol w:w="1051"/>
        <w:gridCol w:w="1051"/>
        <w:gridCol w:w="1051"/>
        <w:gridCol w:w="1061"/>
      </w:tblGrid>
      <w:tr w:rsidR="00CB05C5" w:rsidRPr="00616D9A" w14:paraId="4C7AC58E" w14:textId="77777777" w:rsidTr="008A475E">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9094" w:type="dxa"/>
            <w:gridSpan w:val="5"/>
            <w:noWrap/>
          </w:tcPr>
          <w:p w14:paraId="5C4B369B" w14:textId="77777777" w:rsidR="00CB05C5" w:rsidRPr="00616D9A" w:rsidRDefault="00CB05C5" w:rsidP="008A475E">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3049B5F6"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tcPr>
          <w:p w14:paraId="1CF9ABFC" w14:textId="77777777" w:rsidR="00CB05C5" w:rsidRPr="00616D9A" w:rsidRDefault="00CB05C5" w:rsidP="008A475E">
            <w:pPr>
              <w:jc w:val="left"/>
              <w:rPr>
                <w:rFonts w:ascii="Arial" w:eastAsia="Times New Roman" w:hAnsi="Arial" w:cs="Arial"/>
                <w:sz w:val="20"/>
                <w:szCs w:val="20"/>
                <w:lang w:eastAsia="en-IN"/>
              </w:rPr>
            </w:pPr>
          </w:p>
        </w:tc>
        <w:tc>
          <w:tcPr>
            <w:tcW w:w="1051" w:type="dxa"/>
            <w:noWrap/>
          </w:tcPr>
          <w:p w14:paraId="31479C6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1" w:type="dxa"/>
            <w:noWrap/>
          </w:tcPr>
          <w:p w14:paraId="23478ADC"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1" w:type="dxa"/>
            <w:noWrap/>
          </w:tcPr>
          <w:p w14:paraId="0AA6EE4B"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8" w:type="dxa"/>
            <w:noWrap/>
          </w:tcPr>
          <w:p w14:paraId="41107AF4"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680412D1" w14:textId="77777777" w:rsidTr="008A475E">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16D6779C"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1" w:type="dxa"/>
            <w:noWrap/>
            <w:vAlign w:val="center"/>
            <w:hideMark/>
          </w:tcPr>
          <w:p w14:paraId="3CB75BF6"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614FC05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4B937B03"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8" w:type="dxa"/>
            <w:noWrap/>
            <w:vAlign w:val="center"/>
            <w:hideMark/>
          </w:tcPr>
          <w:p w14:paraId="73E30A03"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r>
      <w:tr w:rsidR="00CB05C5" w:rsidRPr="00616D9A" w14:paraId="33356DB1"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7F52D45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1" w:type="dxa"/>
            <w:noWrap/>
            <w:vAlign w:val="center"/>
            <w:hideMark/>
          </w:tcPr>
          <w:p w14:paraId="27A8BD1D"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89</w:t>
            </w:r>
          </w:p>
        </w:tc>
        <w:tc>
          <w:tcPr>
            <w:tcW w:w="1051" w:type="dxa"/>
            <w:noWrap/>
            <w:vAlign w:val="center"/>
            <w:hideMark/>
          </w:tcPr>
          <w:p w14:paraId="0F6BBB4F"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84</w:t>
            </w:r>
          </w:p>
        </w:tc>
        <w:tc>
          <w:tcPr>
            <w:tcW w:w="1051" w:type="dxa"/>
            <w:noWrap/>
            <w:vAlign w:val="center"/>
            <w:hideMark/>
          </w:tcPr>
          <w:p w14:paraId="32FD7AE6"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91</w:t>
            </w:r>
          </w:p>
        </w:tc>
        <w:tc>
          <w:tcPr>
            <w:tcW w:w="1058" w:type="dxa"/>
            <w:noWrap/>
            <w:vAlign w:val="center"/>
            <w:hideMark/>
          </w:tcPr>
          <w:p w14:paraId="4160A20C" w14:textId="77777777" w:rsidR="00CB05C5" w:rsidRPr="00201B10"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100</w:t>
            </w:r>
          </w:p>
        </w:tc>
      </w:tr>
      <w:tr w:rsidR="00CB05C5" w:rsidRPr="00616D9A" w14:paraId="21AFAE15" w14:textId="77777777" w:rsidTr="008A475E">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23BDF62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1" w:type="dxa"/>
            <w:noWrap/>
            <w:vAlign w:val="center"/>
            <w:hideMark/>
          </w:tcPr>
          <w:p w14:paraId="4998B0EC"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49%</w:t>
            </w:r>
          </w:p>
        </w:tc>
        <w:tc>
          <w:tcPr>
            <w:tcW w:w="1051" w:type="dxa"/>
            <w:noWrap/>
            <w:vAlign w:val="center"/>
            <w:hideMark/>
          </w:tcPr>
          <w:p w14:paraId="01C83284"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46%</w:t>
            </w:r>
          </w:p>
        </w:tc>
        <w:tc>
          <w:tcPr>
            <w:tcW w:w="1051" w:type="dxa"/>
            <w:noWrap/>
            <w:vAlign w:val="center"/>
            <w:hideMark/>
          </w:tcPr>
          <w:p w14:paraId="7846B131"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50%</w:t>
            </w:r>
          </w:p>
        </w:tc>
        <w:tc>
          <w:tcPr>
            <w:tcW w:w="1058" w:type="dxa"/>
            <w:noWrap/>
            <w:vAlign w:val="center"/>
            <w:hideMark/>
          </w:tcPr>
          <w:p w14:paraId="4B088A55" w14:textId="77777777" w:rsidR="00CB05C5" w:rsidRPr="00201B10"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55%</w:t>
            </w:r>
          </w:p>
        </w:tc>
      </w:tr>
    </w:tbl>
    <w:p w14:paraId="6BB60EE1"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265B0DE" w14:textId="77777777" w:rsidR="00CB05C5" w:rsidRDefault="00CB05C5" w:rsidP="00CB05C5">
      <w:pPr>
        <w:rPr>
          <w:rFonts w:ascii="Arial" w:eastAsia="Times New Roman" w:hAnsi="Arial" w:cs="Arial"/>
          <w:i/>
          <w:iCs/>
          <w:color w:val="000000"/>
          <w:sz w:val="16"/>
          <w:szCs w:val="16"/>
          <w:lang w:eastAsia="en-IN"/>
        </w:rPr>
      </w:pPr>
    </w:p>
    <w:tbl>
      <w:tblPr>
        <w:tblStyle w:val="ListTable31"/>
        <w:tblW w:w="9104" w:type="dxa"/>
        <w:tblLook w:val="04A0" w:firstRow="1" w:lastRow="0" w:firstColumn="1" w:lastColumn="0" w:noHBand="0" w:noVBand="1"/>
      </w:tblPr>
      <w:tblGrid>
        <w:gridCol w:w="4829"/>
        <w:gridCol w:w="1041"/>
        <w:gridCol w:w="1041"/>
        <w:gridCol w:w="1041"/>
        <w:gridCol w:w="1152"/>
      </w:tblGrid>
      <w:tr w:rsidR="00CB05C5" w:rsidRPr="00616D9A" w14:paraId="59E78E63" w14:textId="77777777" w:rsidTr="008A475E">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523F1A7A" w14:textId="77777777" w:rsidR="00CB05C5" w:rsidRPr="00616D9A" w:rsidRDefault="00CB05C5" w:rsidP="008A475E">
            <w:pPr>
              <w:jc w:val="center"/>
              <w:rPr>
                <w:rFonts w:ascii="Arial" w:eastAsia="Times New Roman" w:hAnsi="Arial" w:cs="Arial"/>
                <w:color w:val="000000"/>
                <w:sz w:val="20"/>
                <w:szCs w:val="20"/>
                <w:lang w:eastAsia="en-IN"/>
              </w:rPr>
            </w:pPr>
            <w:r>
              <w:rPr>
                <w:rFonts w:ascii="Arial" w:eastAsia="Times New Roman" w:hAnsi="Arial" w:cs="Arial"/>
                <w:sz w:val="20"/>
                <w:szCs w:val="20"/>
                <w:lang w:eastAsia="en-IN"/>
              </w:rPr>
              <w:t>Kutch Chemical Limited</w:t>
            </w:r>
          </w:p>
        </w:tc>
      </w:tr>
      <w:tr w:rsidR="00CB05C5" w:rsidRPr="00616D9A" w14:paraId="3BE1045B"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tcPr>
          <w:p w14:paraId="234E6487" w14:textId="77777777" w:rsidR="00CB05C5" w:rsidRPr="00616D9A" w:rsidRDefault="00CB05C5" w:rsidP="008A475E">
            <w:pPr>
              <w:jc w:val="left"/>
              <w:rPr>
                <w:rFonts w:ascii="Arial" w:eastAsia="Times New Roman" w:hAnsi="Arial" w:cs="Arial"/>
                <w:sz w:val="20"/>
                <w:szCs w:val="20"/>
                <w:lang w:eastAsia="en-IN"/>
              </w:rPr>
            </w:pPr>
          </w:p>
        </w:tc>
        <w:tc>
          <w:tcPr>
            <w:tcW w:w="1041" w:type="dxa"/>
            <w:noWrap/>
          </w:tcPr>
          <w:p w14:paraId="11734C7D" w14:textId="77777777" w:rsidR="00CB05C5" w:rsidRPr="00A37E5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41" w:type="dxa"/>
            <w:noWrap/>
          </w:tcPr>
          <w:p w14:paraId="0F4A08CB" w14:textId="77777777" w:rsidR="00CB05C5" w:rsidRPr="00A37E5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41" w:type="dxa"/>
            <w:noWrap/>
          </w:tcPr>
          <w:p w14:paraId="263FFBC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149" w:type="dxa"/>
            <w:noWrap/>
          </w:tcPr>
          <w:p w14:paraId="7FAA1B2A"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60258880"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4270F8B1"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41" w:type="dxa"/>
            <w:noWrap/>
            <w:hideMark/>
          </w:tcPr>
          <w:p w14:paraId="03016BC8"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68908416"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0B283530"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c>
          <w:tcPr>
            <w:tcW w:w="1149" w:type="dxa"/>
            <w:noWrap/>
            <w:vAlign w:val="center"/>
            <w:hideMark/>
          </w:tcPr>
          <w:p w14:paraId="208D19DA"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r>
      <w:tr w:rsidR="00CB05C5" w:rsidRPr="00616D9A" w14:paraId="4E5E9EDA" w14:textId="77777777" w:rsidTr="008A475E">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1AF27B35"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41" w:type="dxa"/>
            <w:noWrap/>
            <w:hideMark/>
          </w:tcPr>
          <w:p w14:paraId="636D5886"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74E9F653"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4E9BD2B3"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40</w:t>
            </w:r>
          </w:p>
        </w:tc>
        <w:tc>
          <w:tcPr>
            <w:tcW w:w="1149" w:type="dxa"/>
            <w:noWrap/>
            <w:vAlign w:val="center"/>
            <w:hideMark/>
          </w:tcPr>
          <w:p w14:paraId="4AEF034E" w14:textId="77777777" w:rsidR="00CB05C5" w:rsidRPr="00616D9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616D9A" w14:paraId="6A558926" w14:textId="77777777" w:rsidTr="008A475E">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1F00F108" w14:textId="77777777" w:rsidR="00CB05C5" w:rsidRPr="00616D9A" w:rsidRDefault="00CB05C5" w:rsidP="008A475E">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41" w:type="dxa"/>
            <w:noWrap/>
            <w:hideMark/>
          </w:tcPr>
          <w:p w14:paraId="022B7F99"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59CAD331"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5514EB00"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149" w:type="dxa"/>
            <w:noWrap/>
            <w:vAlign w:val="center"/>
            <w:hideMark/>
          </w:tcPr>
          <w:p w14:paraId="1E883492" w14:textId="77777777" w:rsidR="00CB05C5" w:rsidRPr="00616D9A"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r>
    </w:tbl>
    <w:p w14:paraId="6E7B54EA"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C75743F" w14:textId="77777777" w:rsidR="00CB05C5" w:rsidRPr="00531A36" w:rsidRDefault="00CB05C5" w:rsidP="00CB05C5">
      <w:pPr>
        <w:rPr>
          <w:rFonts w:ascii="Arial" w:eastAsia="Times New Roman" w:hAnsi="Arial" w:cs="Arial"/>
          <w:i/>
          <w:iCs/>
          <w:color w:val="000000"/>
          <w:sz w:val="16"/>
          <w:szCs w:val="16"/>
          <w:lang w:eastAsia="en-IN"/>
        </w:rPr>
      </w:pPr>
    </w:p>
    <w:p w14:paraId="10F94345" w14:textId="77777777" w:rsidR="00CB05C5"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 had taken initiative to enhance the capacity at maximum level from 885 thousand MT</w:t>
      </w:r>
      <w:r>
        <w:rPr>
          <w:rFonts w:ascii="Arial" w:eastAsia="Times New Roman" w:hAnsi="Arial" w:cs="Arial"/>
          <w:color w:val="000000"/>
          <w:sz w:val="20"/>
          <w:szCs w:val="20"/>
          <w:lang w:eastAsia="en-IN"/>
        </w:rPr>
        <w:t xml:space="preserve"> in FY2020</w:t>
      </w:r>
      <w:r w:rsidRPr="00731FA6">
        <w:rPr>
          <w:rFonts w:ascii="Arial" w:eastAsia="Times New Roman" w:hAnsi="Arial" w:cs="Arial"/>
          <w:color w:val="000000"/>
          <w:sz w:val="20"/>
          <w:szCs w:val="20"/>
          <w:lang w:eastAsia="en-IN"/>
        </w:rPr>
        <w:t xml:space="preserve"> to 889 thousand MT in 2021 after making some changes in the existing process.</w:t>
      </w:r>
    </w:p>
    <w:p w14:paraId="45967240" w14:textId="77777777" w:rsidR="00CB05C5"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Weak Nitric Acid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37A9E65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61% in FY2015, which increased to 70% in FY2021. The operational efficiency is further expected to reach to 8</w:t>
      </w:r>
      <w:r>
        <w:rPr>
          <w:rFonts w:ascii="Arial" w:hAnsi="Arial" w:cs="Arial"/>
          <w:sz w:val="20"/>
          <w:szCs w:val="20"/>
        </w:rPr>
        <w:t>1</w:t>
      </w:r>
      <w:r w:rsidRPr="00731FA6">
        <w:rPr>
          <w:rFonts w:ascii="Arial" w:hAnsi="Arial" w:cs="Arial"/>
          <w:sz w:val="20"/>
          <w:szCs w:val="20"/>
        </w:rPr>
        <w:t>% by FY2030.</w:t>
      </w:r>
    </w:p>
    <w:p w14:paraId="0BF5FFA2" w14:textId="77777777" w:rsidR="00CB05C5"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95% in FY2015, which dipped to 93% in FY2021. The operational efficiency is expected to reach to 99% by FY2030</w:t>
      </w:r>
      <w:r>
        <w:rPr>
          <w:rFonts w:ascii="Arial" w:hAnsi="Arial" w:cs="Arial"/>
          <w:sz w:val="20"/>
          <w:szCs w:val="20"/>
        </w:rPr>
        <w:t>.</w:t>
      </w:r>
    </w:p>
    <w:p w14:paraId="775C9887"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with GNFCL operated at an efficiency of 12</w:t>
      </w:r>
      <w:r>
        <w:rPr>
          <w:rFonts w:ascii="Arial" w:hAnsi="Arial" w:cs="Arial"/>
          <w:sz w:val="20"/>
          <w:szCs w:val="20"/>
        </w:rPr>
        <w:t>2</w:t>
      </w:r>
      <w:r w:rsidRPr="00731FA6">
        <w:rPr>
          <w:rFonts w:ascii="Arial" w:hAnsi="Arial" w:cs="Arial"/>
          <w:sz w:val="20"/>
          <w:szCs w:val="20"/>
        </w:rPr>
        <w:t>% in FY2015, which dipped to 11</w:t>
      </w:r>
      <w:r>
        <w:rPr>
          <w:rFonts w:ascii="Arial" w:hAnsi="Arial" w:cs="Arial"/>
          <w:sz w:val="20"/>
          <w:szCs w:val="20"/>
        </w:rPr>
        <w:t>3</w:t>
      </w:r>
      <w:r w:rsidRPr="00731FA6">
        <w:rPr>
          <w:rFonts w:ascii="Arial" w:hAnsi="Arial" w:cs="Arial"/>
          <w:sz w:val="20"/>
          <w:szCs w:val="20"/>
        </w:rPr>
        <w:t>% in FY2021. The operational efficiency is expected to reach to 12</w:t>
      </w:r>
      <w:r>
        <w:rPr>
          <w:rFonts w:ascii="Arial" w:hAnsi="Arial" w:cs="Arial"/>
          <w:sz w:val="20"/>
          <w:szCs w:val="20"/>
        </w:rPr>
        <w:t>5</w:t>
      </w:r>
      <w:r w:rsidRPr="00731FA6">
        <w:rPr>
          <w:rFonts w:ascii="Arial" w:hAnsi="Arial" w:cs="Arial"/>
          <w:sz w:val="20"/>
          <w:szCs w:val="20"/>
        </w:rPr>
        <w:t>% by FY2030.</w:t>
      </w:r>
    </w:p>
    <w:p w14:paraId="36547977" w14:textId="77777777" w:rsidR="00CB05C5" w:rsidRPr="00644C98" w:rsidRDefault="00CB05C5" w:rsidP="00CB05C5">
      <w:pPr>
        <w:rPr>
          <w:rFonts w:ascii="Arial" w:hAnsi="Arial" w:cs="Arial"/>
          <w:sz w:val="20"/>
          <w:szCs w:val="20"/>
        </w:rPr>
      </w:pPr>
      <w:r w:rsidRPr="00731FA6">
        <w:rPr>
          <w:rFonts w:ascii="Arial" w:hAnsi="Arial" w:cs="Arial"/>
          <w:sz w:val="20"/>
          <w:szCs w:val="20"/>
        </w:rPr>
        <w:t xml:space="preserve">The installed capacity of Weak Nitric Acid with National Fertilizers Limited operated at an efficiency of </w:t>
      </w:r>
      <w:r>
        <w:rPr>
          <w:rFonts w:ascii="Arial" w:hAnsi="Arial" w:cs="Arial"/>
          <w:sz w:val="20"/>
          <w:szCs w:val="20"/>
        </w:rPr>
        <w:t>49</w:t>
      </w:r>
      <w:r w:rsidRPr="00731FA6">
        <w:rPr>
          <w:rFonts w:ascii="Arial" w:hAnsi="Arial" w:cs="Arial"/>
          <w:sz w:val="20"/>
          <w:szCs w:val="20"/>
        </w:rPr>
        <w:t xml:space="preserve">% in FY2015, which dipped to </w:t>
      </w:r>
      <w:r>
        <w:rPr>
          <w:rFonts w:ascii="Arial" w:hAnsi="Arial" w:cs="Arial"/>
          <w:sz w:val="20"/>
          <w:szCs w:val="20"/>
        </w:rPr>
        <w:t>46</w:t>
      </w:r>
      <w:r w:rsidRPr="00731FA6">
        <w:rPr>
          <w:rFonts w:ascii="Arial" w:hAnsi="Arial" w:cs="Arial"/>
          <w:sz w:val="20"/>
          <w:szCs w:val="20"/>
        </w:rPr>
        <w:t xml:space="preserve">% in FY2021. The operational efficiency is further expected to reach to </w:t>
      </w:r>
      <w:r>
        <w:rPr>
          <w:rFonts w:ascii="Arial" w:hAnsi="Arial" w:cs="Arial"/>
          <w:sz w:val="20"/>
          <w:szCs w:val="20"/>
        </w:rPr>
        <w:t>5</w:t>
      </w:r>
      <w:r w:rsidRPr="00731FA6">
        <w:rPr>
          <w:rFonts w:ascii="Arial" w:hAnsi="Arial" w:cs="Arial"/>
          <w:sz w:val="20"/>
          <w:szCs w:val="20"/>
        </w:rPr>
        <w:t>5% by FY2030.</w:t>
      </w:r>
    </w:p>
    <w:p w14:paraId="61C49EF9" w14:textId="77777777" w:rsidR="00CB05C5" w:rsidRPr="00731FA6" w:rsidRDefault="00CB05C5" w:rsidP="00CB05C5">
      <w:pPr>
        <w:shd w:val="clear" w:color="auto" w:fill="FFFFFF" w:themeFill="background1"/>
        <w:rPr>
          <w:rFonts w:ascii="Arial" w:hAnsi="Arial" w:cs="Arial"/>
          <w:b/>
          <w:bCs/>
        </w:rPr>
      </w:pPr>
      <w:r w:rsidRPr="00731FA6">
        <w:rPr>
          <w:rFonts w:ascii="Arial" w:hAnsi="Arial" w:cs="Arial"/>
          <w:b/>
          <w:bCs/>
        </w:rPr>
        <w:t>Planned Capacity Expansions</w:t>
      </w:r>
    </w:p>
    <w:p w14:paraId="4F13A101"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working towards mechanical completion of ammonia (a raw material for weak nitric and ammonium acid) plant at Taloja, Maharashtra which will lead to zero dependence on imports or domestic third-party ammonia suppliers. This plant is expected to be completed by Q4 FY23 and to have an installed capacity of 500 kilo tons per annum. Weatherly Inc. (U.S.A.) is the technology provider for Deepak Fertilizers for weak nitric acid.</w:t>
      </w:r>
    </w:p>
    <w:p w14:paraId="3F14887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11C3322B" w14:textId="77777777" w:rsidR="00CB05C5" w:rsidRDefault="00CB05C5" w:rsidP="00CB05C5">
      <w:pPr>
        <w:rPr>
          <w:rFonts w:ascii="Arial" w:hAnsi="Arial" w:cs="Arial"/>
          <w:sz w:val="20"/>
          <w:szCs w:val="20"/>
          <w:lang w:val="en-US"/>
        </w:rPr>
      </w:pPr>
      <w:r w:rsidRPr="00644C98">
        <w:rPr>
          <w:rFonts w:ascii="Arial" w:hAnsi="Arial" w:cs="Arial"/>
          <w:sz w:val="20"/>
          <w:szCs w:val="20"/>
          <w:lang w:val="en-US"/>
        </w:rPr>
        <w:t>Kutch Chemical Industries Limited</w:t>
      </w:r>
      <w:r>
        <w:rPr>
          <w:rFonts w:ascii="Arial" w:hAnsi="Arial" w:cs="Arial"/>
          <w:sz w:val="20"/>
          <w:szCs w:val="20"/>
          <w:lang w:val="en-US"/>
        </w:rPr>
        <w:t xml:space="preserve"> is planning to set up a WNA manufacturing plant with installed capacity of 66 thousand metric tons per annum and 49.5 thousand metric tons per annum for CNA. The company is purchasing old existing plant from Europe. Payments for this plant have already been done and it will be operational from FY 2022. Currently, the company is procuring WNA from DFPCL, and GNFC. Kutch Chemicals will use WNA to captively manufacture CNA, they will not supply it to the market.</w:t>
      </w:r>
    </w:p>
    <w:p w14:paraId="08684A4E" w14:textId="77777777" w:rsidR="00CB05C5" w:rsidRDefault="00CB05C5" w:rsidP="00CB05C5">
      <w:pPr>
        <w:rPr>
          <w:rFonts w:ascii="Arial" w:hAnsi="Arial" w:cs="Arial"/>
          <w:sz w:val="20"/>
          <w:szCs w:val="20"/>
          <w:lang w:val="en-US"/>
        </w:rPr>
      </w:pPr>
    </w:p>
    <w:p w14:paraId="23F74C08"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612CA380" w14:textId="77777777" w:rsidR="00CB05C5" w:rsidRDefault="00CB05C5" w:rsidP="00CB05C5">
      <w:pPr>
        <w:rPr>
          <w:rFonts w:ascii="Arial" w:eastAsia="Times New Roman" w:hAnsi="Arial" w:cs="Arial"/>
          <w:b/>
          <w:bCs/>
          <w:color w:val="000000"/>
          <w:sz w:val="20"/>
          <w:szCs w:val="20"/>
          <w:lang w:eastAsia="en-IN"/>
        </w:rPr>
      </w:pPr>
    </w:p>
    <w:p w14:paraId="0889421D"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1B21B7C0" w14:textId="77777777" w:rsidTr="008A475E">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14BA197F" w14:textId="77777777" w:rsidR="00CB05C5" w:rsidRPr="006B717C" w:rsidRDefault="00CB05C5" w:rsidP="008A475E">
            <w:pPr>
              <w:jc w:val="left"/>
              <w:rPr>
                <w:rFonts w:ascii="Arial" w:eastAsia="Times New Roman" w:hAnsi="Arial" w:cs="Arial"/>
                <w:sz w:val="20"/>
                <w:szCs w:val="20"/>
                <w:lang w:eastAsia="en-IN"/>
              </w:rPr>
            </w:pPr>
          </w:p>
        </w:tc>
        <w:tc>
          <w:tcPr>
            <w:tcW w:w="825" w:type="dxa"/>
            <w:noWrap/>
          </w:tcPr>
          <w:p w14:paraId="4270D123"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7D1407CC"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047C2662"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29D9281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0AE3AD76"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5B8236B2"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2D7938A9"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1E7F77C0" w14:textId="77777777" w:rsidR="00CB05C5" w:rsidRPr="006B717C"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26669BE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79300A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D8D514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1173CA4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223526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01CAF4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77E092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29329B8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5863D6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9EE4F5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7CD9970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9783BA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2495086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04701AA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5BBA69B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197608B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03924A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0B400226"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319F195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F9CC90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321F2AC6"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28457F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6A305A6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5C0904E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610EB3F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0C1AE99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7F801E0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710D842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2E94C00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1B9805B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CB05C5" w:rsidRPr="006B717C" w14:paraId="74BD7FF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0B8AEB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78148D6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782B01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7BA966C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2CD98C2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0E2B1A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03C6F6D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02F86A67"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F16B22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50DEC5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E36354"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hideMark/>
          </w:tcPr>
          <w:p w14:paraId="4266485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68F1D54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08FA39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183A46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72480239"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4F8A44F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0685503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36216B5"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38CF943"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231274B"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52BD1F9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3C72D32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C1B687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628298C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72B1EE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C4E126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A25155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3BB0AA95"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59593C51"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52433EBA"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78CA590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05C6849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2BD951E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4B28A5F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1750A9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3225273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565E3E5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7889CBB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0F1E285B"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F6BCD9C"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75BBBFDF"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EBCC4E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6ADB75C3"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041A67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19CCB9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73A88CB"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9E931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5D7C92F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7AF0940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2FEE7C1" w14:textId="77777777" w:rsidR="00CB05C5" w:rsidRPr="006B717C"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580D8F8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1B484BF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3F982537"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4AD895EE"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1FCBB53"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07AB66A0"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558CCB2F"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155BB9B8" w14:textId="77777777" w:rsidR="00CB05C5" w:rsidRPr="006B717C"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38451E6C"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A6C5FC8"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2AA36A2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5A2D173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0EDF7A4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E6300F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727B66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398E592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4FDFF3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3F3390C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CB05C5" w:rsidRPr="006B717C" w14:paraId="35A37B5F"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ACD4B3"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5768AB19"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6578B04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620F779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066C005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78553E8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794C9AB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AD8E21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D670E7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CB05C5" w:rsidRPr="006B717C" w14:paraId="4D271D29"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BC0BA8F"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BC1F1F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2A6D624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1604929"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25E37E0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23671EC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461557CB"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3BD5DED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16D38F2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CB05C5" w:rsidRPr="006B717C" w14:paraId="72B25DE3"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09699D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5C99A9A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0F050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1409357"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5615A7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D8ED7D"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71B8ED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744351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EB64CF0"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080403F"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FC8D157"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tcPr>
          <w:p w14:paraId="1613C475"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F648BC8"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F5331E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5AD3D62"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218BEB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A59D58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360EAD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581D20CD"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B22071B"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32DA0AF"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087A0D5A"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D5EFCE1"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01823A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91C01F3"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283AA0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01EDE2F"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B3E6C6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04D21952"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43E102A" w14:textId="77777777" w:rsidTr="008A475E">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3773FA5"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00D1768F"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7EBE08B6"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5B613A3C"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3C03E870"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7CF8E5F4"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739AB69A"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15C209E"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165C0BD1" w14:textId="77777777" w:rsidR="00CB05C5" w:rsidRPr="00F175A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20E6740D" w14:textId="77777777" w:rsidTr="008A475E">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BFF00C9"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40CDFD94"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985F972"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63BF6CB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41BAB4AC"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32B1FE8E"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717F5FC8"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3E8A5F76"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5D7D099B" w14:textId="77777777" w:rsidR="00CB05C5" w:rsidRPr="00F175A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43FECA0C" w14:textId="77777777" w:rsidR="00CB05C5" w:rsidRPr="0051630A"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209A187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52A92222" w14:textId="77777777" w:rsidR="00CB05C5" w:rsidRDefault="00CB05C5" w:rsidP="00CB05C5">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D8F6631" w14:textId="77777777" w:rsidR="00CB05C5" w:rsidRDefault="00CB05C5" w:rsidP="00CB05C5">
      <w:pPr>
        <w:rPr>
          <w:rFonts w:ascii="Arial" w:hAnsi="Arial" w:cs="Arial"/>
          <w:sz w:val="20"/>
          <w:szCs w:val="20"/>
          <w:lang w:val="en-US"/>
        </w:rPr>
      </w:pPr>
    </w:p>
    <w:p w14:paraId="41503899" w14:textId="77777777" w:rsidR="00CB05C5" w:rsidRDefault="00CB05C5" w:rsidP="00CB05C5">
      <w:pPr>
        <w:rPr>
          <w:rFonts w:ascii="Arial" w:hAnsi="Arial" w:cs="Arial"/>
          <w:sz w:val="20"/>
          <w:szCs w:val="20"/>
          <w:lang w:val="en-US"/>
        </w:rPr>
      </w:pPr>
    </w:p>
    <w:p w14:paraId="3D981468" w14:textId="77777777" w:rsidR="00CB05C5" w:rsidRPr="00101190" w:rsidRDefault="00CB05C5" w:rsidP="00CB05C5">
      <w:pPr>
        <w:rPr>
          <w:rFonts w:ascii="Arial" w:hAnsi="Arial" w:cs="Arial"/>
          <w:sz w:val="20"/>
          <w:szCs w:val="20"/>
          <w:lang w:val="en-US"/>
        </w:rPr>
      </w:pPr>
    </w:p>
    <w:tbl>
      <w:tblPr>
        <w:tblStyle w:val="ListTable31"/>
        <w:tblW w:w="9029" w:type="dxa"/>
        <w:tblLook w:val="04A0" w:firstRow="1" w:lastRow="0" w:firstColumn="1" w:lastColumn="0" w:noHBand="0" w:noVBand="1"/>
      </w:tblPr>
      <w:tblGrid>
        <w:gridCol w:w="5058"/>
        <w:gridCol w:w="931"/>
        <w:gridCol w:w="717"/>
        <w:gridCol w:w="1634"/>
        <w:gridCol w:w="717"/>
      </w:tblGrid>
      <w:tr w:rsidR="00CB05C5" w:rsidRPr="00731FA6" w14:paraId="3C9D26BE" w14:textId="77777777" w:rsidTr="008A475E">
        <w:trPr>
          <w:cnfStyle w:val="100000000000" w:firstRow="1" w:lastRow="0" w:firstColumn="0" w:lastColumn="0" w:oddVBand="0" w:evenVBand="0" w:oddHBand="0" w:evenHBand="0" w:firstRowFirstColumn="0" w:firstRowLastColumn="0" w:lastRowFirstColumn="0" w:lastRowLastColumn="0"/>
          <w:trHeight w:val="358"/>
        </w:trPr>
        <w:tc>
          <w:tcPr>
            <w:cnfStyle w:val="001000000100" w:firstRow="0" w:lastRow="0" w:firstColumn="1" w:lastColumn="0" w:oddVBand="0" w:evenVBand="0" w:oddHBand="0" w:evenHBand="0" w:firstRowFirstColumn="1" w:firstRowLastColumn="0" w:lastRowFirstColumn="0" w:lastRowLastColumn="0"/>
            <w:tcW w:w="9029" w:type="dxa"/>
            <w:gridSpan w:val="5"/>
            <w:noWrap/>
          </w:tcPr>
          <w:p w14:paraId="0E53B6EC"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r w:rsidRPr="00034E30">
              <w:rPr>
                <w:b w:val="0"/>
                <w:bCs w:val="0"/>
                <w:color w:val="auto"/>
              </w:rPr>
              <w:t xml:space="preserve"> </w:t>
            </w:r>
            <w:r w:rsidRPr="00034E30">
              <w:rPr>
                <w:rFonts w:ascii="Arial" w:eastAsia="Times New Roman" w:hAnsi="Arial" w:cs="Arial"/>
                <w:sz w:val="20"/>
                <w:szCs w:val="20"/>
                <w:lang w:eastAsia="en-IN"/>
              </w:rPr>
              <w:t>—Including GNFC, CFCL &amp; NFL Capacity Expansions</w:t>
            </w:r>
          </w:p>
        </w:tc>
      </w:tr>
      <w:tr w:rsidR="00CB05C5" w:rsidRPr="00731FA6" w14:paraId="086DB325"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73E42AE6" w14:textId="77777777" w:rsidR="00CB05C5" w:rsidRPr="00731FA6" w:rsidRDefault="00CB05C5" w:rsidP="008A475E">
            <w:pPr>
              <w:spacing w:line="360" w:lineRule="auto"/>
              <w:jc w:val="left"/>
              <w:rPr>
                <w:rFonts w:ascii="Arial" w:hAnsi="Arial" w:cs="Arial"/>
                <w:b w:val="0"/>
                <w:bCs w:val="0"/>
              </w:rPr>
            </w:pPr>
          </w:p>
        </w:tc>
        <w:tc>
          <w:tcPr>
            <w:tcW w:w="931" w:type="dxa"/>
            <w:noWrap/>
            <w:hideMark/>
          </w:tcPr>
          <w:p w14:paraId="134EBEA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02" w:type="dxa"/>
            <w:noWrap/>
            <w:hideMark/>
          </w:tcPr>
          <w:p w14:paraId="4EF3F0B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4" w:type="dxa"/>
            <w:noWrap/>
            <w:hideMark/>
          </w:tcPr>
          <w:p w14:paraId="7F67831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02" w:type="dxa"/>
            <w:noWrap/>
            <w:hideMark/>
          </w:tcPr>
          <w:p w14:paraId="411CC99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DDB4B29"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737E426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1" w:type="dxa"/>
            <w:noWrap/>
            <w:vAlign w:val="center"/>
            <w:hideMark/>
          </w:tcPr>
          <w:p w14:paraId="4DC6001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1,628</w:t>
            </w:r>
          </w:p>
        </w:tc>
        <w:tc>
          <w:tcPr>
            <w:tcW w:w="702" w:type="dxa"/>
            <w:noWrap/>
            <w:vAlign w:val="center"/>
            <w:hideMark/>
          </w:tcPr>
          <w:p w14:paraId="3FFF809A"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1,814</w:t>
            </w:r>
          </w:p>
        </w:tc>
        <w:tc>
          <w:tcPr>
            <w:tcW w:w="1634" w:type="dxa"/>
            <w:noWrap/>
            <w:vAlign w:val="center"/>
            <w:hideMark/>
          </w:tcPr>
          <w:p w14:paraId="47F55788"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c>
          <w:tcPr>
            <w:tcW w:w="702" w:type="dxa"/>
            <w:noWrap/>
            <w:vAlign w:val="center"/>
            <w:hideMark/>
          </w:tcPr>
          <w:p w14:paraId="2A2BD01A"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r>
      <w:tr w:rsidR="00CB05C5" w:rsidRPr="00731FA6" w14:paraId="08C1A541"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10DF5C4F"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1" w:type="dxa"/>
            <w:noWrap/>
            <w:vAlign w:val="center"/>
            <w:hideMark/>
          </w:tcPr>
          <w:p w14:paraId="63E4F247"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1,319</w:t>
            </w:r>
          </w:p>
        </w:tc>
        <w:tc>
          <w:tcPr>
            <w:tcW w:w="702" w:type="dxa"/>
            <w:noWrap/>
            <w:vAlign w:val="center"/>
            <w:hideMark/>
          </w:tcPr>
          <w:p w14:paraId="612F74BE"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1,471</w:t>
            </w:r>
          </w:p>
        </w:tc>
        <w:tc>
          <w:tcPr>
            <w:tcW w:w="1634" w:type="dxa"/>
            <w:noWrap/>
            <w:vAlign w:val="center"/>
            <w:hideMark/>
          </w:tcPr>
          <w:p w14:paraId="749E8CE3"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1,954</w:t>
            </w:r>
          </w:p>
        </w:tc>
        <w:tc>
          <w:tcPr>
            <w:tcW w:w="702" w:type="dxa"/>
            <w:noWrap/>
            <w:vAlign w:val="center"/>
            <w:hideMark/>
          </w:tcPr>
          <w:p w14:paraId="018FE7F0" w14:textId="77777777" w:rsidR="00CB05C5" w:rsidRPr="00034E30"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2,217</w:t>
            </w:r>
          </w:p>
        </w:tc>
      </w:tr>
      <w:tr w:rsidR="00CB05C5" w:rsidRPr="00731FA6" w14:paraId="4CD0D42B"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7ED5189" w14:textId="77777777" w:rsidR="00CB05C5" w:rsidRPr="00731FA6" w:rsidRDefault="00CB05C5" w:rsidP="008A475E">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1" w:type="dxa"/>
            <w:noWrap/>
            <w:vAlign w:val="center"/>
            <w:hideMark/>
          </w:tcPr>
          <w:p w14:paraId="365DA61C"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702" w:type="dxa"/>
            <w:noWrap/>
            <w:vAlign w:val="center"/>
            <w:hideMark/>
          </w:tcPr>
          <w:p w14:paraId="41BA5E3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1634" w:type="dxa"/>
            <w:noWrap/>
            <w:vAlign w:val="center"/>
            <w:hideMark/>
          </w:tcPr>
          <w:p w14:paraId="25BE5F6B"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76%</w:t>
            </w:r>
          </w:p>
        </w:tc>
        <w:tc>
          <w:tcPr>
            <w:tcW w:w="702" w:type="dxa"/>
            <w:noWrap/>
            <w:vAlign w:val="center"/>
            <w:hideMark/>
          </w:tcPr>
          <w:p w14:paraId="135F5F1F" w14:textId="77777777" w:rsidR="00CB05C5" w:rsidRPr="00034E30"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86%</w:t>
            </w:r>
          </w:p>
        </w:tc>
      </w:tr>
      <w:tr w:rsidR="00CB05C5" w:rsidRPr="00731FA6" w14:paraId="53343A89" w14:textId="77777777" w:rsidTr="008A475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2686066"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1" w:type="dxa"/>
            <w:noWrap/>
            <w:vAlign w:val="center"/>
            <w:hideMark/>
          </w:tcPr>
          <w:p w14:paraId="7946D64F"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02" w:type="dxa"/>
            <w:noWrap/>
            <w:vAlign w:val="center"/>
            <w:hideMark/>
          </w:tcPr>
          <w:p w14:paraId="2D9889D1"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4" w:type="dxa"/>
            <w:noWrap/>
            <w:vAlign w:val="center"/>
            <w:hideMark/>
          </w:tcPr>
          <w:p w14:paraId="4FEBDDBB"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02" w:type="dxa"/>
            <w:noWrap/>
            <w:vAlign w:val="center"/>
            <w:hideMark/>
          </w:tcPr>
          <w:p w14:paraId="26A641BA" w14:textId="77777777" w:rsidR="00CB05C5" w:rsidRPr="001140D9"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088A8F0C" w14:textId="77777777" w:rsidTr="008A475E">
        <w:trPr>
          <w:trHeight w:val="358"/>
        </w:trPr>
        <w:tc>
          <w:tcPr>
            <w:cnfStyle w:val="001000000000" w:firstRow="0" w:lastRow="0" w:firstColumn="1" w:lastColumn="0" w:oddVBand="0" w:evenVBand="0" w:oddHBand="0" w:evenHBand="0" w:firstRowFirstColumn="0" w:firstRowLastColumn="0" w:lastRowFirstColumn="0" w:lastRowLastColumn="0"/>
            <w:tcW w:w="5058" w:type="dxa"/>
            <w:noWrap/>
          </w:tcPr>
          <w:p w14:paraId="15B67BEE" w14:textId="77777777" w:rsidR="00CB05C5" w:rsidRPr="00731FA6" w:rsidRDefault="00CB05C5" w:rsidP="008A475E">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lastRenderedPageBreak/>
              <w:t>Demand-Supply Gap</w:t>
            </w:r>
          </w:p>
        </w:tc>
        <w:tc>
          <w:tcPr>
            <w:tcW w:w="931" w:type="dxa"/>
            <w:noWrap/>
          </w:tcPr>
          <w:p w14:paraId="14BD0AF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02" w:type="dxa"/>
            <w:noWrap/>
          </w:tcPr>
          <w:p w14:paraId="335B683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4" w:type="dxa"/>
            <w:noWrap/>
          </w:tcPr>
          <w:p w14:paraId="54BA242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702" w:type="dxa"/>
            <w:noWrap/>
          </w:tcPr>
          <w:p w14:paraId="0409D70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469E63A0"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560C7AB" w14:textId="77777777" w:rsidR="00CB05C5" w:rsidRDefault="00CB05C5" w:rsidP="00CB05C5">
      <w:pPr>
        <w:rPr>
          <w:rFonts w:ascii="Arial" w:eastAsia="Times New Roman" w:hAnsi="Arial" w:cs="Arial"/>
          <w:i/>
          <w:iCs/>
          <w:color w:val="000000"/>
          <w:sz w:val="16"/>
          <w:szCs w:val="16"/>
          <w:lang w:eastAsia="en-IN"/>
        </w:rPr>
      </w:pPr>
    </w:p>
    <w:p w14:paraId="2CD8BD18"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11DB109F" w14:textId="77777777" w:rsidR="00CB05C5" w:rsidRPr="00731FA6" w:rsidRDefault="00CB05C5" w:rsidP="00CB05C5">
      <w:pPr>
        <w:rPr>
          <w:rFonts w:ascii="Arial" w:hAnsi="Arial" w:cs="Arial"/>
          <w:sz w:val="20"/>
          <w:szCs w:val="20"/>
          <w:lang w:val="en-US"/>
        </w:rPr>
      </w:pPr>
    </w:p>
    <w:tbl>
      <w:tblPr>
        <w:tblStyle w:val="ListTable31"/>
        <w:tblW w:w="9055" w:type="dxa"/>
        <w:tblLook w:val="04A0" w:firstRow="1" w:lastRow="0" w:firstColumn="1" w:lastColumn="0" w:noHBand="0" w:noVBand="1"/>
      </w:tblPr>
      <w:tblGrid>
        <w:gridCol w:w="5108"/>
        <w:gridCol w:w="72"/>
        <w:gridCol w:w="728"/>
        <w:gridCol w:w="186"/>
        <w:gridCol w:w="863"/>
        <w:gridCol w:w="196"/>
        <w:gridCol w:w="1057"/>
        <w:gridCol w:w="152"/>
        <w:gridCol w:w="728"/>
      </w:tblGrid>
      <w:tr w:rsidR="00CB05C5" w:rsidRPr="00731FA6" w14:paraId="14BE5F1E" w14:textId="77777777" w:rsidTr="008A475E">
        <w:trPr>
          <w:cnfStyle w:val="100000000000" w:firstRow="1" w:lastRow="0" w:firstColumn="0" w:lastColumn="0" w:oddVBand="0" w:evenVBand="0" w:oddHBand="0" w:evenHBand="0" w:firstRowFirstColumn="0" w:firstRowLastColumn="0" w:lastRowFirstColumn="0" w:lastRowLastColumn="0"/>
          <w:trHeight w:val="322"/>
        </w:trPr>
        <w:tc>
          <w:tcPr>
            <w:cnfStyle w:val="001000000100" w:firstRow="0" w:lastRow="0" w:firstColumn="1" w:lastColumn="0" w:oddVBand="0" w:evenVBand="0" w:oddHBand="0" w:evenHBand="0" w:firstRowFirstColumn="1" w:firstRowLastColumn="0" w:lastRowFirstColumn="0" w:lastRowLastColumn="0"/>
            <w:tcW w:w="9055" w:type="dxa"/>
            <w:gridSpan w:val="9"/>
            <w:noWrap/>
          </w:tcPr>
          <w:p w14:paraId="1C196181"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08D3B2E1"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6653BFCA"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67" w:type="dxa"/>
            <w:gridSpan w:val="3"/>
            <w:noWrap/>
            <w:hideMark/>
          </w:tcPr>
          <w:p w14:paraId="35F18392"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3" w:type="dxa"/>
            <w:noWrap/>
            <w:hideMark/>
          </w:tcPr>
          <w:p w14:paraId="0D51540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3" w:type="dxa"/>
            <w:gridSpan w:val="2"/>
            <w:noWrap/>
            <w:hideMark/>
          </w:tcPr>
          <w:p w14:paraId="041252A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2" w:type="dxa"/>
            <w:gridSpan w:val="2"/>
            <w:noWrap/>
            <w:hideMark/>
          </w:tcPr>
          <w:p w14:paraId="4DF9F25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DC21154"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3C82141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67" w:type="dxa"/>
            <w:gridSpan w:val="3"/>
            <w:noWrap/>
            <w:vAlign w:val="center"/>
            <w:hideMark/>
          </w:tcPr>
          <w:p w14:paraId="6549929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703</w:t>
            </w:r>
          </w:p>
        </w:tc>
        <w:tc>
          <w:tcPr>
            <w:tcW w:w="863" w:type="dxa"/>
            <w:noWrap/>
            <w:vAlign w:val="center"/>
            <w:hideMark/>
          </w:tcPr>
          <w:p w14:paraId="52899BB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889</w:t>
            </w:r>
          </w:p>
        </w:tc>
        <w:tc>
          <w:tcPr>
            <w:tcW w:w="1253" w:type="dxa"/>
            <w:gridSpan w:val="2"/>
            <w:noWrap/>
            <w:vAlign w:val="center"/>
            <w:hideMark/>
          </w:tcPr>
          <w:p w14:paraId="0426EAA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c>
          <w:tcPr>
            <w:tcW w:w="862" w:type="dxa"/>
            <w:gridSpan w:val="2"/>
            <w:noWrap/>
            <w:vAlign w:val="center"/>
            <w:hideMark/>
          </w:tcPr>
          <w:p w14:paraId="6404231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r>
      <w:tr w:rsidR="00CB05C5" w:rsidRPr="00731FA6" w14:paraId="7DCA05B0" w14:textId="77777777" w:rsidTr="008A475E">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108" w:type="dxa"/>
            <w:noWrap/>
          </w:tcPr>
          <w:p w14:paraId="691F884C"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67" w:type="dxa"/>
            <w:gridSpan w:val="3"/>
            <w:noWrap/>
            <w:vAlign w:val="center"/>
          </w:tcPr>
          <w:p w14:paraId="79BCC21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3" w:type="dxa"/>
            <w:noWrap/>
            <w:vAlign w:val="center"/>
          </w:tcPr>
          <w:p w14:paraId="596E0D0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1253" w:type="dxa"/>
            <w:gridSpan w:val="2"/>
            <w:noWrap/>
            <w:vAlign w:val="center"/>
          </w:tcPr>
          <w:p w14:paraId="6DF75D6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2" w:type="dxa"/>
            <w:gridSpan w:val="2"/>
            <w:noWrap/>
            <w:vAlign w:val="center"/>
          </w:tcPr>
          <w:p w14:paraId="45C6FC4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r>
      <w:tr w:rsidR="00CB05C5" w:rsidRPr="00731FA6" w14:paraId="2BEE232E" w14:textId="77777777" w:rsidTr="008A475E">
        <w:trPr>
          <w:trHeight w:val="356"/>
        </w:trPr>
        <w:tc>
          <w:tcPr>
            <w:cnfStyle w:val="001000000000" w:firstRow="0" w:lastRow="0" w:firstColumn="1" w:lastColumn="0" w:oddVBand="0" w:evenVBand="0" w:oddHBand="0" w:evenHBand="0" w:firstRowFirstColumn="0" w:firstRowLastColumn="0" w:lastRowFirstColumn="0" w:lastRowLastColumn="0"/>
            <w:tcW w:w="5108" w:type="dxa"/>
            <w:noWrap/>
            <w:hideMark/>
          </w:tcPr>
          <w:p w14:paraId="4A492A79"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67" w:type="dxa"/>
            <w:gridSpan w:val="3"/>
            <w:noWrap/>
            <w:vAlign w:val="center"/>
            <w:hideMark/>
          </w:tcPr>
          <w:p w14:paraId="73EF2F6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863" w:type="dxa"/>
            <w:noWrap/>
            <w:vAlign w:val="center"/>
            <w:hideMark/>
          </w:tcPr>
          <w:p w14:paraId="39FAA59D"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1253" w:type="dxa"/>
            <w:gridSpan w:val="2"/>
            <w:noWrap/>
            <w:vAlign w:val="center"/>
            <w:hideMark/>
          </w:tcPr>
          <w:p w14:paraId="5FB0433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lang w:val="en-US"/>
              </w:rPr>
              <w:t>5</w:t>
            </w:r>
            <w:r w:rsidRPr="001A2353">
              <w:rPr>
                <w:rFonts w:ascii="Arial" w:hAnsi="Arial" w:cs="Arial"/>
                <w:color w:val="000000"/>
                <w:kern w:val="24"/>
                <w:sz w:val="20"/>
                <w:szCs w:val="20"/>
              </w:rPr>
              <w:t>79</w:t>
            </w:r>
          </w:p>
        </w:tc>
        <w:tc>
          <w:tcPr>
            <w:tcW w:w="862" w:type="dxa"/>
            <w:gridSpan w:val="2"/>
            <w:noWrap/>
            <w:vAlign w:val="center"/>
            <w:hideMark/>
          </w:tcPr>
          <w:p w14:paraId="080E6966"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579</w:t>
            </w:r>
          </w:p>
        </w:tc>
      </w:tr>
      <w:tr w:rsidR="00CB05C5" w:rsidRPr="00731FA6" w14:paraId="50C351ED"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69C86D3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67" w:type="dxa"/>
            <w:gridSpan w:val="3"/>
            <w:noWrap/>
            <w:vAlign w:val="center"/>
          </w:tcPr>
          <w:p w14:paraId="4913624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3" w:type="dxa"/>
            <w:noWrap/>
            <w:vAlign w:val="center"/>
          </w:tcPr>
          <w:p w14:paraId="07AD07B9"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1253" w:type="dxa"/>
            <w:gridSpan w:val="2"/>
            <w:noWrap/>
            <w:vAlign w:val="center"/>
          </w:tcPr>
          <w:p w14:paraId="140DE8D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2" w:type="dxa"/>
            <w:gridSpan w:val="2"/>
            <w:noWrap/>
            <w:vAlign w:val="center"/>
          </w:tcPr>
          <w:p w14:paraId="74AA9FD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r>
      <w:tr w:rsidR="00CB05C5" w:rsidRPr="00731FA6" w14:paraId="17CB58E7"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702AC1F1"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967" w:type="dxa"/>
            <w:gridSpan w:val="3"/>
            <w:noWrap/>
            <w:vAlign w:val="center"/>
          </w:tcPr>
          <w:p w14:paraId="335F3A6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863" w:type="dxa"/>
            <w:noWrap/>
            <w:vAlign w:val="center"/>
          </w:tcPr>
          <w:p w14:paraId="674F709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6D9ED9B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c>
          <w:tcPr>
            <w:tcW w:w="862" w:type="dxa"/>
            <w:gridSpan w:val="2"/>
            <w:noWrap/>
            <w:vAlign w:val="center"/>
          </w:tcPr>
          <w:p w14:paraId="02126C2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r>
      <w:tr w:rsidR="00CB05C5" w:rsidRPr="00731FA6" w14:paraId="139C83A7" w14:textId="77777777" w:rsidTr="008A475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6F1E55C2"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967" w:type="dxa"/>
            <w:gridSpan w:val="3"/>
            <w:noWrap/>
            <w:vAlign w:val="center"/>
          </w:tcPr>
          <w:p w14:paraId="79CCDB0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863" w:type="dxa"/>
            <w:noWrap/>
            <w:vAlign w:val="center"/>
          </w:tcPr>
          <w:p w14:paraId="42FB7695"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4401004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c>
          <w:tcPr>
            <w:tcW w:w="862" w:type="dxa"/>
            <w:gridSpan w:val="2"/>
            <w:noWrap/>
            <w:vAlign w:val="center"/>
          </w:tcPr>
          <w:p w14:paraId="75748EF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r>
      <w:tr w:rsidR="00CB05C5" w:rsidRPr="00731FA6" w14:paraId="35CED156" w14:textId="77777777" w:rsidTr="008A475E">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67357E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67" w:type="dxa"/>
            <w:gridSpan w:val="3"/>
            <w:noWrap/>
            <w:vAlign w:val="center"/>
            <w:hideMark/>
          </w:tcPr>
          <w:p w14:paraId="41FF7E79"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1,628</w:t>
            </w:r>
          </w:p>
        </w:tc>
        <w:tc>
          <w:tcPr>
            <w:tcW w:w="863" w:type="dxa"/>
            <w:noWrap/>
            <w:vAlign w:val="center"/>
            <w:hideMark/>
          </w:tcPr>
          <w:p w14:paraId="01A3CE1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1,814</w:t>
            </w:r>
          </w:p>
        </w:tc>
        <w:tc>
          <w:tcPr>
            <w:tcW w:w="1253" w:type="dxa"/>
            <w:gridSpan w:val="2"/>
            <w:noWrap/>
            <w:vAlign w:val="center"/>
            <w:hideMark/>
          </w:tcPr>
          <w:p w14:paraId="0425EB9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c>
          <w:tcPr>
            <w:tcW w:w="862" w:type="dxa"/>
            <w:gridSpan w:val="2"/>
            <w:noWrap/>
            <w:vAlign w:val="center"/>
            <w:hideMark/>
          </w:tcPr>
          <w:p w14:paraId="3DCB281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r>
      <w:tr w:rsidR="00CB05C5" w:rsidRPr="00731FA6" w14:paraId="22C80915"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055" w:type="dxa"/>
            <w:gridSpan w:val="9"/>
            <w:shd w:val="clear" w:color="auto" w:fill="0D0D0D" w:themeFill="text1" w:themeFillTint="F2"/>
            <w:noWrap/>
          </w:tcPr>
          <w:p w14:paraId="5A41A0F0"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r w:rsidRPr="00034E30">
              <w:rPr>
                <w:rFonts w:ascii="Arial" w:eastAsia="Times New Roman" w:hAnsi="Arial" w:cs="Arial"/>
                <w:sz w:val="20"/>
                <w:szCs w:val="20"/>
                <w:lang w:val="it-IT" w:eastAsia="en-IN"/>
              </w:rPr>
              <w:t>—Including GNFC, CFCL &amp; NFL Capacity Expansions</w:t>
            </w:r>
          </w:p>
        </w:tc>
      </w:tr>
      <w:tr w:rsidR="00CB05C5" w:rsidRPr="00731FA6" w14:paraId="1BB63DCF"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6F1121B3"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09" w:type="dxa"/>
            <w:noWrap/>
            <w:hideMark/>
          </w:tcPr>
          <w:p w14:paraId="7F46BD45"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5" w:type="dxa"/>
            <w:gridSpan w:val="3"/>
            <w:noWrap/>
            <w:hideMark/>
          </w:tcPr>
          <w:p w14:paraId="57D7F9F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9" w:type="dxa"/>
            <w:gridSpan w:val="2"/>
            <w:noWrap/>
            <w:hideMark/>
          </w:tcPr>
          <w:p w14:paraId="139DB3A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09" w:type="dxa"/>
            <w:noWrap/>
            <w:hideMark/>
          </w:tcPr>
          <w:p w14:paraId="2402D51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AB43C3B"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396DEF3D"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Deepak Fertilizers and Petrochemicals Limited</w:t>
            </w:r>
          </w:p>
        </w:tc>
        <w:tc>
          <w:tcPr>
            <w:tcW w:w="709" w:type="dxa"/>
            <w:noWrap/>
            <w:vAlign w:val="center"/>
            <w:hideMark/>
          </w:tcPr>
          <w:p w14:paraId="497FC41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43%</w:t>
            </w:r>
          </w:p>
        </w:tc>
        <w:tc>
          <w:tcPr>
            <w:tcW w:w="1245" w:type="dxa"/>
            <w:gridSpan w:val="3"/>
            <w:noWrap/>
            <w:vAlign w:val="center"/>
            <w:hideMark/>
          </w:tcPr>
          <w:p w14:paraId="459354E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49%</w:t>
            </w:r>
          </w:p>
        </w:tc>
        <w:tc>
          <w:tcPr>
            <w:tcW w:w="1209" w:type="dxa"/>
            <w:gridSpan w:val="2"/>
            <w:noWrap/>
            <w:vAlign w:val="center"/>
            <w:hideMark/>
          </w:tcPr>
          <w:p w14:paraId="402D80A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c>
          <w:tcPr>
            <w:tcW w:w="709" w:type="dxa"/>
            <w:noWrap/>
            <w:vAlign w:val="center"/>
            <w:hideMark/>
          </w:tcPr>
          <w:p w14:paraId="2CAE6DB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r>
      <w:tr w:rsidR="00CB05C5" w:rsidRPr="00731FA6" w14:paraId="16F336C8" w14:textId="77777777" w:rsidTr="008A475E">
        <w:trPr>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2F777E19" w14:textId="77777777" w:rsidR="00CB05C5" w:rsidRPr="001A2353" w:rsidRDefault="00CB05C5" w:rsidP="008A475E">
            <w:pPr>
              <w:jc w:val="left"/>
              <w:rPr>
                <w:rFonts w:ascii="Arial" w:hAnsi="Arial" w:cs="Arial"/>
                <w:b w:val="0"/>
                <w:bCs w:val="0"/>
                <w:color w:val="000000"/>
                <w:sz w:val="20"/>
                <w:szCs w:val="20"/>
              </w:rPr>
            </w:pPr>
            <w:proofErr w:type="spellStart"/>
            <w:r w:rsidRPr="001A2353">
              <w:rPr>
                <w:rFonts w:ascii="Arial" w:hAnsi="Arial" w:cs="Arial"/>
                <w:color w:val="000000"/>
                <w:sz w:val="20"/>
                <w:szCs w:val="20"/>
              </w:rPr>
              <w:t>Rashtriya</w:t>
            </w:r>
            <w:proofErr w:type="spellEnd"/>
            <w:r w:rsidRPr="001A2353">
              <w:rPr>
                <w:rFonts w:ascii="Arial" w:hAnsi="Arial" w:cs="Arial"/>
                <w:color w:val="000000"/>
                <w:sz w:val="20"/>
                <w:szCs w:val="20"/>
              </w:rPr>
              <w:t xml:space="preserve"> Chemicals and Fertilizers Limited</w:t>
            </w:r>
          </w:p>
        </w:tc>
        <w:tc>
          <w:tcPr>
            <w:tcW w:w="709" w:type="dxa"/>
            <w:noWrap/>
            <w:vAlign w:val="center"/>
          </w:tcPr>
          <w:p w14:paraId="162D56A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24%</w:t>
            </w:r>
          </w:p>
        </w:tc>
        <w:tc>
          <w:tcPr>
            <w:tcW w:w="1245" w:type="dxa"/>
            <w:gridSpan w:val="3"/>
            <w:noWrap/>
            <w:vAlign w:val="center"/>
          </w:tcPr>
          <w:p w14:paraId="646323A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22%</w:t>
            </w:r>
          </w:p>
        </w:tc>
        <w:tc>
          <w:tcPr>
            <w:tcW w:w="1209" w:type="dxa"/>
            <w:gridSpan w:val="2"/>
            <w:noWrap/>
            <w:vAlign w:val="center"/>
          </w:tcPr>
          <w:p w14:paraId="4A5AD03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c>
          <w:tcPr>
            <w:tcW w:w="709" w:type="dxa"/>
            <w:noWrap/>
            <w:vAlign w:val="center"/>
          </w:tcPr>
          <w:p w14:paraId="18F1FFE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r>
      <w:tr w:rsidR="00CB05C5" w:rsidRPr="00731FA6" w14:paraId="3E68FEF5" w14:textId="77777777" w:rsidTr="008A475E">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B8965C9"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Gujarat Narmada Valley Fertilizers &amp; Chemicals Ltd.</w:t>
            </w:r>
          </w:p>
        </w:tc>
        <w:tc>
          <w:tcPr>
            <w:tcW w:w="709" w:type="dxa"/>
            <w:noWrap/>
            <w:vAlign w:val="center"/>
            <w:hideMark/>
          </w:tcPr>
          <w:p w14:paraId="31127C4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21%</w:t>
            </w:r>
          </w:p>
        </w:tc>
        <w:tc>
          <w:tcPr>
            <w:tcW w:w="1245" w:type="dxa"/>
            <w:gridSpan w:val="3"/>
            <w:noWrap/>
            <w:vAlign w:val="center"/>
            <w:hideMark/>
          </w:tcPr>
          <w:p w14:paraId="2D377D3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w:t>
            </w:r>
          </w:p>
        </w:tc>
        <w:tc>
          <w:tcPr>
            <w:tcW w:w="1209" w:type="dxa"/>
            <w:gridSpan w:val="2"/>
            <w:noWrap/>
            <w:vAlign w:val="center"/>
            <w:hideMark/>
          </w:tcPr>
          <w:p w14:paraId="44CBD91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c>
          <w:tcPr>
            <w:tcW w:w="709" w:type="dxa"/>
            <w:noWrap/>
            <w:vAlign w:val="center"/>
            <w:hideMark/>
          </w:tcPr>
          <w:p w14:paraId="5B53F19D"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r>
      <w:tr w:rsidR="00CB05C5" w:rsidRPr="00731FA6" w14:paraId="39336656"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5D09DE8F"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National Fertilizers Limited</w:t>
            </w:r>
          </w:p>
        </w:tc>
        <w:tc>
          <w:tcPr>
            <w:tcW w:w="709" w:type="dxa"/>
            <w:noWrap/>
            <w:vAlign w:val="center"/>
            <w:hideMark/>
          </w:tcPr>
          <w:p w14:paraId="5EAC00D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w:t>
            </w:r>
          </w:p>
        </w:tc>
        <w:tc>
          <w:tcPr>
            <w:tcW w:w="1245" w:type="dxa"/>
            <w:gridSpan w:val="3"/>
            <w:noWrap/>
            <w:vAlign w:val="center"/>
            <w:hideMark/>
          </w:tcPr>
          <w:p w14:paraId="07A84F36"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10%</w:t>
            </w:r>
          </w:p>
        </w:tc>
        <w:tc>
          <w:tcPr>
            <w:tcW w:w="1209" w:type="dxa"/>
            <w:gridSpan w:val="2"/>
            <w:noWrap/>
            <w:vAlign w:val="center"/>
            <w:hideMark/>
          </w:tcPr>
          <w:p w14:paraId="5EF372B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c>
          <w:tcPr>
            <w:tcW w:w="709" w:type="dxa"/>
            <w:noWrap/>
            <w:vAlign w:val="center"/>
            <w:hideMark/>
          </w:tcPr>
          <w:p w14:paraId="3C84440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r>
      <w:tr w:rsidR="00CB05C5" w:rsidRPr="00731FA6" w14:paraId="5EC0E03F"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03E9D341" w14:textId="77777777" w:rsidR="00CB05C5" w:rsidRPr="001A2353"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709" w:type="dxa"/>
            <w:noWrap/>
            <w:vAlign w:val="center"/>
          </w:tcPr>
          <w:p w14:paraId="3C5A083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64F9977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5633C11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c>
          <w:tcPr>
            <w:tcW w:w="709" w:type="dxa"/>
            <w:noWrap/>
            <w:vAlign w:val="center"/>
          </w:tcPr>
          <w:p w14:paraId="1A84411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r>
      <w:tr w:rsidR="00CB05C5" w:rsidRPr="00731FA6" w14:paraId="6A974BF7" w14:textId="77777777" w:rsidTr="008A475E">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2867BE22" w14:textId="77777777" w:rsidR="00CB05C5" w:rsidRPr="001A2353" w:rsidRDefault="00CB05C5" w:rsidP="008A475E">
            <w:pPr>
              <w:jc w:val="left"/>
              <w:rPr>
                <w:rFonts w:ascii="Arial" w:hAnsi="Arial" w:cs="Arial"/>
                <w:color w:val="000000"/>
                <w:sz w:val="20"/>
                <w:szCs w:val="20"/>
              </w:rPr>
            </w:pPr>
            <w:r w:rsidRPr="001A2353">
              <w:rPr>
                <w:rFonts w:ascii="Arial" w:hAnsi="Arial" w:cs="Arial"/>
                <w:color w:val="000000"/>
                <w:sz w:val="20"/>
                <w:szCs w:val="20"/>
              </w:rPr>
              <w:t>Kutch Chemical</w:t>
            </w:r>
          </w:p>
        </w:tc>
        <w:tc>
          <w:tcPr>
            <w:tcW w:w="709" w:type="dxa"/>
            <w:noWrap/>
            <w:vAlign w:val="center"/>
          </w:tcPr>
          <w:p w14:paraId="2EF5F1C0"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2C480C99"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631805B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c>
          <w:tcPr>
            <w:tcW w:w="709" w:type="dxa"/>
            <w:noWrap/>
            <w:vAlign w:val="center"/>
          </w:tcPr>
          <w:p w14:paraId="2BA16B1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r>
      <w:tr w:rsidR="00CB05C5" w:rsidRPr="00731FA6" w14:paraId="52F4B368" w14:textId="77777777" w:rsidTr="008A475E">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494A3C6A" w14:textId="77777777" w:rsidR="00CB05C5" w:rsidRPr="001A2353" w:rsidRDefault="00CB05C5" w:rsidP="008A475E">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Total</w:t>
            </w:r>
          </w:p>
        </w:tc>
        <w:tc>
          <w:tcPr>
            <w:tcW w:w="709" w:type="dxa"/>
            <w:noWrap/>
            <w:hideMark/>
          </w:tcPr>
          <w:p w14:paraId="3FFC87BF"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45" w:type="dxa"/>
            <w:gridSpan w:val="3"/>
            <w:noWrap/>
            <w:hideMark/>
          </w:tcPr>
          <w:p w14:paraId="55F0910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09" w:type="dxa"/>
            <w:gridSpan w:val="2"/>
            <w:noWrap/>
            <w:hideMark/>
          </w:tcPr>
          <w:p w14:paraId="08F900A2"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709" w:type="dxa"/>
            <w:noWrap/>
            <w:hideMark/>
          </w:tcPr>
          <w:p w14:paraId="5399EBB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r>
    </w:tbl>
    <w:p w14:paraId="10937427" w14:textId="77777777" w:rsidR="00CB05C5" w:rsidRPr="00C4204E"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1"/>
        <w:tblW w:w="9085" w:type="dxa"/>
        <w:tblLook w:val="04A0" w:firstRow="1" w:lastRow="0" w:firstColumn="1" w:lastColumn="0" w:noHBand="0" w:noVBand="1"/>
      </w:tblPr>
      <w:tblGrid>
        <w:gridCol w:w="4387"/>
        <w:gridCol w:w="267"/>
        <w:gridCol w:w="37"/>
        <w:gridCol w:w="553"/>
        <w:gridCol w:w="242"/>
        <w:gridCol w:w="230"/>
        <w:gridCol w:w="882"/>
        <w:gridCol w:w="169"/>
        <w:gridCol w:w="235"/>
        <w:gridCol w:w="769"/>
        <w:gridCol w:w="75"/>
        <w:gridCol w:w="376"/>
        <w:gridCol w:w="863"/>
      </w:tblGrid>
      <w:tr w:rsidR="00CB05C5" w:rsidRPr="00731FA6" w14:paraId="1CBD6C53" w14:textId="77777777" w:rsidTr="008A475E">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03DBA7B5"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212BE718"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29F16E04"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5" w:type="dxa"/>
            <w:gridSpan w:val="3"/>
            <w:noWrap/>
            <w:hideMark/>
          </w:tcPr>
          <w:p w14:paraId="2E165C5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86" w:type="dxa"/>
            <w:gridSpan w:val="3"/>
            <w:noWrap/>
            <w:hideMark/>
          </w:tcPr>
          <w:p w14:paraId="2AE0EA4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0" w:type="dxa"/>
            <w:gridSpan w:val="3"/>
            <w:noWrap/>
            <w:hideMark/>
          </w:tcPr>
          <w:p w14:paraId="118908A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3" w:type="dxa"/>
            <w:noWrap/>
            <w:hideMark/>
          </w:tcPr>
          <w:p w14:paraId="511EAEF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DA14547"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2C4D4CA0"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5" w:type="dxa"/>
            <w:gridSpan w:val="3"/>
            <w:noWrap/>
            <w:vAlign w:val="center"/>
            <w:hideMark/>
          </w:tcPr>
          <w:p w14:paraId="2C8165DA"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429</w:t>
            </w:r>
          </w:p>
        </w:tc>
        <w:tc>
          <w:tcPr>
            <w:tcW w:w="1286" w:type="dxa"/>
            <w:gridSpan w:val="3"/>
            <w:noWrap/>
            <w:vAlign w:val="center"/>
            <w:hideMark/>
          </w:tcPr>
          <w:p w14:paraId="7B2D19D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626</w:t>
            </w:r>
          </w:p>
        </w:tc>
        <w:tc>
          <w:tcPr>
            <w:tcW w:w="1220" w:type="dxa"/>
            <w:gridSpan w:val="3"/>
            <w:noWrap/>
            <w:vAlign w:val="center"/>
            <w:hideMark/>
          </w:tcPr>
          <w:p w14:paraId="0C45F992"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839</w:t>
            </w:r>
          </w:p>
        </w:tc>
        <w:tc>
          <w:tcPr>
            <w:tcW w:w="863" w:type="dxa"/>
            <w:noWrap/>
            <w:vAlign w:val="center"/>
            <w:hideMark/>
          </w:tcPr>
          <w:p w14:paraId="73841833"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958</w:t>
            </w:r>
          </w:p>
        </w:tc>
      </w:tr>
      <w:tr w:rsidR="00CB05C5" w:rsidRPr="00731FA6" w14:paraId="01819BFB" w14:textId="77777777" w:rsidTr="008A475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EEB8C3D"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5" w:type="dxa"/>
            <w:gridSpan w:val="3"/>
            <w:noWrap/>
            <w:vAlign w:val="center"/>
          </w:tcPr>
          <w:p w14:paraId="4D6FB2A9"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376</w:t>
            </w:r>
          </w:p>
        </w:tc>
        <w:tc>
          <w:tcPr>
            <w:tcW w:w="1286" w:type="dxa"/>
            <w:gridSpan w:val="3"/>
            <w:noWrap/>
            <w:vAlign w:val="center"/>
          </w:tcPr>
          <w:p w14:paraId="5125E79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368</w:t>
            </w:r>
          </w:p>
        </w:tc>
        <w:tc>
          <w:tcPr>
            <w:tcW w:w="1220" w:type="dxa"/>
            <w:gridSpan w:val="3"/>
            <w:noWrap/>
            <w:vAlign w:val="center"/>
          </w:tcPr>
          <w:p w14:paraId="36318E4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384</w:t>
            </w:r>
          </w:p>
        </w:tc>
        <w:tc>
          <w:tcPr>
            <w:tcW w:w="863" w:type="dxa"/>
            <w:noWrap/>
            <w:vAlign w:val="center"/>
          </w:tcPr>
          <w:p w14:paraId="262C0326"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392</w:t>
            </w:r>
          </w:p>
        </w:tc>
      </w:tr>
      <w:tr w:rsidR="00CB05C5" w:rsidRPr="00731FA6" w14:paraId="4FC01BA3" w14:textId="77777777" w:rsidTr="008A475E">
        <w:trPr>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6449911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5" w:type="dxa"/>
            <w:gridSpan w:val="3"/>
            <w:noWrap/>
            <w:vAlign w:val="center"/>
            <w:hideMark/>
          </w:tcPr>
          <w:p w14:paraId="7551412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425</w:t>
            </w:r>
          </w:p>
        </w:tc>
        <w:tc>
          <w:tcPr>
            <w:tcW w:w="1286" w:type="dxa"/>
            <w:gridSpan w:val="3"/>
            <w:noWrap/>
            <w:vAlign w:val="center"/>
            <w:hideMark/>
          </w:tcPr>
          <w:p w14:paraId="493D7A3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393</w:t>
            </w:r>
          </w:p>
        </w:tc>
        <w:tc>
          <w:tcPr>
            <w:tcW w:w="1220" w:type="dxa"/>
            <w:gridSpan w:val="3"/>
            <w:noWrap/>
            <w:vAlign w:val="center"/>
            <w:hideMark/>
          </w:tcPr>
          <w:p w14:paraId="568766C7"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475</w:t>
            </w:r>
          </w:p>
        </w:tc>
        <w:tc>
          <w:tcPr>
            <w:tcW w:w="863" w:type="dxa"/>
            <w:noWrap/>
            <w:vAlign w:val="center"/>
            <w:hideMark/>
          </w:tcPr>
          <w:p w14:paraId="237EBA5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550</w:t>
            </w:r>
          </w:p>
        </w:tc>
      </w:tr>
      <w:tr w:rsidR="00CB05C5" w:rsidRPr="00731FA6" w14:paraId="42F4F6F7"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7F1093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5" w:type="dxa"/>
            <w:gridSpan w:val="3"/>
            <w:noWrap/>
            <w:vAlign w:val="center"/>
          </w:tcPr>
          <w:p w14:paraId="14FC5EE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89</w:t>
            </w:r>
          </w:p>
        </w:tc>
        <w:tc>
          <w:tcPr>
            <w:tcW w:w="1286" w:type="dxa"/>
            <w:gridSpan w:val="3"/>
            <w:noWrap/>
            <w:vAlign w:val="center"/>
          </w:tcPr>
          <w:p w14:paraId="30D07890"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84</w:t>
            </w:r>
          </w:p>
        </w:tc>
        <w:tc>
          <w:tcPr>
            <w:tcW w:w="1220" w:type="dxa"/>
            <w:gridSpan w:val="3"/>
            <w:noWrap/>
            <w:vAlign w:val="center"/>
          </w:tcPr>
          <w:p w14:paraId="48AE073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127</w:t>
            </w:r>
          </w:p>
        </w:tc>
        <w:tc>
          <w:tcPr>
            <w:tcW w:w="863" w:type="dxa"/>
            <w:noWrap/>
            <w:vAlign w:val="center"/>
          </w:tcPr>
          <w:p w14:paraId="57571607"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145</w:t>
            </w:r>
          </w:p>
        </w:tc>
      </w:tr>
      <w:tr w:rsidR="00CB05C5" w:rsidRPr="00731FA6" w14:paraId="2A53FBFE"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4AB33533" w14:textId="77777777" w:rsidR="00CB05C5"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1025" w:type="dxa"/>
            <w:gridSpan w:val="3"/>
            <w:noWrap/>
            <w:vAlign w:val="center"/>
          </w:tcPr>
          <w:p w14:paraId="580CCCB4"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86" w:type="dxa"/>
            <w:gridSpan w:val="3"/>
            <w:noWrap/>
            <w:vAlign w:val="center"/>
          </w:tcPr>
          <w:p w14:paraId="7E15F3CC"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20" w:type="dxa"/>
            <w:gridSpan w:val="3"/>
            <w:noWrap/>
            <w:vAlign w:val="center"/>
          </w:tcPr>
          <w:p w14:paraId="2B36D438"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90</w:t>
            </w:r>
          </w:p>
        </w:tc>
        <w:tc>
          <w:tcPr>
            <w:tcW w:w="863" w:type="dxa"/>
            <w:noWrap/>
            <w:vAlign w:val="center"/>
          </w:tcPr>
          <w:p w14:paraId="71782C9A"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126</w:t>
            </w:r>
          </w:p>
        </w:tc>
      </w:tr>
      <w:tr w:rsidR="00CB05C5" w:rsidRPr="00731FA6" w14:paraId="097CB8A1" w14:textId="77777777" w:rsidTr="008A47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72F7166A"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1025" w:type="dxa"/>
            <w:gridSpan w:val="3"/>
            <w:noWrap/>
            <w:vAlign w:val="center"/>
          </w:tcPr>
          <w:p w14:paraId="0C23C3DE"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86" w:type="dxa"/>
            <w:gridSpan w:val="3"/>
            <w:noWrap/>
            <w:vAlign w:val="center"/>
          </w:tcPr>
          <w:p w14:paraId="531DC9BA"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20" w:type="dxa"/>
            <w:gridSpan w:val="3"/>
            <w:noWrap/>
            <w:vAlign w:val="center"/>
          </w:tcPr>
          <w:p w14:paraId="38D0D99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40</w:t>
            </w:r>
          </w:p>
        </w:tc>
        <w:tc>
          <w:tcPr>
            <w:tcW w:w="863" w:type="dxa"/>
            <w:noWrap/>
            <w:vAlign w:val="center"/>
          </w:tcPr>
          <w:p w14:paraId="3F3904DF"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46</w:t>
            </w:r>
          </w:p>
        </w:tc>
      </w:tr>
      <w:tr w:rsidR="00CB05C5" w:rsidRPr="00731FA6" w14:paraId="3F35F526" w14:textId="77777777" w:rsidTr="008A475E">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10C3B542"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5" w:type="dxa"/>
            <w:gridSpan w:val="3"/>
            <w:noWrap/>
            <w:vAlign w:val="center"/>
            <w:hideMark/>
          </w:tcPr>
          <w:p w14:paraId="3F0D645E"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1,319</w:t>
            </w:r>
          </w:p>
        </w:tc>
        <w:tc>
          <w:tcPr>
            <w:tcW w:w="1286" w:type="dxa"/>
            <w:gridSpan w:val="3"/>
            <w:noWrap/>
            <w:vAlign w:val="center"/>
            <w:hideMark/>
          </w:tcPr>
          <w:p w14:paraId="7FD0373F"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1,471</w:t>
            </w:r>
          </w:p>
        </w:tc>
        <w:tc>
          <w:tcPr>
            <w:tcW w:w="1220" w:type="dxa"/>
            <w:gridSpan w:val="3"/>
            <w:noWrap/>
            <w:vAlign w:val="center"/>
            <w:hideMark/>
          </w:tcPr>
          <w:p w14:paraId="71E46891"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1,954</w:t>
            </w:r>
          </w:p>
        </w:tc>
        <w:tc>
          <w:tcPr>
            <w:tcW w:w="863" w:type="dxa"/>
            <w:noWrap/>
            <w:vAlign w:val="center"/>
            <w:hideMark/>
          </w:tcPr>
          <w:p w14:paraId="628C661B" w14:textId="77777777" w:rsidR="00CB05C5" w:rsidRPr="001A2353"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2,217</w:t>
            </w:r>
          </w:p>
        </w:tc>
      </w:tr>
      <w:tr w:rsidR="00CB05C5" w:rsidRPr="00731FA6" w14:paraId="706CAE05"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140A7665" w14:textId="77777777" w:rsidR="00CB05C5" w:rsidRPr="001140D9" w:rsidRDefault="00CB05C5" w:rsidP="008A475E">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r w:rsidRPr="00034E30">
              <w:rPr>
                <w:rFonts w:ascii="Arial" w:eastAsia="Times New Roman" w:hAnsi="Arial" w:cs="Arial"/>
                <w:sz w:val="20"/>
                <w:szCs w:val="20"/>
                <w:lang w:val="it-IT" w:eastAsia="en-IN"/>
              </w:rPr>
              <w:t>—Including GNFC, CFCL &amp; NFL Capacity Expansions</w:t>
            </w:r>
          </w:p>
        </w:tc>
      </w:tr>
      <w:tr w:rsidR="00CB05C5" w:rsidRPr="00731FA6" w14:paraId="6A8503C7"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145CF1E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7" w:type="dxa"/>
            <w:gridSpan w:val="3"/>
            <w:noWrap/>
            <w:hideMark/>
          </w:tcPr>
          <w:p w14:paraId="4CB8D69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4" w:type="dxa"/>
            <w:gridSpan w:val="3"/>
            <w:noWrap/>
            <w:hideMark/>
          </w:tcPr>
          <w:p w14:paraId="6A0DA7D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3" w:type="dxa"/>
            <w:gridSpan w:val="3"/>
            <w:noWrap/>
            <w:hideMark/>
          </w:tcPr>
          <w:p w14:paraId="28EBB68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314" w:type="dxa"/>
            <w:gridSpan w:val="3"/>
            <w:noWrap/>
            <w:hideMark/>
          </w:tcPr>
          <w:p w14:paraId="75C6E67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6A1286FE"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0BEED65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7" w:type="dxa"/>
            <w:gridSpan w:val="3"/>
            <w:noWrap/>
            <w:vAlign w:val="center"/>
            <w:hideMark/>
          </w:tcPr>
          <w:p w14:paraId="64A09FE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29%</w:t>
            </w:r>
          </w:p>
        </w:tc>
        <w:tc>
          <w:tcPr>
            <w:tcW w:w="1354" w:type="dxa"/>
            <w:gridSpan w:val="3"/>
            <w:noWrap/>
            <w:vAlign w:val="center"/>
            <w:hideMark/>
          </w:tcPr>
          <w:p w14:paraId="0123C09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25%</w:t>
            </w:r>
          </w:p>
        </w:tc>
        <w:tc>
          <w:tcPr>
            <w:tcW w:w="1173" w:type="dxa"/>
            <w:gridSpan w:val="3"/>
            <w:noWrap/>
            <w:vAlign w:val="center"/>
            <w:hideMark/>
          </w:tcPr>
          <w:p w14:paraId="539FCF2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314" w:type="dxa"/>
            <w:gridSpan w:val="3"/>
            <w:noWrap/>
            <w:vAlign w:val="center"/>
            <w:hideMark/>
          </w:tcPr>
          <w:p w14:paraId="34DBA9E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r>
      <w:tr w:rsidR="00CB05C5" w:rsidRPr="00731FA6" w14:paraId="2BE2961E" w14:textId="77777777" w:rsidTr="008A475E">
        <w:trPr>
          <w:trHeight w:val="369"/>
        </w:trPr>
        <w:tc>
          <w:tcPr>
            <w:cnfStyle w:val="001000000000" w:firstRow="0" w:lastRow="0" w:firstColumn="1" w:lastColumn="0" w:oddVBand="0" w:evenVBand="0" w:oddHBand="0" w:evenHBand="0" w:firstRowFirstColumn="0" w:firstRowLastColumn="0" w:lastRowFirstColumn="0" w:lastRowLastColumn="0"/>
            <w:tcW w:w="4387" w:type="dxa"/>
            <w:noWrap/>
          </w:tcPr>
          <w:p w14:paraId="63D1AA51" w14:textId="77777777" w:rsidR="00CB05C5" w:rsidRPr="00731FA6" w:rsidRDefault="00CB05C5" w:rsidP="008A475E">
            <w:pPr>
              <w:jc w:val="left"/>
              <w:rPr>
                <w:rFonts w:ascii="Arial" w:hAnsi="Arial" w:cs="Arial"/>
                <w:b w:val="0"/>
                <w:bCs w:val="0"/>
                <w:color w:val="000000"/>
                <w:sz w:val="20"/>
                <w:szCs w:val="20"/>
              </w:rPr>
            </w:pPr>
            <w:proofErr w:type="spellStart"/>
            <w:r w:rsidRPr="00731FA6">
              <w:rPr>
                <w:rFonts w:ascii="Arial" w:hAnsi="Arial" w:cs="Arial"/>
                <w:color w:val="000000"/>
                <w:sz w:val="20"/>
                <w:szCs w:val="20"/>
              </w:rPr>
              <w:lastRenderedPageBreak/>
              <w:t>Rashtriya</w:t>
            </w:r>
            <w:proofErr w:type="spellEnd"/>
            <w:r w:rsidRPr="00731FA6">
              <w:rPr>
                <w:rFonts w:ascii="Arial" w:hAnsi="Arial" w:cs="Arial"/>
                <w:color w:val="000000"/>
                <w:sz w:val="20"/>
                <w:szCs w:val="20"/>
              </w:rPr>
              <w:t xml:space="preserve"> Chemicals and Fertilizers Limited</w:t>
            </w:r>
          </w:p>
        </w:tc>
        <w:tc>
          <w:tcPr>
            <w:tcW w:w="857" w:type="dxa"/>
            <w:gridSpan w:val="3"/>
            <w:noWrap/>
            <w:vAlign w:val="center"/>
          </w:tcPr>
          <w:p w14:paraId="7D7FE2C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1354" w:type="dxa"/>
            <w:gridSpan w:val="3"/>
            <w:noWrap/>
            <w:vAlign w:val="center"/>
          </w:tcPr>
          <w:p w14:paraId="2E2BE81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173" w:type="dxa"/>
            <w:gridSpan w:val="3"/>
            <w:noWrap/>
            <w:vAlign w:val="center"/>
          </w:tcPr>
          <w:p w14:paraId="6572FD7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w:t>
            </w:r>
          </w:p>
        </w:tc>
        <w:tc>
          <w:tcPr>
            <w:tcW w:w="1314" w:type="dxa"/>
            <w:gridSpan w:val="3"/>
            <w:noWrap/>
            <w:vAlign w:val="center"/>
          </w:tcPr>
          <w:p w14:paraId="0771980B"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5A0916A3" w14:textId="77777777" w:rsidTr="008A475E">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EA5D89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7" w:type="dxa"/>
            <w:gridSpan w:val="3"/>
            <w:noWrap/>
            <w:vAlign w:val="center"/>
            <w:hideMark/>
          </w:tcPr>
          <w:p w14:paraId="2B73BF1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4" w:type="dxa"/>
            <w:gridSpan w:val="3"/>
            <w:noWrap/>
            <w:vAlign w:val="center"/>
            <w:hideMark/>
          </w:tcPr>
          <w:p w14:paraId="1277078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3" w:type="dxa"/>
            <w:gridSpan w:val="3"/>
            <w:noWrap/>
            <w:vAlign w:val="center"/>
            <w:hideMark/>
          </w:tcPr>
          <w:p w14:paraId="7B68EA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314" w:type="dxa"/>
            <w:gridSpan w:val="3"/>
            <w:noWrap/>
            <w:vAlign w:val="center"/>
            <w:hideMark/>
          </w:tcPr>
          <w:p w14:paraId="02F3B23A"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r>
      <w:tr w:rsidR="00CB05C5" w:rsidRPr="00731FA6" w14:paraId="50E68AE1"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29B6549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7" w:type="dxa"/>
            <w:gridSpan w:val="3"/>
            <w:noWrap/>
            <w:vAlign w:val="center"/>
          </w:tcPr>
          <w:p w14:paraId="52D717F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354" w:type="dxa"/>
            <w:gridSpan w:val="3"/>
            <w:noWrap/>
            <w:vAlign w:val="center"/>
          </w:tcPr>
          <w:p w14:paraId="20C03288"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173" w:type="dxa"/>
            <w:gridSpan w:val="3"/>
            <w:noWrap/>
            <w:vAlign w:val="center"/>
          </w:tcPr>
          <w:p w14:paraId="085F5B4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314" w:type="dxa"/>
            <w:gridSpan w:val="3"/>
            <w:noWrap/>
            <w:vAlign w:val="center"/>
          </w:tcPr>
          <w:p w14:paraId="4D3DA4C2"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r>
      <w:tr w:rsidR="00CB05C5" w:rsidRPr="00731FA6" w14:paraId="5B1A35EF"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376AC2DD"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857" w:type="dxa"/>
            <w:gridSpan w:val="3"/>
            <w:noWrap/>
            <w:vAlign w:val="center"/>
          </w:tcPr>
          <w:p w14:paraId="15C26C0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4" w:type="dxa"/>
            <w:gridSpan w:val="3"/>
            <w:noWrap/>
            <w:vAlign w:val="center"/>
          </w:tcPr>
          <w:p w14:paraId="5EB831C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3" w:type="dxa"/>
            <w:gridSpan w:val="3"/>
            <w:noWrap/>
            <w:vAlign w:val="center"/>
          </w:tcPr>
          <w:p w14:paraId="5B5A46DB"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314" w:type="dxa"/>
            <w:gridSpan w:val="3"/>
            <w:noWrap/>
            <w:vAlign w:val="center"/>
          </w:tcPr>
          <w:p w14:paraId="315D15CD"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17795078" w14:textId="77777777" w:rsidTr="008A475E">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1793F136"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57" w:type="dxa"/>
            <w:gridSpan w:val="3"/>
            <w:noWrap/>
            <w:vAlign w:val="center"/>
          </w:tcPr>
          <w:p w14:paraId="219960D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4" w:type="dxa"/>
            <w:gridSpan w:val="3"/>
            <w:noWrap/>
            <w:vAlign w:val="center"/>
          </w:tcPr>
          <w:p w14:paraId="1425B34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3" w:type="dxa"/>
            <w:gridSpan w:val="3"/>
            <w:noWrap/>
            <w:vAlign w:val="center"/>
          </w:tcPr>
          <w:p w14:paraId="055AD4EE"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c>
          <w:tcPr>
            <w:tcW w:w="1314" w:type="dxa"/>
            <w:gridSpan w:val="3"/>
            <w:noWrap/>
            <w:vAlign w:val="center"/>
          </w:tcPr>
          <w:p w14:paraId="08A75BC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w:t>
            </w:r>
          </w:p>
        </w:tc>
      </w:tr>
      <w:tr w:rsidR="00CB05C5" w:rsidRPr="00731FA6" w14:paraId="13DEE267" w14:textId="77777777" w:rsidTr="008A475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410B747"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7" w:type="dxa"/>
            <w:gridSpan w:val="3"/>
            <w:noWrap/>
            <w:vAlign w:val="center"/>
            <w:hideMark/>
          </w:tcPr>
          <w:p w14:paraId="3053F4A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4" w:type="dxa"/>
            <w:gridSpan w:val="3"/>
            <w:noWrap/>
            <w:hideMark/>
          </w:tcPr>
          <w:p w14:paraId="1FDDD761"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3" w:type="dxa"/>
            <w:gridSpan w:val="3"/>
            <w:noWrap/>
            <w:hideMark/>
          </w:tcPr>
          <w:p w14:paraId="1C9C71DE"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314" w:type="dxa"/>
            <w:gridSpan w:val="3"/>
            <w:noWrap/>
            <w:hideMark/>
          </w:tcPr>
          <w:p w14:paraId="38C90C05" w14:textId="77777777" w:rsidR="00CB05C5" w:rsidRPr="001140D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66E827E1"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68A040F0"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r w:rsidRPr="00034E30">
              <w:rPr>
                <w:rFonts w:ascii="Arial" w:eastAsia="Times New Roman" w:hAnsi="Arial" w:cs="Arial"/>
                <w:sz w:val="20"/>
                <w:szCs w:val="20"/>
                <w:lang w:val="it-IT" w:eastAsia="en-IN"/>
              </w:rPr>
              <w:t>—Including GNFC, CFCL &amp; NFL Capacity Expansions</w:t>
            </w:r>
          </w:p>
        </w:tc>
      </w:tr>
      <w:tr w:rsidR="00CB05C5" w:rsidRPr="00731FA6" w14:paraId="5D4CB12F"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hideMark/>
          </w:tcPr>
          <w:p w14:paraId="734EC3C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2" w:type="dxa"/>
            <w:gridSpan w:val="3"/>
            <w:noWrap/>
            <w:hideMark/>
          </w:tcPr>
          <w:p w14:paraId="2FB93F0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1" w:type="dxa"/>
            <w:gridSpan w:val="3"/>
            <w:noWrap/>
            <w:hideMark/>
          </w:tcPr>
          <w:p w14:paraId="70B396B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79" w:type="dxa"/>
            <w:gridSpan w:val="3"/>
            <w:noWrap/>
            <w:hideMark/>
          </w:tcPr>
          <w:p w14:paraId="34AA5DB3"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39" w:type="dxa"/>
            <w:gridSpan w:val="2"/>
            <w:noWrap/>
            <w:hideMark/>
          </w:tcPr>
          <w:p w14:paraId="06D966E2"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5DE741FF"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6236440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2" w:type="dxa"/>
            <w:gridSpan w:val="3"/>
            <w:noWrap/>
            <w:vAlign w:val="center"/>
            <w:hideMark/>
          </w:tcPr>
          <w:p w14:paraId="56DD506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61%</w:t>
            </w:r>
          </w:p>
        </w:tc>
        <w:tc>
          <w:tcPr>
            <w:tcW w:w="1281" w:type="dxa"/>
            <w:gridSpan w:val="3"/>
            <w:noWrap/>
            <w:vAlign w:val="center"/>
            <w:hideMark/>
          </w:tcPr>
          <w:p w14:paraId="03619925"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c>
          <w:tcPr>
            <w:tcW w:w="1079" w:type="dxa"/>
            <w:gridSpan w:val="3"/>
            <w:noWrap/>
            <w:vAlign w:val="center"/>
            <w:hideMark/>
          </w:tcPr>
          <w:p w14:paraId="523CD63D"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71%</w:t>
            </w:r>
          </w:p>
        </w:tc>
        <w:tc>
          <w:tcPr>
            <w:tcW w:w="1239" w:type="dxa"/>
            <w:gridSpan w:val="2"/>
            <w:noWrap/>
            <w:vAlign w:val="center"/>
            <w:hideMark/>
          </w:tcPr>
          <w:p w14:paraId="02F3CC0A"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81%</w:t>
            </w:r>
          </w:p>
        </w:tc>
      </w:tr>
      <w:tr w:rsidR="00CB05C5" w:rsidRPr="00731FA6" w14:paraId="00EF6D3C"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0BDBAD7B"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2" w:type="dxa"/>
            <w:gridSpan w:val="3"/>
            <w:noWrap/>
            <w:vAlign w:val="center"/>
            <w:hideMark/>
          </w:tcPr>
          <w:p w14:paraId="059B0A00"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c>
          <w:tcPr>
            <w:tcW w:w="1281" w:type="dxa"/>
            <w:gridSpan w:val="3"/>
            <w:noWrap/>
            <w:vAlign w:val="center"/>
            <w:hideMark/>
          </w:tcPr>
          <w:p w14:paraId="27DB4BF6"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93%</w:t>
            </w:r>
          </w:p>
        </w:tc>
        <w:tc>
          <w:tcPr>
            <w:tcW w:w="1079" w:type="dxa"/>
            <w:gridSpan w:val="3"/>
            <w:noWrap/>
            <w:vAlign w:val="center"/>
            <w:hideMark/>
          </w:tcPr>
          <w:p w14:paraId="22FDEB6B"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97%</w:t>
            </w:r>
          </w:p>
        </w:tc>
        <w:tc>
          <w:tcPr>
            <w:tcW w:w="1239" w:type="dxa"/>
            <w:gridSpan w:val="2"/>
            <w:noWrap/>
            <w:vAlign w:val="center"/>
            <w:hideMark/>
          </w:tcPr>
          <w:p w14:paraId="023D338E" w14:textId="77777777" w:rsidR="00CB05C5" w:rsidRPr="001A2353"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99%</w:t>
            </w:r>
          </w:p>
        </w:tc>
      </w:tr>
      <w:tr w:rsidR="00CB05C5" w:rsidRPr="00731FA6" w14:paraId="097BC5BA"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7C3E557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2" w:type="dxa"/>
            <w:gridSpan w:val="3"/>
            <w:noWrap/>
            <w:vAlign w:val="center"/>
            <w:hideMark/>
          </w:tcPr>
          <w:p w14:paraId="7E6094D3"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122%</w:t>
            </w:r>
          </w:p>
        </w:tc>
        <w:tc>
          <w:tcPr>
            <w:tcW w:w="1281" w:type="dxa"/>
            <w:gridSpan w:val="3"/>
            <w:noWrap/>
            <w:vAlign w:val="center"/>
            <w:hideMark/>
          </w:tcPr>
          <w:p w14:paraId="5A3A6C7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113%</w:t>
            </w:r>
          </w:p>
        </w:tc>
        <w:tc>
          <w:tcPr>
            <w:tcW w:w="1079" w:type="dxa"/>
            <w:gridSpan w:val="3"/>
            <w:noWrap/>
            <w:vAlign w:val="center"/>
            <w:hideMark/>
          </w:tcPr>
          <w:p w14:paraId="0E5F2CC1"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82%</w:t>
            </w:r>
          </w:p>
        </w:tc>
        <w:tc>
          <w:tcPr>
            <w:tcW w:w="1239" w:type="dxa"/>
            <w:gridSpan w:val="2"/>
            <w:noWrap/>
            <w:vAlign w:val="center"/>
            <w:hideMark/>
          </w:tcPr>
          <w:p w14:paraId="7444ABB2"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r>
      <w:tr w:rsidR="00CB05C5" w:rsidRPr="00731FA6" w14:paraId="5CA5072A"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6C5D1FFF" w14:textId="77777777" w:rsidR="00CB05C5" w:rsidRDefault="00CB05C5" w:rsidP="008A475E">
            <w:pPr>
              <w:jc w:val="left"/>
              <w:rPr>
                <w:rFonts w:ascii="Arial" w:hAnsi="Arial" w:cs="Arial"/>
                <w:color w:val="000000"/>
                <w:sz w:val="20"/>
                <w:szCs w:val="20"/>
              </w:rPr>
            </w:pPr>
            <w:r w:rsidRPr="005A078A">
              <w:rPr>
                <w:rFonts w:ascii="Arial" w:hAnsi="Arial" w:cs="Arial"/>
                <w:color w:val="000000"/>
                <w:sz w:val="20"/>
                <w:szCs w:val="20"/>
              </w:rPr>
              <w:t>National Fertilizers Limited</w:t>
            </w:r>
          </w:p>
        </w:tc>
        <w:tc>
          <w:tcPr>
            <w:tcW w:w="832" w:type="dxa"/>
            <w:gridSpan w:val="3"/>
            <w:noWrap/>
            <w:vAlign w:val="center"/>
          </w:tcPr>
          <w:p w14:paraId="4BA1790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49%</w:t>
            </w:r>
          </w:p>
        </w:tc>
        <w:tc>
          <w:tcPr>
            <w:tcW w:w="1281" w:type="dxa"/>
            <w:gridSpan w:val="3"/>
            <w:noWrap/>
            <w:vAlign w:val="center"/>
          </w:tcPr>
          <w:p w14:paraId="0CAC6034"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46%</w:t>
            </w:r>
          </w:p>
        </w:tc>
        <w:tc>
          <w:tcPr>
            <w:tcW w:w="1079" w:type="dxa"/>
            <w:gridSpan w:val="3"/>
            <w:noWrap/>
            <w:vAlign w:val="center"/>
          </w:tcPr>
          <w:p w14:paraId="4BF364E2"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70%</w:t>
            </w:r>
          </w:p>
        </w:tc>
        <w:tc>
          <w:tcPr>
            <w:tcW w:w="1239" w:type="dxa"/>
            <w:gridSpan w:val="2"/>
            <w:noWrap/>
            <w:vAlign w:val="center"/>
          </w:tcPr>
          <w:p w14:paraId="53722291"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80%</w:t>
            </w:r>
          </w:p>
        </w:tc>
      </w:tr>
      <w:tr w:rsidR="00CB05C5" w:rsidRPr="00731FA6" w14:paraId="01F885F5" w14:textId="77777777" w:rsidTr="008A475E">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4210C514"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Chambal Fertilizers and Chemicals Limited</w:t>
            </w:r>
          </w:p>
        </w:tc>
        <w:tc>
          <w:tcPr>
            <w:tcW w:w="832" w:type="dxa"/>
            <w:gridSpan w:val="3"/>
            <w:noWrap/>
            <w:vAlign w:val="center"/>
            <w:hideMark/>
          </w:tcPr>
          <w:p w14:paraId="18655C8C"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281" w:type="dxa"/>
            <w:gridSpan w:val="3"/>
            <w:noWrap/>
            <w:vAlign w:val="center"/>
            <w:hideMark/>
          </w:tcPr>
          <w:p w14:paraId="039C16E4"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079" w:type="dxa"/>
            <w:gridSpan w:val="3"/>
            <w:noWrap/>
            <w:vAlign w:val="center"/>
            <w:hideMark/>
          </w:tcPr>
          <w:p w14:paraId="1626ECDE"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50%</w:t>
            </w:r>
          </w:p>
        </w:tc>
        <w:tc>
          <w:tcPr>
            <w:tcW w:w="1239" w:type="dxa"/>
            <w:gridSpan w:val="2"/>
            <w:noWrap/>
            <w:vAlign w:val="center"/>
            <w:hideMark/>
          </w:tcPr>
          <w:p w14:paraId="6E59B16D" w14:textId="77777777" w:rsidR="00CB05C5" w:rsidRPr="001A2353"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r>
      <w:tr w:rsidR="00CB05C5" w:rsidRPr="00731FA6" w14:paraId="3CFE36DD" w14:textId="77777777" w:rsidTr="008A475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3637B616" w14:textId="77777777" w:rsidR="00CB05C5" w:rsidRPr="00731FA6" w:rsidRDefault="00CB05C5" w:rsidP="008A475E">
            <w:pPr>
              <w:jc w:val="left"/>
              <w:rPr>
                <w:rFonts w:ascii="Arial" w:hAnsi="Arial" w:cs="Arial"/>
                <w:color w:val="000000"/>
                <w:sz w:val="20"/>
                <w:szCs w:val="20"/>
              </w:rPr>
            </w:pPr>
            <w:r>
              <w:rPr>
                <w:rFonts w:ascii="Arial" w:hAnsi="Arial" w:cs="Arial"/>
                <w:color w:val="000000"/>
                <w:sz w:val="20"/>
                <w:szCs w:val="20"/>
              </w:rPr>
              <w:t>Kutch Chemical</w:t>
            </w:r>
          </w:p>
        </w:tc>
        <w:tc>
          <w:tcPr>
            <w:tcW w:w="832" w:type="dxa"/>
            <w:gridSpan w:val="3"/>
            <w:noWrap/>
            <w:vAlign w:val="center"/>
          </w:tcPr>
          <w:p w14:paraId="125138AC"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281" w:type="dxa"/>
            <w:gridSpan w:val="3"/>
            <w:noWrap/>
            <w:vAlign w:val="center"/>
          </w:tcPr>
          <w:p w14:paraId="50F7DE5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079" w:type="dxa"/>
            <w:gridSpan w:val="3"/>
            <w:noWrap/>
            <w:vAlign w:val="center"/>
          </w:tcPr>
          <w:p w14:paraId="5018E6B3"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60%</w:t>
            </w:r>
          </w:p>
        </w:tc>
        <w:tc>
          <w:tcPr>
            <w:tcW w:w="1239" w:type="dxa"/>
            <w:gridSpan w:val="2"/>
            <w:noWrap/>
            <w:vAlign w:val="center"/>
          </w:tcPr>
          <w:p w14:paraId="665744FB" w14:textId="77777777" w:rsidR="00CB05C5" w:rsidRPr="001A2353"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70%</w:t>
            </w:r>
          </w:p>
        </w:tc>
      </w:tr>
    </w:tbl>
    <w:p w14:paraId="7F8B826A" w14:textId="77777777" w:rsidR="00CB05C5" w:rsidRPr="00531A3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6171D50" w14:textId="77777777" w:rsidR="00CB05C5" w:rsidRPr="00731FA6" w:rsidRDefault="00CB05C5" w:rsidP="00CB05C5">
      <w:pPr>
        <w:rPr>
          <w:rFonts w:ascii="Arial" w:hAnsi="Arial" w:cs="Arial"/>
          <w:b/>
          <w:bCs/>
          <w:sz w:val="20"/>
          <w:szCs w:val="20"/>
          <w:lang w:val="en-US"/>
        </w:rPr>
      </w:pPr>
    </w:p>
    <w:tbl>
      <w:tblPr>
        <w:tblStyle w:val="ListTable31"/>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3A2CA4C5" w14:textId="77777777" w:rsidTr="008A475E">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9090" w:type="dxa"/>
            <w:gridSpan w:val="9"/>
            <w:noWrap/>
          </w:tcPr>
          <w:p w14:paraId="5FCC42D4" w14:textId="77777777" w:rsidR="00CB05C5" w:rsidRPr="006B717C" w:rsidRDefault="00CB05C5" w:rsidP="008A475E">
            <w:pPr>
              <w:jc w:val="center"/>
              <w:rPr>
                <w:rFonts w:ascii="Arial" w:eastAsia="Times New Roman" w:hAnsi="Arial" w:cs="Arial"/>
                <w:sz w:val="20"/>
                <w:szCs w:val="20"/>
                <w:lang w:eastAsia="en-IN"/>
              </w:rPr>
            </w:pPr>
            <w:r w:rsidRPr="00731FA6">
              <w:rPr>
                <w:rFonts w:ascii="Arial" w:hAnsi="Arial" w:cs="Arial"/>
                <w:sz w:val="20"/>
                <w:szCs w:val="20"/>
                <w:lang w:val="en-US"/>
              </w:rPr>
              <w:t>India Weak Nitric Acid, Demand-Supply Gap, By Volume (Thousand MT)</w:t>
            </w:r>
            <w:r w:rsidRPr="001933EA">
              <w:rPr>
                <w:rFonts w:ascii="Arial" w:eastAsiaTheme="minorEastAsia" w:hAnsi="Arial"/>
                <w:kern w:val="24"/>
                <w:sz w:val="28"/>
                <w:szCs w:val="28"/>
                <w:lang w:val="it-IT"/>
              </w:rPr>
              <w:t xml:space="preserve"> </w:t>
            </w:r>
            <w:r w:rsidRPr="001933EA">
              <w:rPr>
                <w:rFonts w:ascii="Arial" w:hAnsi="Arial" w:cs="Arial"/>
                <w:sz w:val="20"/>
                <w:szCs w:val="20"/>
                <w:lang w:val="it-IT"/>
              </w:rPr>
              <w:t>—Including GNFC, CFCL &amp; NFL Capacity Expansions</w:t>
            </w:r>
          </w:p>
        </w:tc>
      </w:tr>
      <w:tr w:rsidR="00CB05C5" w:rsidRPr="00095B9E" w14:paraId="2438A69C"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5DB9E6AB" w14:textId="77777777" w:rsidR="00CB05C5" w:rsidRPr="00095B9E"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3FD30470"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FY15</w:t>
            </w:r>
          </w:p>
        </w:tc>
        <w:tc>
          <w:tcPr>
            <w:tcW w:w="948" w:type="dxa"/>
            <w:shd w:val="clear" w:color="auto" w:fill="000000" w:themeFill="text1"/>
            <w:noWrap/>
          </w:tcPr>
          <w:p w14:paraId="1D5E201F"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FY16</w:t>
            </w:r>
          </w:p>
        </w:tc>
        <w:tc>
          <w:tcPr>
            <w:tcW w:w="948" w:type="dxa"/>
            <w:shd w:val="clear" w:color="auto" w:fill="000000" w:themeFill="text1"/>
            <w:noWrap/>
          </w:tcPr>
          <w:p w14:paraId="3F02FA29"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FY17</w:t>
            </w:r>
          </w:p>
        </w:tc>
        <w:tc>
          <w:tcPr>
            <w:tcW w:w="948" w:type="dxa"/>
            <w:shd w:val="clear" w:color="auto" w:fill="000000" w:themeFill="text1"/>
            <w:noWrap/>
          </w:tcPr>
          <w:p w14:paraId="7043D9DF"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FY18</w:t>
            </w:r>
          </w:p>
        </w:tc>
        <w:tc>
          <w:tcPr>
            <w:tcW w:w="948" w:type="dxa"/>
            <w:shd w:val="clear" w:color="auto" w:fill="000000" w:themeFill="text1"/>
            <w:noWrap/>
          </w:tcPr>
          <w:p w14:paraId="760A3E30"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FY19</w:t>
            </w:r>
          </w:p>
        </w:tc>
        <w:tc>
          <w:tcPr>
            <w:tcW w:w="948" w:type="dxa"/>
            <w:shd w:val="clear" w:color="auto" w:fill="000000" w:themeFill="text1"/>
            <w:noWrap/>
          </w:tcPr>
          <w:p w14:paraId="0200B326"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FY20</w:t>
            </w:r>
          </w:p>
        </w:tc>
        <w:tc>
          <w:tcPr>
            <w:tcW w:w="948" w:type="dxa"/>
            <w:shd w:val="clear" w:color="auto" w:fill="000000" w:themeFill="text1"/>
            <w:noWrap/>
          </w:tcPr>
          <w:p w14:paraId="6FE56815"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FY21</w:t>
            </w:r>
          </w:p>
        </w:tc>
        <w:tc>
          <w:tcPr>
            <w:tcW w:w="1017" w:type="dxa"/>
            <w:shd w:val="clear" w:color="auto" w:fill="000000" w:themeFill="text1"/>
            <w:noWrap/>
          </w:tcPr>
          <w:p w14:paraId="4ED6DF12" w14:textId="77777777" w:rsidR="00CB05C5" w:rsidRPr="00095B9E"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FY22</w:t>
            </w:r>
          </w:p>
        </w:tc>
      </w:tr>
      <w:tr w:rsidR="00CB05C5" w:rsidRPr="006B717C" w14:paraId="1744B7BE"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C5C65D2"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6FBAF72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2A7EF59"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F96306E"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FCCB29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5AED3C4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5A2D4FD2"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75C0CB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415FE799"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31573262"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249C1B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2299BDE9"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7F17561A"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3D4F2812"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20C10180"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27633F81"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587ED9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6AB2766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5B74F7E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6A2595BB"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934AECB"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75228FB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48" w:type="dxa"/>
            <w:noWrap/>
            <w:vAlign w:val="center"/>
            <w:hideMark/>
          </w:tcPr>
          <w:p w14:paraId="49F1386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48" w:type="dxa"/>
            <w:noWrap/>
            <w:vAlign w:val="center"/>
            <w:hideMark/>
          </w:tcPr>
          <w:p w14:paraId="460C984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48" w:type="dxa"/>
            <w:noWrap/>
            <w:vAlign w:val="center"/>
            <w:hideMark/>
          </w:tcPr>
          <w:p w14:paraId="6C3BFBF1"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48" w:type="dxa"/>
            <w:noWrap/>
            <w:vAlign w:val="center"/>
            <w:hideMark/>
          </w:tcPr>
          <w:p w14:paraId="543D464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48" w:type="dxa"/>
            <w:noWrap/>
            <w:vAlign w:val="center"/>
            <w:hideMark/>
          </w:tcPr>
          <w:p w14:paraId="4DBF24FB"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48" w:type="dxa"/>
            <w:noWrap/>
            <w:vAlign w:val="center"/>
            <w:hideMark/>
          </w:tcPr>
          <w:p w14:paraId="38FA9AA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1017" w:type="dxa"/>
            <w:noWrap/>
            <w:vAlign w:val="center"/>
          </w:tcPr>
          <w:p w14:paraId="010CFBD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6DDD8847"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EE1D19"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4FDF182E"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CAF7D3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363A56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10CC8ADA"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1F79667"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6251B2A6"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733F8436"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66BFF9C2"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18168F2"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C1EED9"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hideMark/>
          </w:tcPr>
          <w:p w14:paraId="38F4D9C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2453135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21AA4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732510BF"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70005835"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5844EDF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676977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5419EC0C"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36B245B"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5CA3C48F"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11B8881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6F493C4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679B82C1"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53F4213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57AB4BE4"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18B4EE8"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85EF56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2DF8F8BD"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0E75231F"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005E8BA8" w14:textId="77777777" w:rsidR="00CB05C5" w:rsidRDefault="00CB05C5" w:rsidP="008A475E">
            <w:pPr>
              <w:jc w:val="left"/>
              <w:rPr>
                <w:rFonts w:ascii="Arial" w:hAnsi="Arial" w:cs="Arial"/>
                <w:color w:val="000000"/>
                <w:sz w:val="20"/>
                <w:szCs w:val="20"/>
              </w:rPr>
            </w:pPr>
            <w:r w:rsidRPr="00F12850">
              <w:t>Domestic Consumption</w:t>
            </w:r>
          </w:p>
        </w:tc>
        <w:tc>
          <w:tcPr>
            <w:tcW w:w="825" w:type="dxa"/>
            <w:noWrap/>
            <w:vAlign w:val="center"/>
          </w:tcPr>
          <w:p w14:paraId="46206247"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63672B1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07EDE04A"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4BC227D0"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27E217D"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6BD7AAD3"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4BC14894"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510A2D35" w14:textId="77777777" w:rsidR="00CB05C5" w:rsidRPr="005D423B"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0FAB1BC2"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3ED12012"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77C83B2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7919D6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8517E93"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9717950"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147B679"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7301394"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A6BE385"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804151F" w14:textId="77777777" w:rsidR="00CB05C5" w:rsidRPr="005D423B"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73437974"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32549E9F" w14:textId="77777777" w:rsidR="00CB05C5" w:rsidRPr="006B717C" w:rsidRDefault="00CB05C5" w:rsidP="008A475E">
            <w:pPr>
              <w:jc w:val="left"/>
              <w:rPr>
                <w:rFonts w:ascii="Arial" w:eastAsia="Times New Roman" w:hAnsi="Arial" w:cs="Arial"/>
                <w:sz w:val="20"/>
                <w:szCs w:val="20"/>
                <w:lang w:eastAsia="en-IN"/>
              </w:rPr>
            </w:pPr>
          </w:p>
        </w:tc>
        <w:tc>
          <w:tcPr>
            <w:tcW w:w="825" w:type="dxa"/>
            <w:shd w:val="clear" w:color="auto" w:fill="000000" w:themeFill="text1"/>
            <w:noWrap/>
          </w:tcPr>
          <w:p w14:paraId="7355F5A0"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43BD0059"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44C32EAC"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0EE25C3F"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1CF9959C"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2DED4868"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02FF833E"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1F5AA39D" w14:textId="77777777" w:rsidR="00CB05C5" w:rsidRPr="006B717C"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5219D5E4"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E97498D"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0CEDB484"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632DD09"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385654C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2FEF3B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9D9824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8670DB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048538D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1017" w:type="dxa"/>
            <w:noWrap/>
            <w:vAlign w:val="center"/>
            <w:hideMark/>
          </w:tcPr>
          <w:p w14:paraId="05E2350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CB05C5" w:rsidRPr="006B717C" w14:paraId="69F1A139"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42F5F13"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685F2E2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267B38C2"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48" w:type="dxa"/>
            <w:noWrap/>
            <w:vAlign w:val="center"/>
          </w:tcPr>
          <w:p w14:paraId="603D3E18"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48" w:type="dxa"/>
            <w:noWrap/>
            <w:vAlign w:val="center"/>
          </w:tcPr>
          <w:p w14:paraId="288413D5"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48" w:type="dxa"/>
            <w:noWrap/>
            <w:vAlign w:val="center"/>
          </w:tcPr>
          <w:p w14:paraId="6DF9A88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48" w:type="dxa"/>
            <w:noWrap/>
            <w:vAlign w:val="center"/>
          </w:tcPr>
          <w:p w14:paraId="1DC3D85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48" w:type="dxa"/>
            <w:noWrap/>
            <w:vAlign w:val="center"/>
          </w:tcPr>
          <w:p w14:paraId="7D4FD846"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1017" w:type="dxa"/>
            <w:noWrap/>
            <w:vAlign w:val="center"/>
            <w:hideMark/>
          </w:tcPr>
          <w:p w14:paraId="7B28DEA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CB05C5" w:rsidRPr="006B717C" w14:paraId="7A311BAF"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5C306B5"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55E5496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48" w:type="dxa"/>
            <w:noWrap/>
            <w:vAlign w:val="center"/>
          </w:tcPr>
          <w:p w14:paraId="583D29B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48" w:type="dxa"/>
            <w:noWrap/>
            <w:vAlign w:val="center"/>
          </w:tcPr>
          <w:p w14:paraId="3D7627A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48" w:type="dxa"/>
            <w:noWrap/>
            <w:vAlign w:val="center"/>
          </w:tcPr>
          <w:p w14:paraId="78DBE0CB"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48" w:type="dxa"/>
            <w:noWrap/>
            <w:vAlign w:val="center"/>
          </w:tcPr>
          <w:p w14:paraId="264BD59E"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48" w:type="dxa"/>
            <w:noWrap/>
            <w:vAlign w:val="center"/>
          </w:tcPr>
          <w:p w14:paraId="464ECA44"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48" w:type="dxa"/>
            <w:noWrap/>
            <w:vAlign w:val="center"/>
          </w:tcPr>
          <w:p w14:paraId="57B27190"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17" w:type="dxa"/>
            <w:noWrap/>
            <w:vAlign w:val="center"/>
            <w:hideMark/>
          </w:tcPr>
          <w:p w14:paraId="73BB7980"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2D116CD4"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8FFEFE6" w14:textId="77777777" w:rsidR="00CB05C5" w:rsidRPr="006B717C" w:rsidRDefault="00CB05C5" w:rsidP="008A475E">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DA336F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80E84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15C461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BF88BD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1A4BA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D5AEC6"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09E98A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1F5222E5"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665FD89"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088DF5B" w14:textId="77777777" w:rsidR="00CB05C5" w:rsidRPr="006B717C" w:rsidRDefault="00CB05C5" w:rsidP="008A475E">
            <w:pPr>
              <w:jc w:val="left"/>
              <w:rPr>
                <w:rFonts w:ascii="Arial" w:hAnsi="Arial" w:cs="Arial"/>
                <w:color w:val="000000"/>
                <w:sz w:val="20"/>
                <w:szCs w:val="20"/>
              </w:rPr>
            </w:pPr>
            <w:r w:rsidRPr="00F12850">
              <w:t>Export</w:t>
            </w:r>
          </w:p>
        </w:tc>
        <w:tc>
          <w:tcPr>
            <w:tcW w:w="825" w:type="dxa"/>
            <w:noWrap/>
            <w:vAlign w:val="center"/>
          </w:tcPr>
          <w:p w14:paraId="6DED4D78"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3C1E343"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38661F"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B27281"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EDF7E0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F2BF79"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1A8446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7F55B74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74FFD08"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61BC2E49" w14:textId="77777777" w:rsidR="00CB05C5" w:rsidRPr="006B717C" w:rsidRDefault="00CB05C5" w:rsidP="008A475E">
            <w:pPr>
              <w:jc w:val="left"/>
              <w:rPr>
                <w:rFonts w:ascii="Arial" w:hAnsi="Arial" w:cs="Arial"/>
                <w:color w:val="000000"/>
                <w:sz w:val="20"/>
                <w:szCs w:val="20"/>
              </w:rPr>
            </w:pPr>
            <w:r w:rsidRPr="00F12850">
              <w:t>Inventory</w:t>
            </w:r>
          </w:p>
        </w:tc>
        <w:tc>
          <w:tcPr>
            <w:tcW w:w="825" w:type="dxa"/>
            <w:noWrap/>
            <w:vAlign w:val="center"/>
          </w:tcPr>
          <w:p w14:paraId="0B48853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82BF2AF"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90A240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513FABB"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A868C89"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6CA2AE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4DBBBAC"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2CBBAFB2"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41CC5190" w14:textId="77777777" w:rsidTr="008A475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12AAECAF" w14:textId="77777777" w:rsidR="00CB05C5" w:rsidRDefault="00CB05C5" w:rsidP="008A475E">
            <w:pPr>
              <w:jc w:val="left"/>
              <w:rPr>
                <w:rFonts w:ascii="Arial" w:hAnsi="Arial" w:cs="Arial"/>
                <w:color w:val="000000"/>
                <w:sz w:val="20"/>
                <w:szCs w:val="20"/>
              </w:rPr>
            </w:pPr>
            <w:r w:rsidRPr="00F12850">
              <w:lastRenderedPageBreak/>
              <w:t>Domestic Consumption</w:t>
            </w:r>
          </w:p>
        </w:tc>
        <w:tc>
          <w:tcPr>
            <w:tcW w:w="825" w:type="dxa"/>
            <w:noWrap/>
            <w:vAlign w:val="center"/>
          </w:tcPr>
          <w:p w14:paraId="4246A1B5"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2AB6761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34DC57CC"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0420FCFD"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00961B27"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199C6536"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FE38B6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766E782" w14:textId="77777777" w:rsidR="00CB05C5" w:rsidRPr="00360848"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15B377A7" w14:textId="77777777" w:rsidTr="008A475E">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5661CFC3" w14:textId="77777777" w:rsidR="00CB05C5" w:rsidRDefault="00CB05C5" w:rsidP="008A475E">
            <w:pPr>
              <w:jc w:val="left"/>
              <w:rPr>
                <w:rFonts w:ascii="Arial" w:hAnsi="Arial" w:cs="Arial"/>
                <w:color w:val="000000"/>
                <w:sz w:val="20"/>
                <w:szCs w:val="20"/>
              </w:rPr>
            </w:pPr>
            <w:r w:rsidRPr="00F12850">
              <w:t>Demand Supply Gap</w:t>
            </w:r>
          </w:p>
        </w:tc>
        <w:tc>
          <w:tcPr>
            <w:tcW w:w="825" w:type="dxa"/>
            <w:noWrap/>
            <w:vAlign w:val="center"/>
          </w:tcPr>
          <w:p w14:paraId="016C4C80"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2BF8A1E"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48" w:type="dxa"/>
            <w:noWrap/>
            <w:vAlign w:val="center"/>
          </w:tcPr>
          <w:p w14:paraId="79225C8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48" w:type="dxa"/>
            <w:noWrap/>
            <w:vAlign w:val="center"/>
          </w:tcPr>
          <w:p w14:paraId="364515F4"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48" w:type="dxa"/>
            <w:noWrap/>
            <w:vAlign w:val="center"/>
          </w:tcPr>
          <w:p w14:paraId="1367FE98"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48" w:type="dxa"/>
            <w:noWrap/>
            <w:vAlign w:val="center"/>
          </w:tcPr>
          <w:p w14:paraId="179ED59A"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48" w:type="dxa"/>
            <w:noWrap/>
            <w:vAlign w:val="center"/>
          </w:tcPr>
          <w:p w14:paraId="43753A4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1017" w:type="dxa"/>
            <w:noWrap/>
            <w:vAlign w:val="center"/>
          </w:tcPr>
          <w:p w14:paraId="0348AA21" w14:textId="77777777" w:rsidR="00CB05C5" w:rsidRPr="00360848"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2101F5F9" w14:textId="77777777" w:rsidR="00CB05C5"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634613B1" w14:textId="77777777" w:rsidR="00CB05C5" w:rsidRPr="005B0BD8" w:rsidRDefault="00CB05C5" w:rsidP="00CB05C5">
      <w:pPr>
        <w:rPr>
          <w:rFonts w:ascii="Arial" w:eastAsia="Times New Roman" w:hAnsi="Arial" w:cs="Arial"/>
          <w:i/>
          <w:iCs/>
          <w:sz w:val="16"/>
          <w:szCs w:val="16"/>
          <w:lang w:eastAsia="en-IN"/>
        </w:rPr>
      </w:pPr>
    </w:p>
    <w:p w14:paraId="126E5D06"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 xml:space="preserve">Board of Directors, Chambal Fertilizers and Chemicals Ltd (CFCL) has approved the WNA plant at its existing site at </w:t>
      </w:r>
      <w:proofErr w:type="spellStart"/>
      <w:r w:rsidRPr="004B42F2">
        <w:rPr>
          <w:rFonts w:ascii="Arial" w:hAnsi="Arial" w:cs="Arial"/>
          <w:sz w:val="20"/>
          <w:szCs w:val="20"/>
          <w:lang w:val="en-US"/>
        </w:rPr>
        <w:t>Gadepan</w:t>
      </w:r>
      <w:proofErr w:type="spellEnd"/>
      <w:r w:rsidRPr="004B42F2">
        <w:rPr>
          <w:rFonts w:ascii="Arial" w:hAnsi="Arial" w:cs="Arial"/>
          <w:sz w:val="20"/>
          <w:szCs w:val="20"/>
          <w:lang w:val="en-US"/>
        </w:rPr>
        <w:t>,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w:t>
      </w:r>
      <w:r>
        <w:rPr>
          <w:rFonts w:ascii="Arial" w:hAnsi="Arial" w:cs="Arial"/>
          <w:sz w:val="20"/>
          <w:szCs w:val="20"/>
          <w:lang w:val="en-US"/>
        </w:rPr>
        <w:t>.</w:t>
      </w:r>
      <w:r w:rsidRPr="004B42F2">
        <w:rPr>
          <w:rFonts w:ascii="Arial" w:hAnsi="Arial" w:cs="Arial"/>
          <w:sz w:val="20"/>
          <w:szCs w:val="20"/>
          <w:lang w:val="en-US"/>
        </w:rPr>
        <w:t xml:space="preserve"> </w:t>
      </w:r>
    </w:p>
    <w:p w14:paraId="2EF35BFD"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 xml:space="preserve">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w:t>
      </w:r>
      <w:proofErr w:type="gramStart"/>
      <w:r w:rsidRPr="004B42F2">
        <w:rPr>
          <w:rFonts w:ascii="Arial" w:hAnsi="Arial" w:cs="Arial"/>
          <w:sz w:val="20"/>
          <w:szCs w:val="20"/>
          <w:lang w:val="en-US"/>
        </w:rPr>
        <w:t>plant</w:t>
      </w:r>
      <w:proofErr w:type="gramEnd"/>
    </w:p>
    <w:p w14:paraId="491CC436" w14:textId="77777777" w:rsidR="00CB05C5" w:rsidRPr="004B42F2" w:rsidRDefault="00CB05C5" w:rsidP="00CB05C5">
      <w:pPr>
        <w:rPr>
          <w:rFonts w:ascii="Arial" w:hAnsi="Arial" w:cs="Arial"/>
          <w:sz w:val="20"/>
          <w:szCs w:val="20"/>
        </w:rPr>
      </w:pPr>
      <w:r w:rsidRPr="004B42F2">
        <w:rPr>
          <w:rFonts w:ascii="Arial" w:hAnsi="Arial" w:cs="Arial"/>
          <w:sz w:val="20"/>
          <w:szCs w:val="20"/>
          <w:lang w:val="en-US"/>
        </w:rPr>
        <w:t xml:space="preserve">NFL </w:t>
      </w:r>
      <w:proofErr w:type="gramStart"/>
      <w:r w:rsidRPr="004B42F2">
        <w:rPr>
          <w:rFonts w:ascii="Arial" w:hAnsi="Arial" w:cs="Arial"/>
          <w:sz w:val="20"/>
          <w:szCs w:val="20"/>
          <w:lang w:val="en-US"/>
        </w:rPr>
        <w:t>has existing</w:t>
      </w:r>
      <w:proofErr w:type="gramEnd"/>
      <w:r w:rsidRPr="004B42F2">
        <w:rPr>
          <w:rFonts w:ascii="Arial" w:hAnsi="Arial" w:cs="Arial"/>
          <w:sz w:val="20"/>
          <w:szCs w:val="20"/>
          <w:lang w:val="en-US"/>
        </w:rPr>
        <w:t xml:space="preserve"> two product streams of WNA, contributing to a total installed capacity of 191,000 MT. Currently, only one stream is functional, producing 84,269 MT. A less possibility exists that NFL may start operating the second stream because it would primarily support the second existing unit of AN, which is unlikely to happen as the plant location is at the disadvantage of proximity from customers.</w:t>
      </w:r>
    </w:p>
    <w:p w14:paraId="6FA03A8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70F186D5" w14:textId="77777777" w:rsidR="00CB05C5" w:rsidRPr="00731FA6" w:rsidRDefault="00CB05C5" w:rsidP="00CB05C5">
      <w:pPr>
        <w:shd w:val="clear" w:color="auto" w:fill="F4B083" w:themeFill="accent2" w:themeFillTint="99"/>
        <w:rPr>
          <w:rFonts w:ascii="Arial" w:hAnsi="Arial" w:cs="Arial"/>
          <w:sz w:val="20"/>
          <w:szCs w:val="20"/>
          <w:lang w:val="en-US"/>
        </w:rPr>
      </w:pPr>
      <w:r w:rsidRPr="004B42F2">
        <w:rPr>
          <w:rFonts w:ascii="Arial" w:hAnsi="Arial" w:cs="Arial"/>
          <w:sz w:val="20"/>
          <w:szCs w:val="20"/>
          <w:lang w:val="en-US"/>
        </w:rPr>
        <w:t xml:space="preserve">There is a demand-supply gap observed even when capacity expansions of NFL, Chambal Fertilizer and GNFC is considered. </w:t>
      </w:r>
      <w:r>
        <w:rPr>
          <w:rFonts w:ascii="Arial" w:hAnsi="Arial" w:cs="Arial"/>
          <w:sz w:val="20"/>
          <w:szCs w:val="20"/>
          <w:lang w:val="en-US"/>
        </w:rPr>
        <w:br w:type="page"/>
      </w:r>
    </w:p>
    <w:p w14:paraId="7CCE9216"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lastRenderedPageBreak/>
        <w:t xml:space="preserve">Market </w:t>
      </w:r>
    </w:p>
    <w:p w14:paraId="1BC747D0" w14:textId="3A1BCC49" w:rsidR="00CB05C5" w:rsidRDefault="00CB05C5" w:rsidP="00CB05C5">
      <w:pPr>
        <w:rPr>
          <w:rFonts w:ascii="Arial" w:hAnsi="Arial" w:cs="Arial"/>
          <w:color w:val="000000" w:themeColor="text1"/>
          <w:sz w:val="20"/>
          <w:szCs w:val="20"/>
          <w:lang w:val="en-US"/>
        </w:rPr>
      </w:pPr>
      <w:r w:rsidRPr="004F38F6">
        <w:rPr>
          <w:rFonts w:ascii="Arial" w:hAnsi="Arial" w:cs="Arial"/>
          <w:color w:val="000000" w:themeColor="text1"/>
          <w:sz w:val="20"/>
          <w:szCs w:val="20"/>
          <w:lang w:val="en-US"/>
        </w:rPr>
        <w:t>In India, weak nitric acid domestic consumption stood at 1,4</w:t>
      </w:r>
      <w:r>
        <w:rPr>
          <w:rFonts w:ascii="Arial" w:hAnsi="Arial" w:cs="Arial"/>
          <w:color w:val="000000" w:themeColor="text1"/>
          <w:sz w:val="20"/>
          <w:szCs w:val="20"/>
          <w:lang w:val="en-US"/>
        </w:rPr>
        <w:t>56</w:t>
      </w:r>
      <w:r w:rsidRPr="004F38F6">
        <w:rPr>
          <w:rFonts w:ascii="Arial" w:hAnsi="Arial" w:cs="Arial"/>
          <w:color w:val="000000" w:themeColor="text1"/>
          <w:sz w:val="20"/>
          <w:szCs w:val="20"/>
          <w:lang w:val="en-US"/>
        </w:rPr>
        <w:t xml:space="preserve"> thousand metric tons in FY2021 growing from 1,</w:t>
      </w:r>
      <w:r>
        <w:rPr>
          <w:rFonts w:ascii="Arial" w:hAnsi="Arial" w:cs="Arial"/>
          <w:color w:val="000000" w:themeColor="text1"/>
          <w:sz w:val="20"/>
          <w:szCs w:val="20"/>
          <w:lang w:val="en-US"/>
        </w:rPr>
        <w:t>2</w:t>
      </w:r>
      <w:r w:rsidRPr="004F38F6">
        <w:rPr>
          <w:rFonts w:ascii="Arial" w:hAnsi="Arial" w:cs="Arial"/>
          <w:color w:val="000000" w:themeColor="text1"/>
          <w:sz w:val="20"/>
          <w:szCs w:val="20"/>
          <w:lang w:val="en-US"/>
        </w:rPr>
        <w:t>7</w:t>
      </w:r>
      <w:r>
        <w:rPr>
          <w:rFonts w:ascii="Arial" w:hAnsi="Arial" w:cs="Arial"/>
          <w:color w:val="000000" w:themeColor="text1"/>
          <w:sz w:val="20"/>
          <w:szCs w:val="20"/>
          <w:lang w:val="en-US"/>
        </w:rPr>
        <w:t>5</w:t>
      </w:r>
      <w:r w:rsidRPr="004F38F6">
        <w:rPr>
          <w:rFonts w:ascii="Arial" w:hAnsi="Arial" w:cs="Arial"/>
          <w:color w:val="000000" w:themeColor="text1"/>
          <w:sz w:val="20"/>
          <w:szCs w:val="20"/>
          <w:lang w:val="en-US"/>
        </w:rPr>
        <w:t xml:space="preserve"> thousand metric tons with a CAGR of 2.2%. The major demand for WNA comes from the ammonium nitrate industry which </w:t>
      </w:r>
      <w:del w:id="2364" w:author="Hardik Malhotra" w:date="2023-02-27T14:06:00Z">
        <w:r w:rsidRPr="004F38F6" w:rsidDel="006744E2">
          <w:rPr>
            <w:rFonts w:ascii="Arial" w:hAnsi="Arial" w:cs="Arial"/>
            <w:color w:val="000000" w:themeColor="text1"/>
            <w:sz w:val="20"/>
            <w:szCs w:val="20"/>
            <w:lang w:val="en-US"/>
          </w:rPr>
          <w:delText>constitute</w:delText>
        </w:r>
      </w:del>
      <w:ins w:id="2365" w:author="Hardik Malhotra" w:date="2023-02-27T14:06:00Z">
        <w:r w:rsidR="006744E2" w:rsidRPr="004F38F6">
          <w:rPr>
            <w:rFonts w:ascii="Arial" w:hAnsi="Arial" w:cs="Arial"/>
            <w:color w:val="000000" w:themeColor="text1"/>
            <w:sz w:val="20"/>
            <w:szCs w:val="20"/>
            <w:lang w:val="en-US"/>
          </w:rPr>
          <w:t>constitutes</w:t>
        </w:r>
      </w:ins>
      <w:r w:rsidRPr="004F38F6">
        <w:rPr>
          <w:rFonts w:ascii="Arial" w:hAnsi="Arial" w:cs="Arial"/>
          <w:color w:val="000000" w:themeColor="text1"/>
          <w:sz w:val="20"/>
          <w:szCs w:val="20"/>
          <w:lang w:val="en-US"/>
        </w:rPr>
        <w:t xml:space="preserv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Pr>
          <w:rFonts w:ascii="Arial" w:hAnsi="Arial" w:cs="Arial"/>
          <w:color w:val="000000" w:themeColor="text1"/>
          <w:sz w:val="20"/>
          <w:szCs w:val="20"/>
          <w:lang w:val="en-US"/>
        </w:rPr>
        <w:t>8</w:t>
      </w:r>
      <w:r w:rsidRPr="004F38F6">
        <w:rPr>
          <w:rFonts w:ascii="Arial" w:hAnsi="Arial" w:cs="Arial"/>
          <w:color w:val="000000" w:themeColor="text1"/>
          <w:sz w:val="20"/>
          <w:szCs w:val="20"/>
          <w:lang w:val="en-US"/>
        </w:rPr>
        <w:t>% by FY2030F reaching up to 2,</w:t>
      </w:r>
      <w:r>
        <w:rPr>
          <w:rFonts w:ascii="Arial" w:hAnsi="Arial" w:cs="Arial"/>
          <w:color w:val="000000" w:themeColor="text1"/>
          <w:sz w:val="20"/>
          <w:szCs w:val="20"/>
          <w:lang w:val="en-US"/>
        </w:rPr>
        <w:t>414</w:t>
      </w:r>
      <w:r w:rsidRPr="004F38F6">
        <w:rPr>
          <w:rFonts w:ascii="Arial" w:hAnsi="Arial" w:cs="Arial"/>
          <w:color w:val="000000" w:themeColor="text1"/>
          <w:sz w:val="20"/>
          <w:szCs w:val="20"/>
          <w:lang w:val="en-US"/>
        </w:rPr>
        <w:t xml:space="preserve"> thousand metric tons.</w:t>
      </w:r>
    </w:p>
    <w:p w14:paraId="471AA6BE" w14:textId="77777777" w:rsidR="00CB05C5" w:rsidRDefault="00CB05C5" w:rsidP="00CB05C5">
      <w:pPr>
        <w:rPr>
          <w:rFonts w:ascii="Arial" w:hAnsi="Arial" w:cs="Arial"/>
          <w:color w:val="000000" w:themeColor="text1"/>
          <w:sz w:val="20"/>
          <w:szCs w:val="20"/>
          <w:lang w:val="en-US"/>
        </w:rPr>
      </w:pPr>
    </w:p>
    <w:p w14:paraId="647B98FE"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Region to Focus</w:t>
      </w:r>
    </w:p>
    <w:p w14:paraId="74A93D89" w14:textId="77777777" w:rsidR="00CB05C5" w:rsidRPr="004F38F6" w:rsidRDefault="00CB05C5" w:rsidP="00CB05C5">
      <w:pPr>
        <w:rPr>
          <w:rFonts w:ascii="Arial" w:hAnsi="Arial" w:cs="Arial"/>
          <w:color w:val="000000" w:themeColor="text1"/>
          <w:sz w:val="20"/>
          <w:szCs w:val="20"/>
          <w:lang w:val="en-US"/>
        </w:rPr>
      </w:pPr>
    </w:p>
    <w:tbl>
      <w:tblPr>
        <w:tblStyle w:val="ListTable31"/>
        <w:tblW w:w="9067" w:type="dxa"/>
        <w:tblLook w:val="04A0" w:firstRow="1" w:lastRow="0" w:firstColumn="1" w:lastColumn="0" w:noHBand="0" w:noVBand="1"/>
      </w:tblPr>
      <w:tblGrid>
        <w:gridCol w:w="4160"/>
        <w:gridCol w:w="1300"/>
        <w:gridCol w:w="1300"/>
        <w:gridCol w:w="1300"/>
        <w:gridCol w:w="1007"/>
      </w:tblGrid>
      <w:tr w:rsidR="00CB05C5" w:rsidRPr="00731FA6" w14:paraId="7A1E229F"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1BAA94E0" w14:textId="77777777" w:rsidR="00CB05C5" w:rsidRPr="00731FA6" w:rsidRDefault="00CB05C5" w:rsidP="008A475E">
            <w:pPr>
              <w:jc w:val="center"/>
              <w:rPr>
                <w:rFonts w:ascii="Arial" w:eastAsia="Times New Roman" w:hAnsi="Arial" w:cs="Arial"/>
                <w:b w:val="0"/>
                <w:bCs w:val="0"/>
                <w:sz w:val="20"/>
                <w:szCs w:val="20"/>
                <w:lang w:eastAsia="en-IN"/>
              </w:rPr>
            </w:pPr>
            <w:bookmarkStart w:id="2366" w:name="_Hlk90049928"/>
            <w:bookmarkStart w:id="2367" w:name="_Hlk90930714"/>
            <w:r w:rsidRPr="00731FA6">
              <w:rPr>
                <w:rFonts w:ascii="Arial" w:eastAsia="Times New Roman" w:hAnsi="Arial" w:cs="Arial"/>
                <w:sz w:val="20"/>
                <w:szCs w:val="20"/>
                <w:lang w:eastAsia="en-IN"/>
              </w:rPr>
              <w:t>India Weak Nitric Acid Market, By Region, By Volume (Thousand Metric Tons)</w:t>
            </w:r>
          </w:p>
        </w:tc>
      </w:tr>
      <w:tr w:rsidR="00CB05C5" w:rsidRPr="00731FA6" w14:paraId="33EBA38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233860"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6F36BC93"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21ED3D6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55A595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62210C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1D11F8A4"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EC383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0E35AA91"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465</w:t>
            </w:r>
          </w:p>
        </w:tc>
        <w:tc>
          <w:tcPr>
            <w:tcW w:w="1300" w:type="dxa"/>
            <w:noWrap/>
            <w:vAlign w:val="center"/>
            <w:hideMark/>
          </w:tcPr>
          <w:p w14:paraId="3BDD37A5"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543</w:t>
            </w:r>
          </w:p>
        </w:tc>
        <w:tc>
          <w:tcPr>
            <w:tcW w:w="1300" w:type="dxa"/>
            <w:noWrap/>
            <w:vAlign w:val="center"/>
            <w:hideMark/>
          </w:tcPr>
          <w:p w14:paraId="30AC8CE9"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867</w:t>
            </w:r>
          </w:p>
        </w:tc>
        <w:tc>
          <w:tcPr>
            <w:tcW w:w="1007" w:type="dxa"/>
            <w:noWrap/>
            <w:vAlign w:val="center"/>
            <w:hideMark/>
          </w:tcPr>
          <w:p w14:paraId="66A6838F"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966</w:t>
            </w:r>
          </w:p>
        </w:tc>
      </w:tr>
      <w:tr w:rsidR="00CB05C5" w:rsidRPr="00731FA6" w14:paraId="1D7EDF43"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57C7070"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21F24FC2"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327</w:t>
            </w:r>
          </w:p>
        </w:tc>
        <w:tc>
          <w:tcPr>
            <w:tcW w:w="1300" w:type="dxa"/>
            <w:noWrap/>
            <w:vAlign w:val="center"/>
            <w:hideMark/>
          </w:tcPr>
          <w:p w14:paraId="67EA7B7F"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378</w:t>
            </w:r>
          </w:p>
        </w:tc>
        <w:tc>
          <w:tcPr>
            <w:tcW w:w="1300" w:type="dxa"/>
            <w:noWrap/>
            <w:vAlign w:val="center"/>
            <w:hideMark/>
          </w:tcPr>
          <w:p w14:paraId="2990B5EB"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590</w:t>
            </w:r>
          </w:p>
        </w:tc>
        <w:tc>
          <w:tcPr>
            <w:tcW w:w="1007" w:type="dxa"/>
            <w:noWrap/>
            <w:vAlign w:val="center"/>
            <w:hideMark/>
          </w:tcPr>
          <w:p w14:paraId="2F9FB8BC"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640</w:t>
            </w:r>
          </w:p>
        </w:tc>
      </w:tr>
      <w:tr w:rsidR="00CB05C5" w:rsidRPr="00731FA6" w14:paraId="241F2BB9"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747D47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09AE01B8"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297</w:t>
            </w:r>
          </w:p>
        </w:tc>
        <w:tc>
          <w:tcPr>
            <w:tcW w:w="1300" w:type="dxa"/>
            <w:noWrap/>
            <w:vAlign w:val="center"/>
            <w:hideMark/>
          </w:tcPr>
          <w:p w14:paraId="73849D53"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329</w:t>
            </w:r>
          </w:p>
        </w:tc>
        <w:tc>
          <w:tcPr>
            <w:tcW w:w="1300" w:type="dxa"/>
            <w:noWrap/>
            <w:vAlign w:val="center"/>
            <w:hideMark/>
          </w:tcPr>
          <w:p w14:paraId="41945CCF"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494</w:t>
            </w:r>
          </w:p>
        </w:tc>
        <w:tc>
          <w:tcPr>
            <w:tcW w:w="1007" w:type="dxa"/>
            <w:noWrap/>
            <w:vAlign w:val="center"/>
            <w:hideMark/>
          </w:tcPr>
          <w:p w14:paraId="73B93B27" w14:textId="77777777" w:rsidR="00CB05C5" w:rsidRPr="00513CC7"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514</w:t>
            </w:r>
          </w:p>
        </w:tc>
      </w:tr>
      <w:tr w:rsidR="00CB05C5" w:rsidRPr="00731FA6" w14:paraId="7B63273A"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ADD290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717CD78C"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186</w:t>
            </w:r>
          </w:p>
        </w:tc>
        <w:tc>
          <w:tcPr>
            <w:tcW w:w="1300" w:type="dxa"/>
            <w:noWrap/>
            <w:vAlign w:val="center"/>
            <w:hideMark/>
          </w:tcPr>
          <w:p w14:paraId="5D66116A"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207</w:t>
            </w:r>
          </w:p>
        </w:tc>
        <w:tc>
          <w:tcPr>
            <w:tcW w:w="1300" w:type="dxa"/>
            <w:noWrap/>
            <w:vAlign w:val="center"/>
            <w:hideMark/>
          </w:tcPr>
          <w:p w14:paraId="2FB6FD94"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299</w:t>
            </w:r>
          </w:p>
        </w:tc>
        <w:tc>
          <w:tcPr>
            <w:tcW w:w="1007" w:type="dxa"/>
            <w:noWrap/>
            <w:vAlign w:val="center"/>
            <w:hideMark/>
          </w:tcPr>
          <w:p w14:paraId="1A2AEA17" w14:textId="77777777" w:rsidR="00CB05C5" w:rsidRPr="00513CC7"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294</w:t>
            </w:r>
          </w:p>
        </w:tc>
      </w:tr>
      <w:tr w:rsidR="00CB05C5" w:rsidRPr="00731FA6" w14:paraId="6B26896B"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25E4E916"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59CEC523"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6C6DA8E1"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45F49F6C"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5494CA6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0B9E2B97"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4072B533" w14:textId="77777777" w:rsidR="00CB05C5" w:rsidRPr="00731FA6" w:rsidRDefault="00CB05C5" w:rsidP="008A475E">
            <w:pPr>
              <w:jc w:val="center"/>
              <w:rPr>
                <w:rFonts w:ascii="Arial" w:eastAsia="Times New Roman" w:hAnsi="Arial" w:cs="Arial"/>
                <w:b w:val="0"/>
                <w:bCs w:val="0"/>
                <w:sz w:val="20"/>
                <w:szCs w:val="20"/>
                <w:lang w:eastAsia="en-IN"/>
              </w:rPr>
            </w:pPr>
            <w:bookmarkStart w:id="2368" w:name="_Hlk90049934"/>
            <w:bookmarkEnd w:id="2366"/>
            <w:r w:rsidRPr="00731FA6">
              <w:rPr>
                <w:rFonts w:ascii="Arial" w:eastAsia="Times New Roman" w:hAnsi="Arial" w:cs="Arial"/>
                <w:sz w:val="20"/>
                <w:szCs w:val="20"/>
                <w:lang w:eastAsia="en-IN"/>
              </w:rPr>
              <w:t>India Weak Nitric Acid Market, By Region, By Volume (%)</w:t>
            </w:r>
          </w:p>
        </w:tc>
      </w:tr>
      <w:tr w:rsidR="00CB05C5" w:rsidRPr="00731FA6" w14:paraId="48364F85"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DFAECF6" w14:textId="77777777" w:rsidR="00CB05C5" w:rsidRPr="00731FA6" w:rsidRDefault="00CB05C5" w:rsidP="008A475E">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2E61808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6D8D32E7"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5CE6C306"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BD4A7C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A326A98"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695784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0F35441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36%</w:t>
            </w:r>
          </w:p>
        </w:tc>
        <w:tc>
          <w:tcPr>
            <w:tcW w:w="1300" w:type="dxa"/>
            <w:noWrap/>
            <w:vAlign w:val="center"/>
            <w:hideMark/>
          </w:tcPr>
          <w:p w14:paraId="09830F70"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37%</w:t>
            </w:r>
          </w:p>
        </w:tc>
        <w:tc>
          <w:tcPr>
            <w:tcW w:w="1300" w:type="dxa"/>
            <w:noWrap/>
            <w:vAlign w:val="center"/>
            <w:hideMark/>
          </w:tcPr>
          <w:p w14:paraId="03F3FBA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39%</w:t>
            </w:r>
          </w:p>
        </w:tc>
        <w:tc>
          <w:tcPr>
            <w:tcW w:w="1007" w:type="dxa"/>
            <w:noWrap/>
            <w:vAlign w:val="center"/>
            <w:hideMark/>
          </w:tcPr>
          <w:p w14:paraId="420AFA5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r>
      <w:tr w:rsidR="00CB05C5" w:rsidRPr="00731FA6" w14:paraId="5C738613"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B300948"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3CE0F49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1D14DC4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4452DD2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007" w:type="dxa"/>
            <w:noWrap/>
            <w:vAlign w:val="center"/>
            <w:hideMark/>
          </w:tcPr>
          <w:p w14:paraId="39FA900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27%</w:t>
            </w:r>
          </w:p>
        </w:tc>
      </w:tr>
      <w:tr w:rsidR="00CB05C5" w:rsidRPr="00731FA6" w14:paraId="2E8BCC61"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6EB6F93"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2124511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0947AE6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1DFA977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22%</w:t>
            </w:r>
          </w:p>
        </w:tc>
        <w:tc>
          <w:tcPr>
            <w:tcW w:w="1007" w:type="dxa"/>
            <w:noWrap/>
            <w:vAlign w:val="center"/>
            <w:hideMark/>
          </w:tcPr>
          <w:p w14:paraId="31914EE1"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r>
      <w:tr w:rsidR="00CB05C5" w:rsidRPr="00731FA6" w14:paraId="0B62D786"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42C7962"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79397DC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15%</w:t>
            </w:r>
          </w:p>
        </w:tc>
        <w:tc>
          <w:tcPr>
            <w:tcW w:w="1300" w:type="dxa"/>
            <w:noWrap/>
            <w:vAlign w:val="center"/>
            <w:hideMark/>
          </w:tcPr>
          <w:p w14:paraId="2D9AA7E3"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14%</w:t>
            </w:r>
          </w:p>
        </w:tc>
        <w:tc>
          <w:tcPr>
            <w:tcW w:w="1300" w:type="dxa"/>
            <w:noWrap/>
            <w:vAlign w:val="center"/>
            <w:hideMark/>
          </w:tcPr>
          <w:p w14:paraId="212787A8"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13%</w:t>
            </w:r>
          </w:p>
        </w:tc>
        <w:tc>
          <w:tcPr>
            <w:tcW w:w="1007" w:type="dxa"/>
            <w:noWrap/>
            <w:vAlign w:val="center"/>
            <w:hideMark/>
          </w:tcPr>
          <w:p w14:paraId="048C09D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r>
      <w:tr w:rsidR="00CB05C5" w:rsidRPr="00731FA6" w14:paraId="39E43CDD"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9F2F5A9" w14:textId="77777777" w:rsidR="00CB05C5" w:rsidRPr="00731FA6" w:rsidRDefault="00CB05C5" w:rsidP="008A475E">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28C7474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00059A4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71FC4D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07" w:type="dxa"/>
            <w:noWrap/>
            <w:vAlign w:val="center"/>
          </w:tcPr>
          <w:p w14:paraId="7734A67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367"/>
    <w:bookmarkEnd w:id="2368"/>
    <w:p w14:paraId="03FFC554"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70" w:type="dxa"/>
        <w:tblInd w:w="5" w:type="dxa"/>
        <w:tblLook w:val="0420" w:firstRow="1" w:lastRow="0" w:firstColumn="0" w:lastColumn="0" w:noHBand="0" w:noVBand="1"/>
      </w:tblPr>
      <w:tblGrid>
        <w:gridCol w:w="3009"/>
        <w:gridCol w:w="2855"/>
        <w:gridCol w:w="3206"/>
      </w:tblGrid>
      <w:tr w:rsidR="00CB05C5" w:rsidRPr="00731FA6" w14:paraId="4A19C2BA" w14:textId="77777777" w:rsidTr="008A475E">
        <w:trPr>
          <w:trHeight w:val="357"/>
        </w:trPr>
        <w:tc>
          <w:tcPr>
            <w:tcW w:w="3009" w:type="dxa"/>
            <w:shd w:val="clear" w:color="auto" w:fill="0D0D0D" w:themeFill="text1" w:themeFillTint="F2"/>
            <w:hideMark/>
          </w:tcPr>
          <w:p w14:paraId="0641CF3B"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Region</w:t>
            </w:r>
          </w:p>
        </w:tc>
        <w:tc>
          <w:tcPr>
            <w:tcW w:w="2855" w:type="dxa"/>
            <w:shd w:val="clear" w:color="auto" w:fill="0D0D0D" w:themeFill="text1" w:themeFillTint="F2"/>
            <w:hideMark/>
          </w:tcPr>
          <w:p w14:paraId="25B7C840" w14:textId="77777777" w:rsidR="00CB05C5" w:rsidRPr="00731FA6" w:rsidRDefault="00CB05C5" w:rsidP="008A475E">
            <w:pPr>
              <w:rPr>
                <w:rFonts w:ascii="Arial" w:hAnsi="Arial" w:cs="Arial"/>
                <w:b/>
                <w:bCs/>
                <w:sz w:val="20"/>
                <w:szCs w:val="20"/>
              </w:rPr>
            </w:pPr>
            <w:r w:rsidRPr="00731FA6">
              <w:rPr>
                <w:rFonts w:ascii="Arial" w:hAnsi="Arial" w:cs="Arial"/>
                <w:b/>
                <w:bCs/>
                <w:sz w:val="20"/>
                <w:szCs w:val="20"/>
              </w:rPr>
              <w:t>CAGR (2015-2021)</w:t>
            </w:r>
          </w:p>
        </w:tc>
        <w:tc>
          <w:tcPr>
            <w:tcW w:w="3206" w:type="dxa"/>
            <w:shd w:val="clear" w:color="auto" w:fill="0D0D0D" w:themeFill="text1" w:themeFillTint="F2"/>
            <w:hideMark/>
          </w:tcPr>
          <w:p w14:paraId="168A1379"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544E7950" w14:textId="77777777" w:rsidTr="008A475E">
        <w:trPr>
          <w:trHeight w:val="183"/>
        </w:trPr>
        <w:tc>
          <w:tcPr>
            <w:tcW w:w="3009" w:type="dxa"/>
            <w:hideMark/>
          </w:tcPr>
          <w:p w14:paraId="5950352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West</w:t>
            </w:r>
          </w:p>
        </w:tc>
        <w:tc>
          <w:tcPr>
            <w:tcW w:w="2855" w:type="dxa"/>
            <w:vAlign w:val="center"/>
            <w:hideMark/>
          </w:tcPr>
          <w:p w14:paraId="751331D7"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2.6%</w:t>
            </w:r>
          </w:p>
        </w:tc>
        <w:tc>
          <w:tcPr>
            <w:tcW w:w="3206" w:type="dxa"/>
            <w:vAlign w:val="center"/>
            <w:hideMark/>
          </w:tcPr>
          <w:p w14:paraId="7C6BF2CC"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5.6%</w:t>
            </w:r>
          </w:p>
        </w:tc>
      </w:tr>
      <w:tr w:rsidR="00CB05C5" w:rsidRPr="00731FA6" w14:paraId="3496A574" w14:textId="77777777" w:rsidTr="008A475E">
        <w:trPr>
          <w:trHeight w:val="276"/>
        </w:trPr>
        <w:tc>
          <w:tcPr>
            <w:tcW w:w="3009" w:type="dxa"/>
            <w:hideMark/>
          </w:tcPr>
          <w:p w14:paraId="6190DFFB"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South</w:t>
            </w:r>
          </w:p>
        </w:tc>
        <w:tc>
          <w:tcPr>
            <w:tcW w:w="2855" w:type="dxa"/>
            <w:vAlign w:val="center"/>
            <w:hideMark/>
          </w:tcPr>
          <w:p w14:paraId="0DED8BEF"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2.5%</w:t>
            </w:r>
          </w:p>
        </w:tc>
        <w:tc>
          <w:tcPr>
            <w:tcW w:w="3206" w:type="dxa"/>
            <w:vAlign w:val="center"/>
            <w:hideMark/>
          </w:tcPr>
          <w:p w14:paraId="6D1E0AF1"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5.0%</w:t>
            </w:r>
          </w:p>
        </w:tc>
      </w:tr>
      <w:tr w:rsidR="00CB05C5" w:rsidRPr="00731FA6" w14:paraId="10A637C0" w14:textId="77777777" w:rsidTr="008A475E">
        <w:trPr>
          <w:trHeight w:val="276"/>
        </w:trPr>
        <w:tc>
          <w:tcPr>
            <w:tcW w:w="3009" w:type="dxa"/>
            <w:hideMark/>
          </w:tcPr>
          <w:p w14:paraId="12562E2E"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East</w:t>
            </w:r>
          </w:p>
        </w:tc>
        <w:tc>
          <w:tcPr>
            <w:tcW w:w="2855" w:type="dxa"/>
            <w:vAlign w:val="center"/>
            <w:hideMark/>
          </w:tcPr>
          <w:p w14:paraId="0F3668CA"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355ECB33"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4.1%</w:t>
            </w:r>
          </w:p>
        </w:tc>
      </w:tr>
      <w:tr w:rsidR="00CB05C5" w:rsidRPr="00731FA6" w14:paraId="545E21D7" w14:textId="77777777" w:rsidTr="008A475E">
        <w:trPr>
          <w:trHeight w:val="276"/>
        </w:trPr>
        <w:tc>
          <w:tcPr>
            <w:tcW w:w="3009" w:type="dxa"/>
            <w:hideMark/>
          </w:tcPr>
          <w:p w14:paraId="53B57A85"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North</w:t>
            </w:r>
          </w:p>
        </w:tc>
        <w:tc>
          <w:tcPr>
            <w:tcW w:w="2855" w:type="dxa"/>
            <w:vAlign w:val="center"/>
            <w:hideMark/>
          </w:tcPr>
          <w:p w14:paraId="742A1BE0" w14:textId="77777777" w:rsidR="00CB05C5" w:rsidRPr="00EF502F" w:rsidRDefault="00CB05C5" w:rsidP="008A475E">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0E7C5F3B" w14:textId="77777777" w:rsidR="00CB05C5" w:rsidRPr="00EF502F" w:rsidRDefault="00CB05C5" w:rsidP="008A475E">
            <w:pPr>
              <w:jc w:val="center"/>
              <w:rPr>
                <w:rFonts w:ascii="Arial" w:hAnsi="Arial" w:cs="Arial"/>
                <w:b/>
                <w:bCs/>
                <w:sz w:val="20"/>
                <w:szCs w:val="20"/>
              </w:rPr>
            </w:pPr>
            <w:r w:rsidRPr="00EF502F">
              <w:rPr>
                <w:rFonts w:ascii="Arial" w:hAnsi="Arial" w:cs="Arial"/>
                <w:b/>
                <w:bCs/>
                <w:color w:val="000000"/>
                <w:sz w:val="20"/>
                <w:szCs w:val="20"/>
              </w:rPr>
              <w:t>3.0%</w:t>
            </w:r>
          </w:p>
        </w:tc>
      </w:tr>
    </w:tbl>
    <w:p w14:paraId="3A4512EB" w14:textId="77777777" w:rsidR="00CB05C5" w:rsidRPr="00731FA6" w:rsidRDefault="00CB05C5" w:rsidP="00CB05C5">
      <w:pPr>
        <w:rPr>
          <w:rFonts w:ascii="Arial" w:hAnsi="Arial" w:cs="Arial"/>
          <w:i/>
          <w:iCs/>
          <w:sz w:val="16"/>
          <w:szCs w:val="16"/>
        </w:rPr>
      </w:pPr>
    </w:p>
    <w:p w14:paraId="06F384BC"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West region fr</w:t>
      </w:r>
      <w:r>
        <w:rPr>
          <w:rFonts w:ascii="Arial" w:hAnsi="Arial" w:cs="Arial"/>
          <w:sz w:val="20"/>
          <w:szCs w:val="20"/>
          <w:lang w:val="en-US"/>
        </w:rPr>
        <w:t>o</w:t>
      </w:r>
      <w:r w:rsidRPr="00731FA6">
        <w:rPr>
          <w:rFonts w:ascii="Arial" w:hAnsi="Arial" w:cs="Arial"/>
          <w:sz w:val="20"/>
          <w:szCs w:val="20"/>
          <w:lang w:val="en-US"/>
        </w:rPr>
        <w:t xml:space="preserve">m a consumption point of view because of the high demand from the region. The high market demand is because of high ammonium nitrate </w:t>
      </w:r>
      <w:r>
        <w:rPr>
          <w:rFonts w:ascii="Arial" w:hAnsi="Arial" w:cs="Arial"/>
          <w:sz w:val="20"/>
          <w:szCs w:val="20"/>
          <w:lang w:val="en-US"/>
        </w:rPr>
        <w:t xml:space="preserve">and </w:t>
      </w:r>
      <w:r w:rsidRPr="00731FA6">
        <w:rPr>
          <w:rFonts w:ascii="Arial" w:hAnsi="Arial" w:cs="Arial"/>
          <w:sz w:val="20"/>
          <w:szCs w:val="20"/>
          <w:lang w:val="en-US"/>
        </w:rPr>
        <w:t xml:space="preserve">fertilizers manufacturing in the region. </w:t>
      </w:r>
    </w:p>
    <w:p w14:paraId="4737DF16"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 West India WNA market is growing from 4</w:t>
      </w:r>
      <w:r>
        <w:rPr>
          <w:rFonts w:ascii="Arial" w:hAnsi="Arial" w:cs="Arial"/>
          <w:sz w:val="20"/>
          <w:szCs w:val="20"/>
          <w:lang w:val="en-US"/>
        </w:rPr>
        <w:t>65</w:t>
      </w:r>
      <w:r w:rsidRPr="00731FA6">
        <w:rPr>
          <w:rFonts w:ascii="Arial" w:hAnsi="Arial" w:cs="Arial"/>
          <w:sz w:val="20"/>
          <w:szCs w:val="20"/>
          <w:lang w:val="en-US"/>
        </w:rPr>
        <w:t xml:space="preserve"> thousand metric tons in FY2015 to 5</w:t>
      </w:r>
      <w:r>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Pr>
          <w:rFonts w:ascii="Arial" w:hAnsi="Arial" w:cs="Arial"/>
          <w:sz w:val="20"/>
          <w:szCs w:val="20"/>
          <w:lang w:val="en-US"/>
        </w:rPr>
        <w:t>5.6</w:t>
      </w:r>
      <w:r w:rsidRPr="00731FA6">
        <w:rPr>
          <w:rFonts w:ascii="Arial" w:hAnsi="Arial" w:cs="Arial"/>
          <w:sz w:val="20"/>
          <w:szCs w:val="20"/>
          <w:lang w:val="en-US"/>
        </w:rPr>
        <w:t xml:space="preserve">% and reach up to </w:t>
      </w:r>
      <w:r>
        <w:rPr>
          <w:rFonts w:ascii="Arial" w:hAnsi="Arial" w:cs="Arial"/>
          <w:sz w:val="20"/>
          <w:szCs w:val="20"/>
          <w:lang w:val="en-US"/>
        </w:rPr>
        <w:t>966</w:t>
      </w:r>
      <w:r w:rsidRPr="00731FA6">
        <w:rPr>
          <w:rFonts w:ascii="Arial" w:hAnsi="Arial" w:cs="Arial"/>
          <w:sz w:val="20"/>
          <w:szCs w:val="20"/>
          <w:lang w:val="en-US"/>
        </w:rPr>
        <w:t xml:space="preserve"> thousand metric tons by FY2030.</w:t>
      </w:r>
    </w:p>
    <w:p w14:paraId="4576311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lastRenderedPageBreak/>
        <w:t>Followed by this, it is also recommended to target south region as it is the base for fertilizers manufacturers. Some high fertilizer manufacturing states include Andhra Pradesh, Karnataka, Kerela, Tamil Nadu, etc. The region’s WNA market is growing from 3</w:t>
      </w:r>
      <w:r>
        <w:rPr>
          <w:rFonts w:ascii="Arial" w:hAnsi="Arial" w:cs="Arial"/>
          <w:sz w:val="20"/>
          <w:szCs w:val="20"/>
          <w:lang w:val="en-US"/>
        </w:rPr>
        <w:t>27</w:t>
      </w:r>
      <w:r w:rsidRPr="00731FA6">
        <w:rPr>
          <w:rFonts w:ascii="Arial" w:hAnsi="Arial" w:cs="Arial"/>
          <w:sz w:val="20"/>
          <w:szCs w:val="20"/>
          <w:lang w:val="en-US"/>
        </w:rPr>
        <w:t xml:space="preserve"> thousand metric tons in FY2015 to 3</w:t>
      </w:r>
      <w:r>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5.0</w:t>
      </w:r>
      <w:r w:rsidRPr="00731FA6">
        <w:rPr>
          <w:rFonts w:ascii="Arial" w:hAnsi="Arial" w:cs="Arial"/>
          <w:sz w:val="20"/>
          <w:szCs w:val="20"/>
          <w:lang w:val="en-US"/>
        </w:rPr>
        <w:t xml:space="preserve">% and reach up to </w:t>
      </w:r>
      <w:r>
        <w:rPr>
          <w:rFonts w:ascii="Arial" w:hAnsi="Arial" w:cs="Arial"/>
          <w:sz w:val="20"/>
          <w:szCs w:val="20"/>
          <w:lang w:val="en-US"/>
        </w:rPr>
        <w:t>640</w:t>
      </w:r>
      <w:r w:rsidRPr="00731FA6">
        <w:rPr>
          <w:rFonts w:ascii="Arial" w:hAnsi="Arial" w:cs="Arial"/>
          <w:sz w:val="20"/>
          <w:szCs w:val="20"/>
          <w:lang w:val="en-US"/>
        </w:rPr>
        <w:t xml:space="preserve"> thousand metric tons by FY2030.</w:t>
      </w:r>
    </w:p>
    <w:tbl>
      <w:tblPr>
        <w:tblStyle w:val="ListTable31"/>
        <w:tblW w:w="9067" w:type="dxa"/>
        <w:tblLook w:val="04A0" w:firstRow="1" w:lastRow="0" w:firstColumn="1" w:lastColumn="0" w:noHBand="0" w:noVBand="1"/>
      </w:tblPr>
      <w:tblGrid>
        <w:gridCol w:w="4160"/>
        <w:gridCol w:w="1300"/>
        <w:gridCol w:w="1300"/>
        <w:gridCol w:w="1300"/>
        <w:gridCol w:w="1007"/>
      </w:tblGrid>
      <w:tr w:rsidR="00CB05C5" w:rsidRPr="00731FA6" w14:paraId="1DEC5D16" w14:textId="77777777" w:rsidTr="008A475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24576D3" w14:textId="77777777" w:rsidR="00CB05C5" w:rsidRPr="00731FA6" w:rsidRDefault="00CB05C5" w:rsidP="008A475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(Thousand Metric Tons)</w:t>
            </w:r>
          </w:p>
        </w:tc>
      </w:tr>
      <w:tr w:rsidR="00CB05C5" w:rsidRPr="00731FA6" w14:paraId="44C5E824"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FBBE611"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3675E22F"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6372EDE7"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4B1DA609"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4B778F6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7993BD37"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76798F9"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5C6477E0"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1,066</w:t>
            </w:r>
          </w:p>
        </w:tc>
        <w:tc>
          <w:tcPr>
            <w:tcW w:w="1300" w:type="dxa"/>
            <w:noWrap/>
            <w:vAlign w:val="center"/>
            <w:hideMark/>
          </w:tcPr>
          <w:p w14:paraId="1557AA1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1,225</w:t>
            </w:r>
          </w:p>
        </w:tc>
        <w:tc>
          <w:tcPr>
            <w:tcW w:w="1300" w:type="dxa"/>
            <w:noWrap/>
            <w:vAlign w:val="center"/>
            <w:hideMark/>
          </w:tcPr>
          <w:p w14:paraId="5F25D6E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1,923</w:t>
            </w:r>
          </w:p>
        </w:tc>
        <w:tc>
          <w:tcPr>
            <w:tcW w:w="1007" w:type="dxa"/>
            <w:noWrap/>
            <w:vAlign w:val="center"/>
            <w:hideMark/>
          </w:tcPr>
          <w:p w14:paraId="49B32B5F"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2,074</w:t>
            </w:r>
          </w:p>
        </w:tc>
      </w:tr>
      <w:tr w:rsidR="00CB05C5" w:rsidRPr="00731FA6" w14:paraId="007E85A0"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3CEE1CA"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22B8D122"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210</w:t>
            </w:r>
          </w:p>
        </w:tc>
        <w:tc>
          <w:tcPr>
            <w:tcW w:w="1300" w:type="dxa"/>
            <w:noWrap/>
            <w:vAlign w:val="center"/>
            <w:hideMark/>
          </w:tcPr>
          <w:p w14:paraId="273BDB85"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231</w:t>
            </w:r>
          </w:p>
        </w:tc>
        <w:tc>
          <w:tcPr>
            <w:tcW w:w="1300" w:type="dxa"/>
            <w:noWrap/>
            <w:vAlign w:val="center"/>
            <w:hideMark/>
          </w:tcPr>
          <w:p w14:paraId="3E6152CF"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327</w:t>
            </w:r>
          </w:p>
        </w:tc>
        <w:tc>
          <w:tcPr>
            <w:tcW w:w="1007" w:type="dxa"/>
            <w:noWrap/>
            <w:vAlign w:val="center"/>
            <w:hideMark/>
          </w:tcPr>
          <w:p w14:paraId="36B2B2B4" w14:textId="77777777" w:rsidR="00CB05C5" w:rsidRPr="00513CC7"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341</w:t>
            </w:r>
          </w:p>
        </w:tc>
      </w:tr>
      <w:tr w:rsidR="00CB05C5" w:rsidRPr="00731FA6" w14:paraId="5C0D9060"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0D903A0" w14:textId="77777777" w:rsidR="00CB05C5" w:rsidRPr="00731FA6" w:rsidRDefault="00CB05C5" w:rsidP="008A475E">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706CC2F3"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177FE7F7"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20F2BE62"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1B7E6C4D" w14:textId="77777777" w:rsidR="00CB05C5" w:rsidRPr="00513CC7"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3B0A61B6"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0F689AE1" w14:textId="77777777" w:rsidR="00CB05C5" w:rsidRPr="00731FA6" w:rsidRDefault="00CB05C5" w:rsidP="008A475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w:t>
            </w:r>
          </w:p>
        </w:tc>
      </w:tr>
      <w:tr w:rsidR="00CB05C5" w:rsidRPr="00731FA6" w14:paraId="7602DC08"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85350E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4F53297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46BD1D7"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75E03BD"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6CC2534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785D2C0B"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6C0131E"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71AA5B9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2F895739"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42E400BF"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85%</w:t>
            </w:r>
          </w:p>
        </w:tc>
        <w:tc>
          <w:tcPr>
            <w:tcW w:w="1007" w:type="dxa"/>
            <w:noWrap/>
            <w:vAlign w:val="center"/>
            <w:hideMark/>
          </w:tcPr>
          <w:p w14:paraId="3FFD6D76"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86%</w:t>
            </w:r>
          </w:p>
        </w:tc>
      </w:tr>
      <w:tr w:rsidR="00CB05C5" w:rsidRPr="00731FA6" w14:paraId="3089D82F" w14:textId="77777777" w:rsidTr="008A475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96F9C95" w14:textId="77777777" w:rsidR="00CB05C5" w:rsidRPr="00731FA6" w:rsidRDefault="00CB05C5" w:rsidP="008A475E">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39D6B9E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DA6881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8C0BF6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w:t>
            </w:r>
          </w:p>
        </w:tc>
        <w:tc>
          <w:tcPr>
            <w:tcW w:w="1007" w:type="dxa"/>
            <w:noWrap/>
            <w:vAlign w:val="center"/>
            <w:hideMark/>
          </w:tcPr>
          <w:p w14:paraId="157B26B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w:t>
            </w:r>
          </w:p>
        </w:tc>
      </w:tr>
      <w:tr w:rsidR="00CB05C5" w:rsidRPr="00731FA6" w14:paraId="52C18BEF" w14:textId="77777777" w:rsidTr="008A4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3374D67" w14:textId="77777777" w:rsidR="00CB05C5" w:rsidRPr="00731FA6" w:rsidRDefault="00CB05C5" w:rsidP="008A475E">
            <w:pPr>
              <w:jc w:val="left"/>
              <w:rPr>
                <w:rFonts w:ascii="Arial" w:eastAsia="Times New Roman" w:hAnsi="Arial" w:cs="Arial"/>
                <w:bCs w:val="0"/>
                <w:color w:val="000000"/>
                <w:sz w:val="20"/>
                <w:szCs w:val="20"/>
                <w:lang w:eastAsia="en-IN"/>
              </w:rPr>
            </w:pPr>
            <w:r w:rsidRPr="00731FA6">
              <w:rPr>
                <w:rFonts w:ascii="Arial" w:eastAsia="Times New Roman" w:hAnsi="Arial" w:cs="Arial"/>
                <w:bCs w:val="0"/>
                <w:color w:val="000000"/>
                <w:sz w:val="20"/>
                <w:szCs w:val="20"/>
                <w:lang w:eastAsia="en-IN"/>
              </w:rPr>
              <w:t>Total</w:t>
            </w:r>
          </w:p>
        </w:tc>
        <w:tc>
          <w:tcPr>
            <w:tcW w:w="1300" w:type="dxa"/>
            <w:noWrap/>
            <w:vAlign w:val="center"/>
          </w:tcPr>
          <w:p w14:paraId="6BA149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258BA33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7902025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007" w:type="dxa"/>
            <w:noWrap/>
            <w:vAlign w:val="center"/>
          </w:tcPr>
          <w:p w14:paraId="5D20EA1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r>
    </w:tbl>
    <w:p w14:paraId="66223B45" w14:textId="77777777" w:rsidR="00CB05C5" w:rsidRPr="009E6F5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A48B20A"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merchant sale of weak nitric acid is about </w:t>
      </w:r>
      <w:r>
        <w:rPr>
          <w:rFonts w:ascii="Arial" w:hAnsi="Arial" w:cs="Arial"/>
          <w:sz w:val="20"/>
          <w:szCs w:val="20"/>
          <w:lang w:val="en-US"/>
        </w:rPr>
        <w:t>231</w:t>
      </w:r>
      <w:r w:rsidRPr="00731FA6">
        <w:rPr>
          <w:rFonts w:ascii="Arial" w:hAnsi="Arial" w:cs="Arial"/>
          <w:sz w:val="20"/>
          <w:szCs w:val="20"/>
          <w:lang w:val="en-US"/>
        </w:rPr>
        <w:t xml:space="preserve"> thousand metric tons, contributing to </w:t>
      </w:r>
      <w:r>
        <w:rPr>
          <w:rFonts w:ascii="Arial" w:hAnsi="Arial" w:cs="Arial"/>
          <w:sz w:val="20"/>
          <w:szCs w:val="20"/>
          <w:lang w:val="en-US"/>
        </w:rPr>
        <w:t>approximately</w:t>
      </w:r>
      <w:r w:rsidRPr="00731FA6">
        <w:rPr>
          <w:rFonts w:ascii="Arial" w:hAnsi="Arial" w:cs="Arial"/>
          <w:sz w:val="20"/>
          <w:szCs w:val="20"/>
          <w:lang w:val="en-US"/>
        </w:rPr>
        <w:t xml:space="preserve"> 1</w:t>
      </w:r>
      <w:r>
        <w:rPr>
          <w:rFonts w:ascii="Arial" w:hAnsi="Arial" w:cs="Arial"/>
          <w:sz w:val="20"/>
          <w:szCs w:val="20"/>
          <w:lang w:val="en-US"/>
        </w:rPr>
        <w:t>8</w:t>
      </w:r>
      <w:r w:rsidRPr="00731FA6">
        <w:rPr>
          <w:rFonts w:ascii="Arial" w:hAnsi="Arial" w:cs="Arial"/>
          <w:sz w:val="20"/>
          <w:szCs w:val="20"/>
          <w:lang w:val="en-US"/>
        </w:rPr>
        <w:t xml:space="preserve">% of the total market. Most of the WNA is used by its producers in the vertically integrated production of a wide range of chemical products such as fertilizers, ammonium nitrate, concentrated nitric acid, nitro aromatic compounds, etc. Out of the total demand of weak nitric acid in India, approximately </w:t>
      </w:r>
      <w:r>
        <w:rPr>
          <w:rFonts w:ascii="Arial" w:hAnsi="Arial" w:cs="Arial"/>
          <w:sz w:val="20"/>
          <w:szCs w:val="20"/>
          <w:lang w:val="en-US"/>
        </w:rPr>
        <w:t>84</w:t>
      </w:r>
      <w:r w:rsidRPr="00731FA6">
        <w:rPr>
          <w:rFonts w:ascii="Arial" w:hAnsi="Arial" w:cs="Arial"/>
          <w:sz w:val="20"/>
          <w:szCs w:val="20"/>
          <w:lang w:val="en-US"/>
        </w:rPr>
        <w:t>% is captive use accounting to 1,</w:t>
      </w:r>
      <w:r>
        <w:rPr>
          <w:rFonts w:ascii="Arial" w:hAnsi="Arial" w:cs="Arial"/>
          <w:sz w:val="20"/>
          <w:szCs w:val="20"/>
          <w:lang w:val="en-US"/>
        </w:rPr>
        <w:t>225</w:t>
      </w:r>
      <w:r w:rsidRPr="00731FA6">
        <w:rPr>
          <w:rFonts w:ascii="Arial" w:hAnsi="Arial" w:cs="Arial"/>
          <w:sz w:val="20"/>
          <w:szCs w:val="20"/>
          <w:lang w:val="en-US"/>
        </w:rPr>
        <w:t xml:space="preserve"> thousand metric tons of the total domestic consumption.</w:t>
      </w:r>
    </w:p>
    <w:p w14:paraId="61E2F9A8" w14:textId="77777777" w:rsidR="00CB05C5" w:rsidRDefault="00CB05C5" w:rsidP="00CB05C5">
      <w:pPr>
        <w:rPr>
          <w:rFonts w:ascii="Arial" w:hAnsi="Arial" w:cs="Arial"/>
          <w:sz w:val="20"/>
          <w:szCs w:val="20"/>
          <w:lang w:val="en-US"/>
        </w:rPr>
      </w:pPr>
    </w:p>
    <w:p w14:paraId="5B907B92" w14:textId="77777777" w:rsidR="00CB05C5" w:rsidRPr="00ED768D"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Consumption Sectors to Focus</w:t>
      </w:r>
    </w:p>
    <w:p w14:paraId="50E16C33" w14:textId="77777777" w:rsidR="00CB05C5" w:rsidRPr="00731FA6" w:rsidRDefault="00CB05C5" w:rsidP="00CB05C5">
      <w:pPr>
        <w:rPr>
          <w:rFonts w:ascii="Arial" w:hAnsi="Arial" w:cs="Arial"/>
          <w:sz w:val="20"/>
          <w:szCs w:val="20"/>
          <w:lang w:val="en-US"/>
        </w:rPr>
      </w:pPr>
    </w:p>
    <w:tbl>
      <w:tblPr>
        <w:tblStyle w:val="ListTable31"/>
        <w:tblW w:w="9085" w:type="dxa"/>
        <w:tblLook w:val="04A0" w:firstRow="1" w:lastRow="0" w:firstColumn="1" w:lastColumn="0" w:noHBand="0" w:noVBand="1"/>
      </w:tblPr>
      <w:tblGrid>
        <w:gridCol w:w="4570"/>
        <w:gridCol w:w="895"/>
        <w:gridCol w:w="1203"/>
        <w:gridCol w:w="1168"/>
        <w:gridCol w:w="1249"/>
      </w:tblGrid>
      <w:tr w:rsidR="00CB05C5" w:rsidRPr="00731FA6" w14:paraId="00619E26" w14:textId="77777777" w:rsidTr="008A475E">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300CA66"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69" w:name="_Hlk90050330"/>
            <w:bookmarkStart w:id="2370" w:name="_Hlk90930722"/>
            <w:r w:rsidRPr="00731FA6">
              <w:rPr>
                <w:rFonts w:ascii="Arial" w:eastAsia="Times New Roman" w:hAnsi="Arial" w:cs="Arial"/>
                <w:sz w:val="20"/>
                <w:szCs w:val="20"/>
                <w:lang w:eastAsia="en-IN"/>
              </w:rPr>
              <w:t>India</w:t>
            </w:r>
            <w:r w:rsidRPr="00731FA6">
              <w:rPr>
                <w:rFonts w:ascii="Arial" w:eastAsia="Times New Roman" w:hAnsi="Arial" w:cs="Arial"/>
                <w:color w:val="000000"/>
                <w:sz w:val="20"/>
                <w:szCs w:val="20"/>
                <w:lang w:eastAsia="en-IN"/>
              </w:rPr>
              <w:t xml:space="preserve"> </w:t>
            </w:r>
            <w:r w:rsidRPr="00731FA6">
              <w:rPr>
                <w:rFonts w:ascii="Arial" w:eastAsia="Times New Roman" w:hAnsi="Arial" w:cs="Arial"/>
                <w:sz w:val="20"/>
                <w:szCs w:val="20"/>
                <w:lang w:eastAsia="en-IN"/>
              </w:rPr>
              <w:t>Weak Nitric Acid Market, By Consumption Sectors, By Volume (Thousand Metric Tons)</w:t>
            </w:r>
          </w:p>
        </w:tc>
      </w:tr>
      <w:tr w:rsidR="00CB05C5" w:rsidRPr="00731FA6" w14:paraId="661F977B"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3BFCCB48"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6C0F5AD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241C5EC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6F6D5B4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515287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26AF2DB5"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5033953"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7BB17B8"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401</w:t>
            </w:r>
          </w:p>
        </w:tc>
        <w:tc>
          <w:tcPr>
            <w:tcW w:w="1203" w:type="dxa"/>
            <w:noWrap/>
            <w:vAlign w:val="center"/>
            <w:hideMark/>
          </w:tcPr>
          <w:p w14:paraId="6F89BD4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525</w:t>
            </w:r>
          </w:p>
        </w:tc>
        <w:tc>
          <w:tcPr>
            <w:tcW w:w="1168" w:type="dxa"/>
            <w:noWrap/>
            <w:vAlign w:val="center"/>
            <w:hideMark/>
          </w:tcPr>
          <w:p w14:paraId="122EC83A"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786</w:t>
            </w:r>
          </w:p>
        </w:tc>
        <w:tc>
          <w:tcPr>
            <w:tcW w:w="1249" w:type="dxa"/>
            <w:noWrap/>
            <w:vAlign w:val="center"/>
            <w:hideMark/>
          </w:tcPr>
          <w:p w14:paraId="27C4098D"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880</w:t>
            </w:r>
          </w:p>
        </w:tc>
      </w:tr>
      <w:tr w:rsidR="00CB05C5" w:rsidRPr="00731FA6" w14:paraId="147163F8" w14:textId="77777777" w:rsidTr="008A475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979372C"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2A46523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385</w:t>
            </w:r>
          </w:p>
        </w:tc>
        <w:tc>
          <w:tcPr>
            <w:tcW w:w="1203" w:type="dxa"/>
            <w:noWrap/>
            <w:vAlign w:val="center"/>
            <w:hideMark/>
          </w:tcPr>
          <w:p w14:paraId="66CD3A3C"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406</w:t>
            </w:r>
          </w:p>
        </w:tc>
        <w:tc>
          <w:tcPr>
            <w:tcW w:w="1168" w:type="dxa"/>
            <w:noWrap/>
            <w:vAlign w:val="center"/>
            <w:hideMark/>
          </w:tcPr>
          <w:p w14:paraId="6A3FEE5B"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623</w:t>
            </w:r>
          </w:p>
        </w:tc>
        <w:tc>
          <w:tcPr>
            <w:tcW w:w="1249" w:type="dxa"/>
            <w:noWrap/>
            <w:vAlign w:val="center"/>
            <w:hideMark/>
          </w:tcPr>
          <w:p w14:paraId="31A7FBBE"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647</w:t>
            </w:r>
          </w:p>
        </w:tc>
      </w:tr>
      <w:tr w:rsidR="00CB05C5" w:rsidRPr="00731FA6" w14:paraId="22E5C934"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D14E08E" w14:textId="77777777" w:rsidR="00CB05C5" w:rsidRPr="00311483"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04F7A206"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253</w:t>
            </w:r>
          </w:p>
        </w:tc>
        <w:tc>
          <w:tcPr>
            <w:tcW w:w="1203" w:type="dxa"/>
            <w:noWrap/>
            <w:vAlign w:val="center"/>
            <w:hideMark/>
          </w:tcPr>
          <w:p w14:paraId="2B0F6C0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267</w:t>
            </w:r>
          </w:p>
        </w:tc>
        <w:tc>
          <w:tcPr>
            <w:tcW w:w="1168" w:type="dxa"/>
            <w:noWrap/>
            <w:vAlign w:val="center"/>
            <w:hideMark/>
          </w:tcPr>
          <w:p w14:paraId="09AF92E6"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465</w:t>
            </w:r>
          </w:p>
        </w:tc>
        <w:tc>
          <w:tcPr>
            <w:tcW w:w="1249" w:type="dxa"/>
            <w:noWrap/>
            <w:vAlign w:val="center"/>
            <w:hideMark/>
          </w:tcPr>
          <w:p w14:paraId="2FA332EF"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491</w:t>
            </w:r>
          </w:p>
        </w:tc>
      </w:tr>
      <w:tr w:rsidR="00CB05C5" w:rsidRPr="00731FA6" w14:paraId="24407F42"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64648337" w14:textId="77777777" w:rsidR="00CB05C5" w:rsidRPr="00311483" w:rsidRDefault="00CB05C5" w:rsidP="008A475E">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7F0ABF13"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210</w:t>
            </w:r>
          </w:p>
        </w:tc>
        <w:tc>
          <w:tcPr>
            <w:tcW w:w="1203" w:type="dxa"/>
            <w:noWrap/>
            <w:vAlign w:val="center"/>
          </w:tcPr>
          <w:p w14:paraId="5A5143E5"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231</w:t>
            </w:r>
          </w:p>
        </w:tc>
        <w:tc>
          <w:tcPr>
            <w:tcW w:w="1168" w:type="dxa"/>
            <w:noWrap/>
            <w:vAlign w:val="center"/>
          </w:tcPr>
          <w:p w14:paraId="7AA69C1A"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327</w:t>
            </w:r>
          </w:p>
        </w:tc>
        <w:tc>
          <w:tcPr>
            <w:tcW w:w="1249" w:type="dxa"/>
            <w:noWrap/>
            <w:vAlign w:val="center"/>
          </w:tcPr>
          <w:p w14:paraId="64BF9192" w14:textId="77777777" w:rsidR="00CB05C5" w:rsidRPr="00DC02DA"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341</w:t>
            </w:r>
          </w:p>
        </w:tc>
      </w:tr>
      <w:tr w:rsidR="00CB05C5" w:rsidRPr="00731FA6" w14:paraId="4FB32D68"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95ECC0F" w14:textId="77777777" w:rsidR="00CB05C5" w:rsidRPr="00311483" w:rsidRDefault="00CB05C5" w:rsidP="008A475E">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24C7476C"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w:t>
            </w:r>
          </w:p>
        </w:tc>
        <w:tc>
          <w:tcPr>
            <w:tcW w:w="1203" w:type="dxa"/>
            <w:noWrap/>
            <w:vAlign w:val="center"/>
            <w:hideMark/>
          </w:tcPr>
          <w:p w14:paraId="0C0BCA43"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27</w:t>
            </w:r>
          </w:p>
        </w:tc>
        <w:tc>
          <w:tcPr>
            <w:tcW w:w="1168" w:type="dxa"/>
            <w:noWrap/>
            <w:vAlign w:val="center"/>
            <w:hideMark/>
          </w:tcPr>
          <w:p w14:paraId="3B5B1F84"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50</w:t>
            </w:r>
          </w:p>
        </w:tc>
        <w:tc>
          <w:tcPr>
            <w:tcW w:w="1249" w:type="dxa"/>
            <w:noWrap/>
            <w:vAlign w:val="center"/>
            <w:hideMark/>
          </w:tcPr>
          <w:p w14:paraId="31D4E71E" w14:textId="77777777" w:rsidR="00CB05C5" w:rsidRPr="009B2099"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55</w:t>
            </w:r>
          </w:p>
        </w:tc>
      </w:tr>
      <w:tr w:rsidR="00CB05C5" w:rsidRPr="00731FA6" w14:paraId="226787AD"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27E1E1DF"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1FA301D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1,275</w:t>
            </w:r>
          </w:p>
        </w:tc>
        <w:tc>
          <w:tcPr>
            <w:tcW w:w="1203" w:type="dxa"/>
            <w:noWrap/>
            <w:vAlign w:val="center"/>
          </w:tcPr>
          <w:p w14:paraId="4B8AD9DE"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1,456</w:t>
            </w:r>
          </w:p>
        </w:tc>
        <w:tc>
          <w:tcPr>
            <w:tcW w:w="1168" w:type="dxa"/>
            <w:noWrap/>
            <w:vAlign w:val="center"/>
          </w:tcPr>
          <w:p w14:paraId="28D4F30A"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2,250</w:t>
            </w:r>
          </w:p>
        </w:tc>
        <w:tc>
          <w:tcPr>
            <w:tcW w:w="1249" w:type="dxa"/>
            <w:noWrap/>
            <w:vAlign w:val="center"/>
          </w:tcPr>
          <w:p w14:paraId="0C7C94DD" w14:textId="77777777" w:rsidR="00CB05C5" w:rsidRPr="009B2099"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2,414</w:t>
            </w:r>
          </w:p>
        </w:tc>
      </w:tr>
      <w:tr w:rsidR="00CB05C5" w:rsidRPr="00731FA6" w14:paraId="62815688"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78CCC3D2" w14:textId="77777777" w:rsidR="00CB05C5" w:rsidRPr="00731FA6" w:rsidRDefault="00CB05C5" w:rsidP="008A475E">
            <w:pPr>
              <w:jc w:val="center"/>
              <w:rPr>
                <w:rFonts w:ascii="Arial" w:eastAsia="Times New Roman" w:hAnsi="Arial" w:cs="Arial"/>
                <w:b w:val="0"/>
                <w:bCs w:val="0"/>
                <w:color w:val="000000"/>
                <w:sz w:val="20"/>
                <w:szCs w:val="20"/>
                <w:lang w:eastAsia="en-IN"/>
              </w:rPr>
            </w:pPr>
            <w:bookmarkStart w:id="2371" w:name="_Hlk90050336"/>
            <w:bookmarkEnd w:id="2369"/>
            <w:r w:rsidRPr="00731FA6">
              <w:rPr>
                <w:rFonts w:ascii="Arial" w:eastAsia="Times New Roman" w:hAnsi="Arial" w:cs="Arial"/>
                <w:sz w:val="20"/>
                <w:szCs w:val="20"/>
                <w:lang w:eastAsia="en-IN"/>
              </w:rPr>
              <w:t>India Weak Nitric Acid Market, By Consumption Sectors, By Volume (%)</w:t>
            </w:r>
          </w:p>
        </w:tc>
      </w:tr>
      <w:tr w:rsidR="00CB05C5" w:rsidRPr="00731FA6" w14:paraId="0984FCFB"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16E19A5E"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67EBBE6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59F4160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03FD4B75"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27447D3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0D7FCB1"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4DE9D3AB"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1E6A2096"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1203" w:type="dxa"/>
            <w:noWrap/>
            <w:vAlign w:val="center"/>
            <w:hideMark/>
          </w:tcPr>
          <w:p w14:paraId="6870EFA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1168" w:type="dxa"/>
            <w:noWrap/>
            <w:vAlign w:val="center"/>
            <w:hideMark/>
          </w:tcPr>
          <w:p w14:paraId="4FA7FA91"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35%</w:t>
            </w:r>
          </w:p>
        </w:tc>
        <w:tc>
          <w:tcPr>
            <w:tcW w:w="1249" w:type="dxa"/>
            <w:noWrap/>
            <w:vAlign w:val="center"/>
            <w:hideMark/>
          </w:tcPr>
          <w:p w14:paraId="7A447F6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r>
      <w:tr w:rsidR="00CB05C5" w:rsidRPr="00731FA6" w14:paraId="4C501A84" w14:textId="77777777" w:rsidTr="008A475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905D25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1F641F3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1203" w:type="dxa"/>
            <w:noWrap/>
            <w:vAlign w:val="center"/>
            <w:hideMark/>
          </w:tcPr>
          <w:p w14:paraId="5F0F3EC0"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168" w:type="dxa"/>
            <w:noWrap/>
            <w:vAlign w:val="center"/>
            <w:hideMark/>
          </w:tcPr>
          <w:p w14:paraId="66E7328D"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249" w:type="dxa"/>
            <w:noWrap/>
            <w:vAlign w:val="center"/>
            <w:hideMark/>
          </w:tcPr>
          <w:p w14:paraId="4E8B2D2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r>
      <w:tr w:rsidR="00CB05C5" w:rsidRPr="00731FA6" w14:paraId="7E671B69"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381622A1"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443B4AD0"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203" w:type="dxa"/>
            <w:noWrap/>
            <w:vAlign w:val="center"/>
            <w:hideMark/>
          </w:tcPr>
          <w:p w14:paraId="31B1DC9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c>
          <w:tcPr>
            <w:tcW w:w="1168" w:type="dxa"/>
            <w:noWrap/>
            <w:vAlign w:val="center"/>
            <w:hideMark/>
          </w:tcPr>
          <w:p w14:paraId="0F693EB7"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1249" w:type="dxa"/>
            <w:noWrap/>
            <w:vAlign w:val="center"/>
            <w:hideMark/>
          </w:tcPr>
          <w:p w14:paraId="5397B77D"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r>
      <w:tr w:rsidR="00CB05C5" w:rsidRPr="00731FA6" w14:paraId="5C0C4CE1"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549385A7" w14:textId="77777777" w:rsidR="00CB05C5" w:rsidRPr="00311483" w:rsidRDefault="00CB05C5" w:rsidP="008A475E">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3A7B30E9"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203" w:type="dxa"/>
            <w:noWrap/>
            <w:vAlign w:val="center"/>
          </w:tcPr>
          <w:p w14:paraId="23101AEF"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168" w:type="dxa"/>
            <w:noWrap/>
            <w:vAlign w:val="center"/>
          </w:tcPr>
          <w:p w14:paraId="3BE616D2"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1249" w:type="dxa"/>
            <w:noWrap/>
            <w:vAlign w:val="center"/>
          </w:tcPr>
          <w:p w14:paraId="05064185" w14:textId="77777777" w:rsidR="00CB05C5"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r>
      <w:tr w:rsidR="00CB05C5" w:rsidRPr="00731FA6" w14:paraId="62BE371B" w14:textId="77777777" w:rsidTr="008A475E">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EEE2B1A" w14:textId="77777777" w:rsidR="00CB05C5" w:rsidRPr="00731FA6" w:rsidRDefault="00CB05C5" w:rsidP="008A475E">
            <w:pPr>
              <w:jc w:val="left"/>
              <w:rPr>
                <w:rFonts w:ascii="Arial" w:eastAsia="Times New Roman" w:hAnsi="Arial" w:cs="Arial"/>
                <w:b w:val="0"/>
                <w:bCs w:val="0"/>
                <w:color w:val="000000"/>
                <w:sz w:val="20"/>
                <w:szCs w:val="20"/>
                <w:lang w:eastAsia="en-IN"/>
              </w:rPr>
            </w:pPr>
            <w:r>
              <w:rPr>
                <w:rFonts w:ascii="Arial" w:hAnsi="Arial" w:cs="Arial"/>
                <w:color w:val="000000"/>
                <w:sz w:val="20"/>
                <w:szCs w:val="20"/>
              </w:rPr>
              <w:lastRenderedPageBreak/>
              <w:t>SNA</w:t>
            </w:r>
          </w:p>
        </w:tc>
        <w:tc>
          <w:tcPr>
            <w:tcW w:w="895" w:type="dxa"/>
            <w:noWrap/>
            <w:vAlign w:val="center"/>
            <w:hideMark/>
          </w:tcPr>
          <w:p w14:paraId="71F87CB4"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03" w:type="dxa"/>
            <w:noWrap/>
            <w:vAlign w:val="center"/>
            <w:hideMark/>
          </w:tcPr>
          <w:p w14:paraId="64D4F3A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168" w:type="dxa"/>
            <w:noWrap/>
            <w:vAlign w:val="center"/>
            <w:hideMark/>
          </w:tcPr>
          <w:p w14:paraId="589568CC"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49" w:type="dxa"/>
            <w:noWrap/>
            <w:vAlign w:val="center"/>
            <w:hideMark/>
          </w:tcPr>
          <w:p w14:paraId="76E24D59"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r>
      <w:tr w:rsidR="00CB05C5" w:rsidRPr="00731FA6" w14:paraId="69751737" w14:textId="77777777" w:rsidTr="008A475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3654F6AD" w14:textId="77777777" w:rsidR="00CB05C5" w:rsidRPr="00731FA6" w:rsidRDefault="00CB05C5" w:rsidP="008A475E">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74882BF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03" w:type="dxa"/>
            <w:noWrap/>
            <w:vAlign w:val="center"/>
          </w:tcPr>
          <w:p w14:paraId="270B1911"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168" w:type="dxa"/>
            <w:noWrap/>
            <w:vAlign w:val="center"/>
          </w:tcPr>
          <w:p w14:paraId="6FCD6A87"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49" w:type="dxa"/>
            <w:noWrap/>
            <w:vAlign w:val="center"/>
          </w:tcPr>
          <w:p w14:paraId="367CB694"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r>
      <w:bookmarkEnd w:id="2370"/>
      <w:bookmarkEnd w:id="2371"/>
    </w:tbl>
    <w:p w14:paraId="4C0895D0" w14:textId="77777777" w:rsidR="00CB05C5" w:rsidRPr="00731FA6" w:rsidRDefault="00CB05C5" w:rsidP="00CB05C5">
      <w:pPr>
        <w:rPr>
          <w:rFonts w:ascii="Arial" w:hAnsi="Arial" w:cs="Arial"/>
          <w:i/>
          <w:iCs/>
          <w:sz w:val="16"/>
          <w:szCs w:val="16"/>
        </w:rPr>
      </w:pPr>
    </w:p>
    <w:tbl>
      <w:tblPr>
        <w:tblStyle w:val="TableGrid"/>
        <w:tblW w:w="9080" w:type="dxa"/>
        <w:tblInd w:w="5" w:type="dxa"/>
        <w:tblLook w:val="0420" w:firstRow="1" w:lastRow="0" w:firstColumn="0" w:lastColumn="0" w:noHBand="0" w:noVBand="1"/>
      </w:tblPr>
      <w:tblGrid>
        <w:gridCol w:w="3029"/>
        <w:gridCol w:w="2876"/>
        <w:gridCol w:w="3175"/>
      </w:tblGrid>
      <w:tr w:rsidR="00CB05C5" w:rsidRPr="00731FA6" w14:paraId="241579DA" w14:textId="77777777" w:rsidTr="008A475E">
        <w:trPr>
          <w:trHeight w:val="367"/>
        </w:trPr>
        <w:tc>
          <w:tcPr>
            <w:tcW w:w="3029" w:type="dxa"/>
            <w:shd w:val="clear" w:color="auto" w:fill="000000" w:themeFill="text1"/>
            <w:hideMark/>
          </w:tcPr>
          <w:p w14:paraId="00681792" w14:textId="77777777" w:rsidR="00CB05C5" w:rsidRPr="00731FA6" w:rsidRDefault="00CB05C5" w:rsidP="008A475E">
            <w:pPr>
              <w:jc w:val="left"/>
              <w:rPr>
                <w:rFonts w:ascii="Arial" w:hAnsi="Arial" w:cs="Arial"/>
                <w:b/>
                <w:bCs/>
                <w:sz w:val="20"/>
                <w:szCs w:val="20"/>
              </w:rPr>
            </w:pPr>
            <w:r w:rsidRPr="00731FA6">
              <w:rPr>
                <w:rFonts w:ascii="Arial" w:hAnsi="Arial" w:cs="Arial"/>
                <w:b/>
                <w:bCs/>
                <w:sz w:val="20"/>
                <w:szCs w:val="20"/>
              </w:rPr>
              <w:t>Consumption Sectors</w:t>
            </w:r>
          </w:p>
        </w:tc>
        <w:tc>
          <w:tcPr>
            <w:tcW w:w="2876" w:type="dxa"/>
            <w:shd w:val="clear" w:color="auto" w:fill="000000" w:themeFill="text1"/>
            <w:hideMark/>
          </w:tcPr>
          <w:p w14:paraId="345CE8B3"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(2015-2021)</w:t>
            </w:r>
          </w:p>
        </w:tc>
        <w:tc>
          <w:tcPr>
            <w:tcW w:w="3175" w:type="dxa"/>
            <w:shd w:val="clear" w:color="auto" w:fill="000000" w:themeFill="text1"/>
            <w:hideMark/>
          </w:tcPr>
          <w:p w14:paraId="6B57D865" w14:textId="77777777" w:rsidR="00CB05C5" w:rsidRPr="00731FA6" w:rsidRDefault="00CB05C5" w:rsidP="008A475E">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29EF8556" w14:textId="77777777" w:rsidTr="008A475E">
        <w:trPr>
          <w:trHeight w:val="189"/>
        </w:trPr>
        <w:tc>
          <w:tcPr>
            <w:tcW w:w="3029" w:type="dxa"/>
            <w:vAlign w:val="center"/>
            <w:hideMark/>
          </w:tcPr>
          <w:p w14:paraId="66F06E0B"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Ammonium Nitrate</w:t>
            </w:r>
          </w:p>
        </w:tc>
        <w:tc>
          <w:tcPr>
            <w:tcW w:w="2876" w:type="dxa"/>
            <w:vAlign w:val="center"/>
            <w:hideMark/>
          </w:tcPr>
          <w:p w14:paraId="30BA91A3"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4.6%</w:t>
            </w:r>
          </w:p>
        </w:tc>
        <w:tc>
          <w:tcPr>
            <w:tcW w:w="3175" w:type="dxa"/>
            <w:vAlign w:val="center"/>
            <w:hideMark/>
          </w:tcPr>
          <w:p w14:paraId="0071D47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4.2%</w:t>
            </w:r>
          </w:p>
        </w:tc>
      </w:tr>
      <w:tr w:rsidR="00CB05C5" w:rsidRPr="00731FA6" w14:paraId="2C3DF1BB" w14:textId="77777777" w:rsidTr="008A475E">
        <w:trPr>
          <w:trHeight w:val="284"/>
        </w:trPr>
        <w:tc>
          <w:tcPr>
            <w:tcW w:w="3029" w:type="dxa"/>
            <w:vAlign w:val="center"/>
            <w:hideMark/>
          </w:tcPr>
          <w:p w14:paraId="64DAF401"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Fertilizers</w:t>
            </w:r>
          </w:p>
        </w:tc>
        <w:tc>
          <w:tcPr>
            <w:tcW w:w="2876" w:type="dxa"/>
            <w:vAlign w:val="center"/>
            <w:hideMark/>
          </w:tcPr>
          <w:p w14:paraId="3ECFC5CF"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43E46686"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4.8%</w:t>
            </w:r>
          </w:p>
        </w:tc>
      </w:tr>
      <w:tr w:rsidR="00CB05C5" w:rsidRPr="00731FA6" w14:paraId="402FD525" w14:textId="77777777" w:rsidTr="008A475E">
        <w:trPr>
          <w:trHeight w:val="284"/>
        </w:trPr>
        <w:tc>
          <w:tcPr>
            <w:tcW w:w="3029" w:type="dxa"/>
            <w:vAlign w:val="center"/>
            <w:hideMark/>
          </w:tcPr>
          <w:p w14:paraId="5F6F5E9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CNA</w:t>
            </w:r>
          </w:p>
        </w:tc>
        <w:tc>
          <w:tcPr>
            <w:tcW w:w="2876" w:type="dxa"/>
            <w:vAlign w:val="center"/>
            <w:hideMark/>
          </w:tcPr>
          <w:p w14:paraId="4E8D720B"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235CF50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6.9%</w:t>
            </w:r>
          </w:p>
        </w:tc>
      </w:tr>
      <w:tr w:rsidR="00CB05C5" w:rsidRPr="00731FA6" w14:paraId="3F12892F" w14:textId="77777777" w:rsidTr="008A475E">
        <w:trPr>
          <w:trHeight w:val="284"/>
        </w:trPr>
        <w:tc>
          <w:tcPr>
            <w:tcW w:w="3029" w:type="dxa"/>
            <w:vAlign w:val="center"/>
          </w:tcPr>
          <w:p w14:paraId="0610C59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Merchant WNA</w:t>
            </w:r>
          </w:p>
        </w:tc>
        <w:tc>
          <w:tcPr>
            <w:tcW w:w="2876" w:type="dxa"/>
            <w:vAlign w:val="center"/>
          </w:tcPr>
          <w:p w14:paraId="4C79AAFE" w14:textId="77777777" w:rsidR="00CB05C5" w:rsidRPr="00C04EF3" w:rsidRDefault="00CB05C5" w:rsidP="008A475E">
            <w:pPr>
              <w:jc w:val="center"/>
              <w:rPr>
                <w:rFonts w:ascii="Arial" w:hAnsi="Arial" w:cs="Arial"/>
                <w:b/>
                <w:bCs/>
                <w:color w:val="000000"/>
                <w:sz w:val="20"/>
                <w:szCs w:val="20"/>
              </w:rPr>
            </w:pPr>
            <w:r w:rsidRPr="00C04EF3">
              <w:rPr>
                <w:rFonts w:ascii="Arial" w:hAnsi="Arial" w:cs="Arial"/>
                <w:b/>
                <w:bCs/>
                <w:color w:val="000000"/>
                <w:sz w:val="20"/>
                <w:szCs w:val="20"/>
              </w:rPr>
              <w:t>1.6%</w:t>
            </w:r>
          </w:p>
        </w:tc>
        <w:tc>
          <w:tcPr>
            <w:tcW w:w="3175" w:type="dxa"/>
            <w:vAlign w:val="center"/>
          </w:tcPr>
          <w:p w14:paraId="72A1AA63" w14:textId="77777777" w:rsidR="00CB05C5" w:rsidRPr="00C04EF3" w:rsidRDefault="00CB05C5" w:rsidP="008A475E">
            <w:pPr>
              <w:jc w:val="center"/>
              <w:rPr>
                <w:rFonts w:ascii="Arial" w:hAnsi="Arial" w:cs="Arial"/>
                <w:b/>
                <w:bCs/>
                <w:color w:val="000000"/>
                <w:sz w:val="20"/>
                <w:szCs w:val="20"/>
              </w:rPr>
            </w:pPr>
            <w:r w:rsidRPr="00C04EF3">
              <w:rPr>
                <w:rFonts w:ascii="Arial" w:hAnsi="Arial" w:cs="Arial"/>
                <w:b/>
                <w:bCs/>
                <w:color w:val="000000"/>
                <w:sz w:val="20"/>
                <w:szCs w:val="20"/>
              </w:rPr>
              <w:t>3.4%</w:t>
            </w:r>
          </w:p>
        </w:tc>
      </w:tr>
      <w:tr w:rsidR="00CB05C5" w:rsidRPr="00731FA6" w14:paraId="123FE536" w14:textId="77777777" w:rsidTr="008A475E">
        <w:trPr>
          <w:trHeight w:val="284"/>
        </w:trPr>
        <w:tc>
          <w:tcPr>
            <w:tcW w:w="3029" w:type="dxa"/>
            <w:vAlign w:val="center"/>
            <w:hideMark/>
          </w:tcPr>
          <w:p w14:paraId="4525953C" w14:textId="77777777" w:rsidR="00CB05C5" w:rsidRPr="00C04EF3" w:rsidRDefault="00CB05C5" w:rsidP="008A475E">
            <w:pPr>
              <w:jc w:val="left"/>
              <w:rPr>
                <w:rFonts w:ascii="Arial" w:hAnsi="Arial" w:cs="Arial"/>
                <w:b/>
                <w:bCs/>
                <w:sz w:val="20"/>
                <w:szCs w:val="20"/>
              </w:rPr>
            </w:pPr>
            <w:r w:rsidRPr="00C04EF3">
              <w:rPr>
                <w:rFonts w:ascii="Arial" w:hAnsi="Arial" w:cs="Arial"/>
                <w:b/>
                <w:bCs/>
                <w:color w:val="000000"/>
                <w:sz w:val="20"/>
                <w:szCs w:val="20"/>
              </w:rPr>
              <w:t>SNA</w:t>
            </w:r>
          </w:p>
        </w:tc>
        <w:tc>
          <w:tcPr>
            <w:tcW w:w="2876" w:type="dxa"/>
            <w:vAlign w:val="center"/>
            <w:hideMark/>
          </w:tcPr>
          <w:p w14:paraId="4DDAEB60"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1.3%</w:t>
            </w:r>
          </w:p>
        </w:tc>
        <w:tc>
          <w:tcPr>
            <w:tcW w:w="3175" w:type="dxa"/>
            <w:vAlign w:val="center"/>
            <w:hideMark/>
          </w:tcPr>
          <w:p w14:paraId="62848DC7" w14:textId="77777777" w:rsidR="00CB05C5" w:rsidRPr="00C04EF3" w:rsidRDefault="00CB05C5" w:rsidP="008A475E">
            <w:pPr>
              <w:jc w:val="center"/>
              <w:rPr>
                <w:rFonts w:ascii="Arial" w:hAnsi="Arial" w:cs="Arial"/>
                <w:sz w:val="20"/>
                <w:szCs w:val="20"/>
              </w:rPr>
            </w:pPr>
            <w:r w:rsidRPr="00C04EF3">
              <w:rPr>
                <w:rFonts w:ascii="Arial" w:hAnsi="Arial" w:cs="Arial"/>
                <w:b/>
                <w:bCs/>
                <w:color w:val="000000"/>
                <w:sz w:val="20"/>
                <w:szCs w:val="20"/>
              </w:rPr>
              <w:t>6.7%</w:t>
            </w:r>
          </w:p>
        </w:tc>
      </w:tr>
    </w:tbl>
    <w:p w14:paraId="3848FAE5" w14:textId="77777777" w:rsidR="00CB05C5" w:rsidRDefault="00CB05C5" w:rsidP="00CB05C5">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 xml:space="preserve">Others include </w:t>
      </w:r>
      <w:r w:rsidRPr="00A0110D">
        <w:rPr>
          <w:rFonts w:ascii="Arial" w:eastAsia="Times New Roman" w:hAnsi="Arial" w:cs="Arial"/>
          <w:i/>
          <w:iCs/>
          <w:color w:val="000000"/>
          <w:sz w:val="16"/>
          <w:szCs w:val="16"/>
          <w:lang w:eastAsia="en-IN"/>
        </w:rPr>
        <w:t>Nitroaromatics, Dyes &amp; Paints, Explosives, etc.</w:t>
      </w:r>
    </w:p>
    <w:p w14:paraId="62CDF875"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12C19578" w14:textId="77777777" w:rsidR="00CB05C5" w:rsidRDefault="00CB05C5" w:rsidP="00CB05C5">
      <w:pPr>
        <w:rPr>
          <w:rFonts w:ascii="Arial" w:hAnsi="Arial" w:cs="Arial"/>
          <w:sz w:val="20"/>
          <w:szCs w:val="20"/>
        </w:rPr>
      </w:pPr>
    </w:p>
    <w:p w14:paraId="278FE4D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w:t>
      </w:r>
      <w:r>
        <w:rPr>
          <w:rFonts w:ascii="Arial" w:hAnsi="Arial" w:cs="Arial"/>
          <w:sz w:val="20"/>
          <w:szCs w:val="20"/>
          <w:lang w:val="en-US"/>
        </w:rPr>
        <w:t>ammonium nitrate</w:t>
      </w:r>
      <w:r w:rsidRPr="00731FA6">
        <w:rPr>
          <w:rFonts w:ascii="Arial" w:hAnsi="Arial" w:cs="Arial"/>
          <w:sz w:val="20"/>
          <w:szCs w:val="20"/>
          <w:lang w:val="en-US"/>
        </w:rPr>
        <w:t xml:space="preserve"> consumption sector because of the high demand from the sector. Weak nitric acid is captively used to manufacture ammonium nitrate which in turn is used in manufacturing explosives. Approximately 3</w:t>
      </w:r>
      <w:r>
        <w:rPr>
          <w:rFonts w:ascii="Arial" w:hAnsi="Arial" w:cs="Arial"/>
          <w:sz w:val="20"/>
          <w:szCs w:val="20"/>
          <w:lang w:val="en-US"/>
        </w:rPr>
        <w:t>6</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401</w:t>
      </w:r>
      <w:r w:rsidRPr="00731FA6">
        <w:rPr>
          <w:rFonts w:ascii="Arial" w:hAnsi="Arial" w:cs="Arial"/>
          <w:sz w:val="20"/>
          <w:szCs w:val="20"/>
          <w:lang w:val="en-US"/>
        </w:rPr>
        <w:t xml:space="preserve"> thousand metric tons in FY2015 to </w:t>
      </w:r>
      <w:r>
        <w:rPr>
          <w:rFonts w:ascii="Arial" w:hAnsi="Arial" w:cs="Arial"/>
          <w:sz w:val="20"/>
          <w:szCs w:val="20"/>
          <w:lang w:val="en-US"/>
        </w:rPr>
        <w:t>525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4.6</w:t>
      </w:r>
      <w:r w:rsidRPr="00731FA6">
        <w:rPr>
          <w:rFonts w:ascii="Arial" w:hAnsi="Arial" w:cs="Arial"/>
          <w:sz w:val="20"/>
          <w:szCs w:val="20"/>
          <w:lang w:val="en-US"/>
        </w:rPr>
        <w:t>% during this period. WNA ammonium nitrate applications market is forecasted to grow with a CAGR of 4.</w:t>
      </w:r>
      <w:r>
        <w:rPr>
          <w:rFonts w:ascii="Arial" w:hAnsi="Arial" w:cs="Arial"/>
          <w:sz w:val="20"/>
          <w:szCs w:val="20"/>
          <w:lang w:val="en-US"/>
        </w:rPr>
        <w:t>2</w:t>
      </w:r>
      <w:r w:rsidRPr="00731FA6">
        <w:rPr>
          <w:rFonts w:ascii="Arial" w:hAnsi="Arial" w:cs="Arial"/>
          <w:sz w:val="20"/>
          <w:szCs w:val="20"/>
          <w:lang w:val="en-US"/>
        </w:rPr>
        <w:t xml:space="preserve">% and reach up to </w:t>
      </w:r>
      <w:r>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564A506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Followed by this, it is recommended to focus on </w:t>
      </w:r>
      <w:r>
        <w:rPr>
          <w:rFonts w:ascii="Arial" w:hAnsi="Arial" w:cs="Arial"/>
          <w:sz w:val="20"/>
          <w:szCs w:val="20"/>
          <w:lang w:val="en-US"/>
        </w:rPr>
        <w:t>fertilizers</w:t>
      </w:r>
      <w:r w:rsidRPr="00731FA6">
        <w:rPr>
          <w:rFonts w:ascii="Arial" w:hAnsi="Arial" w:cs="Arial"/>
          <w:sz w:val="20"/>
          <w:szCs w:val="20"/>
          <w:lang w:val="en-US"/>
        </w:rPr>
        <w:t xml:space="preserve"> consumption sector. Fertilizers end use sectors have close to </w:t>
      </w:r>
      <w:r>
        <w:rPr>
          <w:rFonts w:ascii="Arial" w:hAnsi="Arial" w:cs="Arial"/>
          <w:sz w:val="20"/>
          <w:szCs w:val="20"/>
          <w:lang w:val="en-US"/>
        </w:rPr>
        <w:t>28</w:t>
      </w:r>
      <w:r w:rsidRPr="00731FA6">
        <w:rPr>
          <w:rFonts w:ascii="Arial" w:hAnsi="Arial" w:cs="Arial"/>
          <w:sz w:val="20"/>
          <w:szCs w:val="20"/>
          <w:lang w:val="en-US"/>
        </w:rPr>
        <w:t xml:space="preserve">% market share in the total consumption. Weak nitric acid is captively used to manufacture nitrogenous fertilizers. The market is growing from </w:t>
      </w:r>
      <w:r>
        <w:rPr>
          <w:rFonts w:ascii="Arial" w:hAnsi="Arial" w:cs="Arial"/>
          <w:sz w:val="20"/>
          <w:szCs w:val="20"/>
          <w:lang w:val="en-US"/>
        </w:rPr>
        <w:t>385</w:t>
      </w:r>
      <w:r w:rsidRPr="00731FA6">
        <w:rPr>
          <w:rFonts w:ascii="Arial" w:hAnsi="Arial" w:cs="Arial"/>
          <w:sz w:val="20"/>
          <w:szCs w:val="20"/>
          <w:lang w:val="en-US"/>
        </w:rPr>
        <w:t xml:space="preserve"> thousand metric tons in FY2015 to </w:t>
      </w:r>
      <w:r>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0.9</w:t>
      </w:r>
      <w:r w:rsidRPr="00731FA6">
        <w:rPr>
          <w:rFonts w:ascii="Arial" w:hAnsi="Arial" w:cs="Arial"/>
          <w:sz w:val="20"/>
          <w:szCs w:val="20"/>
          <w:lang w:val="en-US"/>
        </w:rPr>
        <w:t>% during this</w:t>
      </w:r>
      <w:r w:rsidRPr="00731FA6">
        <w:rPr>
          <w:rFonts w:ascii="Arial" w:hAnsi="Arial" w:cs="Arial"/>
          <w:b/>
          <w:bCs/>
          <w:sz w:val="20"/>
          <w:szCs w:val="20"/>
          <w:lang w:val="en-US"/>
        </w:rPr>
        <w:t xml:space="preserve"> </w:t>
      </w:r>
      <w:r w:rsidRPr="00731FA6">
        <w:rPr>
          <w:rFonts w:ascii="Arial" w:hAnsi="Arial" w:cs="Arial"/>
          <w:sz w:val="20"/>
          <w:szCs w:val="20"/>
          <w:lang w:val="en-US"/>
        </w:rPr>
        <w:t>period. WNA fertilizers applications market is forecasted to grow with a CAGR of 4.</w:t>
      </w:r>
      <w:r>
        <w:rPr>
          <w:rFonts w:ascii="Arial" w:hAnsi="Arial" w:cs="Arial"/>
          <w:sz w:val="20"/>
          <w:szCs w:val="20"/>
          <w:lang w:val="en-US"/>
        </w:rPr>
        <w:t>8</w:t>
      </w:r>
      <w:r w:rsidRPr="00731FA6">
        <w:rPr>
          <w:rFonts w:ascii="Arial" w:hAnsi="Arial" w:cs="Arial"/>
          <w:sz w:val="20"/>
          <w:szCs w:val="20"/>
          <w:lang w:val="en-US"/>
        </w:rPr>
        <w:t xml:space="preserve">% and reach up to </w:t>
      </w:r>
      <w:r>
        <w:rPr>
          <w:rFonts w:ascii="Arial" w:hAnsi="Arial" w:cs="Arial"/>
          <w:sz w:val="20"/>
          <w:szCs w:val="20"/>
          <w:lang w:val="en-US"/>
        </w:rPr>
        <w:t>647</w:t>
      </w:r>
      <w:r w:rsidRPr="00731FA6">
        <w:rPr>
          <w:rFonts w:ascii="Arial" w:hAnsi="Arial" w:cs="Arial"/>
          <w:sz w:val="20"/>
          <w:szCs w:val="20"/>
          <w:lang w:val="en-US"/>
        </w:rPr>
        <w:t xml:space="preserve"> thousand metric tons by FY2030.</w:t>
      </w:r>
    </w:p>
    <w:p w14:paraId="7BFAC8B8" w14:textId="77777777" w:rsidR="00CB05C5" w:rsidRDefault="00CB05C5" w:rsidP="00CB05C5">
      <w:pPr>
        <w:rPr>
          <w:rFonts w:ascii="Arial" w:hAnsi="Arial" w:cs="Arial"/>
          <w:sz w:val="20"/>
          <w:szCs w:val="20"/>
          <w:lang w:val="en-US"/>
        </w:rPr>
      </w:pPr>
    </w:p>
    <w:p w14:paraId="5EF3241E"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t xml:space="preserve">India Weak Nitric Acid Market, </w:t>
      </w:r>
      <w:r>
        <w:rPr>
          <w:rFonts w:ascii="Arial" w:hAnsi="Arial" w:cs="Arial"/>
          <w:b/>
          <w:bCs/>
          <w:sz w:val="20"/>
          <w:szCs w:val="20"/>
        </w:rPr>
        <w:t>Sales</w:t>
      </w:r>
      <w:r w:rsidRPr="00731FA6">
        <w:rPr>
          <w:rFonts w:ascii="Arial" w:hAnsi="Arial" w:cs="Arial"/>
          <w:b/>
          <w:bCs/>
          <w:sz w:val="20"/>
          <w:szCs w:val="20"/>
        </w:rPr>
        <w:t xml:space="preserve"> </w:t>
      </w:r>
      <w:proofErr w:type="gramStart"/>
      <w:r w:rsidRPr="00731FA6">
        <w:rPr>
          <w:rFonts w:ascii="Arial" w:hAnsi="Arial" w:cs="Arial"/>
          <w:b/>
          <w:bCs/>
          <w:sz w:val="20"/>
          <w:szCs w:val="20"/>
        </w:rPr>
        <w:t>By</w:t>
      </w:r>
      <w:proofErr w:type="gramEnd"/>
      <w:r w:rsidRPr="00731FA6">
        <w:rPr>
          <w:rFonts w:ascii="Arial" w:hAnsi="Arial" w:cs="Arial"/>
          <w:b/>
          <w:bCs/>
          <w:sz w:val="20"/>
          <w:szCs w:val="20"/>
        </w:rPr>
        <w:t xml:space="preserve"> Company, By Volume (% share) – FY2021</w:t>
      </w:r>
    </w:p>
    <w:p w14:paraId="30BD74AE" w14:textId="77777777" w:rsidR="00CB05C5" w:rsidRDefault="00CB05C5" w:rsidP="00CB05C5">
      <w:pPr>
        <w:keepNext/>
        <w:rPr>
          <w:rFonts w:ascii="Arial" w:hAnsi="Arial" w:cs="Arial"/>
          <w:i/>
          <w:iCs/>
          <w:sz w:val="18"/>
          <w:szCs w:val="18"/>
        </w:rPr>
      </w:pPr>
      <w:r w:rsidRPr="00731FA6">
        <w:rPr>
          <w:rFonts w:ascii="Arial" w:hAnsi="Arial" w:cs="Arial"/>
          <w:i/>
          <w:noProof/>
          <w:sz w:val="20"/>
          <w:szCs w:val="20"/>
          <w:lang w:val="en-US"/>
        </w:rPr>
        <w:drawing>
          <wp:inline distT="0" distB="0" distL="0" distR="0" wp14:anchorId="20E0428E" wp14:editId="5665F36A">
            <wp:extent cx="5730476" cy="1466850"/>
            <wp:effectExtent l="0" t="0" r="3810" b="190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31FA6">
        <w:rPr>
          <w:rFonts w:ascii="Arial" w:hAnsi="Arial" w:cs="Arial"/>
          <w:i/>
          <w:iCs/>
          <w:sz w:val="18"/>
          <w:szCs w:val="18"/>
        </w:rPr>
        <w:t>Others Include Imports</w:t>
      </w:r>
    </w:p>
    <w:p w14:paraId="6F32129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w:t>
      </w:r>
    </w:p>
    <w:p w14:paraId="6F014EAD" w14:textId="77777777" w:rsidR="00CB05C5" w:rsidRDefault="00CB05C5" w:rsidP="00CB05C5">
      <w:pPr>
        <w:rPr>
          <w:rFonts w:ascii="Arial" w:eastAsia="Times New Roman" w:hAnsi="Arial" w:cs="Arial"/>
          <w:i/>
          <w:iCs/>
          <w:color w:val="000000"/>
          <w:sz w:val="16"/>
          <w:szCs w:val="16"/>
          <w:lang w:eastAsia="en-IN"/>
        </w:rPr>
      </w:pPr>
    </w:p>
    <w:p w14:paraId="203438DD" w14:textId="77777777" w:rsidR="00CB05C5" w:rsidRDefault="00CB05C5" w:rsidP="00CB05C5">
      <w:pPr>
        <w:rPr>
          <w:rFonts w:ascii="Arial" w:eastAsia="Times New Roman" w:hAnsi="Arial" w:cs="Arial"/>
          <w:i/>
          <w:iCs/>
          <w:color w:val="000000"/>
          <w:sz w:val="16"/>
          <w:szCs w:val="16"/>
          <w:lang w:eastAsia="en-IN"/>
        </w:rPr>
      </w:pPr>
    </w:p>
    <w:tbl>
      <w:tblPr>
        <w:tblStyle w:val="ListTable31"/>
        <w:tblW w:w="9073" w:type="dxa"/>
        <w:tblLook w:val="04A0" w:firstRow="1" w:lastRow="0" w:firstColumn="1" w:lastColumn="0" w:noHBand="0" w:noVBand="1"/>
      </w:tblPr>
      <w:tblGrid>
        <w:gridCol w:w="5395"/>
        <w:gridCol w:w="3678"/>
      </w:tblGrid>
      <w:tr w:rsidR="00CB05C5" w:rsidRPr="00731FA6" w14:paraId="5907812B" w14:textId="77777777" w:rsidTr="008A475E">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5395" w:type="dxa"/>
          </w:tcPr>
          <w:p w14:paraId="0E762D10" w14:textId="77777777" w:rsidR="00CB05C5" w:rsidRPr="001F4C42" w:rsidRDefault="00CB05C5" w:rsidP="008A475E">
            <w:pPr>
              <w:rPr>
                <w:rFonts w:ascii="Arial" w:hAnsi="Arial" w:cs="Arial"/>
                <w:sz w:val="20"/>
                <w:szCs w:val="20"/>
              </w:rPr>
            </w:pPr>
            <w:r w:rsidRPr="001F4C42">
              <w:rPr>
                <w:rFonts w:ascii="Arial" w:hAnsi="Arial" w:cs="Arial"/>
                <w:sz w:val="20"/>
                <w:szCs w:val="20"/>
              </w:rPr>
              <w:t>Company</w:t>
            </w:r>
          </w:p>
        </w:tc>
        <w:tc>
          <w:tcPr>
            <w:tcW w:w="3678" w:type="dxa"/>
          </w:tcPr>
          <w:p w14:paraId="66AB69D2" w14:textId="77777777" w:rsidR="00CB05C5" w:rsidRPr="001F4C42" w:rsidRDefault="00CB05C5" w:rsidP="008A475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4C42">
              <w:rPr>
                <w:rFonts w:ascii="Arial" w:hAnsi="Arial" w:cs="Arial"/>
                <w:sz w:val="20"/>
                <w:szCs w:val="20"/>
              </w:rPr>
              <w:t>Sales, By Volume (Thousand Metric Tons)</w:t>
            </w:r>
          </w:p>
        </w:tc>
      </w:tr>
      <w:tr w:rsidR="00CB05C5" w:rsidRPr="00731FA6" w14:paraId="5E89526A" w14:textId="77777777" w:rsidTr="008A475E">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5395" w:type="dxa"/>
          </w:tcPr>
          <w:p w14:paraId="0FF32D55" w14:textId="77777777" w:rsidR="00CB05C5" w:rsidRPr="001F4C42" w:rsidRDefault="00CB05C5" w:rsidP="008A475E">
            <w:pPr>
              <w:rPr>
                <w:rFonts w:ascii="Arial" w:hAnsi="Arial" w:cs="Arial"/>
                <w:sz w:val="20"/>
                <w:szCs w:val="20"/>
              </w:rPr>
            </w:pPr>
            <w:r w:rsidRPr="001F4C42">
              <w:rPr>
                <w:rFonts w:ascii="Arial" w:hAnsi="Arial" w:cs="Arial"/>
                <w:color w:val="000000"/>
                <w:sz w:val="20"/>
                <w:szCs w:val="20"/>
              </w:rPr>
              <w:t>National Fertilizers Limited</w:t>
            </w:r>
          </w:p>
        </w:tc>
        <w:tc>
          <w:tcPr>
            <w:tcW w:w="3678" w:type="dxa"/>
          </w:tcPr>
          <w:p w14:paraId="7F1EE021"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64</w:t>
            </w:r>
          </w:p>
        </w:tc>
      </w:tr>
      <w:tr w:rsidR="00CB05C5" w:rsidRPr="00731FA6" w14:paraId="67E6E2F2"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552B933C" w14:textId="77777777" w:rsidR="00CB05C5" w:rsidRPr="001F4C42" w:rsidRDefault="00CB05C5" w:rsidP="008A475E">
            <w:pPr>
              <w:jc w:val="left"/>
              <w:rPr>
                <w:rFonts w:ascii="Arial" w:hAnsi="Arial" w:cs="Arial"/>
                <w:i/>
                <w:iCs/>
                <w:sz w:val="20"/>
                <w:szCs w:val="20"/>
              </w:rPr>
            </w:pPr>
            <w:r>
              <w:rPr>
                <w:rFonts w:ascii="Arial" w:hAnsi="Arial" w:cs="Arial"/>
                <w:color w:val="000000"/>
                <w:sz w:val="20"/>
                <w:szCs w:val="20"/>
              </w:rPr>
              <w:t>Gujarat Narmada Valley Fertilizers &amp; Chemicals Ltd.</w:t>
            </w:r>
          </w:p>
        </w:tc>
        <w:tc>
          <w:tcPr>
            <w:tcW w:w="3678" w:type="dxa"/>
            <w:vAlign w:val="center"/>
          </w:tcPr>
          <w:p w14:paraId="03BC3FC4"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62</w:t>
            </w:r>
          </w:p>
        </w:tc>
      </w:tr>
      <w:tr w:rsidR="00CB05C5" w:rsidRPr="00731FA6" w14:paraId="3B83A54F" w14:textId="77777777" w:rsidTr="008A475E">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1F9D4637" w14:textId="77777777" w:rsidR="00CB05C5" w:rsidRPr="001F4C42" w:rsidRDefault="00CB05C5" w:rsidP="008A475E">
            <w:pPr>
              <w:jc w:val="left"/>
              <w:rPr>
                <w:rFonts w:ascii="Arial" w:hAnsi="Arial" w:cs="Arial"/>
                <w:i/>
                <w:iCs/>
                <w:sz w:val="20"/>
                <w:szCs w:val="20"/>
              </w:rPr>
            </w:pPr>
            <w:r w:rsidRPr="001F4C42">
              <w:rPr>
                <w:rFonts w:ascii="Arial" w:hAnsi="Arial" w:cs="Arial"/>
                <w:color w:val="000000"/>
                <w:sz w:val="20"/>
                <w:szCs w:val="20"/>
              </w:rPr>
              <w:lastRenderedPageBreak/>
              <w:t>Deepak Fertilizers and Petrochemicals Limited</w:t>
            </w:r>
          </w:p>
        </w:tc>
        <w:tc>
          <w:tcPr>
            <w:tcW w:w="3678" w:type="dxa"/>
            <w:vAlign w:val="center"/>
          </w:tcPr>
          <w:p w14:paraId="6F9B7FD3"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53</w:t>
            </w:r>
          </w:p>
        </w:tc>
      </w:tr>
      <w:tr w:rsidR="00CB05C5" w:rsidRPr="00731FA6" w14:paraId="6EAD9367"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446991A7" w14:textId="77777777" w:rsidR="00CB05C5" w:rsidRPr="001F4C42" w:rsidRDefault="00CB05C5" w:rsidP="008A475E">
            <w:pPr>
              <w:jc w:val="left"/>
              <w:rPr>
                <w:rFonts w:ascii="Arial" w:hAnsi="Arial" w:cs="Arial"/>
                <w:color w:val="000000"/>
                <w:sz w:val="20"/>
                <w:szCs w:val="20"/>
              </w:rPr>
            </w:pPr>
            <w:proofErr w:type="spellStart"/>
            <w:r w:rsidRPr="001F4C42">
              <w:rPr>
                <w:rFonts w:ascii="Arial" w:hAnsi="Arial" w:cs="Arial"/>
                <w:color w:val="000000"/>
                <w:sz w:val="20"/>
                <w:szCs w:val="20"/>
              </w:rPr>
              <w:t>Rashtriya</w:t>
            </w:r>
            <w:proofErr w:type="spellEnd"/>
            <w:r w:rsidRPr="001F4C42">
              <w:rPr>
                <w:rFonts w:ascii="Arial" w:hAnsi="Arial" w:cs="Arial"/>
                <w:color w:val="000000"/>
                <w:sz w:val="20"/>
                <w:szCs w:val="20"/>
              </w:rPr>
              <w:t xml:space="preserve"> Fertilizers and Chemicals Limited</w:t>
            </w:r>
          </w:p>
        </w:tc>
        <w:tc>
          <w:tcPr>
            <w:tcW w:w="3678" w:type="dxa"/>
            <w:vAlign w:val="center"/>
          </w:tcPr>
          <w:p w14:paraId="21059839"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26E47199" w14:textId="77777777" w:rsidTr="008A475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13FCC850" w14:textId="77777777" w:rsidR="00CB05C5" w:rsidRPr="001F4C42" w:rsidRDefault="00CB05C5" w:rsidP="008A475E">
            <w:pPr>
              <w:jc w:val="left"/>
              <w:rPr>
                <w:rFonts w:ascii="Arial" w:hAnsi="Arial" w:cs="Arial"/>
                <w:i/>
                <w:iCs/>
                <w:sz w:val="20"/>
                <w:szCs w:val="20"/>
              </w:rPr>
            </w:pPr>
            <w:r w:rsidRPr="001F4C42">
              <w:rPr>
                <w:rFonts w:ascii="Arial" w:hAnsi="Arial" w:cs="Arial"/>
                <w:color w:val="000000"/>
                <w:sz w:val="20"/>
                <w:szCs w:val="20"/>
              </w:rPr>
              <w:t>Others</w:t>
            </w:r>
          </w:p>
        </w:tc>
        <w:tc>
          <w:tcPr>
            <w:tcW w:w="3678" w:type="dxa"/>
            <w:vAlign w:val="center"/>
          </w:tcPr>
          <w:p w14:paraId="639D5C22" w14:textId="77777777" w:rsidR="00CB05C5" w:rsidRPr="001F4C42"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26</w:t>
            </w:r>
          </w:p>
        </w:tc>
      </w:tr>
      <w:tr w:rsidR="00CB05C5" w:rsidRPr="00731FA6" w14:paraId="46D17F13" w14:textId="77777777" w:rsidTr="008A475E">
        <w:trPr>
          <w:trHeight w:val="204"/>
        </w:trPr>
        <w:tc>
          <w:tcPr>
            <w:cnfStyle w:val="001000000000" w:firstRow="0" w:lastRow="0" w:firstColumn="1" w:lastColumn="0" w:oddVBand="0" w:evenVBand="0" w:oddHBand="0" w:evenHBand="0" w:firstRowFirstColumn="0" w:firstRowLastColumn="0" w:lastRowFirstColumn="0" w:lastRowLastColumn="0"/>
            <w:tcW w:w="5395" w:type="dxa"/>
          </w:tcPr>
          <w:p w14:paraId="24E6CDFB" w14:textId="77777777" w:rsidR="00CB05C5" w:rsidRPr="001F4C42" w:rsidRDefault="00CB05C5" w:rsidP="008A475E">
            <w:pPr>
              <w:jc w:val="left"/>
              <w:rPr>
                <w:rFonts w:ascii="Arial" w:hAnsi="Arial" w:cs="Arial"/>
                <w:color w:val="000000"/>
                <w:sz w:val="20"/>
                <w:szCs w:val="20"/>
              </w:rPr>
            </w:pPr>
            <w:r w:rsidRPr="001F4C42">
              <w:rPr>
                <w:rFonts w:ascii="Arial" w:hAnsi="Arial" w:cs="Arial"/>
                <w:color w:val="000000"/>
                <w:sz w:val="20"/>
                <w:szCs w:val="20"/>
              </w:rPr>
              <w:t>Total</w:t>
            </w:r>
          </w:p>
        </w:tc>
        <w:tc>
          <w:tcPr>
            <w:tcW w:w="3678" w:type="dxa"/>
          </w:tcPr>
          <w:p w14:paraId="4578D007" w14:textId="77777777" w:rsidR="00CB05C5" w:rsidRPr="001F4C42"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w:t>
            </w:r>
            <w:r>
              <w:rPr>
                <w:rFonts w:ascii="Arial" w:hAnsi="Arial" w:cs="Arial"/>
                <w:color w:val="000000"/>
                <w:sz w:val="20"/>
                <w:szCs w:val="20"/>
              </w:rPr>
              <w:t>31</w:t>
            </w:r>
          </w:p>
        </w:tc>
      </w:tr>
    </w:tbl>
    <w:p w14:paraId="6E04D045" w14:textId="77777777" w:rsidR="00CB05C5" w:rsidRPr="009946C5" w:rsidRDefault="00CB05C5" w:rsidP="00CB05C5">
      <w:pPr>
        <w:rPr>
          <w:rFonts w:ascii="Arial" w:hAnsi="Arial" w:cs="Arial"/>
          <w:i/>
          <w:iCs/>
          <w:sz w:val="16"/>
          <w:szCs w:val="16"/>
        </w:rPr>
      </w:pPr>
    </w:p>
    <w:p w14:paraId="49B6D523" w14:textId="77777777" w:rsidR="00CB05C5" w:rsidRPr="00731FA6" w:rsidRDefault="00CB05C5" w:rsidP="00CB05C5">
      <w:pPr>
        <w:keepNext/>
        <w:shd w:val="clear" w:color="auto" w:fill="000000" w:themeFill="text1"/>
        <w:rPr>
          <w:rFonts w:ascii="Arial" w:hAnsi="Arial" w:cs="Arial"/>
          <w:b/>
          <w:bCs/>
        </w:rPr>
      </w:pPr>
      <w:r w:rsidRPr="00731FA6">
        <w:rPr>
          <w:rFonts w:ascii="Arial" w:hAnsi="Arial" w:cs="Arial"/>
          <w:b/>
          <w:bCs/>
        </w:rPr>
        <w:t xml:space="preserve">Price </w:t>
      </w:r>
    </w:p>
    <w:p w14:paraId="061B731D" w14:textId="77777777" w:rsidR="00CB05C5" w:rsidRPr="00731FA6" w:rsidRDefault="00CB05C5" w:rsidP="00CB05C5">
      <w:pPr>
        <w:keepNext/>
        <w:rPr>
          <w:rFonts w:ascii="Arial" w:hAnsi="Arial" w:cs="Arial"/>
          <w:b/>
          <w:bCs/>
          <w:i/>
          <w:iCs/>
          <w:sz w:val="18"/>
          <w:szCs w:val="18"/>
        </w:rPr>
      </w:pPr>
    </w:p>
    <w:tbl>
      <w:tblPr>
        <w:tblStyle w:val="ListTable31"/>
        <w:tblW w:w="9085" w:type="dxa"/>
        <w:tblLook w:val="04A0" w:firstRow="1" w:lastRow="0" w:firstColumn="1" w:lastColumn="0" w:noHBand="0" w:noVBand="1"/>
      </w:tblPr>
      <w:tblGrid>
        <w:gridCol w:w="2637"/>
        <w:gridCol w:w="6448"/>
      </w:tblGrid>
      <w:tr w:rsidR="00CB05C5" w:rsidRPr="00731FA6" w14:paraId="556F40C5" w14:textId="77777777" w:rsidTr="008A475E">
        <w:trPr>
          <w:cnfStyle w:val="100000000000" w:firstRow="1" w:lastRow="0" w:firstColumn="0" w:lastColumn="0" w:oddVBand="0" w:evenVBand="0" w:oddHBand="0" w:evenHBand="0" w:firstRowFirstColumn="0" w:firstRowLastColumn="0" w:lastRowFirstColumn="0" w:lastRowLastColumn="0"/>
          <w:trHeight w:val="249"/>
        </w:trPr>
        <w:tc>
          <w:tcPr>
            <w:cnfStyle w:val="001000000100" w:firstRow="0" w:lastRow="0" w:firstColumn="1" w:lastColumn="0" w:oddVBand="0" w:evenVBand="0" w:oddHBand="0" w:evenHBand="0" w:firstRowFirstColumn="1" w:firstRowLastColumn="0" w:lastRowFirstColumn="0" w:lastRowLastColumn="0"/>
            <w:tcW w:w="9085" w:type="dxa"/>
            <w:gridSpan w:val="2"/>
            <w:noWrap/>
          </w:tcPr>
          <w:p w14:paraId="661BD961"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Weak Nitric Acid – CIF Price (INR Per Metric Ton)</w:t>
            </w:r>
          </w:p>
        </w:tc>
      </w:tr>
      <w:tr w:rsidR="00CB05C5" w:rsidRPr="00731FA6" w14:paraId="0C394B84"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281499F0"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396253E5"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390AD41E" w14:textId="77777777" w:rsidTr="008A475E">
        <w:trPr>
          <w:trHeight w:val="194"/>
        </w:trPr>
        <w:tc>
          <w:tcPr>
            <w:cnfStyle w:val="001000000000" w:firstRow="0" w:lastRow="0" w:firstColumn="1" w:lastColumn="0" w:oddVBand="0" w:evenVBand="0" w:oddHBand="0" w:evenHBand="0" w:firstRowFirstColumn="0" w:firstRowLastColumn="0" w:lastRowFirstColumn="0" w:lastRowLastColumn="0"/>
            <w:tcW w:w="2637" w:type="dxa"/>
            <w:noWrap/>
            <w:hideMark/>
          </w:tcPr>
          <w:p w14:paraId="0D12B9D5"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448" w:type="dxa"/>
            <w:noWrap/>
            <w:hideMark/>
          </w:tcPr>
          <w:p w14:paraId="226FE0AB"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23, 723</w:t>
            </w:r>
          </w:p>
        </w:tc>
      </w:tr>
      <w:tr w:rsidR="00CB05C5" w:rsidRPr="00731FA6" w14:paraId="1A2D3DAB"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6F784E20"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2021</w:t>
            </w:r>
          </w:p>
        </w:tc>
        <w:tc>
          <w:tcPr>
            <w:tcW w:w="6448" w:type="dxa"/>
            <w:noWrap/>
          </w:tcPr>
          <w:p w14:paraId="755A098C"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14,010 </w:t>
            </w:r>
          </w:p>
        </w:tc>
      </w:tr>
      <w:tr w:rsidR="00CB05C5" w:rsidRPr="00731FA6" w14:paraId="45085F51"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54A37BB2"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2025</w:t>
            </w:r>
          </w:p>
        </w:tc>
        <w:tc>
          <w:tcPr>
            <w:tcW w:w="6448" w:type="dxa"/>
            <w:noWrap/>
          </w:tcPr>
          <w:p w14:paraId="1ECD4CCF"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21,940 </w:t>
            </w:r>
          </w:p>
        </w:tc>
      </w:tr>
      <w:tr w:rsidR="00CB05C5" w:rsidRPr="00731FA6" w14:paraId="6C6987D8"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6D3D7027"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2030</w:t>
            </w:r>
          </w:p>
        </w:tc>
        <w:tc>
          <w:tcPr>
            <w:tcW w:w="6448" w:type="dxa"/>
            <w:noWrap/>
          </w:tcPr>
          <w:p w14:paraId="69047E2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24,596 </w:t>
            </w:r>
          </w:p>
        </w:tc>
      </w:tr>
      <w:tr w:rsidR="00CB05C5" w:rsidRPr="00731FA6" w14:paraId="75D6EBEB"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278D6135"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Weak Nitric Acid - FOB Price (INR Per Metric Ton)</w:t>
            </w:r>
          </w:p>
        </w:tc>
      </w:tr>
      <w:tr w:rsidR="00CB05C5" w:rsidRPr="00731FA6" w14:paraId="156B1793"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51258304"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272018FB"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7FA5C73F"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hideMark/>
          </w:tcPr>
          <w:p w14:paraId="48741355"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8" w:type="dxa"/>
            <w:noWrap/>
            <w:vAlign w:val="bottom"/>
            <w:hideMark/>
          </w:tcPr>
          <w:p w14:paraId="28166ECF"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20,693</w:t>
            </w:r>
          </w:p>
        </w:tc>
      </w:tr>
      <w:tr w:rsidR="00CB05C5" w:rsidRPr="00731FA6" w14:paraId="13444F3B"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15D9CA1B"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2021</w:t>
            </w:r>
          </w:p>
        </w:tc>
        <w:tc>
          <w:tcPr>
            <w:tcW w:w="6448" w:type="dxa"/>
            <w:noWrap/>
            <w:vAlign w:val="bottom"/>
          </w:tcPr>
          <w:p w14:paraId="5F2B17FE"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26,032 </w:t>
            </w:r>
          </w:p>
        </w:tc>
      </w:tr>
      <w:tr w:rsidR="00CB05C5" w:rsidRPr="00731FA6" w14:paraId="1CA6888B"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EA049C0"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2025</w:t>
            </w:r>
          </w:p>
        </w:tc>
        <w:tc>
          <w:tcPr>
            <w:tcW w:w="6448" w:type="dxa"/>
            <w:noWrap/>
            <w:vAlign w:val="bottom"/>
          </w:tcPr>
          <w:p w14:paraId="263A10E3"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25,045</w:t>
            </w:r>
          </w:p>
        </w:tc>
      </w:tr>
      <w:tr w:rsidR="00CB05C5" w:rsidRPr="00731FA6" w14:paraId="71A7ACED"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BD0F930" w14:textId="77777777" w:rsidR="00CB05C5" w:rsidRPr="00731FA6" w:rsidRDefault="00CB05C5" w:rsidP="008A475E">
            <w:pPr>
              <w:jc w:val="left"/>
              <w:rPr>
                <w:rFonts w:ascii="Arial" w:hAnsi="Arial" w:cs="Arial"/>
                <w:sz w:val="20"/>
                <w:szCs w:val="20"/>
              </w:rPr>
            </w:pPr>
            <w:r w:rsidRPr="00731FA6">
              <w:rPr>
                <w:rFonts w:ascii="Arial" w:hAnsi="Arial" w:cs="Arial"/>
                <w:color w:val="000000"/>
                <w:sz w:val="20"/>
                <w:szCs w:val="20"/>
              </w:rPr>
              <w:t>2030</w:t>
            </w:r>
          </w:p>
        </w:tc>
        <w:tc>
          <w:tcPr>
            <w:tcW w:w="6448" w:type="dxa"/>
            <w:noWrap/>
            <w:vAlign w:val="bottom"/>
          </w:tcPr>
          <w:p w14:paraId="5AF48538"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27,231 </w:t>
            </w:r>
          </w:p>
        </w:tc>
      </w:tr>
      <w:tr w:rsidR="00CB05C5" w:rsidRPr="00731FA6" w14:paraId="095CE273"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48A1FC67" w14:textId="77777777" w:rsidR="00CB05C5" w:rsidRPr="00731FA6" w:rsidRDefault="00CB05C5" w:rsidP="008A475E">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Weak Nitric Acid (INR Per Metric Ton)</w:t>
            </w:r>
          </w:p>
        </w:tc>
      </w:tr>
      <w:tr w:rsidR="00CB05C5" w:rsidRPr="00731FA6" w14:paraId="2D761994"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4B67FFE3" w14:textId="77777777" w:rsidR="00CB05C5" w:rsidRPr="00731FA6" w:rsidRDefault="00CB05C5" w:rsidP="008A475E">
            <w:pPr>
              <w:jc w:val="left"/>
              <w:rPr>
                <w:rFonts w:ascii="Arial" w:hAnsi="Arial" w:cs="Arial"/>
                <w:sz w:val="20"/>
                <w:szCs w:val="20"/>
              </w:rPr>
            </w:pPr>
            <w:r w:rsidRPr="00731FA6">
              <w:rPr>
                <w:rFonts w:ascii="Arial" w:eastAsia="Times New Roman" w:hAnsi="Arial" w:cs="Arial"/>
                <w:color w:val="000000"/>
                <w:sz w:val="20"/>
                <w:szCs w:val="20"/>
                <w:lang w:eastAsia="en-IN"/>
              </w:rPr>
              <w:t>Years</w:t>
            </w:r>
          </w:p>
        </w:tc>
        <w:tc>
          <w:tcPr>
            <w:tcW w:w="6448" w:type="dxa"/>
            <w:noWrap/>
          </w:tcPr>
          <w:p w14:paraId="6FD0847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eastAsia="Times New Roman" w:hAnsi="Arial" w:cs="Arial"/>
                <w:b/>
                <w:bCs/>
                <w:color w:val="000000"/>
                <w:sz w:val="20"/>
                <w:szCs w:val="20"/>
                <w:lang w:eastAsia="en-IN"/>
              </w:rPr>
              <w:t>INR/Ton</w:t>
            </w:r>
          </w:p>
        </w:tc>
      </w:tr>
      <w:tr w:rsidR="00CB05C5" w:rsidRPr="00731FA6" w14:paraId="04B796E1"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26C00887" w14:textId="77777777" w:rsidR="00CB05C5" w:rsidRPr="00731FA6" w:rsidRDefault="00CB05C5" w:rsidP="008A475E">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8" w:type="dxa"/>
            <w:noWrap/>
            <w:hideMark/>
          </w:tcPr>
          <w:p w14:paraId="3013DAA4"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hAnsi="Arial" w:cs="Arial"/>
                <w:sz w:val="20"/>
                <w:szCs w:val="20"/>
              </w:rPr>
              <w:t xml:space="preserve"> 21,237 </w:t>
            </w:r>
          </w:p>
        </w:tc>
      </w:tr>
      <w:tr w:rsidR="00CB05C5" w:rsidRPr="00731FA6" w14:paraId="53843993"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223EC4A"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2021</w:t>
            </w:r>
          </w:p>
        </w:tc>
        <w:tc>
          <w:tcPr>
            <w:tcW w:w="6448" w:type="dxa"/>
            <w:noWrap/>
          </w:tcPr>
          <w:p w14:paraId="072C8F5B"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20,652 </w:t>
            </w:r>
          </w:p>
        </w:tc>
      </w:tr>
      <w:tr w:rsidR="00CB05C5" w:rsidRPr="00731FA6" w14:paraId="1AA1F817" w14:textId="77777777" w:rsidTr="008A475E">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2A199FE"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2025</w:t>
            </w:r>
          </w:p>
        </w:tc>
        <w:tc>
          <w:tcPr>
            <w:tcW w:w="6448" w:type="dxa"/>
            <w:noWrap/>
          </w:tcPr>
          <w:p w14:paraId="5C9D53BA" w14:textId="77777777" w:rsidR="00CB05C5" w:rsidRPr="00731FA6" w:rsidRDefault="00CB05C5" w:rsidP="008A475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25,009 </w:t>
            </w:r>
          </w:p>
        </w:tc>
      </w:tr>
      <w:tr w:rsidR="00CB05C5" w:rsidRPr="00731FA6" w14:paraId="4766A5BA" w14:textId="77777777" w:rsidTr="008A475E">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52B744F3" w14:textId="77777777" w:rsidR="00CB05C5" w:rsidRPr="00731FA6" w:rsidRDefault="00CB05C5" w:rsidP="008A475E">
            <w:pPr>
              <w:jc w:val="left"/>
              <w:rPr>
                <w:rFonts w:ascii="Arial" w:hAnsi="Arial" w:cs="Arial"/>
                <w:sz w:val="20"/>
                <w:szCs w:val="20"/>
              </w:rPr>
            </w:pPr>
            <w:r w:rsidRPr="00731FA6">
              <w:rPr>
                <w:rFonts w:ascii="Arial" w:hAnsi="Arial" w:cs="Arial"/>
                <w:sz w:val="20"/>
                <w:szCs w:val="20"/>
              </w:rPr>
              <w:t>2030</w:t>
            </w:r>
          </w:p>
        </w:tc>
        <w:tc>
          <w:tcPr>
            <w:tcW w:w="6448" w:type="dxa"/>
            <w:noWrap/>
          </w:tcPr>
          <w:p w14:paraId="5BDCF9C3" w14:textId="77777777" w:rsidR="00CB05C5" w:rsidRPr="00731FA6" w:rsidRDefault="00CB05C5" w:rsidP="008A475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26,893 </w:t>
            </w:r>
          </w:p>
        </w:tc>
      </w:tr>
    </w:tbl>
    <w:p w14:paraId="47F09C06" w14:textId="77777777" w:rsidR="00CB05C5" w:rsidRPr="00731FA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749E68A5" w14:textId="77777777" w:rsidR="00CB05C5" w:rsidRPr="00731FA6" w:rsidRDefault="00CB05C5" w:rsidP="00CB05C5">
      <w:pPr>
        <w:rPr>
          <w:rFonts w:ascii="Arial" w:hAnsi="Arial" w:cs="Arial"/>
          <w:i/>
          <w:iCs/>
          <w:sz w:val="16"/>
          <w:szCs w:val="16"/>
        </w:rPr>
      </w:pPr>
      <w:bookmarkStart w:id="2372" w:name="_Hlk90290288"/>
      <w:r w:rsidRPr="00731FA6">
        <w:rPr>
          <w:rFonts w:ascii="Arial" w:hAnsi="Arial" w:cs="Arial"/>
          <w:i/>
          <w:iCs/>
          <w:sz w:val="16"/>
          <w:szCs w:val="16"/>
        </w:rPr>
        <w:t xml:space="preserve">*DGFT had made entry errors on the public portal for 2015 and 2016. TechSci did not consider these entries for the analysis. </w:t>
      </w:r>
      <w:bookmarkEnd w:id="2372"/>
    </w:p>
    <w:p w14:paraId="7C21734E" w14:textId="77777777" w:rsidR="00CB05C5" w:rsidRDefault="00CB05C5" w:rsidP="00CB05C5">
      <w:pPr>
        <w:rPr>
          <w:rFonts w:ascii="Arial" w:hAnsi="Arial" w:cs="Arial"/>
          <w:i/>
          <w:iCs/>
          <w:sz w:val="18"/>
          <w:szCs w:val="18"/>
        </w:rPr>
      </w:pPr>
      <w:r w:rsidRPr="00731FA6">
        <w:rPr>
          <w:rFonts w:ascii="Arial" w:hAnsi="Arial" w:cs="Arial"/>
          <w:sz w:val="20"/>
          <w:szCs w:val="20"/>
          <w:lang w:val="en-US"/>
        </w:rPr>
        <w:t>The price of 33% WNA is INR 10,560 as of October</w:t>
      </w:r>
      <w:r>
        <w:rPr>
          <w:rFonts w:ascii="Arial" w:hAnsi="Arial" w:cs="Arial"/>
          <w:sz w:val="20"/>
          <w:szCs w:val="20"/>
          <w:lang w:val="en-US"/>
        </w:rPr>
        <w:t xml:space="preserve"> 2021</w:t>
      </w:r>
      <w:r w:rsidRPr="00731FA6">
        <w:rPr>
          <w:rFonts w:ascii="Arial" w:hAnsi="Arial" w:cs="Arial"/>
          <w:sz w:val="20"/>
          <w:szCs w:val="20"/>
          <w:lang w:val="en-US"/>
        </w:rPr>
        <w:t xml:space="preserve">. </w:t>
      </w:r>
    </w:p>
    <w:p w14:paraId="2A5170CC" w14:textId="77777777" w:rsidR="00CB05C5" w:rsidRPr="000D7814" w:rsidRDefault="00CB05C5" w:rsidP="00CB05C5">
      <w:pPr>
        <w:rPr>
          <w:rFonts w:ascii="Arial" w:hAnsi="Arial" w:cs="Arial"/>
          <w:i/>
          <w:iCs/>
          <w:sz w:val="18"/>
          <w:szCs w:val="18"/>
        </w:rPr>
      </w:pPr>
      <w:r>
        <w:rPr>
          <w:rFonts w:ascii="Arial" w:hAnsi="Arial" w:cs="Arial"/>
          <w:i/>
          <w:iCs/>
          <w:sz w:val="18"/>
          <w:szCs w:val="18"/>
        </w:rPr>
        <w:br w:type="page"/>
      </w:r>
    </w:p>
    <w:p w14:paraId="11610686"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lastRenderedPageBreak/>
        <w:t>Competitive Business Environment: AN Market</w:t>
      </w:r>
    </w:p>
    <w:p w14:paraId="5243EFF0"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135898F1" w14:textId="77777777" w:rsidR="00CB05C5" w:rsidRPr="00731FA6" w:rsidRDefault="00CB05C5" w:rsidP="00CB05C5">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8F0055B"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3B0A498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14B489BB"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6D1486C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47844555"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3864A638"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0849921B"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0976CE88"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DDDFE24" w14:textId="77777777" w:rsidR="00CB05C5"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386B708A" w14:textId="77777777" w:rsidR="00CB05C5" w:rsidRPr="000D7814" w:rsidRDefault="00CB05C5" w:rsidP="00CB05C5">
      <w:pPr>
        <w:pStyle w:val="ListParagraph"/>
        <w:spacing w:line="360" w:lineRule="auto"/>
        <w:jc w:val="left"/>
        <w:rPr>
          <w:rFonts w:ascii="Arial" w:hAnsi="Arial" w:cs="Arial"/>
          <w:color w:val="000000" w:themeColor="text1"/>
          <w:sz w:val="20"/>
          <w:szCs w:val="20"/>
        </w:rPr>
      </w:pPr>
    </w:p>
    <w:p w14:paraId="0CC92039"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p>
    <w:p w14:paraId="1AE5E621" w14:textId="77777777" w:rsidR="00CB05C5" w:rsidRPr="00731FA6" w:rsidRDefault="00CB05C5" w:rsidP="00CB05C5">
      <w:pPr>
        <w:rPr>
          <w:rFonts w:ascii="Arial" w:eastAsia="Times New Roman" w:hAnsi="Arial" w:cs="Arial"/>
          <w:b/>
          <w:bCs/>
          <w:color w:val="000000" w:themeColor="text1"/>
          <w:sz w:val="20"/>
          <w:szCs w:val="20"/>
          <w:lang w:eastAsia="en-IN"/>
        </w:rPr>
      </w:pPr>
    </w:p>
    <w:p w14:paraId="00BA350B" w14:textId="77777777" w:rsidR="00CB05C5" w:rsidRPr="00731FA6" w:rsidRDefault="00CB05C5" w:rsidP="00CB05C5">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918B31"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CB05C5" w:rsidRPr="00731FA6" w14:paraId="165CD4AF" w14:textId="77777777" w:rsidTr="008A475E">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2495800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CB05C5" w:rsidRPr="00731FA6" w14:paraId="6B410CF6" w14:textId="77777777" w:rsidTr="008A475E">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025803C0" w14:textId="77777777" w:rsidR="00CB05C5" w:rsidRPr="00731FA6" w:rsidRDefault="00CB05C5"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05948122"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2D2A9CC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56CE5A7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5705833"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01F46A62"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18A1DA8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448B42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4434F1F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3E34A0B3"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0405BD6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0819A10F"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399B17B4"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0DE9223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43D373C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220E39B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6C81A5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15A62ED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235F4499"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8D7634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A09198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A25FFE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4ED6236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4832F858"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A44601D"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0C28241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7AFC200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3565787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0CA876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4B95A0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15BF8FB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70F8484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7FF9908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24296E1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64706DD9"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EABBFCC" w14:textId="77777777" w:rsidTr="008A475E">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666E31FE"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2C80B7F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611D43C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ABE487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0EDE96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21FB96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0619A6D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2121BBC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262D93F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3D91457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0921BF1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CB05C5" w:rsidRPr="00731FA6" w14:paraId="5E4107BD" w14:textId="77777777" w:rsidTr="008A475E">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DE9E00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044748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7D379F9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59F2F6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8E6287E"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10AC4DE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3D347DF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21D2372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189B217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125EEE6E"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5EEDA78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76E2BAD" w14:textId="77777777" w:rsidTr="008A475E">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FD2B6BF"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1B9BC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5D7FFD7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22BAF1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0E83482"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5733397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632F7233"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E3CF9A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44331F1"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50DFF16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3A3D9447"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6E9F33CB" w14:textId="77777777" w:rsidTr="008A475E">
        <w:trPr>
          <w:trHeight w:val="472"/>
        </w:trPr>
        <w:tc>
          <w:tcPr>
            <w:tcW w:w="2634" w:type="dxa"/>
            <w:tcBorders>
              <w:top w:val="nil"/>
              <w:left w:val="single" w:sz="4" w:space="0" w:color="auto"/>
              <w:bottom w:val="single" w:sz="4" w:space="0" w:color="auto"/>
              <w:right w:val="nil"/>
            </w:tcBorders>
            <w:shd w:val="clear" w:color="auto" w:fill="auto"/>
            <w:vAlign w:val="bottom"/>
            <w:hideMark/>
          </w:tcPr>
          <w:p w14:paraId="088E7B6B"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D217D1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68C9485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0CE992D8"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7B31C64"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2D5523D0"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364BA33A"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0EC1B88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38D1897C"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9941D7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223BE3CF"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CB05C5" w:rsidRPr="00731FA6" w14:paraId="5DCCBE49" w14:textId="77777777" w:rsidTr="008A475E">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6C92EA67"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5B3774C4"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79876D13"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5B7064FE"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1DF3E1E" w14:textId="77777777" w:rsidR="00CB05C5" w:rsidRPr="00F730A5" w:rsidRDefault="00CB05C5" w:rsidP="008A475E">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6C5EB034" w14:textId="77777777" w:rsidR="00CB05C5" w:rsidRPr="00F730A5" w:rsidRDefault="00CB05C5" w:rsidP="008A475E">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079ABAA6"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55F7312B"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072627AD" w14:textId="77777777" w:rsidR="00CB05C5" w:rsidRPr="00F730A5" w:rsidRDefault="00CB05C5" w:rsidP="008A475E">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12ACD754"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0BCD7F12" w14:textId="77777777" w:rsidR="00CB05C5" w:rsidRDefault="00CB05C5" w:rsidP="00CB05C5">
      <w:pPr>
        <w:jc w:val="left"/>
        <w:rPr>
          <w:rFonts w:ascii="Arial" w:hAnsi="Arial" w:cs="Arial"/>
          <w:b/>
          <w:bCs/>
          <w:sz w:val="20"/>
          <w:szCs w:val="20"/>
        </w:rPr>
      </w:pPr>
    </w:p>
    <w:p w14:paraId="659088F0" w14:textId="77777777" w:rsidR="00CB05C5" w:rsidRDefault="00CB05C5" w:rsidP="00CB05C5">
      <w:pPr>
        <w:jc w:val="left"/>
        <w:rPr>
          <w:rFonts w:ascii="Arial" w:hAnsi="Arial" w:cs="Arial"/>
          <w:b/>
          <w:bCs/>
          <w:sz w:val="20"/>
          <w:szCs w:val="20"/>
        </w:rPr>
      </w:pPr>
      <w:r w:rsidRPr="00731FA6">
        <w:rPr>
          <w:rFonts w:ascii="Arial" w:hAnsi="Arial" w:cs="Arial"/>
          <w:b/>
          <w:bCs/>
          <w:sz w:val="20"/>
          <w:szCs w:val="20"/>
        </w:rPr>
        <w:lastRenderedPageBreak/>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CB05C5" w:rsidRPr="001229DF" w14:paraId="70041EB7" w14:textId="77777777" w:rsidTr="008A475E">
        <w:trPr>
          <w:trHeight w:val="417"/>
        </w:trPr>
        <w:tc>
          <w:tcPr>
            <w:tcW w:w="1691" w:type="dxa"/>
            <w:shd w:val="clear" w:color="auto" w:fill="D9E2F3" w:themeFill="accent1" w:themeFillTint="33"/>
            <w:hideMark/>
          </w:tcPr>
          <w:p w14:paraId="74E2504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292DAB2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80AB87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2E53EF9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651B7ACD"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6A42E97B"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2403F9D0"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47936A24"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7D5BCF26"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626F079"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5EE41B9C" w14:textId="77777777" w:rsidR="00CB05C5" w:rsidRPr="001229DF" w:rsidRDefault="00CB05C5" w:rsidP="008A475E">
            <w:pPr>
              <w:jc w:val="left"/>
              <w:rPr>
                <w:rFonts w:ascii="Arial" w:hAnsi="Arial" w:cs="Arial"/>
                <w:b/>
                <w:bCs/>
                <w:sz w:val="16"/>
                <w:szCs w:val="16"/>
              </w:rPr>
            </w:pPr>
            <w:r w:rsidRPr="001229DF">
              <w:rPr>
                <w:rFonts w:ascii="Arial" w:hAnsi="Arial" w:cs="Arial"/>
                <w:b/>
                <w:bCs/>
                <w:sz w:val="16"/>
                <w:szCs w:val="16"/>
              </w:rPr>
              <w:t>&gt; 2000</w:t>
            </w:r>
          </w:p>
        </w:tc>
      </w:tr>
      <w:tr w:rsidR="00CB05C5" w:rsidRPr="001229DF" w14:paraId="32F62B4D" w14:textId="77777777" w:rsidTr="008A475E">
        <w:trPr>
          <w:trHeight w:val="343"/>
        </w:trPr>
        <w:tc>
          <w:tcPr>
            <w:tcW w:w="1691" w:type="dxa"/>
            <w:shd w:val="clear" w:color="auto" w:fill="EDEDED" w:themeFill="accent3" w:themeFillTint="33"/>
            <w:hideMark/>
          </w:tcPr>
          <w:p w14:paraId="691B33A9"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5399CAD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4E084C6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2F6846F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4E773E0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4F92A91E"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486ECE4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DED10C0"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6AA8791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5C3AD51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580E2D8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15,244</w:t>
            </w:r>
          </w:p>
        </w:tc>
      </w:tr>
      <w:tr w:rsidR="00CB05C5" w:rsidRPr="001229DF" w14:paraId="3E6B4A4A" w14:textId="77777777" w:rsidTr="008A475E">
        <w:trPr>
          <w:trHeight w:val="343"/>
        </w:trPr>
        <w:tc>
          <w:tcPr>
            <w:tcW w:w="1691" w:type="dxa"/>
            <w:hideMark/>
          </w:tcPr>
          <w:p w14:paraId="28E801D7"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679B58E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4DAEF19B"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B77B70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4AB55AB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2A65E9C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2C68C8D"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360AD07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57EC5DDD"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21D9D20F"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3C5C5D1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1,385</w:t>
            </w:r>
          </w:p>
        </w:tc>
      </w:tr>
      <w:tr w:rsidR="00CB05C5" w:rsidRPr="001229DF" w14:paraId="19DF06C8" w14:textId="77777777" w:rsidTr="008A475E">
        <w:trPr>
          <w:trHeight w:val="343"/>
        </w:trPr>
        <w:tc>
          <w:tcPr>
            <w:tcW w:w="1691" w:type="dxa"/>
            <w:hideMark/>
          </w:tcPr>
          <w:p w14:paraId="350DCF0D"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DCCFB3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6BCE507C"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64F2874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473C8DB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7915F7B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ACD8EA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1AE5C4A1"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7BB51DE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E499A8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18B95AD9"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w:t>
            </w:r>
          </w:p>
        </w:tc>
      </w:tr>
      <w:tr w:rsidR="00CB05C5" w:rsidRPr="001229DF" w14:paraId="058C9C19" w14:textId="77777777" w:rsidTr="008A475E">
        <w:trPr>
          <w:trHeight w:val="417"/>
        </w:trPr>
        <w:tc>
          <w:tcPr>
            <w:tcW w:w="2665" w:type="dxa"/>
            <w:gridSpan w:val="2"/>
            <w:hideMark/>
          </w:tcPr>
          <w:p w14:paraId="1C13F93B"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454D065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6F99432"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1FB7126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4D4A349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32D054A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7D4C75A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794AE348"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48FE29FB"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599D6084"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16,648</w:t>
            </w:r>
          </w:p>
        </w:tc>
      </w:tr>
      <w:tr w:rsidR="00CB05C5" w:rsidRPr="001229DF" w14:paraId="77BDBBAF" w14:textId="77777777" w:rsidTr="008A475E">
        <w:trPr>
          <w:trHeight w:val="343"/>
        </w:trPr>
        <w:tc>
          <w:tcPr>
            <w:tcW w:w="3660" w:type="dxa"/>
            <w:gridSpan w:val="3"/>
            <w:hideMark/>
          </w:tcPr>
          <w:p w14:paraId="7E4D0D05" w14:textId="77777777" w:rsidR="00CB05C5" w:rsidRPr="001229DF" w:rsidRDefault="00CB05C5" w:rsidP="008A475E">
            <w:pPr>
              <w:spacing w:line="360" w:lineRule="auto"/>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CF983E2"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3B4553BD"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6DAA3D05"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36F3CDF8" w14:textId="77777777" w:rsidR="00CB05C5" w:rsidRPr="00F730A5" w:rsidRDefault="00CB05C5" w:rsidP="008A475E">
            <w:pPr>
              <w:spacing w:line="360" w:lineRule="auto"/>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42318553"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00D4A004"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780B6B47"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91F7AFA" w14:textId="77777777" w:rsidR="00CB05C5" w:rsidRPr="00F730A5" w:rsidRDefault="00CB05C5" w:rsidP="008A475E">
            <w:pPr>
              <w:spacing w:line="360" w:lineRule="auto"/>
              <w:jc w:val="left"/>
              <w:rPr>
                <w:rFonts w:ascii="Arial" w:hAnsi="Arial" w:cs="Arial"/>
                <w:sz w:val="20"/>
                <w:szCs w:val="20"/>
              </w:rPr>
            </w:pPr>
            <w:r w:rsidRPr="00F730A5">
              <w:rPr>
                <w:rFonts w:ascii="Arial" w:hAnsi="Arial" w:cs="Arial"/>
                <w:color w:val="000000"/>
                <w:kern w:val="24"/>
                <w:sz w:val="20"/>
                <w:szCs w:val="20"/>
              </w:rPr>
              <w:t>7%</w:t>
            </w:r>
          </w:p>
        </w:tc>
      </w:tr>
    </w:tbl>
    <w:p w14:paraId="44D613DF"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63C5300B" w14:textId="77777777" w:rsidR="00CB05C5" w:rsidRDefault="00CB05C5" w:rsidP="00CB05C5">
      <w:pPr>
        <w:rPr>
          <w:rFonts w:ascii="Arial" w:hAnsi="Arial" w:cs="Arial"/>
          <w:sz w:val="20"/>
          <w:szCs w:val="20"/>
        </w:rPr>
      </w:pPr>
    </w:p>
    <w:p w14:paraId="1ED114A1" w14:textId="77777777" w:rsidR="00CB05C5" w:rsidRPr="00731FA6" w:rsidRDefault="00CB05C5" w:rsidP="00CB05C5">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561116EA"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CB05C5" w:rsidRPr="00731FA6" w14:paraId="3460EE57" w14:textId="77777777" w:rsidTr="008A475E">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68A8F236"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Hazira (Volume MT)</w:t>
            </w:r>
          </w:p>
        </w:tc>
      </w:tr>
      <w:tr w:rsidR="00CB05C5" w:rsidRPr="00731FA6" w14:paraId="0E719AB9" w14:textId="77777777" w:rsidTr="008A475E">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05A44897" w14:textId="77777777" w:rsidR="00CB05C5" w:rsidRPr="00731FA6" w:rsidRDefault="00CB05C5" w:rsidP="008A475E">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A81793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2412DFFC"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03278D35"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F60E8B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63CDAD98"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648998A0"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DB12E5C"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614C390A"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4435289F"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6643C7E"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063D0E26"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74962BB"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55D6A4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3BC26D5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2CEAB7F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3A0727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7D553DF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A36FFA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3AFB6CA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5A85516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79203B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47A4542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CB05C5" w:rsidRPr="00731FA6" w14:paraId="486E214C"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548132"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7ED609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08A02DD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040B83E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8CFCC8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66E5EC7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1DADB5D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2C26222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4DF8B6E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598D0D5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134490A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CB05C5" w:rsidRPr="00731FA6" w14:paraId="5AB75C40"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4003727"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750A52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BDC24F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57836EE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6843475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7815059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598426A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3DCCBD4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7286EF8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3D9F6BC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27F7710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CB05C5" w:rsidRPr="00731FA6" w14:paraId="65698692" w14:textId="77777777" w:rsidTr="008A475E">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75AED20"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647B15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076BA38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D907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514B187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48F5754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0BA0F08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3838F6D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7C62509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62BBDEA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5C59359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CB05C5" w:rsidRPr="00731FA6" w14:paraId="00DE98E1" w14:textId="77777777" w:rsidTr="008A475E">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1C5C690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2036112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53CD65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19F6B06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7DA242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76A8CF1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451E968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418190C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229C3D6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5EEC256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2462E45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CB05C5" w:rsidRPr="00731FA6" w14:paraId="743815EA" w14:textId="77777777" w:rsidTr="008A475E">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9B96D9"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49F6FBF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232E19B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3A9D3E2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3D66FCC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32FBE2C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4383554"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7B62981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10720D5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0275974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CB05C5" w:rsidRPr="00731FA6" w14:paraId="17FF89C4" w14:textId="77777777" w:rsidTr="008A475E">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D9D89"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6D814DFC"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499A5C0"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65786B1F"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57B28330" w14:textId="77777777" w:rsidR="00CB05C5" w:rsidRPr="00372FD5" w:rsidRDefault="00CB05C5" w:rsidP="008A475E">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765FBD19"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51E6612A"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0E2A767B" w14:textId="77777777" w:rsidR="00CB05C5" w:rsidRPr="00372FD5" w:rsidRDefault="00CB05C5" w:rsidP="008A475E">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0E100795" w14:textId="77777777" w:rsidR="00CB05C5" w:rsidRPr="00372FD5" w:rsidRDefault="00CB05C5" w:rsidP="008A475E">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4154E53E" w14:textId="77777777" w:rsidR="00CB05C5" w:rsidRPr="009946C5"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70EB4879"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CB05C5" w:rsidRPr="00731FA6" w14:paraId="26B416DA" w14:textId="77777777" w:rsidTr="008A475E">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0D4838B4" w14:textId="77777777" w:rsidR="00CB05C5" w:rsidRPr="00731FA6" w:rsidRDefault="00CB05C5" w:rsidP="008A475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CB05C5" w:rsidRPr="00731FA6" w14:paraId="4D53300F"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5DD6B48"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A698AEF"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3E03F49A"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38CB828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725A3812"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0A26070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6FE7333C"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13A57365"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D48A110"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7657C591"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204334F4" w14:textId="77777777" w:rsidR="00CB05C5" w:rsidRPr="00731FA6" w:rsidRDefault="00CB05C5" w:rsidP="008A475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CB05C5" w:rsidRPr="00731FA6" w14:paraId="78F02372"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B678ADE"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1E470AD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2677A9A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57B54E4D"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6189D4D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FB7E38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4CA153B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6415760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265D257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5E72E79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792AC5B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CB05C5" w:rsidRPr="00731FA6" w14:paraId="062550C8"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2F8CB324"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43C1471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68D217F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5EEE8FA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1093470"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592D667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3DC0721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1AE4DA2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589109A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4F2CAB4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7FB2B70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CB05C5" w:rsidRPr="00731FA6" w14:paraId="570D89A7" w14:textId="77777777" w:rsidTr="008A475E">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098C13A"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5F39AD3A"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42B77E2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146EC60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78B0C98B"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3130DE1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3AC6123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B5C8B5"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67E1A3D7"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56575203"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6EF20DEF"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CB05C5" w:rsidRPr="00731FA6" w14:paraId="53E93949" w14:textId="77777777" w:rsidTr="008A475E">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D66A103"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253BC5A9"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011AA88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76BF3AF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214641B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1F530396"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4EBD54A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506474BC"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38DF3EBE"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776CED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CB05C5" w:rsidRPr="00731FA6" w14:paraId="13E2B1C8" w14:textId="77777777" w:rsidTr="008A475E">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78E0C" w14:textId="77777777" w:rsidR="00CB05C5" w:rsidRPr="00731FA6" w:rsidRDefault="00CB05C5" w:rsidP="008A475E">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152124C0"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338B8AAE"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0B540025"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30963122" w14:textId="77777777" w:rsidR="00CB05C5" w:rsidRPr="00372FD5" w:rsidRDefault="00CB05C5" w:rsidP="008A475E">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0CE7A6D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2DF85681"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2B1B68E2"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55936DA8" w14:textId="77777777" w:rsidR="00CB05C5" w:rsidRPr="00372FD5" w:rsidRDefault="00CB05C5" w:rsidP="008A475E">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7ACB00C5"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58E991D5" w14:textId="77777777" w:rsidR="00CB05C5" w:rsidRDefault="00CB05C5" w:rsidP="00CB05C5">
      <w:pPr>
        <w:rPr>
          <w:rFonts w:ascii="Arial" w:hAnsi="Arial" w:cs="Arial"/>
          <w:sz w:val="20"/>
          <w:szCs w:val="20"/>
        </w:rPr>
      </w:pPr>
    </w:p>
    <w:p w14:paraId="138C736B" w14:textId="77777777" w:rsidR="00CB05C5" w:rsidRPr="00731FA6" w:rsidRDefault="00CB05C5" w:rsidP="00CB05C5">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0E349DF3" w14:textId="77777777" w:rsidR="00CB05C5" w:rsidRPr="00731FA6" w:rsidRDefault="00CB05C5" w:rsidP="00CB05C5">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139C3119" w14:textId="77777777" w:rsidR="00CB05C5" w:rsidRDefault="00CB05C5" w:rsidP="00CB05C5">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6A1439F0" w14:textId="77777777" w:rsidR="00CB05C5" w:rsidRPr="00731FA6" w:rsidRDefault="00CB05C5" w:rsidP="00CB05C5">
      <w:pPr>
        <w:rPr>
          <w:rFonts w:ascii="Arial" w:hAnsi="Arial" w:cs="Arial"/>
          <w:sz w:val="20"/>
          <w:szCs w:val="20"/>
        </w:rPr>
      </w:pPr>
    </w:p>
    <w:tbl>
      <w:tblPr>
        <w:tblStyle w:val="TableGrid"/>
        <w:tblW w:w="10056" w:type="dxa"/>
        <w:tblInd w:w="-789" w:type="dxa"/>
        <w:tblLook w:val="04A0" w:firstRow="1" w:lastRow="0" w:firstColumn="1" w:lastColumn="0" w:noHBand="0" w:noVBand="1"/>
      </w:tblPr>
      <w:tblGrid>
        <w:gridCol w:w="1337"/>
        <w:gridCol w:w="617"/>
        <w:gridCol w:w="617"/>
        <w:gridCol w:w="617"/>
        <w:gridCol w:w="617"/>
        <w:gridCol w:w="617"/>
        <w:gridCol w:w="617"/>
        <w:gridCol w:w="617"/>
        <w:gridCol w:w="617"/>
        <w:gridCol w:w="617"/>
        <w:gridCol w:w="617"/>
        <w:gridCol w:w="617"/>
        <w:gridCol w:w="617"/>
        <w:gridCol w:w="617"/>
        <w:gridCol w:w="617"/>
        <w:gridCol w:w="617"/>
      </w:tblGrid>
      <w:tr w:rsidR="00CB05C5" w:rsidRPr="00731FA6" w14:paraId="7AB70159" w14:textId="77777777" w:rsidTr="008A475E">
        <w:trPr>
          <w:trHeight w:val="301"/>
        </w:trPr>
        <w:tc>
          <w:tcPr>
            <w:tcW w:w="10056" w:type="dxa"/>
            <w:gridSpan w:val="16"/>
            <w:tcBorders>
              <w:top w:val="single" w:sz="4" w:space="0" w:color="auto"/>
              <w:left w:val="single" w:sz="4" w:space="0" w:color="auto"/>
              <w:bottom w:val="single" w:sz="4" w:space="0" w:color="auto"/>
              <w:right w:val="single" w:sz="4" w:space="0" w:color="auto"/>
            </w:tcBorders>
            <w:shd w:val="clear" w:color="auto" w:fill="171717" w:themeFill="background2" w:themeFillShade="1A"/>
            <w:noWrap/>
            <w:hideMark/>
          </w:tcPr>
          <w:p w14:paraId="24FF8C53" w14:textId="77777777" w:rsidR="00CB05C5" w:rsidRPr="00ED768D" w:rsidRDefault="00CB05C5" w:rsidP="008A475E">
            <w:pPr>
              <w:spacing w:line="360" w:lineRule="auto"/>
              <w:jc w:val="center"/>
              <w:rPr>
                <w:rFonts w:ascii="Arial" w:eastAsia="Times New Roman" w:hAnsi="Arial" w:cs="Arial"/>
                <w:b/>
                <w:bCs/>
                <w:color w:val="FFFFFF" w:themeColor="background1"/>
                <w:sz w:val="18"/>
                <w:szCs w:val="18"/>
                <w:lang w:eastAsia="en-IN"/>
              </w:rPr>
            </w:pPr>
            <w:r w:rsidRPr="00ED768D">
              <w:rPr>
                <w:rFonts w:ascii="Arial" w:eastAsia="Times New Roman" w:hAnsi="Arial" w:cs="Arial"/>
                <w:b/>
                <w:bCs/>
                <w:color w:val="FFFFFF" w:themeColor="background1"/>
                <w:sz w:val="18"/>
                <w:szCs w:val="18"/>
                <w:lang w:eastAsia="en-IN"/>
              </w:rPr>
              <w:t>Distance of Coal Reserves in States, KM</w:t>
            </w:r>
          </w:p>
        </w:tc>
      </w:tr>
      <w:tr w:rsidR="00CB05C5" w:rsidRPr="00731FA6" w14:paraId="0F1B9495"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59BBB22F" w14:textId="77777777" w:rsidR="00CB05C5" w:rsidRPr="00731FA6" w:rsidRDefault="00CB05C5" w:rsidP="008A475E">
            <w:pPr>
              <w:spacing w:line="360" w:lineRule="auto"/>
              <w:rPr>
                <w:rFonts w:ascii="Arial" w:eastAsia="Times New Roman" w:hAnsi="Arial" w:cs="Arial"/>
                <w:color w:val="FFFFFF" w:themeColor="background1"/>
                <w:sz w:val="18"/>
                <w:szCs w:val="18"/>
                <w:lang w:eastAsia="en-IN"/>
              </w:rPr>
            </w:pPr>
          </w:p>
        </w:tc>
        <w:tc>
          <w:tcPr>
            <w:tcW w:w="584" w:type="dxa"/>
            <w:tcBorders>
              <w:top w:val="single" w:sz="4" w:space="0" w:color="auto"/>
              <w:left w:val="single" w:sz="4" w:space="0" w:color="auto"/>
              <w:bottom w:val="single" w:sz="4" w:space="0" w:color="auto"/>
              <w:right w:val="single" w:sz="4" w:space="0" w:color="auto"/>
            </w:tcBorders>
            <w:noWrap/>
            <w:hideMark/>
          </w:tcPr>
          <w:p w14:paraId="10AFA2D9"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584" w:type="dxa"/>
            <w:tcBorders>
              <w:top w:val="single" w:sz="4" w:space="0" w:color="auto"/>
              <w:left w:val="single" w:sz="4" w:space="0" w:color="auto"/>
              <w:bottom w:val="single" w:sz="4" w:space="0" w:color="auto"/>
              <w:right w:val="single" w:sz="4" w:space="0" w:color="auto"/>
            </w:tcBorders>
            <w:noWrap/>
            <w:hideMark/>
          </w:tcPr>
          <w:p w14:paraId="3D071648"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584" w:type="dxa"/>
            <w:tcBorders>
              <w:top w:val="single" w:sz="4" w:space="0" w:color="auto"/>
              <w:left w:val="single" w:sz="4" w:space="0" w:color="auto"/>
              <w:bottom w:val="single" w:sz="4" w:space="0" w:color="auto"/>
              <w:right w:val="single" w:sz="4" w:space="0" w:color="auto"/>
            </w:tcBorders>
            <w:noWrap/>
            <w:hideMark/>
          </w:tcPr>
          <w:p w14:paraId="53EE8B84"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584" w:type="dxa"/>
            <w:tcBorders>
              <w:top w:val="single" w:sz="4" w:space="0" w:color="auto"/>
              <w:left w:val="single" w:sz="4" w:space="0" w:color="auto"/>
              <w:bottom w:val="single" w:sz="4" w:space="0" w:color="auto"/>
              <w:right w:val="single" w:sz="4" w:space="0" w:color="auto"/>
            </w:tcBorders>
            <w:noWrap/>
            <w:hideMark/>
          </w:tcPr>
          <w:p w14:paraId="016B2C1C"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584" w:type="dxa"/>
            <w:tcBorders>
              <w:top w:val="single" w:sz="4" w:space="0" w:color="auto"/>
              <w:left w:val="single" w:sz="4" w:space="0" w:color="auto"/>
              <w:bottom w:val="single" w:sz="4" w:space="0" w:color="auto"/>
              <w:right w:val="single" w:sz="4" w:space="0" w:color="auto"/>
            </w:tcBorders>
            <w:noWrap/>
            <w:hideMark/>
          </w:tcPr>
          <w:p w14:paraId="0787E9E5"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MP</w:t>
            </w:r>
          </w:p>
        </w:tc>
        <w:tc>
          <w:tcPr>
            <w:tcW w:w="584" w:type="dxa"/>
            <w:tcBorders>
              <w:top w:val="single" w:sz="4" w:space="0" w:color="auto"/>
              <w:left w:val="single" w:sz="4" w:space="0" w:color="auto"/>
              <w:bottom w:val="single" w:sz="4" w:space="0" w:color="auto"/>
              <w:right w:val="single" w:sz="4" w:space="0" w:color="auto"/>
            </w:tcBorders>
            <w:noWrap/>
            <w:hideMark/>
          </w:tcPr>
          <w:p w14:paraId="0424A0C1"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584" w:type="dxa"/>
            <w:tcBorders>
              <w:top w:val="single" w:sz="4" w:space="0" w:color="auto"/>
              <w:left w:val="single" w:sz="4" w:space="0" w:color="auto"/>
              <w:bottom w:val="single" w:sz="4" w:space="0" w:color="auto"/>
              <w:right w:val="single" w:sz="4" w:space="0" w:color="auto"/>
            </w:tcBorders>
            <w:noWrap/>
            <w:hideMark/>
          </w:tcPr>
          <w:p w14:paraId="0C37D1B0"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584" w:type="dxa"/>
            <w:tcBorders>
              <w:top w:val="single" w:sz="4" w:space="0" w:color="auto"/>
              <w:left w:val="single" w:sz="4" w:space="0" w:color="auto"/>
              <w:bottom w:val="single" w:sz="4" w:space="0" w:color="auto"/>
              <w:right w:val="single" w:sz="4" w:space="0" w:color="auto"/>
            </w:tcBorders>
            <w:noWrap/>
            <w:hideMark/>
          </w:tcPr>
          <w:p w14:paraId="5474064B"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c>
          <w:tcPr>
            <w:tcW w:w="584" w:type="dxa"/>
            <w:tcBorders>
              <w:top w:val="single" w:sz="4" w:space="0" w:color="auto"/>
              <w:left w:val="single" w:sz="4" w:space="0" w:color="auto"/>
              <w:bottom w:val="single" w:sz="4" w:space="0" w:color="auto"/>
              <w:right w:val="single" w:sz="4" w:space="0" w:color="auto"/>
            </w:tcBorders>
            <w:noWrap/>
            <w:hideMark/>
          </w:tcPr>
          <w:p w14:paraId="02225A08"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584" w:type="dxa"/>
            <w:tcBorders>
              <w:top w:val="single" w:sz="4" w:space="0" w:color="auto"/>
              <w:left w:val="single" w:sz="4" w:space="0" w:color="auto"/>
              <w:bottom w:val="single" w:sz="4" w:space="0" w:color="auto"/>
              <w:right w:val="single" w:sz="4" w:space="0" w:color="auto"/>
            </w:tcBorders>
            <w:noWrap/>
            <w:hideMark/>
          </w:tcPr>
          <w:p w14:paraId="7AE49A8D"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c>
          <w:tcPr>
            <w:tcW w:w="584" w:type="dxa"/>
            <w:tcBorders>
              <w:top w:val="single" w:sz="4" w:space="0" w:color="auto"/>
              <w:left w:val="single" w:sz="4" w:space="0" w:color="auto"/>
              <w:bottom w:val="single" w:sz="4" w:space="0" w:color="auto"/>
              <w:right w:val="single" w:sz="4" w:space="0" w:color="auto"/>
            </w:tcBorders>
            <w:noWrap/>
            <w:hideMark/>
          </w:tcPr>
          <w:p w14:paraId="2F0A158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c>
          <w:tcPr>
            <w:tcW w:w="584" w:type="dxa"/>
            <w:tcBorders>
              <w:top w:val="single" w:sz="4" w:space="0" w:color="auto"/>
              <w:left w:val="single" w:sz="4" w:space="0" w:color="auto"/>
              <w:bottom w:val="single" w:sz="4" w:space="0" w:color="auto"/>
              <w:right w:val="single" w:sz="4" w:space="0" w:color="auto"/>
            </w:tcBorders>
            <w:noWrap/>
            <w:hideMark/>
          </w:tcPr>
          <w:p w14:paraId="30E8A1A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c>
          <w:tcPr>
            <w:tcW w:w="584" w:type="dxa"/>
            <w:tcBorders>
              <w:top w:val="single" w:sz="4" w:space="0" w:color="auto"/>
              <w:left w:val="single" w:sz="4" w:space="0" w:color="auto"/>
              <w:bottom w:val="single" w:sz="4" w:space="0" w:color="auto"/>
              <w:right w:val="single" w:sz="4" w:space="0" w:color="auto"/>
            </w:tcBorders>
            <w:noWrap/>
            <w:hideMark/>
          </w:tcPr>
          <w:p w14:paraId="678E53B0"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c>
          <w:tcPr>
            <w:tcW w:w="584" w:type="dxa"/>
            <w:tcBorders>
              <w:top w:val="single" w:sz="4" w:space="0" w:color="auto"/>
              <w:left w:val="single" w:sz="4" w:space="0" w:color="auto"/>
              <w:bottom w:val="single" w:sz="4" w:space="0" w:color="auto"/>
              <w:right w:val="single" w:sz="4" w:space="0" w:color="auto"/>
            </w:tcBorders>
            <w:noWrap/>
            <w:hideMark/>
          </w:tcPr>
          <w:p w14:paraId="5A2D86D7"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c>
          <w:tcPr>
            <w:tcW w:w="584" w:type="dxa"/>
            <w:tcBorders>
              <w:top w:val="single" w:sz="4" w:space="0" w:color="auto"/>
              <w:left w:val="single" w:sz="4" w:space="0" w:color="auto"/>
              <w:bottom w:val="single" w:sz="4" w:space="0" w:color="auto"/>
              <w:right w:val="single" w:sz="4" w:space="0" w:color="auto"/>
            </w:tcBorders>
            <w:noWrap/>
            <w:hideMark/>
          </w:tcPr>
          <w:p w14:paraId="1F9AC245"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19231F3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01FBE7E"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4CDBC19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900</w:t>
            </w:r>
          </w:p>
        </w:tc>
        <w:tc>
          <w:tcPr>
            <w:tcW w:w="584" w:type="dxa"/>
            <w:tcBorders>
              <w:top w:val="single" w:sz="4" w:space="0" w:color="auto"/>
              <w:left w:val="single" w:sz="4" w:space="0" w:color="auto"/>
              <w:bottom w:val="single" w:sz="4" w:space="0" w:color="auto"/>
              <w:right w:val="single" w:sz="4" w:space="0" w:color="auto"/>
            </w:tcBorders>
            <w:noWrap/>
            <w:hideMark/>
          </w:tcPr>
          <w:p w14:paraId="259F75B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1200</w:t>
            </w:r>
          </w:p>
        </w:tc>
        <w:tc>
          <w:tcPr>
            <w:tcW w:w="584" w:type="dxa"/>
            <w:tcBorders>
              <w:top w:val="single" w:sz="4" w:space="0" w:color="auto"/>
              <w:left w:val="single" w:sz="4" w:space="0" w:color="auto"/>
              <w:bottom w:val="single" w:sz="4" w:space="0" w:color="auto"/>
              <w:right w:val="single" w:sz="4" w:space="0" w:color="auto"/>
            </w:tcBorders>
            <w:noWrap/>
            <w:hideMark/>
          </w:tcPr>
          <w:p w14:paraId="71737A2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975</w:t>
            </w:r>
          </w:p>
        </w:tc>
        <w:tc>
          <w:tcPr>
            <w:tcW w:w="584" w:type="dxa"/>
            <w:tcBorders>
              <w:top w:val="single" w:sz="4" w:space="0" w:color="auto"/>
              <w:left w:val="single" w:sz="4" w:space="0" w:color="auto"/>
              <w:bottom w:val="single" w:sz="4" w:space="0" w:color="auto"/>
              <w:right w:val="single" w:sz="4" w:space="0" w:color="auto"/>
            </w:tcBorders>
            <w:noWrap/>
            <w:hideMark/>
          </w:tcPr>
          <w:p w14:paraId="7621ABA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1100</w:t>
            </w:r>
          </w:p>
        </w:tc>
        <w:tc>
          <w:tcPr>
            <w:tcW w:w="584" w:type="dxa"/>
            <w:tcBorders>
              <w:top w:val="single" w:sz="4" w:space="0" w:color="auto"/>
              <w:left w:val="single" w:sz="4" w:space="0" w:color="auto"/>
              <w:bottom w:val="single" w:sz="4" w:space="0" w:color="auto"/>
              <w:right w:val="single" w:sz="4" w:space="0" w:color="auto"/>
            </w:tcBorders>
            <w:noWrap/>
            <w:hideMark/>
          </w:tcPr>
          <w:p w14:paraId="04C38AE1"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718</w:t>
            </w:r>
          </w:p>
        </w:tc>
        <w:tc>
          <w:tcPr>
            <w:tcW w:w="584" w:type="dxa"/>
            <w:tcBorders>
              <w:top w:val="single" w:sz="4" w:space="0" w:color="auto"/>
              <w:left w:val="single" w:sz="4" w:space="0" w:color="auto"/>
              <w:bottom w:val="single" w:sz="4" w:space="0" w:color="auto"/>
              <w:right w:val="single" w:sz="4" w:space="0" w:color="auto"/>
            </w:tcBorders>
            <w:noWrap/>
            <w:hideMark/>
          </w:tcPr>
          <w:p w14:paraId="5CB37F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6D2C607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1270</w:t>
            </w:r>
          </w:p>
        </w:tc>
        <w:tc>
          <w:tcPr>
            <w:tcW w:w="584" w:type="dxa"/>
            <w:tcBorders>
              <w:top w:val="single" w:sz="4" w:space="0" w:color="auto"/>
              <w:left w:val="single" w:sz="4" w:space="0" w:color="auto"/>
              <w:bottom w:val="single" w:sz="4" w:space="0" w:color="auto"/>
              <w:right w:val="single" w:sz="4" w:space="0" w:color="auto"/>
            </w:tcBorders>
            <w:noWrap/>
            <w:hideMark/>
          </w:tcPr>
          <w:p w14:paraId="5A7CEC2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1750</w:t>
            </w:r>
          </w:p>
        </w:tc>
        <w:tc>
          <w:tcPr>
            <w:tcW w:w="584" w:type="dxa"/>
            <w:tcBorders>
              <w:top w:val="single" w:sz="4" w:space="0" w:color="auto"/>
              <w:left w:val="single" w:sz="4" w:space="0" w:color="auto"/>
              <w:bottom w:val="single" w:sz="4" w:space="0" w:color="auto"/>
              <w:right w:val="single" w:sz="4" w:space="0" w:color="auto"/>
            </w:tcBorders>
            <w:noWrap/>
            <w:hideMark/>
          </w:tcPr>
          <w:p w14:paraId="057D507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740</w:t>
            </w:r>
          </w:p>
        </w:tc>
        <w:tc>
          <w:tcPr>
            <w:tcW w:w="584" w:type="dxa"/>
            <w:tcBorders>
              <w:top w:val="single" w:sz="4" w:space="0" w:color="auto"/>
              <w:left w:val="single" w:sz="4" w:space="0" w:color="auto"/>
              <w:bottom w:val="single" w:sz="4" w:space="0" w:color="auto"/>
              <w:right w:val="single" w:sz="4" w:space="0" w:color="auto"/>
            </w:tcBorders>
            <w:noWrap/>
            <w:hideMark/>
          </w:tcPr>
          <w:p w14:paraId="3383CD9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177</w:t>
            </w:r>
          </w:p>
        </w:tc>
        <w:tc>
          <w:tcPr>
            <w:tcW w:w="584" w:type="dxa"/>
            <w:tcBorders>
              <w:top w:val="single" w:sz="4" w:space="0" w:color="auto"/>
              <w:left w:val="single" w:sz="4" w:space="0" w:color="auto"/>
              <w:bottom w:val="single" w:sz="4" w:space="0" w:color="auto"/>
              <w:right w:val="single" w:sz="4" w:space="0" w:color="auto"/>
            </w:tcBorders>
            <w:noWrap/>
            <w:hideMark/>
          </w:tcPr>
          <w:p w14:paraId="6272680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1600</w:t>
            </w:r>
          </w:p>
        </w:tc>
        <w:tc>
          <w:tcPr>
            <w:tcW w:w="584" w:type="dxa"/>
            <w:tcBorders>
              <w:top w:val="single" w:sz="4" w:space="0" w:color="auto"/>
              <w:left w:val="single" w:sz="4" w:space="0" w:color="auto"/>
              <w:bottom w:val="single" w:sz="4" w:space="0" w:color="auto"/>
              <w:right w:val="single" w:sz="4" w:space="0" w:color="auto"/>
            </w:tcBorders>
            <w:noWrap/>
            <w:hideMark/>
          </w:tcPr>
          <w:p w14:paraId="5A0DB66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1700</w:t>
            </w:r>
          </w:p>
        </w:tc>
        <w:tc>
          <w:tcPr>
            <w:tcW w:w="584" w:type="dxa"/>
            <w:tcBorders>
              <w:top w:val="single" w:sz="4" w:space="0" w:color="auto"/>
              <w:left w:val="single" w:sz="4" w:space="0" w:color="auto"/>
              <w:bottom w:val="single" w:sz="4" w:space="0" w:color="auto"/>
              <w:right w:val="single" w:sz="4" w:space="0" w:color="auto"/>
            </w:tcBorders>
            <w:noWrap/>
            <w:hideMark/>
          </w:tcPr>
          <w:p w14:paraId="5B1B496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40DD141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1230</w:t>
            </w:r>
          </w:p>
        </w:tc>
        <w:tc>
          <w:tcPr>
            <w:tcW w:w="584" w:type="dxa"/>
            <w:tcBorders>
              <w:top w:val="single" w:sz="4" w:space="0" w:color="auto"/>
              <w:left w:val="single" w:sz="4" w:space="0" w:color="auto"/>
              <w:bottom w:val="single" w:sz="4" w:space="0" w:color="auto"/>
              <w:right w:val="single" w:sz="4" w:space="0" w:color="auto"/>
            </w:tcBorders>
            <w:noWrap/>
            <w:hideMark/>
          </w:tcPr>
          <w:p w14:paraId="7C59B93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2100</w:t>
            </w:r>
          </w:p>
        </w:tc>
      </w:tr>
      <w:tr w:rsidR="00CB05C5" w:rsidRPr="00731FA6" w14:paraId="0264ABB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37054DE"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3774C01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1723</w:t>
            </w:r>
          </w:p>
        </w:tc>
        <w:tc>
          <w:tcPr>
            <w:tcW w:w="584" w:type="dxa"/>
            <w:tcBorders>
              <w:top w:val="single" w:sz="4" w:space="0" w:color="auto"/>
              <w:left w:val="single" w:sz="4" w:space="0" w:color="auto"/>
              <w:bottom w:val="single" w:sz="4" w:space="0" w:color="auto"/>
              <w:right w:val="single" w:sz="4" w:space="0" w:color="auto"/>
            </w:tcBorders>
            <w:noWrap/>
            <w:hideMark/>
          </w:tcPr>
          <w:p w14:paraId="14F9D42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4F4C8C9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1125</w:t>
            </w:r>
          </w:p>
        </w:tc>
        <w:tc>
          <w:tcPr>
            <w:tcW w:w="584" w:type="dxa"/>
            <w:tcBorders>
              <w:top w:val="single" w:sz="4" w:space="0" w:color="auto"/>
              <w:left w:val="single" w:sz="4" w:space="0" w:color="auto"/>
              <w:bottom w:val="single" w:sz="4" w:space="0" w:color="auto"/>
              <w:right w:val="single" w:sz="4" w:space="0" w:color="auto"/>
            </w:tcBorders>
            <w:noWrap/>
            <w:hideMark/>
          </w:tcPr>
          <w:p w14:paraId="46B9A3E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2000</w:t>
            </w:r>
          </w:p>
        </w:tc>
        <w:tc>
          <w:tcPr>
            <w:tcW w:w="584" w:type="dxa"/>
            <w:tcBorders>
              <w:top w:val="single" w:sz="4" w:space="0" w:color="auto"/>
              <w:left w:val="single" w:sz="4" w:space="0" w:color="auto"/>
              <w:bottom w:val="single" w:sz="4" w:space="0" w:color="auto"/>
              <w:right w:val="single" w:sz="4" w:space="0" w:color="auto"/>
            </w:tcBorders>
            <w:noWrap/>
            <w:hideMark/>
          </w:tcPr>
          <w:p w14:paraId="5AD230E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830</w:t>
            </w:r>
          </w:p>
        </w:tc>
        <w:tc>
          <w:tcPr>
            <w:tcW w:w="584" w:type="dxa"/>
            <w:tcBorders>
              <w:top w:val="single" w:sz="4" w:space="0" w:color="auto"/>
              <w:left w:val="single" w:sz="4" w:space="0" w:color="auto"/>
              <w:bottom w:val="single" w:sz="4" w:space="0" w:color="auto"/>
              <w:right w:val="single" w:sz="4" w:space="0" w:color="auto"/>
            </w:tcBorders>
            <w:noWrap/>
            <w:hideMark/>
          </w:tcPr>
          <w:p w14:paraId="4CAB198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1000</w:t>
            </w:r>
          </w:p>
        </w:tc>
        <w:tc>
          <w:tcPr>
            <w:tcW w:w="584" w:type="dxa"/>
            <w:tcBorders>
              <w:top w:val="single" w:sz="4" w:space="0" w:color="auto"/>
              <w:left w:val="single" w:sz="4" w:space="0" w:color="auto"/>
              <w:bottom w:val="single" w:sz="4" w:space="0" w:color="auto"/>
              <w:right w:val="single" w:sz="4" w:space="0" w:color="auto"/>
            </w:tcBorders>
            <w:noWrap/>
            <w:hideMark/>
          </w:tcPr>
          <w:p w14:paraId="5AFE794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470</w:t>
            </w:r>
          </w:p>
        </w:tc>
        <w:tc>
          <w:tcPr>
            <w:tcW w:w="584" w:type="dxa"/>
            <w:tcBorders>
              <w:top w:val="single" w:sz="4" w:space="0" w:color="auto"/>
              <w:left w:val="single" w:sz="4" w:space="0" w:color="auto"/>
              <w:bottom w:val="single" w:sz="4" w:space="0" w:color="auto"/>
              <w:right w:val="single" w:sz="4" w:space="0" w:color="auto"/>
            </w:tcBorders>
            <w:noWrap/>
            <w:hideMark/>
          </w:tcPr>
          <w:p w14:paraId="6F7F659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056959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1650</w:t>
            </w:r>
          </w:p>
        </w:tc>
        <w:tc>
          <w:tcPr>
            <w:tcW w:w="584" w:type="dxa"/>
            <w:tcBorders>
              <w:top w:val="single" w:sz="4" w:space="0" w:color="auto"/>
              <w:left w:val="single" w:sz="4" w:space="0" w:color="auto"/>
              <w:bottom w:val="single" w:sz="4" w:space="0" w:color="auto"/>
              <w:right w:val="single" w:sz="4" w:space="0" w:color="auto"/>
            </w:tcBorders>
            <w:noWrap/>
            <w:hideMark/>
          </w:tcPr>
          <w:p w14:paraId="35892F1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6AE0857B"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426DB0C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0522935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1A7B1F1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006373F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3100</w:t>
            </w:r>
          </w:p>
        </w:tc>
      </w:tr>
      <w:tr w:rsidR="00CB05C5" w:rsidRPr="00731FA6" w14:paraId="1368E77F" w14:textId="77777777" w:rsidTr="008A475E">
        <w:trPr>
          <w:trHeight w:val="199"/>
        </w:trPr>
        <w:tc>
          <w:tcPr>
            <w:tcW w:w="10056" w:type="dxa"/>
            <w:gridSpan w:val="16"/>
            <w:tcBorders>
              <w:top w:val="single" w:sz="4" w:space="0" w:color="auto"/>
              <w:left w:val="single" w:sz="4" w:space="0" w:color="auto"/>
              <w:bottom w:val="single" w:sz="4" w:space="0" w:color="auto"/>
              <w:right w:val="single" w:sz="4" w:space="0" w:color="auto"/>
            </w:tcBorders>
            <w:shd w:val="clear" w:color="auto" w:fill="DEEAF6" w:themeFill="accent5" w:themeFillTint="33"/>
            <w:noWrap/>
            <w:hideMark/>
          </w:tcPr>
          <w:p w14:paraId="6B1B5A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Logistic Cost (per metric tonne): Ammonium Nitrate, INR</w:t>
            </w:r>
          </w:p>
        </w:tc>
      </w:tr>
      <w:tr w:rsidR="00CB05C5" w:rsidRPr="00731FA6" w14:paraId="5A1E8D1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A85B9F2"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373B4557"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3350</w:t>
            </w:r>
          </w:p>
        </w:tc>
        <w:tc>
          <w:tcPr>
            <w:tcW w:w="584" w:type="dxa"/>
            <w:tcBorders>
              <w:top w:val="single" w:sz="4" w:space="0" w:color="auto"/>
              <w:left w:val="single" w:sz="4" w:space="0" w:color="auto"/>
              <w:bottom w:val="single" w:sz="4" w:space="0" w:color="auto"/>
              <w:right w:val="single" w:sz="4" w:space="0" w:color="auto"/>
            </w:tcBorders>
            <w:noWrap/>
            <w:hideMark/>
          </w:tcPr>
          <w:p w14:paraId="77DFFEE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6743F8F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3560</w:t>
            </w:r>
          </w:p>
        </w:tc>
        <w:tc>
          <w:tcPr>
            <w:tcW w:w="584" w:type="dxa"/>
            <w:tcBorders>
              <w:top w:val="single" w:sz="4" w:space="0" w:color="auto"/>
              <w:left w:val="single" w:sz="4" w:space="0" w:color="auto"/>
              <w:bottom w:val="single" w:sz="4" w:space="0" w:color="auto"/>
              <w:right w:val="single" w:sz="4" w:space="0" w:color="auto"/>
            </w:tcBorders>
            <w:noWrap/>
            <w:hideMark/>
          </w:tcPr>
          <w:p w14:paraId="35B38D3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3850</w:t>
            </w:r>
          </w:p>
        </w:tc>
        <w:tc>
          <w:tcPr>
            <w:tcW w:w="584" w:type="dxa"/>
            <w:tcBorders>
              <w:top w:val="single" w:sz="4" w:space="0" w:color="auto"/>
              <w:left w:val="single" w:sz="4" w:space="0" w:color="auto"/>
              <w:bottom w:val="single" w:sz="4" w:space="0" w:color="auto"/>
              <w:right w:val="single" w:sz="4" w:space="0" w:color="auto"/>
            </w:tcBorders>
            <w:noWrap/>
            <w:hideMark/>
          </w:tcPr>
          <w:p w14:paraId="443DADF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0D47593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053631DB"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4800</w:t>
            </w:r>
          </w:p>
        </w:tc>
        <w:tc>
          <w:tcPr>
            <w:tcW w:w="584" w:type="dxa"/>
            <w:tcBorders>
              <w:top w:val="single" w:sz="4" w:space="0" w:color="auto"/>
              <w:left w:val="single" w:sz="4" w:space="0" w:color="auto"/>
              <w:bottom w:val="single" w:sz="4" w:space="0" w:color="auto"/>
              <w:right w:val="single" w:sz="4" w:space="0" w:color="auto"/>
            </w:tcBorders>
            <w:noWrap/>
            <w:hideMark/>
          </w:tcPr>
          <w:p w14:paraId="0B234BB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41D7FC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5ABCDC2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650</w:t>
            </w:r>
          </w:p>
        </w:tc>
        <w:tc>
          <w:tcPr>
            <w:tcW w:w="584" w:type="dxa"/>
            <w:tcBorders>
              <w:top w:val="single" w:sz="4" w:space="0" w:color="auto"/>
              <w:left w:val="single" w:sz="4" w:space="0" w:color="auto"/>
              <w:bottom w:val="single" w:sz="4" w:space="0" w:color="auto"/>
              <w:right w:val="single" w:sz="4" w:space="0" w:color="auto"/>
            </w:tcBorders>
            <w:noWrap/>
            <w:hideMark/>
          </w:tcPr>
          <w:p w14:paraId="1A558CB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5F053C0C"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6DD8F3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5CCB4E26"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7E81F19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7000</w:t>
            </w:r>
          </w:p>
        </w:tc>
      </w:tr>
      <w:tr w:rsidR="00CB05C5" w:rsidRPr="00731FA6" w14:paraId="575FFD21" w14:textId="77777777" w:rsidTr="008A475E">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6116A336" w14:textId="77777777" w:rsidR="00CB05C5" w:rsidRPr="00731FA6" w:rsidRDefault="00CB05C5" w:rsidP="008A475E">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3C8026E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6000</w:t>
            </w:r>
          </w:p>
        </w:tc>
        <w:tc>
          <w:tcPr>
            <w:tcW w:w="584" w:type="dxa"/>
            <w:tcBorders>
              <w:top w:val="single" w:sz="4" w:space="0" w:color="auto"/>
              <w:left w:val="single" w:sz="4" w:space="0" w:color="auto"/>
              <w:bottom w:val="single" w:sz="4" w:space="0" w:color="auto"/>
              <w:right w:val="single" w:sz="4" w:space="0" w:color="auto"/>
            </w:tcBorders>
            <w:noWrap/>
            <w:hideMark/>
          </w:tcPr>
          <w:p w14:paraId="1B6084E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0D702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4600</w:t>
            </w:r>
          </w:p>
        </w:tc>
        <w:tc>
          <w:tcPr>
            <w:tcW w:w="584" w:type="dxa"/>
            <w:tcBorders>
              <w:top w:val="single" w:sz="4" w:space="0" w:color="auto"/>
              <w:left w:val="single" w:sz="4" w:space="0" w:color="auto"/>
              <w:bottom w:val="single" w:sz="4" w:space="0" w:color="auto"/>
              <w:right w:val="single" w:sz="4" w:space="0" w:color="auto"/>
            </w:tcBorders>
            <w:noWrap/>
            <w:hideMark/>
          </w:tcPr>
          <w:p w14:paraId="3375D9A1"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6950</w:t>
            </w:r>
          </w:p>
        </w:tc>
        <w:tc>
          <w:tcPr>
            <w:tcW w:w="584" w:type="dxa"/>
            <w:tcBorders>
              <w:top w:val="single" w:sz="4" w:space="0" w:color="auto"/>
              <w:left w:val="single" w:sz="4" w:space="0" w:color="auto"/>
              <w:bottom w:val="single" w:sz="4" w:space="0" w:color="auto"/>
              <w:right w:val="single" w:sz="4" w:space="0" w:color="auto"/>
            </w:tcBorders>
            <w:noWrap/>
            <w:hideMark/>
          </w:tcPr>
          <w:p w14:paraId="4B2ABE7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2850</w:t>
            </w:r>
          </w:p>
        </w:tc>
        <w:tc>
          <w:tcPr>
            <w:tcW w:w="584" w:type="dxa"/>
            <w:tcBorders>
              <w:top w:val="single" w:sz="4" w:space="0" w:color="auto"/>
              <w:left w:val="single" w:sz="4" w:space="0" w:color="auto"/>
              <w:bottom w:val="single" w:sz="4" w:space="0" w:color="auto"/>
              <w:right w:val="single" w:sz="4" w:space="0" w:color="auto"/>
            </w:tcBorders>
            <w:noWrap/>
            <w:hideMark/>
          </w:tcPr>
          <w:p w14:paraId="41D9D849"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3800</w:t>
            </w:r>
          </w:p>
        </w:tc>
        <w:tc>
          <w:tcPr>
            <w:tcW w:w="584" w:type="dxa"/>
            <w:tcBorders>
              <w:top w:val="single" w:sz="4" w:space="0" w:color="auto"/>
              <w:left w:val="single" w:sz="4" w:space="0" w:color="auto"/>
              <w:bottom w:val="single" w:sz="4" w:space="0" w:color="auto"/>
              <w:right w:val="single" w:sz="4" w:space="0" w:color="auto"/>
            </w:tcBorders>
            <w:noWrap/>
            <w:hideMark/>
          </w:tcPr>
          <w:p w14:paraId="5D4B486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2C266A9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58D5144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0176C7D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44DCA4B2"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7500</w:t>
            </w:r>
          </w:p>
        </w:tc>
        <w:tc>
          <w:tcPr>
            <w:tcW w:w="584" w:type="dxa"/>
            <w:tcBorders>
              <w:top w:val="single" w:sz="4" w:space="0" w:color="auto"/>
              <w:left w:val="single" w:sz="4" w:space="0" w:color="auto"/>
              <w:bottom w:val="single" w:sz="4" w:space="0" w:color="auto"/>
              <w:right w:val="single" w:sz="4" w:space="0" w:color="auto"/>
            </w:tcBorders>
            <w:noWrap/>
            <w:hideMark/>
          </w:tcPr>
          <w:p w14:paraId="5FA71F99"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7550</w:t>
            </w:r>
          </w:p>
        </w:tc>
        <w:tc>
          <w:tcPr>
            <w:tcW w:w="584" w:type="dxa"/>
            <w:tcBorders>
              <w:top w:val="single" w:sz="4" w:space="0" w:color="auto"/>
              <w:left w:val="single" w:sz="4" w:space="0" w:color="auto"/>
              <w:bottom w:val="single" w:sz="4" w:space="0" w:color="auto"/>
              <w:right w:val="single" w:sz="4" w:space="0" w:color="auto"/>
            </w:tcBorders>
            <w:noWrap/>
            <w:hideMark/>
          </w:tcPr>
          <w:p w14:paraId="29741B35"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664485EF"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6DD31F2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8000</w:t>
            </w:r>
          </w:p>
        </w:tc>
      </w:tr>
    </w:tbl>
    <w:p w14:paraId="187EB787" w14:textId="77777777" w:rsidR="00CB05C5" w:rsidRPr="00731FA6" w:rsidRDefault="00CB05C5" w:rsidP="00CB05C5">
      <w:pPr>
        <w:rPr>
          <w:rFonts w:ascii="Arial" w:hAnsi="Arial" w:cs="Arial"/>
          <w:sz w:val="20"/>
          <w:szCs w:val="20"/>
        </w:rPr>
      </w:pPr>
    </w:p>
    <w:tbl>
      <w:tblPr>
        <w:tblStyle w:val="PlainTable21"/>
        <w:tblW w:w="9090" w:type="dxa"/>
        <w:tblLook w:val="04A0" w:firstRow="1" w:lastRow="0" w:firstColumn="1" w:lastColumn="0" w:noHBand="0" w:noVBand="1"/>
      </w:tblPr>
      <w:tblGrid>
        <w:gridCol w:w="3274"/>
        <w:gridCol w:w="852"/>
        <w:gridCol w:w="3922"/>
        <w:gridCol w:w="1042"/>
      </w:tblGrid>
      <w:tr w:rsidR="00CB05C5" w:rsidRPr="00731FA6" w14:paraId="2CE3EF64" w14:textId="77777777" w:rsidTr="008A475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7F7F7F" w:themeColor="text1" w:themeTint="80"/>
              <w:left w:val="nil"/>
              <w:right w:val="nil"/>
            </w:tcBorders>
            <w:noWrap/>
            <w:hideMark/>
          </w:tcPr>
          <w:p w14:paraId="5053760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States and Abbreviations </w:t>
            </w:r>
          </w:p>
        </w:tc>
      </w:tr>
      <w:tr w:rsidR="00CB05C5" w:rsidRPr="00731FA6" w14:paraId="625C7FC5" w14:textId="77777777" w:rsidTr="008A475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3F63AB0A"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JHARKHAND</w:t>
            </w:r>
          </w:p>
        </w:tc>
        <w:tc>
          <w:tcPr>
            <w:tcW w:w="852" w:type="dxa"/>
            <w:tcBorders>
              <w:left w:val="nil"/>
              <w:right w:val="nil"/>
            </w:tcBorders>
            <w:noWrap/>
            <w:hideMark/>
          </w:tcPr>
          <w:p w14:paraId="6DA5850F"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3922" w:type="dxa"/>
            <w:tcBorders>
              <w:left w:val="nil"/>
              <w:right w:val="nil"/>
            </w:tcBorders>
            <w:noWrap/>
            <w:hideMark/>
          </w:tcPr>
          <w:p w14:paraId="01EE75E8"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UTTAR PRADESH</w:t>
            </w:r>
          </w:p>
        </w:tc>
        <w:tc>
          <w:tcPr>
            <w:tcW w:w="1042" w:type="dxa"/>
            <w:tcBorders>
              <w:left w:val="nil"/>
              <w:right w:val="nil"/>
            </w:tcBorders>
            <w:noWrap/>
            <w:hideMark/>
          </w:tcPr>
          <w:p w14:paraId="342DF6A9"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r>
      <w:tr w:rsidR="00CB05C5" w:rsidRPr="00731FA6" w14:paraId="6FD53525" w14:textId="77777777" w:rsidTr="008A475E">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119E994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ODISHA</w:t>
            </w:r>
          </w:p>
        </w:tc>
        <w:tc>
          <w:tcPr>
            <w:tcW w:w="852" w:type="dxa"/>
            <w:tcBorders>
              <w:top w:val="nil"/>
              <w:left w:val="nil"/>
              <w:bottom w:val="nil"/>
              <w:right w:val="nil"/>
            </w:tcBorders>
            <w:noWrap/>
            <w:hideMark/>
          </w:tcPr>
          <w:p w14:paraId="0C6A5A03"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3922" w:type="dxa"/>
            <w:tcBorders>
              <w:top w:val="nil"/>
              <w:left w:val="nil"/>
              <w:bottom w:val="nil"/>
              <w:right w:val="nil"/>
            </w:tcBorders>
            <w:noWrap/>
            <w:hideMark/>
          </w:tcPr>
          <w:p w14:paraId="670BE12E"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MEGHALAYA</w:t>
            </w:r>
          </w:p>
        </w:tc>
        <w:tc>
          <w:tcPr>
            <w:tcW w:w="1042" w:type="dxa"/>
            <w:tcBorders>
              <w:top w:val="nil"/>
              <w:left w:val="nil"/>
              <w:bottom w:val="nil"/>
              <w:right w:val="nil"/>
            </w:tcBorders>
            <w:noWrap/>
            <w:hideMark/>
          </w:tcPr>
          <w:p w14:paraId="4DCA957A"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r>
      <w:tr w:rsidR="00CB05C5" w:rsidRPr="00731FA6" w14:paraId="329A6E7A" w14:textId="77777777" w:rsidTr="008A475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6164C5C0"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CHHATTISGARH</w:t>
            </w:r>
          </w:p>
        </w:tc>
        <w:tc>
          <w:tcPr>
            <w:tcW w:w="852" w:type="dxa"/>
            <w:tcBorders>
              <w:left w:val="nil"/>
              <w:right w:val="nil"/>
            </w:tcBorders>
            <w:noWrap/>
            <w:hideMark/>
          </w:tcPr>
          <w:p w14:paraId="72033395"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3922" w:type="dxa"/>
            <w:tcBorders>
              <w:left w:val="nil"/>
              <w:right w:val="nil"/>
            </w:tcBorders>
            <w:noWrap/>
            <w:hideMark/>
          </w:tcPr>
          <w:p w14:paraId="7FDEDD5A"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ASSAM</w:t>
            </w:r>
          </w:p>
        </w:tc>
        <w:tc>
          <w:tcPr>
            <w:tcW w:w="1042" w:type="dxa"/>
            <w:tcBorders>
              <w:left w:val="nil"/>
              <w:right w:val="nil"/>
            </w:tcBorders>
            <w:noWrap/>
            <w:hideMark/>
          </w:tcPr>
          <w:p w14:paraId="23DEBA36"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r>
      <w:tr w:rsidR="00CB05C5" w:rsidRPr="00731FA6" w14:paraId="0D9E6685" w14:textId="77777777" w:rsidTr="008A475E">
        <w:trPr>
          <w:trHeight w:val="219"/>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698D1563"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WEST BENGAL</w:t>
            </w:r>
          </w:p>
        </w:tc>
        <w:tc>
          <w:tcPr>
            <w:tcW w:w="852" w:type="dxa"/>
            <w:tcBorders>
              <w:top w:val="nil"/>
              <w:left w:val="nil"/>
              <w:bottom w:val="nil"/>
              <w:right w:val="nil"/>
            </w:tcBorders>
            <w:noWrap/>
            <w:hideMark/>
          </w:tcPr>
          <w:p w14:paraId="647A535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3922" w:type="dxa"/>
            <w:tcBorders>
              <w:top w:val="nil"/>
              <w:left w:val="nil"/>
              <w:bottom w:val="nil"/>
              <w:right w:val="nil"/>
            </w:tcBorders>
            <w:noWrap/>
            <w:hideMark/>
          </w:tcPr>
          <w:p w14:paraId="43DC7C1C"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NAGALAND</w:t>
            </w:r>
          </w:p>
        </w:tc>
        <w:tc>
          <w:tcPr>
            <w:tcW w:w="1042" w:type="dxa"/>
            <w:tcBorders>
              <w:top w:val="nil"/>
              <w:left w:val="nil"/>
              <w:bottom w:val="nil"/>
              <w:right w:val="nil"/>
            </w:tcBorders>
            <w:noWrap/>
            <w:hideMark/>
          </w:tcPr>
          <w:p w14:paraId="7C9224E5"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r>
      <w:tr w:rsidR="00CB05C5" w:rsidRPr="00731FA6" w14:paraId="265B99D8" w14:textId="77777777" w:rsidTr="008A475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10CFC394"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MADHYA PRADESH</w:t>
            </w:r>
          </w:p>
        </w:tc>
        <w:tc>
          <w:tcPr>
            <w:tcW w:w="852" w:type="dxa"/>
            <w:tcBorders>
              <w:left w:val="nil"/>
              <w:right w:val="nil"/>
            </w:tcBorders>
            <w:noWrap/>
            <w:hideMark/>
          </w:tcPr>
          <w:p w14:paraId="0D8EAE48"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MP</w:t>
            </w:r>
          </w:p>
        </w:tc>
        <w:tc>
          <w:tcPr>
            <w:tcW w:w="3922" w:type="dxa"/>
            <w:tcBorders>
              <w:left w:val="nil"/>
              <w:right w:val="nil"/>
            </w:tcBorders>
            <w:noWrap/>
            <w:hideMark/>
          </w:tcPr>
          <w:p w14:paraId="35C0A566"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SIKKIM</w:t>
            </w:r>
          </w:p>
        </w:tc>
        <w:tc>
          <w:tcPr>
            <w:tcW w:w="1042" w:type="dxa"/>
            <w:tcBorders>
              <w:left w:val="nil"/>
              <w:right w:val="nil"/>
            </w:tcBorders>
            <w:noWrap/>
            <w:hideMark/>
          </w:tcPr>
          <w:p w14:paraId="3A95F819"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r>
      <w:tr w:rsidR="00CB05C5" w:rsidRPr="00731FA6" w14:paraId="478B904E" w14:textId="77777777" w:rsidTr="008A475E">
        <w:trPr>
          <w:trHeight w:val="283"/>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2329C73E"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TELANGANA</w:t>
            </w:r>
          </w:p>
        </w:tc>
        <w:tc>
          <w:tcPr>
            <w:tcW w:w="852" w:type="dxa"/>
            <w:tcBorders>
              <w:top w:val="nil"/>
              <w:left w:val="nil"/>
              <w:bottom w:val="nil"/>
              <w:right w:val="nil"/>
            </w:tcBorders>
            <w:noWrap/>
            <w:hideMark/>
          </w:tcPr>
          <w:p w14:paraId="14CD4BD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3922" w:type="dxa"/>
            <w:tcBorders>
              <w:top w:val="nil"/>
              <w:left w:val="nil"/>
              <w:bottom w:val="nil"/>
              <w:right w:val="nil"/>
            </w:tcBorders>
            <w:noWrap/>
            <w:hideMark/>
          </w:tcPr>
          <w:p w14:paraId="22E391C2" w14:textId="77777777" w:rsidR="00CB05C5" w:rsidRPr="00731FA6" w:rsidRDefault="00CB05C5" w:rsidP="008A475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ARUNACHAL PRADESH</w:t>
            </w:r>
          </w:p>
        </w:tc>
        <w:tc>
          <w:tcPr>
            <w:tcW w:w="1042" w:type="dxa"/>
            <w:tcBorders>
              <w:top w:val="nil"/>
              <w:left w:val="nil"/>
              <w:bottom w:val="nil"/>
              <w:right w:val="nil"/>
            </w:tcBorders>
            <w:noWrap/>
            <w:hideMark/>
          </w:tcPr>
          <w:p w14:paraId="0F5B95B9"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3787C9BE" w14:textId="77777777" w:rsidTr="008A475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502BDFB8"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MAHARASHTRA</w:t>
            </w:r>
          </w:p>
        </w:tc>
        <w:tc>
          <w:tcPr>
            <w:tcW w:w="852" w:type="dxa"/>
            <w:tcBorders>
              <w:left w:val="nil"/>
              <w:right w:val="nil"/>
            </w:tcBorders>
            <w:noWrap/>
            <w:hideMark/>
          </w:tcPr>
          <w:p w14:paraId="3E327873"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3922" w:type="dxa"/>
            <w:tcBorders>
              <w:left w:val="nil"/>
              <w:right w:val="nil"/>
            </w:tcBorders>
            <w:noWrap/>
            <w:hideMark/>
          </w:tcPr>
          <w:p w14:paraId="3143AF1E" w14:textId="77777777" w:rsidR="00CB05C5" w:rsidRPr="00731FA6" w:rsidRDefault="00CB05C5" w:rsidP="008A475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ANDHRA PRADESH</w:t>
            </w:r>
          </w:p>
        </w:tc>
        <w:tc>
          <w:tcPr>
            <w:tcW w:w="1042" w:type="dxa"/>
            <w:tcBorders>
              <w:left w:val="nil"/>
              <w:right w:val="nil"/>
            </w:tcBorders>
            <w:noWrap/>
            <w:hideMark/>
          </w:tcPr>
          <w:p w14:paraId="0CA1D57D" w14:textId="77777777" w:rsidR="00CB05C5" w:rsidRPr="00731FA6" w:rsidRDefault="00CB05C5" w:rsidP="008A475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r>
      <w:tr w:rsidR="00CB05C5" w:rsidRPr="00731FA6" w14:paraId="2F9119DF" w14:textId="77777777" w:rsidTr="008A475E">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single" w:sz="4" w:space="0" w:color="7F7F7F" w:themeColor="text1" w:themeTint="80"/>
              <w:right w:val="nil"/>
            </w:tcBorders>
            <w:noWrap/>
            <w:hideMark/>
          </w:tcPr>
          <w:p w14:paraId="6F5353BD" w14:textId="77777777" w:rsidR="00CB05C5" w:rsidRPr="00731FA6" w:rsidRDefault="00CB05C5" w:rsidP="008A475E">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BIHAR</w:t>
            </w:r>
          </w:p>
        </w:tc>
        <w:tc>
          <w:tcPr>
            <w:tcW w:w="852" w:type="dxa"/>
            <w:tcBorders>
              <w:top w:val="nil"/>
              <w:left w:val="nil"/>
              <w:bottom w:val="single" w:sz="4" w:space="0" w:color="7F7F7F" w:themeColor="text1" w:themeTint="80"/>
              <w:right w:val="nil"/>
            </w:tcBorders>
            <w:noWrap/>
            <w:hideMark/>
          </w:tcPr>
          <w:p w14:paraId="6AC07211"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3922" w:type="dxa"/>
            <w:tcBorders>
              <w:top w:val="nil"/>
              <w:left w:val="nil"/>
              <w:bottom w:val="single" w:sz="4" w:space="0" w:color="7F7F7F" w:themeColor="text1" w:themeTint="80"/>
              <w:right w:val="nil"/>
            </w:tcBorders>
            <w:noWrap/>
            <w:hideMark/>
          </w:tcPr>
          <w:p w14:paraId="73E4F27B"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c>
          <w:tcPr>
            <w:tcW w:w="1042" w:type="dxa"/>
            <w:tcBorders>
              <w:top w:val="nil"/>
              <w:left w:val="nil"/>
              <w:bottom w:val="single" w:sz="4" w:space="0" w:color="7F7F7F" w:themeColor="text1" w:themeTint="80"/>
              <w:right w:val="nil"/>
            </w:tcBorders>
            <w:noWrap/>
            <w:hideMark/>
          </w:tcPr>
          <w:p w14:paraId="31373FA3" w14:textId="77777777" w:rsidR="00CB05C5" w:rsidRPr="00731FA6" w:rsidRDefault="00CB05C5" w:rsidP="008A475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r>
    </w:tbl>
    <w:p w14:paraId="6C9A48B1" w14:textId="77777777" w:rsidR="00CB05C5" w:rsidRPr="00731FA6" w:rsidRDefault="00CB05C5" w:rsidP="00CB05C5">
      <w:pPr>
        <w:rPr>
          <w:rFonts w:ascii="Arial" w:hAnsi="Arial" w:cs="Arial"/>
          <w:b/>
          <w:bCs/>
          <w:sz w:val="20"/>
          <w:szCs w:val="20"/>
        </w:rPr>
      </w:pPr>
    </w:p>
    <w:p w14:paraId="75E38F7B" w14:textId="77777777" w:rsidR="00CB05C5" w:rsidRPr="00731FA6" w:rsidRDefault="00CB05C5" w:rsidP="00CB05C5">
      <w:pPr>
        <w:rPr>
          <w:rFonts w:ascii="Arial" w:hAnsi="Arial" w:cs="Arial"/>
          <w:b/>
          <w:bCs/>
          <w:sz w:val="20"/>
          <w:szCs w:val="20"/>
        </w:rPr>
      </w:pPr>
      <w:r w:rsidRPr="00731FA6">
        <w:rPr>
          <w:rFonts w:ascii="Arial" w:hAnsi="Arial" w:cs="Arial"/>
          <w:b/>
          <w:bCs/>
          <w:sz w:val="20"/>
          <w:szCs w:val="20"/>
        </w:rPr>
        <w:t>Distance from JNPT (Only Port Exporting 100% Volume of Ammonium Nitrate)</w:t>
      </w:r>
    </w:p>
    <w:tbl>
      <w:tblPr>
        <w:tblStyle w:val="TableGrid"/>
        <w:tblW w:w="9090" w:type="dxa"/>
        <w:tblInd w:w="-5" w:type="dxa"/>
        <w:tblLook w:val="04A0" w:firstRow="1" w:lastRow="0" w:firstColumn="1" w:lastColumn="0" w:noHBand="0" w:noVBand="1"/>
      </w:tblPr>
      <w:tblGrid>
        <w:gridCol w:w="4536"/>
        <w:gridCol w:w="1462"/>
        <w:gridCol w:w="1701"/>
        <w:gridCol w:w="1391"/>
      </w:tblGrid>
      <w:tr w:rsidR="00CB05C5" w:rsidRPr="00731FA6" w14:paraId="5C821C58" w14:textId="77777777" w:rsidTr="008A475E">
        <w:trPr>
          <w:trHeight w:val="315"/>
        </w:trPr>
        <w:tc>
          <w:tcPr>
            <w:tcW w:w="4536" w:type="dxa"/>
            <w:vMerge w:val="restart"/>
            <w:shd w:val="clear" w:color="auto" w:fill="000000" w:themeFill="text1"/>
            <w:noWrap/>
            <w:hideMark/>
          </w:tcPr>
          <w:p w14:paraId="36045227" w14:textId="77777777" w:rsidR="00CB05C5" w:rsidRPr="00F30D28" w:rsidRDefault="00CB05C5" w:rsidP="008A475E">
            <w:pPr>
              <w:spacing w:line="360" w:lineRule="auto"/>
              <w:jc w:val="left"/>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 xml:space="preserve">Suppliers </w:t>
            </w:r>
          </w:p>
        </w:tc>
        <w:tc>
          <w:tcPr>
            <w:tcW w:w="3163" w:type="dxa"/>
            <w:gridSpan w:val="2"/>
            <w:shd w:val="clear" w:color="auto" w:fill="000000" w:themeFill="text1"/>
            <w:noWrap/>
            <w:hideMark/>
          </w:tcPr>
          <w:p w14:paraId="5ED06E5E"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Plant Location</w:t>
            </w:r>
          </w:p>
        </w:tc>
        <w:tc>
          <w:tcPr>
            <w:tcW w:w="1391" w:type="dxa"/>
            <w:vMerge w:val="restart"/>
            <w:shd w:val="clear" w:color="auto" w:fill="000000" w:themeFill="text1"/>
            <w:noWrap/>
            <w:hideMark/>
          </w:tcPr>
          <w:p w14:paraId="7D2701EF"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Distance from JNPT</w:t>
            </w:r>
          </w:p>
        </w:tc>
      </w:tr>
      <w:tr w:rsidR="00CB05C5" w:rsidRPr="00731FA6" w14:paraId="73CADEEF" w14:textId="77777777" w:rsidTr="008A475E">
        <w:trPr>
          <w:trHeight w:val="315"/>
        </w:trPr>
        <w:tc>
          <w:tcPr>
            <w:tcW w:w="4536" w:type="dxa"/>
            <w:vMerge/>
            <w:hideMark/>
          </w:tcPr>
          <w:p w14:paraId="068632D1" w14:textId="77777777" w:rsidR="00CB05C5" w:rsidRPr="00731FA6" w:rsidRDefault="00CB05C5" w:rsidP="008A475E">
            <w:pPr>
              <w:spacing w:line="360" w:lineRule="auto"/>
              <w:jc w:val="left"/>
              <w:rPr>
                <w:rFonts w:ascii="Arial" w:eastAsia="Times New Roman" w:hAnsi="Arial" w:cs="Arial"/>
                <w:color w:val="FFFFFF" w:themeColor="background1"/>
                <w:sz w:val="20"/>
                <w:szCs w:val="20"/>
                <w:lang w:eastAsia="en-IN"/>
              </w:rPr>
            </w:pPr>
          </w:p>
        </w:tc>
        <w:tc>
          <w:tcPr>
            <w:tcW w:w="1462" w:type="dxa"/>
            <w:shd w:val="clear" w:color="auto" w:fill="000000" w:themeFill="text1"/>
            <w:noWrap/>
            <w:hideMark/>
          </w:tcPr>
          <w:p w14:paraId="65581D0B" w14:textId="77777777" w:rsidR="00CB05C5" w:rsidRPr="00F30D28" w:rsidRDefault="00CB05C5" w:rsidP="008A475E">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District</w:t>
            </w:r>
          </w:p>
        </w:tc>
        <w:tc>
          <w:tcPr>
            <w:tcW w:w="1701" w:type="dxa"/>
            <w:shd w:val="clear" w:color="auto" w:fill="000000" w:themeFill="text1"/>
            <w:noWrap/>
            <w:hideMark/>
          </w:tcPr>
          <w:p w14:paraId="005F13C7" w14:textId="77777777" w:rsidR="00CB05C5" w:rsidRPr="00963E29" w:rsidRDefault="00CB05C5" w:rsidP="008A475E">
            <w:pPr>
              <w:spacing w:line="360" w:lineRule="auto"/>
              <w:jc w:val="center"/>
              <w:rPr>
                <w:rFonts w:ascii="Arial" w:eastAsia="Times New Roman" w:hAnsi="Arial" w:cs="Arial"/>
                <w:b/>
                <w:bCs/>
                <w:color w:val="FFFFFF" w:themeColor="background1"/>
                <w:sz w:val="20"/>
                <w:szCs w:val="20"/>
                <w:lang w:eastAsia="en-IN"/>
              </w:rPr>
            </w:pPr>
            <w:r w:rsidRPr="00963E29">
              <w:rPr>
                <w:rFonts w:ascii="Arial" w:eastAsia="Times New Roman" w:hAnsi="Arial" w:cs="Arial"/>
                <w:b/>
                <w:bCs/>
                <w:color w:val="FFFFFF" w:themeColor="background1"/>
                <w:sz w:val="20"/>
                <w:szCs w:val="20"/>
                <w:lang w:eastAsia="en-IN"/>
              </w:rPr>
              <w:t>State</w:t>
            </w:r>
          </w:p>
        </w:tc>
        <w:tc>
          <w:tcPr>
            <w:tcW w:w="1391" w:type="dxa"/>
            <w:vMerge/>
            <w:hideMark/>
          </w:tcPr>
          <w:p w14:paraId="5A867888" w14:textId="77777777" w:rsidR="00CB05C5" w:rsidRPr="00731FA6" w:rsidRDefault="00CB05C5" w:rsidP="008A475E">
            <w:pPr>
              <w:spacing w:line="360" w:lineRule="auto"/>
              <w:jc w:val="center"/>
              <w:rPr>
                <w:rFonts w:ascii="Arial" w:eastAsia="Times New Roman" w:hAnsi="Arial" w:cs="Arial"/>
                <w:b/>
                <w:bCs/>
                <w:color w:val="000000" w:themeColor="text1"/>
                <w:sz w:val="20"/>
                <w:szCs w:val="20"/>
                <w:lang w:eastAsia="en-IN"/>
              </w:rPr>
            </w:pPr>
          </w:p>
        </w:tc>
      </w:tr>
      <w:tr w:rsidR="00CB05C5" w:rsidRPr="00731FA6" w14:paraId="34A0B6FD" w14:textId="77777777" w:rsidTr="008A475E">
        <w:trPr>
          <w:trHeight w:val="315"/>
        </w:trPr>
        <w:tc>
          <w:tcPr>
            <w:tcW w:w="4536" w:type="dxa"/>
            <w:noWrap/>
            <w:hideMark/>
          </w:tcPr>
          <w:p w14:paraId="48D763C5"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0A1B5A9B"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Shahjahanpur</w:t>
            </w:r>
          </w:p>
        </w:tc>
        <w:tc>
          <w:tcPr>
            <w:tcW w:w="1701" w:type="dxa"/>
            <w:noWrap/>
            <w:hideMark/>
          </w:tcPr>
          <w:p w14:paraId="566F9E36"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Uttar Pradesh</w:t>
            </w:r>
          </w:p>
        </w:tc>
        <w:tc>
          <w:tcPr>
            <w:tcW w:w="1391" w:type="dxa"/>
            <w:noWrap/>
            <w:hideMark/>
          </w:tcPr>
          <w:p w14:paraId="1315566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1415</w:t>
            </w:r>
          </w:p>
        </w:tc>
      </w:tr>
      <w:tr w:rsidR="00CB05C5" w:rsidRPr="00731FA6" w14:paraId="509E2082" w14:textId="77777777" w:rsidTr="008A475E">
        <w:trPr>
          <w:trHeight w:val="315"/>
        </w:trPr>
        <w:tc>
          <w:tcPr>
            <w:tcW w:w="4536" w:type="dxa"/>
            <w:noWrap/>
            <w:hideMark/>
          </w:tcPr>
          <w:p w14:paraId="1498CE45"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452DF60C"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Hazira</w:t>
            </w:r>
          </w:p>
        </w:tc>
        <w:tc>
          <w:tcPr>
            <w:tcW w:w="1701" w:type="dxa"/>
            <w:shd w:val="clear" w:color="auto" w:fill="D9E2F3" w:themeFill="accent1" w:themeFillTint="33"/>
            <w:noWrap/>
            <w:hideMark/>
          </w:tcPr>
          <w:p w14:paraId="0F45010E"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65462FA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330</w:t>
            </w:r>
          </w:p>
        </w:tc>
      </w:tr>
      <w:tr w:rsidR="00CB05C5" w:rsidRPr="00731FA6" w14:paraId="5AD2E3D1" w14:textId="77777777" w:rsidTr="008A475E">
        <w:trPr>
          <w:trHeight w:val="315"/>
        </w:trPr>
        <w:tc>
          <w:tcPr>
            <w:tcW w:w="4536" w:type="dxa"/>
            <w:noWrap/>
            <w:hideMark/>
          </w:tcPr>
          <w:p w14:paraId="5D520014"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2DD9EBD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Taloja</w:t>
            </w:r>
          </w:p>
        </w:tc>
        <w:tc>
          <w:tcPr>
            <w:tcW w:w="1701" w:type="dxa"/>
            <w:shd w:val="clear" w:color="auto" w:fill="D9E2F3" w:themeFill="accent1" w:themeFillTint="33"/>
            <w:noWrap/>
            <w:hideMark/>
          </w:tcPr>
          <w:p w14:paraId="1C39522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5E115ABD"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37</w:t>
            </w:r>
          </w:p>
        </w:tc>
      </w:tr>
      <w:tr w:rsidR="00CB05C5" w:rsidRPr="00731FA6" w14:paraId="1D567FDD" w14:textId="77777777" w:rsidTr="008A475E">
        <w:trPr>
          <w:trHeight w:val="315"/>
        </w:trPr>
        <w:tc>
          <w:tcPr>
            <w:tcW w:w="4536" w:type="dxa"/>
            <w:noWrap/>
            <w:hideMark/>
          </w:tcPr>
          <w:p w14:paraId="677ABCFD"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6AB11D9C"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Srikakulam</w:t>
            </w:r>
          </w:p>
        </w:tc>
        <w:tc>
          <w:tcPr>
            <w:tcW w:w="1701" w:type="dxa"/>
            <w:noWrap/>
            <w:hideMark/>
          </w:tcPr>
          <w:p w14:paraId="27C9D280"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Andhra Pradesh</w:t>
            </w:r>
          </w:p>
        </w:tc>
        <w:tc>
          <w:tcPr>
            <w:tcW w:w="1391" w:type="dxa"/>
            <w:noWrap/>
            <w:hideMark/>
          </w:tcPr>
          <w:p w14:paraId="049D3067"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1425</w:t>
            </w:r>
          </w:p>
        </w:tc>
      </w:tr>
      <w:tr w:rsidR="00CB05C5" w:rsidRPr="00731FA6" w14:paraId="41977C84" w14:textId="77777777" w:rsidTr="008A475E">
        <w:trPr>
          <w:trHeight w:val="315"/>
        </w:trPr>
        <w:tc>
          <w:tcPr>
            <w:tcW w:w="4536" w:type="dxa"/>
            <w:noWrap/>
            <w:hideMark/>
          </w:tcPr>
          <w:p w14:paraId="1A740DB7"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713EE372"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Gopalpur</w:t>
            </w:r>
          </w:p>
        </w:tc>
        <w:tc>
          <w:tcPr>
            <w:tcW w:w="1701" w:type="dxa"/>
            <w:noWrap/>
            <w:hideMark/>
          </w:tcPr>
          <w:p w14:paraId="14A86E93"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Odisha (Planned)</w:t>
            </w:r>
          </w:p>
        </w:tc>
        <w:tc>
          <w:tcPr>
            <w:tcW w:w="1391" w:type="dxa"/>
            <w:noWrap/>
            <w:hideMark/>
          </w:tcPr>
          <w:p w14:paraId="1CA6AF15"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1600</w:t>
            </w:r>
          </w:p>
        </w:tc>
      </w:tr>
      <w:tr w:rsidR="00CB05C5" w:rsidRPr="00731FA6" w14:paraId="0EC41A84" w14:textId="77777777" w:rsidTr="008A475E">
        <w:trPr>
          <w:trHeight w:val="498"/>
        </w:trPr>
        <w:tc>
          <w:tcPr>
            <w:tcW w:w="4536" w:type="dxa"/>
            <w:noWrap/>
            <w:hideMark/>
          </w:tcPr>
          <w:p w14:paraId="6B909D28"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 Narmada Valley Fertilizers &amp; Chemicals Ltd.</w:t>
            </w:r>
          </w:p>
        </w:tc>
        <w:tc>
          <w:tcPr>
            <w:tcW w:w="1462" w:type="dxa"/>
            <w:noWrap/>
            <w:hideMark/>
          </w:tcPr>
          <w:p w14:paraId="25E9F32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Bharuch</w:t>
            </w:r>
          </w:p>
        </w:tc>
        <w:tc>
          <w:tcPr>
            <w:tcW w:w="1701" w:type="dxa"/>
            <w:shd w:val="clear" w:color="auto" w:fill="D9E2F3" w:themeFill="accent1" w:themeFillTint="33"/>
            <w:noWrap/>
            <w:hideMark/>
          </w:tcPr>
          <w:p w14:paraId="1B210C8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5DEAAB8D"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365</w:t>
            </w:r>
          </w:p>
        </w:tc>
      </w:tr>
      <w:tr w:rsidR="00CB05C5" w:rsidRPr="00731FA6" w14:paraId="05516742" w14:textId="77777777" w:rsidTr="008A475E">
        <w:trPr>
          <w:trHeight w:val="315"/>
        </w:trPr>
        <w:tc>
          <w:tcPr>
            <w:tcW w:w="4536" w:type="dxa"/>
            <w:noWrap/>
            <w:hideMark/>
          </w:tcPr>
          <w:p w14:paraId="1439E8B6"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Rashtriya</w:t>
            </w:r>
            <w:proofErr w:type="spellEnd"/>
            <w:r w:rsidRPr="00731FA6">
              <w:rPr>
                <w:rFonts w:ascii="Arial" w:eastAsia="Times New Roman" w:hAnsi="Arial" w:cs="Arial"/>
                <w:color w:val="000000" w:themeColor="text1"/>
                <w:sz w:val="20"/>
                <w:szCs w:val="20"/>
                <w:lang w:eastAsia="en-IN"/>
              </w:rPr>
              <w:t xml:space="preserve"> Chemicals and Fertilizers Limited</w:t>
            </w:r>
          </w:p>
        </w:tc>
        <w:tc>
          <w:tcPr>
            <w:tcW w:w="1462" w:type="dxa"/>
            <w:noWrap/>
            <w:hideMark/>
          </w:tcPr>
          <w:p w14:paraId="0CA14EC9"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Nangal</w:t>
            </w:r>
          </w:p>
        </w:tc>
        <w:tc>
          <w:tcPr>
            <w:tcW w:w="1701" w:type="dxa"/>
            <w:noWrap/>
            <w:hideMark/>
          </w:tcPr>
          <w:p w14:paraId="23581F22"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Punjab</w:t>
            </w:r>
          </w:p>
        </w:tc>
        <w:tc>
          <w:tcPr>
            <w:tcW w:w="1391" w:type="dxa"/>
            <w:noWrap/>
            <w:hideMark/>
          </w:tcPr>
          <w:p w14:paraId="06AF11FA"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1775</w:t>
            </w:r>
          </w:p>
        </w:tc>
      </w:tr>
      <w:tr w:rsidR="00CB05C5" w:rsidRPr="00731FA6" w14:paraId="6486214E" w14:textId="77777777" w:rsidTr="008A475E">
        <w:trPr>
          <w:trHeight w:val="315"/>
        </w:trPr>
        <w:tc>
          <w:tcPr>
            <w:tcW w:w="4536" w:type="dxa"/>
            <w:noWrap/>
            <w:hideMark/>
          </w:tcPr>
          <w:p w14:paraId="1EF314BD" w14:textId="77777777" w:rsidR="00CB05C5" w:rsidRPr="00731FA6" w:rsidRDefault="00CB05C5" w:rsidP="008A475E">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National Fertilizers Limited</w:t>
            </w:r>
          </w:p>
        </w:tc>
        <w:tc>
          <w:tcPr>
            <w:tcW w:w="1462" w:type="dxa"/>
            <w:noWrap/>
            <w:hideMark/>
          </w:tcPr>
          <w:p w14:paraId="6E6F4E41"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Trombay</w:t>
            </w:r>
            <w:proofErr w:type="spellEnd"/>
          </w:p>
        </w:tc>
        <w:tc>
          <w:tcPr>
            <w:tcW w:w="1701" w:type="dxa"/>
            <w:shd w:val="clear" w:color="auto" w:fill="D9E2F3" w:themeFill="accent1" w:themeFillTint="33"/>
            <w:noWrap/>
            <w:hideMark/>
          </w:tcPr>
          <w:p w14:paraId="3F1A0B46"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652F596A" w14:textId="77777777" w:rsidR="00CB05C5" w:rsidRPr="00731FA6" w:rsidRDefault="00CB05C5" w:rsidP="008A475E">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50</w:t>
            </w:r>
          </w:p>
        </w:tc>
      </w:tr>
    </w:tbl>
    <w:p w14:paraId="08B89976" w14:textId="77777777" w:rsidR="00CB05C5" w:rsidRDefault="00CB05C5" w:rsidP="00CB05C5">
      <w:pPr>
        <w:rPr>
          <w:rStyle w:val="Emphasis"/>
          <w:rFonts w:ascii="Arial" w:hAnsi="Arial" w:cs="Arial"/>
          <w:i w:val="0"/>
          <w:iCs w:val="0"/>
          <w:color w:val="0E101A"/>
          <w:sz w:val="20"/>
          <w:szCs w:val="20"/>
        </w:rPr>
      </w:pPr>
    </w:p>
    <w:p w14:paraId="2CE3FB77" w14:textId="77777777" w:rsidR="00CB05C5" w:rsidRDefault="00CB05C5" w:rsidP="00CB05C5">
      <w:pPr>
        <w:rPr>
          <w:rStyle w:val="Emphasis"/>
          <w:rFonts w:ascii="Arial" w:hAnsi="Arial" w:cs="Arial"/>
          <w:i w:val="0"/>
          <w:iCs w:val="0"/>
          <w:color w:val="0E101A"/>
          <w:sz w:val="20"/>
          <w:szCs w:val="20"/>
        </w:rPr>
      </w:pPr>
    </w:p>
    <w:p w14:paraId="4132D587" w14:textId="77777777" w:rsidR="00CB05C5" w:rsidRDefault="00CB05C5" w:rsidP="00CB05C5">
      <w:pPr>
        <w:rPr>
          <w:rStyle w:val="Emphasis"/>
          <w:rFonts w:ascii="Arial" w:hAnsi="Arial" w:cs="Arial"/>
          <w:i w:val="0"/>
          <w:iCs w:val="0"/>
          <w:color w:val="0E101A"/>
          <w:sz w:val="20"/>
          <w:szCs w:val="20"/>
        </w:rPr>
      </w:pPr>
    </w:p>
    <w:p w14:paraId="563678F4" w14:textId="77777777" w:rsidR="00CB05C5" w:rsidRDefault="00CB05C5" w:rsidP="00CB05C5">
      <w:pPr>
        <w:rPr>
          <w:rStyle w:val="Emphasis"/>
          <w:rFonts w:ascii="Arial" w:hAnsi="Arial" w:cs="Arial"/>
          <w:i w:val="0"/>
          <w:iCs w:val="0"/>
          <w:color w:val="0E101A"/>
          <w:sz w:val="20"/>
          <w:szCs w:val="20"/>
        </w:rPr>
      </w:pPr>
    </w:p>
    <w:p w14:paraId="02CB0B7A" w14:textId="77777777" w:rsidR="00CB05C5" w:rsidRDefault="00CB05C5" w:rsidP="00CB05C5">
      <w:pPr>
        <w:rPr>
          <w:rStyle w:val="Emphasis"/>
          <w:rFonts w:ascii="Arial" w:hAnsi="Arial" w:cs="Arial"/>
          <w:i w:val="0"/>
          <w:iCs w:val="0"/>
          <w:color w:val="0E101A"/>
          <w:sz w:val="20"/>
          <w:szCs w:val="20"/>
        </w:rPr>
      </w:pPr>
    </w:p>
    <w:p w14:paraId="4283EAD6" w14:textId="77777777" w:rsidR="00CB05C5" w:rsidRDefault="00CB05C5" w:rsidP="00CB05C5">
      <w:pPr>
        <w:rPr>
          <w:rStyle w:val="Emphasis"/>
          <w:rFonts w:ascii="Arial" w:hAnsi="Arial" w:cs="Arial"/>
          <w:i w:val="0"/>
          <w:iCs w:val="0"/>
          <w:color w:val="0E101A"/>
          <w:sz w:val="20"/>
          <w:szCs w:val="20"/>
        </w:rPr>
      </w:pPr>
    </w:p>
    <w:p w14:paraId="59D4F154" w14:textId="77777777" w:rsidR="00CB05C5" w:rsidRDefault="00CB05C5" w:rsidP="00CB05C5">
      <w:pPr>
        <w:rPr>
          <w:rStyle w:val="Emphasis"/>
          <w:rFonts w:ascii="Arial" w:hAnsi="Arial" w:cs="Arial"/>
          <w:i w:val="0"/>
          <w:iCs w:val="0"/>
          <w:color w:val="0E101A"/>
          <w:sz w:val="20"/>
          <w:szCs w:val="20"/>
        </w:rPr>
      </w:pPr>
    </w:p>
    <w:p w14:paraId="593B0F56" w14:textId="77777777" w:rsidR="00CB05C5" w:rsidRDefault="00CB05C5" w:rsidP="00CB05C5">
      <w:pPr>
        <w:rPr>
          <w:rStyle w:val="Emphasis"/>
          <w:rFonts w:ascii="Arial" w:hAnsi="Arial" w:cs="Arial"/>
          <w:i w:val="0"/>
          <w:iCs w:val="0"/>
          <w:color w:val="0E101A"/>
          <w:sz w:val="20"/>
          <w:szCs w:val="20"/>
        </w:rPr>
      </w:pPr>
    </w:p>
    <w:p w14:paraId="49C83EB1" w14:textId="7067CB8E" w:rsidR="00722A19" w:rsidRPr="00731FA6" w:rsidRDefault="00050BAD" w:rsidP="00C157AD">
      <w:pPr>
        <w:rPr>
          <w:rFonts w:ascii="Arial" w:hAnsi="Arial" w:cs="Arial"/>
          <w:i/>
          <w:iCs/>
          <w:sz w:val="18"/>
          <w:szCs w:val="18"/>
          <w:lang w:val="en-US"/>
        </w:rPr>
      </w:pPr>
      <w:r w:rsidRPr="00731FA6">
        <w:rPr>
          <w:rFonts w:ascii="Arial" w:hAnsi="Arial" w:cs="Arial"/>
          <w:noProof/>
          <w:lang w:val="en-US"/>
        </w:rPr>
        <w:lastRenderedPageBreak/>
        <w:drawing>
          <wp:anchor distT="0" distB="0" distL="114300" distR="114300" simplePos="0" relativeHeight="251747328" behindDoc="1" locked="0" layoutInCell="1" allowOverlap="1" wp14:anchorId="2037FB55" wp14:editId="6385C65E">
            <wp:simplePos x="0" y="0"/>
            <wp:positionH relativeFrom="page">
              <wp:posOffset>0</wp:posOffset>
            </wp:positionH>
            <wp:positionV relativeFrom="paragraph">
              <wp:posOffset>-1058058</wp:posOffset>
            </wp:positionV>
            <wp:extent cx="7597775" cy="10722271"/>
            <wp:effectExtent l="0" t="0" r="3175" b="317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98635" cy="10723485"/>
                    </a:xfrm>
                    <a:prstGeom prst="rect">
                      <a:avLst/>
                    </a:prstGeom>
                    <a:noFill/>
                  </pic:spPr>
                </pic:pic>
              </a:graphicData>
            </a:graphic>
            <wp14:sizeRelV relativeFrom="margin">
              <wp14:pctHeight>0</wp14:pctHeight>
            </wp14:sizeRelV>
          </wp:anchor>
        </w:drawing>
      </w:r>
      <w:r w:rsidR="000170AA" w:rsidRPr="00731FA6">
        <w:rPr>
          <w:rFonts w:ascii="Arial" w:hAnsi="Arial" w:cs="Arial"/>
          <w:noProof/>
          <w:lang w:val="en-US"/>
        </w:rPr>
        <w:drawing>
          <wp:anchor distT="0" distB="0" distL="114300" distR="114300" simplePos="0" relativeHeight="251739136" behindDoc="1" locked="0" layoutInCell="1" allowOverlap="1" wp14:anchorId="2140A074" wp14:editId="47584EA4">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anchor>
        </w:drawing>
      </w:r>
      <w:r w:rsidR="004727BB">
        <w:rPr>
          <w:rFonts w:ascii="Arial" w:hAnsi="Arial" w:cs="Arial"/>
          <w:noProof/>
        </w:rPr>
        <mc:AlternateContent>
          <mc:Choice Requires="wps">
            <w:drawing>
              <wp:anchor distT="45720" distB="45720" distL="114300" distR="114300" simplePos="0" relativeHeight="251749376" behindDoc="0" locked="0" layoutInCell="1" allowOverlap="1" wp14:anchorId="21CDD4E1" wp14:editId="4EDF87C1">
                <wp:simplePos x="0" y="0"/>
                <wp:positionH relativeFrom="margin">
                  <wp:posOffset>-851535</wp:posOffset>
                </wp:positionH>
                <wp:positionV relativeFrom="paragraph">
                  <wp:posOffset>635</wp:posOffset>
                </wp:positionV>
                <wp:extent cx="6655435" cy="1679575"/>
                <wp:effectExtent l="0" t="0" r="0" b="0"/>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65D2EB10" w14:textId="77777777" w:rsidR="00490867" w:rsidRPr="001E3A84" w:rsidRDefault="00490867"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DD4E1" id="Text Box 56" o:spid="_x0000_s1034"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QG/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0BpNykwhabI+ngcfQZ&#10;vQvadOh/cdaTx2oefu7BS870R0tarmaLRTJlPizKqzkd/GVkexkBKwiq5pGzcXsXs5FHyrekeauy&#10;Gi+dnFom72SRTj5P5rw8579eXuPmN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CHqmQG/gEAANUDAAAOAAAAAAAAAAAA&#10;AAAAAC4CAABkcnMvZTJvRG9jLnhtbFBLAQItABQABgAIAAAAIQBWtxZ43gAAAAkBAAAPAAAAAAAA&#10;AAAAAAAAAFgEAABkcnMvZG93bnJldi54bWxQSwUGAAAAAAQABADzAAAAYwUAAAAA&#10;" filled="f" stroked="f">
                <v:textbox>
                  <w:txbxContent>
                    <w:p w14:paraId="65D2EB10" w14:textId="77777777" w:rsidR="00490867" w:rsidRPr="001E3A84" w:rsidRDefault="00490867"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p>
    <w:p w14:paraId="2219EE16" w14:textId="77777777" w:rsidR="000A0569" w:rsidRPr="00731FA6" w:rsidRDefault="000A0569" w:rsidP="00C157AD">
      <w:pPr>
        <w:jc w:val="center"/>
        <w:rPr>
          <w:rFonts w:ascii="Arial" w:hAnsi="Arial" w:cs="Arial"/>
          <w:b/>
          <w:bCs/>
          <w:sz w:val="20"/>
          <w:szCs w:val="20"/>
          <w:lang w:val="en-US"/>
        </w:rPr>
      </w:pPr>
    </w:p>
    <w:p w14:paraId="57CF770A" w14:textId="77777777" w:rsidR="000A0569" w:rsidRPr="00731FA6" w:rsidRDefault="000A0569" w:rsidP="00C157AD">
      <w:pPr>
        <w:jc w:val="center"/>
        <w:rPr>
          <w:rFonts w:ascii="Arial" w:hAnsi="Arial" w:cs="Arial"/>
          <w:b/>
          <w:bCs/>
          <w:sz w:val="20"/>
          <w:szCs w:val="20"/>
          <w:lang w:val="en-US"/>
        </w:rPr>
      </w:pPr>
    </w:p>
    <w:p w14:paraId="4D16AB8D" w14:textId="77777777" w:rsidR="000A0569" w:rsidRPr="00731FA6" w:rsidRDefault="000A0569" w:rsidP="00C157AD">
      <w:pPr>
        <w:jc w:val="center"/>
        <w:rPr>
          <w:rFonts w:ascii="Arial" w:hAnsi="Arial" w:cs="Arial"/>
          <w:b/>
          <w:bCs/>
          <w:sz w:val="20"/>
          <w:szCs w:val="20"/>
          <w:lang w:val="en-US"/>
        </w:rPr>
      </w:pPr>
    </w:p>
    <w:p w14:paraId="79C00FCB" w14:textId="77777777" w:rsidR="000A0569" w:rsidRPr="00731FA6" w:rsidRDefault="000A0569" w:rsidP="00C157AD">
      <w:pPr>
        <w:jc w:val="center"/>
        <w:rPr>
          <w:rFonts w:ascii="Arial" w:hAnsi="Arial" w:cs="Arial"/>
          <w:b/>
          <w:bCs/>
          <w:sz w:val="52"/>
          <w:szCs w:val="52"/>
          <w:lang w:val="en-US"/>
        </w:rPr>
      </w:pPr>
    </w:p>
    <w:p w14:paraId="582ADB33" w14:textId="77777777" w:rsidR="000A0569" w:rsidRPr="00731FA6" w:rsidRDefault="000A0569" w:rsidP="00C157AD">
      <w:pPr>
        <w:jc w:val="center"/>
        <w:rPr>
          <w:rFonts w:ascii="Arial" w:hAnsi="Arial" w:cs="Arial"/>
          <w:b/>
          <w:bCs/>
          <w:sz w:val="52"/>
          <w:szCs w:val="52"/>
          <w:lang w:val="en-US"/>
        </w:rPr>
      </w:pPr>
    </w:p>
    <w:p w14:paraId="7F28287D" w14:textId="77777777" w:rsidR="000A0569" w:rsidRPr="00731FA6" w:rsidRDefault="000A0569" w:rsidP="00C157AD">
      <w:pPr>
        <w:jc w:val="center"/>
        <w:rPr>
          <w:rFonts w:ascii="Arial" w:hAnsi="Arial" w:cs="Arial"/>
          <w:b/>
          <w:bCs/>
          <w:sz w:val="52"/>
          <w:szCs w:val="52"/>
          <w:lang w:val="en-US"/>
        </w:rPr>
      </w:pPr>
    </w:p>
    <w:p w14:paraId="42A63201" w14:textId="77777777" w:rsidR="000A0569" w:rsidRPr="00731FA6" w:rsidRDefault="000A0569" w:rsidP="00C157AD">
      <w:pPr>
        <w:rPr>
          <w:rFonts w:ascii="Arial" w:hAnsi="Arial" w:cs="Arial"/>
          <w:b/>
          <w:bCs/>
          <w:sz w:val="20"/>
          <w:szCs w:val="20"/>
          <w:lang w:val="en-US"/>
        </w:rPr>
      </w:pPr>
    </w:p>
    <w:p w14:paraId="7CD92E18" w14:textId="77777777" w:rsidR="000A0569" w:rsidRPr="00731FA6" w:rsidRDefault="000A0569" w:rsidP="00C157AD">
      <w:pPr>
        <w:rPr>
          <w:rFonts w:ascii="Arial" w:hAnsi="Arial" w:cs="Arial"/>
          <w:b/>
          <w:bCs/>
          <w:sz w:val="20"/>
          <w:szCs w:val="20"/>
          <w:lang w:val="en-US"/>
        </w:rPr>
      </w:pPr>
    </w:p>
    <w:p w14:paraId="32CA57D7" w14:textId="77777777"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1798962B" w14:textId="77777777" w:rsidR="00050BAD" w:rsidRDefault="00050BAD" w:rsidP="00944713">
      <w:pPr>
        <w:rPr>
          <w:rFonts w:ascii="Arial" w:hAnsi="Arial" w:cs="Arial"/>
          <w:b/>
          <w:bCs/>
          <w:sz w:val="20"/>
          <w:szCs w:val="20"/>
          <w:lang w:val="en-US"/>
        </w:rPr>
        <w:sectPr w:rsidR="00050BAD" w:rsidSect="00B95F0B">
          <w:headerReference w:type="default" r:id="rId14"/>
          <w:footerReference w:type="default" r:id="rId15"/>
          <w:pgSz w:w="11906" w:h="16838"/>
          <w:pgMar w:top="1440" w:right="1440" w:bottom="1440" w:left="1440" w:header="568" w:footer="708" w:gutter="0"/>
          <w:cols w:space="708"/>
          <w:docGrid w:linePitch="360"/>
          <w:sectPrChange w:id="2373" w:author="Hardik Malhotra" w:date="2023-02-27T14:26:00Z">
            <w:sectPr w:rsidR="00050BAD" w:rsidSect="00B95F0B">
              <w:pgMar w:top="1440" w:right="1440" w:bottom="1440" w:left="1440" w:header="708" w:footer="708" w:gutter="0"/>
            </w:sectPr>
          </w:sectPrChange>
        </w:sectPr>
      </w:pPr>
    </w:p>
    <w:tbl>
      <w:tblPr>
        <w:tblW w:w="0" w:type="auto"/>
        <w:tblInd w:w="17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6"/>
        <w:gridCol w:w="3420"/>
        <w:gridCol w:w="3876"/>
        <w:gridCol w:w="3876"/>
        <w:gridCol w:w="3889"/>
        <w:gridCol w:w="3884"/>
        <w:gridCol w:w="1878"/>
        <w:gridCol w:w="283"/>
        <w:gridCol w:w="673"/>
        <w:gridCol w:w="1012"/>
        <w:gridCol w:w="1754"/>
        <w:gridCol w:w="304"/>
        <w:gridCol w:w="306"/>
        <w:gridCol w:w="303"/>
        <w:gridCol w:w="1217"/>
        <w:gridCol w:w="1338"/>
        <w:gridCol w:w="821"/>
        <w:gridCol w:w="1262"/>
        <w:gridCol w:w="457"/>
      </w:tblGrid>
      <w:tr w:rsidR="001359B3" w14:paraId="59C2557C" w14:textId="77777777" w:rsidTr="008A475E">
        <w:trPr>
          <w:trHeight w:val="218"/>
        </w:trPr>
        <w:tc>
          <w:tcPr>
            <w:tcW w:w="7752" w:type="dxa"/>
            <w:gridSpan w:val="3"/>
            <w:tcBorders>
              <w:bottom w:val="nil"/>
              <w:right w:val="single" w:sz="6" w:space="0" w:color="000000"/>
            </w:tcBorders>
          </w:tcPr>
          <w:p w14:paraId="53C5B8E6" w14:textId="77777777" w:rsidR="001359B3" w:rsidRDefault="001359B3" w:rsidP="008A475E">
            <w:pPr>
              <w:pStyle w:val="TableParagraph"/>
              <w:rPr>
                <w:rFonts w:ascii="Times New Roman"/>
                <w:sz w:val="14"/>
              </w:rPr>
            </w:pPr>
            <w:bookmarkStart w:id="2374" w:name="_Hlk118046525"/>
          </w:p>
        </w:tc>
        <w:tc>
          <w:tcPr>
            <w:tcW w:w="7765" w:type="dxa"/>
            <w:gridSpan w:val="2"/>
            <w:tcBorders>
              <w:left w:val="single" w:sz="6" w:space="0" w:color="000000"/>
              <w:bottom w:val="single" w:sz="6" w:space="0" w:color="000000"/>
              <w:right w:val="single" w:sz="6" w:space="0" w:color="000000"/>
            </w:tcBorders>
          </w:tcPr>
          <w:p w14:paraId="6353421E" w14:textId="77777777" w:rsidR="001359B3" w:rsidRDefault="001359B3" w:rsidP="008A475E">
            <w:pPr>
              <w:pStyle w:val="TableParagraph"/>
              <w:rPr>
                <w:rFonts w:ascii="Times New Roman"/>
                <w:sz w:val="14"/>
              </w:rPr>
            </w:pPr>
          </w:p>
        </w:tc>
        <w:tc>
          <w:tcPr>
            <w:tcW w:w="7730" w:type="dxa"/>
            <w:gridSpan w:val="5"/>
            <w:tcBorders>
              <w:left w:val="single" w:sz="6" w:space="0" w:color="000000"/>
              <w:bottom w:val="single" w:sz="6" w:space="0" w:color="000000"/>
              <w:right w:val="single" w:sz="6" w:space="0" w:color="000000"/>
            </w:tcBorders>
          </w:tcPr>
          <w:p w14:paraId="0C1C6EB0" w14:textId="77777777" w:rsidR="001359B3" w:rsidRDefault="001359B3" w:rsidP="008A475E">
            <w:pPr>
              <w:pStyle w:val="TableParagraph"/>
              <w:rPr>
                <w:rFonts w:ascii="Times New Roman"/>
                <w:sz w:val="14"/>
              </w:rPr>
            </w:pPr>
          </w:p>
        </w:tc>
        <w:tc>
          <w:tcPr>
            <w:tcW w:w="7762" w:type="dxa"/>
            <w:gridSpan w:val="9"/>
            <w:tcBorders>
              <w:left w:val="single" w:sz="6" w:space="0" w:color="000000"/>
              <w:bottom w:val="nil"/>
            </w:tcBorders>
          </w:tcPr>
          <w:p w14:paraId="39CF1E18" w14:textId="77777777" w:rsidR="001359B3" w:rsidRDefault="001359B3" w:rsidP="008A475E">
            <w:pPr>
              <w:pStyle w:val="TableParagraph"/>
              <w:rPr>
                <w:rFonts w:ascii="Times New Roman"/>
                <w:sz w:val="14"/>
              </w:rPr>
            </w:pPr>
          </w:p>
        </w:tc>
      </w:tr>
      <w:tr w:rsidR="001359B3" w14:paraId="6B3FEE78" w14:textId="77777777" w:rsidTr="008A475E">
        <w:trPr>
          <w:trHeight w:val="3861"/>
        </w:trPr>
        <w:tc>
          <w:tcPr>
            <w:tcW w:w="456" w:type="dxa"/>
            <w:vMerge w:val="restart"/>
            <w:tcBorders>
              <w:top w:val="nil"/>
              <w:bottom w:val="single" w:sz="6" w:space="0" w:color="000000"/>
              <w:right w:val="single" w:sz="6" w:space="0" w:color="000000"/>
            </w:tcBorders>
          </w:tcPr>
          <w:p w14:paraId="0F565CED" w14:textId="77777777" w:rsidR="001359B3" w:rsidRDefault="001359B3" w:rsidP="008A475E">
            <w:pPr>
              <w:pStyle w:val="TableParagraph"/>
              <w:rPr>
                <w:rFonts w:ascii="Times New Roman"/>
                <w:sz w:val="62"/>
              </w:rPr>
            </w:pPr>
          </w:p>
        </w:tc>
        <w:tc>
          <w:tcPr>
            <w:tcW w:w="30096" w:type="dxa"/>
            <w:gridSpan w:val="17"/>
            <w:vMerge w:val="restart"/>
            <w:tcBorders>
              <w:top w:val="single" w:sz="6" w:space="0" w:color="000000"/>
              <w:left w:val="single" w:sz="6" w:space="0" w:color="000000"/>
              <w:bottom w:val="nil"/>
              <w:right w:val="single" w:sz="6" w:space="0" w:color="000000"/>
            </w:tcBorders>
          </w:tcPr>
          <w:p w14:paraId="7F37B2A1" w14:textId="77777777" w:rsidR="001359B3" w:rsidRDefault="001359B3" w:rsidP="008A475E">
            <w:pPr>
              <w:pStyle w:val="TableParagraph"/>
              <w:rPr>
                <w:rFonts w:ascii="Calibri"/>
                <w:b/>
                <w:sz w:val="20"/>
              </w:rPr>
            </w:pPr>
          </w:p>
          <w:p w14:paraId="16CCD615" w14:textId="77777777" w:rsidR="001359B3" w:rsidRDefault="001359B3" w:rsidP="008A475E">
            <w:pPr>
              <w:pStyle w:val="TableParagraph"/>
              <w:rPr>
                <w:rFonts w:ascii="Calibri"/>
                <w:b/>
                <w:sz w:val="20"/>
              </w:rPr>
            </w:pPr>
          </w:p>
          <w:p w14:paraId="4B3DA664" w14:textId="77777777" w:rsidR="001359B3" w:rsidRDefault="001359B3" w:rsidP="008A475E">
            <w:pPr>
              <w:pStyle w:val="TableParagraph"/>
              <w:rPr>
                <w:rFonts w:ascii="Calibri"/>
                <w:b/>
                <w:sz w:val="20"/>
              </w:rPr>
            </w:pPr>
          </w:p>
          <w:p w14:paraId="17251E1A" w14:textId="77777777" w:rsidR="001359B3" w:rsidRDefault="001359B3" w:rsidP="008A475E">
            <w:pPr>
              <w:pStyle w:val="TableParagraph"/>
              <w:rPr>
                <w:rFonts w:ascii="Calibri"/>
                <w:b/>
                <w:sz w:val="20"/>
              </w:rPr>
            </w:pPr>
          </w:p>
          <w:p w14:paraId="060081C6" w14:textId="77777777" w:rsidR="001359B3" w:rsidRDefault="001359B3" w:rsidP="008A475E">
            <w:pPr>
              <w:pStyle w:val="TableParagraph"/>
              <w:rPr>
                <w:rFonts w:ascii="Calibri"/>
                <w:b/>
                <w:sz w:val="20"/>
              </w:rPr>
            </w:pPr>
          </w:p>
          <w:p w14:paraId="5C7F307E" w14:textId="77777777" w:rsidR="001359B3" w:rsidRDefault="001359B3" w:rsidP="008A475E">
            <w:pPr>
              <w:pStyle w:val="TableParagraph"/>
              <w:rPr>
                <w:rFonts w:ascii="Calibri"/>
                <w:b/>
                <w:sz w:val="20"/>
              </w:rPr>
            </w:pPr>
          </w:p>
          <w:p w14:paraId="16742805" w14:textId="77777777" w:rsidR="001359B3" w:rsidRDefault="001359B3" w:rsidP="008A475E">
            <w:pPr>
              <w:pStyle w:val="TableParagraph"/>
              <w:rPr>
                <w:rFonts w:ascii="Calibri"/>
                <w:b/>
                <w:sz w:val="20"/>
              </w:rPr>
            </w:pPr>
          </w:p>
          <w:p w14:paraId="012FFDEB" w14:textId="77777777" w:rsidR="001359B3" w:rsidRDefault="001359B3" w:rsidP="008A475E">
            <w:pPr>
              <w:pStyle w:val="TableParagraph"/>
              <w:rPr>
                <w:rFonts w:ascii="Calibri"/>
                <w:b/>
                <w:sz w:val="20"/>
              </w:rPr>
            </w:pPr>
          </w:p>
          <w:p w14:paraId="292CD965" w14:textId="77777777" w:rsidR="001359B3" w:rsidRDefault="001359B3" w:rsidP="008A475E">
            <w:pPr>
              <w:pStyle w:val="TableParagraph"/>
              <w:spacing w:before="3"/>
              <w:rPr>
                <w:rFonts w:ascii="Calibri"/>
                <w:b/>
                <w:sz w:val="20"/>
              </w:rPr>
            </w:pPr>
          </w:p>
          <w:p w14:paraId="389CB3F0" w14:textId="77777777" w:rsidR="001359B3" w:rsidRDefault="001359B3" w:rsidP="008A475E">
            <w:pPr>
              <w:pStyle w:val="TableParagraph"/>
              <w:spacing w:line="95" w:lineRule="exact"/>
              <w:ind w:left="1009"/>
              <w:rPr>
                <w:rFonts w:ascii="Calibri"/>
                <w:sz w:val="9"/>
              </w:rPr>
            </w:pPr>
            <w:r>
              <w:rPr>
                <w:rFonts w:ascii="Calibri"/>
                <w:noProof/>
                <w:position w:val="-1"/>
                <w:sz w:val="9"/>
              </w:rPr>
              <w:drawing>
                <wp:inline distT="0" distB="0" distL="0" distR="0" wp14:anchorId="706C7368" wp14:editId="0B945B6A">
                  <wp:extent cx="123144" cy="60578"/>
                  <wp:effectExtent l="0" t="0" r="0" b="0"/>
                  <wp:docPr id="1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123144" cy="60578"/>
                          </a:xfrm>
                          <a:prstGeom prst="rect">
                            <a:avLst/>
                          </a:prstGeom>
                        </pic:spPr>
                      </pic:pic>
                    </a:graphicData>
                  </a:graphic>
                </wp:inline>
              </w:drawing>
            </w:r>
          </w:p>
          <w:p w14:paraId="6EAFBEA9" w14:textId="77777777" w:rsidR="001359B3" w:rsidRDefault="001359B3" w:rsidP="008A475E">
            <w:pPr>
              <w:pStyle w:val="TableParagraph"/>
              <w:rPr>
                <w:rFonts w:ascii="Calibri"/>
                <w:b/>
                <w:sz w:val="16"/>
              </w:rPr>
            </w:pPr>
          </w:p>
          <w:p w14:paraId="67325207" w14:textId="77777777" w:rsidR="001359B3" w:rsidRDefault="001359B3" w:rsidP="008A475E">
            <w:pPr>
              <w:pStyle w:val="TableParagraph"/>
              <w:rPr>
                <w:rFonts w:ascii="Calibri"/>
                <w:b/>
                <w:sz w:val="16"/>
              </w:rPr>
            </w:pPr>
          </w:p>
          <w:p w14:paraId="1081C178" w14:textId="77777777" w:rsidR="001359B3" w:rsidRDefault="001359B3" w:rsidP="008A475E">
            <w:pPr>
              <w:pStyle w:val="TableParagraph"/>
              <w:rPr>
                <w:rFonts w:ascii="Calibri"/>
                <w:b/>
                <w:sz w:val="16"/>
              </w:rPr>
            </w:pPr>
          </w:p>
          <w:p w14:paraId="5CE7D3C9" w14:textId="77777777" w:rsidR="001359B3" w:rsidRDefault="001359B3" w:rsidP="008A475E">
            <w:pPr>
              <w:pStyle w:val="TableParagraph"/>
              <w:rPr>
                <w:rFonts w:ascii="Calibri"/>
                <w:b/>
                <w:sz w:val="16"/>
              </w:rPr>
            </w:pPr>
          </w:p>
          <w:p w14:paraId="44B4B2E4" w14:textId="77777777" w:rsidR="001359B3" w:rsidRDefault="001359B3" w:rsidP="008A475E">
            <w:pPr>
              <w:pStyle w:val="TableParagraph"/>
              <w:rPr>
                <w:rFonts w:ascii="Calibri"/>
                <w:b/>
                <w:sz w:val="16"/>
              </w:rPr>
            </w:pPr>
          </w:p>
          <w:p w14:paraId="633FABBE" w14:textId="77777777" w:rsidR="001359B3" w:rsidRDefault="001359B3" w:rsidP="008A475E">
            <w:pPr>
              <w:pStyle w:val="TableParagraph"/>
              <w:rPr>
                <w:rFonts w:ascii="Calibri"/>
                <w:b/>
                <w:sz w:val="16"/>
              </w:rPr>
            </w:pPr>
          </w:p>
          <w:p w14:paraId="1CAC8CD7" w14:textId="77777777" w:rsidR="001359B3" w:rsidRDefault="001359B3" w:rsidP="008A475E">
            <w:pPr>
              <w:pStyle w:val="TableParagraph"/>
              <w:rPr>
                <w:rFonts w:ascii="Calibri"/>
                <w:b/>
                <w:sz w:val="16"/>
              </w:rPr>
            </w:pPr>
          </w:p>
          <w:p w14:paraId="22A3CE67" w14:textId="77777777" w:rsidR="001359B3" w:rsidRDefault="001359B3" w:rsidP="008A475E">
            <w:pPr>
              <w:pStyle w:val="TableParagraph"/>
              <w:rPr>
                <w:rFonts w:ascii="Calibri"/>
                <w:b/>
                <w:sz w:val="16"/>
              </w:rPr>
            </w:pPr>
          </w:p>
          <w:p w14:paraId="01320509" w14:textId="77777777" w:rsidR="001359B3" w:rsidRDefault="001359B3" w:rsidP="008A475E">
            <w:pPr>
              <w:pStyle w:val="TableParagraph"/>
              <w:rPr>
                <w:rFonts w:ascii="Calibri"/>
                <w:b/>
                <w:sz w:val="16"/>
              </w:rPr>
            </w:pPr>
          </w:p>
          <w:p w14:paraId="76F7E5E9" w14:textId="77777777" w:rsidR="001359B3" w:rsidRDefault="001359B3" w:rsidP="008A475E">
            <w:pPr>
              <w:pStyle w:val="TableParagraph"/>
              <w:rPr>
                <w:rFonts w:ascii="Calibri"/>
                <w:b/>
                <w:sz w:val="16"/>
              </w:rPr>
            </w:pPr>
          </w:p>
          <w:p w14:paraId="1F3C0BF7" w14:textId="77777777" w:rsidR="001359B3" w:rsidRDefault="001359B3" w:rsidP="008A475E">
            <w:pPr>
              <w:pStyle w:val="TableParagraph"/>
              <w:rPr>
                <w:rFonts w:ascii="Calibri"/>
                <w:b/>
                <w:sz w:val="16"/>
              </w:rPr>
            </w:pPr>
          </w:p>
          <w:p w14:paraId="5DA3CC89" w14:textId="77777777" w:rsidR="001359B3" w:rsidRDefault="001359B3" w:rsidP="008A475E">
            <w:pPr>
              <w:pStyle w:val="TableParagraph"/>
              <w:rPr>
                <w:rFonts w:ascii="Calibri"/>
                <w:b/>
                <w:sz w:val="16"/>
              </w:rPr>
            </w:pPr>
          </w:p>
          <w:p w14:paraId="6FEA7A62" w14:textId="77777777" w:rsidR="001359B3" w:rsidRDefault="001359B3" w:rsidP="008A475E">
            <w:pPr>
              <w:pStyle w:val="TableParagraph"/>
              <w:rPr>
                <w:rFonts w:ascii="Calibri"/>
                <w:b/>
                <w:sz w:val="16"/>
              </w:rPr>
            </w:pPr>
          </w:p>
          <w:p w14:paraId="116600E8" w14:textId="77777777" w:rsidR="001359B3" w:rsidRDefault="001359B3" w:rsidP="008A475E">
            <w:pPr>
              <w:pStyle w:val="TableParagraph"/>
              <w:rPr>
                <w:rFonts w:ascii="Calibri"/>
                <w:b/>
                <w:sz w:val="16"/>
              </w:rPr>
            </w:pPr>
          </w:p>
          <w:p w14:paraId="113D8F23" w14:textId="77777777" w:rsidR="001359B3" w:rsidRDefault="001359B3" w:rsidP="008A475E">
            <w:pPr>
              <w:pStyle w:val="TableParagraph"/>
              <w:rPr>
                <w:rFonts w:ascii="Calibri"/>
                <w:b/>
                <w:sz w:val="16"/>
              </w:rPr>
            </w:pPr>
          </w:p>
          <w:p w14:paraId="01A8F6CE" w14:textId="77777777" w:rsidR="001359B3" w:rsidRDefault="001359B3" w:rsidP="008A475E">
            <w:pPr>
              <w:pStyle w:val="TableParagraph"/>
              <w:rPr>
                <w:rFonts w:ascii="Calibri"/>
                <w:b/>
                <w:sz w:val="16"/>
              </w:rPr>
            </w:pPr>
          </w:p>
          <w:p w14:paraId="4A10DC15" w14:textId="77777777" w:rsidR="001359B3" w:rsidRDefault="001359B3" w:rsidP="008A475E">
            <w:pPr>
              <w:pStyle w:val="TableParagraph"/>
              <w:rPr>
                <w:rFonts w:ascii="Calibri"/>
                <w:b/>
                <w:sz w:val="16"/>
              </w:rPr>
            </w:pPr>
          </w:p>
          <w:p w14:paraId="03D7E1A8" w14:textId="77777777" w:rsidR="001359B3" w:rsidRDefault="001359B3" w:rsidP="008A475E">
            <w:pPr>
              <w:pStyle w:val="TableParagraph"/>
              <w:rPr>
                <w:rFonts w:ascii="Calibri"/>
                <w:b/>
                <w:sz w:val="16"/>
              </w:rPr>
            </w:pPr>
          </w:p>
          <w:p w14:paraId="0BF8A8AD" w14:textId="77777777" w:rsidR="001359B3" w:rsidRDefault="001359B3" w:rsidP="008A475E">
            <w:pPr>
              <w:pStyle w:val="TableParagraph"/>
              <w:rPr>
                <w:rFonts w:ascii="Calibri"/>
                <w:b/>
                <w:sz w:val="16"/>
              </w:rPr>
            </w:pPr>
          </w:p>
          <w:p w14:paraId="5D6BA2A1" w14:textId="77777777" w:rsidR="001359B3" w:rsidRDefault="001359B3" w:rsidP="008A475E">
            <w:pPr>
              <w:pStyle w:val="TableParagraph"/>
              <w:rPr>
                <w:rFonts w:ascii="Calibri"/>
                <w:b/>
                <w:sz w:val="16"/>
              </w:rPr>
            </w:pPr>
          </w:p>
          <w:p w14:paraId="054AD3A8" w14:textId="77777777" w:rsidR="001359B3" w:rsidRDefault="001359B3" w:rsidP="008A475E">
            <w:pPr>
              <w:pStyle w:val="TableParagraph"/>
              <w:rPr>
                <w:rFonts w:ascii="Calibri"/>
                <w:b/>
                <w:sz w:val="16"/>
              </w:rPr>
            </w:pPr>
          </w:p>
          <w:p w14:paraId="22A68D5A" w14:textId="77777777" w:rsidR="001359B3" w:rsidRDefault="001359B3" w:rsidP="008A475E">
            <w:pPr>
              <w:pStyle w:val="TableParagraph"/>
              <w:rPr>
                <w:rFonts w:ascii="Calibri"/>
                <w:b/>
                <w:sz w:val="16"/>
              </w:rPr>
            </w:pPr>
          </w:p>
          <w:p w14:paraId="6A898DCF" w14:textId="77777777" w:rsidR="001359B3" w:rsidRDefault="001359B3" w:rsidP="008A475E">
            <w:pPr>
              <w:pStyle w:val="TableParagraph"/>
              <w:rPr>
                <w:rFonts w:ascii="Calibri"/>
                <w:b/>
                <w:sz w:val="16"/>
              </w:rPr>
            </w:pPr>
          </w:p>
          <w:p w14:paraId="3A122F6B" w14:textId="77777777" w:rsidR="001359B3" w:rsidRDefault="001359B3" w:rsidP="008A475E">
            <w:pPr>
              <w:pStyle w:val="TableParagraph"/>
              <w:rPr>
                <w:rFonts w:ascii="Calibri"/>
                <w:b/>
                <w:sz w:val="16"/>
              </w:rPr>
            </w:pPr>
          </w:p>
          <w:p w14:paraId="66B1E0F4" w14:textId="77777777" w:rsidR="001359B3" w:rsidRDefault="001359B3" w:rsidP="008A475E">
            <w:pPr>
              <w:pStyle w:val="TableParagraph"/>
              <w:rPr>
                <w:rFonts w:ascii="Calibri"/>
                <w:b/>
                <w:sz w:val="16"/>
              </w:rPr>
            </w:pPr>
          </w:p>
          <w:p w14:paraId="510FDC9D" w14:textId="77777777" w:rsidR="001359B3" w:rsidRDefault="001359B3" w:rsidP="008A475E">
            <w:pPr>
              <w:pStyle w:val="TableParagraph"/>
              <w:rPr>
                <w:rFonts w:ascii="Calibri"/>
                <w:b/>
                <w:sz w:val="16"/>
              </w:rPr>
            </w:pPr>
          </w:p>
          <w:p w14:paraId="688F430E" w14:textId="77777777" w:rsidR="001359B3" w:rsidRDefault="001359B3" w:rsidP="008A475E">
            <w:pPr>
              <w:pStyle w:val="TableParagraph"/>
              <w:rPr>
                <w:rFonts w:ascii="Calibri"/>
                <w:b/>
                <w:sz w:val="16"/>
              </w:rPr>
            </w:pPr>
          </w:p>
          <w:p w14:paraId="5B0C6FFD" w14:textId="77777777" w:rsidR="001359B3" w:rsidRDefault="001359B3" w:rsidP="008A475E">
            <w:pPr>
              <w:pStyle w:val="TableParagraph"/>
              <w:rPr>
                <w:rFonts w:ascii="Calibri"/>
                <w:b/>
                <w:sz w:val="16"/>
              </w:rPr>
            </w:pPr>
          </w:p>
          <w:p w14:paraId="07311913" w14:textId="77777777" w:rsidR="001359B3" w:rsidRDefault="001359B3" w:rsidP="008A475E">
            <w:pPr>
              <w:pStyle w:val="TableParagraph"/>
              <w:rPr>
                <w:rFonts w:ascii="Calibri"/>
                <w:b/>
                <w:sz w:val="16"/>
              </w:rPr>
            </w:pPr>
          </w:p>
          <w:p w14:paraId="019BB16B" w14:textId="77777777" w:rsidR="001359B3" w:rsidRDefault="001359B3" w:rsidP="008A475E">
            <w:pPr>
              <w:pStyle w:val="TableParagraph"/>
              <w:rPr>
                <w:rFonts w:ascii="Calibri"/>
                <w:b/>
                <w:sz w:val="16"/>
              </w:rPr>
            </w:pPr>
          </w:p>
          <w:p w14:paraId="4CF1FC3C" w14:textId="77777777" w:rsidR="001359B3" w:rsidRDefault="001359B3" w:rsidP="008A475E">
            <w:pPr>
              <w:pStyle w:val="TableParagraph"/>
              <w:rPr>
                <w:rFonts w:ascii="Calibri"/>
                <w:b/>
                <w:sz w:val="16"/>
              </w:rPr>
            </w:pPr>
          </w:p>
          <w:p w14:paraId="7A6663A2" w14:textId="77777777" w:rsidR="001359B3" w:rsidRDefault="001359B3" w:rsidP="008A475E">
            <w:pPr>
              <w:pStyle w:val="TableParagraph"/>
              <w:spacing w:before="5"/>
              <w:rPr>
                <w:rFonts w:ascii="Calibri"/>
                <w:b/>
                <w:sz w:val="19"/>
              </w:rPr>
            </w:pPr>
          </w:p>
          <w:p w14:paraId="4509415A" w14:textId="77777777" w:rsidR="001359B3" w:rsidRDefault="001359B3" w:rsidP="008A475E">
            <w:pPr>
              <w:pStyle w:val="TableParagraph"/>
              <w:ind w:left="5899"/>
              <w:rPr>
                <w:sz w:val="15"/>
              </w:rPr>
            </w:pPr>
            <w:r>
              <w:rPr>
                <w:w w:val="80"/>
                <w:sz w:val="15"/>
              </w:rPr>
              <w:t>AMMONIA</w:t>
            </w:r>
            <w:r>
              <w:rPr>
                <w:spacing w:val="11"/>
                <w:w w:val="80"/>
                <w:sz w:val="15"/>
              </w:rPr>
              <w:t xml:space="preserve"> </w:t>
            </w:r>
            <w:r>
              <w:rPr>
                <w:w w:val="80"/>
                <w:sz w:val="15"/>
              </w:rPr>
              <w:t>FILTER</w:t>
            </w:r>
          </w:p>
          <w:p w14:paraId="0F1CEB25" w14:textId="77777777" w:rsidR="001359B3" w:rsidRDefault="001359B3" w:rsidP="008A475E">
            <w:pPr>
              <w:pStyle w:val="TableParagraph"/>
              <w:rPr>
                <w:rFonts w:ascii="Calibri"/>
                <w:b/>
                <w:sz w:val="20"/>
              </w:rPr>
            </w:pPr>
          </w:p>
          <w:p w14:paraId="6375AEED" w14:textId="77777777" w:rsidR="001359B3" w:rsidRDefault="001359B3" w:rsidP="008A475E">
            <w:pPr>
              <w:pStyle w:val="TableParagraph"/>
              <w:rPr>
                <w:rFonts w:ascii="Calibri"/>
                <w:b/>
                <w:sz w:val="20"/>
              </w:rPr>
            </w:pPr>
          </w:p>
          <w:p w14:paraId="34C494B0" w14:textId="77777777" w:rsidR="001359B3" w:rsidRDefault="001359B3" w:rsidP="008A475E">
            <w:pPr>
              <w:pStyle w:val="TableParagraph"/>
              <w:rPr>
                <w:rFonts w:ascii="Calibri"/>
                <w:b/>
                <w:sz w:val="20"/>
              </w:rPr>
            </w:pPr>
          </w:p>
          <w:p w14:paraId="7488EE90" w14:textId="77777777" w:rsidR="001359B3" w:rsidRDefault="001359B3" w:rsidP="008A475E">
            <w:pPr>
              <w:pStyle w:val="TableParagraph"/>
              <w:rPr>
                <w:rFonts w:ascii="Calibri"/>
                <w:b/>
                <w:sz w:val="20"/>
              </w:rPr>
            </w:pPr>
          </w:p>
          <w:p w14:paraId="44350738" w14:textId="77777777" w:rsidR="001359B3" w:rsidRDefault="001359B3" w:rsidP="008A475E">
            <w:pPr>
              <w:pStyle w:val="TableParagraph"/>
              <w:rPr>
                <w:rFonts w:ascii="Calibri"/>
                <w:b/>
                <w:sz w:val="20"/>
              </w:rPr>
            </w:pPr>
          </w:p>
          <w:p w14:paraId="4162C164" w14:textId="77777777" w:rsidR="001359B3" w:rsidRDefault="001359B3" w:rsidP="008A475E">
            <w:pPr>
              <w:pStyle w:val="TableParagraph"/>
              <w:rPr>
                <w:rFonts w:ascii="Calibri"/>
                <w:b/>
                <w:sz w:val="20"/>
              </w:rPr>
            </w:pPr>
          </w:p>
          <w:p w14:paraId="04A1EF33" w14:textId="77777777" w:rsidR="001359B3" w:rsidRDefault="001359B3" w:rsidP="008A475E">
            <w:pPr>
              <w:pStyle w:val="TableParagraph"/>
              <w:rPr>
                <w:rFonts w:ascii="Calibri"/>
                <w:b/>
                <w:sz w:val="20"/>
              </w:rPr>
            </w:pPr>
          </w:p>
          <w:p w14:paraId="53623125" w14:textId="77777777" w:rsidR="001359B3" w:rsidRDefault="001359B3" w:rsidP="008A475E">
            <w:pPr>
              <w:pStyle w:val="TableParagraph"/>
              <w:rPr>
                <w:rFonts w:ascii="Calibri"/>
                <w:b/>
                <w:sz w:val="20"/>
              </w:rPr>
            </w:pPr>
          </w:p>
          <w:p w14:paraId="79044C6D" w14:textId="77777777" w:rsidR="001359B3" w:rsidRDefault="001359B3" w:rsidP="008A475E">
            <w:pPr>
              <w:pStyle w:val="TableParagraph"/>
              <w:rPr>
                <w:rFonts w:ascii="Calibri"/>
                <w:b/>
                <w:sz w:val="20"/>
              </w:rPr>
            </w:pPr>
          </w:p>
          <w:p w14:paraId="34F4F8B2" w14:textId="77777777" w:rsidR="001359B3" w:rsidRDefault="001359B3" w:rsidP="008A475E">
            <w:pPr>
              <w:pStyle w:val="TableParagraph"/>
              <w:spacing w:after="1"/>
              <w:rPr>
                <w:rFonts w:ascii="Calibri"/>
                <w:b/>
                <w:sz w:val="13"/>
              </w:rPr>
            </w:pPr>
          </w:p>
          <w:p w14:paraId="34F58B53" w14:textId="77777777" w:rsidR="001359B3" w:rsidRDefault="001359B3" w:rsidP="008A475E">
            <w:pPr>
              <w:pStyle w:val="TableParagraph"/>
              <w:spacing w:line="95" w:lineRule="exact"/>
              <w:ind w:left="625"/>
              <w:rPr>
                <w:rFonts w:ascii="Calibri"/>
                <w:sz w:val="9"/>
              </w:rPr>
            </w:pPr>
            <w:r>
              <w:rPr>
                <w:rFonts w:ascii="Calibri"/>
                <w:noProof/>
                <w:position w:val="-1"/>
                <w:sz w:val="9"/>
              </w:rPr>
              <w:drawing>
                <wp:inline distT="0" distB="0" distL="0" distR="0" wp14:anchorId="5583A415" wp14:editId="363AAAC6">
                  <wp:extent cx="237723" cy="60674"/>
                  <wp:effectExtent l="0" t="0" r="0" b="0"/>
                  <wp:docPr id="1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237723" cy="60674"/>
                          </a:xfrm>
                          <a:prstGeom prst="rect">
                            <a:avLst/>
                          </a:prstGeom>
                        </pic:spPr>
                      </pic:pic>
                    </a:graphicData>
                  </a:graphic>
                </wp:inline>
              </w:drawing>
            </w:r>
          </w:p>
          <w:p w14:paraId="4AEEADA4" w14:textId="77777777" w:rsidR="001359B3" w:rsidRDefault="001359B3" w:rsidP="008A475E">
            <w:pPr>
              <w:pStyle w:val="TableParagraph"/>
              <w:spacing w:before="5"/>
              <w:rPr>
                <w:rFonts w:ascii="Calibri"/>
                <w:b/>
                <w:sz w:val="6"/>
              </w:rPr>
            </w:pPr>
          </w:p>
          <w:p w14:paraId="41885926" w14:textId="77777777" w:rsidR="001359B3" w:rsidRDefault="001359B3" w:rsidP="008A475E">
            <w:pPr>
              <w:pStyle w:val="TableParagraph"/>
              <w:spacing w:line="95" w:lineRule="exact"/>
              <w:ind w:left="568"/>
              <w:rPr>
                <w:rFonts w:ascii="Calibri"/>
                <w:sz w:val="9"/>
              </w:rPr>
            </w:pPr>
            <w:r>
              <w:rPr>
                <w:rFonts w:ascii="Calibri"/>
                <w:noProof/>
                <w:position w:val="-1"/>
                <w:sz w:val="9"/>
              </w:rPr>
              <w:drawing>
                <wp:inline distT="0" distB="0" distL="0" distR="0" wp14:anchorId="03B62C0D" wp14:editId="7EC49216">
                  <wp:extent cx="343932" cy="60578"/>
                  <wp:effectExtent l="0" t="0" r="0" b="0"/>
                  <wp:docPr id="13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343932" cy="60578"/>
                          </a:xfrm>
                          <a:prstGeom prst="rect">
                            <a:avLst/>
                          </a:prstGeom>
                        </pic:spPr>
                      </pic:pic>
                    </a:graphicData>
                  </a:graphic>
                </wp:inline>
              </w:drawing>
            </w:r>
          </w:p>
          <w:p w14:paraId="26D0E837" w14:textId="77777777" w:rsidR="001359B3" w:rsidRDefault="001359B3" w:rsidP="008A475E">
            <w:pPr>
              <w:pStyle w:val="TableParagraph"/>
              <w:rPr>
                <w:rFonts w:ascii="Calibri"/>
                <w:b/>
                <w:sz w:val="20"/>
              </w:rPr>
            </w:pPr>
          </w:p>
          <w:p w14:paraId="37693E8D" w14:textId="77777777" w:rsidR="001359B3" w:rsidRDefault="001359B3" w:rsidP="008A475E">
            <w:pPr>
              <w:pStyle w:val="TableParagraph"/>
              <w:rPr>
                <w:rFonts w:ascii="Calibri"/>
                <w:b/>
                <w:sz w:val="20"/>
              </w:rPr>
            </w:pPr>
          </w:p>
          <w:p w14:paraId="5B918661" w14:textId="77777777" w:rsidR="001359B3" w:rsidRDefault="001359B3" w:rsidP="008A475E">
            <w:pPr>
              <w:pStyle w:val="TableParagraph"/>
              <w:rPr>
                <w:rFonts w:ascii="Calibri"/>
                <w:b/>
                <w:sz w:val="20"/>
              </w:rPr>
            </w:pPr>
          </w:p>
          <w:p w14:paraId="78DD2B4D" w14:textId="77777777" w:rsidR="001359B3" w:rsidRDefault="001359B3" w:rsidP="008A475E">
            <w:pPr>
              <w:pStyle w:val="TableParagraph"/>
              <w:rPr>
                <w:rFonts w:ascii="Calibri"/>
                <w:b/>
                <w:sz w:val="20"/>
              </w:rPr>
            </w:pPr>
          </w:p>
          <w:p w14:paraId="57D310AC" w14:textId="77777777" w:rsidR="001359B3" w:rsidRDefault="001359B3" w:rsidP="008A475E">
            <w:pPr>
              <w:pStyle w:val="TableParagraph"/>
              <w:rPr>
                <w:rFonts w:ascii="Calibri"/>
                <w:b/>
                <w:sz w:val="20"/>
              </w:rPr>
            </w:pPr>
          </w:p>
          <w:p w14:paraId="57337F4F" w14:textId="77777777" w:rsidR="001359B3" w:rsidRDefault="001359B3" w:rsidP="008A475E">
            <w:pPr>
              <w:pStyle w:val="TableParagraph"/>
              <w:spacing w:before="6"/>
              <w:rPr>
                <w:rFonts w:ascii="Calibri"/>
                <w:b/>
                <w:sz w:val="14"/>
              </w:rPr>
            </w:pPr>
          </w:p>
          <w:p w14:paraId="6DA7D7F5" w14:textId="77777777" w:rsidR="001359B3" w:rsidRDefault="001359B3" w:rsidP="008A475E">
            <w:pPr>
              <w:pStyle w:val="TableParagraph"/>
              <w:spacing w:line="95" w:lineRule="exact"/>
              <w:ind w:left="292"/>
              <w:rPr>
                <w:rFonts w:ascii="Calibri"/>
                <w:sz w:val="9"/>
              </w:rPr>
            </w:pPr>
            <w:r>
              <w:rPr>
                <w:rFonts w:ascii="Calibri"/>
                <w:noProof/>
                <w:position w:val="-1"/>
                <w:sz w:val="9"/>
              </w:rPr>
              <w:drawing>
                <wp:inline distT="0" distB="0" distL="0" distR="0" wp14:anchorId="56254C01" wp14:editId="6FE19F7F">
                  <wp:extent cx="654451" cy="60578"/>
                  <wp:effectExtent l="0" t="0" r="0" b="0"/>
                  <wp:docPr id="1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9" cstate="print"/>
                          <a:stretch>
                            <a:fillRect/>
                          </a:stretch>
                        </pic:blipFill>
                        <pic:spPr>
                          <a:xfrm>
                            <a:off x="0" y="0"/>
                            <a:ext cx="654451" cy="60578"/>
                          </a:xfrm>
                          <a:prstGeom prst="rect">
                            <a:avLst/>
                          </a:prstGeom>
                        </pic:spPr>
                      </pic:pic>
                    </a:graphicData>
                  </a:graphic>
                </wp:inline>
              </w:drawing>
            </w:r>
          </w:p>
          <w:p w14:paraId="5B14BF2C" w14:textId="77777777" w:rsidR="001359B3" w:rsidRDefault="001359B3" w:rsidP="008A475E">
            <w:pPr>
              <w:pStyle w:val="TableParagraph"/>
              <w:rPr>
                <w:rFonts w:ascii="Calibri"/>
                <w:b/>
                <w:sz w:val="20"/>
              </w:rPr>
            </w:pPr>
          </w:p>
          <w:p w14:paraId="45F6EDD9" w14:textId="77777777" w:rsidR="001359B3" w:rsidRDefault="001359B3" w:rsidP="008A475E">
            <w:pPr>
              <w:pStyle w:val="TableParagraph"/>
              <w:spacing w:before="6"/>
              <w:rPr>
                <w:rFonts w:ascii="Calibri"/>
                <w:b/>
                <w:sz w:val="11"/>
              </w:rPr>
            </w:pPr>
          </w:p>
          <w:p w14:paraId="2D0F8921" w14:textId="77777777" w:rsidR="001359B3" w:rsidRDefault="001359B3" w:rsidP="008A475E">
            <w:pPr>
              <w:pStyle w:val="TableParagraph"/>
              <w:ind w:left="518"/>
              <w:rPr>
                <w:rFonts w:ascii="Calibri"/>
                <w:sz w:val="20"/>
              </w:rPr>
            </w:pPr>
            <w:r>
              <w:rPr>
                <w:rFonts w:ascii="Calibri"/>
                <w:noProof/>
                <w:sz w:val="20"/>
              </w:rPr>
              <w:drawing>
                <wp:inline distT="0" distB="0" distL="0" distR="0" wp14:anchorId="3DB0C2DF" wp14:editId="4130C90B">
                  <wp:extent cx="436407" cy="1619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0" cstate="print"/>
                          <a:stretch>
                            <a:fillRect/>
                          </a:stretch>
                        </pic:blipFill>
                        <pic:spPr>
                          <a:xfrm>
                            <a:off x="0" y="0"/>
                            <a:ext cx="436407" cy="161925"/>
                          </a:xfrm>
                          <a:prstGeom prst="rect">
                            <a:avLst/>
                          </a:prstGeom>
                        </pic:spPr>
                      </pic:pic>
                    </a:graphicData>
                  </a:graphic>
                </wp:inline>
              </w:drawing>
            </w:r>
          </w:p>
          <w:p w14:paraId="480C9506" w14:textId="77777777" w:rsidR="001359B3" w:rsidRDefault="001359B3" w:rsidP="008A475E">
            <w:pPr>
              <w:pStyle w:val="TableParagraph"/>
              <w:rPr>
                <w:rFonts w:ascii="Calibri"/>
                <w:b/>
                <w:sz w:val="20"/>
              </w:rPr>
            </w:pPr>
          </w:p>
          <w:p w14:paraId="25BDDF72" w14:textId="77777777" w:rsidR="001359B3" w:rsidRDefault="001359B3" w:rsidP="008A475E">
            <w:pPr>
              <w:pStyle w:val="TableParagraph"/>
              <w:rPr>
                <w:rFonts w:ascii="Calibri"/>
                <w:b/>
                <w:sz w:val="20"/>
              </w:rPr>
            </w:pPr>
          </w:p>
          <w:p w14:paraId="0031F135" w14:textId="77777777" w:rsidR="001359B3" w:rsidRDefault="001359B3" w:rsidP="008A475E">
            <w:pPr>
              <w:pStyle w:val="TableParagraph"/>
              <w:rPr>
                <w:rFonts w:ascii="Calibri"/>
                <w:b/>
                <w:sz w:val="20"/>
              </w:rPr>
            </w:pPr>
          </w:p>
          <w:p w14:paraId="16FF3B19" w14:textId="77777777" w:rsidR="001359B3" w:rsidRDefault="001359B3" w:rsidP="008A475E">
            <w:pPr>
              <w:pStyle w:val="TableParagraph"/>
              <w:rPr>
                <w:rFonts w:ascii="Calibri"/>
                <w:b/>
                <w:sz w:val="20"/>
              </w:rPr>
            </w:pPr>
          </w:p>
          <w:p w14:paraId="588AF471" w14:textId="77777777" w:rsidR="001359B3" w:rsidRDefault="001359B3" w:rsidP="008A475E">
            <w:pPr>
              <w:pStyle w:val="TableParagraph"/>
              <w:rPr>
                <w:rFonts w:ascii="Calibri"/>
                <w:b/>
                <w:sz w:val="20"/>
              </w:rPr>
            </w:pPr>
          </w:p>
          <w:p w14:paraId="65D06A65" w14:textId="77777777" w:rsidR="001359B3" w:rsidRDefault="001359B3" w:rsidP="008A475E">
            <w:pPr>
              <w:pStyle w:val="TableParagraph"/>
              <w:rPr>
                <w:rFonts w:ascii="Calibri"/>
                <w:b/>
                <w:sz w:val="20"/>
              </w:rPr>
            </w:pPr>
          </w:p>
          <w:p w14:paraId="078EA4D3" w14:textId="77777777" w:rsidR="001359B3" w:rsidRDefault="001359B3" w:rsidP="008A475E">
            <w:pPr>
              <w:pStyle w:val="TableParagraph"/>
              <w:rPr>
                <w:rFonts w:ascii="Calibri"/>
                <w:b/>
                <w:sz w:val="20"/>
              </w:rPr>
            </w:pPr>
          </w:p>
          <w:p w14:paraId="0655D6FF" w14:textId="77777777" w:rsidR="001359B3" w:rsidRDefault="001359B3" w:rsidP="008A475E">
            <w:pPr>
              <w:pStyle w:val="TableParagraph"/>
              <w:rPr>
                <w:rFonts w:ascii="Calibri"/>
                <w:b/>
                <w:sz w:val="20"/>
              </w:rPr>
            </w:pPr>
          </w:p>
          <w:p w14:paraId="2625ABC9" w14:textId="77777777" w:rsidR="001359B3" w:rsidRDefault="001359B3" w:rsidP="008A475E">
            <w:pPr>
              <w:pStyle w:val="TableParagraph"/>
              <w:rPr>
                <w:rFonts w:ascii="Calibri"/>
                <w:b/>
                <w:sz w:val="20"/>
              </w:rPr>
            </w:pPr>
          </w:p>
          <w:p w14:paraId="0E3C0BE0" w14:textId="77777777" w:rsidR="001359B3" w:rsidRDefault="001359B3" w:rsidP="008A475E">
            <w:pPr>
              <w:pStyle w:val="TableParagraph"/>
              <w:rPr>
                <w:rFonts w:ascii="Calibri"/>
                <w:b/>
                <w:sz w:val="20"/>
              </w:rPr>
            </w:pPr>
          </w:p>
          <w:p w14:paraId="30A0394A" w14:textId="77777777" w:rsidR="001359B3" w:rsidRDefault="001359B3" w:rsidP="008A475E">
            <w:pPr>
              <w:pStyle w:val="TableParagraph"/>
              <w:rPr>
                <w:rFonts w:ascii="Calibri"/>
                <w:b/>
                <w:sz w:val="20"/>
              </w:rPr>
            </w:pPr>
          </w:p>
          <w:p w14:paraId="0DC2861B" w14:textId="77777777" w:rsidR="001359B3" w:rsidRDefault="001359B3" w:rsidP="008A475E">
            <w:pPr>
              <w:pStyle w:val="TableParagraph"/>
              <w:spacing w:before="1"/>
              <w:rPr>
                <w:rFonts w:ascii="Calibri"/>
                <w:b/>
                <w:sz w:val="19"/>
              </w:rPr>
            </w:pPr>
          </w:p>
        </w:tc>
        <w:tc>
          <w:tcPr>
            <w:tcW w:w="457" w:type="dxa"/>
            <w:tcBorders>
              <w:top w:val="nil"/>
              <w:left w:val="single" w:sz="6" w:space="0" w:color="000000"/>
              <w:bottom w:val="single" w:sz="6" w:space="0" w:color="000000"/>
            </w:tcBorders>
          </w:tcPr>
          <w:p w14:paraId="7A9F7273" w14:textId="77777777" w:rsidR="001359B3" w:rsidRDefault="001359B3" w:rsidP="008A475E">
            <w:pPr>
              <w:pStyle w:val="TableParagraph"/>
              <w:rPr>
                <w:rFonts w:ascii="Calibri"/>
                <w:b/>
                <w:sz w:val="20"/>
              </w:rPr>
            </w:pPr>
          </w:p>
          <w:p w14:paraId="51F6B244" w14:textId="77777777" w:rsidR="001359B3" w:rsidRDefault="001359B3" w:rsidP="008A475E">
            <w:pPr>
              <w:pStyle w:val="TableParagraph"/>
              <w:rPr>
                <w:rFonts w:ascii="Calibri"/>
                <w:b/>
                <w:sz w:val="20"/>
              </w:rPr>
            </w:pPr>
          </w:p>
          <w:p w14:paraId="0021CABA" w14:textId="77777777" w:rsidR="001359B3" w:rsidRDefault="001359B3" w:rsidP="008A475E">
            <w:pPr>
              <w:pStyle w:val="TableParagraph"/>
              <w:rPr>
                <w:rFonts w:ascii="Calibri"/>
                <w:b/>
                <w:sz w:val="20"/>
              </w:rPr>
            </w:pPr>
          </w:p>
          <w:p w14:paraId="2B6AE3E4" w14:textId="77777777" w:rsidR="001359B3" w:rsidRDefault="001359B3" w:rsidP="008A475E">
            <w:pPr>
              <w:pStyle w:val="TableParagraph"/>
              <w:rPr>
                <w:rFonts w:ascii="Calibri"/>
                <w:b/>
                <w:sz w:val="20"/>
              </w:rPr>
            </w:pPr>
          </w:p>
          <w:p w14:paraId="3EB55CA6" w14:textId="77777777" w:rsidR="001359B3" w:rsidRDefault="001359B3" w:rsidP="008A475E">
            <w:pPr>
              <w:pStyle w:val="TableParagraph"/>
              <w:rPr>
                <w:rFonts w:ascii="Calibri"/>
                <w:b/>
                <w:sz w:val="20"/>
              </w:rPr>
            </w:pPr>
          </w:p>
          <w:p w14:paraId="4EB024B8" w14:textId="77777777" w:rsidR="001359B3" w:rsidRDefault="001359B3" w:rsidP="008A475E">
            <w:pPr>
              <w:pStyle w:val="TableParagraph"/>
              <w:rPr>
                <w:rFonts w:ascii="Calibri"/>
                <w:b/>
                <w:sz w:val="20"/>
              </w:rPr>
            </w:pPr>
          </w:p>
          <w:p w14:paraId="567D8D92" w14:textId="77777777" w:rsidR="001359B3" w:rsidRDefault="001359B3" w:rsidP="008A475E">
            <w:pPr>
              <w:pStyle w:val="TableParagraph"/>
              <w:spacing w:before="10"/>
              <w:rPr>
                <w:rFonts w:ascii="Calibri"/>
                <w:b/>
                <w:sz w:val="23"/>
              </w:rPr>
            </w:pPr>
          </w:p>
          <w:p w14:paraId="29ACF501" w14:textId="77777777" w:rsidR="001359B3" w:rsidRDefault="001359B3" w:rsidP="008A475E">
            <w:pPr>
              <w:pStyle w:val="TableParagraph"/>
              <w:spacing w:line="232" w:lineRule="exact"/>
              <w:ind w:left="224"/>
              <w:rPr>
                <w:rFonts w:ascii="Calibri"/>
                <w:sz w:val="20"/>
              </w:rPr>
            </w:pPr>
            <w:r>
              <w:rPr>
                <w:rFonts w:ascii="Calibri"/>
                <w:noProof/>
                <w:position w:val="-4"/>
                <w:sz w:val="20"/>
              </w:rPr>
              <w:drawing>
                <wp:inline distT="0" distB="0" distL="0" distR="0" wp14:anchorId="079D7148" wp14:editId="3E0F992B">
                  <wp:extent cx="66928" cy="147637"/>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66928" cy="147637"/>
                          </a:xfrm>
                          <a:prstGeom prst="rect">
                            <a:avLst/>
                          </a:prstGeom>
                        </pic:spPr>
                      </pic:pic>
                    </a:graphicData>
                  </a:graphic>
                </wp:inline>
              </w:drawing>
            </w:r>
          </w:p>
        </w:tc>
      </w:tr>
      <w:tr w:rsidR="001359B3" w14:paraId="390F89D5" w14:textId="77777777" w:rsidTr="008A475E">
        <w:trPr>
          <w:trHeight w:val="3861"/>
        </w:trPr>
        <w:tc>
          <w:tcPr>
            <w:tcW w:w="456" w:type="dxa"/>
            <w:vMerge/>
            <w:tcBorders>
              <w:top w:val="nil"/>
              <w:bottom w:val="single" w:sz="6" w:space="0" w:color="000000"/>
              <w:right w:val="single" w:sz="6" w:space="0" w:color="000000"/>
            </w:tcBorders>
          </w:tcPr>
          <w:p w14:paraId="0EAC59E6"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05017A0A" w14:textId="77777777" w:rsidR="001359B3" w:rsidRDefault="001359B3" w:rsidP="008A475E">
            <w:pPr>
              <w:rPr>
                <w:sz w:val="2"/>
                <w:szCs w:val="2"/>
              </w:rPr>
            </w:pPr>
          </w:p>
        </w:tc>
        <w:tc>
          <w:tcPr>
            <w:tcW w:w="457" w:type="dxa"/>
            <w:tcBorders>
              <w:top w:val="single" w:sz="6" w:space="0" w:color="000000"/>
              <w:left w:val="single" w:sz="6" w:space="0" w:color="000000"/>
              <w:bottom w:val="single" w:sz="6" w:space="0" w:color="000000"/>
              <w:right w:val="nil"/>
            </w:tcBorders>
          </w:tcPr>
          <w:p w14:paraId="24B38EED" w14:textId="77777777" w:rsidR="001359B3" w:rsidRDefault="001359B3" w:rsidP="008A475E">
            <w:pPr>
              <w:pStyle w:val="TableParagraph"/>
              <w:rPr>
                <w:rFonts w:ascii="Calibri"/>
                <w:b/>
                <w:sz w:val="20"/>
              </w:rPr>
            </w:pPr>
          </w:p>
          <w:p w14:paraId="177EE3E8" w14:textId="77777777" w:rsidR="001359B3" w:rsidRDefault="001359B3" w:rsidP="008A475E">
            <w:pPr>
              <w:pStyle w:val="TableParagraph"/>
              <w:rPr>
                <w:rFonts w:ascii="Calibri"/>
                <w:b/>
                <w:sz w:val="20"/>
              </w:rPr>
            </w:pPr>
          </w:p>
          <w:p w14:paraId="79F9EB88" w14:textId="77777777" w:rsidR="001359B3" w:rsidRDefault="001359B3" w:rsidP="008A475E">
            <w:pPr>
              <w:pStyle w:val="TableParagraph"/>
              <w:rPr>
                <w:rFonts w:ascii="Calibri"/>
                <w:b/>
                <w:sz w:val="20"/>
              </w:rPr>
            </w:pPr>
          </w:p>
          <w:p w14:paraId="03CDBFB7" w14:textId="77777777" w:rsidR="001359B3" w:rsidRDefault="001359B3" w:rsidP="008A475E">
            <w:pPr>
              <w:pStyle w:val="TableParagraph"/>
              <w:rPr>
                <w:rFonts w:ascii="Calibri"/>
                <w:b/>
                <w:sz w:val="20"/>
              </w:rPr>
            </w:pPr>
          </w:p>
          <w:p w14:paraId="074073F9" w14:textId="77777777" w:rsidR="001359B3" w:rsidRDefault="001359B3" w:rsidP="008A475E">
            <w:pPr>
              <w:pStyle w:val="TableParagraph"/>
              <w:rPr>
                <w:rFonts w:ascii="Calibri"/>
                <w:b/>
                <w:sz w:val="20"/>
              </w:rPr>
            </w:pPr>
          </w:p>
          <w:p w14:paraId="4EADDC8A" w14:textId="77777777" w:rsidR="001359B3" w:rsidRDefault="001359B3" w:rsidP="008A475E">
            <w:pPr>
              <w:pStyle w:val="TableParagraph"/>
              <w:spacing w:before="2"/>
              <w:rPr>
                <w:rFonts w:ascii="Calibri"/>
                <w:b/>
                <w:sz w:val="25"/>
              </w:rPr>
            </w:pPr>
          </w:p>
          <w:p w14:paraId="7EF2861A" w14:textId="77777777" w:rsidR="001359B3" w:rsidRDefault="001359B3" w:rsidP="008A475E">
            <w:pPr>
              <w:pStyle w:val="TableParagraph"/>
              <w:spacing w:line="232" w:lineRule="exact"/>
              <w:ind w:left="170"/>
              <w:rPr>
                <w:rFonts w:ascii="Calibri"/>
                <w:sz w:val="20"/>
              </w:rPr>
            </w:pPr>
            <w:r>
              <w:rPr>
                <w:rFonts w:ascii="Calibri"/>
                <w:noProof/>
                <w:position w:val="-4"/>
                <w:sz w:val="20"/>
              </w:rPr>
              <w:drawing>
                <wp:inline distT="0" distB="0" distL="0" distR="0" wp14:anchorId="7773E16E" wp14:editId="339C3EDC">
                  <wp:extent cx="77546" cy="147637"/>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2" cstate="print"/>
                          <a:stretch>
                            <a:fillRect/>
                          </a:stretch>
                        </pic:blipFill>
                        <pic:spPr>
                          <a:xfrm>
                            <a:off x="0" y="0"/>
                            <a:ext cx="77546" cy="147637"/>
                          </a:xfrm>
                          <a:prstGeom prst="rect">
                            <a:avLst/>
                          </a:prstGeom>
                        </pic:spPr>
                      </pic:pic>
                    </a:graphicData>
                  </a:graphic>
                </wp:inline>
              </w:drawing>
            </w:r>
          </w:p>
        </w:tc>
      </w:tr>
      <w:tr w:rsidR="001359B3" w14:paraId="7DE702C2" w14:textId="77777777" w:rsidTr="008A475E">
        <w:trPr>
          <w:trHeight w:val="1010"/>
        </w:trPr>
        <w:tc>
          <w:tcPr>
            <w:tcW w:w="456" w:type="dxa"/>
            <w:vMerge/>
            <w:tcBorders>
              <w:top w:val="nil"/>
              <w:bottom w:val="single" w:sz="6" w:space="0" w:color="000000"/>
              <w:right w:val="single" w:sz="6" w:space="0" w:color="000000"/>
            </w:tcBorders>
          </w:tcPr>
          <w:p w14:paraId="242789EC"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1BE2D889" w14:textId="77777777" w:rsidR="001359B3" w:rsidRDefault="001359B3" w:rsidP="008A475E">
            <w:pPr>
              <w:rPr>
                <w:sz w:val="2"/>
                <w:szCs w:val="2"/>
              </w:rPr>
            </w:pPr>
          </w:p>
        </w:tc>
        <w:tc>
          <w:tcPr>
            <w:tcW w:w="457" w:type="dxa"/>
            <w:vMerge w:val="restart"/>
            <w:tcBorders>
              <w:top w:val="single" w:sz="6" w:space="0" w:color="000000"/>
              <w:left w:val="single" w:sz="6" w:space="0" w:color="000000"/>
              <w:bottom w:val="single" w:sz="6" w:space="0" w:color="000000"/>
              <w:right w:val="nil"/>
            </w:tcBorders>
          </w:tcPr>
          <w:p w14:paraId="6899C347" w14:textId="77777777" w:rsidR="001359B3" w:rsidRDefault="001359B3" w:rsidP="008A475E">
            <w:pPr>
              <w:pStyle w:val="TableParagraph"/>
              <w:rPr>
                <w:rFonts w:ascii="Calibri"/>
                <w:b/>
                <w:sz w:val="20"/>
              </w:rPr>
            </w:pPr>
          </w:p>
          <w:p w14:paraId="6DE56DE1" w14:textId="77777777" w:rsidR="001359B3" w:rsidRDefault="001359B3" w:rsidP="008A475E">
            <w:pPr>
              <w:pStyle w:val="TableParagraph"/>
              <w:rPr>
                <w:rFonts w:ascii="Calibri"/>
                <w:b/>
                <w:sz w:val="20"/>
              </w:rPr>
            </w:pPr>
          </w:p>
          <w:p w14:paraId="15B550F2" w14:textId="77777777" w:rsidR="001359B3" w:rsidRDefault="001359B3" w:rsidP="008A475E">
            <w:pPr>
              <w:pStyle w:val="TableParagraph"/>
              <w:rPr>
                <w:rFonts w:ascii="Calibri"/>
                <w:b/>
                <w:sz w:val="20"/>
              </w:rPr>
            </w:pPr>
          </w:p>
          <w:p w14:paraId="67EEFF4C" w14:textId="77777777" w:rsidR="001359B3" w:rsidRDefault="001359B3" w:rsidP="008A475E">
            <w:pPr>
              <w:pStyle w:val="TableParagraph"/>
              <w:rPr>
                <w:rFonts w:ascii="Calibri"/>
                <w:b/>
                <w:sz w:val="20"/>
              </w:rPr>
            </w:pPr>
          </w:p>
          <w:p w14:paraId="56C4E6F7" w14:textId="77777777" w:rsidR="001359B3" w:rsidRDefault="001359B3" w:rsidP="008A475E">
            <w:pPr>
              <w:pStyle w:val="TableParagraph"/>
              <w:rPr>
                <w:rFonts w:ascii="Calibri"/>
                <w:b/>
                <w:sz w:val="20"/>
              </w:rPr>
            </w:pPr>
          </w:p>
          <w:p w14:paraId="5ADD8232" w14:textId="77777777" w:rsidR="001359B3" w:rsidRDefault="001359B3" w:rsidP="008A475E">
            <w:pPr>
              <w:pStyle w:val="TableParagraph"/>
              <w:rPr>
                <w:rFonts w:ascii="Calibri"/>
                <w:b/>
                <w:sz w:val="20"/>
              </w:rPr>
            </w:pPr>
          </w:p>
          <w:p w14:paraId="7ED8AAA7" w14:textId="77777777" w:rsidR="001359B3" w:rsidRDefault="001359B3" w:rsidP="008A475E">
            <w:pPr>
              <w:pStyle w:val="TableParagraph"/>
              <w:spacing w:before="5"/>
              <w:rPr>
                <w:rFonts w:ascii="Calibri"/>
                <w:b/>
                <w:sz w:val="14"/>
              </w:rPr>
            </w:pPr>
          </w:p>
          <w:p w14:paraId="5917B77C" w14:textId="77777777" w:rsidR="001359B3" w:rsidRDefault="001359B3" w:rsidP="008A475E">
            <w:pPr>
              <w:pStyle w:val="TableParagraph"/>
              <w:spacing w:line="232" w:lineRule="exact"/>
              <w:ind w:left="170"/>
              <w:rPr>
                <w:rFonts w:ascii="Calibri"/>
                <w:sz w:val="20"/>
              </w:rPr>
            </w:pPr>
            <w:r>
              <w:rPr>
                <w:rFonts w:ascii="Calibri"/>
                <w:noProof/>
                <w:position w:val="-4"/>
                <w:sz w:val="20"/>
              </w:rPr>
              <w:drawing>
                <wp:inline distT="0" distB="0" distL="0" distR="0" wp14:anchorId="0C24482E" wp14:editId="66F1C069">
                  <wp:extent cx="66928" cy="14763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66928" cy="147637"/>
                          </a:xfrm>
                          <a:prstGeom prst="rect">
                            <a:avLst/>
                          </a:prstGeom>
                        </pic:spPr>
                      </pic:pic>
                    </a:graphicData>
                  </a:graphic>
                </wp:inline>
              </w:drawing>
            </w:r>
          </w:p>
        </w:tc>
      </w:tr>
      <w:tr w:rsidR="001359B3" w14:paraId="2F0FD6D8" w14:textId="77777777" w:rsidTr="008A475E">
        <w:trPr>
          <w:trHeight w:val="2835"/>
        </w:trPr>
        <w:tc>
          <w:tcPr>
            <w:tcW w:w="456" w:type="dxa"/>
            <w:vMerge w:val="restart"/>
            <w:tcBorders>
              <w:top w:val="single" w:sz="6" w:space="0" w:color="000000"/>
              <w:bottom w:val="nil"/>
              <w:right w:val="single" w:sz="6" w:space="0" w:color="000000"/>
            </w:tcBorders>
          </w:tcPr>
          <w:p w14:paraId="2261D034" w14:textId="77777777" w:rsidR="001359B3" w:rsidRDefault="001359B3" w:rsidP="008A475E">
            <w:pPr>
              <w:pStyle w:val="TableParagraph"/>
              <w:rPr>
                <w:rFonts w:ascii="Calibri"/>
                <w:b/>
                <w:sz w:val="20"/>
              </w:rPr>
            </w:pPr>
          </w:p>
          <w:p w14:paraId="1D7D1AF5" w14:textId="77777777" w:rsidR="001359B3" w:rsidRDefault="001359B3" w:rsidP="008A475E">
            <w:pPr>
              <w:pStyle w:val="TableParagraph"/>
              <w:rPr>
                <w:rFonts w:ascii="Calibri"/>
                <w:b/>
                <w:sz w:val="20"/>
              </w:rPr>
            </w:pPr>
          </w:p>
          <w:p w14:paraId="637FE817" w14:textId="77777777" w:rsidR="001359B3" w:rsidRDefault="001359B3" w:rsidP="008A475E">
            <w:pPr>
              <w:pStyle w:val="TableParagraph"/>
              <w:rPr>
                <w:rFonts w:ascii="Calibri"/>
                <w:b/>
                <w:sz w:val="20"/>
              </w:rPr>
            </w:pPr>
          </w:p>
          <w:p w14:paraId="3CF7B84F" w14:textId="77777777" w:rsidR="001359B3" w:rsidRDefault="001359B3" w:rsidP="008A475E">
            <w:pPr>
              <w:pStyle w:val="TableParagraph"/>
              <w:rPr>
                <w:rFonts w:ascii="Calibri"/>
                <w:b/>
                <w:sz w:val="20"/>
              </w:rPr>
            </w:pPr>
          </w:p>
          <w:p w14:paraId="06669581" w14:textId="77777777" w:rsidR="001359B3" w:rsidRDefault="001359B3" w:rsidP="008A475E">
            <w:pPr>
              <w:pStyle w:val="TableParagraph"/>
              <w:rPr>
                <w:rFonts w:ascii="Calibri"/>
                <w:b/>
                <w:sz w:val="20"/>
              </w:rPr>
            </w:pPr>
          </w:p>
          <w:p w14:paraId="2882316F" w14:textId="77777777" w:rsidR="001359B3" w:rsidRDefault="001359B3" w:rsidP="008A475E">
            <w:pPr>
              <w:pStyle w:val="TableParagraph"/>
              <w:rPr>
                <w:rFonts w:ascii="Calibri"/>
                <w:b/>
                <w:sz w:val="20"/>
              </w:rPr>
            </w:pPr>
          </w:p>
          <w:p w14:paraId="25AF3250" w14:textId="77777777" w:rsidR="001359B3" w:rsidRDefault="001359B3" w:rsidP="008A475E">
            <w:pPr>
              <w:pStyle w:val="TableParagraph"/>
              <w:rPr>
                <w:rFonts w:ascii="Calibri"/>
                <w:b/>
                <w:sz w:val="20"/>
              </w:rPr>
            </w:pPr>
          </w:p>
          <w:p w14:paraId="4D29E960" w14:textId="77777777" w:rsidR="001359B3" w:rsidRDefault="001359B3" w:rsidP="008A475E">
            <w:pPr>
              <w:pStyle w:val="TableParagraph"/>
              <w:rPr>
                <w:rFonts w:ascii="Calibri"/>
                <w:b/>
                <w:sz w:val="20"/>
              </w:rPr>
            </w:pPr>
          </w:p>
          <w:p w14:paraId="5BEAD832" w14:textId="77777777" w:rsidR="001359B3" w:rsidRDefault="001359B3" w:rsidP="008A475E">
            <w:pPr>
              <w:pStyle w:val="TableParagraph"/>
              <w:rPr>
                <w:rFonts w:ascii="Calibri"/>
                <w:b/>
                <w:sz w:val="20"/>
              </w:rPr>
            </w:pPr>
          </w:p>
          <w:p w14:paraId="5B74EB93" w14:textId="77777777" w:rsidR="001359B3" w:rsidRDefault="001359B3" w:rsidP="008A475E">
            <w:pPr>
              <w:pStyle w:val="TableParagraph"/>
              <w:rPr>
                <w:rFonts w:ascii="Calibri"/>
                <w:b/>
                <w:sz w:val="20"/>
              </w:rPr>
            </w:pPr>
          </w:p>
          <w:p w14:paraId="2F7E5872" w14:textId="77777777" w:rsidR="001359B3" w:rsidRDefault="001359B3" w:rsidP="008A475E">
            <w:pPr>
              <w:pStyle w:val="TableParagraph"/>
              <w:rPr>
                <w:rFonts w:ascii="Calibri"/>
                <w:b/>
                <w:sz w:val="20"/>
              </w:rPr>
            </w:pPr>
          </w:p>
          <w:p w14:paraId="1D13D26D" w14:textId="77777777" w:rsidR="001359B3" w:rsidRDefault="001359B3" w:rsidP="008A475E">
            <w:pPr>
              <w:pStyle w:val="TableParagraph"/>
              <w:rPr>
                <w:rFonts w:ascii="Calibri"/>
                <w:b/>
                <w:sz w:val="20"/>
              </w:rPr>
            </w:pPr>
          </w:p>
          <w:p w14:paraId="1C7C5E3D" w14:textId="77777777" w:rsidR="001359B3" w:rsidRDefault="001359B3" w:rsidP="008A475E">
            <w:pPr>
              <w:pStyle w:val="TableParagraph"/>
              <w:rPr>
                <w:rFonts w:ascii="Calibri"/>
                <w:b/>
                <w:sz w:val="20"/>
              </w:rPr>
            </w:pPr>
          </w:p>
          <w:p w14:paraId="6A381E4D" w14:textId="77777777" w:rsidR="001359B3" w:rsidRDefault="001359B3" w:rsidP="008A475E">
            <w:pPr>
              <w:pStyle w:val="TableParagraph"/>
              <w:rPr>
                <w:rFonts w:ascii="Calibri"/>
                <w:b/>
                <w:sz w:val="20"/>
              </w:rPr>
            </w:pPr>
          </w:p>
          <w:p w14:paraId="05EF6F81" w14:textId="77777777" w:rsidR="001359B3" w:rsidRDefault="001359B3" w:rsidP="008A475E">
            <w:pPr>
              <w:pStyle w:val="TableParagraph"/>
              <w:rPr>
                <w:rFonts w:ascii="Calibri"/>
                <w:b/>
                <w:sz w:val="20"/>
              </w:rPr>
            </w:pPr>
          </w:p>
          <w:p w14:paraId="4D95612F" w14:textId="77777777" w:rsidR="001359B3" w:rsidRDefault="001359B3" w:rsidP="008A475E">
            <w:pPr>
              <w:pStyle w:val="TableParagraph"/>
              <w:rPr>
                <w:rFonts w:ascii="Calibri"/>
                <w:b/>
                <w:sz w:val="20"/>
              </w:rPr>
            </w:pPr>
          </w:p>
          <w:p w14:paraId="76BE2030" w14:textId="77777777" w:rsidR="001359B3" w:rsidRDefault="001359B3" w:rsidP="008A475E">
            <w:pPr>
              <w:pStyle w:val="TableParagraph"/>
              <w:rPr>
                <w:rFonts w:ascii="Calibri"/>
                <w:b/>
                <w:sz w:val="20"/>
              </w:rPr>
            </w:pPr>
          </w:p>
          <w:p w14:paraId="76E5C2A7" w14:textId="77777777" w:rsidR="001359B3" w:rsidRDefault="001359B3" w:rsidP="008A475E">
            <w:pPr>
              <w:pStyle w:val="TableParagraph"/>
              <w:rPr>
                <w:rFonts w:ascii="Calibri"/>
                <w:b/>
                <w:sz w:val="20"/>
              </w:rPr>
            </w:pPr>
          </w:p>
          <w:p w14:paraId="67696C30" w14:textId="77777777" w:rsidR="001359B3" w:rsidRDefault="001359B3" w:rsidP="008A475E">
            <w:pPr>
              <w:pStyle w:val="TableParagraph"/>
              <w:rPr>
                <w:rFonts w:ascii="Calibri"/>
                <w:b/>
                <w:sz w:val="20"/>
              </w:rPr>
            </w:pPr>
          </w:p>
          <w:p w14:paraId="52686074" w14:textId="77777777" w:rsidR="001359B3" w:rsidRDefault="001359B3" w:rsidP="008A475E">
            <w:pPr>
              <w:pStyle w:val="TableParagraph"/>
              <w:rPr>
                <w:rFonts w:ascii="Calibri"/>
                <w:b/>
                <w:sz w:val="20"/>
              </w:rPr>
            </w:pPr>
          </w:p>
          <w:p w14:paraId="09491504" w14:textId="77777777" w:rsidR="001359B3" w:rsidRDefault="001359B3" w:rsidP="008A475E">
            <w:pPr>
              <w:pStyle w:val="TableParagraph"/>
              <w:rPr>
                <w:rFonts w:ascii="Calibri"/>
                <w:b/>
                <w:sz w:val="20"/>
              </w:rPr>
            </w:pPr>
          </w:p>
          <w:p w14:paraId="53B7E9E2" w14:textId="77777777" w:rsidR="001359B3" w:rsidRDefault="001359B3" w:rsidP="008A475E">
            <w:pPr>
              <w:pStyle w:val="TableParagraph"/>
              <w:rPr>
                <w:rFonts w:ascii="Calibri"/>
                <w:b/>
                <w:sz w:val="20"/>
              </w:rPr>
            </w:pPr>
          </w:p>
          <w:p w14:paraId="51945C1E" w14:textId="77777777" w:rsidR="001359B3" w:rsidRDefault="001359B3" w:rsidP="008A475E">
            <w:pPr>
              <w:pStyle w:val="TableParagraph"/>
              <w:rPr>
                <w:rFonts w:ascii="Calibri"/>
                <w:b/>
                <w:sz w:val="20"/>
              </w:rPr>
            </w:pPr>
          </w:p>
          <w:p w14:paraId="439EBCA5" w14:textId="77777777" w:rsidR="001359B3" w:rsidRDefault="001359B3" w:rsidP="008A475E">
            <w:pPr>
              <w:pStyle w:val="TableParagraph"/>
              <w:spacing w:before="10"/>
              <w:rPr>
                <w:rFonts w:ascii="Calibri"/>
                <w:b/>
                <w:sz w:val="28"/>
              </w:rPr>
            </w:pPr>
          </w:p>
          <w:p w14:paraId="3BB7E64D" w14:textId="77777777" w:rsidR="001359B3" w:rsidRDefault="001359B3" w:rsidP="008A475E">
            <w:pPr>
              <w:pStyle w:val="TableParagraph"/>
              <w:spacing w:line="210" w:lineRule="exact"/>
              <w:ind w:left="132"/>
              <w:rPr>
                <w:rFonts w:ascii="Calibri"/>
                <w:sz w:val="20"/>
              </w:rPr>
            </w:pPr>
            <w:r>
              <w:rPr>
                <w:rFonts w:ascii="Calibri"/>
                <w:noProof/>
                <w:position w:val="-3"/>
                <w:sz w:val="20"/>
              </w:rPr>
              <w:drawing>
                <wp:inline distT="0" distB="0" distL="0" distR="0" wp14:anchorId="636F62B8" wp14:editId="432B203C">
                  <wp:extent cx="76626" cy="1333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4" cstate="print"/>
                          <a:stretch>
                            <a:fillRect/>
                          </a:stretch>
                        </pic:blipFill>
                        <pic:spPr>
                          <a:xfrm>
                            <a:off x="0" y="0"/>
                            <a:ext cx="76626" cy="133350"/>
                          </a:xfrm>
                          <a:prstGeom prst="rect">
                            <a:avLst/>
                          </a:prstGeom>
                        </pic:spPr>
                      </pic:pic>
                    </a:graphicData>
                  </a:graphic>
                </wp:inline>
              </w:drawing>
            </w:r>
          </w:p>
          <w:p w14:paraId="190AE214" w14:textId="77777777" w:rsidR="001359B3" w:rsidRDefault="001359B3" w:rsidP="008A475E">
            <w:pPr>
              <w:pStyle w:val="TableParagraph"/>
              <w:spacing w:before="9"/>
              <w:rPr>
                <w:rFonts w:ascii="Calibri"/>
                <w:b/>
                <w:sz w:val="9"/>
              </w:rPr>
            </w:pPr>
          </w:p>
          <w:p w14:paraId="518FE564" w14:textId="77777777" w:rsidR="001359B3" w:rsidRDefault="001359B3" w:rsidP="008A475E">
            <w:pPr>
              <w:pStyle w:val="TableParagraph"/>
              <w:ind w:left="132"/>
              <w:rPr>
                <w:rFonts w:ascii="Calibri"/>
                <w:sz w:val="20"/>
              </w:rPr>
            </w:pPr>
            <w:r>
              <w:rPr>
                <w:rFonts w:ascii="Calibri"/>
                <w:noProof/>
                <w:sz w:val="20"/>
              </w:rPr>
              <w:drawing>
                <wp:inline distT="0" distB="0" distL="0" distR="0" wp14:anchorId="68806D25" wp14:editId="21E80BFF">
                  <wp:extent cx="76200" cy="45720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5" cstate="print"/>
                          <a:stretch>
                            <a:fillRect/>
                          </a:stretch>
                        </pic:blipFill>
                        <pic:spPr>
                          <a:xfrm>
                            <a:off x="0" y="0"/>
                            <a:ext cx="76200" cy="457200"/>
                          </a:xfrm>
                          <a:prstGeom prst="rect">
                            <a:avLst/>
                          </a:prstGeom>
                        </pic:spPr>
                      </pic:pic>
                    </a:graphicData>
                  </a:graphic>
                </wp:inline>
              </w:drawing>
            </w:r>
          </w:p>
          <w:p w14:paraId="18601C26" w14:textId="77777777" w:rsidR="001359B3" w:rsidRDefault="001359B3" w:rsidP="008A475E">
            <w:pPr>
              <w:pStyle w:val="TableParagraph"/>
              <w:spacing w:before="8"/>
              <w:rPr>
                <w:rFonts w:ascii="Calibri"/>
                <w:b/>
                <w:sz w:val="9"/>
              </w:rPr>
            </w:pPr>
          </w:p>
          <w:p w14:paraId="3A24AA15" w14:textId="77777777" w:rsidR="001359B3" w:rsidRDefault="001359B3" w:rsidP="008A475E">
            <w:pPr>
              <w:pStyle w:val="TableParagraph"/>
              <w:ind w:left="112"/>
              <w:rPr>
                <w:rFonts w:ascii="Calibri"/>
                <w:sz w:val="20"/>
              </w:rPr>
            </w:pPr>
            <w:r>
              <w:rPr>
                <w:rFonts w:ascii="Calibri"/>
                <w:noProof/>
                <w:sz w:val="20"/>
              </w:rPr>
              <w:drawing>
                <wp:inline distT="0" distB="0" distL="0" distR="0" wp14:anchorId="5E20EA29" wp14:editId="2FC40D66">
                  <wp:extent cx="111374" cy="5953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6" cstate="print"/>
                          <a:stretch>
                            <a:fillRect/>
                          </a:stretch>
                        </pic:blipFill>
                        <pic:spPr>
                          <a:xfrm>
                            <a:off x="0" y="0"/>
                            <a:ext cx="111374" cy="595312"/>
                          </a:xfrm>
                          <a:prstGeom prst="rect">
                            <a:avLst/>
                          </a:prstGeom>
                        </pic:spPr>
                      </pic:pic>
                    </a:graphicData>
                  </a:graphic>
                </wp:inline>
              </w:drawing>
            </w:r>
          </w:p>
          <w:p w14:paraId="2B9DBE06" w14:textId="77777777" w:rsidR="001359B3" w:rsidRDefault="001359B3" w:rsidP="008A475E">
            <w:pPr>
              <w:pStyle w:val="TableParagraph"/>
              <w:spacing w:before="4"/>
              <w:rPr>
                <w:rFonts w:ascii="Calibri"/>
                <w:b/>
                <w:sz w:val="10"/>
              </w:rPr>
            </w:pPr>
          </w:p>
          <w:p w14:paraId="5D8FB037" w14:textId="77777777" w:rsidR="001359B3" w:rsidRDefault="001359B3" w:rsidP="008A475E">
            <w:pPr>
              <w:pStyle w:val="TableParagraph"/>
              <w:ind w:left="132"/>
              <w:rPr>
                <w:rFonts w:ascii="Calibri"/>
                <w:sz w:val="20"/>
              </w:rPr>
            </w:pPr>
            <w:r>
              <w:rPr>
                <w:rFonts w:ascii="Calibri"/>
                <w:noProof/>
                <w:sz w:val="20"/>
              </w:rPr>
              <w:drawing>
                <wp:inline distT="0" distB="0" distL="0" distR="0" wp14:anchorId="0F42C81E" wp14:editId="1003D402">
                  <wp:extent cx="98416" cy="150971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7" cstate="print"/>
                          <a:stretch>
                            <a:fillRect/>
                          </a:stretch>
                        </pic:blipFill>
                        <pic:spPr>
                          <a:xfrm>
                            <a:off x="0" y="0"/>
                            <a:ext cx="98416" cy="1509712"/>
                          </a:xfrm>
                          <a:prstGeom prst="rect">
                            <a:avLst/>
                          </a:prstGeom>
                        </pic:spPr>
                      </pic:pic>
                    </a:graphicData>
                  </a:graphic>
                </wp:inline>
              </w:drawing>
            </w:r>
          </w:p>
        </w:tc>
        <w:tc>
          <w:tcPr>
            <w:tcW w:w="30096" w:type="dxa"/>
            <w:gridSpan w:val="17"/>
            <w:vMerge/>
            <w:tcBorders>
              <w:top w:val="nil"/>
              <w:left w:val="single" w:sz="6" w:space="0" w:color="000000"/>
              <w:bottom w:val="nil"/>
              <w:right w:val="single" w:sz="6" w:space="0" w:color="000000"/>
            </w:tcBorders>
          </w:tcPr>
          <w:p w14:paraId="6C68051F" w14:textId="77777777" w:rsidR="001359B3" w:rsidRDefault="001359B3" w:rsidP="008A475E">
            <w:pPr>
              <w:rPr>
                <w:sz w:val="2"/>
                <w:szCs w:val="2"/>
              </w:rPr>
            </w:pPr>
          </w:p>
        </w:tc>
        <w:tc>
          <w:tcPr>
            <w:tcW w:w="457" w:type="dxa"/>
            <w:vMerge/>
            <w:tcBorders>
              <w:top w:val="nil"/>
              <w:left w:val="single" w:sz="6" w:space="0" w:color="000000"/>
              <w:bottom w:val="single" w:sz="6" w:space="0" w:color="000000"/>
              <w:right w:val="nil"/>
            </w:tcBorders>
          </w:tcPr>
          <w:p w14:paraId="6D99599D" w14:textId="77777777" w:rsidR="001359B3" w:rsidRDefault="001359B3" w:rsidP="008A475E">
            <w:pPr>
              <w:rPr>
                <w:sz w:val="2"/>
                <w:szCs w:val="2"/>
              </w:rPr>
            </w:pPr>
          </w:p>
        </w:tc>
      </w:tr>
      <w:tr w:rsidR="001359B3" w14:paraId="33365B3F" w14:textId="77777777" w:rsidTr="008A475E">
        <w:trPr>
          <w:trHeight w:val="3861"/>
        </w:trPr>
        <w:tc>
          <w:tcPr>
            <w:tcW w:w="456" w:type="dxa"/>
            <w:vMerge/>
            <w:tcBorders>
              <w:top w:val="nil"/>
              <w:bottom w:val="nil"/>
              <w:right w:val="single" w:sz="6" w:space="0" w:color="000000"/>
            </w:tcBorders>
          </w:tcPr>
          <w:p w14:paraId="0DB1EB39"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7D999982" w14:textId="77777777" w:rsidR="001359B3" w:rsidRDefault="001359B3" w:rsidP="008A475E">
            <w:pPr>
              <w:rPr>
                <w:sz w:val="2"/>
                <w:szCs w:val="2"/>
              </w:rPr>
            </w:pPr>
          </w:p>
        </w:tc>
        <w:tc>
          <w:tcPr>
            <w:tcW w:w="457" w:type="dxa"/>
            <w:tcBorders>
              <w:top w:val="single" w:sz="6" w:space="0" w:color="000000"/>
              <w:left w:val="nil"/>
              <w:bottom w:val="single" w:sz="6" w:space="0" w:color="000000"/>
            </w:tcBorders>
          </w:tcPr>
          <w:p w14:paraId="08A30C16" w14:textId="77777777" w:rsidR="001359B3" w:rsidRDefault="001359B3" w:rsidP="008A475E">
            <w:pPr>
              <w:pStyle w:val="TableParagraph"/>
              <w:rPr>
                <w:rFonts w:ascii="Calibri"/>
                <w:b/>
                <w:sz w:val="20"/>
              </w:rPr>
            </w:pPr>
          </w:p>
          <w:p w14:paraId="72136535" w14:textId="77777777" w:rsidR="001359B3" w:rsidRDefault="001359B3" w:rsidP="008A475E">
            <w:pPr>
              <w:pStyle w:val="TableParagraph"/>
              <w:rPr>
                <w:rFonts w:ascii="Calibri"/>
                <w:b/>
                <w:sz w:val="20"/>
              </w:rPr>
            </w:pPr>
          </w:p>
          <w:p w14:paraId="6D1E8B73" w14:textId="77777777" w:rsidR="001359B3" w:rsidRDefault="001359B3" w:rsidP="008A475E">
            <w:pPr>
              <w:pStyle w:val="TableParagraph"/>
              <w:rPr>
                <w:rFonts w:ascii="Calibri"/>
                <w:b/>
                <w:sz w:val="20"/>
              </w:rPr>
            </w:pPr>
          </w:p>
          <w:p w14:paraId="47D8BBE1" w14:textId="77777777" w:rsidR="001359B3" w:rsidRDefault="001359B3" w:rsidP="008A475E">
            <w:pPr>
              <w:pStyle w:val="TableParagraph"/>
              <w:rPr>
                <w:rFonts w:ascii="Calibri"/>
                <w:b/>
                <w:sz w:val="20"/>
              </w:rPr>
            </w:pPr>
          </w:p>
          <w:p w14:paraId="60AC7F60" w14:textId="77777777" w:rsidR="001359B3" w:rsidRDefault="001359B3" w:rsidP="008A475E">
            <w:pPr>
              <w:pStyle w:val="TableParagraph"/>
              <w:rPr>
                <w:rFonts w:ascii="Calibri"/>
                <w:b/>
                <w:sz w:val="20"/>
              </w:rPr>
            </w:pPr>
          </w:p>
          <w:p w14:paraId="549F8181" w14:textId="77777777" w:rsidR="001359B3" w:rsidRDefault="001359B3" w:rsidP="008A475E">
            <w:pPr>
              <w:pStyle w:val="TableParagraph"/>
              <w:spacing w:before="2"/>
              <w:rPr>
                <w:rFonts w:ascii="Calibri"/>
                <w:b/>
                <w:sz w:val="25"/>
              </w:rPr>
            </w:pPr>
          </w:p>
          <w:p w14:paraId="063826D5"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7DE91189" wp14:editId="7152B98A">
                  <wp:extent cx="66928" cy="147637"/>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8" cstate="print"/>
                          <a:stretch>
                            <a:fillRect/>
                          </a:stretch>
                        </pic:blipFill>
                        <pic:spPr>
                          <a:xfrm>
                            <a:off x="0" y="0"/>
                            <a:ext cx="66928" cy="147637"/>
                          </a:xfrm>
                          <a:prstGeom prst="rect">
                            <a:avLst/>
                          </a:prstGeom>
                        </pic:spPr>
                      </pic:pic>
                    </a:graphicData>
                  </a:graphic>
                </wp:inline>
              </w:drawing>
            </w:r>
          </w:p>
        </w:tc>
      </w:tr>
      <w:tr w:rsidR="001359B3" w14:paraId="159AE709" w14:textId="77777777" w:rsidTr="008A475E">
        <w:trPr>
          <w:trHeight w:val="930"/>
        </w:trPr>
        <w:tc>
          <w:tcPr>
            <w:tcW w:w="456" w:type="dxa"/>
            <w:vMerge/>
            <w:tcBorders>
              <w:top w:val="nil"/>
              <w:bottom w:val="nil"/>
              <w:right w:val="single" w:sz="6" w:space="0" w:color="000000"/>
            </w:tcBorders>
          </w:tcPr>
          <w:p w14:paraId="47575D9F" w14:textId="77777777" w:rsidR="001359B3" w:rsidRDefault="001359B3" w:rsidP="008A475E">
            <w:pPr>
              <w:rPr>
                <w:sz w:val="2"/>
                <w:szCs w:val="2"/>
              </w:rPr>
            </w:pPr>
          </w:p>
        </w:tc>
        <w:tc>
          <w:tcPr>
            <w:tcW w:w="30096" w:type="dxa"/>
            <w:gridSpan w:val="17"/>
            <w:vMerge/>
            <w:tcBorders>
              <w:top w:val="nil"/>
              <w:left w:val="single" w:sz="6" w:space="0" w:color="000000"/>
              <w:bottom w:val="nil"/>
              <w:right w:val="single" w:sz="6" w:space="0" w:color="000000"/>
            </w:tcBorders>
          </w:tcPr>
          <w:p w14:paraId="7DAF7F84" w14:textId="77777777" w:rsidR="001359B3" w:rsidRDefault="001359B3" w:rsidP="008A475E">
            <w:pPr>
              <w:rPr>
                <w:sz w:val="2"/>
                <w:szCs w:val="2"/>
              </w:rPr>
            </w:pPr>
          </w:p>
        </w:tc>
        <w:tc>
          <w:tcPr>
            <w:tcW w:w="457" w:type="dxa"/>
            <w:vMerge w:val="restart"/>
            <w:tcBorders>
              <w:top w:val="single" w:sz="6" w:space="0" w:color="000000"/>
              <w:left w:val="nil"/>
              <w:bottom w:val="nil"/>
            </w:tcBorders>
          </w:tcPr>
          <w:p w14:paraId="50BBD43A" w14:textId="77777777" w:rsidR="001359B3" w:rsidRDefault="001359B3" w:rsidP="008A475E">
            <w:pPr>
              <w:pStyle w:val="TableParagraph"/>
              <w:rPr>
                <w:rFonts w:ascii="Calibri"/>
                <w:b/>
                <w:sz w:val="20"/>
              </w:rPr>
            </w:pPr>
          </w:p>
          <w:p w14:paraId="50C996DA" w14:textId="77777777" w:rsidR="001359B3" w:rsidRDefault="001359B3" w:rsidP="008A475E">
            <w:pPr>
              <w:pStyle w:val="TableParagraph"/>
              <w:rPr>
                <w:rFonts w:ascii="Calibri"/>
                <w:b/>
                <w:sz w:val="20"/>
              </w:rPr>
            </w:pPr>
          </w:p>
          <w:p w14:paraId="60AD049B" w14:textId="77777777" w:rsidR="001359B3" w:rsidRDefault="001359B3" w:rsidP="008A475E">
            <w:pPr>
              <w:pStyle w:val="TableParagraph"/>
              <w:rPr>
                <w:rFonts w:ascii="Calibri"/>
                <w:b/>
                <w:sz w:val="20"/>
              </w:rPr>
            </w:pPr>
          </w:p>
          <w:p w14:paraId="68969F39" w14:textId="77777777" w:rsidR="001359B3" w:rsidRDefault="001359B3" w:rsidP="008A475E">
            <w:pPr>
              <w:pStyle w:val="TableParagraph"/>
              <w:spacing w:before="5"/>
              <w:rPr>
                <w:rFonts w:ascii="Calibri"/>
                <w:b/>
              </w:rPr>
            </w:pPr>
          </w:p>
          <w:p w14:paraId="756743A4"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0DA4DE3E" wp14:editId="08EEB4C9">
                  <wp:extent cx="13871" cy="147637"/>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9" cstate="print"/>
                          <a:stretch>
                            <a:fillRect/>
                          </a:stretch>
                        </pic:blipFill>
                        <pic:spPr>
                          <a:xfrm>
                            <a:off x="0" y="0"/>
                            <a:ext cx="13871" cy="147637"/>
                          </a:xfrm>
                          <a:prstGeom prst="rect">
                            <a:avLst/>
                          </a:prstGeom>
                        </pic:spPr>
                      </pic:pic>
                    </a:graphicData>
                  </a:graphic>
                </wp:inline>
              </w:drawing>
            </w:r>
          </w:p>
        </w:tc>
      </w:tr>
      <w:tr w:rsidR="001359B3" w14:paraId="785F57EA" w14:textId="77777777" w:rsidTr="008A475E">
        <w:trPr>
          <w:trHeight w:val="230"/>
        </w:trPr>
        <w:tc>
          <w:tcPr>
            <w:tcW w:w="456" w:type="dxa"/>
            <w:vMerge/>
            <w:tcBorders>
              <w:top w:val="nil"/>
              <w:bottom w:val="nil"/>
              <w:right w:val="single" w:sz="6" w:space="0" w:color="000000"/>
            </w:tcBorders>
          </w:tcPr>
          <w:p w14:paraId="729E12DE" w14:textId="77777777" w:rsidR="001359B3" w:rsidRDefault="001359B3" w:rsidP="008A475E">
            <w:pPr>
              <w:rPr>
                <w:sz w:val="2"/>
                <w:szCs w:val="2"/>
              </w:rPr>
            </w:pPr>
          </w:p>
        </w:tc>
        <w:tc>
          <w:tcPr>
            <w:tcW w:w="20823" w:type="dxa"/>
            <w:gridSpan w:val="6"/>
            <w:vMerge w:val="restart"/>
            <w:tcBorders>
              <w:top w:val="nil"/>
              <w:left w:val="single" w:sz="6" w:space="0" w:color="000000"/>
              <w:bottom w:val="single" w:sz="6" w:space="0" w:color="000000"/>
              <w:right w:val="single" w:sz="6" w:space="0" w:color="000000"/>
            </w:tcBorders>
          </w:tcPr>
          <w:p w14:paraId="3546BD3E" w14:textId="77777777" w:rsidR="001359B3" w:rsidRDefault="001359B3" w:rsidP="008A475E">
            <w:pPr>
              <w:pStyle w:val="TableParagraph"/>
              <w:rPr>
                <w:rFonts w:ascii="Calibri"/>
                <w:b/>
                <w:sz w:val="20"/>
              </w:rPr>
            </w:pPr>
          </w:p>
          <w:p w14:paraId="75D6D141" w14:textId="77777777" w:rsidR="001359B3" w:rsidRDefault="001359B3" w:rsidP="008A475E">
            <w:pPr>
              <w:pStyle w:val="TableParagraph"/>
              <w:rPr>
                <w:rFonts w:ascii="Calibri"/>
                <w:b/>
                <w:sz w:val="20"/>
              </w:rPr>
            </w:pPr>
          </w:p>
          <w:p w14:paraId="4D26B3BB" w14:textId="77777777" w:rsidR="001359B3" w:rsidRDefault="001359B3" w:rsidP="008A475E">
            <w:pPr>
              <w:pStyle w:val="TableParagraph"/>
              <w:rPr>
                <w:rFonts w:ascii="Calibri"/>
                <w:b/>
                <w:sz w:val="20"/>
              </w:rPr>
            </w:pPr>
          </w:p>
          <w:p w14:paraId="60C9F65B" w14:textId="77777777" w:rsidR="001359B3" w:rsidRDefault="001359B3" w:rsidP="008A475E">
            <w:pPr>
              <w:pStyle w:val="TableParagraph"/>
              <w:spacing w:before="2" w:after="1"/>
              <w:rPr>
                <w:rFonts w:ascii="Calibri"/>
                <w:b/>
                <w:sz w:val="20"/>
              </w:rPr>
            </w:pPr>
          </w:p>
          <w:p w14:paraId="3EFCF0B4" w14:textId="77777777" w:rsidR="001359B3" w:rsidRDefault="001359B3" w:rsidP="008A475E">
            <w:pPr>
              <w:pStyle w:val="TableParagraph"/>
              <w:spacing w:line="127" w:lineRule="exact"/>
              <w:ind w:left="17104"/>
              <w:rPr>
                <w:rFonts w:ascii="Calibri"/>
                <w:sz w:val="12"/>
              </w:rPr>
            </w:pPr>
            <w:r>
              <w:rPr>
                <w:rFonts w:ascii="Calibri"/>
                <w:noProof/>
                <w:position w:val="-2"/>
                <w:sz w:val="12"/>
              </w:rPr>
              <w:drawing>
                <wp:inline distT="0" distB="0" distL="0" distR="0" wp14:anchorId="489A48B4" wp14:editId="61E3F861">
                  <wp:extent cx="372230" cy="8096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0" cstate="print"/>
                          <a:stretch>
                            <a:fillRect/>
                          </a:stretch>
                        </pic:blipFill>
                        <pic:spPr>
                          <a:xfrm>
                            <a:off x="0" y="0"/>
                            <a:ext cx="372230" cy="80962"/>
                          </a:xfrm>
                          <a:prstGeom prst="rect">
                            <a:avLst/>
                          </a:prstGeom>
                        </pic:spPr>
                      </pic:pic>
                    </a:graphicData>
                  </a:graphic>
                </wp:inline>
              </w:drawing>
            </w:r>
          </w:p>
          <w:p w14:paraId="08AAF599" w14:textId="77777777" w:rsidR="001359B3" w:rsidRDefault="001359B3" w:rsidP="008A475E">
            <w:pPr>
              <w:pStyle w:val="TableParagraph"/>
              <w:spacing w:before="135" w:line="244" w:lineRule="auto"/>
              <w:ind w:left="17352" w:right="1150"/>
              <w:rPr>
                <w:sz w:val="14"/>
              </w:rPr>
            </w:pPr>
            <w:r>
              <w:rPr>
                <w:color w:val="313131"/>
                <w:sz w:val="14"/>
              </w:rPr>
              <w:t>N2O</w:t>
            </w:r>
            <w:r>
              <w:rPr>
                <w:color w:val="313131"/>
                <w:spacing w:val="3"/>
                <w:sz w:val="14"/>
              </w:rPr>
              <w:t xml:space="preserve"> </w:t>
            </w:r>
            <w:r>
              <w:rPr>
                <w:color w:val="313131"/>
                <w:sz w:val="14"/>
              </w:rPr>
              <w:t>ABATOR</w:t>
            </w:r>
            <w:r>
              <w:rPr>
                <w:color w:val="313131"/>
                <w:spacing w:val="3"/>
                <w:sz w:val="14"/>
              </w:rPr>
              <w:t xml:space="preserve"> </w:t>
            </w:r>
            <w:r>
              <w:rPr>
                <w:color w:val="313131"/>
                <w:sz w:val="14"/>
              </w:rPr>
              <w:t>IS</w:t>
            </w:r>
            <w:r>
              <w:rPr>
                <w:color w:val="313131"/>
                <w:spacing w:val="3"/>
                <w:sz w:val="14"/>
              </w:rPr>
              <w:t xml:space="preserve"> </w:t>
            </w:r>
            <w:r>
              <w:rPr>
                <w:color w:val="313131"/>
                <w:sz w:val="14"/>
              </w:rPr>
              <w:t>OPTIONAL.</w:t>
            </w:r>
            <w:r>
              <w:rPr>
                <w:color w:val="313131"/>
                <w:spacing w:val="4"/>
                <w:sz w:val="14"/>
              </w:rPr>
              <w:t xml:space="preserve"> </w:t>
            </w:r>
            <w:r>
              <w:rPr>
                <w:color w:val="313131"/>
                <w:sz w:val="14"/>
              </w:rPr>
              <w:t>IF</w:t>
            </w:r>
            <w:r>
              <w:rPr>
                <w:color w:val="313131"/>
                <w:spacing w:val="1"/>
                <w:sz w:val="14"/>
              </w:rPr>
              <w:t xml:space="preserve"> </w:t>
            </w:r>
            <w:r>
              <w:rPr>
                <w:color w:val="313131"/>
                <w:sz w:val="14"/>
              </w:rPr>
              <w:t>APPLICABLE</w:t>
            </w:r>
            <w:r>
              <w:rPr>
                <w:color w:val="313131"/>
                <w:spacing w:val="5"/>
                <w:sz w:val="14"/>
              </w:rPr>
              <w:t xml:space="preserve"> </w:t>
            </w:r>
            <w:r>
              <w:rPr>
                <w:color w:val="313131"/>
                <w:sz w:val="14"/>
              </w:rPr>
              <w:t>THEN</w:t>
            </w:r>
            <w:r>
              <w:rPr>
                <w:color w:val="313131"/>
                <w:spacing w:val="5"/>
                <w:sz w:val="14"/>
              </w:rPr>
              <w:t xml:space="preserve"> </w:t>
            </w:r>
            <w:r>
              <w:rPr>
                <w:color w:val="313131"/>
                <w:sz w:val="14"/>
              </w:rPr>
              <w:t>N2O</w:t>
            </w:r>
            <w:r>
              <w:rPr>
                <w:color w:val="313131"/>
                <w:spacing w:val="5"/>
                <w:sz w:val="14"/>
              </w:rPr>
              <w:t xml:space="preserve"> </w:t>
            </w:r>
            <w:r>
              <w:rPr>
                <w:color w:val="313131"/>
                <w:sz w:val="14"/>
              </w:rPr>
              <w:t>ABATOR</w:t>
            </w:r>
            <w:r>
              <w:rPr>
                <w:color w:val="313131"/>
                <w:spacing w:val="-35"/>
                <w:sz w:val="14"/>
              </w:rPr>
              <w:t xml:space="preserve"> </w:t>
            </w:r>
            <w:r>
              <w:rPr>
                <w:color w:val="313131"/>
                <w:sz w:val="14"/>
              </w:rPr>
              <w:t>&amp;</w:t>
            </w:r>
            <w:r>
              <w:rPr>
                <w:color w:val="313131"/>
                <w:spacing w:val="1"/>
                <w:sz w:val="14"/>
              </w:rPr>
              <w:t xml:space="preserve"> </w:t>
            </w:r>
            <w:r>
              <w:rPr>
                <w:color w:val="313131"/>
                <w:sz w:val="14"/>
              </w:rPr>
              <w:t>NOX</w:t>
            </w:r>
            <w:r>
              <w:rPr>
                <w:color w:val="313131"/>
                <w:spacing w:val="1"/>
                <w:sz w:val="14"/>
              </w:rPr>
              <w:t xml:space="preserve"> </w:t>
            </w:r>
            <w:r>
              <w:rPr>
                <w:color w:val="313131"/>
                <w:sz w:val="14"/>
              </w:rPr>
              <w:t>ABATOR</w:t>
            </w:r>
            <w:r>
              <w:rPr>
                <w:color w:val="313131"/>
                <w:spacing w:val="1"/>
                <w:sz w:val="14"/>
              </w:rPr>
              <w:t xml:space="preserve"> </w:t>
            </w:r>
            <w:r>
              <w:rPr>
                <w:color w:val="313131"/>
                <w:sz w:val="14"/>
              </w:rPr>
              <w:t>CAN</w:t>
            </w:r>
            <w:r>
              <w:rPr>
                <w:color w:val="313131"/>
                <w:spacing w:val="1"/>
                <w:sz w:val="14"/>
              </w:rPr>
              <w:t xml:space="preserve"> </w:t>
            </w:r>
            <w:r>
              <w:rPr>
                <w:color w:val="313131"/>
                <w:sz w:val="14"/>
              </w:rPr>
              <w:t>BE</w:t>
            </w:r>
            <w:r>
              <w:rPr>
                <w:color w:val="313131"/>
                <w:spacing w:val="1"/>
                <w:sz w:val="14"/>
              </w:rPr>
              <w:t xml:space="preserve"> </w:t>
            </w:r>
            <w:r>
              <w:rPr>
                <w:color w:val="313131"/>
                <w:sz w:val="14"/>
              </w:rPr>
              <w:t>COMBINED</w:t>
            </w:r>
          </w:p>
        </w:tc>
        <w:tc>
          <w:tcPr>
            <w:tcW w:w="283" w:type="dxa"/>
            <w:tcBorders>
              <w:top w:val="single" w:sz="6" w:space="0" w:color="000000"/>
              <w:left w:val="single" w:sz="6" w:space="0" w:color="000000"/>
            </w:tcBorders>
          </w:tcPr>
          <w:p w14:paraId="219C97A5" w14:textId="77777777" w:rsidR="001359B3" w:rsidRDefault="001359B3" w:rsidP="008A475E">
            <w:pPr>
              <w:pStyle w:val="TableParagraph"/>
              <w:rPr>
                <w:rFonts w:ascii="Times New Roman"/>
                <w:sz w:val="16"/>
              </w:rPr>
            </w:pPr>
          </w:p>
        </w:tc>
        <w:tc>
          <w:tcPr>
            <w:tcW w:w="673" w:type="dxa"/>
            <w:tcBorders>
              <w:top w:val="single" w:sz="6" w:space="0" w:color="000000"/>
            </w:tcBorders>
          </w:tcPr>
          <w:p w14:paraId="0F725D1A" w14:textId="77777777" w:rsidR="001359B3" w:rsidRDefault="001359B3" w:rsidP="008A475E">
            <w:pPr>
              <w:pStyle w:val="TableParagraph"/>
              <w:rPr>
                <w:rFonts w:ascii="Times New Roman"/>
                <w:sz w:val="16"/>
              </w:rPr>
            </w:pPr>
          </w:p>
        </w:tc>
        <w:tc>
          <w:tcPr>
            <w:tcW w:w="2766" w:type="dxa"/>
            <w:gridSpan w:val="2"/>
            <w:tcBorders>
              <w:top w:val="single" w:sz="6" w:space="0" w:color="000000"/>
            </w:tcBorders>
          </w:tcPr>
          <w:p w14:paraId="316A5EDA" w14:textId="77777777" w:rsidR="001359B3" w:rsidRDefault="001359B3" w:rsidP="008A475E">
            <w:pPr>
              <w:pStyle w:val="TableParagraph"/>
              <w:rPr>
                <w:rFonts w:ascii="Times New Roman"/>
                <w:sz w:val="16"/>
              </w:rPr>
            </w:pPr>
          </w:p>
        </w:tc>
        <w:tc>
          <w:tcPr>
            <w:tcW w:w="304" w:type="dxa"/>
            <w:tcBorders>
              <w:top w:val="single" w:sz="6" w:space="0" w:color="000000"/>
            </w:tcBorders>
          </w:tcPr>
          <w:p w14:paraId="58C591B5" w14:textId="77777777" w:rsidR="001359B3" w:rsidRDefault="001359B3" w:rsidP="008A475E">
            <w:pPr>
              <w:pStyle w:val="TableParagraph"/>
              <w:rPr>
                <w:rFonts w:ascii="Times New Roman"/>
                <w:sz w:val="16"/>
              </w:rPr>
            </w:pPr>
          </w:p>
        </w:tc>
        <w:tc>
          <w:tcPr>
            <w:tcW w:w="306" w:type="dxa"/>
            <w:tcBorders>
              <w:top w:val="single" w:sz="6" w:space="0" w:color="000000"/>
            </w:tcBorders>
          </w:tcPr>
          <w:p w14:paraId="2E73B5A8" w14:textId="77777777" w:rsidR="001359B3" w:rsidRDefault="001359B3" w:rsidP="008A475E">
            <w:pPr>
              <w:pStyle w:val="TableParagraph"/>
              <w:rPr>
                <w:rFonts w:ascii="Times New Roman"/>
                <w:sz w:val="16"/>
              </w:rPr>
            </w:pPr>
          </w:p>
        </w:tc>
        <w:tc>
          <w:tcPr>
            <w:tcW w:w="303" w:type="dxa"/>
            <w:tcBorders>
              <w:top w:val="single" w:sz="6" w:space="0" w:color="000000"/>
              <w:right w:val="single" w:sz="6" w:space="0" w:color="000000"/>
            </w:tcBorders>
          </w:tcPr>
          <w:p w14:paraId="280CACE6" w14:textId="77777777" w:rsidR="001359B3" w:rsidRDefault="001359B3" w:rsidP="008A475E">
            <w:pPr>
              <w:pStyle w:val="TableParagraph"/>
              <w:rPr>
                <w:rFonts w:ascii="Times New Roman"/>
                <w:sz w:val="16"/>
              </w:rPr>
            </w:pPr>
          </w:p>
        </w:tc>
        <w:tc>
          <w:tcPr>
            <w:tcW w:w="4638" w:type="dxa"/>
            <w:gridSpan w:val="4"/>
            <w:vMerge w:val="restart"/>
            <w:tcBorders>
              <w:top w:val="single" w:sz="6" w:space="0" w:color="000000"/>
              <w:left w:val="single" w:sz="6" w:space="0" w:color="000000"/>
              <w:bottom w:val="single" w:sz="6" w:space="0" w:color="000000"/>
              <w:right w:val="nil"/>
            </w:tcBorders>
          </w:tcPr>
          <w:p w14:paraId="0951B63F" w14:textId="77777777" w:rsidR="001359B3" w:rsidRDefault="001359B3" w:rsidP="008A475E">
            <w:pPr>
              <w:pStyle w:val="TableParagraph"/>
              <w:spacing w:before="4"/>
              <w:rPr>
                <w:rFonts w:ascii="Calibri"/>
                <w:b/>
                <w:sz w:val="7"/>
              </w:rPr>
            </w:pPr>
          </w:p>
          <w:p w14:paraId="1EC93554" w14:textId="77777777" w:rsidR="001359B3" w:rsidRDefault="001359B3" w:rsidP="008A475E">
            <w:pPr>
              <w:pStyle w:val="TableParagraph"/>
              <w:ind w:left="1722"/>
              <w:rPr>
                <w:rFonts w:ascii="Calibri"/>
                <w:sz w:val="20"/>
              </w:rPr>
            </w:pPr>
            <w:r>
              <w:rPr>
                <w:rFonts w:ascii="Calibri"/>
                <w:noProof/>
                <w:sz w:val="20"/>
              </w:rPr>
              <w:drawing>
                <wp:inline distT="0" distB="0" distL="0" distR="0" wp14:anchorId="01BC9D06" wp14:editId="3BE0A55A">
                  <wp:extent cx="784240" cy="44043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784240" cy="440436"/>
                          </a:xfrm>
                          <a:prstGeom prst="rect">
                            <a:avLst/>
                          </a:prstGeom>
                        </pic:spPr>
                      </pic:pic>
                    </a:graphicData>
                  </a:graphic>
                </wp:inline>
              </w:drawing>
            </w:r>
          </w:p>
        </w:tc>
        <w:tc>
          <w:tcPr>
            <w:tcW w:w="457" w:type="dxa"/>
            <w:vMerge/>
            <w:tcBorders>
              <w:top w:val="nil"/>
              <w:left w:val="nil"/>
              <w:bottom w:val="nil"/>
            </w:tcBorders>
          </w:tcPr>
          <w:p w14:paraId="280F91F6" w14:textId="77777777" w:rsidR="001359B3" w:rsidRDefault="001359B3" w:rsidP="008A475E">
            <w:pPr>
              <w:rPr>
                <w:sz w:val="2"/>
                <w:szCs w:val="2"/>
              </w:rPr>
            </w:pPr>
          </w:p>
        </w:tc>
      </w:tr>
      <w:tr w:rsidR="001359B3" w14:paraId="12EB5ED6" w14:textId="77777777" w:rsidTr="008A475E">
        <w:trPr>
          <w:trHeight w:val="228"/>
        </w:trPr>
        <w:tc>
          <w:tcPr>
            <w:tcW w:w="456" w:type="dxa"/>
            <w:vMerge/>
            <w:tcBorders>
              <w:top w:val="nil"/>
              <w:bottom w:val="nil"/>
              <w:right w:val="single" w:sz="6" w:space="0" w:color="000000"/>
            </w:tcBorders>
          </w:tcPr>
          <w:p w14:paraId="7CBCAC22"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D248591" w14:textId="77777777" w:rsidR="001359B3" w:rsidRDefault="001359B3" w:rsidP="008A475E">
            <w:pPr>
              <w:rPr>
                <w:sz w:val="2"/>
                <w:szCs w:val="2"/>
              </w:rPr>
            </w:pPr>
          </w:p>
        </w:tc>
        <w:tc>
          <w:tcPr>
            <w:tcW w:w="283" w:type="dxa"/>
            <w:tcBorders>
              <w:left w:val="single" w:sz="6" w:space="0" w:color="000000"/>
            </w:tcBorders>
          </w:tcPr>
          <w:p w14:paraId="2D24F733" w14:textId="77777777" w:rsidR="001359B3" w:rsidRDefault="001359B3" w:rsidP="008A475E">
            <w:pPr>
              <w:pStyle w:val="TableParagraph"/>
              <w:rPr>
                <w:rFonts w:ascii="Times New Roman"/>
                <w:sz w:val="16"/>
              </w:rPr>
            </w:pPr>
          </w:p>
        </w:tc>
        <w:tc>
          <w:tcPr>
            <w:tcW w:w="673" w:type="dxa"/>
          </w:tcPr>
          <w:p w14:paraId="7E2C2C2D" w14:textId="77777777" w:rsidR="001359B3" w:rsidRDefault="001359B3" w:rsidP="008A475E">
            <w:pPr>
              <w:pStyle w:val="TableParagraph"/>
              <w:rPr>
                <w:rFonts w:ascii="Times New Roman"/>
                <w:sz w:val="16"/>
              </w:rPr>
            </w:pPr>
          </w:p>
        </w:tc>
        <w:tc>
          <w:tcPr>
            <w:tcW w:w="2766" w:type="dxa"/>
            <w:gridSpan w:val="2"/>
          </w:tcPr>
          <w:p w14:paraId="7FA7B394" w14:textId="77777777" w:rsidR="001359B3" w:rsidRDefault="001359B3" w:rsidP="008A475E">
            <w:pPr>
              <w:pStyle w:val="TableParagraph"/>
              <w:rPr>
                <w:rFonts w:ascii="Times New Roman"/>
                <w:sz w:val="16"/>
              </w:rPr>
            </w:pPr>
          </w:p>
        </w:tc>
        <w:tc>
          <w:tcPr>
            <w:tcW w:w="304" w:type="dxa"/>
          </w:tcPr>
          <w:p w14:paraId="5FA13112" w14:textId="77777777" w:rsidR="001359B3" w:rsidRDefault="001359B3" w:rsidP="008A475E">
            <w:pPr>
              <w:pStyle w:val="TableParagraph"/>
              <w:rPr>
                <w:rFonts w:ascii="Times New Roman"/>
                <w:sz w:val="16"/>
              </w:rPr>
            </w:pPr>
          </w:p>
        </w:tc>
        <w:tc>
          <w:tcPr>
            <w:tcW w:w="306" w:type="dxa"/>
          </w:tcPr>
          <w:p w14:paraId="45E46691" w14:textId="77777777" w:rsidR="001359B3" w:rsidRDefault="001359B3" w:rsidP="008A475E">
            <w:pPr>
              <w:pStyle w:val="TableParagraph"/>
              <w:rPr>
                <w:rFonts w:ascii="Times New Roman"/>
                <w:sz w:val="16"/>
              </w:rPr>
            </w:pPr>
          </w:p>
        </w:tc>
        <w:tc>
          <w:tcPr>
            <w:tcW w:w="303" w:type="dxa"/>
            <w:tcBorders>
              <w:right w:val="single" w:sz="6" w:space="0" w:color="000000"/>
            </w:tcBorders>
          </w:tcPr>
          <w:p w14:paraId="663F9926" w14:textId="77777777" w:rsidR="001359B3" w:rsidRDefault="001359B3" w:rsidP="008A475E">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30E323CB" w14:textId="77777777" w:rsidR="001359B3" w:rsidRDefault="001359B3" w:rsidP="008A475E">
            <w:pPr>
              <w:rPr>
                <w:sz w:val="2"/>
                <w:szCs w:val="2"/>
              </w:rPr>
            </w:pPr>
          </w:p>
        </w:tc>
        <w:tc>
          <w:tcPr>
            <w:tcW w:w="457" w:type="dxa"/>
            <w:vMerge/>
            <w:tcBorders>
              <w:top w:val="nil"/>
              <w:left w:val="nil"/>
              <w:bottom w:val="nil"/>
            </w:tcBorders>
          </w:tcPr>
          <w:p w14:paraId="14E0E62F" w14:textId="77777777" w:rsidR="001359B3" w:rsidRDefault="001359B3" w:rsidP="008A475E">
            <w:pPr>
              <w:rPr>
                <w:sz w:val="2"/>
                <w:szCs w:val="2"/>
              </w:rPr>
            </w:pPr>
          </w:p>
        </w:tc>
      </w:tr>
      <w:tr w:rsidR="001359B3" w14:paraId="689B0C24" w14:textId="77777777" w:rsidTr="008A475E">
        <w:trPr>
          <w:trHeight w:val="228"/>
        </w:trPr>
        <w:tc>
          <w:tcPr>
            <w:tcW w:w="456" w:type="dxa"/>
            <w:vMerge/>
            <w:tcBorders>
              <w:top w:val="nil"/>
              <w:bottom w:val="nil"/>
              <w:right w:val="single" w:sz="6" w:space="0" w:color="000000"/>
            </w:tcBorders>
          </w:tcPr>
          <w:p w14:paraId="6AA1EF56"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167ADE7" w14:textId="77777777" w:rsidR="001359B3" w:rsidRDefault="001359B3" w:rsidP="008A475E">
            <w:pPr>
              <w:rPr>
                <w:sz w:val="2"/>
                <w:szCs w:val="2"/>
              </w:rPr>
            </w:pPr>
          </w:p>
        </w:tc>
        <w:tc>
          <w:tcPr>
            <w:tcW w:w="283" w:type="dxa"/>
            <w:tcBorders>
              <w:left w:val="single" w:sz="6" w:space="0" w:color="000000"/>
            </w:tcBorders>
          </w:tcPr>
          <w:p w14:paraId="618753D4" w14:textId="77777777" w:rsidR="001359B3" w:rsidRDefault="001359B3" w:rsidP="008A475E">
            <w:pPr>
              <w:pStyle w:val="TableParagraph"/>
              <w:rPr>
                <w:rFonts w:ascii="Times New Roman"/>
                <w:sz w:val="16"/>
              </w:rPr>
            </w:pPr>
          </w:p>
        </w:tc>
        <w:tc>
          <w:tcPr>
            <w:tcW w:w="673" w:type="dxa"/>
          </w:tcPr>
          <w:p w14:paraId="1FA7CED9" w14:textId="77777777" w:rsidR="001359B3" w:rsidRDefault="001359B3" w:rsidP="008A475E">
            <w:pPr>
              <w:pStyle w:val="TableParagraph"/>
              <w:rPr>
                <w:rFonts w:ascii="Times New Roman"/>
                <w:sz w:val="16"/>
              </w:rPr>
            </w:pPr>
          </w:p>
        </w:tc>
        <w:tc>
          <w:tcPr>
            <w:tcW w:w="2766" w:type="dxa"/>
            <w:gridSpan w:val="2"/>
          </w:tcPr>
          <w:p w14:paraId="03B724B7" w14:textId="77777777" w:rsidR="001359B3" w:rsidRDefault="001359B3" w:rsidP="008A475E">
            <w:pPr>
              <w:pStyle w:val="TableParagraph"/>
              <w:rPr>
                <w:rFonts w:ascii="Times New Roman"/>
                <w:sz w:val="16"/>
              </w:rPr>
            </w:pPr>
          </w:p>
        </w:tc>
        <w:tc>
          <w:tcPr>
            <w:tcW w:w="304" w:type="dxa"/>
          </w:tcPr>
          <w:p w14:paraId="240837B4" w14:textId="77777777" w:rsidR="001359B3" w:rsidRDefault="001359B3" w:rsidP="008A475E">
            <w:pPr>
              <w:pStyle w:val="TableParagraph"/>
              <w:rPr>
                <w:rFonts w:ascii="Times New Roman"/>
                <w:sz w:val="16"/>
              </w:rPr>
            </w:pPr>
          </w:p>
        </w:tc>
        <w:tc>
          <w:tcPr>
            <w:tcW w:w="306" w:type="dxa"/>
          </w:tcPr>
          <w:p w14:paraId="6A4DC935" w14:textId="77777777" w:rsidR="001359B3" w:rsidRDefault="001359B3" w:rsidP="008A475E">
            <w:pPr>
              <w:pStyle w:val="TableParagraph"/>
              <w:rPr>
                <w:rFonts w:ascii="Times New Roman"/>
                <w:sz w:val="16"/>
              </w:rPr>
            </w:pPr>
          </w:p>
        </w:tc>
        <w:tc>
          <w:tcPr>
            <w:tcW w:w="303" w:type="dxa"/>
            <w:tcBorders>
              <w:right w:val="single" w:sz="6" w:space="0" w:color="000000"/>
            </w:tcBorders>
          </w:tcPr>
          <w:p w14:paraId="452CE7C5" w14:textId="77777777" w:rsidR="001359B3" w:rsidRDefault="001359B3" w:rsidP="008A475E">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66C45186" w14:textId="77777777" w:rsidR="001359B3" w:rsidRDefault="001359B3" w:rsidP="008A475E">
            <w:pPr>
              <w:rPr>
                <w:sz w:val="2"/>
                <w:szCs w:val="2"/>
              </w:rPr>
            </w:pPr>
          </w:p>
        </w:tc>
        <w:tc>
          <w:tcPr>
            <w:tcW w:w="457" w:type="dxa"/>
            <w:vMerge/>
            <w:tcBorders>
              <w:top w:val="nil"/>
              <w:left w:val="nil"/>
              <w:bottom w:val="nil"/>
            </w:tcBorders>
          </w:tcPr>
          <w:p w14:paraId="14785D2C" w14:textId="77777777" w:rsidR="001359B3" w:rsidRDefault="001359B3" w:rsidP="008A475E">
            <w:pPr>
              <w:rPr>
                <w:sz w:val="2"/>
                <w:szCs w:val="2"/>
              </w:rPr>
            </w:pPr>
          </w:p>
        </w:tc>
      </w:tr>
      <w:tr w:rsidR="001359B3" w14:paraId="60FEBB56" w14:textId="77777777" w:rsidTr="008A475E">
        <w:trPr>
          <w:trHeight w:val="121"/>
        </w:trPr>
        <w:tc>
          <w:tcPr>
            <w:tcW w:w="456" w:type="dxa"/>
            <w:vMerge/>
            <w:tcBorders>
              <w:top w:val="nil"/>
              <w:bottom w:val="nil"/>
              <w:right w:val="single" w:sz="6" w:space="0" w:color="000000"/>
            </w:tcBorders>
          </w:tcPr>
          <w:p w14:paraId="1F2DB2E6"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734D1A9" w14:textId="77777777" w:rsidR="001359B3" w:rsidRDefault="001359B3" w:rsidP="008A475E">
            <w:pPr>
              <w:rPr>
                <w:sz w:val="2"/>
                <w:szCs w:val="2"/>
              </w:rPr>
            </w:pPr>
          </w:p>
        </w:tc>
        <w:tc>
          <w:tcPr>
            <w:tcW w:w="283" w:type="dxa"/>
            <w:vMerge w:val="restart"/>
            <w:tcBorders>
              <w:left w:val="single" w:sz="6" w:space="0" w:color="000000"/>
            </w:tcBorders>
          </w:tcPr>
          <w:p w14:paraId="005C0B67" w14:textId="77777777" w:rsidR="001359B3" w:rsidRDefault="001359B3" w:rsidP="008A475E">
            <w:pPr>
              <w:pStyle w:val="TableParagraph"/>
              <w:spacing w:before="45"/>
              <w:ind w:left="90"/>
              <w:rPr>
                <w:sz w:val="10"/>
              </w:rPr>
            </w:pPr>
            <w:r>
              <w:rPr>
                <w:w w:val="103"/>
                <w:sz w:val="10"/>
              </w:rPr>
              <w:t>B</w:t>
            </w:r>
          </w:p>
        </w:tc>
        <w:tc>
          <w:tcPr>
            <w:tcW w:w="673" w:type="dxa"/>
            <w:vMerge w:val="restart"/>
          </w:tcPr>
          <w:p w14:paraId="662E1B13" w14:textId="77777777" w:rsidR="001359B3" w:rsidRDefault="001359B3" w:rsidP="008A475E">
            <w:pPr>
              <w:pStyle w:val="TableParagraph"/>
              <w:spacing w:before="58"/>
              <w:ind w:left="53"/>
              <w:rPr>
                <w:sz w:val="10"/>
              </w:rPr>
            </w:pPr>
            <w:r>
              <w:rPr>
                <w:w w:val="105"/>
                <w:sz w:val="10"/>
              </w:rPr>
              <w:t>05-APR-22</w:t>
            </w:r>
          </w:p>
        </w:tc>
        <w:tc>
          <w:tcPr>
            <w:tcW w:w="2766" w:type="dxa"/>
            <w:gridSpan w:val="2"/>
            <w:vMerge w:val="restart"/>
          </w:tcPr>
          <w:p w14:paraId="11D18BA3" w14:textId="77777777" w:rsidR="001359B3" w:rsidRDefault="001359B3" w:rsidP="008A475E">
            <w:pPr>
              <w:pStyle w:val="TableParagraph"/>
              <w:spacing w:before="67"/>
              <w:ind w:left="111"/>
              <w:rPr>
                <w:sz w:val="10"/>
              </w:rPr>
            </w:pPr>
            <w:r>
              <w:rPr>
                <w:spacing w:val="-1"/>
                <w:w w:val="105"/>
                <w:sz w:val="10"/>
              </w:rPr>
              <w:t>REVISED</w:t>
            </w:r>
            <w:r>
              <w:rPr>
                <w:spacing w:val="-6"/>
                <w:w w:val="105"/>
                <w:sz w:val="10"/>
              </w:rPr>
              <w:t xml:space="preserve"> </w:t>
            </w:r>
            <w:r>
              <w:rPr>
                <w:spacing w:val="-1"/>
                <w:w w:val="105"/>
                <w:sz w:val="10"/>
              </w:rPr>
              <w:t>PFD</w:t>
            </w:r>
            <w:r>
              <w:rPr>
                <w:spacing w:val="-6"/>
                <w:w w:val="105"/>
                <w:sz w:val="10"/>
              </w:rPr>
              <w:t xml:space="preserve"> </w:t>
            </w:r>
            <w:r>
              <w:rPr>
                <w:spacing w:val="-1"/>
                <w:w w:val="105"/>
                <w:sz w:val="10"/>
              </w:rPr>
              <w:t>FOR</w:t>
            </w:r>
            <w:r>
              <w:rPr>
                <w:spacing w:val="-6"/>
                <w:w w:val="105"/>
                <w:sz w:val="10"/>
              </w:rPr>
              <w:t xml:space="preserve"> </w:t>
            </w:r>
            <w:r>
              <w:rPr>
                <w:spacing w:val="-1"/>
                <w:w w:val="105"/>
                <w:sz w:val="10"/>
              </w:rPr>
              <w:t>PROPOSAL</w:t>
            </w:r>
          </w:p>
        </w:tc>
        <w:tc>
          <w:tcPr>
            <w:tcW w:w="304" w:type="dxa"/>
            <w:vMerge w:val="restart"/>
          </w:tcPr>
          <w:p w14:paraId="2EE6A503" w14:textId="77777777" w:rsidR="001359B3" w:rsidRDefault="001359B3" w:rsidP="008A475E">
            <w:pPr>
              <w:pStyle w:val="TableParagraph"/>
              <w:spacing w:before="1"/>
              <w:rPr>
                <w:rFonts w:ascii="Calibri"/>
                <w:b/>
                <w:sz w:val="2"/>
              </w:rPr>
            </w:pPr>
          </w:p>
          <w:p w14:paraId="615531CA" w14:textId="77777777" w:rsidR="001359B3" w:rsidRDefault="001359B3" w:rsidP="008A475E">
            <w:pPr>
              <w:pStyle w:val="TableParagraph"/>
              <w:spacing w:line="43" w:lineRule="exact"/>
              <w:ind w:left="38"/>
              <w:rPr>
                <w:rFonts w:ascii="Calibri"/>
                <w:sz w:val="4"/>
              </w:rPr>
            </w:pPr>
            <w:r>
              <w:rPr>
                <w:rFonts w:ascii="Calibri"/>
                <w:noProof/>
                <w:sz w:val="4"/>
              </w:rPr>
              <w:drawing>
                <wp:inline distT="0" distB="0" distL="0" distR="0" wp14:anchorId="3434540D" wp14:editId="568945D9">
                  <wp:extent cx="122426" cy="27431"/>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2" cstate="print"/>
                          <a:stretch>
                            <a:fillRect/>
                          </a:stretch>
                        </pic:blipFill>
                        <pic:spPr>
                          <a:xfrm>
                            <a:off x="0" y="0"/>
                            <a:ext cx="122426" cy="27431"/>
                          </a:xfrm>
                          <a:prstGeom prst="rect">
                            <a:avLst/>
                          </a:prstGeom>
                        </pic:spPr>
                      </pic:pic>
                    </a:graphicData>
                  </a:graphic>
                </wp:inline>
              </w:drawing>
            </w:r>
          </w:p>
          <w:p w14:paraId="1C63FA16" w14:textId="77777777" w:rsidR="001359B3" w:rsidRDefault="001359B3" w:rsidP="008A475E">
            <w:pPr>
              <w:pStyle w:val="TableParagraph"/>
              <w:ind w:left="75"/>
              <w:rPr>
                <w:sz w:val="10"/>
              </w:rPr>
            </w:pPr>
            <w:r>
              <w:rPr>
                <w:w w:val="105"/>
                <w:sz w:val="10"/>
              </w:rPr>
              <w:t>PA</w:t>
            </w:r>
          </w:p>
        </w:tc>
        <w:tc>
          <w:tcPr>
            <w:tcW w:w="306" w:type="dxa"/>
            <w:vMerge w:val="restart"/>
          </w:tcPr>
          <w:p w14:paraId="427DE074" w14:textId="77777777" w:rsidR="001359B3" w:rsidRDefault="001359B3" w:rsidP="008A475E">
            <w:pPr>
              <w:pStyle w:val="TableParagraph"/>
              <w:spacing w:before="50"/>
              <w:ind w:left="46"/>
              <w:rPr>
                <w:sz w:val="10"/>
              </w:rPr>
            </w:pPr>
            <w:r>
              <w:rPr>
                <w:w w:val="105"/>
                <w:sz w:val="10"/>
              </w:rPr>
              <w:t>CJO</w:t>
            </w:r>
          </w:p>
        </w:tc>
        <w:tc>
          <w:tcPr>
            <w:tcW w:w="303" w:type="dxa"/>
            <w:tcBorders>
              <w:bottom w:val="nil"/>
              <w:right w:val="single" w:sz="6" w:space="0" w:color="000000"/>
            </w:tcBorders>
            <w:shd w:val="clear" w:color="auto" w:fill="FFFFFF"/>
          </w:tcPr>
          <w:p w14:paraId="7218A066" w14:textId="77777777" w:rsidR="001359B3" w:rsidRDefault="001359B3" w:rsidP="008A475E">
            <w:pPr>
              <w:pStyle w:val="TableParagraph"/>
              <w:spacing w:before="56" w:line="46" w:lineRule="exact"/>
              <w:ind w:left="46"/>
              <w:rPr>
                <w:sz w:val="10"/>
              </w:rPr>
            </w:pPr>
            <w:r>
              <w:rPr>
                <w:w w:val="105"/>
                <w:sz w:val="10"/>
              </w:rPr>
              <w:t>DEB</w:t>
            </w:r>
          </w:p>
        </w:tc>
        <w:tc>
          <w:tcPr>
            <w:tcW w:w="4638" w:type="dxa"/>
            <w:gridSpan w:val="4"/>
            <w:vMerge/>
            <w:tcBorders>
              <w:top w:val="nil"/>
              <w:left w:val="single" w:sz="6" w:space="0" w:color="000000"/>
              <w:bottom w:val="single" w:sz="6" w:space="0" w:color="000000"/>
              <w:right w:val="nil"/>
            </w:tcBorders>
          </w:tcPr>
          <w:p w14:paraId="35CE563A" w14:textId="77777777" w:rsidR="001359B3" w:rsidRDefault="001359B3" w:rsidP="008A475E">
            <w:pPr>
              <w:rPr>
                <w:sz w:val="2"/>
                <w:szCs w:val="2"/>
              </w:rPr>
            </w:pPr>
          </w:p>
        </w:tc>
        <w:tc>
          <w:tcPr>
            <w:tcW w:w="457" w:type="dxa"/>
            <w:vMerge/>
            <w:tcBorders>
              <w:top w:val="nil"/>
              <w:left w:val="nil"/>
              <w:bottom w:val="nil"/>
            </w:tcBorders>
          </w:tcPr>
          <w:p w14:paraId="47CEBB92" w14:textId="77777777" w:rsidR="001359B3" w:rsidRDefault="001359B3" w:rsidP="008A475E">
            <w:pPr>
              <w:rPr>
                <w:sz w:val="2"/>
                <w:szCs w:val="2"/>
              </w:rPr>
            </w:pPr>
          </w:p>
        </w:tc>
      </w:tr>
      <w:tr w:rsidR="001359B3" w14:paraId="5BB4DEA1" w14:textId="77777777" w:rsidTr="008A475E">
        <w:trPr>
          <w:trHeight w:val="92"/>
        </w:trPr>
        <w:tc>
          <w:tcPr>
            <w:tcW w:w="456" w:type="dxa"/>
            <w:vMerge/>
            <w:tcBorders>
              <w:top w:val="nil"/>
              <w:bottom w:val="nil"/>
              <w:right w:val="single" w:sz="6" w:space="0" w:color="000000"/>
            </w:tcBorders>
          </w:tcPr>
          <w:p w14:paraId="2765B04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03286C10" w14:textId="77777777" w:rsidR="001359B3" w:rsidRDefault="001359B3" w:rsidP="008A475E">
            <w:pPr>
              <w:rPr>
                <w:sz w:val="2"/>
                <w:szCs w:val="2"/>
              </w:rPr>
            </w:pPr>
          </w:p>
        </w:tc>
        <w:tc>
          <w:tcPr>
            <w:tcW w:w="283" w:type="dxa"/>
            <w:vMerge/>
            <w:tcBorders>
              <w:top w:val="nil"/>
              <w:left w:val="single" w:sz="6" w:space="0" w:color="000000"/>
            </w:tcBorders>
          </w:tcPr>
          <w:p w14:paraId="40C6543D" w14:textId="77777777" w:rsidR="001359B3" w:rsidRDefault="001359B3" w:rsidP="008A475E">
            <w:pPr>
              <w:rPr>
                <w:sz w:val="2"/>
                <w:szCs w:val="2"/>
              </w:rPr>
            </w:pPr>
          </w:p>
        </w:tc>
        <w:tc>
          <w:tcPr>
            <w:tcW w:w="673" w:type="dxa"/>
            <w:vMerge/>
            <w:tcBorders>
              <w:top w:val="nil"/>
            </w:tcBorders>
          </w:tcPr>
          <w:p w14:paraId="139A8B5F" w14:textId="77777777" w:rsidR="001359B3" w:rsidRDefault="001359B3" w:rsidP="008A475E">
            <w:pPr>
              <w:rPr>
                <w:sz w:val="2"/>
                <w:szCs w:val="2"/>
              </w:rPr>
            </w:pPr>
          </w:p>
        </w:tc>
        <w:tc>
          <w:tcPr>
            <w:tcW w:w="2766" w:type="dxa"/>
            <w:gridSpan w:val="2"/>
            <w:vMerge/>
            <w:tcBorders>
              <w:top w:val="nil"/>
            </w:tcBorders>
          </w:tcPr>
          <w:p w14:paraId="2AE17283" w14:textId="77777777" w:rsidR="001359B3" w:rsidRDefault="001359B3" w:rsidP="008A475E">
            <w:pPr>
              <w:rPr>
                <w:sz w:val="2"/>
                <w:szCs w:val="2"/>
              </w:rPr>
            </w:pPr>
          </w:p>
        </w:tc>
        <w:tc>
          <w:tcPr>
            <w:tcW w:w="304" w:type="dxa"/>
            <w:vMerge/>
            <w:tcBorders>
              <w:top w:val="nil"/>
            </w:tcBorders>
          </w:tcPr>
          <w:p w14:paraId="25F2CB81" w14:textId="77777777" w:rsidR="001359B3" w:rsidRDefault="001359B3" w:rsidP="008A475E">
            <w:pPr>
              <w:rPr>
                <w:sz w:val="2"/>
                <w:szCs w:val="2"/>
              </w:rPr>
            </w:pPr>
          </w:p>
        </w:tc>
        <w:tc>
          <w:tcPr>
            <w:tcW w:w="306" w:type="dxa"/>
            <w:vMerge/>
            <w:tcBorders>
              <w:top w:val="nil"/>
            </w:tcBorders>
          </w:tcPr>
          <w:p w14:paraId="6E75EB61" w14:textId="77777777" w:rsidR="001359B3" w:rsidRDefault="001359B3" w:rsidP="008A475E">
            <w:pPr>
              <w:rPr>
                <w:sz w:val="2"/>
                <w:szCs w:val="2"/>
              </w:rPr>
            </w:pPr>
          </w:p>
        </w:tc>
        <w:tc>
          <w:tcPr>
            <w:tcW w:w="303" w:type="dxa"/>
            <w:tcBorders>
              <w:top w:val="nil"/>
              <w:right w:val="single" w:sz="6" w:space="0" w:color="000000"/>
            </w:tcBorders>
            <w:shd w:val="clear" w:color="auto" w:fill="FFFFFF"/>
          </w:tcPr>
          <w:p w14:paraId="3CD3C812" w14:textId="77777777" w:rsidR="001359B3" w:rsidRDefault="001359B3" w:rsidP="008A475E">
            <w:pPr>
              <w:pStyle w:val="TableParagraph"/>
              <w:rPr>
                <w:rFonts w:ascii="Times New Roman"/>
                <w:sz w:val="4"/>
              </w:rPr>
            </w:pPr>
          </w:p>
        </w:tc>
        <w:tc>
          <w:tcPr>
            <w:tcW w:w="4638" w:type="dxa"/>
            <w:gridSpan w:val="4"/>
            <w:vMerge w:val="restart"/>
            <w:tcBorders>
              <w:top w:val="single" w:sz="6" w:space="0" w:color="000000"/>
              <w:left w:val="single" w:sz="6" w:space="0" w:color="000000"/>
              <w:bottom w:val="single" w:sz="6" w:space="0" w:color="000000"/>
              <w:right w:val="nil"/>
            </w:tcBorders>
          </w:tcPr>
          <w:p w14:paraId="23AF40AB" w14:textId="77777777" w:rsidR="001359B3" w:rsidRDefault="001359B3" w:rsidP="008A475E">
            <w:pPr>
              <w:pStyle w:val="TableParagraph"/>
              <w:rPr>
                <w:rFonts w:ascii="Calibri"/>
                <w:b/>
                <w:sz w:val="18"/>
              </w:rPr>
            </w:pPr>
          </w:p>
          <w:p w14:paraId="1550A9B4" w14:textId="77777777" w:rsidR="001359B3" w:rsidRDefault="001359B3" w:rsidP="008A475E">
            <w:pPr>
              <w:pStyle w:val="TableParagraph"/>
              <w:rPr>
                <w:rFonts w:ascii="Calibri"/>
                <w:b/>
                <w:sz w:val="18"/>
              </w:rPr>
            </w:pPr>
          </w:p>
          <w:p w14:paraId="528B201A" w14:textId="77777777" w:rsidR="001359B3" w:rsidRDefault="001359B3" w:rsidP="008A475E">
            <w:pPr>
              <w:pStyle w:val="TableParagraph"/>
              <w:spacing w:before="6"/>
              <w:rPr>
                <w:rFonts w:ascii="Calibri"/>
                <w:b/>
                <w:sz w:val="13"/>
              </w:rPr>
            </w:pPr>
          </w:p>
          <w:p w14:paraId="3E5B6AC0" w14:textId="77777777" w:rsidR="001359B3" w:rsidRDefault="001359B3" w:rsidP="008A475E">
            <w:pPr>
              <w:pStyle w:val="TableParagraph"/>
              <w:spacing w:before="1"/>
              <w:ind w:left="689"/>
              <w:rPr>
                <w:rFonts w:ascii="Courier New"/>
                <w:sz w:val="15"/>
              </w:rPr>
            </w:pPr>
            <w:r>
              <w:rPr>
                <w:rFonts w:ascii="Courier New"/>
                <w:w w:val="105"/>
                <w:sz w:val="15"/>
              </w:rPr>
              <w:t>250</w:t>
            </w:r>
          </w:p>
          <w:p w14:paraId="541B1167" w14:textId="77777777" w:rsidR="001359B3" w:rsidRDefault="001359B3" w:rsidP="008A475E">
            <w:pPr>
              <w:pStyle w:val="TableParagraph"/>
              <w:spacing w:before="1"/>
              <w:rPr>
                <w:rFonts w:ascii="Calibri"/>
                <w:b/>
                <w:sz w:val="13"/>
              </w:rPr>
            </w:pPr>
          </w:p>
          <w:p w14:paraId="2D778B77" w14:textId="77777777" w:rsidR="001359B3" w:rsidRDefault="001359B3" w:rsidP="008A475E">
            <w:pPr>
              <w:pStyle w:val="TableParagraph"/>
              <w:spacing w:line="115" w:lineRule="exact"/>
              <w:ind w:left="1662"/>
              <w:rPr>
                <w:rFonts w:ascii="Calibri"/>
                <w:sz w:val="11"/>
              </w:rPr>
            </w:pPr>
            <w:r>
              <w:rPr>
                <w:rFonts w:ascii="Calibri"/>
                <w:noProof/>
                <w:position w:val="-1"/>
                <w:sz w:val="11"/>
              </w:rPr>
              <w:drawing>
                <wp:inline distT="0" distB="0" distL="0" distR="0" wp14:anchorId="6B49687A" wp14:editId="7A39F791">
                  <wp:extent cx="330172" cy="7315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3" cstate="print"/>
                          <a:stretch>
                            <a:fillRect/>
                          </a:stretch>
                        </pic:blipFill>
                        <pic:spPr>
                          <a:xfrm>
                            <a:off x="0" y="0"/>
                            <a:ext cx="330172" cy="73152"/>
                          </a:xfrm>
                          <a:prstGeom prst="rect">
                            <a:avLst/>
                          </a:prstGeom>
                        </pic:spPr>
                      </pic:pic>
                    </a:graphicData>
                  </a:graphic>
                </wp:inline>
              </w:drawing>
            </w:r>
            <w:r>
              <w:rPr>
                <w:rFonts w:ascii="Times New Roman"/>
                <w:spacing w:val="65"/>
                <w:position w:val="-1"/>
                <w:sz w:val="11"/>
              </w:rPr>
              <w:t xml:space="preserve"> </w:t>
            </w:r>
            <w:r>
              <w:rPr>
                <w:rFonts w:ascii="Calibri"/>
                <w:noProof/>
                <w:spacing w:val="65"/>
                <w:position w:val="-1"/>
                <w:sz w:val="11"/>
              </w:rPr>
              <w:drawing>
                <wp:inline distT="0" distB="0" distL="0" distR="0" wp14:anchorId="1CDB8192" wp14:editId="2C067650">
                  <wp:extent cx="446820" cy="73152"/>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4" cstate="print"/>
                          <a:stretch>
                            <a:fillRect/>
                          </a:stretch>
                        </pic:blipFill>
                        <pic:spPr>
                          <a:xfrm>
                            <a:off x="0" y="0"/>
                            <a:ext cx="446820" cy="73152"/>
                          </a:xfrm>
                          <a:prstGeom prst="rect">
                            <a:avLst/>
                          </a:prstGeom>
                        </pic:spPr>
                      </pic:pic>
                    </a:graphicData>
                  </a:graphic>
                </wp:inline>
              </w:drawing>
            </w:r>
          </w:p>
          <w:p w14:paraId="5E2E0F0C" w14:textId="77777777" w:rsidR="001359B3" w:rsidRDefault="001359B3" w:rsidP="008A475E">
            <w:pPr>
              <w:pStyle w:val="TableParagraph"/>
              <w:spacing w:before="2"/>
              <w:rPr>
                <w:rFonts w:ascii="Calibri"/>
                <w:b/>
                <w:sz w:val="11"/>
              </w:rPr>
            </w:pPr>
          </w:p>
          <w:p w14:paraId="28042FC1" w14:textId="77777777" w:rsidR="001359B3" w:rsidRDefault="001359B3" w:rsidP="008A475E">
            <w:pPr>
              <w:pStyle w:val="TableParagraph"/>
              <w:spacing w:line="112" w:lineRule="exact"/>
              <w:ind w:left="1496"/>
              <w:rPr>
                <w:rFonts w:ascii="Calibri"/>
                <w:sz w:val="11"/>
              </w:rPr>
            </w:pPr>
            <w:r>
              <w:rPr>
                <w:rFonts w:ascii="Calibri"/>
                <w:noProof/>
                <w:position w:val="-1"/>
                <w:sz w:val="11"/>
              </w:rPr>
              <w:drawing>
                <wp:inline distT="0" distB="0" distL="0" distR="0" wp14:anchorId="0EF59E5A" wp14:editId="7FC89A83">
                  <wp:extent cx="365994" cy="71437"/>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5" cstate="print"/>
                          <a:stretch>
                            <a:fillRect/>
                          </a:stretch>
                        </pic:blipFill>
                        <pic:spPr>
                          <a:xfrm>
                            <a:off x="0" y="0"/>
                            <a:ext cx="365994"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4DDCA028" wp14:editId="23F8EF15">
                  <wp:extent cx="205505" cy="71437"/>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6" cstate="print"/>
                          <a:stretch>
                            <a:fillRect/>
                          </a:stretch>
                        </pic:blipFill>
                        <pic:spPr>
                          <a:xfrm>
                            <a:off x="0" y="0"/>
                            <a:ext cx="205505"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1FF8B639" wp14:editId="23736806">
                  <wp:extent cx="347401" cy="7143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7" cstate="print"/>
                          <a:stretch>
                            <a:fillRect/>
                          </a:stretch>
                        </pic:blipFill>
                        <pic:spPr>
                          <a:xfrm>
                            <a:off x="0" y="0"/>
                            <a:ext cx="347401" cy="71437"/>
                          </a:xfrm>
                          <a:prstGeom prst="rect">
                            <a:avLst/>
                          </a:prstGeom>
                        </pic:spPr>
                      </pic:pic>
                    </a:graphicData>
                  </a:graphic>
                </wp:inline>
              </w:drawing>
            </w:r>
          </w:p>
          <w:p w14:paraId="43A8C446" w14:textId="77777777" w:rsidR="001359B3" w:rsidRDefault="001359B3" w:rsidP="008A475E">
            <w:pPr>
              <w:pStyle w:val="TableParagraph"/>
              <w:spacing w:before="8"/>
              <w:rPr>
                <w:rFonts w:ascii="Calibri"/>
                <w:b/>
                <w:sz w:val="15"/>
              </w:rPr>
            </w:pPr>
          </w:p>
        </w:tc>
        <w:tc>
          <w:tcPr>
            <w:tcW w:w="457" w:type="dxa"/>
            <w:vMerge/>
            <w:tcBorders>
              <w:top w:val="nil"/>
              <w:left w:val="nil"/>
              <w:bottom w:val="nil"/>
            </w:tcBorders>
          </w:tcPr>
          <w:p w14:paraId="3C7E7E02" w14:textId="77777777" w:rsidR="001359B3" w:rsidRDefault="001359B3" w:rsidP="008A475E">
            <w:pPr>
              <w:rPr>
                <w:sz w:val="2"/>
                <w:szCs w:val="2"/>
              </w:rPr>
            </w:pPr>
          </w:p>
        </w:tc>
      </w:tr>
      <w:tr w:rsidR="001359B3" w14:paraId="593CEBA5" w14:textId="77777777" w:rsidTr="008A475E">
        <w:trPr>
          <w:trHeight w:val="230"/>
        </w:trPr>
        <w:tc>
          <w:tcPr>
            <w:tcW w:w="456" w:type="dxa"/>
            <w:vMerge/>
            <w:tcBorders>
              <w:top w:val="nil"/>
              <w:bottom w:val="nil"/>
              <w:right w:val="single" w:sz="6" w:space="0" w:color="000000"/>
            </w:tcBorders>
          </w:tcPr>
          <w:p w14:paraId="44CDA06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1F8F680F" w14:textId="77777777" w:rsidR="001359B3" w:rsidRDefault="001359B3" w:rsidP="008A475E">
            <w:pPr>
              <w:rPr>
                <w:sz w:val="2"/>
                <w:szCs w:val="2"/>
              </w:rPr>
            </w:pPr>
          </w:p>
        </w:tc>
        <w:tc>
          <w:tcPr>
            <w:tcW w:w="283" w:type="dxa"/>
            <w:tcBorders>
              <w:left w:val="single" w:sz="6" w:space="0" w:color="000000"/>
              <w:bottom w:val="single" w:sz="6" w:space="0" w:color="000000"/>
            </w:tcBorders>
          </w:tcPr>
          <w:p w14:paraId="5B97DCB7" w14:textId="77777777" w:rsidR="001359B3" w:rsidRDefault="001359B3" w:rsidP="008A475E">
            <w:pPr>
              <w:pStyle w:val="TableParagraph"/>
              <w:spacing w:before="3"/>
              <w:rPr>
                <w:rFonts w:ascii="Calibri"/>
                <w:b/>
                <w:sz w:val="5"/>
              </w:rPr>
            </w:pPr>
          </w:p>
          <w:p w14:paraId="6BFB4D71" w14:textId="77777777" w:rsidR="001359B3" w:rsidRDefault="001359B3" w:rsidP="008A475E">
            <w:pPr>
              <w:pStyle w:val="TableParagraph"/>
              <w:spacing w:line="93" w:lineRule="exact"/>
              <w:ind w:left="100"/>
              <w:rPr>
                <w:rFonts w:ascii="Calibri"/>
                <w:sz w:val="9"/>
              </w:rPr>
            </w:pPr>
            <w:r>
              <w:rPr>
                <w:rFonts w:ascii="Calibri"/>
                <w:noProof/>
                <w:position w:val="-1"/>
                <w:sz w:val="9"/>
              </w:rPr>
              <w:drawing>
                <wp:inline distT="0" distB="0" distL="0" distR="0" wp14:anchorId="1D6A7451" wp14:editId="17FCFB81">
                  <wp:extent cx="34671" cy="59436"/>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8" cstate="print"/>
                          <a:stretch>
                            <a:fillRect/>
                          </a:stretch>
                        </pic:blipFill>
                        <pic:spPr>
                          <a:xfrm>
                            <a:off x="0" y="0"/>
                            <a:ext cx="34671" cy="59436"/>
                          </a:xfrm>
                          <a:prstGeom prst="rect">
                            <a:avLst/>
                          </a:prstGeom>
                        </pic:spPr>
                      </pic:pic>
                    </a:graphicData>
                  </a:graphic>
                </wp:inline>
              </w:drawing>
            </w:r>
          </w:p>
        </w:tc>
        <w:tc>
          <w:tcPr>
            <w:tcW w:w="673" w:type="dxa"/>
            <w:tcBorders>
              <w:bottom w:val="single" w:sz="6" w:space="0" w:color="000000"/>
            </w:tcBorders>
          </w:tcPr>
          <w:p w14:paraId="22D6D6A6" w14:textId="77777777" w:rsidR="001359B3" w:rsidRDefault="001359B3" w:rsidP="008A475E">
            <w:pPr>
              <w:pStyle w:val="TableParagraph"/>
              <w:spacing w:before="10"/>
              <w:rPr>
                <w:rFonts w:ascii="Calibri"/>
                <w:b/>
                <w:sz w:val="2"/>
              </w:rPr>
            </w:pPr>
          </w:p>
          <w:p w14:paraId="26F555AE" w14:textId="77777777" w:rsidR="001359B3" w:rsidRDefault="001359B3" w:rsidP="008A475E">
            <w:pPr>
              <w:pStyle w:val="TableParagraph"/>
              <w:spacing w:line="148" w:lineRule="exact"/>
              <w:ind w:left="28" w:right="-29"/>
              <w:rPr>
                <w:rFonts w:ascii="Calibri"/>
                <w:sz w:val="14"/>
              </w:rPr>
            </w:pPr>
            <w:r>
              <w:rPr>
                <w:rFonts w:ascii="Calibri"/>
                <w:noProof/>
                <w:position w:val="-2"/>
                <w:sz w:val="14"/>
              </w:rPr>
              <w:drawing>
                <wp:inline distT="0" distB="0" distL="0" distR="0" wp14:anchorId="5F49408E" wp14:editId="183E665F">
                  <wp:extent cx="395042" cy="94106"/>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9" cstate="print"/>
                          <a:stretch>
                            <a:fillRect/>
                          </a:stretch>
                        </pic:blipFill>
                        <pic:spPr>
                          <a:xfrm>
                            <a:off x="0" y="0"/>
                            <a:ext cx="395042" cy="94106"/>
                          </a:xfrm>
                          <a:prstGeom prst="rect">
                            <a:avLst/>
                          </a:prstGeom>
                        </pic:spPr>
                      </pic:pic>
                    </a:graphicData>
                  </a:graphic>
                </wp:inline>
              </w:drawing>
            </w:r>
          </w:p>
        </w:tc>
        <w:tc>
          <w:tcPr>
            <w:tcW w:w="2766" w:type="dxa"/>
            <w:gridSpan w:val="2"/>
            <w:tcBorders>
              <w:bottom w:val="single" w:sz="6" w:space="0" w:color="000000"/>
            </w:tcBorders>
          </w:tcPr>
          <w:p w14:paraId="2CE4B09B" w14:textId="77777777" w:rsidR="001359B3" w:rsidRDefault="001359B3" w:rsidP="008A475E">
            <w:pPr>
              <w:pStyle w:val="TableParagraph"/>
              <w:spacing w:before="3"/>
              <w:rPr>
                <w:rFonts w:ascii="Calibri"/>
                <w:b/>
                <w:sz w:val="5"/>
              </w:rPr>
            </w:pPr>
          </w:p>
          <w:p w14:paraId="5C57ED38" w14:textId="77777777" w:rsidR="001359B3" w:rsidRDefault="001359B3" w:rsidP="008A475E">
            <w:pPr>
              <w:pStyle w:val="TableParagraph"/>
              <w:spacing w:line="93" w:lineRule="exact"/>
              <w:ind w:left="114"/>
              <w:rPr>
                <w:rFonts w:ascii="Calibri"/>
                <w:sz w:val="9"/>
              </w:rPr>
            </w:pPr>
            <w:r>
              <w:rPr>
                <w:rFonts w:ascii="Calibri"/>
                <w:noProof/>
                <w:position w:val="-1"/>
                <w:sz w:val="9"/>
              </w:rPr>
              <w:drawing>
                <wp:inline distT="0" distB="0" distL="0" distR="0" wp14:anchorId="2CEA1BBC" wp14:editId="2C36D13E">
                  <wp:extent cx="552754" cy="59436"/>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0" cstate="print"/>
                          <a:stretch>
                            <a:fillRect/>
                          </a:stretch>
                        </pic:blipFill>
                        <pic:spPr>
                          <a:xfrm>
                            <a:off x="0" y="0"/>
                            <a:ext cx="552754"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4E05F81C" wp14:editId="560C3A0A">
                  <wp:extent cx="110947" cy="59436"/>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1" cstate="print"/>
                          <a:stretch>
                            <a:fillRect/>
                          </a:stretch>
                        </pic:blipFill>
                        <pic:spPr>
                          <a:xfrm>
                            <a:off x="0" y="0"/>
                            <a:ext cx="110947"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2E1B72BE" wp14:editId="6E0DA615">
                  <wp:extent cx="324916" cy="59436"/>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2" cstate="print"/>
                          <a:stretch>
                            <a:fillRect/>
                          </a:stretch>
                        </pic:blipFill>
                        <pic:spPr>
                          <a:xfrm>
                            <a:off x="0" y="0"/>
                            <a:ext cx="324916" cy="59436"/>
                          </a:xfrm>
                          <a:prstGeom prst="rect">
                            <a:avLst/>
                          </a:prstGeom>
                        </pic:spPr>
                      </pic:pic>
                    </a:graphicData>
                  </a:graphic>
                </wp:inline>
              </w:drawing>
            </w:r>
          </w:p>
        </w:tc>
        <w:tc>
          <w:tcPr>
            <w:tcW w:w="304" w:type="dxa"/>
            <w:tcBorders>
              <w:bottom w:val="single" w:sz="6" w:space="0" w:color="000000"/>
            </w:tcBorders>
          </w:tcPr>
          <w:p w14:paraId="34345F0D" w14:textId="77777777" w:rsidR="001359B3" w:rsidRDefault="001359B3" w:rsidP="008A475E">
            <w:pPr>
              <w:pStyle w:val="TableParagraph"/>
              <w:spacing w:before="5"/>
              <w:rPr>
                <w:rFonts w:ascii="Calibri"/>
                <w:b/>
                <w:sz w:val="5"/>
              </w:rPr>
            </w:pPr>
          </w:p>
          <w:p w14:paraId="582F4A2A" w14:textId="77777777" w:rsidR="001359B3" w:rsidRDefault="001359B3" w:rsidP="008A475E">
            <w:pPr>
              <w:pStyle w:val="TableParagraph"/>
              <w:spacing w:line="93" w:lineRule="exact"/>
              <w:ind w:left="83"/>
              <w:rPr>
                <w:rFonts w:ascii="Calibri"/>
                <w:sz w:val="9"/>
              </w:rPr>
            </w:pPr>
            <w:r>
              <w:rPr>
                <w:rFonts w:ascii="Calibri"/>
                <w:noProof/>
                <w:position w:val="-1"/>
                <w:sz w:val="9"/>
              </w:rPr>
              <w:drawing>
                <wp:inline distT="0" distB="0" distL="0" distR="0" wp14:anchorId="1CA96346" wp14:editId="295240C9">
                  <wp:extent cx="77266" cy="59436"/>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3" cstate="print"/>
                          <a:stretch>
                            <a:fillRect/>
                          </a:stretch>
                        </pic:blipFill>
                        <pic:spPr>
                          <a:xfrm>
                            <a:off x="0" y="0"/>
                            <a:ext cx="77266" cy="59436"/>
                          </a:xfrm>
                          <a:prstGeom prst="rect">
                            <a:avLst/>
                          </a:prstGeom>
                        </pic:spPr>
                      </pic:pic>
                    </a:graphicData>
                  </a:graphic>
                </wp:inline>
              </w:drawing>
            </w:r>
          </w:p>
        </w:tc>
        <w:tc>
          <w:tcPr>
            <w:tcW w:w="306" w:type="dxa"/>
            <w:tcBorders>
              <w:bottom w:val="single" w:sz="6" w:space="0" w:color="000000"/>
            </w:tcBorders>
          </w:tcPr>
          <w:p w14:paraId="293D224C" w14:textId="77777777" w:rsidR="001359B3" w:rsidRDefault="001359B3" w:rsidP="008A475E">
            <w:pPr>
              <w:pStyle w:val="TableParagraph"/>
              <w:spacing w:before="5"/>
              <w:rPr>
                <w:rFonts w:ascii="Calibri"/>
                <w:b/>
                <w:sz w:val="5"/>
              </w:rPr>
            </w:pPr>
          </w:p>
          <w:p w14:paraId="29598CCF" w14:textId="77777777" w:rsidR="001359B3" w:rsidRDefault="001359B3" w:rsidP="008A475E">
            <w:pPr>
              <w:pStyle w:val="TableParagraph"/>
              <w:spacing w:line="93" w:lineRule="exact"/>
              <w:ind w:left="52"/>
              <w:rPr>
                <w:rFonts w:ascii="Calibri"/>
                <w:sz w:val="9"/>
              </w:rPr>
            </w:pPr>
            <w:r>
              <w:rPr>
                <w:rFonts w:ascii="Calibri"/>
                <w:noProof/>
                <w:position w:val="-1"/>
                <w:sz w:val="9"/>
              </w:rPr>
              <w:drawing>
                <wp:inline distT="0" distB="0" distL="0" distR="0" wp14:anchorId="538C1604" wp14:editId="40357DBB">
                  <wp:extent cx="108965" cy="59436"/>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4" cstate="print"/>
                          <a:stretch>
                            <a:fillRect/>
                          </a:stretch>
                        </pic:blipFill>
                        <pic:spPr>
                          <a:xfrm>
                            <a:off x="0" y="0"/>
                            <a:ext cx="108965" cy="59436"/>
                          </a:xfrm>
                          <a:prstGeom prst="rect">
                            <a:avLst/>
                          </a:prstGeom>
                        </pic:spPr>
                      </pic:pic>
                    </a:graphicData>
                  </a:graphic>
                </wp:inline>
              </w:drawing>
            </w:r>
          </w:p>
        </w:tc>
        <w:tc>
          <w:tcPr>
            <w:tcW w:w="303" w:type="dxa"/>
            <w:tcBorders>
              <w:bottom w:val="single" w:sz="6" w:space="0" w:color="000000"/>
              <w:right w:val="single" w:sz="6" w:space="0" w:color="000000"/>
            </w:tcBorders>
          </w:tcPr>
          <w:p w14:paraId="6B7BBAD0" w14:textId="77777777" w:rsidR="001359B3" w:rsidRDefault="001359B3" w:rsidP="008A475E">
            <w:pPr>
              <w:pStyle w:val="TableParagraph"/>
              <w:spacing w:before="5"/>
              <w:rPr>
                <w:rFonts w:ascii="Calibri"/>
                <w:b/>
                <w:sz w:val="5"/>
              </w:rPr>
            </w:pPr>
          </w:p>
          <w:p w14:paraId="04BAA0B2" w14:textId="77777777" w:rsidR="001359B3" w:rsidRDefault="001359B3" w:rsidP="008A475E">
            <w:pPr>
              <w:pStyle w:val="TableParagraph"/>
              <w:spacing w:line="93" w:lineRule="exact"/>
              <w:ind w:left="53"/>
              <w:rPr>
                <w:rFonts w:ascii="Calibri"/>
                <w:sz w:val="9"/>
              </w:rPr>
            </w:pPr>
            <w:r>
              <w:rPr>
                <w:rFonts w:ascii="Calibri"/>
                <w:noProof/>
                <w:position w:val="-1"/>
                <w:sz w:val="9"/>
              </w:rPr>
              <w:drawing>
                <wp:inline distT="0" distB="0" distL="0" distR="0" wp14:anchorId="5F254673" wp14:editId="340C899D">
                  <wp:extent cx="72313" cy="59436"/>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5" cstate="print"/>
                          <a:stretch>
                            <a:fillRect/>
                          </a:stretch>
                        </pic:blipFill>
                        <pic:spPr>
                          <a:xfrm>
                            <a:off x="0" y="0"/>
                            <a:ext cx="72313" cy="59436"/>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06B38C22" w14:textId="77777777" w:rsidR="001359B3" w:rsidRDefault="001359B3" w:rsidP="008A475E">
            <w:pPr>
              <w:rPr>
                <w:sz w:val="2"/>
                <w:szCs w:val="2"/>
              </w:rPr>
            </w:pPr>
          </w:p>
        </w:tc>
        <w:tc>
          <w:tcPr>
            <w:tcW w:w="457" w:type="dxa"/>
            <w:vMerge/>
            <w:tcBorders>
              <w:top w:val="nil"/>
              <w:left w:val="nil"/>
              <w:bottom w:val="nil"/>
            </w:tcBorders>
          </w:tcPr>
          <w:p w14:paraId="3113A20F" w14:textId="77777777" w:rsidR="001359B3" w:rsidRDefault="001359B3" w:rsidP="008A475E">
            <w:pPr>
              <w:rPr>
                <w:sz w:val="2"/>
                <w:szCs w:val="2"/>
              </w:rPr>
            </w:pPr>
          </w:p>
        </w:tc>
      </w:tr>
      <w:tr w:rsidR="001359B3" w14:paraId="423933B9" w14:textId="77777777" w:rsidTr="008A475E">
        <w:trPr>
          <w:trHeight w:val="228"/>
        </w:trPr>
        <w:tc>
          <w:tcPr>
            <w:tcW w:w="456" w:type="dxa"/>
            <w:vMerge/>
            <w:tcBorders>
              <w:top w:val="nil"/>
              <w:bottom w:val="nil"/>
              <w:right w:val="single" w:sz="6" w:space="0" w:color="000000"/>
            </w:tcBorders>
          </w:tcPr>
          <w:p w14:paraId="1128FCC0"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C750320" w14:textId="77777777" w:rsidR="001359B3" w:rsidRDefault="001359B3" w:rsidP="008A475E">
            <w:pPr>
              <w:rPr>
                <w:sz w:val="2"/>
                <w:szCs w:val="2"/>
              </w:rPr>
            </w:pPr>
          </w:p>
        </w:tc>
        <w:tc>
          <w:tcPr>
            <w:tcW w:w="283" w:type="dxa"/>
            <w:tcBorders>
              <w:top w:val="single" w:sz="6" w:space="0" w:color="000000"/>
              <w:left w:val="single" w:sz="6" w:space="0" w:color="000000"/>
              <w:bottom w:val="single" w:sz="6" w:space="0" w:color="000000"/>
            </w:tcBorders>
          </w:tcPr>
          <w:p w14:paraId="6005D75D" w14:textId="77777777" w:rsidR="001359B3" w:rsidRDefault="001359B3" w:rsidP="008A475E">
            <w:pPr>
              <w:pStyle w:val="TableParagraph"/>
              <w:spacing w:before="8"/>
              <w:rPr>
                <w:rFonts w:ascii="Calibri"/>
                <w:b/>
                <w:sz w:val="4"/>
              </w:rPr>
            </w:pPr>
          </w:p>
          <w:p w14:paraId="5B23E49F" w14:textId="77777777" w:rsidR="001359B3" w:rsidRDefault="001359B3" w:rsidP="008A475E">
            <w:pPr>
              <w:pStyle w:val="TableParagraph"/>
              <w:spacing w:line="93" w:lineRule="exact"/>
              <w:ind w:left="66"/>
              <w:rPr>
                <w:rFonts w:ascii="Calibri"/>
                <w:sz w:val="9"/>
              </w:rPr>
            </w:pPr>
            <w:r>
              <w:rPr>
                <w:rFonts w:ascii="Calibri"/>
                <w:noProof/>
                <w:position w:val="-1"/>
                <w:sz w:val="9"/>
              </w:rPr>
              <w:drawing>
                <wp:inline distT="0" distB="0" distL="0" distR="0" wp14:anchorId="60080BB9" wp14:editId="2FB6A12F">
                  <wp:extent cx="94107" cy="59436"/>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6" cstate="print"/>
                          <a:stretch>
                            <a:fillRect/>
                          </a:stretch>
                        </pic:blipFill>
                        <pic:spPr>
                          <a:xfrm>
                            <a:off x="0" y="0"/>
                            <a:ext cx="94107" cy="59436"/>
                          </a:xfrm>
                          <a:prstGeom prst="rect">
                            <a:avLst/>
                          </a:prstGeom>
                        </pic:spPr>
                      </pic:pic>
                    </a:graphicData>
                  </a:graphic>
                </wp:inline>
              </w:drawing>
            </w:r>
          </w:p>
        </w:tc>
        <w:tc>
          <w:tcPr>
            <w:tcW w:w="673" w:type="dxa"/>
            <w:tcBorders>
              <w:top w:val="single" w:sz="6" w:space="0" w:color="000000"/>
              <w:bottom w:val="single" w:sz="6" w:space="0" w:color="000000"/>
            </w:tcBorders>
          </w:tcPr>
          <w:p w14:paraId="0B069FCD" w14:textId="77777777" w:rsidR="001359B3" w:rsidRDefault="001359B3" w:rsidP="008A475E">
            <w:pPr>
              <w:pStyle w:val="TableParagraph"/>
              <w:spacing w:before="5"/>
              <w:rPr>
                <w:rFonts w:ascii="Calibri"/>
                <w:b/>
                <w:sz w:val="5"/>
              </w:rPr>
            </w:pPr>
          </w:p>
          <w:p w14:paraId="182D2E80" w14:textId="77777777" w:rsidR="001359B3" w:rsidRDefault="001359B3" w:rsidP="008A475E">
            <w:pPr>
              <w:pStyle w:val="TableParagraph"/>
              <w:spacing w:line="91" w:lineRule="exact"/>
              <w:ind w:left="208"/>
              <w:rPr>
                <w:rFonts w:ascii="Calibri"/>
                <w:sz w:val="9"/>
              </w:rPr>
            </w:pPr>
            <w:r>
              <w:rPr>
                <w:rFonts w:ascii="Calibri"/>
                <w:noProof/>
                <w:position w:val="-1"/>
                <w:sz w:val="9"/>
              </w:rPr>
              <w:drawing>
                <wp:inline distT="0" distB="0" distL="0" distR="0" wp14:anchorId="0C524DE9" wp14:editId="4C83A236">
                  <wp:extent cx="150178" cy="58293"/>
                  <wp:effectExtent l="0" t="0" r="0" b="0"/>
                  <wp:docPr id="1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7" cstate="print"/>
                          <a:stretch>
                            <a:fillRect/>
                          </a:stretch>
                        </pic:blipFill>
                        <pic:spPr>
                          <a:xfrm>
                            <a:off x="0" y="0"/>
                            <a:ext cx="150178" cy="58293"/>
                          </a:xfrm>
                          <a:prstGeom prst="rect">
                            <a:avLst/>
                          </a:prstGeom>
                        </pic:spPr>
                      </pic:pic>
                    </a:graphicData>
                  </a:graphic>
                </wp:inline>
              </w:drawing>
            </w:r>
          </w:p>
        </w:tc>
        <w:tc>
          <w:tcPr>
            <w:tcW w:w="2766" w:type="dxa"/>
            <w:gridSpan w:val="2"/>
            <w:tcBorders>
              <w:top w:val="single" w:sz="6" w:space="0" w:color="000000"/>
              <w:bottom w:val="single" w:sz="6" w:space="0" w:color="000000"/>
            </w:tcBorders>
          </w:tcPr>
          <w:p w14:paraId="185DB2BA" w14:textId="77777777" w:rsidR="001359B3" w:rsidRDefault="001359B3" w:rsidP="008A475E">
            <w:pPr>
              <w:pStyle w:val="TableParagraph"/>
              <w:spacing w:before="11"/>
              <w:rPr>
                <w:rFonts w:ascii="Calibri"/>
                <w:b/>
                <w:sz w:val="4"/>
              </w:rPr>
            </w:pPr>
          </w:p>
          <w:p w14:paraId="5D9E5552" w14:textId="77777777" w:rsidR="001359B3" w:rsidRDefault="001359B3" w:rsidP="008A475E">
            <w:pPr>
              <w:pStyle w:val="TableParagraph"/>
              <w:spacing w:line="91" w:lineRule="exact"/>
              <w:ind w:left="828"/>
              <w:rPr>
                <w:rFonts w:ascii="Calibri"/>
                <w:sz w:val="9"/>
              </w:rPr>
            </w:pPr>
            <w:r>
              <w:rPr>
                <w:rFonts w:ascii="Calibri"/>
                <w:noProof/>
                <w:position w:val="-1"/>
                <w:sz w:val="9"/>
              </w:rPr>
              <w:drawing>
                <wp:inline distT="0" distB="0" distL="0" distR="0" wp14:anchorId="70F2BECA" wp14:editId="2B8E4F09">
                  <wp:extent cx="265776" cy="58293"/>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8" cstate="print"/>
                          <a:stretch>
                            <a:fillRect/>
                          </a:stretch>
                        </pic:blipFill>
                        <pic:spPr>
                          <a:xfrm>
                            <a:off x="0" y="0"/>
                            <a:ext cx="265776" cy="58293"/>
                          </a:xfrm>
                          <a:prstGeom prst="rect">
                            <a:avLst/>
                          </a:prstGeom>
                        </pic:spPr>
                      </pic:pic>
                    </a:graphicData>
                  </a:graphic>
                </wp:inline>
              </w:drawing>
            </w:r>
            <w:r>
              <w:rPr>
                <w:rFonts w:ascii="Times New Roman"/>
                <w:spacing w:val="57"/>
                <w:position w:val="-1"/>
                <w:sz w:val="9"/>
              </w:rPr>
              <w:t xml:space="preserve"> </w:t>
            </w:r>
            <w:r>
              <w:rPr>
                <w:rFonts w:ascii="Calibri"/>
                <w:noProof/>
                <w:spacing w:val="57"/>
                <w:position w:val="-1"/>
                <w:sz w:val="9"/>
              </w:rPr>
              <w:drawing>
                <wp:inline distT="0" distB="0" distL="0" distR="0" wp14:anchorId="0D7AC54B" wp14:editId="39EF8A7D">
                  <wp:extent cx="387302" cy="58293"/>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9" cstate="print"/>
                          <a:stretch>
                            <a:fillRect/>
                          </a:stretch>
                        </pic:blipFill>
                        <pic:spPr>
                          <a:xfrm>
                            <a:off x="0" y="0"/>
                            <a:ext cx="387302" cy="58293"/>
                          </a:xfrm>
                          <a:prstGeom prst="rect">
                            <a:avLst/>
                          </a:prstGeom>
                        </pic:spPr>
                      </pic:pic>
                    </a:graphicData>
                  </a:graphic>
                </wp:inline>
              </w:drawing>
            </w:r>
          </w:p>
        </w:tc>
        <w:tc>
          <w:tcPr>
            <w:tcW w:w="304" w:type="dxa"/>
            <w:tcBorders>
              <w:top w:val="single" w:sz="6" w:space="0" w:color="000000"/>
              <w:bottom w:val="single" w:sz="6" w:space="0" w:color="000000"/>
            </w:tcBorders>
          </w:tcPr>
          <w:p w14:paraId="1E3C1D22" w14:textId="77777777" w:rsidR="001359B3" w:rsidRDefault="001359B3" w:rsidP="008A475E">
            <w:pPr>
              <w:pStyle w:val="TableParagraph"/>
              <w:spacing w:before="5"/>
              <w:rPr>
                <w:rFonts w:ascii="Calibri"/>
                <w:b/>
                <w:sz w:val="5"/>
              </w:rPr>
            </w:pPr>
          </w:p>
          <w:p w14:paraId="03365BE0" w14:textId="77777777" w:rsidR="001359B3" w:rsidRDefault="001359B3" w:rsidP="008A475E">
            <w:pPr>
              <w:pStyle w:val="TableParagraph"/>
              <w:spacing w:line="91" w:lineRule="exact"/>
              <w:ind w:left="83"/>
              <w:rPr>
                <w:rFonts w:ascii="Calibri"/>
                <w:sz w:val="9"/>
              </w:rPr>
            </w:pPr>
            <w:r>
              <w:rPr>
                <w:rFonts w:ascii="Calibri"/>
                <w:noProof/>
                <w:position w:val="-1"/>
                <w:sz w:val="9"/>
              </w:rPr>
              <w:drawing>
                <wp:inline distT="0" distB="0" distL="0" distR="0" wp14:anchorId="35A0B8C0" wp14:editId="71DC6155">
                  <wp:extent cx="77065" cy="58293"/>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0" cstate="print"/>
                          <a:stretch>
                            <a:fillRect/>
                          </a:stretch>
                        </pic:blipFill>
                        <pic:spPr>
                          <a:xfrm>
                            <a:off x="0" y="0"/>
                            <a:ext cx="77065" cy="58293"/>
                          </a:xfrm>
                          <a:prstGeom prst="rect">
                            <a:avLst/>
                          </a:prstGeom>
                        </pic:spPr>
                      </pic:pic>
                    </a:graphicData>
                  </a:graphic>
                </wp:inline>
              </w:drawing>
            </w:r>
          </w:p>
        </w:tc>
        <w:tc>
          <w:tcPr>
            <w:tcW w:w="306" w:type="dxa"/>
            <w:tcBorders>
              <w:top w:val="single" w:sz="6" w:space="0" w:color="000000"/>
              <w:bottom w:val="single" w:sz="6" w:space="0" w:color="000000"/>
            </w:tcBorders>
          </w:tcPr>
          <w:p w14:paraId="576F4E88" w14:textId="77777777" w:rsidR="001359B3" w:rsidRDefault="001359B3" w:rsidP="008A475E">
            <w:pPr>
              <w:pStyle w:val="TableParagraph"/>
              <w:spacing w:before="5"/>
              <w:rPr>
                <w:rFonts w:ascii="Calibri"/>
                <w:b/>
                <w:sz w:val="5"/>
              </w:rPr>
            </w:pPr>
          </w:p>
          <w:p w14:paraId="64248D0D" w14:textId="77777777" w:rsidR="001359B3" w:rsidRDefault="001359B3" w:rsidP="008A475E">
            <w:pPr>
              <w:pStyle w:val="TableParagraph"/>
              <w:spacing w:line="91" w:lineRule="exact"/>
              <w:ind w:left="52"/>
              <w:rPr>
                <w:rFonts w:ascii="Calibri"/>
                <w:sz w:val="9"/>
              </w:rPr>
            </w:pPr>
            <w:r>
              <w:rPr>
                <w:rFonts w:ascii="Calibri"/>
                <w:noProof/>
                <w:position w:val="-1"/>
                <w:sz w:val="9"/>
              </w:rPr>
              <w:drawing>
                <wp:inline distT="0" distB="0" distL="0" distR="0" wp14:anchorId="2E8EF3F0" wp14:editId="3D3113FB">
                  <wp:extent cx="116586" cy="5829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1" cstate="print"/>
                          <a:stretch>
                            <a:fillRect/>
                          </a:stretch>
                        </pic:blipFill>
                        <pic:spPr>
                          <a:xfrm>
                            <a:off x="0" y="0"/>
                            <a:ext cx="116586" cy="58293"/>
                          </a:xfrm>
                          <a:prstGeom prst="rect">
                            <a:avLst/>
                          </a:prstGeom>
                        </pic:spPr>
                      </pic:pic>
                    </a:graphicData>
                  </a:graphic>
                </wp:inline>
              </w:drawing>
            </w:r>
          </w:p>
        </w:tc>
        <w:tc>
          <w:tcPr>
            <w:tcW w:w="303" w:type="dxa"/>
            <w:tcBorders>
              <w:top w:val="single" w:sz="6" w:space="0" w:color="000000"/>
              <w:bottom w:val="single" w:sz="6" w:space="0" w:color="000000"/>
              <w:right w:val="single" w:sz="6" w:space="0" w:color="000000"/>
            </w:tcBorders>
          </w:tcPr>
          <w:p w14:paraId="69440DCD" w14:textId="77777777" w:rsidR="001359B3" w:rsidRDefault="001359B3" w:rsidP="008A475E">
            <w:pPr>
              <w:pStyle w:val="TableParagraph"/>
              <w:spacing w:before="5"/>
              <w:rPr>
                <w:rFonts w:ascii="Calibri"/>
                <w:b/>
                <w:sz w:val="5"/>
              </w:rPr>
            </w:pPr>
          </w:p>
          <w:p w14:paraId="72D268C1" w14:textId="77777777" w:rsidR="001359B3" w:rsidRDefault="001359B3" w:rsidP="008A475E">
            <w:pPr>
              <w:pStyle w:val="TableParagraph"/>
              <w:spacing w:line="91" w:lineRule="exact"/>
              <w:ind w:left="53"/>
              <w:rPr>
                <w:rFonts w:ascii="Calibri"/>
                <w:sz w:val="9"/>
              </w:rPr>
            </w:pPr>
            <w:r>
              <w:rPr>
                <w:rFonts w:ascii="Calibri"/>
                <w:noProof/>
                <w:position w:val="-1"/>
                <w:sz w:val="9"/>
              </w:rPr>
              <w:drawing>
                <wp:inline distT="0" distB="0" distL="0" distR="0" wp14:anchorId="1ED85D33" wp14:editId="6D7C3F46">
                  <wp:extent cx="116586" cy="58293"/>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2" cstate="print"/>
                          <a:stretch>
                            <a:fillRect/>
                          </a:stretch>
                        </pic:blipFill>
                        <pic:spPr>
                          <a:xfrm>
                            <a:off x="0" y="0"/>
                            <a:ext cx="116586" cy="58293"/>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0D09BAEA" w14:textId="77777777" w:rsidR="001359B3" w:rsidRDefault="001359B3" w:rsidP="008A475E">
            <w:pPr>
              <w:rPr>
                <w:sz w:val="2"/>
                <w:szCs w:val="2"/>
              </w:rPr>
            </w:pPr>
          </w:p>
        </w:tc>
        <w:tc>
          <w:tcPr>
            <w:tcW w:w="457" w:type="dxa"/>
            <w:vMerge/>
            <w:tcBorders>
              <w:top w:val="nil"/>
              <w:left w:val="nil"/>
              <w:bottom w:val="nil"/>
            </w:tcBorders>
          </w:tcPr>
          <w:p w14:paraId="49544DCB" w14:textId="77777777" w:rsidR="001359B3" w:rsidRDefault="001359B3" w:rsidP="008A475E">
            <w:pPr>
              <w:rPr>
                <w:sz w:val="2"/>
                <w:szCs w:val="2"/>
              </w:rPr>
            </w:pPr>
          </w:p>
        </w:tc>
      </w:tr>
      <w:tr w:rsidR="001359B3" w14:paraId="4011A7DC" w14:textId="77777777" w:rsidTr="008A475E">
        <w:trPr>
          <w:trHeight w:val="799"/>
        </w:trPr>
        <w:tc>
          <w:tcPr>
            <w:tcW w:w="456" w:type="dxa"/>
            <w:vMerge/>
            <w:tcBorders>
              <w:top w:val="nil"/>
              <w:bottom w:val="nil"/>
              <w:right w:val="single" w:sz="6" w:space="0" w:color="000000"/>
            </w:tcBorders>
          </w:tcPr>
          <w:p w14:paraId="278204EB"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2037480" w14:textId="77777777" w:rsidR="001359B3" w:rsidRDefault="001359B3" w:rsidP="008A475E">
            <w:pPr>
              <w:rPr>
                <w:sz w:val="2"/>
                <w:szCs w:val="2"/>
              </w:rPr>
            </w:pPr>
          </w:p>
        </w:tc>
        <w:tc>
          <w:tcPr>
            <w:tcW w:w="4635" w:type="dxa"/>
            <w:gridSpan w:val="7"/>
            <w:tcBorders>
              <w:top w:val="single" w:sz="6" w:space="0" w:color="000000"/>
              <w:left w:val="single" w:sz="6" w:space="0" w:color="000000"/>
              <w:bottom w:val="single" w:sz="6" w:space="0" w:color="000000"/>
              <w:right w:val="single" w:sz="6" w:space="0" w:color="000000"/>
            </w:tcBorders>
          </w:tcPr>
          <w:p w14:paraId="19993722" w14:textId="77777777" w:rsidR="001359B3" w:rsidRDefault="001359B3" w:rsidP="008A475E">
            <w:pPr>
              <w:pStyle w:val="TableParagraph"/>
              <w:spacing w:before="5"/>
              <w:rPr>
                <w:rFonts w:ascii="Calibri"/>
                <w:b/>
                <w:sz w:val="5"/>
              </w:rPr>
            </w:pPr>
          </w:p>
          <w:p w14:paraId="25E4C4A8" w14:textId="77777777" w:rsidR="001359B3" w:rsidRDefault="001359B3" w:rsidP="008A475E">
            <w:pPr>
              <w:pStyle w:val="TableParagraph"/>
              <w:ind w:left="57"/>
              <w:rPr>
                <w:rFonts w:ascii="Calibri"/>
                <w:sz w:val="20"/>
              </w:rPr>
            </w:pPr>
            <w:r>
              <w:rPr>
                <w:rFonts w:ascii="Calibri"/>
                <w:noProof/>
                <w:sz w:val="20"/>
              </w:rPr>
              <w:drawing>
                <wp:inline distT="0" distB="0" distL="0" distR="0" wp14:anchorId="529440C9" wp14:editId="1C864FA4">
                  <wp:extent cx="2722388" cy="428625"/>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3" cstate="print"/>
                          <a:stretch>
                            <a:fillRect/>
                          </a:stretch>
                        </pic:blipFill>
                        <pic:spPr>
                          <a:xfrm>
                            <a:off x="0" y="0"/>
                            <a:ext cx="2722388" cy="428625"/>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54592870" w14:textId="77777777" w:rsidR="001359B3" w:rsidRDefault="001359B3" w:rsidP="008A475E">
            <w:pPr>
              <w:rPr>
                <w:sz w:val="2"/>
                <w:szCs w:val="2"/>
              </w:rPr>
            </w:pPr>
          </w:p>
        </w:tc>
        <w:tc>
          <w:tcPr>
            <w:tcW w:w="457" w:type="dxa"/>
            <w:vMerge/>
            <w:tcBorders>
              <w:top w:val="nil"/>
              <w:left w:val="nil"/>
              <w:bottom w:val="nil"/>
            </w:tcBorders>
          </w:tcPr>
          <w:p w14:paraId="7B712E7F" w14:textId="77777777" w:rsidR="001359B3" w:rsidRDefault="001359B3" w:rsidP="008A475E">
            <w:pPr>
              <w:rPr>
                <w:sz w:val="2"/>
                <w:szCs w:val="2"/>
              </w:rPr>
            </w:pPr>
          </w:p>
        </w:tc>
      </w:tr>
      <w:tr w:rsidR="001359B3" w14:paraId="504CCE64" w14:textId="77777777" w:rsidTr="008A475E">
        <w:trPr>
          <w:trHeight w:val="79"/>
        </w:trPr>
        <w:tc>
          <w:tcPr>
            <w:tcW w:w="456" w:type="dxa"/>
            <w:vMerge/>
            <w:tcBorders>
              <w:top w:val="nil"/>
              <w:bottom w:val="nil"/>
              <w:right w:val="single" w:sz="6" w:space="0" w:color="000000"/>
            </w:tcBorders>
          </w:tcPr>
          <w:p w14:paraId="00618827"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8B102DB" w14:textId="77777777" w:rsidR="001359B3" w:rsidRDefault="001359B3" w:rsidP="008A475E">
            <w:pPr>
              <w:rPr>
                <w:sz w:val="2"/>
                <w:szCs w:val="2"/>
              </w:rPr>
            </w:pPr>
          </w:p>
        </w:tc>
        <w:tc>
          <w:tcPr>
            <w:tcW w:w="4635" w:type="dxa"/>
            <w:gridSpan w:val="7"/>
            <w:vMerge w:val="restart"/>
            <w:tcBorders>
              <w:top w:val="single" w:sz="6" w:space="0" w:color="000000"/>
              <w:left w:val="single" w:sz="6" w:space="0" w:color="000000"/>
              <w:bottom w:val="nil"/>
              <w:right w:val="single" w:sz="6" w:space="0" w:color="000000"/>
            </w:tcBorders>
          </w:tcPr>
          <w:p w14:paraId="79C7585C" w14:textId="77777777" w:rsidR="001359B3" w:rsidRDefault="001359B3" w:rsidP="008A475E">
            <w:pPr>
              <w:pStyle w:val="TableParagraph"/>
              <w:rPr>
                <w:rFonts w:ascii="Times New Roman"/>
                <w:sz w:val="32"/>
              </w:rPr>
            </w:pPr>
          </w:p>
        </w:tc>
        <w:tc>
          <w:tcPr>
            <w:tcW w:w="4638" w:type="dxa"/>
            <w:gridSpan w:val="4"/>
            <w:vMerge/>
            <w:tcBorders>
              <w:top w:val="nil"/>
              <w:left w:val="single" w:sz="6" w:space="0" w:color="000000"/>
              <w:bottom w:val="single" w:sz="6" w:space="0" w:color="000000"/>
              <w:right w:val="nil"/>
            </w:tcBorders>
          </w:tcPr>
          <w:p w14:paraId="6F95B09D" w14:textId="77777777" w:rsidR="001359B3" w:rsidRDefault="001359B3" w:rsidP="008A475E">
            <w:pPr>
              <w:rPr>
                <w:sz w:val="2"/>
                <w:szCs w:val="2"/>
              </w:rPr>
            </w:pPr>
          </w:p>
        </w:tc>
        <w:tc>
          <w:tcPr>
            <w:tcW w:w="457" w:type="dxa"/>
            <w:vMerge/>
            <w:tcBorders>
              <w:top w:val="nil"/>
              <w:left w:val="nil"/>
              <w:bottom w:val="nil"/>
            </w:tcBorders>
          </w:tcPr>
          <w:p w14:paraId="5CA56627" w14:textId="77777777" w:rsidR="001359B3" w:rsidRDefault="001359B3" w:rsidP="008A475E">
            <w:pPr>
              <w:rPr>
                <w:sz w:val="2"/>
                <w:szCs w:val="2"/>
              </w:rPr>
            </w:pPr>
          </w:p>
        </w:tc>
      </w:tr>
      <w:tr w:rsidR="001359B3" w14:paraId="53192CD5" w14:textId="77777777" w:rsidTr="008A475E">
        <w:trPr>
          <w:trHeight w:val="314"/>
        </w:trPr>
        <w:tc>
          <w:tcPr>
            <w:tcW w:w="456" w:type="dxa"/>
            <w:vMerge/>
            <w:tcBorders>
              <w:top w:val="nil"/>
              <w:bottom w:val="nil"/>
              <w:right w:val="single" w:sz="6" w:space="0" w:color="000000"/>
            </w:tcBorders>
          </w:tcPr>
          <w:p w14:paraId="2D96C592"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0C263374" w14:textId="77777777" w:rsidR="001359B3" w:rsidRDefault="001359B3" w:rsidP="008A475E">
            <w:pPr>
              <w:rPr>
                <w:sz w:val="2"/>
                <w:szCs w:val="2"/>
              </w:rPr>
            </w:pPr>
          </w:p>
        </w:tc>
        <w:tc>
          <w:tcPr>
            <w:tcW w:w="4635" w:type="dxa"/>
            <w:gridSpan w:val="7"/>
            <w:vMerge/>
            <w:tcBorders>
              <w:top w:val="nil"/>
              <w:left w:val="single" w:sz="6" w:space="0" w:color="000000"/>
              <w:bottom w:val="nil"/>
              <w:right w:val="single" w:sz="6" w:space="0" w:color="000000"/>
            </w:tcBorders>
          </w:tcPr>
          <w:p w14:paraId="3090B292" w14:textId="77777777" w:rsidR="001359B3" w:rsidRDefault="001359B3" w:rsidP="008A475E">
            <w:pPr>
              <w:rPr>
                <w:sz w:val="2"/>
                <w:szCs w:val="2"/>
              </w:rPr>
            </w:pPr>
          </w:p>
        </w:tc>
        <w:tc>
          <w:tcPr>
            <w:tcW w:w="2555" w:type="dxa"/>
            <w:gridSpan w:val="2"/>
            <w:vMerge w:val="restart"/>
            <w:tcBorders>
              <w:top w:val="single" w:sz="6" w:space="0" w:color="000000"/>
              <w:left w:val="single" w:sz="6" w:space="0" w:color="000000"/>
              <w:bottom w:val="single" w:sz="6" w:space="0" w:color="000000"/>
              <w:right w:val="single" w:sz="6" w:space="0" w:color="000000"/>
            </w:tcBorders>
          </w:tcPr>
          <w:p w14:paraId="3A1F652E" w14:textId="77777777" w:rsidR="001359B3" w:rsidRDefault="001359B3" w:rsidP="008A475E">
            <w:pPr>
              <w:pStyle w:val="TableParagraph"/>
              <w:spacing w:before="8" w:after="1"/>
              <w:rPr>
                <w:rFonts w:ascii="Calibri"/>
                <w:b/>
                <w:sz w:val="8"/>
              </w:rPr>
            </w:pPr>
          </w:p>
          <w:p w14:paraId="61795CE4" w14:textId="77777777" w:rsidR="001359B3" w:rsidRDefault="001359B3" w:rsidP="008A475E">
            <w:pPr>
              <w:pStyle w:val="TableParagraph"/>
              <w:spacing w:line="114" w:lineRule="exact"/>
              <w:ind w:left="481"/>
              <w:rPr>
                <w:rFonts w:ascii="Calibri"/>
                <w:sz w:val="11"/>
              </w:rPr>
            </w:pPr>
            <w:r>
              <w:rPr>
                <w:rFonts w:ascii="Calibri"/>
                <w:noProof/>
                <w:position w:val="-1"/>
                <w:sz w:val="11"/>
              </w:rPr>
              <w:drawing>
                <wp:inline distT="0" distB="0" distL="0" distR="0" wp14:anchorId="67A9FA47" wp14:editId="7EF35C5E">
                  <wp:extent cx="1011265" cy="72866"/>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4" cstate="print"/>
                          <a:stretch>
                            <a:fillRect/>
                          </a:stretch>
                        </pic:blipFill>
                        <pic:spPr>
                          <a:xfrm>
                            <a:off x="0" y="0"/>
                            <a:ext cx="1011265" cy="72866"/>
                          </a:xfrm>
                          <a:prstGeom prst="rect">
                            <a:avLst/>
                          </a:prstGeom>
                        </pic:spPr>
                      </pic:pic>
                    </a:graphicData>
                  </a:graphic>
                </wp:inline>
              </w:drawing>
            </w:r>
          </w:p>
          <w:p w14:paraId="07ED861A" w14:textId="77777777" w:rsidR="001359B3" w:rsidRDefault="001359B3" w:rsidP="008A475E">
            <w:pPr>
              <w:pStyle w:val="TableParagraph"/>
              <w:spacing w:before="7"/>
              <w:rPr>
                <w:rFonts w:ascii="Calibri"/>
                <w:b/>
                <w:sz w:val="10"/>
              </w:rPr>
            </w:pPr>
          </w:p>
          <w:p w14:paraId="3E3E3CCE" w14:textId="77777777" w:rsidR="001359B3" w:rsidRDefault="001359B3" w:rsidP="008A475E">
            <w:pPr>
              <w:pStyle w:val="TableParagraph"/>
              <w:spacing w:line="93" w:lineRule="exact"/>
              <w:ind w:left="791"/>
              <w:rPr>
                <w:rFonts w:ascii="Calibri"/>
                <w:sz w:val="9"/>
              </w:rPr>
            </w:pPr>
            <w:r>
              <w:rPr>
                <w:rFonts w:ascii="Calibri"/>
                <w:noProof/>
                <w:position w:val="-1"/>
                <w:sz w:val="9"/>
              </w:rPr>
              <w:drawing>
                <wp:inline distT="0" distB="0" distL="0" distR="0" wp14:anchorId="592B7589" wp14:editId="7348FE7B">
                  <wp:extent cx="330365" cy="59436"/>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5" cstate="print"/>
                          <a:stretch>
                            <a:fillRect/>
                          </a:stretch>
                        </pic:blipFill>
                        <pic:spPr>
                          <a:xfrm>
                            <a:off x="0" y="0"/>
                            <a:ext cx="330365" cy="59436"/>
                          </a:xfrm>
                          <a:prstGeom prst="rect">
                            <a:avLst/>
                          </a:prstGeom>
                        </pic:spPr>
                      </pic:pic>
                    </a:graphicData>
                  </a:graphic>
                </wp:inline>
              </w:drawing>
            </w:r>
            <w:r>
              <w:rPr>
                <w:rFonts w:ascii="Times New Roman"/>
                <w:spacing w:val="45"/>
                <w:position w:val="-1"/>
                <w:sz w:val="9"/>
              </w:rPr>
              <w:t xml:space="preserve"> </w:t>
            </w:r>
            <w:r>
              <w:rPr>
                <w:rFonts w:ascii="Calibri"/>
                <w:noProof/>
                <w:spacing w:val="45"/>
                <w:position w:val="-1"/>
                <w:sz w:val="9"/>
              </w:rPr>
              <w:drawing>
                <wp:inline distT="0" distB="0" distL="0" distR="0" wp14:anchorId="52579C3C" wp14:editId="061184D7">
                  <wp:extent cx="246659" cy="59436"/>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6" cstate="print"/>
                          <a:stretch>
                            <a:fillRect/>
                          </a:stretch>
                        </pic:blipFill>
                        <pic:spPr>
                          <a:xfrm>
                            <a:off x="0" y="0"/>
                            <a:ext cx="246659" cy="59436"/>
                          </a:xfrm>
                          <a:prstGeom prst="rect">
                            <a:avLst/>
                          </a:prstGeom>
                        </pic:spPr>
                      </pic:pic>
                    </a:graphicData>
                  </a:graphic>
                </wp:inline>
              </w:drawing>
            </w:r>
          </w:p>
        </w:tc>
        <w:tc>
          <w:tcPr>
            <w:tcW w:w="821" w:type="dxa"/>
            <w:vMerge w:val="restart"/>
            <w:tcBorders>
              <w:top w:val="single" w:sz="6" w:space="0" w:color="000000"/>
              <w:left w:val="single" w:sz="6" w:space="0" w:color="000000"/>
              <w:bottom w:val="single" w:sz="6" w:space="0" w:color="000000"/>
              <w:right w:val="single" w:sz="6" w:space="0" w:color="000000"/>
            </w:tcBorders>
          </w:tcPr>
          <w:p w14:paraId="74AF8EDD" w14:textId="77777777" w:rsidR="001359B3" w:rsidRDefault="001359B3" w:rsidP="008A475E">
            <w:pPr>
              <w:pStyle w:val="TableParagraph"/>
              <w:spacing w:before="6"/>
              <w:rPr>
                <w:rFonts w:ascii="Calibri"/>
                <w:b/>
                <w:sz w:val="6"/>
              </w:rPr>
            </w:pPr>
          </w:p>
          <w:p w14:paraId="0E08A0EF" w14:textId="77777777" w:rsidR="001359B3" w:rsidRDefault="001359B3" w:rsidP="008A475E">
            <w:pPr>
              <w:pStyle w:val="TableParagraph"/>
              <w:spacing w:line="169" w:lineRule="exact"/>
              <w:ind w:left="164"/>
              <w:rPr>
                <w:rFonts w:ascii="Calibri"/>
                <w:sz w:val="16"/>
              </w:rPr>
            </w:pPr>
            <w:r>
              <w:rPr>
                <w:rFonts w:ascii="Calibri"/>
                <w:noProof/>
                <w:position w:val="-2"/>
                <w:sz w:val="16"/>
              </w:rPr>
              <w:drawing>
                <wp:inline distT="0" distB="0" distL="0" distR="0" wp14:anchorId="6921D3D1" wp14:editId="51C7DD1B">
                  <wp:extent cx="313176" cy="107346"/>
                  <wp:effectExtent l="0" t="0" r="0" b="0"/>
                  <wp:docPr id="13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7" cstate="print"/>
                          <a:stretch>
                            <a:fillRect/>
                          </a:stretch>
                        </pic:blipFill>
                        <pic:spPr>
                          <a:xfrm>
                            <a:off x="0" y="0"/>
                            <a:ext cx="313176" cy="107346"/>
                          </a:xfrm>
                          <a:prstGeom prst="rect">
                            <a:avLst/>
                          </a:prstGeom>
                        </pic:spPr>
                      </pic:pic>
                    </a:graphicData>
                  </a:graphic>
                </wp:inline>
              </w:drawing>
            </w:r>
          </w:p>
          <w:p w14:paraId="7C12B2FC" w14:textId="77777777" w:rsidR="001359B3" w:rsidRDefault="001359B3" w:rsidP="008A475E">
            <w:pPr>
              <w:pStyle w:val="TableParagraph"/>
              <w:spacing w:before="4"/>
              <w:rPr>
                <w:rFonts w:ascii="Calibri"/>
                <w:b/>
                <w:sz w:val="8"/>
              </w:rPr>
            </w:pPr>
          </w:p>
          <w:p w14:paraId="7469564B" w14:textId="77777777" w:rsidR="001359B3" w:rsidRDefault="001359B3" w:rsidP="008A475E">
            <w:pPr>
              <w:pStyle w:val="TableParagraph"/>
              <w:spacing w:line="93" w:lineRule="exact"/>
              <w:ind w:left="95"/>
              <w:rPr>
                <w:rFonts w:ascii="Calibri"/>
                <w:sz w:val="9"/>
              </w:rPr>
            </w:pPr>
            <w:r>
              <w:rPr>
                <w:rFonts w:ascii="Calibri"/>
                <w:noProof/>
                <w:position w:val="-1"/>
                <w:sz w:val="9"/>
              </w:rPr>
              <w:drawing>
                <wp:inline distT="0" distB="0" distL="0" distR="0" wp14:anchorId="7B7A2906" wp14:editId="1884D1AE">
                  <wp:extent cx="106984" cy="59436"/>
                  <wp:effectExtent l="0" t="0" r="0" b="0"/>
                  <wp:docPr id="1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8" cstate="print"/>
                          <a:stretch>
                            <a:fillRect/>
                          </a:stretch>
                        </pic:blipFill>
                        <pic:spPr>
                          <a:xfrm>
                            <a:off x="0" y="0"/>
                            <a:ext cx="106984"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3A6CB57C" wp14:editId="777B3581">
                  <wp:extent cx="246659" cy="59436"/>
                  <wp:effectExtent l="0" t="0" r="0" b="0"/>
                  <wp:docPr id="14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9" cstate="print"/>
                          <a:stretch>
                            <a:fillRect/>
                          </a:stretch>
                        </pic:blipFill>
                        <pic:spPr>
                          <a:xfrm>
                            <a:off x="0" y="0"/>
                            <a:ext cx="246659" cy="59436"/>
                          </a:xfrm>
                          <a:prstGeom prst="rect">
                            <a:avLst/>
                          </a:prstGeom>
                        </pic:spPr>
                      </pic:pic>
                    </a:graphicData>
                  </a:graphic>
                </wp:inline>
              </w:drawing>
            </w:r>
          </w:p>
        </w:tc>
        <w:tc>
          <w:tcPr>
            <w:tcW w:w="1262" w:type="dxa"/>
            <w:vMerge w:val="restart"/>
            <w:tcBorders>
              <w:top w:val="single" w:sz="6" w:space="0" w:color="000000"/>
              <w:left w:val="single" w:sz="6" w:space="0" w:color="000000"/>
              <w:bottom w:val="single" w:sz="6" w:space="0" w:color="000000"/>
              <w:right w:val="nil"/>
            </w:tcBorders>
          </w:tcPr>
          <w:p w14:paraId="0820790E" w14:textId="77777777" w:rsidR="001359B3" w:rsidRDefault="001359B3" w:rsidP="008A475E">
            <w:pPr>
              <w:pStyle w:val="TableParagraph"/>
              <w:spacing w:before="6"/>
              <w:rPr>
                <w:rFonts w:ascii="Calibri"/>
                <w:b/>
                <w:sz w:val="6"/>
              </w:rPr>
            </w:pPr>
          </w:p>
          <w:p w14:paraId="60D0C0A9" w14:textId="77777777" w:rsidR="001359B3" w:rsidRDefault="001359B3" w:rsidP="008A475E">
            <w:pPr>
              <w:pStyle w:val="TableParagraph"/>
              <w:spacing w:line="169" w:lineRule="exact"/>
              <w:ind w:left="286"/>
              <w:rPr>
                <w:rFonts w:ascii="Calibri"/>
                <w:sz w:val="16"/>
              </w:rPr>
            </w:pPr>
            <w:r>
              <w:rPr>
                <w:rFonts w:ascii="Calibri"/>
                <w:noProof/>
                <w:position w:val="-2"/>
                <w:sz w:val="16"/>
              </w:rPr>
              <w:drawing>
                <wp:inline distT="0" distB="0" distL="0" distR="0" wp14:anchorId="4CC07F70" wp14:editId="0FE5C2FB">
                  <wp:extent cx="439235" cy="107346"/>
                  <wp:effectExtent l="0" t="0" r="0" b="0"/>
                  <wp:docPr id="144"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0" cstate="print"/>
                          <a:stretch>
                            <a:fillRect/>
                          </a:stretch>
                        </pic:blipFill>
                        <pic:spPr>
                          <a:xfrm>
                            <a:off x="0" y="0"/>
                            <a:ext cx="439235" cy="107346"/>
                          </a:xfrm>
                          <a:prstGeom prst="rect">
                            <a:avLst/>
                          </a:prstGeom>
                        </pic:spPr>
                      </pic:pic>
                    </a:graphicData>
                  </a:graphic>
                </wp:inline>
              </w:drawing>
            </w:r>
          </w:p>
          <w:p w14:paraId="437C0489" w14:textId="77777777" w:rsidR="001359B3" w:rsidRDefault="001359B3" w:rsidP="008A475E">
            <w:pPr>
              <w:pStyle w:val="TableParagraph"/>
              <w:spacing w:before="4"/>
              <w:rPr>
                <w:rFonts w:ascii="Calibri"/>
                <w:b/>
                <w:sz w:val="8"/>
              </w:rPr>
            </w:pPr>
          </w:p>
          <w:p w14:paraId="07C6E041" w14:textId="77777777" w:rsidR="001359B3" w:rsidRDefault="001359B3" w:rsidP="008A475E">
            <w:pPr>
              <w:pStyle w:val="TableParagraph"/>
              <w:spacing w:line="93" w:lineRule="exact"/>
              <w:ind w:left="192"/>
              <w:rPr>
                <w:rFonts w:ascii="Calibri"/>
                <w:sz w:val="9"/>
              </w:rPr>
            </w:pPr>
            <w:r>
              <w:rPr>
                <w:rFonts w:ascii="Calibri"/>
                <w:noProof/>
                <w:position w:val="-1"/>
                <w:sz w:val="9"/>
              </w:rPr>
              <w:drawing>
                <wp:inline distT="0" distB="0" distL="0" distR="0" wp14:anchorId="7C75E21C" wp14:editId="51703E96">
                  <wp:extent cx="268452" cy="59436"/>
                  <wp:effectExtent l="0" t="0" r="0" b="0"/>
                  <wp:docPr id="14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1" cstate="print"/>
                          <a:stretch>
                            <a:fillRect/>
                          </a:stretch>
                        </pic:blipFill>
                        <pic:spPr>
                          <a:xfrm>
                            <a:off x="0" y="0"/>
                            <a:ext cx="268452"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5A1DE86B" wp14:editId="486A283D">
                  <wp:extent cx="246659" cy="5943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2" cstate="print"/>
                          <a:stretch>
                            <a:fillRect/>
                          </a:stretch>
                        </pic:blipFill>
                        <pic:spPr>
                          <a:xfrm>
                            <a:off x="0" y="0"/>
                            <a:ext cx="246659" cy="59436"/>
                          </a:xfrm>
                          <a:prstGeom prst="rect">
                            <a:avLst/>
                          </a:prstGeom>
                        </pic:spPr>
                      </pic:pic>
                    </a:graphicData>
                  </a:graphic>
                </wp:inline>
              </w:drawing>
            </w:r>
          </w:p>
        </w:tc>
        <w:tc>
          <w:tcPr>
            <w:tcW w:w="457" w:type="dxa"/>
            <w:vMerge/>
            <w:tcBorders>
              <w:top w:val="nil"/>
              <w:left w:val="nil"/>
              <w:bottom w:val="nil"/>
            </w:tcBorders>
          </w:tcPr>
          <w:p w14:paraId="7395C0FA" w14:textId="77777777" w:rsidR="001359B3" w:rsidRDefault="001359B3" w:rsidP="008A475E">
            <w:pPr>
              <w:rPr>
                <w:sz w:val="2"/>
                <w:szCs w:val="2"/>
              </w:rPr>
            </w:pPr>
          </w:p>
        </w:tc>
      </w:tr>
      <w:tr w:rsidR="001359B3" w14:paraId="3D7407BF" w14:textId="77777777" w:rsidTr="008A475E">
        <w:trPr>
          <w:trHeight w:val="213"/>
        </w:trPr>
        <w:tc>
          <w:tcPr>
            <w:tcW w:w="456" w:type="dxa"/>
            <w:vMerge/>
            <w:tcBorders>
              <w:top w:val="nil"/>
              <w:bottom w:val="nil"/>
              <w:right w:val="single" w:sz="6" w:space="0" w:color="000000"/>
            </w:tcBorders>
          </w:tcPr>
          <w:p w14:paraId="07D9C485" w14:textId="77777777" w:rsidR="001359B3" w:rsidRDefault="001359B3" w:rsidP="008A475E">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854CD53" w14:textId="77777777" w:rsidR="001359B3" w:rsidRDefault="001359B3" w:rsidP="008A475E">
            <w:pPr>
              <w:rPr>
                <w:sz w:val="2"/>
                <w:szCs w:val="2"/>
              </w:rPr>
            </w:pPr>
          </w:p>
        </w:tc>
        <w:tc>
          <w:tcPr>
            <w:tcW w:w="1968" w:type="dxa"/>
            <w:gridSpan w:val="3"/>
            <w:tcBorders>
              <w:top w:val="nil"/>
              <w:left w:val="single" w:sz="6" w:space="0" w:color="000000"/>
              <w:bottom w:val="single" w:sz="6" w:space="0" w:color="000000"/>
            </w:tcBorders>
          </w:tcPr>
          <w:p w14:paraId="7855CD07" w14:textId="77777777" w:rsidR="001359B3" w:rsidRDefault="001359B3" w:rsidP="008A475E">
            <w:pPr>
              <w:pStyle w:val="TableParagraph"/>
              <w:rPr>
                <w:rFonts w:ascii="Times New Roman"/>
                <w:sz w:val="14"/>
              </w:rPr>
            </w:pPr>
          </w:p>
        </w:tc>
        <w:tc>
          <w:tcPr>
            <w:tcW w:w="2667" w:type="dxa"/>
            <w:gridSpan w:val="4"/>
            <w:tcBorders>
              <w:top w:val="nil"/>
              <w:bottom w:val="single" w:sz="6" w:space="0" w:color="000000"/>
              <w:right w:val="single" w:sz="6" w:space="0" w:color="000000"/>
            </w:tcBorders>
          </w:tcPr>
          <w:p w14:paraId="0EA78A9E" w14:textId="77777777" w:rsidR="001359B3" w:rsidRDefault="001359B3" w:rsidP="008A475E">
            <w:pPr>
              <w:pStyle w:val="TableParagraph"/>
              <w:rPr>
                <w:rFonts w:ascii="Times New Roman"/>
                <w:sz w:val="14"/>
              </w:rPr>
            </w:pPr>
          </w:p>
        </w:tc>
        <w:tc>
          <w:tcPr>
            <w:tcW w:w="2555" w:type="dxa"/>
            <w:gridSpan w:val="2"/>
            <w:vMerge/>
            <w:tcBorders>
              <w:top w:val="nil"/>
              <w:left w:val="single" w:sz="6" w:space="0" w:color="000000"/>
              <w:bottom w:val="single" w:sz="6" w:space="0" w:color="000000"/>
              <w:right w:val="single" w:sz="6" w:space="0" w:color="000000"/>
            </w:tcBorders>
          </w:tcPr>
          <w:p w14:paraId="4C7D99A7" w14:textId="77777777" w:rsidR="001359B3" w:rsidRDefault="001359B3" w:rsidP="008A475E">
            <w:pPr>
              <w:rPr>
                <w:sz w:val="2"/>
                <w:szCs w:val="2"/>
              </w:rPr>
            </w:pPr>
          </w:p>
        </w:tc>
        <w:tc>
          <w:tcPr>
            <w:tcW w:w="821" w:type="dxa"/>
            <w:vMerge/>
            <w:tcBorders>
              <w:top w:val="nil"/>
              <w:left w:val="single" w:sz="6" w:space="0" w:color="000000"/>
              <w:bottom w:val="single" w:sz="6" w:space="0" w:color="000000"/>
              <w:right w:val="single" w:sz="6" w:space="0" w:color="000000"/>
            </w:tcBorders>
          </w:tcPr>
          <w:p w14:paraId="097C75BC" w14:textId="77777777" w:rsidR="001359B3" w:rsidRDefault="001359B3" w:rsidP="008A475E">
            <w:pPr>
              <w:rPr>
                <w:sz w:val="2"/>
                <w:szCs w:val="2"/>
              </w:rPr>
            </w:pPr>
          </w:p>
        </w:tc>
        <w:tc>
          <w:tcPr>
            <w:tcW w:w="1262" w:type="dxa"/>
            <w:vMerge/>
            <w:tcBorders>
              <w:top w:val="nil"/>
              <w:left w:val="single" w:sz="6" w:space="0" w:color="000000"/>
              <w:bottom w:val="single" w:sz="6" w:space="0" w:color="000000"/>
              <w:right w:val="nil"/>
            </w:tcBorders>
          </w:tcPr>
          <w:p w14:paraId="06BD6D84" w14:textId="77777777" w:rsidR="001359B3" w:rsidRDefault="001359B3" w:rsidP="008A475E">
            <w:pPr>
              <w:rPr>
                <w:sz w:val="2"/>
                <w:szCs w:val="2"/>
              </w:rPr>
            </w:pPr>
          </w:p>
        </w:tc>
        <w:tc>
          <w:tcPr>
            <w:tcW w:w="457" w:type="dxa"/>
            <w:vMerge/>
            <w:tcBorders>
              <w:top w:val="nil"/>
              <w:left w:val="nil"/>
              <w:bottom w:val="nil"/>
            </w:tcBorders>
          </w:tcPr>
          <w:p w14:paraId="2C1F079E" w14:textId="77777777" w:rsidR="001359B3" w:rsidRDefault="001359B3" w:rsidP="008A475E">
            <w:pPr>
              <w:rPr>
                <w:sz w:val="2"/>
                <w:szCs w:val="2"/>
              </w:rPr>
            </w:pPr>
          </w:p>
        </w:tc>
      </w:tr>
      <w:tr w:rsidR="001359B3" w14:paraId="6D60E090" w14:textId="77777777" w:rsidTr="008A475E">
        <w:trPr>
          <w:trHeight w:val="446"/>
        </w:trPr>
        <w:tc>
          <w:tcPr>
            <w:tcW w:w="3876" w:type="dxa"/>
            <w:gridSpan w:val="2"/>
            <w:tcBorders>
              <w:top w:val="nil"/>
              <w:right w:val="single" w:sz="6" w:space="0" w:color="000000"/>
            </w:tcBorders>
          </w:tcPr>
          <w:p w14:paraId="275A11F0" w14:textId="77777777" w:rsidR="001359B3" w:rsidRDefault="001359B3" w:rsidP="008A475E">
            <w:pPr>
              <w:pStyle w:val="TableParagraph"/>
              <w:spacing w:before="8"/>
              <w:rPr>
                <w:rFonts w:ascii="Calibri"/>
                <w:b/>
                <w:sz w:val="8"/>
              </w:rPr>
            </w:pPr>
          </w:p>
          <w:p w14:paraId="456EFF13" w14:textId="77777777" w:rsidR="001359B3" w:rsidRDefault="001359B3" w:rsidP="008A475E">
            <w:pPr>
              <w:pStyle w:val="TableParagraph"/>
              <w:spacing w:line="229" w:lineRule="exact"/>
              <w:ind w:left="1818"/>
              <w:rPr>
                <w:rFonts w:ascii="Calibri"/>
                <w:sz w:val="20"/>
              </w:rPr>
            </w:pPr>
            <w:r>
              <w:rPr>
                <w:rFonts w:ascii="Calibri"/>
                <w:noProof/>
                <w:position w:val="-4"/>
                <w:sz w:val="20"/>
              </w:rPr>
              <w:drawing>
                <wp:inline distT="0" distB="0" distL="0" distR="0" wp14:anchorId="2B967E0F" wp14:editId="476ECD61">
                  <wp:extent cx="68405" cy="145732"/>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3" cstate="print"/>
                          <a:stretch>
                            <a:fillRect/>
                          </a:stretch>
                        </pic:blipFill>
                        <pic:spPr>
                          <a:xfrm>
                            <a:off x="0" y="0"/>
                            <a:ext cx="68405" cy="145732"/>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4E3C6267" w14:textId="77777777" w:rsidR="001359B3" w:rsidRDefault="001359B3" w:rsidP="008A475E">
            <w:pPr>
              <w:pStyle w:val="TableParagraph"/>
              <w:spacing w:before="2"/>
              <w:rPr>
                <w:rFonts w:ascii="Calibri"/>
                <w:b/>
                <w:sz w:val="13"/>
              </w:rPr>
            </w:pPr>
          </w:p>
          <w:p w14:paraId="7D97F5D6" w14:textId="77777777" w:rsidR="001359B3" w:rsidRDefault="001359B3" w:rsidP="008A475E">
            <w:pPr>
              <w:pStyle w:val="TableParagraph"/>
              <w:spacing w:line="232" w:lineRule="exact"/>
              <w:ind w:left="1927"/>
              <w:rPr>
                <w:rFonts w:ascii="Calibri"/>
                <w:sz w:val="20"/>
              </w:rPr>
            </w:pPr>
            <w:r>
              <w:rPr>
                <w:rFonts w:ascii="Calibri"/>
                <w:noProof/>
                <w:position w:val="-4"/>
                <w:sz w:val="20"/>
              </w:rPr>
              <w:drawing>
                <wp:inline distT="0" distB="0" distL="0" distR="0" wp14:anchorId="00C9EA78" wp14:editId="5D34A41B">
                  <wp:extent cx="76771" cy="1476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4" cstate="print"/>
                          <a:stretch>
                            <a:fillRect/>
                          </a:stretch>
                        </pic:blipFill>
                        <pic:spPr>
                          <a:xfrm>
                            <a:off x="0" y="0"/>
                            <a:ext cx="76771" cy="147637"/>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49BF0C93" w14:textId="77777777" w:rsidR="001359B3" w:rsidRDefault="001359B3" w:rsidP="008A475E">
            <w:pPr>
              <w:pStyle w:val="TableParagraph"/>
              <w:spacing w:before="5" w:after="1"/>
              <w:rPr>
                <w:rFonts w:ascii="Calibri"/>
                <w:b/>
                <w:sz w:val="8"/>
              </w:rPr>
            </w:pPr>
          </w:p>
          <w:p w14:paraId="41524ABB" w14:textId="77777777" w:rsidR="001359B3" w:rsidRDefault="001359B3" w:rsidP="008A475E">
            <w:pPr>
              <w:pStyle w:val="TableParagraph"/>
              <w:spacing w:line="232" w:lineRule="exact"/>
              <w:ind w:left="1816"/>
              <w:rPr>
                <w:rFonts w:ascii="Calibri"/>
                <w:sz w:val="20"/>
              </w:rPr>
            </w:pPr>
            <w:r>
              <w:rPr>
                <w:rFonts w:ascii="Calibri"/>
                <w:noProof/>
                <w:position w:val="-4"/>
                <w:sz w:val="20"/>
              </w:rPr>
              <w:drawing>
                <wp:inline distT="0" distB="0" distL="0" distR="0" wp14:anchorId="47888796" wp14:editId="5BC65A62">
                  <wp:extent cx="58070" cy="147637"/>
                  <wp:effectExtent l="0" t="0" r="0" b="0"/>
                  <wp:docPr id="14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5" cstate="print"/>
                          <a:stretch>
                            <a:fillRect/>
                          </a:stretch>
                        </pic:blipFill>
                        <pic:spPr>
                          <a:xfrm>
                            <a:off x="0" y="0"/>
                            <a:ext cx="5807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0D09ADEC" w14:textId="77777777" w:rsidR="001359B3" w:rsidRDefault="001359B3" w:rsidP="008A475E">
            <w:pPr>
              <w:pStyle w:val="TableParagraph"/>
              <w:spacing w:before="4"/>
              <w:rPr>
                <w:rFonts w:ascii="Calibri"/>
                <w:b/>
                <w:sz w:val="9"/>
              </w:rPr>
            </w:pPr>
          </w:p>
          <w:p w14:paraId="4761DCDF" w14:textId="77777777" w:rsidR="001359B3" w:rsidRDefault="001359B3" w:rsidP="008A475E">
            <w:pPr>
              <w:pStyle w:val="TableParagraph"/>
              <w:spacing w:line="232" w:lineRule="exact"/>
              <w:ind w:left="1808"/>
              <w:rPr>
                <w:rFonts w:ascii="Calibri"/>
                <w:sz w:val="20"/>
              </w:rPr>
            </w:pPr>
            <w:r>
              <w:rPr>
                <w:rFonts w:ascii="Calibri"/>
                <w:noProof/>
                <w:position w:val="-4"/>
                <w:sz w:val="20"/>
              </w:rPr>
              <w:drawing>
                <wp:inline distT="0" distB="0" distL="0" distR="0" wp14:anchorId="63865A16" wp14:editId="343ADAD4">
                  <wp:extent cx="58460" cy="147637"/>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6" cstate="print"/>
                          <a:stretch>
                            <a:fillRect/>
                          </a:stretch>
                        </pic:blipFill>
                        <pic:spPr>
                          <a:xfrm>
                            <a:off x="0" y="0"/>
                            <a:ext cx="58460" cy="147637"/>
                          </a:xfrm>
                          <a:prstGeom prst="rect">
                            <a:avLst/>
                          </a:prstGeom>
                        </pic:spPr>
                      </pic:pic>
                    </a:graphicData>
                  </a:graphic>
                </wp:inline>
              </w:drawing>
            </w:r>
          </w:p>
        </w:tc>
        <w:tc>
          <w:tcPr>
            <w:tcW w:w="3884" w:type="dxa"/>
            <w:tcBorders>
              <w:top w:val="single" w:sz="6" w:space="0" w:color="000000"/>
              <w:left w:val="single" w:sz="6" w:space="0" w:color="000000"/>
              <w:right w:val="single" w:sz="6" w:space="0" w:color="000000"/>
            </w:tcBorders>
          </w:tcPr>
          <w:p w14:paraId="10634250" w14:textId="77777777" w:rsidR="001359B3" w:rsidRDefault="001359B3" w:rsidP="008A475E">
            <w:pPr>
              <w:pStyle w:val="TableParagraph"/>
              <w:spacing w:before="7"/>
              <w:rPr>
                <w:rFonts w:ascii="Calibri"/>
                <w:b/>
                <w:sz w:val="9"/>
              </w:rPr>
            </w:pPr>
          </w:p>
          <w:p w14:paraId="4AF3AEBC" w14:textId="77777777" w:rsidR="001359B3" w:rsidRDefault="001359B3" w:rsidP="008A475E">
            <w:pPr>
              <w:pStyle w:val="TableParagraph"/>
              <w:spacing w:line="232" w:lineRule="exact"/>
              <w:ind w:left="1966"/>
              <w:rPr>
                <w:rFonts w:ascii="Calibri"/>
                <w:sz w:val="20"/>
              </w:rPr>
            </w:pPr>
            <w:r>
              <w:rPr>
                <w:rFonts w:ascii="Calibri"/>
                <w:noProof/>
                <w:position w:val="-4"/>
                <w:sz w:val="20"/>
              </w:rPr>
              <w:drawing>
                <wp:inline distT="0" distB="0" distL="0" distR="0" wp14:anchorId="50E9D2E1" wp14:editId="354BCFBD">
                  <wp:extent cx="66928" cy="147637"/>
                  <wp:effectExtent l="0" t="0" r="0" b="0"/>
                  <wp:docPr id="150"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67" cstate="print"/>
                          <a:stretch>
                            <a:fillRect/>
                          </a:stretch>
                        </pic:blipFill>
                        <pic:spPr>
                          <a:xfrm>
                            <a:off x="0" y="0"/>
                            <a:ext cx="66928" cy="147637"/>
                          </a:xfrm>
                          <a:prstGeom prst="rect">
                            <a:avLst/>
                          </a:prstGeom>
                        </pic:spPr>
                      </pic:pic>
                    </a:graphicData>
                  </a:graphic>
                </wp:inline>
              </w:drawing>
            </w:r>
          </w:p>
        </w:tc>
        <w:tc>
          <w:tcPr>
            <w:tcW w:w="3846" w:type="dxa"/>
            <w:gridSpan w:val="4"/>
            <w:tcBorders>
              <w:top w:val="single" w:sz="6" w:space="0" w:color="000000"/>
              <w:left w:val="single" w:sz="6" w:space="0" w:color="000000"/>
              <w:right w:val="single" w:sz="6" w:space="0" w:color="000000"/>
            </w:tcBorders>
          </w:tcPr>
          <w:p w14:paraId="01833A91" w14:textId="77777777" w:rsidR="001359B3" w:rsidRDefault="001359B3" w:rsidP="008A475E">
            <w:pPr>
              <w:pStyle w:val="TableParagraph"/>
              <w:spacing w:before="5" w:after="1"/>
              <w:rPr>
                <w:rFonts w:ascii="Calibri"/>
                <w:b/>
                <w:sz w:val="8"/>
              </w:rPr>
            </w:pPr>
          </w:p>
          <w:p w14:paraId="226A7F1B" w14:textId="77777777" w:rsidR="001359B3" w:rsidRDefault="001359B3" w:rsidP="008A475E">
            <w:pPr>
              <w:pStyle w:val="TableParagraph"/>
              <w:spacing w:line="232" w:lineRule="exact"/>
              <w:ind w:left="1796"/>
              <w:rPr>
                <w:rFonts w:ascii="Calibri"/>
                <w:sz w:val="20"/>
              </w:rPr>
            </w:pPr>
            <w:r>
              <w:rPr>
                <w:rFonts w:ascii="Calibri"/>
                <w:noProof/>
                <w:position w:val="-4"/>
                <w:sz w:val="20"/>
              </w:rPr>
              <w:drawing>
                <wp:inline distT="0" distB="0" distL="0" distR="0" wp14:anchorId="386D62DF" wp14:editId="5776DD5A">
                  <wp:extent cx="76771" cy="14763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68" cstate="print"/>
                          <a:stretch>
                            <a:fillRect/>
                          </a:stretch>
                        </pic:blipFill>
                        <pic:spPr>
                          <a:xfrm>
                            <a:off x="0" y="0"/>
                            <a:ext cx="76771" cy="147637"/>
                          </a:xfrm>
                          <a:prstGeom prst="rect">
                            <a:avLst/>
                          </a:prstGeom>
                        </pic:spPr>
                      </pic:pic>
                    </a:graphicData>
                  </a:graphic>
                </wp:inline>
              </w:drawing>
            </w:r>
          </w:p>
        </w:tc>
        <w:tc>
          <w:tcPr>
            <w:tcW w:w="3884" w:type="dxa"/>
            <w:gridSpan w:val="5"/>
            <w:tcBorders>
              <w:top w:val="single" w:sz="6" w:space="0" w:color="000000"/>
              <w:left w:val="single" w:sz="6" w:space="0" w:color="000000"/>
              <w:right w:val="single" w:sz="6" w:space="0" w:color="000000"/>
            </w:tcBorders>
          </w:tcPr>
          <w:p w14:paraId="6A9AEBA6" w14:textId="77777777" w:rsidR="001359B3" w:rsidRDefault="001359B3" w:rsidP="008A475E">
            <w:pPr>
              <w:pStyle w:val="TableParagraph"/>
              <w:spacing w:before="5" w:after="1"/>
              <w:rPr>
                <w:rFonts w:ascii="Calibri"/>
                <w:b/>
                <w:sz w:val="8"/>
              </w:rPr>
            </w:pPr>
          </w:p>
          <w:p w14:paraId="544F3787" w14:textId="77777777" w:rsidR="001359B3" w:rsidRDefault="001359B3" w:rsidP="008A475E">
            <w:pPr>
              <w:pStyle w:val="TableParagraph"/>
              <w:spacing w:line="232" w:lineRule="exact"/>
              <w:ind w:left="1829"/>
              <w:rPr>
                <w:rFonts w:ascii="Calibri"/>
                <w:sz w:val="20"/>
              </w:rPr>
            </w:pPr>
            <w:r>
              <w:rPr>
                <w:rFonts w:ascii="Calibri"/>
                <w:noProof/>
                <w:position w:val="-4"/>
                <w:sz w:val="20"/>
              </w:rPr>
              <w:drawing>
                <wp:inline distT="0" distB="0" distL="0" distR="0" wp14:anchorId="0616A575" wp14:editId="2DD6323A">
                  <wp:extent cx="67913" cy="147637"/>
                  <wp:effectExtent l="0" t="0" r="0" b="0"/>
                  <wp:docPr id="152"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69" cstate="print"/>
                          <a:stretch>
                            <a:fillRect/>
                          </a:stretch>
                        </pic:blipFill>
                        <pic:spPr>
                          <a:xfrm>
                            <a:off x="0" y="0"/>
                            <a:ext cx="67913" cy="147637"/>
                          </a:xfrm>
                          <a:prstGeom prst="rect">
                            <a:avLst/>
                          </a:prstGeom>
                        </pic:spPr>
                      </pic:pic>
                    </a:graphicData>
                  </a:graphic>
                </wp:inline>
              </w:drawing>
            </w:r>
          </w:p>
        </w:tc>
        <w:tc>
          <w:tcPr>
            <w:tcW w:w="3878" w:type="dxa"/>
            <w:gridSpan w:val="4"/>
            <w:tcBorders>
              <w:top w:val="nil"/>
              <w:left w:val="single" w:sz="6" w:space="0" w:color="000000"/>
            </w:tcBorders>
          </w:tcPr>
          <w:p w14:paraId="7E120DB5" w14:textId="77777777" w:rsidR="001359B3" w:rsidRDefault="001359B3" w:rsidP="008A475E">
            <w:pPr>
              <w:pStyle w:val="TableParagraph"/>
              <w:spacing w:before="12"/>
              <w:rPr>
                <w:rFonts w:ascii="Calibri"/>
                <w:b/>
                <w:sz w:val="8"/>
              </w:rPr>
            </w:pPr>
          </w:p>
          <w:p w14:paraId="15A4C687" w14:textId="77777777" w:rsidR="001359B3" w:rsidRDefault="001359B3" w:rsidP="008A475E">
            <w:pPr>
              <w:pStyle w:val="TableParagraph"/>
              <w:spacing w:line="232" w:lineRule="exact"/>
              <w:ind w:left="1770"/>
              <w:rPr>
                <w:rFonts w:ascii="Calibri"/>
                <w:sz w:val="20"/>
              </w:rPr>
            </w:pPr>
            <w:r>
              <w:rPr>
                <w:rFonts w:ascii="Calibri"/>
                <w:noProof/>
                <w:position w:val="-4"/>
                <w:sz w:val="20"/>
              </w:rPr>
              <w:drawing>
                <wp:inline distT="0" distB="0" distL="0" distR="0" wp14:anchorId="0D51A1CE" wp14:editId="0FB9214C">
                  <wp:extent cx="86613" cy="147637"/>
                  <wp:effectExtent l="0" t="0" r="0" b="0"/>
                  <wp:docPr id="15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0" cstate="print"/>
                          <a:stretch>
                            <a:fillRect/>
                          </a:stretch>
                        </pic:blipFill>
                        <pic:spPr>
                          <a:xfrm>
                            <a:off x="0" y="0"/>
                            <a:ext cx="86613" cy="147637"/>
                          </a:xfrm>
                          <a:prstGeom prst="rect">
                            <a:avLst/>
                          </a:prstGeom>
                        </pic:spPr>
                      </pic:pic>
                    </a:graphicData>
                  </a:graphic>
                </wp:inline>
              </w:drawing>
            </w:r>
          </w:p>
        </w:tc>
      </w:tr>
    </w:tbl>
    <w:bookmarkEnd w:id="2374"/>
    <w:p w14:paraId="3893E501" w14:textId="1396951A" w:rsidR="001359B3" w:rsidRDefault="004727BB" w:rsidP="001359B3">
      <w:pPr>
        <w:rPr>
          <w:sz w:val="2"/>
          <w:szCs w:val="2"/>
        </w:rPr>
      </w:pPr>
      <w:r>
        <w:rPr>
          <w:noProof/>
        </w:rPr>
        <mc:AlternateContent>
          <mc:Choice Requires="wpg">
            <w:drawing>
              <wp:anchor distT="0" distB="0" distL="114300" distR="114300" simplePos="0" relativeHeight="251774976" behindDoc="1" locked="0" layoutInCell="1" allowOverlap="1" wp14:anchorId="4C3F22B2" wp14:editId="5ADAB675">
                <wp:simplePos x="0" y="0"/>
                <wp:positionH relativeFrom="page">
                  <wp:posOffset>1452880</wp:posOffset>
                </wp:positionH>
                <wp:positionV relativeFrom="page">
                  <wp:posOffset>862330</wp:posOffset>
                </wp:positionV>
                <wp:extent cx="17675225" cy="800481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5225" cy="8004810"/>
                          <a:chOff x="2288" y="1358"/>
                          <a:chExt cx="27835" cy="12606"/>
                        </a:xfrm>
                      </wpg:grpSpPr>
                      <pic:pic xmlns:pic="http://schemas.openxmlformats.org/drawingml/2006/picture">
                        <pic:nvPicPr>
                          <pic:cNvPr id="34" name="Picture 6"/>
                          <pic:cNvPicPr>
                            <a:picLocks noChangeAspect="1" noChangeArrowheads="1"/>
                          </pic:cNvPicPr>
                        </pic:nvPicPr>
                        <pic:blipFill>
                          <a:blip r:embed="rId71"/>
                          <a:srcRect/>
                          <a:stretch>
                            <a:fillRect/>
                          </a:stretch>
                        </pic:blipFill>
                        <pic:spPr bwMode="auto">
                          <a:xfrm>
                            <a:off x="26740" y="7989"/>
                            <a:ext cx="843" cy="128"/>
                          </a:xfrm>
                          <a:prstGeom prst="rect">
                            <a:avLst/>
                          </a:prstGeom>
                          <a:noFill/>
                        </pic:spPr>
                      </pic:pic>
                      <pic:pic xmlns:pic="http://schemas.openxmlformats.org/drawingml/2006/picture">
                        <pic:nvPicPr>
                          <pic:cNvPr id="36" name="Picture 7"/>
                          <pic:cNvPicPr>
                            <a:picLocks noChangeAspect="1" noChangeArrowheads="1"/>
                          </pic:cNvPicPr>
                        </pic:nvPicPr>
                        <pic:blipFill>
                          <a:blip r:embed="rId72"/>
                          <a:srcRect/>
                          <a:stretch>
                            <a:fillRect/>
                          </a:stretch>
                        </pic:blipFill>
                        <pic:spPr bwMode="auto">
                          <a:xfrm>
                            <a:off x="16489" y="5012"/>
                            <a:ext cx="1095" cy="162"/>
                          </a:xfrm>
                          <a:prstGeom prst="rect">
                            <a:avLst/>
                          </a:prstGeom>
                          <a:noFill/>
                        </pic:spPr>
                      </pic:pic>
                      <pic:pic xmlns:pic="http://schemas.openxmlformats.org/drawingml/2006/picture">
                        <pic:nvPicPr>
                          <pic:cNvPr id="38" name="Picture 8"/>
                          <pic:cNvPicPr>
                            <a:picLocks noChangeAspect="1" noChangeArrowheads="1"/>
                          </pic:cNvPicPr>
                        </pic:nvPicPr>
                        <pic:blipFill>
                          <a:blip r:embed="rId73"/>
                          <a:srcRect/>
                          <a:stretch>
                            <a:fillRect/>
                          </a:stretch>
                        </pic:blipFill>
                        <pic:spPr bwMode="auto">
                          <a:xfrm>
                            <a:off x="16730" y="5245"/>
                            <a:ext cx="465" cy="128"/>
                          </a:xfrm>
                          <a:prstGeom prst="rect">
                            <a:avLst/>
                          </a:prstGeom>
                          <a:noFill/>
                        </pic:spPr>
                      </pic:pic>
                      <pic:pic xmlns:pic="http://schemas.openxmlformats.org/drawingml/2006/picture">
                        <pic:nvPicPr>
                          <pic:cNvPr id="40" name="Picture 9"/>
                          <pic:cNvPicPr>
                            <a:picLocks noChangeAspect="1" noChangeArrowheads="1"/>
                          </pic:cNvPicPr>
                        </pic:nvPicPr>
                        <pic:blipFill>
                          <a:blip r:embed="rId74"/>
                          <a:srcRect/>
                          <a:stretch>
                            <a:fillRect/>
                          </a:stretch>
                        </pic:blipFill>
                        <pic:spPr bwMode="auto">
                          <a:xfrm>
                            <a:off x="17271" y="7492"/>
                            <a:ext cx="778" cy="126"/>
                          </a:xfrm>
                          <a:prstGeom prst="rect">
                            <a:avLst/>
                          </a:prstGeom>
                          <a:noFill/>
                        </pic:spPr>
                      </pic:pic>
                      <pic:pic xmlns:pic="http://schemas.openxmlformats.org/drawingml/2006/picture">
                        <pic:nvPicPr>
                          <pic:cNvPr id="42" name="Picture 10"/>
                          <pic:cNvPicPr>
                            <a:picLocks noChangeAspect="1" noChangeArrowheads="1"/>
                          </pic:cNvPicPr>
                        </pic:nvPicPr>
                        <pic:blipFill>
                          <a:blip r:embed="rId75"/>
                          <a:srcRect/>
                          <a:stretch>
                            <a:fillRect/>
                          </a:stretch>
                        </pic:blipFill>
                        <pic:spPr bwMode="auto">
                          <a:xfrm>
                            <a:off x="17082" y="7703"/>
                            <a:ext cx="1303" cy="128"/>
                          </a:xfrm>
                          <a:prstGeom prst="rect">
                            <a:avLst/>
                          </a:prstGeom>
                          <a:noFill/>
                        </pic:spPr>
                      </pic:pic>
                      <pic:pic xmlns:pic="http://schemas.openxmlformats.org/drawingml/2006/picture">
                        <pic:nvPicPr>
                          <pic:cNvPr id="44" name="Picture 11"/>
                          <pic:cNvPicPr>
                            <a:picLocks noChangeAspect="1" noChangeArrowheads="1"/>
                          </pic:cNvPicPr>
                        </pic:nvPicPr>
                        <pic:blipFill>
                          <a:blip r:embed="rId76"/>
                          <a:srcRect/>
                          <a:stretch>
                            <a:fillRect/>
                          </a:stretch>
                        </pic:blipFill>
                        <pic:spPr bwMode="auto">
                          <a:xfrm>
                            <a:off x="2288" y="1357"/>
                            <a:ext cx="27835" cy="12606"/>
                          </a:xfrm>
                          <a:prstGeom prst="rect">
                            <a:avLst/>
                          </a:prstGeom>
                          <a:noFill/>
                        </pic:spPr>
                      </pic:pic>
                      <pic:pic xmlns:pic="http://schemas.openxmlformats.org/drawingml/2006/picture">
                        <pic:nvPicPr>
                          <pic:cNvPr id="46" name="Picture 12"/>
                          <pic:cNvPicPr>
                            <a:picLocks noChangeAspect="1" noChangeArrowheads="1"/>
                          </pic:cNvPicPr>
                        </pic:nvPicPr>
                        <pic:blipFill>
                          <a:blip r:embed="rId77"/>
                          <a:srcRect/>
                          <a:stretch>
                            <a:fillRect/>
                          </a:stretch>
                        </pic:blipFill>
                        <pic:spPr bwMode="auto">
                          <a:xfrm>
                            <a:off x="24465" y="3350"/>
                            <a:ext cx="250" cy="97"/>
                          </a:xfrm>
                          <a:prstGeom prst="rect">
                            <a:avLst/>
                          </a:prstGeom>
                          <a:noFill/>
                        </pic:spPr>
                      </pic:pic>
                      <pic:pic xmlns:pic="http://schemas.openxmlformats.org/drawingml/2006/picture">
                        <pic:nvPicPr>
                          <pic:cNvPr id="48" name="Picture 13"/>
                          <pic:cNvPicPr>
                            <a:picLocks noChangeAspect="1" noChangeArrowheads="1"/>
                          </pic:cNvPicPr>
                        </pic:nvPicPr>
                        <pic:blipFill>
                          <a:blip r:embed="rId78"/>
                          <a:srcRect/>
                          <a:stretch>
                            <a:fillRect/>
                          </a:stretch>
                        </pic:blipFill>
                        <pic:spPr bwMode="auto">
                          <a:xfrm>
                            <a:off x="25635" y="4305"/>
                            <a:ext cx="247" cy="97"/>
                          </a:xfrm>
                          <a:prstGeom prst="rect">
                            <a:avLst/>
                          </a:prstGeom>
                          <a:noFill/>
                        </pic:spPr>
                      </pic:pic>
                      <pic:pic xmlns:pic="http://schemas.openxmlformats.org/drawingml/2006/picture">
                        <pic:nvPicPr>
                          <pic:cNvPr id="50" name="Picture 14"/>
                          <pic:cNvPicPr>
                            <a:picLocks noChangeAspect="1" noChangeArrowheads="1"/>
                          </pic:cNvPicPr>
                        </pic:nvPicPr>
                        <pic:blipFill>
                          <a:blip r:embed="rId79"/>
                          <a:srcRect/>
                          <a:stretch>
                            <a:fillRect/>
                          </a:stretch>
                        </pic:blipFill>
                        <pic:spPr bwMode="auto">
                          <a:xfrm>
                            <a:off x="19869" y="5261"/>
                            <a:ext cx="919" cy="128"/>
                          </a:xfrm>
                          <a:prstGeom prst="rect">
                            <a:avLst/>
                          </a:prstGeom>
                          <a:noFill/>
                        </pic:spPr>
                      </pic:pic>
                      <pic:pic xmlns:pic="http://schemas.openxmlformats.org/drawingml/2006/picture">
                        <pic:nvPicPr>
                          <pic:cNvPr id="52" name="Picture 15"/>
                          <pic:cNvPicPr>
                            <a:picLocks noChangeAspect="1" noChangeArrowheads="1"/>
                          </pic:cNvPicPr>
                        </pic:nvPicPr>
                        <pic:blipFill>
                          <a:blip r:embed="rId80"/>
                          <a:srcRect/>
                          <a:stretch>
                            <a:fillRect/>
                          </a:stretch>
                        </pic:blipFill>
                        <pic:spPr bwMode="auto">
                          <a:xfrm>
                            <a:off x="22095" y="4120"/>
                            <a:ext cx="1191" cy="128"/>
                          </a:xfrm>
                          <a:prstGeom prst="rect">
                            <a:avLst/>
                          </a:prstGeom>
                          <a:noFill/>
                        </pic:spPr>
                      </pic:pic>
                      <pic:pic xmlns:pic="http://schemas.openxmlformats.org/drawingml/2006/picture">
                        <pic:nvPicPr>
                          <pic:cNvPr id="54" name="Picture 16"/>
                          <pic:cNvPicPr>
                            <a:picLocks noChangeAspect="1" noChangeArrowheads="1"/>
                          </pic:cNvPicPr>
                        </pic:nvPicPr>
                        <pic:blipFill>
                          <a:blip r:embed="rId81"/>
                          <a:srcRect/>
                          <a:stretch>
                            <a:fillRect/>
                          </a:stretch>
                        </pic:blipFill>
                        <pic:spPr bwMode="auto">
                          <a:xfrm>
                            <a:off x="22207" y="3887"/>
                            <a:ext cx="1110" cy="162"/>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E45E683" id="Group 32" o:spid="_x0000_s1026" style="position:absolute;margin-left:114.4pt;margin-top:67.9pt;width:1391.75pt;height:630.3pt;z-index:-251541504;mso-position-horizontal-relative:page;mso-position-vertical-relative:page" coordorigin="2288,1358" coordsize="27835,1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6740;top:7989;width:84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">
                  <v:imagedata r:id="rId85" o:title=""/>
                </v:shape>
                <v:shape id="Picture 7" o:spid="_x0000_s1028" type="#_x0000_t75" style="position:absolute;left:16489;top:5012;width:109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">
                  <v:imagedata r:id="rId86" o:title=""/>
                </v:shape>
                <v:shape id="Picture 8" o:spid="_x0000_s1029" type="#_x0000_t75" style="position:absolute;left:16730;top:5245;width:46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">
                  <v:imagedata r:id="rId87" o:title=""/>
                </v:shape>
                <v:shape id="Picture 9" o:spid="_x0000_s1030" type="#_x0000_t75" style="position:absolute;left:17271;top:7492;width:7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">
                  <v:imagedata r:id="rId88" o:title=""/>
                </v:shape>
                <v:shape id="Picture 10" o:spid="_x0000_s1031" type="#_x0000_t75" style="position:absolute;left:17082;top:7703;width:130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">
                  <v:imagedata r:id="rId89" o:title=""/>
                </v:shape>
                <v:shape id="Picture 11" o:spid="_x0000_s1032" type="#_x0000_t75" style="position:absolute;left:2288;top:1357;width:27835;height:1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">
                  <v:imagedata r:id="rId90" o:title=""/>
                </v:shape>
                <v:shape id="Picture 12" o:spid="_x0000_s1033" type="#_x0000_t75" style="position:absolute;left:24465;top:3350;width:250;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">
                  <v:imagedata r:id="rId91" o:title=""/>
                </v:shape>
                <v:shape id="Picture 13" o:spid="_x0000_s1034" type="#_x0000_t75" style="position:absolute;left:25635;top:4305;width:247;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">
                  <v:imagedata r:id="rId92" o:title=""/>
                </v:shape>
                <v:shape id="Picture 14" o:spid="_x0000_s1035" type="#_x0000_t75" style="position:absolute;left:19869;top:5261;width:91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">
                  <v:imagedata r:id="rId93" o:title=""/>
                </v:shape>
                <v:shape id="Picture 15" o:spid="_x0000_s1036" type="#_x0000_t75" style="position:absolute;left:22095;top:4120;width:1191;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">
                  <v:imagedata r:id="rId94" o:title=""/>
                </v:shape>
                <v:shape id="Picture 16" o:spid="_x0000_s1037" type="#_x0000_t75" style="position:absolute;left:22207;top:3887;width:111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">
                  <v:imagedata r:id="rId95" o:title=""/>
                </v:shape>
                <w10:wrap anchorx="page" anchory="page"/>
              </v:group>
            </w:pict>
          </mc:Fallback>
        </mc:AlternateContent>
      </w:r>
      <w:r w:rsidR="001359B3">
        <w:rPr>
          <w:noProof/>
          <w:lang w:val="en-US"/>
        </w:rPr>
        <w:drawing>
          <wp:anchor distT="0" distB="0" distL="0" distR="0" simplePos="0" relativeHeight="251776000" behindDoc="1" locked="0" layoutInCell="1" allowOverlap="1" wp14:anchorId="2D22E872" wp14:editId="2F3C38D4">
            <wp:simplePos x="0" y="0"/>
            <wp:positionH relativeFrom="page">
              <wp:posOffset>17360975</wp:posOffset>
            </wp:positionH>
            <wp:positionV relativeFrom="page">
              <wp:posOffset>11662841</wp:posOffset>
            </wp:positionV>
            <wp:extent cx="207593" cy="73152"/>
            <wp:effectExtent l="0" t="0" r="0" b="0"/>
            <wp:wrapNone/>
            <wp:docPr id="12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pic:cNvPicPr/>
                  </pic:nvPicPr>
                  <pic:blipFill>
                    <a:blip r:embed="rId96" cstate="print"/>
                    <a:stretch>
                      <a:fillRect/>
                    </a:stretch>
                  </pic:blipFill>
                  <pic:spPr>
                    <a:xfrm>
                      <a:off x="0" y="0"/>
                      <a:ext cx="207593" cy="73152"/>
                    </a:xfrm>
                    <a:prstGeom prst="rect">
                      <a:avLst/>
                    </a:prstGeom>
                  </pic:spPr>
                </pic:pic>
              </a:graphicData>
            </a:graphic>
          </wp:anchor>
        </w:drawing>
      </w:r>
      <w:r w:rsidR="001359B3">
        <w:rPr>
          <w:noProof/>
          <w:lang w:val="en-US"/>
        </w:rPr>
        <w:drawing>
          <wp:anchor distT="0" distB="0" distL="0" distR="0" simplePos="0" relativeHeight="251777024" behindDoc="1" locked="0" layoutInCell="1" allowOverlap="1" wp14:anchorId="345CE792" wp14:editId="6B2C9B9C">
            <wp:simplePos x="0" y="0"/>
            <wp:positionH relativeFrom="page">
              <wp:posOffset>17633957</wp:posOffset>
            </wp:positionH>
            <wp:positionV relativeFrom="page">
              <wp:posOffset>11662841</wp:posOffset>
            </wp:positionV>
            <wp:extent cx="226375" cy="73152"/>
            <wp:effectExtent l="0" t="0" r="0" b="0"/>
            <wp:wrapNone/>
            <wp:docPr id="12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png"/>
                    <pic:cNvPicPr/>
                  </pic:nvPicPr>
                  <pic:blipFill>
                    <a:blip r:embed="rId97" cstate="print"/>
                    <a:stretch>
                      <a:fillRect/>
                    </a:stretch>
                  </pic:blipFill>
                  <pic:spPr>
                    <a:xfrm>
                      <a:off x="0" y="0"/>
                      <a:ext cx="226375" cy="73152"/>
                    </a:xfrm>
                    <a:prstGeom prst="rect">
                      <a:avLst/>
                    </a:prstGeom>
                  </pic:spPr>
                </pic:pic>
              </a:graphicData>
            </a:graphic>
          </wp:anchor>
        </w:drawing>
      </w:r>
      <w:r w:rsidR="001359B3">
        <w:rPr>
          <w:noProof/>
          <w:lang w:val="en-US"/>
        </w:rPr>
        <w:drawing>
          <wp:anchor distT="0" distB="0" distL="0" distR="0" simplePos="0" relativeHeight="251778048" behindDoc="1" locked="0" layoutInCell="1" allowOverlap="1" wp14:anchorId="295AAC21" wp14:editId="168A3C97">
            <wp:simplePos x="0" y="0"/>
            <wp:positionH relativeFrom="page">
              <wp:posOffset>17922707</wp:posOffset>
            </wp:positionH>
            <wp:positionV relativeFrom="page">
              <wp:posOffset>11662841</wp:posOffset>
            </wp:positionV>
            <wp:extent cx="420129" cy="73152"/>
            <wp:effectExtent l="0" t="0" r="0" b="0"/>
            <wp:wrapNone/>
            <wp:docPr id="1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png"/>
                    <pic:cNvPicPr/>
                  </pic:nvPicPr>
                  <pic:blipFill>
                    <a:blip r:embed="rId98" cstate="print"/>
                    <a:stretch>
                      <a:fillRect/>
                    </a:stretch>
                  </pic:blipFill>
                  <pic:spPr>
                    <a:xfrm>
                      <a:off x="0" y="0"/>
                      <a:ext cx="420129" cy="73152"/>
                    </a:xfrm>
                    <a:prstGeom prst="rect">
                      <a:avLst/>
                    </a:prstGeom>
                  </pic:spPr>
                </pic:pic>
              </a:graphicData>
            </a:graphic>
          </wp:anchor>
        </w:drawing>
      </w:r>
      <w:r w:rsidR="001359B3">
        <w:rPr>
          <w:noProof/>
          <w:lang w:val="en-US"/>
        </w:rPr>
        <w:drawing>
          <wp:anchor distT="0" distB="0" distL="0" distR="0" simplePos="0" relativeHeight="251779072" behindDoc="1" locked="0" layoutInCell="1" allowOverlap="1" wp14:anchorId="50433516" wp14:editId="3D586ABA">
            <wp:simplePos x="0" y="0"/>
            <wp:positionH relativeFrom="page">
              <wp:posOffset>18404614</wp:posOffset>
            </wp:positionH>
            <wp:positionV relativeFrom="page">
              <wp:posOffset>11662841</wp:posOffset>
            </wp:positionV>
            <wp:extent cx="248123" cy="73152"/>
            <wp:effectExtent l="0" t="0" r="0" b="0"/>
            <wp:wrapNone/>
            <wp:docPr id="12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png"/>
                    <pic:cNvPicPr/>
                  </pic:nvPicPr>
                  <pic:blipFill>
                    <a:blip r:embed="rId99" cstate="print"/>
                    <a:stretch>
                      <a:fillRect/>
                    </a:stretch>
                  </pic:blipFill>
                  <pic:spPr>
                    <a:xfrm>
                      <a:off x="0" y="0"/>
                      <a:ext cx="248123" cy="73152"/>
                    </a:xfrm>
                    <a:prstGeom prst="rect">
                      <a:avLst/>
                    </a:prstGeom>
                  </pic:spPr>
                </pic:pic>
              </a:graphicData>
            </a:graphic>
          </wp:anchor>
        </w:drawing>
      </w:r>
      <w:r w:rsidR="001359B3">
        <w:rPr>
          <w:noProof/>
          <w:lang w:val="en-US"/>
        </w:rPr>
        <w:drawing>
          <wp:anchor distT="0" distB="0" distL="0" distR="0" simplePos="0" relativeHeight="251780096" behindDoc="1" locked="0" layoutInCell="1" allowOverlap="1" wp14:anchorId="04034454" wp14:editId="0C610D6E">
            <wp:simplePos x="0" y="0"/>
            <wp:positionH relativeFrom="page">
              <wp:posOffset>18715045</wp:posOffset>
            </wp:positionH>
            <wp:positionV relativeFrom="page">
              <wp:posOffset>11662841</wp:posOffset>
            </wp:positionV>
            <wp:extent cx="175960" cy="73152"/>
            <wp:effectExtent l="0" t="0" r="0" b="0"/>
            <wp:wrapNone/>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png"/>
                    <pic:cNvPicPr/>
                  </pic:nvPicPr>
                  <pic:blipFill>
                    <a:blip r:embed="rId100" cstate="print"/>
                    <a:stretch>
                      <a:fillRect/>
                    </a:stretch>
                  </pic:blipFill>
                  <pic:spPr>
                    <a:xfrm>
                      <a:off x="0" y="0"/>
                      <a:ext cx="175960" cy="73152"/>
                    </a:xfrm>
                    <a:prstGeom prst="rect">
                      <a:avLst/>
                    </a:prstGeom>
                  </pic:spPr>
                </pic:pic>
              </a:graphicData>
            </a:graphic>
          </wp:anchor>
        </w:drawing>
      </w:r>
      <w:r w:rsidR="001359B3">
        <w:rPr>
          <w:noProof/>
          <w:lang w:val="en-US"/>
        </w:rPr>
        <w:drawing>
          <wp:anchor distT="0" distB="0" distL="0" distR="0" simplePos="0" relativeHeight="251781120" behindDoc="1" locked="0" layoutInCell="1" allowOverlap="1" wp14:anchorId="024CF04F" wp14:editId="5CABB4C7">
            <wp:simplePos x="0" y="0"/>
            <wp:positionH relativeFrom="page">
              <wp:posOffset>18955506</wp:posOffset>
            </wp:positionH>
            <wp:positionV relativeFrom="page">
              <wp:posOffset>11662841</wp:posOffset>
            </wp:positionV>
            <wp:extent cx="257514" cy="73152"/>
            <wp:effectExtent l="0" t="0" r="0" b="0"/>
            <wp:wrapNone/>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101" cstate="print"/>
                    <a:stretch>
                      <a:fillRect/>
                    </a:stretch>
                  </pic:blipFill>
                  <pic:spPr>
                    <a:xfrm>
                      <a:off x="0" y="0"/>
                      <a:ext cx="257514" cy="73152"/>
                    </a:xfrm>
                    <a:prstGeom prst="rect">
                      <a:avLst/>
                    </a:prstGeom>
                  </pic:spPr>
                </pic:pic>
              </a:graphicData>
            </a:graphic>
          </wp:anchor>
        </w:drawing>
      </w:r>
      <w:r w:rsidR="001359B3">
        <w:rPr>
          <w:noProof/>
          <w:lang w:val="en-US"/>
        </w:rPr>
        <w:drawing>
          <wp:anchor distT="0" distB="0" distL="0" distR="0" simplePos="0" relativeHeight="251782144" behindDoc="1" locked="0" layoutInCell="1" allowOverlap="1" wp14:anchorId="42432B55" wp14:editId="25E24215">
            <wp:simplePos x="0" y="0"/>
            <wp:positionH relativeFrom="page">
              <wp:posOffset>13800380</wp:posOffset>
            </wp:positionH>
            <wp:positionV relativeFrom="page">
              <wp:posOffset>12194023</wp:posOffset>
            </wp:positionV>
            <wp:extent cx="2646673" cy="347662"/>
            <wp:effectExtent l="0" t="0" r="0" b="0"/>
            <wp:wrapNone/>
            <wp:docPr id="1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png"/>
                    <pic:cNvPicPr/>
                  </pic:nvPicPr>
                  <pic:blipFill>
                    <a:blip r:embed="rId102" cstate="print"/>
                    <a:stretch>
                      <a:fillRect/>
                    </a:stretch>
                  </pic:blipFill>
                  <pic:spPr>
                    <a:xfrm>
                      <a:off x="0" y="0"/>
                      <a:ext cx="2646673" cy="347662"/>
                    </a:xfrm>
                    <a:prstGeom prst="rect">
                      <a:avLst/>
                    </a:prstGeom>
                  </pic:spPr>
                </pic:pic>
              </a:graphicData>
            </a:graphic>
          </wp:anchor>
        </w:drawing>
      </w:r>
      <w:r w:rsidR="001359B3">
        <w:rPr>
          <w:noProof/>
          <w:lang w:val="en-US"/>
        </w:rPr>
        <w:drawing>
          <wp:anchor distT="0" distB="0" distL="0" distR="0" simplePos="0" relativeHeight="251783168" behindDoc="1" locked="0" layoutInCell="1" allowOverlap="1" wp14:anchorId="740DF02D" wp14:editId="55C3D24D">
            <wp:simplePos x="0" y="0"/>
            <wp:positionH relativeFrom="page">
              <wp:posOffset>11415976</wp:posOffset>
            </wp:positionH>
            <wp:positionV relativeFrom="page">
              <wp:posOffset>11519451</wp:posOffset>
            </wp:positionV>
            <wp:extent cx="56869" cy="66675"/>
            <wp:effectExtent l="0" t="0" r="0" b="0"/>
            <wp:wrapNone/>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103" cstate="print"/>
                    <a:stretch>
                      <a:fillRect/>
                    </a:stretch>
                  </pic:blipFill>
                  <pic:spPr>
                    <a:xfrm>
                      <a:off x="0" y="0"/>
                      <a:ext cx="56869" cy="66675"/>
                    </a:xfrm>
                    <a:prstGeom prst="rect">
                      <a:avLst/>
                    </a:prstGeom>
                  </pic:spPr>
                </pic:pic>
              </a:graphicData>
            </a:graphic>
          </wp:anchor>
        </w:drawing>
      </w:r>
      <w:r w:rsidR="001359B3">
        <w:rPr>
          <w:noProof/>
          <w:lang w:val="en-US"/>
        </w:rPr>
        <w:drawing>
          <wp:anchor distT="0" distB="0" distL="0" distR="0" simplePos="0" relativeHeight="251784192" behindDoc="1" locked="0" layoutInCell="1" allowOverlap="1" wp14:anchorId="5467B9CD" wp14:editId="2A4FC18B">
            <wp:simplePos x="0" y="0"/>
            <wp:positionH relativeFrom="page">
              <wp:posOffset>13810276</wp:posOffset>
            </wp:positionH>
            <wp:positionV relativeFrom="page">
              <wp:posOffset>11211033</wp:posOffset>
            </wp:positionV>
            <wp:extent cx="72446" cy="69342"/>
            <wp:effectExtent l="0" t="0" r="0" b="0"/>
            <wp:wrapNone/>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104" cstate="print"/>
                    <a:stretch>
                      <a:fillRect/>
                    </a:stretch>
                  </pic:blipFill>
                  <pic:spPr>
                    <a:xfrm>
                      <a:off x="0" y="0"/>
                      <a:ext cx="72446" cy="69342"/>
                    </a:xfrm>
                    <a:prstGeom prst="rect">
                      <a:avLst/>
                    </a:prstGeom>
                  </pic:spPr>
                </pic:pic>
              </a:graphicData>
            </a:graphic>
          </wp:anchor>
        </w:drawing>
      </w:r>
      <w:r w:rsidR="001359B3">
        <w:rPr>
          <w:noProof/>
          <w:lang w:val="en-US"/>
        </w:rPr>
        <w:drawing>
          <wp:anchor distT="0" distB="0" distL="0" distR="0" simplePos="0" relativeHeight="251785216" behindDoc="1" locked="0" layoutInCell="1" allowOverlap="1" wp14:anchorId="50C0C3B1" wp14:editId="0E20411C">
            <wp:simplePos x="0" y="0"/>
            <wp:positionH relativeFrom="page">
              <wp:posOffset>13979658</wp:posOffset>
            </wp:positionH>
            <wp:positionV relativeFrom="page">
              <wp:posOffset>11217192</wp:posOffset>
            </wp:positionV>
            <wp:extent cx="336148" cy="80962"/>
            <wp:effectExtent l="0" t="0" r="0" b="0"/>
            <wp:wrapNone/>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105" cstate="print"/>
                    <a:stretch>
                      <a:fillRect/>
                    </a:stretch>
                  </pic:blipFill>
                  <pic:spPr>
                    <a:xfrm>
                      <a:off x="0" y="0"/>
                      <a:ext cx="336148" cy="80962"/>
                    </a:xfrm>
                    <a:prstGeom prst="rect">
                      <a:avLst/>
                    </a:prstGeom>
                  </pic:spPr>
                </pic:pic>
              </a:graphicData>
            </a:graphic>
          </wp:anchor>
        </w:drawing>
      </w:r>
      <w:r w:rsidR="001359B3">
        <w:rPr>
          <w:noProof/>
          <w:lang w:val="en-US"/>
        </w:rPr>
        <w:drawing>
          <wp:anchor distT="0" distB="0" distL="0" distR="0" simplePos="0" relativeHeight="251786240" behindDoc="1" locked="0" layoutInCell="1" allowOverlap="1" wp14:anchorId="066E808E" wp14:editId="58466F99">
            <wp:simplePos x="0" y="0"/>
            <wp:positionH relativeFrom="page">
              <wp:posOffset>14441609</wp:posOffset>
            </wp:positionH>
            <wp:positionV relativeFrom="page">
              <wp:posOffset>11220272</wp:posOffset>
            </wp:positionV>
            <wp:extent cx="1006221" cy="94106"/>
            <wp:effectExtent l="0" t="0" r="0" b="0"/>
            <wp:wrapNone/>
            <wp:docPr id="14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png"/>
                    <pic:cNvPicPr/>
                  </pic:nvPicPr>
                  <pic:blipFill>
                    <a:blip r:embed="rId106" cstate="print"/>
                    <a:stretch>
                      <a:fillRect/>
                    </a:stretch>
                  </pic:blipFill>
                  <pic:spPr>
                    <a:xfrm>
                      <a:off x="0" y="0"/>
                      <a:ext cx="1006221" cy="94106"/>
                    </a:xfrm>
                    <a:prstGeom prst="rect">
                      <a:avLst/>
                    </a:prstGeom>
                  </pic:spPr>
                </pic:pic>
              </a:graphicData>
            </a:graphic>
          </wp:anchor>
        </w:drawing>
      </w:r>
      <w:r w:rsidR="001359B3">
        <w:rPr>
          <w:noProof/>
          <w:lang w:val="en-US"/>
        </w:rPr>
        <w:drawing>
          <wp:anchor distT="0" distB="0" distL="0" distR="0" simplePos="0" relativeHeight="251787264" behindDoc="1" locked="0" layoutInCell="1" allowOverlap="1" wp14:anchorId="21341A46" wp14:editId="66E0B32A">
            <wp:simplePos x="0" y="0"/>
            <wp:positionH relativeFrom="page">
              <wp:posOffset>16344847</wp:posOffset>
            </wp:positionH>
            <wp:positionV relativeFrom="page">
              <wp:posOffset>11204874</wp:posOffset>
            </wp:positionV>
            <wp:extent cx="133229" cy="80962"/>
            <wp:effectExtent l="0" t="0" r="0" b="0"/>
            <wp:wrapNone/>
            <wp:docPr id="14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png"/>
                    <pic:cNvPicPr/>
                  </pic:nvPicPr>
                  <pic:blipFill>
                    <a:blip r:embed="rId107" cstate="print"/>
                    <a:stretch>
                      <a:fillRect/>
                    </a:stretch>
                  </pic:blipFill>
                  <pic:spPr>
                    <a:xfrm>
                      <a:off x="0" y="0"/>
                      <a:ext cx="133229" cy="80962"/>
                    </a:xfrm>
                    <a:prstGeom prst="rect">
                      <a:avLst/>
                    </a:prstGeom>
                  </pic:spPr>
                </pic:pic>
              </a:graphicData>
            </a:graphic>
          </wp:anchor>
        </w:drawing>
      </w:r>
      <w:r>
        <w:rPr>
          <w:noProof/>
        </w:rPr>
        <mc:AlternateContent>
          <mc:Choice Requires="wps">
            <w:drawing>
              <wp:anchor distT="0" distB="0" distL="114300" distR="114300" simplePos="0" relativeHeight="251788288" behindDoc="1" locked="0" layoutInCell="1" allowOverlap="1" wp14:anchorId="554633E3" wp14:editId="2AFA768D">
                <wp:simplePos x="0" y="0"/>
                <wp:positionH relativeFrom="page">
                  <wp:posOffset>3507740</wp:posOffset>
                </wp:positionH>
                <wp:positionV relativeFrom="page">
                  <wp:posOffset>4312920</wp:posOffset>
                </wp:positionV>
                <wp:extent cx="11155045" cy="455612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4556125"/>
                        </a:xfrm>
                        <a:prstGeom prst="rect">
                          <a:avLst/>
                        </a:prstGeom>
                      </wps:spPr>
                      <wps:txbx>
                        <w:txbxContent>
                          <w:p w14:paraId="35BB14F5" w14:textId="77777777" w:rsidR="00490867" w:rsidRDefault="00490867" w:rsidP="001359B3">
                            <w:pPr>
                              <w:jc w:val="center"/>
                              <w:rPr>
                                <w:color w:val="000000"/>
                                <w:sz w:val="384"/>
                                <w:szCs w:val="384"/>
                              </w:rPr>
                            </w:pPr>
                            <w:r>
                              <w:rPr>
                                <w:color w:val="000000"/>
                                <w:sz w:val="384"/>
                                <w:szCs w:val="384"/>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633E3" id="Text Box 30" o:spid="_x0000_s1035" type="#_x0000_t202" style="position:absolute;left:0;text-align:left;margin-left:276.2pt;margin-top:339.6pt;width:878.35pt;height:358.75pt;rotation:-45;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" filled="f" stroked="f">
                <o:lock v:ext="edit" shapetype="t"/>
                <v:textbox style="mso-fit-shape-to-text:t">
                  <w:txbxContent>
                    <w:p w14:paraId="35BB14F5" w14:textId="77777777" w:rsidR="00490867" w:rsidRDefault="00490867" w:rsidP="001359B3">
                      <w:pPr>
                        <w:jc w:val="center"/>
                        <w:rPr>
                          <w:color w:val="000000"/>
                          <w:sz w:val="384"/>
                          <w:szCs w:val="384"/>
                        </w:rPr>
                      </w:pPr>
                      <w:r>
                        <w:rPr>
                          <w:color w:val="000000"/>
                          <w:sz w:val="384"/>
                          <w:szCs w:val="384"/>
                        </w:rPr>
                        <w:t>KRIBHCO</w:t>
                      </w:r>
                    </w:p>
                  </w:txbxContent>
                </v:textbox>
                <w10:wrap anchorx="page" anchory="page"/>
              </v:shape>
            </w:pict>
          </mc:Fallback>
        </mc:AlternateContent>
      </w:r>
      <w:r>
        <w:rPr>
          <w:noProof/>
        </w:rPr>
        <mc:AlternateContent>
          <mc:Choice Requires="wps">
            <w:drawing>
              <wp:anchor distT="0" distB="0" distL="114300" distR="114300" simplePos="0" relativeHeight="251789312" behindDoc="1" locked="0" layoutInCell="1" allowOverlap="1" wp14:anchorId="01417F4F" wp14:editId="4D56FFF7">
                <wp:simplePos x="0" y="0"/>
                <wp:positionH relativeFrom="page">
                  <wp:posOffset>4554855</wp:posOffset>
                </wp:positionH>
                <wp:positionV relativeFrom="page">
                  <wp:posOffset>6246495</wp:posOffset>
                </wp:positionV>
                <wp:extent cx="12927330" cy="455612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4556125"/>
                        </a:xfrm>
                        <a:prstGeom prst="rect">
                          <a:avLst/>
                        </a:prstGeom>
                      </wps:spPr>
                      <wps:txbx>
                        <w:txbxContent>
                          <w:p w14:paraId="0EFC0DC0" w14:textId="77777777" w:rsidR="00490867" w:rsidRDefault="00490867" w:rsidP="001359B3">
                            <w:pPr>
                              <w:jc w:val="center"/>
                              <w:rPr>
                                <w:color w:val="000000"/>
                                <w:sz w:val="384"/>
                                <w:szCs w:val="384"/>
                              </w:rPr>
                            </w:pPr>
                            <w:r>
                              <w:rPr>
                                <w:color w:val="000000"/>
                                <w:sz w:val="384"/>
                                <w:szCs w:val="384"/>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417F4F" id="Text Box 28" o:spid="_x0000_s1036" type="#_x0000_t202" style="position:absolute;left:0;text-align:left;margin-left:358.65pt;margin-top:491.85pt;width:1017.9pt;height:358.75pt;rotation:-45;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" filled="f" stroked="f">
                <o:lock v:ext="edit" shapetype="t"/>
                <v:textbox style="mso-fit-shape-to-text:t">
                  <w:txbxContent>
                    <w:p w14:paraId="0EFC0DC0" w14:textId="77777777" w:rsidR="00490867" w:rsidRDefault="00490867" w:rsidP="001359B3">
                      <w:pPr>
                        <w:jc w:val="center"/>
                        <w:rPr>
                          <w:color w:val="000000"/>
                          <w:sz w:val="384"/>
                          <w:szCs w:val="384"/>
                        </w:rPr>
                      </w:pPr>
                      <w:r>
                        <w:rPr>
                          <w:color w:val="000000"/>
                          <w:sz w:val="384"/>
                          <w:szCs w:val="384"/>
                        </w:rPr>
                        <w:t>Confidential</w:t>
                      </w:r>
                    </w:p>
                  </w:txbxContent>
                </v:textbox>
                <w10:wrap anchorx="page" anchory="page"/>
              </v:shape>
            </w:pict>
          </mc:Fallback>
        </mc:AlternateContent>
      </w:r>
    </w:p>
    <w:p w14:paraId="1CC53866" w14:textId="77777777" w:rsidR="001359B3" w:rsidRDefault="001359B3" w:rsidP="001359B3">
      <w:pPr>
        <w:rPr>
          <w:sz w:val="2"/>
          <w:szCs w:val="2"/>
        </w:rPr>
        <w:sectPr w:rsidR="001359B3">
          <w:headerReference w:type="default" r:id="rId108"/>
          <w:footerReference w:type="default" r:id="rId109"/>
          <w:pgSz w:w="31660" w:h="20490" w:orient="landscape"/>
          <w:pgMar w:top="180" w:right="140" w:bottom="0" w:left="220" w:header="0" w:footer="0" w:gutter="0"/>
          <w:cols w:space="720"/>
        </w:sectPr>
      </w:pPr>
    </w:p>
    <w:tbl>
      <w:tblPr>
        <w:tblW w:w="0" w:type="auto"/>
        <w:tblInd w:w="1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5"/>
        <w:gridCol w:w="3408"/>
        <w:gridCol w:w="3864"/>
        <w:gridCol w:w="3862"/>
        <w:gridCol w:w="3889"/>
        <w:gridCol w:w="3858"/>
        <w:gridCol w:w="1871"/>
        <w:gridCol w:w="283"/>
        <w:gridCol w:w="671"/>
        <w:gridCol w:w="1012"/>
        <w:gridCol w:w="1742"/>
        <w:gridCol w:w="303"/>
        <w:gridCol w:w="303"/>
        <w:gridCol w:w="300"/>
        <w:gridCol w:w="1211"/>
        <w:gridCol w:w="1334"/>
        <w:gridCol w:w="817"/>
        <w:gridCol w:w="1256"/>
        <w:gridCol w:w="454"/>
      </w:tblGrid>
      <w:tr w:rsidR="001359B3" w14:paraId="1BBDC92B" w14:textId="77777777" w:rsidTr="008A475E">
        <w:trPr>
          <w:trHeight w:val="218"/>
        </w:trPr>
        <w:tc>
          <w:tcPr>
            <w:tcW w:w="7727" w:type="dxa"/>
            <w:gridSpan w:val="3"/>
            <w:tcBorders>
              <w:bottom w:val="nil"/>
              <w:right w:val="single" w:sz="6" w:space="0" w:color="000000"/>
            </w:tcBorders>
          </w:tcPr>
          <w:p w14:paraId="55115D25" w14:textId="77777777" w:rsidR="001359B3" w:rsidRDefault="001359B3" w:rsidP="008A475E">
            <w:pPr>
              <w:pStyle w:val="TableParagraph"/>
              <w:rPr>
                <w:rFonts w:ascii="Times New Roman"/>
                <w:sz w:val="14"/>
              </w:rPr>
            </w:pPr>
          </w:p>
        </w:tc>
        <w:tc>
          <w:tcPr>
            <w:tcW w:w="7751" w:type="dxa"/>
            <w:gridSpan w:val="2"/>
            <w:tcBorders>
              <w:left w:val="single" w:sz="6" w:space="0" w:color="000000"/>
              <w:bottom w:val="single" w:sz="6" w:space="0" w:color="000000"/>
              <w:right w:val="single" w:sz="6" w:space="0" w:color="000000"/>
            </w:tcBorders>
          </w:tcPr>
          <w:p w14:paraId="162F4835" w14:textId="77777777" w:rsidR="001359B3" w:rsidRDefault="001359B3" w:rsidP="008A475E">
            <w:pPr>
              <w:pStyle w:val="TableParagraph"/>
              <w:rPr>
                <w:rFonts w:ascii="Times New Roman"/>
                <w:sz w:val="14"/>
              </w:rPr>
            </w:pPr>
          </w:p>
        </w:tc>
        <w:tc>
          <w:tcPr>
            <w:tcW w:w="7695" w:type="dxa"/>
            <w:gridSpan w:val="5"/>
            <w:tcBorders>
              <w:left w:val="single" w:sz="6" w:space="0" w:color="000000"/>
              <w:bottom w:val="single" w:sz="6" w:space="0" w:color="000000"/>
              <w:right w:val="single" w:sz="6" w:space="0" w:color="000000"/>
            </w:tcBorders>
          </w:tcPr>
          <w:p w14:paraId="2EF1E515" w14:textId="77777777" w:rsidR="001359B3" w:rsidRDefault="001359B3" w:rsidP="008A475E">
            <w:pPr>
              <w:pStyle w:val="TableParagraph"/>
              <w:rPr>
                <w:rFonts w:ascii="Times New Roman"/>
                <w:sz w:val="14"/>
              </w:rPr>
            </w:pPr>
          </w:p>
        </w:tc>
        <w:tc>
          <w:tcPr>
            <w:tcW w:w="7720" w:type="dxa"/>
            <w:gridSpan w:val="9"/>
            <w:tcBorders>
              <w:left w:val="single" w:sz="6" w:space="0" w:color="000000"/>
              <w:bottom w:val="nil"/>
            </w:tcBorders>
          </w:tcPr>
          <w:p w14:paraId="10EE2994" w14:textId="77777777" w:rsidR="001359B3" w:rsidRDefault="001359B3" w:rsidP="008A475E">
            <w:pPr>
              <w:pStyle w:val="TableParagraph"/>
              <w:rPr>
                <w:rFonts w:ascii="Times New Roman"/>
                <w:sz w:val="14"/>
              </w:rPr>
            </w:pPr>
          </w:p>
        </w:tc>
      </w:tr>
      <w:tr w:rsidR="001359B3" w14:paraId="408B96BE" w14:textId="77777777" w:rsidTr="008A475E">
        <w:trPr>
          <w:trHeight w:val="3847"/>
        </w:trPr>
        <w:tc>
          <w:tcPr>
            <w:tcW w:w="455" w:type="dxa"/>
            <w:vMerge w:val="restart"/>
            <w:tcBorders>
              <w:top w:val="nil"/>
              <w:bottom w:val="single" w:sz="6" w:space="0" w:color="000000"/>
              <w:right w:val="single" w:sz="6" w:space="0" w:color="000000"/>
            </w:tcBorders>
          </w:tcPr>
          <w:p w14:paraId="5ADB2526" w14:textId="77777777" w:rsidR="001359B3" w:rsidRDefault="001359B3" w:rsidP="008A475E">
            <w:pPr>
              <w:pStyle w:val="TableParagraph"/>
              <w:rPr>
                <w:rFonts w:ascii="Times New Roman"/>
                <w:sz w:val="28"/>
              </w:rPr>
            </w:pPr>
          </w:p>
        </w:tc>
        <w:tc>
          <w:tcPr>
            <w:tcW w:w="29984" w:type="dxa"/>
            <w:gridSpan w:val="17"/>
            <w:vMerge w:val="restart"/>
            <w:tcBorders>
              <w:top w:val="single" w:sz="6" w:space="0" w:color="000000"/>
              <w:left w:val="single" w:sz="6" w:space="0" w:color="000000"/>
              <w:bottom w:val="nil"/>
              <w:right w:val="single" w:sz="6" w:space="0" w:color="000000"/>
            </w:tcBorders>
          </w:tcPr>
          <w:p w14:paraId="242D1B4B" w14:textId="77777777" w:rsidR="001359B3" w:rsidRDefault="001359B3" w:rsidP="008A475E">
            <w:pPr>
              <w:pStyle w:val="TableParagraph"/>
              <w:rPr>
                <w:rFonts w:ascii="Calibri"/>
                <w:b/>
                <w:sz w:val="16"/>
              </w:rPr>
            </w:pPr>
          </w:p>
          <w:p w14:paraId="717CC2B7" w14:textId="77777777" w:rsidR="001359B3" w:rsidRDefault="001359B3" w:rsidP="008A475E">
            <w:pPr>
              <w:pStyle w:val="TableParagraph"/>
              <w:rPr>
                <w:rFonts w:ascii="Calibri"/>
                <w:b/>
                <w:sz w:val="16"/>
              </w:rPr>
            </w:pPr>
          </w:p>
          <w:p w14:paraId="5A46E8B4" w14:textId="77777777" w:rsidR="001359B3" w:rsidRDefault="001359B3" w:rsidP="008A475E">
            <w:pPr>
              <w:pStyle w:val="TableParagraph"/>
              <w:rPr>
                <w:rFonts w:ascii="Calibri"/>
                <w:b/>
                <w:sz w:val="16"/>
              </w:rPr>
            </w:pPr>
          </w:p>
          <w:p w14:paraId="6D5A35E7" w14:textId="77777777" w:rsidR="001359B3" w:rsidRDefault="001359B3" w:rsidP="008A475E">
            <w:pPr>
              <w:pStyle w:val="TableParagraph"/>
              <w:rPr>
                <w:rFonts w:ascii="Calibri"/>
                <w:b/>
                <w:sz w:val="16"/>
              </w:rPr>
            </w:pPr>
          </w:p>
          <w:p w14:paraId="38D2CA11" w14:textId="77777777" w:rsidR="001359B3" w:rsidRDefault="001359B3" w:rsidP="008A475E">
            <w:pPr>
              <w:pStyle w:val="TableParagraph"/>
              <w:spacing w:before="110"/>
              <w:ind w:left="2361" w:right="22757"/>
              <w:jc w:val="center"/>
              <w:rPr>
                <w:sz w:val="14"/>
              </w:rPr>
            </w:pPr>
            <w:bookmarkStart w:id="2375" w:name="Model"/>
            <w:bookmarkEnd w:id="2375"/>
            <w:r>
              <w:rPr>
                <w:w w:val="95"/>
                <w:sz w:val="14"/>
              </w:rPr>
              <w:t>AMMONIA</w:t>
            </w:r>
          </w:p>
          <w:p w14:paraId="099EBE6D" w14:textId="77777777" w:rsidR="001359B3" w:rsidRDefault="001359B3" w:rsidP="008A475E">
            <w:pPr>
              <w:pStyle w:val="TableParagraph"/>
              <w:spacing w:before="22"/>
              <w:ind w:left="2361" w:right="22742"/>
              <w:jc w:val="center"/>
              <w:rPr>
                <w:sz w:val="14"/>
              </w:rPr>
            </w:pPr>
            <w:r>
              <w:rPr>
                <w:w w:val="95"/>
                <w:sz w:val="14"/>
              </w:rPr>
              <w:t>SUPERHEATER</w:t>
            </w:r>
          </w:p>
          <w:p w14:paraId="29FC23AE" w14:textId="77777777" w:rsidR="001359B3" w:rsidRDefault="001359B3" w:rsidP="008A475E">
            <w:pPr>
              <w:pStyle w:val="TableParagraph"/>
              <w:tabs>
                <w:tab w:val="left" w:pos="6151"/>
              </w:tabs>
              <w:spacing w:before="99" w:line="549" w:lineRule="auto"/>
              <w:ind w:left="4478" w:right="22853" w:firstLine="178"/>
              <w:rPr>
                <w:sz w:val="14"/>
              </w:rPr>
            </w:pPr>
            <w:r>
              <w:rPr>
                <w:w w:val="95"/>
                <w:position w:val="1"/>
                <w:sz w:val="14"/>
              </w:rPr>
              <w:t>E5011</w:t>
            </w:r>
            <w:r>
              <w:rPr>
                <w:w w:val="95"/>
                <w:position w:val="1"/>
                <w:sz w:val="14"/>
              </w:rPr>
              <w:tab/>
            </w:r>
            <w:r>
              <w:rPr>
                <w:w w:val="85"/>
                <w:sz w:val="14"/>
              </w:rPr>
              <w:t>3.45</w:t>
            </w:r>
            <w:r>
              <w:rPr>
                <w:spacing w:val="3"/>
                <w:w w:val="85"/>
                <w:sz w:val="14"/>
              </w:rPr>
              <w:t xml:space="preserve"> </w:t>
            </w:r>
            <w:proofErr w:type="spellStart"/>
            <w:r>
              <w:rPr>
                <w:w w:val="85"/>
                <w:sz w:val="14"/>
              </w:rPr>
              <w:t>barg</w:t>
            </w:r>
            <w:proofErr w:type="spellEnd"/>
            <w:r>
              <w:rPr>
                <w:spacing w:val="3"/>
                <w:w w:val="85"/>
                <w:sz w:val="14"/>
              </w:rPr>
              <w:t xml:space="preserve"> </w:t>
            </w:r>
            <w:r>
              <w:rPr>
                <w:w w:val="85"/>
                <w:sz w:val="14"/>
              </w:rPr>
              <w:t>STEAM</w:t>
            </w:r>
            <w:r>
              <w:rPr>
                <w:spacing w:val="-30"/>
                <w:w w:val="85"/>
                <w:sz w:val="14"/>
              </w:rPr>
              <w:t xml:space="preserve"> </w:t>
            </w:r>
            <w:r>
              <w:rPr>
                <w:w w:val="95"/>
                <w:sz w:val="14"/>
              </w:rPr>
              <w:t>COND.</w:t>
            </w:r>
          </w:p>
          <w:p w14:paraId="48F19A02" w14:textId="77777777" w:rsidR="001359B3" w:rsidRDefault="001359B3" w:rsidP="008A475E">
            <w:pPr>
              <w:pStyle w:val="TableParagraph"/>
              <w:spacing w:before="2"/>
              <w:rPr>
                <w:rFonts w:ascii="Calibri"/>
                <w:b/>
                <w:sz w:val="13"/>
              </w:rPr>
            </w:pPr>
          </w:p>
          <w:p w14:paraId="77AE29B9" w14:textId="77777777" w:rsidR="001359B3" w:rsidRDefault="001359B3" w:rsidP="008A475E">
            <w:pPr>
              <w:pStyle w:val="TableParagraph"/>
              <w:spacing w:before="1"/>
              <w:ind w:left="7652"/>
              <w:rPr>
                <w:sz w:val="14"/>
              </w:rPr>
            </w:pPr>
            <w:r>
              <w:rPr>
                <w:w w:val="85"/>
                <w:sz w:val="14"/>
              </w:rPr>
              <w:t>3.45</w:t>
            </w:r>
            <w:r>
              <w:rPr>
                <w:spacing w:val="2"/>
                <w:w w:val="85"/>
                <w:sz w:val="14"/>
              </w:rPr>
              <w:t xml:space="preserve"> </w:t>
            </w:r>
            <w:proofErr w:type="spellStart"/>
            <w:r>
              <w:rPr>
                <w:w w:val="85"/>
                <w:sz w:val="14"/>
              </w:rPr>
              <w:t>barg</w:t>
            </w:r>
            <w:proofErr w:type="spellEnd"/>
            <w:r>
              <w:rPr>
                <w:spacing w:val="2"/>
                <w:w w:val="85"/>
                <w:sz w:val="14"/>
              </w:rPr>
              <w:t xml:space="preserve"> </w:t>
            </w:r>
            <w:r>
              <w:rPr>
                <w:w w:val="85"/>
                <w:sz w:val="14"/>
              </w:rPr>
              <w:t>STEAM</w:t>
            </w:r>
          </w:p>
          <w:p w14:paraId="6F8386BB" w14:textId="77777777" w:rsidR="001359B3" w:rsidRDefault="001359B3" w:rsidP="008A475E">
            <w:pPr>
              <w:pStyle w:val="TableParagraph"/>
              <w:rPr>
                <w:rFonts w:ascii="Calibri"/>
                <w:b/>
                <w:sz w:val="16"/>
              </w:rPr>
            </w:pPr>
          </w:p>
          <w:p w14:paraId="23D49CC3" w14:textId="77777777" w:rsidR="001359B3" w:rsidRDefault="001359B3" w:rsidP="008A475E">
            <w:pPr>
              <w:pStyle w:val="TableParagraph"/>
              <w:rPr>
                <w:rFonts w:ascii="Calibri"/>
                <w:b/>
                <w:sz w:val="16"/>
              </w:rPr>
            </w:pPr>
          </w:p>
          <w:p w14:paraId="2E8E9CD0" w14:textId="77777777" w:rsidR="001359B3" w:rsidRDefault="001359B3" w:rsidP="008A475E">
            <w:pPr>
              <w:pStyle w:val="TableParagraph"/>
              <w:spacing w:before="125"/>
              <w:ind w:left="5971"/>
              <w:rPr>
                <w:sz w:val="14"/>
              </w:rPr>
            </w:pPr>
            <w:r>
              <w:rPr>
                <w:w w:val="95"/>
                <w:sz w:val="14"/>
              </w:rPr>
              <w:t>AMMONIA</w:t>
            </w:r>
          </w:p>
          <w:p w14:paraId="3022A557" w14:textId="77777777" w:rsidR="001359B3" w:rsidRDefault="001359B3" w:rsidP="008A475E">
            <w:pPr>
              <w:pStyle w:val="TableParagraph"/>
              <w:tabs>
                <w:tab w:val="left" w:pos="7410"/>
              </w:tabs>
              <w:spacing w:before="22" w:line="384" w:lineRule="auto"/>
              <w:ind w:left="6133" w:right="22166" w:hanging="205"/>
              <w:rPr>
                <w:sz w:val="14"/>
              </w:rPr>
            </w:pPr>
            <w:r>
              <w:rPr>
                <w:w w:val="90"/>
                <w:sz w:val="14"/>
              </w:rPr>
              <w:t>VAPORIZER</w:t>
            </w:r>
            <w:r>
              <w:rPr>
                <w:w w:val="90"/>
                <w:sz w:val="14"/>
              </w:rPr>
              <w:tab/>
            </w:r>
            <w:r>
              <w:rPr>
                <w:spacing w:val="-4"/>
                <w:w w:val="90"/>
                <w:sz w:val="14"/>
              </w:rPr>
              <w:t>COND.</w:t>
            </w:r>
            <w:r>
              <w:rPr>
                <w:spacing w:val="-32"/>
                <w:w w:val="90"/>
                <w:sz w:val="14"/>
              </w:rPr>
              <w:t xml:space="preserve"> </w:t>
            </w:r>
            <w:r>
              <w:rPr>
                <w:w w:val="95"/>
                <w:sz w:val="14"/>
              </w:rPr>
              <w:t>E5010</w:t>
            </w:r>
          </w:p>
          <w:p w14:paraId="3C2DC2E9" w14:textId="77777777" w:rsidR="001359B3" w:rsidRDefault="001359B3" w:rsidP="008A475E">
            <w:pPr>
              <w:pStyle w:val="TableParagraph"/>
              <w:spacing w:before="10"/>
              <w:rPr>
                <w:rFonts w:ascii="Calibri"/>
                <w:b/>
                <w:sz w:val="11"/>
              </w:rPr>
            </w:pPr>
          </w:p>
          <w:p w14:paraId="429B4959" w14:textId="77777777" w:rsidR="001359B3" w:rsidRDefault="001359B3" w:rsidP="008A475E">
            <w:pPr>
              <w:pStyle w:val="TableParagraph"/>
              <w:tabs>
                <w:tab w:val="left" w:pos="1820"/>
                <w:tab w:val="left" w:pos="4388"/>
              </w:tabs>
              <w:spacing w:line="144" w:lineRule="auto"/>
              <w:ind w:left="468"/>
              <w:rPr>
                <w:sz w:val="16"/>
              </w:rPr>
            </w:pPr>
            <w:r>
              <w:rPr>
                <w:w w:val="95"/>
                <w:sz w:val="14"/>
              </w:rPr>
              <w:t>AMMONIA</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6"/>
                <w:sz w:val="14"/>
              </w:rPr>
              <w:t xml:space="preserve"> </w:t>
            </w:r>
            <w:r>
              <w:rPr>
                <w:position w:val="-7"/>
                <w:sz w:val="16"/>
              </w:rPr>
              <w:t>1</w:t>
            </w:r>
          </w:p>
          <w:p w14:paraId="5A59B9F7" w14:textId="77777777" w:rsidR="001359B3" w:rsidRDefault="001359B3" w:rsidP="008A475E">
            <w:pPr>
              <w:pStyle w:val="TableParagraph"/>
              <w:spacing w:line="117" w:lineRule="exact"/>
              <w:ind w:left="535"/>
              <w:rPr>
                <w:sz w:val="14"/>
              </w:rPr>
            </w:pPr>
            <w:r>
              <w:rPr>
                <w:w w:val="95"/>
                <w:sz w:val="14"/>
              </w:rPr>
              <w:t>LIQUID</w:t>
            </w:r>
          </w:p>
          <w:p w14:paraId="3F402261" w14:textId="77777777" w:rsidR="001359B3" w:rsidRDefault="001359B3" w:rsidP="008A475E">
            <w:pPr>
              <w:pStyle w:val="TableParagraph"/>
              <w:spacing w:before="8"/>
              <w:rPr>
                <w:rFonts w:ascii="Calibri"/>
                <w:b/>
                <w:sz w:val="23"/>
              </w:rPr>
            </w:pPr>
          </w:p>
          <w:p w14:paraId="1A73C16D" w14:textId="77777777" w:rsidR="001359B3" w:rsidRDefault="001359B3" w:rsidP="008A475E">
            <w:pPr>
              <w:pStyle w:val="TableParagraph"/>
              <w:tabs>
                <w:tab w:val="left" w:pos="9050"/>
                <w:tab w:val="left" w:pos="24767"/>
              </w:tabs>
              <w:spacing w:line="165" w:lineRule="auto"/>
              <w:ind w:left="5864"/>
              <w:rPr>
                <w:sz w:val="16"/>
              </w:rPr>
            </w:pPr>
            <w:r>
              <w:rPr>
                <w:w w:val="85"/>
                <w:position w:val="-3"/>
                <w:sz w:val="14"/>
              </w:rPr>
              <w:t>CIRCULATED</w:t>
            </w:r>
            <w:r>
              <w:rPr>
                <w:spacing w:val="2"/>
                <w:w w:val="85"/>
                <w:position w:val="-3"/>
                <w:sz w:val="14"/>
              </w:rPr>
              <w:t xml:space="preserve"> </w:t>
            </w:r>
            <w:r>
              <w:rPr>
                <w:w w:val="85"/>
                <w:position w:val="-3"/>
                <w:sz w:val="14"/>
              </w:rPr>
              <w:t>AN</w:t>
            </w:r>
            <w:r>
              <w:rPr>
                <w:w w:val="85"/>
                <w:position w:val="-3"/>
                <w:sz w:val="14"/>
              </w:rPr>
              <w:tab/>
            </w:r>
            <w:r>
              <w:rPr>
                <w:position w:val="-11"/>
                <w:sz w:val="16"/>
              </w:rPr>
              <w:t>8</w:t>
            </w:r>
            <w:r>
              <w:rPr>
                <w:position w:val="-11"/>
                <w:sz w:val="16"/>
              </w:rPr>
              <w:tab/>
            </w:r>
            <w:r>
              <w:rPr>
                <w:sz w:val="16"/>
              </w:rPr>
              <w:t>CIRCULATED</w:t>
            </w:r>
            <w:r>
              <w:rPr>
                <w:spacing w:val="27"/>
                <w:sz w:val="16"/>
              </w:rPr>
              <w:t xml:space="preserve"> </w:t>
            </w:r>
            <w:r>
              <w:rPr>
                <w:sz w:val="16"/>
              </w:rPr>
              <w:t>CONDENSATE</w:t>
            </w:r>
          </w:p>
          <w:p w14:paraId="65D0326F" w14:textId="77777777" w:rsidR="001359B3" w:rsidRDefault="001359B3" w:rsidP="008A475E">
            <w:pPr>
              <w:pStyle w:val="TableParagraph"/>
              <w:tabs>
                <w:tab w:val="left" w:pos="21804"/>
              </w:tabs>
              <w:spacing w:line="107" w:lineRule="exact"/>
              <w:ind w:left="2361"/>
              <w:jc w:val="center"/>
              <w:rPr>
                <w:sz w:val="16"/>
              </w:rPr>
            </w:pPr>
            <w:r>
              <w:rPr>
                <w:w w:val="95"/>
                <w:sz w:val="14"/>
              </w:rPr>
              <w:t>COOLER</w:t>
            </w:r>
            <w:r>
              <w:rPr>
                <w:w w:val="95"/>
                <w:sz w:val="14"/>
              </w:rPr>
              <w:tab/>
            </w:r>
            <w:r>
              <w:rPr>
                <w:position w:val="1"/>
                <w:sz w:val="16"/>
              </w:rPr>
              <w:t>COOLER</w:t>
            </w:r>
          </w:p>
          <w:p w14:paraId="7F2BC33B" w14:textId="77777777" w:rsidR="001359B3" w:rsidRDefault="001359B3" w:rsidP="008A475E">
            <w:pPr>
              <w:pStyle w:val="TableParagraph"/>
              <w:tabs>
                <w:tab w:val="left" w:pos="20448"/>
              </w:tabs>
              <w:spacing w:line="170" w:lineRule="auto"/>
              <w:ind w:left="2351"/>
              <w:jc w:val="center"/>
              <w:rPr>
                <w:sz w:val="16"/>
              </w:rPr>
            </w:pPr>
            <w:r>
              <w:rPr>
                <w:position w:val="-3"/>
                <w:sz w:val="14"/>
              </w:rPr>
              <w:t>CWS</w:t>
            </w:r>
            <w:r>
              <w:rPr>
                <w:position w:val="-3"/>
                <w:sz w:val="14"/>
              </w:rPr>
              <w:tab/>
            </w:r>
            <w:r>
              <w:rPr>
                <w:sz w:val="16"/>
              </w:rPr>
              <w:t>CWS</w:t>
            </w:r>
          </w:p>
          <w:p w14:paraId="4CEDB8C0" w14:textId="77777777" w:rsidR="001359B3" w:rsidRDefault="001359B3" w:rsidP="008A475E">
            <w:pPr>
              <w:pStyle w:val="TableParagraph"/>
              <w:tabs>
                <w:tab w:val="left" w:pos="21810"/>
              </w:tabs>
              <w:spacing w:line="180" w:lineRule="exact"/>
              <w:ind w:left="2347"/>
              <w:jc w:val="center"/>
              <w:rPr>
                <w:sz w:val="16"/>
              </w:rPr>
            </w:pPr>
            <w:r>
              <w:rPr>
                <w:sz w:val="14"/>
              </w:rPr>
              <w:t>E5005</w:t>
            </w:r>
            <w:r>
              <w:rPr>
                <w:sz w:val="14"/>
              </w:rPr>
              <w:tab/>
            </w:r>
            <w:r>
              <w:rPr>
                <w:position w:val="2"/>
                <w:sz w:val="16"/>
              </w:rPr>
              <w:t>E5404</w:t>
            </w:r>
          </w:p>
          <w:p w14:paraId="56D58394" w14:textId="77777777" w:rsidR="001359B3" w:rsidRDefault="001359B3" w:rsidP="008A475E">
            <w:pPr>
              <w:pStyle w:val="TableParagraph"/>
              <w:spacing w:before="11"/>
              <w:rPr>
                <w:rFonts w:ascii="Calibri"/>
                <w:b/>
                <w:sz w:val="18"/>
              </w:rPr>
            </w:pPr>
          </w:p>
          <w:p w14:paraId="582598D6" w14:textId="77777777" w:rsidR="001359B3" w:rsidRDefault="001359B3" w:rsidP="008A475E">
            <w:pPr>
              <w:pStyle w:val="TableParagraph"/>
              <w:tabs>
                <w:tab w:val="left" w:pos="7862"/>
                <w:tab w:val="left" w:pos="22599"/>
              </w:tabs>
              <w:ind w:left="4930"/>
              <w:rPr>
                <w:sz w:val="16"/>
              </w:rPr>
            </w:pPr>
            <w:r>
              <w:rPr>
                <w:w w:val="105"/>
                <w:sz w:val="16"/>
              </w:rPr>
              <w:t>6</w:t>
            </w:r>
            <w:r>
              <w:rPr>
                <w:w w:val="105"/>
                <w:sz w:val="16"/>
              </w:rPr>
              <w:tab/>
            </w:r>
            <w:r>
              <w:rPr>
                <w:w w:val="105"/>
                <w:position w:val="-1"/>
                <w:sz w:val="16"/>
              </w:rPr>
              <w:t>7</w:t>
            </w:r>
            <w:r>
              <w:rPr>
                <w:w w:val="105"/>
                <w:position w:val="-1"/>
                <w:sz w:val="16"/>
              </w:rPr>
              <w:tab/>
            </w:r>
            <w:r>
              <w:rPr>
                <w:w w:val="105"/>
                <w:sz w:val="16"/>
              </w:rPr>
              <w:t>13</w:t>
            </w:r>
          </w:p>
          <w:p w14:paraId="35651BF1" w14:textId="77777777" w:rsidR="001359B3" w:rsidRDefault="001359B3" w:rsidP="008A475E">
            <w:pPr>
              <w:pStyle w:val="TableParagraph"/>
              <w:spacing w:before="12"/>
              <w:rPr>
                <w:rFonts w:ascii="Calibri"/>
                <w:b/>
                <w:sz w:val="14"/>
              </w:rPr>
            </w:pPr>
          </w:p>
          <w:p w14:paraId="02EDA9FF" w14:textId="77777777" w:rsidR="001359B3" w:rsidRDefault="001359B3" w:rsidP="008A475E">
            <w:pPr>
              <w:pStyle w:val="TableParagraph"/>
              <w:ind w:right="8823"/>
              <w:jc w:val="right"/>
              <w:rPr>
                <w:sz w:val="16"/>
              </w:rPr>
            </w:pPr>
            <w:r>
              <w:rPr>
                <w:w w:val="105"/>
                <w:sz w:val="16"/>
              </w:rPr>
              <w:t>11</w:t>
            </w:r>
          </w:p>
          <w:p w14:paraId="729F4D03" w14:textId="77777777" w:rsidR="001359B3" w:rsidRDefault="001359B3" w:rsidP="008A475E">
            <w:pPr>
              <w:pStyle w:val="TableParagraph"/>
              <w:tabs>
                <w:tab w:val="left" w:pos="23068"/>
              </w:tabs>
              <w:spacing w:before="58"/>
              <w:ind w:left="2411"/>
              <w:jc w:val="center"/>
              <w:rPr>
                <w:sz w:val="16"/>
              </w:rPr>
            </w:pPr>
            <w:r>
              <w:rPr>
                <w:sz w:val="14"/>
              </w:rPr>
              <w:t>CWR</w:t>
            </w:r>
            <w:r>
              <w:rPr>
                <w:sz w:val="14"/>
              </w:rPr>
              <w:tab/>
            </w:r>
            <w:r>
              <w:rPr>
                <w:position w:val="-1"/>
                <w:sz w:val="16"/>
              </w:rPr>
              <w:t>CWR</w:t>
            </w:r>
          </w:p>
          <w:p w14:paraId="645A60D4" w14:textId="77777777" w:rsidR="001359B3" w:rsidRDefault="001359B3" w:rsidP="008A475E">
            <w:pPr>
              <w:pStyle w:val="TableParagraph"/>
              <w:rPr>
                <w:rFonts w:ascii="Calibri"/>
                <w:b/>
                <w:sz w:val="18"/>
              </w:rPr>
            </w:pPr>
          </w:p>
          <w:p w14:paraId="7A4195C8" w14:textId="77777777" w:rsidR="001359B3" w:rsidRDefault="001359B3" w:rsidP="008A475E">
            <w:pPr>
              <w:pStyle w:val="TableParagraph"/>
              <w:rPr>
                <w:rFonts w:ascii="Calibri"/>
                <w:b/>
                <w:sz w:val="18"/>
              </w:rPr>
            </w:pPr>
          </w:p>
          <w:p w14:paraId="411C01A8" w14:textId="77777777" w:rsidR="001359B3" w:rsidRDefault="001359B3" w:rsidP="008A475E">
            <w:pPr>
              <w:pStyle w:val="TableParagraph"/>
              <w:rPr>
                <w:rFonts w:ascii="Calibri"/>
                <w:b/>
                <w:sz w:val="18"/>
              </w:rPr>
            </w:pPr>
          </w:p>
          <w:p w14:paraId="6A78685D" w14:textId="77777777" w:rsidR="001359B3" w:rsidRDefault="001359B3" w:rsidP="008A475E">
            <w:pPr>
              <w:pStyle w:val="TableParagraph"/>
              <w:spacing w:before="4"/>
              <w:rPr>
                <w:rFonts w:ascii="Calibri"/>
                <w:b/>
                <w:sz w:val="13"/>
              </w:rPr>
            </w:pPr>
          </w:p>
          <w:p w14:paraId="2848ABED" w14:textId="77777777" w:rsidR="001359B3" w:rsidRDefault="001359B3" w:rsidP="008A475E">
            <w:pPr>
              <w:pStyle w:val="TableParagraph"/>
              <w:spacing w:line="278" w:lineRule="auto"/>
              <w:ind w:left="22267" w:right="6290"/>
              <w:jc w:val="center"/>
              <w:rPr>
                <w:sz w:val="16"/>
              </w:rPr>
            </w:pPr>
            <w:r>
              <w:rPr>
                <w:sz w:val="16"/>
              </w:rPr>
              <w:t>AN</w:t>
            </w:r>
            <w:r>
              <w:rPr>
                <w:spacing w:val="1"/>
                <w:sz w:val="16"/>
              </w:rPr>
              <w:t xml:space="preserve"> </w:t>
            </w:r>
            <w:r>
              <w:rPr>
                <w:sz w:val="16"/>
              </w:rPr>
              <w:t>PARTICULATE</w:t>
            </w:r>
            <w:r>
              <w:rPr>
                <w:spacing w:val="-42"/>
                <w:sz w:val="16"/>
              </w:rPr>
              <w:t xml:space="preserve"> </w:t>
            </w:r>
            <w:r>
              <w:rPr>
                <w:w w:val="105"/>
                <w:sz w:val="16"/>
              </w:rPr>
              <w:t>DEMISTER</w:t>
            </w:r>
          </w:p>
          <w:p w14:paraId="06F86B68" w14:textId="77777777" w:rsidR="001359B3" w:rsidRDefault="001359B3" w:rsidP="008A475E">
            <w:pPr>
              <w:pStyle w:val="TableParagraph"/>
              <w:spacing w:before="88"/>
              <w:ind w:left="15966"/>
              <w:jc w:val="center"/>
              <w:rPr>
                <w:sz w:val="16"/>
              </w:rPr>
            </w:pPr>
            <w:r>
              <w:rPr>
                <w:w w:val="105"/>
                <w:sz w:val="16"/>
              </w:rPr>
              <w:t>F5406</w:t>
            </w:r>
          </w:p>
          <w:p w14:paraId="033D3320" w14:textId="77777777" w:rsidR="001359B3" w:rsidRDefault="001359B3" w:rsidP="008A475E">
            <w:pPr>
              <w:pStyle w:val="TableParagraph"/>
              <w:tabs>
                <w:tab w:val="right" w:pos="27447"/>
              </w:tabs>
              <w:spacing w:before="542"/>
              <w:ind w:left="21960"/>
              <w:rPr>
                <w:sz w:val="16"/>
              </w:rPr>
            </w:pPr>
            <w:r>
              <w:rPr>
                <w:w w:val="105"/>
                <w:sz w:val="16"/>
              </w:rPr>
              <w:t>VENT</w:t>
            </w:r>
            <w:r>
              <w:rPr>
                <w:rFonts w:ascii="Times New Roman"/>
                <w:w w:val="105"/>
                <w:sz w:val="16"/>
              </w:rPr>
              <w:tab/>
            </w:r>
            <w:r>
              <w:rPr>
                <w:w w:val="105"/>
                <w:position w:val="12"/>
                <w:sz w:val="16"/>
              </w:rPr>
              <w:t>12</w:t>
            </w:r>
          </w:p>
          <w:p w14:paraId="5DDF0AE5" w14:textId="77777777" w:rsidR="001359B3" w:rsidRDefault="001359B3" w:rsidP="008A475E">
            <w:pPr>
              <w:pStyle w:val="TableParagraph"/>
              <w:tabs>
                <w:tab w:val="left" w:pos="21716"/>
              </w:tabs>
              <w:spacing w:before="30"/>
              <w:ind w:left="8739"/>
              <w:rPr>
                <w:sz w:val="16"/>
              </w:rPr>
            </w:pPr>
            <w:r>
              <w:rPr>
                <w:w w:val="90"/>
                <w:sz w:val="14"/>
              </w:rPr>
              <w:t>NEUTRALIZER/</w:t>
            </w:r>
            <w:r>
              <w:rPr>
                <w:w w:val="90"/>
                <w:sz w:val="14"/>
              </w:rPr>
              <w:tab/>
            </w:r>
            <w:r>
              <w:rPr>
                <w:position w:val="1"/>
                <w:sz w:val="16"/>
              </w:rPr>
              <w:t>SCRUBBER</w:t>
            </w:r>
          </w:p>
          <w:p w14:paraId="50B1DCD8" w14:textId="77777777" w:rsidR="001359B3" w:rsidRDefault="001359B3" w:rsidP="008A475E">
            <w:pPr>
              <w:pStyle w:val="TableParagraph"/>
              <w:tabs>
                <w:tab w:val="left" w:pos="21933"/>
              </w:tabs>
              <w:spacing w:before="35" w:line="182" w:lineRule="auto"/>
              <w:ind w:left="8844"/>
              <w:rPr>
                <w:sz w:val="16"/>
              </w:rPr>
            </w:pPr>
            <w:r>
              <w:rPr>
                <w:w w:val="95"/>
                <w:sz w:val="14"/>
              </w:rPr>
              <w:t>SCRUBBER</w:t>
            </w:r>
            <w:r>
              <w:rPr>
                <w:w w:val="95"/>
                <w:sz w:val="14"/>
              </w:rPr>
              <w:tab/>
            </w:r>
            <w:r>
              <w:rPr>
                <w:position w:val="-9"/>
                <w:sz w:val="16"/>
              </w:rPr>
              <w:t>C5401</w:t>
            </w:r>
          </w:p>
          <w:p w14:paraId="5272194B" w14:textId="77777777" w:rsidR="001359B3" w:rsidRDefault="001359B3" w:rsidP="008A475E">
            <w:pPr>
              <w:pStyle w:val="TableParagraph"/>
              <w:tabs>
                <w:tab w:val="left" w:pos="17574"/>
              </w:tabs>
              <w:spacing w:line="146" w:lineRule="exact"/>
              <w:ind w:left="9010"/>
              <w:rPr>
                <w:sz w:val="16"/>
              </w:rPr>
            </w:pPr>
            <w:r>
              <w:rPr>
                <w:sz w:val="14"/>
              </w:rPr>
              <w:t>R5003</w:t>
            </w:r>
            <w:r>
              <w:rPr>
                <w:sz w:val="14"/>
              </w:rPr>
              <w:tab/>
            </w:r>
            <w:r>
              <w:rPr>
                <w:position w:val="2"/>
                <w:sz w:val="16"/>
              </w:rPr>
              <w:t>AIR</w:t>
            </w:r>
          </w:p>
          <w:p w14:paraId="7E412F61" w14:textId="77777777" w:rsidR="001359B3" w:rsidRDefault="001359B3" w:rsidP="008A475E">
            <w:pPr>
              <w:pStyle w:val="TableParagraph"/>
              <w:spacing w:line="161" w:lineRule="exact"/>
              <w:ind w:left="9128"/>
              <w:jc w:val="center"/>
              <w:rPr>
                <w:sz w:val="16"/>
              </w:rPr>
            </w:pPr>
            <w:r>
              <w:rPr>
                <w:w w:val="105"/>
                <w:sz w:val="16"/>
              </w:rPr>
              <w:t>15</w:t>
            </w:r>
          </w:p>
          <w:p w14:paraId="25C393FA" w14:textId="77777777" w:rsidR="001359B3" w:rsidRDefault="001359B3" w:rsidP="008A475E">
            <w:pPr>
              <w:pStyle w:val="TableParagraph"/>
              <w:spacing w:before="7"/>
              <w:rPr>
                <w:rFonts w:ascii="Calibri"/>
                <w:b/>
                <w:sz w:val="13"/>
              </w:rPr>
            </w:pPr>
          </w:p>
          <w:p w14:paraId="5B109B7C" w14:textId="77777777" w:rsidR="001359B3" w:rsidRDefault="001359B3" w:rsidP="008A475E">
            <w:pPr>
              <w:pStyle w:val="TableParagraph"/>
              <w:tabs>
                <w:tab w:val="left" w:pos="11012"/>
                <w:tab w:val="left" w:pos="18274"/>
              </w:tabs>
              <w:spacing w:line="180" w:lineRule="auto"/>
              <w:ind w:left="6012"/>
              <w:rPr>
                <w:sz w:val="16"/>
              </w:rPr>
            </w:pPr>
            <w:r>
              <w:rPr>
                <w:w w:val="85"/>
                <w:sz w:val="14"/>
              </w:rPr>
              <w:t>AN</w:t>
            </w:r>
            <w:r>
              <w:rPr>
                <w:spacing w:val="2"/>
                <w:w w:val="85"/>
                <w:sz w:val="14"/>
              </w:rPr>
              <w:t xml:space="preserve"> </w:t>
            </w:r>
            <w:r>
              <w:rPr>
                <w:w w:val="85"/>
                <w:sz w:val="14"/>
              </w:rPr>
              <w:t>SCRUBBER</w:t>
            </w:r>
            <w:r>
              <w:rPr>
                <w:w w:val="85"/>
                <w:sz w:val="14"/>
              </w:rPr>
              <w:tab/>
            </w:r>
            <w:r>
              <w:rPr>
                <w:position w:val="1"/>
                <w:sz w:val="16"/>
              </w:rPr>
              <w:t>9</w:t>
            </w:r>
            <w:r>
              <w:rPr>
                <w:position w:val="1"/>
                <w:sz w:val="16"/>
              </w:rPr>
              <w:tab/>
            </w:r>
            <w:r>
              <w:rPr>
                <w:position w:val="-5"/>
                <w:sz w:val="16"/>
              </w:rPr>
              <w:t>BLOWER</w:t>
            </w:r>
          </w:p>
          <w:p w14:paraId="2729D0B2" w14:textId="77777777" w:rsidR="001359B3" w:rsidRDefault="001359B3" w:rsidP="008A475E">
            <w:pPr>
              <w:pStyle w:val="TableParagraph"/>
              <w:spacing w:line="99" w:lineRule="exact"/>
              <w:ind w:left="6241"/>
              <w:rPr>
                <w:sz w:val="14"/>
              </w:rPr>
            </w:pPr>
            <w:r>
              <w:rPr>
                <w:w w:val="95"/>
                <w:sz w:val="14"/>
              </w:rPr>
              <w:t>PUMPS</w:t>
            </w:r>
          </w:p>
          <w:p w14:paraId="0A37FEAE" w14:textId="77777777" w:rsidR="001359B3" w:rsidRDefault="001359B3" w:rsidP="008A475E">
            <w:pPr>
              <w:pStyle w:val="TableParagraph"/>
              <w:tabs>
                <w:tab w:val="left" w:pos="6128"/>
                <w:tab w:val="left" w:pos="18396"/>
                <w:tab w:val="left" w:pos="20588"/>
              </w:tabs>
              <w:spacing w:line="160" w:lineRule="auto"/>
              <w:ind w:left="4396"/>
              <w:rPr>
                <w:sz w:val="16"/>
              </w:rPr>
            </w:pPr>
            <w:r>
              <w:rPr>
                <w:position w:val="-3"/>
                <w:sz w:val="16"/>
              </w:rPr>
              <w:t>5</w:t>
            </w:r>
            <w:r>
              <w:rPr>
                <w:position w:val="-3"/>
                <w:sz w:val="16"/>
              </w:rPr>
              <w:tab/>
            </w:r>
            <w:r>
              <w:rPr>
                <w:w w:val="85"/>
                <w:position w:val="-12"/>
                <w:sz w:val="14"/>
              </w:rPr>
              <w:t>P5004</w:t>
            </w:r>
            <w:r>
              <w:rPr>
                <w:spacing w:val="1"/>
                <w:w w:val="85"/>
                <w:position w:val="-12"/>
                <w:sz w:val="14"/>
              </w:rPr>
              <w:t xml:space="preserve"> </w:t>
            </w:r>
            <w:r>
              <w:rPr>
                <w:w w:val="85"/>
                <w:position w:val="-12"/>
                <w:sz w:val="14"/>
              </w:rPr>
              <w:t>A&amp;B</w:t>
            </w:r>
            <w:r>
              <w:rPr>
                <w:w w:val="85"/>
                <w:position w:val="-12"/>
                <w:sz w:val="14"/>
              </w:rPr>
              <w:tab/>
            </w:r>
            <w:r>
              <w:rPr>
                <w:sz w:val="16"/>
              </w:rPr>
              <w:t>B5407</w:t>
            </w:r>
            <w:r>
              <w:rPr>
                <w:sz w:val="16"/>
              </w:rPr>
              <w:tab/>
            </w:r>
            <w:r>
              <w:rPr>
                <w:position w:val="1"/>
                <w:sz w:val="16"/>
              </w:rPr>
              <w:t>PROCESS</w:t>
            </w:r>
          </w:p>
          <w:p w14:paraId="21320DAA" w14:textId="77777777" w:rsidR="001359B3" w:rsidRDefault="001359B3" w:rsidP="008A475E">
            <w:pPr>
              <w:pStyle w:val="TableParagraph"/>
              <w:spacing w:line="132" w:lineRule="exact"/>
              <w:ind w:left="12023"/>
              <w:jc w:val="center"/>
              <w:rPr>
                <w:sz w:val="16"/>
              </w:rPr>
            </w:pPr>
            <w:r>
              <w:rPr>
                <w:w w:val="105"/>
                <w:sz w:val="16"/>
              </w:rPr>
              <w:t>CONDENSATE</w:t>
            </w:r>
          </w:p>
          <w:p w14:paraId="1842EBEE" w14:textId="77777777" w:rsidR="001359B3" w:rsidRDefault="001359B3" w:rsidP="008A475E">
            <w:pPr>
              <w:pStyle w:val="TableParagraph"/>
              <w:ind w:left="11959"/>
              <w:jc w:val="center"/>
              <w:rPr>
                <w:sz w:val="16"/>
              </w:rPr>
            </w:pPr>
            <w:r>
              <w:rPr>
                <w:w w:val="105"/>
                <w:sz w:val="16"/>
              </w:rPr>
              <w:t>TANK</w:t>
            </w:r>
          </w:p>
          <w:p w14:paraId="5A61D3A3" w14:textId="77777777" w:rsidR="001359B3" w:rsidRDefault="001359B3" w:rsidP="008A475E">
            <w:pPr>
              <w:pStyle w:val="TableParagraph"/>
              <w:tabs>
                <w:tab w:val="left" w:pos="20729"/>
                <w:tab w:val="left" w:pos="22287"/>
              </w:tabs>
              <w:spacing w:before="98" w:line="177" w:lineRule="auto"/>
              <w:ind w:left="6561"/>
              <w:rPr>
                <w:sz w:val="16"/>
              </w:rPr>
            </w:pPr>
            <w:r>
              <w:rPr>
                <w:w w:val="105"/>
                <w:position w:val="-10"/>
                <w:sz w:val="16"/>
              </w:rPr>
              <w:t>4</w:t>
            </w:r>
            <w:r>
              <w:rPr>
                <w:w w:val="105"/>
                <w:position w:val="-10"/>
                <w:sz w:val="16"/>
              </w:rPr>
              <w:tab/>
            </w:r>
            <w:r>
              <w:rPr>
                <w:w w:val="105"/>
                <w:sz w:val="16"/>
              </w:rPr>
              <w:t>T5402</w:t>
            </w:r>
            <w:r>
              <w:rPr>
                <w:w w:val="105"/>
                <w:sz w:val="16"/>
              </w:rPr>
              <w:tab/>
            </w:r>
            <w:r>
              <w:rPr>
                <w:sz w:val="16"/>
              </w:rPr>
              <w:t>PROCESS</w:t>
            </w:r>
            <w:r>
              <w:rPr>
                <w:spacing w:val="25"/>
                <w:sz w:val="16"/>
              </w:rPr>
              <w:t xml:space="preserve"> </w:t>
            </w:r>
            <w:r>
              <w:rPr>
                <w:sz w:val="16"/>
              </w:rPr>
              <w:t>CONDENSATE</w:t>
            </w:r>
          </w:p>
          <w:p w14:paraId="76010DAC" w14:textId="77777777" w:rsidR="001359B3" w:rsidRDefault="001359B3" w:rsidP="008A475E">
            <w:pPr>
              <w:pStyle w:val="TableParagraph"/>
              <w:tabs>
                <w:tab w:val="left" w:pos="12710"/>
                <w:tab w:val="left" w:pos="23034"/>
              </w:tabs>
              <w:spacing w:line="164" w:lineRule="exact"/>
              <w:ind w:left="302"/>
              <w:rPr>
                <w:sz w:val="16"/>
              </w:rPr>
            </w:pPr>
            <w:r>
              <w:rPr>
                <w:w w:val="85"/>
                <w:sz w:val="14"/>
              </w:rPr>
              <w:t>60%</w:t>
            </w:r>
            <w:r>
              <w:rPr>
                <w:spacing w:val="1"/>
                <w:w w:val="85"/>
                <w:sz w:val="14"/>
              </w:rPr>
              <w:t xml:space="preserve"> </w:t>
            </w:r>
            <w:r>
              <w:rPr>
                <w:w w:val="85"/>
                <w:sz w:val="14"/>
              </w:rPr>
              <w:t>NITRIC</w:t>
            </w:r>
            <w:r>
              <w:rPr>
                <w:w w:val="85"/>
                <w:sz w:val="14"/>
              </w:rPr>
              <w:tab/>
            </w:r>
            <w:r>
              <w:rPr>
                <w:position w:val="-1"/>
                <w:sz w:val="14"/>
              </w:rPr>
              <w:t>T-5201</w:t>
            </w:r>
            <w:r>
              <w:rPr>
                <w:position w:val="-1"/>
                <w:sz w:val="14"/>
              </w:rPr>
              <w:tab/>
            </w:r>
            <w:r>
              <w:rPr>
                <w:sz w:val="16"/>
              </w:rPr>
              <w:t>PUMPS</w:t>
            </w:r>
          </w:p>
          <w:p w14:paraId="21766A2F" w14:textId="77777777" w:rsidR="001359B3" w:rsidRDefault="001359B3" w:rsidP="008A475E">
            <w:pPr>
              <w:pStyle w:val="TableParagraph"/>
              <w:tabs>
                <w:tab w:val="left" w:pos="1797"/>
                <w:tab w:val="left" w:pos="2743"/>
                <w:tab w:val="left" w:pos="6566"/>
                <w:tab w:val="left" w:pos="12206"/>
                <w:tab w:val="left" w:pos="22895"/>
              </w:tabs>
              <w:spacing w:before="22" w:line="158" w:lineRule="auto"/>
              <w:ind w:left="491"/>
              <w:rPr>
                <w:sz w:val="16"/>
              </w:rPr>
            </w:pPr>
            <w:r>
              <w:rPr>
                <w:sz w:val="14"/>
              </w:rPr>
              <w:t>ACID</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16"/>
                <w:sz w:val="14"/>
              </w:rPr>
              <w:t xml:space="preserve"> </w:t>
            </w:r>
            <w:r>
              <w:rPr>
                <w:position w:val="-10"/>
                <w:sz w:val="16"/>
              </w:rPr>
              <w:t>2</w:t>
            </w:r>
            <w:r>
              <w:rPr>
                <w:position w:val="-10"/>
                <w:sz w:val="16"/>
              </w:rPr>
              <w:tab/>
            </w:r>
            <w:r>
              <w:rPr>
                <w:position w:val="-11"/>
                <w:sz w:val="16"/>
              </w:rPr>
              <w:t>3</w:t>
            </w:r>
            <w:r>
              <w:rPr>
                <w:position w:val="-11"/>
                <w:sz w:val="16"/>
              </w:rPr>
              <w:tab/>
            </w:r>
            <w:r>
              <w:rPr>
                <w:w w:val="85"/>
                <w:sz w:val="14"/>
              </w:rPr>
              <w:t>AN</w:t>
            </w:r>
            <w:r>
              <w:rPr>
                <w:spacing w:val="3"/>
                <w:w w:val="85"/>
                <w:sz w:val="14"/>
              </w:rPr>
              <w:t xml:space="preserve"> </w:t>
            </w:r>
            <w:r>
              <w:rPr>
                <w:w w:val="85"/>
                <w:sz w:val="14"/>
              </w:rPr>
              <w:t>PRODUCT</w:t>
            </w:r>
            <w:r>
              <w:rPr>
                <w:spacing w:val="3"/>
                <w:w w:val="85"/>
                <w:sz w:val="14"/>
              </w:rPr>
              <w:t xml:space="preserve"> </w:t>
            </w:r>
            <w:r>
              <w:rPr>
                <w:w w:val="85"/>
                <w:sz w:val="14"/>
              </w:rPr>
              <w:t>SURGE</w:t>
            </w:r>
            <w:r>
              <w:rPr>
                <w:spacing w:val="3"/>
                <w:w w:val="85"/>
                <w:sz w:val="14"/>
              </w:rPr>
              <w:t xml:space="preserve"> </w:t>
            </w:r>
            <w:r>
              <w:rPr>
                <w:w w:val="85"/>
                <w:sz w:val="14"/>
              </w:rPr>
              <w:t>TANK</w:t>
            </w:r>
            <w:r>
              <w:rPr>
                <w:w w:val="85"/>
                <w:sz w:val="14"/>
              </w:rPr>
              <w:tab/>
            </w:r>
            <w:r>
              <w:rPr>
                <w:position w:val="-8"/>
                <w:sz w:val="16"/>
              </w:rPr>
              <w:t>P5403</w:t>
            </w:r>
            <w:r>
              <w:rPr>
                <w:spacing w:val="14"/>
                <w:position w:val="-8"/>
                <w:sz w:val="16"/>
              </w:rPr>
              <w:t xml:space="preserve"> </w:t>
            </w:r>
            <w:r>
              <w:rPr>
                <w:position w:val="-8"/>
                <w:sz w:val="16"/>
              </w:rPr>
              <w:t>A&amp;B</w:t>
            </w:r>
          </w:p>
          <w:p w14:paraId="56D459BA" w14:textId="77777777" w:rsidR="001359B3" w:rsidRDefault="001359B3" w:rsidP="008A475E">
            <w:pPr>
              <w:pStyle w:val="TableParagraph"/>
              <w:spacing w:line="110" w:lineRule="exact"/>
              <w:ind w:left="443"/>
              <w:rPr>
                <w:sz w:val="14"/>
              </w:rPr>
            </w:pPr>
            <w:r>
              <w:rPr>
                <w:w w:val="95"/>
                <w:sz w:val="14"/>
              </w:rPr>
              <w:t>FROM</w:t>
            </w:r>
          </w:p>
          <w:p w14:paraId="2B830771" w14:textId="77777777" w:rsidR="001359B3" w:rsidRDefault="001359B3" w:rsidP="008A475E">
            <w:pPr>
              <w:pStyle w:val="TableParagraph"/>
              <w:spacing w:before="8"/>
              <w:ind w:right="28611"/>
              <w:jc w:val="center"/>
              <w:rPr>
                <w:sz w:val="13"/>
              </w:rPr>
            </w:pPr>
            <w:r>
              <w:rPr>
                <w:sz w:val="13"/>
              </w:rPr>
              <w:t>NITRIC</w:t>
            </w:r>
            <w:r>
              <w:rPr>
                <w:spacing w:val="-3"/>
                <w:sz w:val="13"/>
              </w:rPr>
              <w:t xml:space="preserve"> </w:t>
            </w:r>
            <w:r>
              <w:rPr>
                <w:sz w:val="13"/>
              </w:rPr>
              <w:t>ACID</w:t>
            </w:r>
            <w:r>
              <w:rPr>
                <w:spacing w:val="-3"/>
                <w:sz w:val="13"/>
              </w:rPr>
              <w:t xml:space="preserve"> </w:t>
            </w:r>
            <w:r>
              <w:rPr>
                <w:sz w:val="13"/>
              </w:rPr>
              <w:t>PLANT</w:t>
            </w:r>
          </w:p>
          <w:p w14:paraId="5CC14FD8" w14:textId="77777777" w:rsidR="001359B3" w:rsidRDefault="001359B3" w:rsidP="008A475E">
            <w:pPr>
              <w:pStyle w:val="TableParagraph"/>
              <w:rPr>
                <w:rFonts w:ascii="Calibri"/>
                <w:b/>
                <w:sz w:val="14"/>
              </w:rPr>
            </w:pPr>
          </w:p>
          <w:p w14:paraId="7F20EA7B" w14:textId="77777777" w:rsidR="001359B3" w:rsidRDefault="001359B3" w:rsidP="008A475E">
            <w:pPr>
              <w:pStyle w:val="TableParagraph"/>
              <w:rPr>
                <w:rFonts w:ascii="Calibri"/>
                <w:b/>
                <w:sz w:val="14"/>
              </w:rPr>
            </w:pPr>
          </w:p>
          <w:p w14:paraId="2CD068CC" w14:textId="77777777" w:rsidR="001359B3" w:rsidRDefault="001359B3" w:rsidP="008A475E">
            <w:pPr>
              <w:pStyle w:val="TableParagraph"/>
              <w:rPr>
                <w:rFonts w:ascii="Calibri"/>
                <w:b/>
                <w:sz w:val="15"/>
              </w:rPr>
            </w:pPr>
          </w:p>
          <w:p w14:paraId="5251142E" w14:textId="77777777" w:rsidR="001359B3" w:rsidRDefault="001359B3" w:rsidP="008A475E">
            <w:pPr>
              <w:pStyle w:val="TableParagraph"/>
              <w:ind w:left="28087"/>
              <w:rPr>
                <w:sz w:val="16"/>
              </w:rPr>
            </w:pPr>
            <w:r>
              <w:rPr>
                <w:w w:val="105"/>
                <w:sz w:val="16"/>
              </w:rPr>
              <w:t>85%</w:t>
            </w:r>
            <w:r>
              <w:rPr>
                <w:spacing w:val="-7"/>
                <w:w w:val="105"/>
                <w:sz w:val="16"/>
              </w:rPr>
              <w:t xml:space="preserve"> </w:t>
            </w:r>
            <w:r>
              <w:rPr>
                <w:w w:val="105"/>
                <w:sz w:val="16"/>
              </w:rPr>
              <w:t>AN</w:t>
            </w:r>
          </w:p>
          <w:p w14:paraId="0B7FF9C9" w14:textId="77777777" w:rsidR="001359B3" w:rsidRDefault="001359B3" w:rsidP="008A475E">
            <w:pPr>
              <w:pStyle w:val="TableParagraph"/>
              <w:tabs>
                <w:tab w:val="left" w:pos="27801"/>
              </w:tabs>
              <w:spacing w:before="10"/>
              <w:ind w:left="15722"/>
              <w:rPr>
                <w:sz w:val="16"/>
              </w:rPr>
            </w:pPr>
            <w:r>
              <w:rPr>
                <w:w w:val="105"/>
                <w:position w:val="1"/>
                <w:sz w:val="16"/>
              </w:rPr>
              <w:t>10</w:t>
            </w:r>
            <w:r>
              <w:rPr>
                <w:w w:val="105"/>
                <w:position w:val="1"/>
                <w:sz w:val="16"/>
              </w:rPr>
              <w:tab/>
            </w:r>
            <w:r>
              <w:rPr>
                <w:w w:val="105"/>
                <w:sz w:val="16"/>
              </w:rPr>
              <w:t>TO</w:t>
            </w:r>
            <w:r>
              <w:rPr>
                <w:spacing w:val="-8"/>
                <w:w w:val="105"/>
                <w:sz w:val="16"/>
              </w:rPr>
              <w:t xml:space="preserve"> </w:t>
            </w:r>
            <w:r>
              <w:rPr>
                <w:w w:val="105"/>
                <w:sz w:val="16"/>
              </w:rPr>
              <w:t>PRILL</w:t>
            </w:r>
            <w:r>
              <w:rPr>
                <w:spacing w:val="-7"/>
                <w:w w:val="105"/>
                <w:sz w:val="16"/>
              </w:rPr>
              <w:t xml:space="preserve"> </w:t>
            </w:r>
            <w:r>
              <w:rPr>
                <w:w w:val="105"/>
                <w:sz w:val="16"/>
              </w:rPr>
              <w:t>PLANT</w:t>
            </w:r>
          </w:p>
          <w:p w14:paraId="479E5C07" w14:textId="77777777" w:rsidR="001359B3" w:rsidRDefault="001359B3" w:rsidP="008A475E">
            <w:pPr>
              <w:pStyle w:val="TableParagraph"/>
              <w:rPr>
                <w:rFonts w:ascii="Calibri"/>
                <w:b/>
                <w:sz w:val="20"/>
              </w:rPr>
            </w:pPr>
          </w:p>
          <w:p w14:paraId="213D4160" w14:textId="77777777" w:rsidR="001359B3" w:rsidRDefault="001359B3" w:rsidP="008A475E">
            <w:pPr>
              <w:pStyle w:val="TableParagraph"/>
              <w:spacing w:before="146" w:line="235" w:lineRule="auto"/>
              <w:ind w:left="13723" w:right="14779"/>
              <w:jc w:val="center"/>
              <w:rPr>
                <w:sz w:val="16"/>
              </w:rPr>
            </w:pPr>
            <w:r>
              <w:rPr>
                <w:spacing w:val="-3"/>
                <w:w w:val="105"/>
                <w:sz w:val="16"/>
              </w:rPr>
              <w:t>AN PRODUCT</w:t>
            </w:r>
            <w:r>
              <w:rPr>
                <w:spacing w:val="-44"/>
                <w:w w:val="105"/>
                <w:sz w:val="16"/>
              </w:rPr>
              <w:t xml:space="preserve"> </w:t>
            </w:r>
            <w:r>
              <w:rPr>
                <w:w w:val="105"/>
                <w:sz w:val="16"/>
              </w:rPr>
              <w:t>PUMP</w:t>
            </w:r>
          </w:p>
          <w:p w14:paraId="4601C8A1" w14:textId="77777777" w:rsidR="001359B3" w:rsidRDefault="001359B3" w:rsidP="008A475E">
            <w:pPr>
              <w:pStyle w:val="TableParagraph"/>
              <w:spacing w:before="47" w:line="153" w:lineRule="exact"/>
              <w:ind w:left="2361" w:right="3459"/>
              <w:jc w:val="center"/>
              <w:rPr>
                <w:sz w:val="16"/>
              </w:rPr>
            </w:pPr>
            <w:r>
              <w:rPr>
                <w:w w:val="105"/>
                <w:sz w:val="16"/>
              </w:rPr>
              <w:t>P5202</w:t>
            </w:r>
            <w:r>
              <w:rPr>
                <w:spacing w:val="-7"/>
                <w:w w:val="105"/>
                <w:sz w:val="16"/>
              </w:rPr>
              <w:t xml:space="preserve"> </w:t>
            </w:r>
            <w:r>
              <w:rPr>
                <w:w w:val="105"/>
                <w:sz w:val="16"/>
              </w:rPr>
              <w:t>A/B</w:t>
            </w:r>
          </w:p>
          <w:p w14:paraId="4D7AB0A3" w14:textId="77777777" w:rsidR="001359B3" w:rsidRDefault="001359B3" w:rsidP="008A475E">
            <w:pPr>
              <w:pStyle w:val="TableParagraph"/>
              <w:tabs>
                <w:tab w:val="left" w:pos="1014"/>
              </w:tabs>
              <w:spacing w:line="182" w:lineRule="auto"/>
              <w:ind w:right="14779"/>
              <w:jc w:val="center"/>
              <w:rPr>
                <w:sz w:val="14"/>
              </w:rPr>
            </w:pPr>
            <w:r>
              <w:rPr>
                <w:w w:val="85"/>
                <w:sz w:val="14"/>
              </w:rPr>
              <w:t>AFW</w:t>
            </w:r>
            <w:r>
              <w:rPr>
                <w:spacing w:val="2"/>
                <w:w w:val="85"/>
                <w:sz w:val="14"/>
              </w:rPr>
              <w:t xml:space="preserve"> </w:t>
            </w:r>
            <w:r>
              <w:rPr>
                <w:w w:val="85"/>
                <w:sz w:val="14"/>
              </w:rPr>
              <w:t>COOLER</w:t>
            </w:r>
            <w:r>
              <w:rPr>
                <w:w w:val="85"/>
                <w:sz w:val="14"/>
              </w:rPr>
              <w:tab/>
            </w:r>
            <w:r>
              <w:rPr>
                <w:w w:val="95"/>
                <w:position w:val="-4"/>
                <w:sz w:val="14"/>
              </w:rPr>
              <w:t>CWS</w:t>
            </w:r>
          </w:p>
          <w:p w14:paraId="76D7497C" w14:textId="77777777" w:rsidR="001359B3" w:rsidRDefault="001359B3" w:rsidP="008A475E">
            <w:pPr>
              <w:pStyle w:val="TableParagraph"/>
              <w:spacing w:before="49"/>
              <w:ind w:left="7207"/>
              <w:rPr>
                <w:sz w:val="14"/>
              </w:rPr>
            </w:pPr>
            <w:r>
              <w:rPr>
                <w:w w:val="95"/>
                <w:sz w:val="14"/>
              </w:rPr>
              <w:t>E5409</w:t>
            </w:r>
          </w:p>
          <w:p w14:paraId="3C2B05F2" w14:textId="77777777" w:rsidR="001359B3" w:rsidRDefault="001359B3" w:rsidP="008A475E">
            <w:pPr>
              <w:pStyle w:val="TableParagraph"/>
              <w:tabs>
                <w:tab w:val="left" w:pos="2757"/>
              </w:tabs>
              <w:spacing w:before="137" w:line="141" w:lineRule="auto"/>
              <w:ind w:left="336"/>
              <w:rPr>
                <w:sz w:val="16"/>
              </w:rPr>
            </w:pPr>
            <w:r>
              <w:rPr>
                <w:w w:val="95"/>
                <w:sz w:val="14"/>
              </w:rPr>
              <w:t>ABSORBER</w:t>
            </w:r>
            <w:r>
              <w:rPr>
                <w:rFonts w:ascii="Times New Roman"/>
                <w:w w:val="95"/>
                <w:sz w:val="14"/>
              </w:rPr>
              <w:tab/>
            </w:r>
            <w:r>
              <w:rPr>
                <w:position w:val="-9"/>
                <w:sz w:val="16"/>
              </w:rPr>
              <w:t>14</w:t>
            </w:r>
          </w:p>
          <w:p w14:paraId="598FDDF8" w14:textId="77777777" w:rsidR="001359B3" w:rsidRDefault="001359B3" w:rsidP="008A475E">
            <w:pPr>
              <w:pStyle w:val="TableParagraph"/>
              <w:spacing w:line="107" w:lineRule="exact"/>
              <w:ind w:right="28633"/>
              <w:jc w:val="center"/>
              <w:rPr>
                <w:sz w:val="14"/>
              </w:rPr>
            </w:pPr>
            <w:r>
              <w:rPr>
                <w:w w:val="95"/>
                <w:sz w:val="14"/>
              </w:rPr>
              <w:t>FEEDWATER</w:t>
            </w:r>
          </w:p>
          <w:p w14:paraId="7F4350C0" w14:textId="77777777" w:rsidR="001359B3" w:rsidRDefault="001359B3" w:rsidP="008A475E">
            <w:pPr>
              <w:pStyle w:val="TableParagraph"/>
              <w:rPr>
                <w:rFonts w:ascii="Calibri"/>
                <w:b/>
                <w:sz w:val="16"/>
              </w:rPr>
            </w:pPr>
          </w:p>
          <w:p w14:paraId="547DD7E6" w14:textId="77777777" w:rsidR="001359B3" w:rsidRDefault="001359B3" w:rsidP="008A475E">
            <w:pPr>
              <w:pStyle w:val="TableParagraph"/>
              <w:tabs>
                <w:tab w:val="left" w:pos="16172"/>
              </w:tabs>
              <w:spacing w:before="119" w:line="151" w:lineRule="auto"/>
              <w:ind w:left="6706"/>
              <w:rPr>
                <w:sz w:val="16"/>
              </w:rPr>
            </w:pPr>
            <w:r>
              <w:rPr>
                <w:position w:val="-7"/>
                <w:sz w:val="14"/>
              </w:rPr>
              <w:t>CWR</w:t>
            </w:r>
            <w:r>
              <w:rPr>
                <w:position w:val="-7"/>
                <w:sz w:val="14"/>
              </w:rPr>
              <w:tab/>
            </w:r>
            <w:r>
              <w:rPr>
                <w:sz w:val="16"/>
              </w:rPr>
              <w:t>ABSORBER</w:t>
            </w:r>
            <w:r>
              <w:rPr>
                <w:spacing w:val="32"/>
                <w:sz w:val="16"/>
              </w:rPr>
              <w:t xml:space="preserve"> </w:t>
            </w:r>
            <w:r>
              <w:rPr>
                <w:sz w:val="16"/>
              </w:rPr>
              <w:t>FEEDWATER</w:t>
            </w:r>
          </w:p>
          <w:p w14:paraId="7AD08006" w14:textId="77777777" w:rsidR="001359B3" w:rsidRDefault="001359B3" w:rsidP="008A475E">
            <w:pPr>
              <w:pStyle w:val="TableParagraph"/>
              <w:spacing w:line="144" w:lineRule="exact"/>
              <w:ind w:left="4392"/>
              <w:jc w:val="center"/>
              <w:rPr>
                <w:sz w:val="16"/>
              </w:rPr>
            </w:pPr>
            <w:r>
              <w:rPr>
                <w:w w:val="105"/>
                <w:sz w:val="16"/>
              </w:rPr>
              <w:t>PUMPS</w:t>
            </w:r>
          </w:p>
          <w:p w14:paraId="2BCC4E7B" w14:textId="77777777" w:rsidR="001359B3" w:rsidRDefault="001359B3" w:rsidP="008A475E">
            <w:pPr>
              <w:pStyle w:val="TableParagraph"/>
              <w:spacing w:before="55"/>
              <w:ind w:left="4445"/>
              <w:jc w:val="center"/>
              <w:rPr>
                <w:sz w:val="16"/>
              </w:rPr>
            </w:pPr>
            <w:r>
              <w:rPr>
                <w:w w:val="105"/>
                <w:sz w:val="16"/>
              </w:rPr>
              <w:t>P5405</w:t>
            </w:r>
            <w:r>
              <w:rPr>
                <w:spacing w:val="-8"/>
                <w:w w:val="105"/>
                <w:sz w:val="16"/>
              </w:rPr>
              <w:t xml:space="preserve"> </w:t>
            </w:r>
            <w:r>
              <w:rPr>
                <w:w w:val="105"/>
                <w:sz w:val="16"/>
              </w:rPr>
              <w:t>A&amp;B</w:t>
            </w:r>
          </w:p>
        </w:tc>
        <w:tc>
          <w:tcPr>
            <w:tcW w:w="454" w:type="dxa"/>
            <w:tcBorders>
              <w:top w:val="nil"/>
              <w:left w:val="single" w:sz="6" w:space="0" w:color="000000"/>
              <w:bottom w:val="single" w:sz="6" w:space="0" w:color="000000"/>
            </w:tcBorders>
          </w:tcPr>
          <w:p w14:paraId="57EB9887" w14:textId="77777777" w:rsidR="001359B3" w:rsidRDefault="001359B3" w:rsidP="008A475E">
            <w:pPr>
              <w:pStyle w:val="TableParagraph"/>
              <w:rPr>
                <w:rFonts w:ascii="Calibri"/>
                <w:b/>
                <w:sz w:val="20"/>
              </w:rPr>
            </w:pPr>
          </w:p>
          <w:p w14:paraId="044756B4" w14:textId="77777777" w:rsidR="001359B3" w:rsidRDefault="001359B3" w:rsidP="008A475E">
            <w:pPr>
              <w:pStyle w:val="TableParagraph"/>
              <w:rPr>
                <w:rFonts w:ascii="Calibri"/>
                <w:b/>
                <w:sz w:val="20"/>
              </w:rPr>
            </w:pPr>
          </w:p>
          <w:p w14:paraId="3FD5DAD5" w14:textId="77777777" w:rsidR="001359B3" w:rsidRDefault="001359B3" w:rsidP="008A475E">
            <w:pPr>
              <w:pStyle w:val="TableParagraph"/>
              <w:rPr>
                <w:rFonts w:ascii="Calibri"/>
                <w:b/>
                <w:sz w:val="20"/>
              </w:rPr>
            </w:pPr>
          </w:p>
          <w:p w14:paraId="0A38F400" w14:textId="77777777" w:rsidR="001359B3" w:rsidRDefault="001359B3" w:rsidP="008A475E">
            <w:pPr>
              <w:pStyle w:val="TableParagraph"/>
              <w:rPr>
                <w:rFonts w:ascii="Calibri"/>
                <w:b/>
                <w:sz w:val="20"/>
              </w:rPr>
            </w:pPr>
          </w:p>
          <w:p w14:paraId="45F55694" w14:textId="77777777" w:rsidR="001359B3" w:rsidRDefault="001359B3" w:rsidP="008A475E">
            <w:pPr>
              <w:pStyle w:val="TableParagraph"/>
              <w:rPr>
                <w:rFonts w:ascii="Calibri"/>
                <w:b/>
                <w:sz w:val="20"/>
              </w:rPr>
            </w:pPr>
          </w:p>
          <w:p w14:paraId="7007368B" w14:textId="77777777" w:rsidR="001359B3" w:rsidRDefault="001359B3" w:rsidP="008A475E">
            <w:pPr>
              <w:pStyle w:val="TableParagraph"/>
              <w:rPr>
                <w:rFonts w:ascii="Calibri"/>
                <w:b/>
                <w:sz w:val="20"/>
              </w:rPr>
            </w:pPr>
          </w:p>
          <w:p w14:paraId="5FC456F9" w14:textId="77777777" w:rsidR="001359B3" w:rsidRDefault="001359B3" w:rsidP="008A475E">
            <w:pPr>
              <w:pStyle w:val="TableParagraph"/>
              <w:spacing w:before="1"/>
              <w:rPr>
                <w:rFonts w:ascii="Calibri"/>
                <w:b/>
                <w:sz w:val="23"/>
              </w:rPr>
            </w:pPr>
          </w:p>
          <w:p w14:paraId="0A497EA1" w14:textId="77777777" w:rsidR="001359B3" w:rsidRDefault="001359B3" w:rsidP="008A475E">
            <w:pPr>
              <w:pStyle w:val="TableParagraph"/>
              <w:spacing w:line="232" w:lineRule="exact"/>
              <w:ind w:left="230"/>
              <w:rPr>
                <w:rFonts w:ascii="Calibri"/>
                <w:sz w:val="20"/>
              </w:rPr>
            </w:pPr>
            <w:r>
              <w:rPr>
                <w:rFonts w:ascii="Calibri"/>
                <w:noProof/>
                <w:position w:val="-4"/>
                <w:sz w:val="20"/>
              </w:rPr>
              <w:drawing>
                <wp:inline distT="0" distB="0" distL="0" distR="0" wp14:anchorId="48BDA622" wp14:editId="2E9B352E">
                  <wp:extent cx="66928" cy="147637"/>
                  <wp:effectExtent l="0" t="0" r="0" b="0"/>
                  <wp:docPr id="14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png"/>
                          <pic:cNvPicPr/>
                        </pic:nvPicPr>
                        <pic:blipFill>
                          <a:blip r:embed="rId110" cstate="print"/>
                          <a:stretch>
                            <a:fillRect/>
                          </a:stretch>
                        </pic:blipFill>
                        <pic:spPr>
                          <a:xfrm>
                            <a:off x="0" y="0"/>
                            <a:ext cx="66928" cy="147637"/>
                          </a:xfrm>
                          <a:prstGeom prst="rect">
                            <a:avLst/>
                          </a:prstGeom>
                        </pic:spPr>
                      </pic:pic>
                    </a:graphicData>
                  </a:graphic>
                </wp:inline>
              </w:drawing>
            </w:r>
          </w:p>
        </w:tc>
      </w:tr>
      <w:tr w:rsidR="001359B3" w14:paraId="3F12F2E2" w14:textId="77777777" w:rsidTr="008A475E">
        <w:trPr>
          <w:trHeight w:val="3849"/>
        </w:trPr>
        <w:tc>
          <w:tcPr>
            <w:tcW w:w="455" w:type="dxa"/>
            <w:vMerge/>
            <w:tcBorders>
              <w:top w:val="nil"/>
              <w:bottom w:val="single" w:sz="6" w:space="0" w:color="000000"/>
              <w:right w:val="single" w:sz="6" w:space="0" w:color="000000"/>
            </w:tcBorders>
          </w:tcPr>
          <w:p w14:paraId="4622CFF7"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40910182" w14:textId="77777777" w:rsidR="001359B3" w:rsidRDefault="001359B3" w:rsidP="008A475E">
            <w:pPr>
              <w:rPr>
                <w:sz w:val="2"/>
                <w:szCs w:val="2"/>
              </w:rPr>
            </w:pPr>
          </w:p>
        </w:tc>
        <w:tc>
          <w:tcPr>
            <w:tcW w:w="454" w:type="dxa"/>
            <w:tcBorders>
              <w:top w:val="single" w:sz="6" w:space="0" w:color="000000"/>
              <w:left w:val="single" w:sz="6" w:space="0" w:color="000000"/>
              <w:bottom w:val="single" w:sz="6" w:space="0" w:color="000000"/>
            </w:tcBorders>
          </w:tcPr>
          <w:p w14:paraId="15F3BCB5" w14:textId="77777777" w:rsidR="001359B3" w:rsidRDefault="001359B3" w:rsidP="008A475E">
            <w:pPr>
              <w:pStyle w:val="TableParagraph"/>
              <w:rPr>
                <w:rFonts w:ascii="Calibri"/>
                <w:b/>
                <w:sz w:val="20"/>
              </w:rPr>
            </w:pPr>
          </w:p>
          <w:p w14:paraId="429B357C" w14:textId="77777777" w:rsidR="001359B3" w:rsidRDefault="001359B3" w:rsidP="008A475E">
            <w:pPr>
              <w:pStyle w:val="TableParagraph"/>
              <w:rPr>
                <w:rFonts w:ascii="Calibri"/>
                <w:b/>
                <w:sz w:val="20"/>
              </w:rPr>
            </w:pPr>
          </w:p>
          <w:p w14:paraId="575FA5B2" w14:textId="77777777" w:rsidR="001359B3" w:rsidRDefault="001359B3" w:rsidP="008A475E">
            <w:pPr>
              <w:pStyle w:val="TableParagraph"/>
              <w:rPr>
                <w:rFonts w:ascii="Calibri"/>
                <w:b/>
                <w:sz w:val="20"/>
              </w:rPr>
            </w:pPr>
          </w:p>
          <w:p w14:paraId="0B647ABB" w14:textId="77777777" w:rsidR="001359B3" w:rsidRDefault="001359B3" w:rsidP="008A475E">
            <w:pPr>
              <w:pStyle w:val="TableParagraph"/>
              <w:rPr>
                <w:rFonts w:ascii="Calibri"/>
                <w:b/>
                <w:sz w:val="20"/>
              </w:rPr>
            </w:pPr>
          </w:p>
          <w:p w14:paraId="28C4FBFA" w14:textId="77777777" w:rsidR="001359B3" w:rsidRDefault="001359B3" w:rsidP="008A475E">
            <w:pPr>
              <w:pStyle w:val="TableParagraph"/>
              <w:rPr>
                <w:rFonts w:ascii="Calibri"/>
                <w:b/>
                <w:sz w:val="20"/>
              </w:rPr>
            </w:pPr>
          </w:p>
          <w:p w14:paraId="28036776" w14:textId="77777777" w:rsidR="001359B3" w:rsidRDefault="001359B3" w:rsidP="008A475E">
            <w:pPr>
              <w:pStyle w:val="TableParagraph"/>
              <w:spacing w:before="6"/>
              <w:rPr>
                <w:rFonts w:ascii="Calibri"/>
                <w:b/>
                <w:sz w:val="24"/>
              </w:rPr>
            </w:pPr>
          </w:p>
          <w:p w14:paraId="25A4D1D7"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1353E7F3" wp14:editId="14F61EA3">
                  <wp:extent cx="75787" cy="147637"/>
                  <wp:effectExtent l="0" t="0" r="0" b="0"/>
                  <wp:docPr id="1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png"/>
                          <pic:cNvPicPr/>
                        </pic:nvPicPr>
                        <pic:blipFill>
                          <a:blip r:embed="rId111" cstate="print"/>
                          <a:stretch>
                            <a:fillRect/>
                          </a:stretch>
                        </pic:blipFill>
                        <pic:spPr>
                          <a:xfrm>
                            <a:off x="0" y="0"/>
                            <a:ext cx="75787" cy="147637"/>
                          </a:xfrm>
                          <a:prstGeom prst="rect">
                            <a:avLst/>
                          </a:prstGeom>
                        </pic:spPr>
                      </pic:pic>
                    </a:graphicData>
                  </a:graphic>
                </wp:inline>
              </w:drawing>
            </w:r>
          </w:p>
        </w:tc>
      </w:tr>
      <w:tr w:rsidR="001359B3" w14:paraId="5878350F" w14:textId="77777777" w:rsidTr="008A475E">
        <w:trPr>
          <w:trHeight w:val="1007"/>
        </w:trPr>
        <w:tc>
          <w:tcPr>
            <w:tcW w:w="455" w:type="dxa"/>
            <w:vMerge/>
            <w:tcBorders>
              <w:top w:val="nil"/>
              <w:bottom w:val="single" w:sz="6" w:space="0" w:color="000000"/>
              <w:right w:val="single" w:sz="6" w:space="0" w:color="000000"/>
            </w:tcBorders>
          </w:tcPr>
          <w:p w14:paraId="54FC9068"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783CCA7B" w14:textId="77777777" w:rsidR="001359B3" w:rsidRDefault="001359B3" w:rsidP="008A475E">
            <w:pPr>
              <w:rPr>
                <w:sz w:val="2"/>
                <w:szCs w:val="2"/>
              </w:rPr>
            </w:pPr>
          </w:p>
        </w:tc>
        <w:tc>
          <w:tcPr>
            <w:tcW w:w="454" w:type="dxa"/>
            <w:vMerge w:val="restart"/>
            <w:tcBorders>
              <w:top w:val="single" w:sz="6" w:space="0" w:color="000000"/>
              <w:left w:val="single" w:sz="6" w:space="0" w:color="000000"/>
              <w:bottom w:val="single" w:sz="6" w:space="0" w:color="000000"/>
              <w:right w:val="nil"/>
            </w:tcBorders>
          </w:tcPr>
          <w:p w14:paraId="4F30D5AE" w14:textId="77777777" w:rsidR="001359B3" w:rsidRDefault="001359B3" w:rsidP="008A475E">
            <w:pPr>
              <w:pStyle w:val="TableParagraph"/>
              <w:rPr>
                <w:rFonts w:ascii="Calibri"/>
                <w:b/>
                <w:sz w:val="20"/>
              </w:rPr>
            </w:pPr>
          </w:p>
          <w:p w14:paraId="1F825DF0" w14:textId="77777777" w:rsidR="001359B3" w:rsidRDefault="001359B3" w:rsidP="008A475E">
            <w:pPr>
              <w:pStyle w:val="TableParagraph"/>
              <w:rPr>
                <w:rFonts w:ascii="Calibri"/>
                <w:b/>
                <w:sz w:val="20"/>
              </w:rPr>
            </w:pPr>
          </w:p>
          <w:p w14:paraId="675A7EFA" w14:textId="77777777" w:rsidR="001359B3" w:rsidRDefault="001359B3" w:rsidP="008A475E">
            <w:pPr>
              <w:pStyle w:val="TableParagraph"/>
              <w:rPr>
                <w:rFonts w:ascii="Calibri"/>
                <w:b/>
                <w:sz w:val="20"/>
              </w:rPr>
            </w:pPr>
          </w:p>
          <w:p w14:paraId="15C61EE8" w14:textId="77777777" w:rsidR="001359B3" w:rsidRDefault="001359B3" w:rsidP="008A475E">
            <w:pPr>
              <w:pStyle w:val="TableParagraph"/>
              <w:rPr>
                <w:rFonts w:ascii="Calibri"/>
                <w:b/>
                <w:sz w:val="20"/>
              </w:rPr>
            </w:pPr>
          </w:p>
          <w:p w14:paraId="6C9C54D7" w14:textId="77777777" w:rsidR="001359B3" w:rsidRDefault="001359B3" w:rsidP="008A475E">
            <w:pPr>
              <w:pStyle w:val="TableParagraph"/>
              <w:rPr>
                <w:rFonts w:ascii="Calibri"/>
                <w:b/>
                <w:sz w:val="20"/>
              </w:rPr>
            </w:pPr>
          </w:p>
          <w:p w14:paraId="446F9C8A" w14:textId="77777777" w:rsidR="001359B3" w:rsidRDefault="001359B3" w:rsidP="008A475E">
            <w:pPr>
              <w:pStyle w:val="TableParagraph"/>
              <w:rPr>
                <w:rFonts w:ascii="Calibri"/>
                <w:b/>
                <w:sz w:val="20"/>
              </w:rPr>
            </w:pPr>
          </w:p>
          <w:p w14:paraId="08D52B49" w14:textId="77777777" w:rsidR="001359B3" w:rsidRDefault="001359B3" w:rsidP="008A475E">
            <w:pPr>
              <w:pStyle w:val="TableParagraph"/>
              <w:spacing w:before="8"/>
              <w:rPr>
                <w:rFonts w:ascii="Calibri"/>
                <w:b/>
                <w:sz w:val="13"/>
              </w:rPr>
            </w:pPr>
          </w:p>
          <w:p w14:paraId="74EA3821" w14:textId="77777777" w:rsidR="001359B3" w:rsidRDefault="001359B3" w:rsidP="008A475E">
            <w:pPr>
              <w:pStyle w:val="TableParagraph"/>
              <w:spacing w:line="232" w:lineRule="exact"/>
              <w:ind w:left="177"/>
              <w:rPr>
                <w:rFonts w:ascii="Calibri"/>
                <w:sz w:val="20"/>
              </w:rPr>
            </w:pPr>
            <w:r>
              <w:rPr>
                <w:rFonts w:ascii="Calibri"/>
                <w:noProof/>
                <w:position w:val="-4"/>
                <w:sz w:val="20"/>
              </w:rPr>
              <w:drawing>
                <wp:inline distT="0" distB="0" distL="0" distR="0" wp14:anchorId="41020006" wp14:editId="04C7B17D">
                  <wp:extent cx="66928" cy="147637"/>
                  <wp:effectExtent l="0" t="0" r="0" b="0"/>
                  <wp:docPr id="1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png"/>
                          <pic:cNvPicPr/>
                        </pic:nvPicPr>
                        <pic:blipFill>
                          <a:blip r:embed="rId112" cstate="print"/>
                          <a:stretch>
                            <a:fillRect/>
                          </a:stretch>
                        </pic:blipFill>
                        <pic:spPr>
                          <a:xfrm>
                            <a:off x="0" y="0"/>
                            <a:ext cx="66928" cy="147637"/>
                          </a:xfrm>
                          <a:prstGeom prst="rect">
                            <a:avLst/>
                          </a:prstGeom>
                        </pic:spPr>
                      </pic:pic>
                    </a:graphicData>
                  </a:graphic>
                </wp:inline>
              </w:drawing>
            </w:r>
          </w:p>
        </w:tc>
      </w:tr>
      <w:tr w:rsidR="001359B3" w14:paraId="60DA78C2" w14:textId="77777777" w:rsidTr="008A475E">
        <w:trPr>
          <w:trHeight w:val="2825"/>
        </w:trPr>
        <w:tc>
          <w:tcPr>
            <w:tcW w:w="455" w:type="dxa"/>
            <w:vMerge w:val="restart"/>
            <w:tcBorders>
              <w:top w:val="single" w:sz="6" w:space="0" w:color="000000"/>
              <w:bottom w:val="nil"/>
              <w:right w:val="single" w:sz="6" w:space="0" w:color="000000"/>
            </w:tcBorders>
          </w:tcPr>
          <w:p w14:paraId="16987005" w14:textId="77777777" w:rsidR="001359B3" w:rsidRDefault="001359B3" w:rsidP="008A475E">
            <w:pPr>
              <w:pStyle w:val="TableParagraph"/>
              <w:rPr>
                <w:rFonts w:ascii="Calibri"/>
                <w:b/>
                <w:sz w:val="20"/>
              </w:rPr>
            </w:pPr>
          </w:p>
          <w:p w14:paraId="710E350C" w14:textId="77777777" w:rsidR="001359B3" w:rsidRDefault="001359B3" w:rsidP="008A475E">
            <w:pPr>
              <w:pStyle w:val="TableParagraph"/>
              <w:rPr>
                <w:rFonts w:ascii="Calibri"/>
                <w:b/>
                <w:sz w:val="20"/>
              </w:rPr>
            </w:pPr>
          </w:p>
          <w:p w14:paraId="49160744" w14:textId="77777777" w:rsidR="001359B3" w:rsidRDefault="001359B3" w:rsidP="008A475E">
            <w:pPr>
              <w:pStyle w:val="TableParagraph"/>
              <w:rPr>
                <w:rFonts w:ascii="Calibri"/>
                <w:b/>
                <w:sz w:val="20"/>
              </w:rPr>
            </w:pPr>
          </w:p>
          <w:p w14:paraId="6D21A9EC" w14:textId="77777777" w:rsidR="001359B3" w:rsidRDefault="001359B3" w:rsidP="008A475E">
            <w:pPr>
              <w:pStyle w:val="TableParagraph"/>
              <w:rPr>
                <w:rFonts w:ascii="Calibri"/>
                <w:b/>
                <w:sz w:val="20"/>
              </w:rPr>
            </w:pPr>
          </w:p>
          <w:p w14:paraId="3F80A3FE" w14:textId="77777777" w:rsidR="001359B3" w:rsidRDefault="001359B3" w:rsidP="008A475E">
            <w:pPr>
              <w:pStyle w:val="TableParagraph"/>
              <w:rPr>
                <w:rFonts w:ascii="Calibri"/>
                <w:b/>
                <w:sz w:val="20"/>
              </w:rPr>
            </w:pPr>
          </w:p>
          <w:p w14:paraId="4520186C" w14:textId="77777777" w:rsidR="001359B3" w:rsidRDefault="001359B3" w:rsidP="008A475E">
            <w:pPr>
              <w:pStyle w:val="TableParagraph"/>
              <w:rPr>
                <w:rFonts w:ascii="Calibri"/>
                <w:b/>
                <w:sz w:val="20"/>
              </w:rPr>
            </w:pPr>
          </w:p>
          <w:p w14:paraId="7B55B635" w14:textId="77777777" w:rsidR="001359B3" w:rsidRDefault="001359B3" w:rsidP="008A475E">
            <w:pPr>
              <w:pStyle w:val="TableParagraph"/>
              <w:rPr>
                <w:rFonts w:ascii="Calibri"/>
                <w:b/>
                <w:sz w:val="20"/>
              </w:rPr>
            </w:pPr>
          </w:p>
          <w:p w14:paraId="223BFA54" w14:textId="77777777" w:rsidR="001359B3" w:rsidRDefault="001359B3" w:rsidP="008A475E">
            <w:pPr>
              <w:pStyle w:val="TableParagraph"/>
              <w:rPr>
                <w:rFonts w:ascii="Calibri"/>
                <w:b/>
                <w:sz w:val="20"/>
              </w:rPr>
            </w:pPr>
          </w:p>
          <w:p w14:paraId="71FF31B8" w14:textId="77777777" w:rsidR="001359B3" w:rsidRDefault="001359B3" w:rsidP="008A475E">
            <w:pPr>
              <w:pStyle w:val="TableParagraph"/>
              <w:rPr>
                <w:rFonts w:ascii="Calibri"/>
                <w:b/>
                <w:sz w:val="20"/>
              </w:rPr>
            </w:pPr>
          </w:p>
          <w:p w14:paraId="66234B70" w14:textId="77777777" w:rsidR="001359B3" w:rsidRDefault="001359B3" w:rsidP="008A475E">
            <w:pPr>
              <w:pStyle w:val="TableParagraph"/>
              <w:rPr>
                <w:rFonts w:ascii="Calibri"/>
                <w:b/>
                <w:sz w:val="20"/>
              </w:rPr>
            </w:pPr>
          </w:p>
          <w:p w14:paraId="73120198" w14:textId="77777777" w:rsidR="001359B3" w:rsidRDefault="001359B3" w:rsidP="008A475E">
            <w:pPr>
              <w:pStyle w:val="TableParagraph"/>
              <w:rPr>
                <w:rFonts w:ascii="Calibri"/>
                <w:b/>
                <w:sz w:val="20"/>
              </w:rPr>
            </w:pPr>
          </w:p>
          <w:p w14:paraId="14D4125E" w14:textId="77777777" w:rsidR="001359B3" w:rsidRDefault="001359B3" w:rsidP="008A475E">
            <w:pPr>
              <w:pStyle w:val="TableParagraph"/>
              <w:rPr>
                <w:rFonts w:ascii="Calibri"/>
                <w:b/>
                <w:sz w:val="20"/>
              </w:rPr>
            </w:pPr>
          </w:p>
          <w:p w14:paraId="26D1543A" w14:textId="77777777" w:rsidR="001359B3" w:rsidRDefault="001359B3" w:rsidP="008A475E">
            <w:pPr>
              <w:pStyle w:val="TableParagraph"/>
              <w:rPr>
                <w:rFonts w:ascii="Calibri"/>
                <w:b/>
                <w:sz w:val="20"/>
              </w:rPr>
            </w:pPr>
          </w:p>
          <w:p w14:paraId="4798F1C3" w14:textId="77777777" w:rsidR="001359B3" w:rsidRDefault="001359B3" w:rsidP="008A475E">
            <w:pPr>
              <w:pStyle w:val="TableParagraph"/>
              <w:rPr>
                <w:rFonts w:ascii="Calibri"/>
                <w:b/>
                <w:sz w:val="20"/>
              </w:rPr>
            </w:pPr>
          </w:p>
          <w:p w14:paraId="517FA4A0" w14:textId="77777777" w:rsidR="001359B3" w:rsidRDefault="001359B3" w:rsidP="008A475E">
            <w:pPr>
              <w:pStyle w:val="TableParagraph"/>
              <w:rPr>
                <w:rFonts w:ascii="Calibri"/>
                <w:b/>
                <w:sz w:val="20"/>
              </w:rPr>
            </w:pPr>
          </w:p>
          <w:p w14:paraId="28DB5F59" w14:textId="77777777" w:rsidR="001359B3" w:rsidRDefault="001359B3" w:rsidP="008A475E">
            <w:pPr>
              <w:pStyle w:val="TableParagraph"/>
              <w:rPr>
                <w:rFonts w:ascii="Calibri"/>
                <w:b/>
                <w:sz w:val="20"/>
              </w:rPr>
            </w:pPr>
          </w:p>
          <w:p w14:paraId="02E5AF47" w14:textId="77777777" w:rsidR="001359B3" w:rsidRDefault="001359B3" w:rsidP="008A475E">
            <w:pPr>
              <w:pStyle w:val="TableParagraph"/>
              <w:rPr>
                <w:rFonts w:ascii="Calibri"/>
                <w:b/>
                <w:sz w:val="20"/>
              </w:rPr>
            </w:pPr>
          </w:p>
          <w:p w14:paraId="4081F762" w14:textId="77777777" w:rsidR="001359B3" w:rsidRDefault="001359B3" w:rsidP="008A475E">
            <w:pPr>
              <w:pStyle w:val="TableParagraph"/>
              <w:rPr>
                <w:rFonts w:ascii="Calibri"/>
                <w:b/>
                <w:sz w:val="20"/>
              </w:rPr>
            </w:pPr>
          </w:p>
          <w:p w14:paraId="54FC341C" w14:textId="77777777" w:rsidR="001359B3" w:rsidRDefault="001359B3" w:rsidP="008A475E">
            <w:pPr>
              <w:pStyle w:val="TableParagraph"/>
              <w:rPr>
                <w:rFonts w:ascii="Calibri"/>
                <w:b/>
                <w:sz w:val="20"/>
              </w:rPr>
            </w:pPr>
          </w:p>
          <w:p w14:paraId="6A67E7EB" w14:textId="77777777" w:rsidR="001359B3" w:rsidRDefault="001359B3" w:rsidP="008A475E">
            <w:pPr>
              <w:pStyle w:val="TableParagraph"/>
              <w:rPr>
                <w:rFonts w:ascii="Calibri"/>
                <w:b/>
                <w:sz w:val="20"/>
              </w:rPr>
            </w:pPr>
          </w:p>
          <w:p w14:paraId="2F3902BB" w14:textId="77777777" w:rsidR="001359B3" w:rsidRDefault="001359B3" w:rsidP="008A475E">
            <w:pPr>
              <w:pStyle w:val="TableParagraph"/>
              <w:rPr>
                <w:rFonts w:ascii="Calibri"/>
                <w:b/>
                <w:sz w:val="20"/>
              </w:rPr>
            </w:pPr>
          </w:p>
          <w:p w14:paraId="392A8A0A" w14:textId="77777777" w:rsidR="001359B3" w:rsidRDefault="001359B3" w:rsidP="008A475E">
            <w:pPr>
              <w:pStyle w:val="TableParagraph"/>
              <w:rPr>
                <w:rFonts w:ascii="Calibri"/>
                <w:b/>
                <w:sz w:val="20"/>
              </w:rPr>
            </w:pPr>
          </w:p>
          <w:p w14:paraId="2FFE6DC3" w14:textId="77777777" w:rsidR="001359B3" w:rsidRDefault="001359B3" w:rsidP="008A475E">
            <w:pPr>
              <w:pStyle w:val="TableParagraph"/>
              <w:rPr>
                <w:rFonts w:ascii="Calibri"/>
                <w:b/>
                <w:sz w:val="20"/>
              </w:rPr>
            </w:pPr>
          </w:p>
          <w:p w14:paraId="4EC59A4C" w14:textId="77777777" w:rsidR="001359B3" w:rsidRDefault="001359B3" w:rsidP="008A475E">
            <w:pPr>
              <w:pStyle w:val="TableParagraph"/>
              <w:spacing w:before="1" w:after="1"/>
              <w:rPr>
                <w:rFonts w:ascii="Calibri"/>
                <w:b/>
                <w:sz w:val="25"/>
              </w:rPr>
            </w:pPr>
          </w:p>
          <w:p w14:paraId="0DBD21E4" w14:textId="77777777" w:rsidR="001359B3" w:rsidRDefault="001359B3" w:rsidP="008A475E">
            <w:pPr>
              <w:pStyle w:val="TableParagraph"/>
              <w:spacing w:line="205" w:lineRule="exact"/>
              <w:ind w:left="132"/>
              <w:rPr>
                <w:rFonts w:ascii="Calibri"/>
                <w:sz w:val="20"/>
              </w:rPr>
            </w:pPr>
            <w:r>
              <w:rPr>
                <w:rFonts w:ascii="Calibri"/>
                <w:noProof/>
                <w:position w:val="-3"/>
                <w:sz w:val="20"/>
              </w:rPr>
              <w:drawing>
                <wp:inline distT="0" distB="0" distL="0" distR="0" wp14:anchorId="7BF0AA93" wp14:editId="5ACCC302">
                  <wp:extent cx="74675" cy="130682"/>
                  <wp:effectExtent l="0" t="0" r="0" b="0"/>
                  <wp:docPr id="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png"/>
                          <pic:cNvPicPr/>
                        </pic:nvPicPr>
                        <pic:blipFill>
                          <a:blip r:embed="rId113" cstate="print"/>
                          <a:stretch>
                            <a:fillRect/>
                          </a:stretch>
                        </pic:blipFill>
                        <pic:spPr>
                          <a:xfrm>
                            <a:off x="0" y="0"/>
                            <a:ext cx="74675" cy="130682"/>
                          </a:xfrm>
                          <a:prstGeom prst="rect">
                            <a:avLst/>
                          </a:prstGeom>
                        </pic:spPr>
                      </pic:pic>
                    </a:graphicData>
                  </a:graphic>
                </wp:inline>
              </w:drawing>
            </w:r>
          </w:p>
          <w:p w14:paraId="2BC9D7DC" w14:textId="77777777" w:rsidR="001359B3" w:rsidRDefault="001359B3" w:rsidP="008A475E">
            <w:pPr>
              <w:pStyle w:val="TableParagraph"/>
              <w:rPr>
                <w:rFonts w:ascii="Calibri"/>
                <w:b/>
                <w:sz w:val="10"/>
              </w:rPr>
            </w:pPr>
          </w:p>
          <w:p w14:paraId="796AD6F4" w14:textId="77777777" w:rsidR="001359B3" w:rsidRDefault="001359B3" w:rsidP="008A475E">
            <w:pPr>
              <w:pStyle w:val="TableParagraph"/>
              <w:ind w:left="132"/>
              <w:rPr>
                <w:rFonts w:ascii="Calibri"/>
                <w:sz w:val="20"/>
              </w:rPr>
            </w:pPr>
            <w:r>
              <w:rPr>
                <w:rFonts w:ascii="Calibri"/>
                <w:noProof/>
                <w:sz w:val="20"/>
              </w:rPr>
              <w:drawing>
                <wp:inline distT="0" distB="0" distL="0" distR="0" wp14:anchorId="7C621C6F" wp14:editId="5AE9C010">
                  <wp:extent cx="74588" cy="452437"/>
                  <wp:effectExtent l="0" t="0" r="0" b="0"/>
                  <wp:docPr id="15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png"/>
                          <pic:cNvPicPr/>
                        </pic:nvPicPr>
                        <pic:blipFill>
                          <a:blip r:embed="rId114" cstate="print"/>
                          <a:stretch>
                            <a:fillRect/>
                          </a:stretch>
                        </pic:blipFill>
                        <pic:spPr>
                          <a:xfrm>
                            <a:off x="0" y="0"/>
                            <a:ext cx="74588" cy="452437"/>
                          </a:xfrm>
                          <a:prstGeom prst="rect">
                            <a:avLst/>
                          </a:prstGeom>
                        </pic:spPr>
                      </pic:pic>
                    </a:graphicData>
                  </a:graphic>
                </wp:inline>
              </w:drawing>
            </w:r>
          </w:p>
          <w:p w14:paraId="12C54C26" w14:textId="77777777" w:rsidR="001359B3" w:rsidRDefault="001359B3" w:rsidP="008A475E">
            <w:pPr>
              <w:pStyle w:val="TableParagraph"/>
              <w:spacing w:before="1"/>
              <w:rPr>
                <w:rFonts w:ascii="Calibri"/>
                <w:b/>
                <w:sz w:val="10"/>
              </w:rPr>
            </w:pPr>
          </w:p>
          <w:p w14:paraId="36070ADF" w14:textId="77777777" w:rsidR="001359B3" w:rsidRDefault="001359B3" w:rsidP="008A475E">
            <w:pPr>
              <w:pStyle w:val="TableParagraph"/>
              <w:ind w:left="110"/>
              <w:rPr>
                <w:rFonts w:ascii="Calibri"/>
                <w:sz w:val="20"/>
              </w:rPr>
            </w:pPr>
            <w:r>
              <w:rPr>
                <w:rFonts w:ascii="Calibri"/>
                <w:noProof/>
                <w:sz w:val="20"/>
              </w:rPr>
              <w:drawing>
                <wp:inline distT="0" distB="0" distL="0" distR="0" wp14:anchorId="547A1BD3" wp14:editId="6B8A4AB6">
                  <wp:extent cx="111831" cy="590550"/>
                  <wp:effectExtent l="0" t="0" r="0" b="0"/>
                  <wp:docPr id="15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png"/>
                          <pic:cNvPicPr/>
                        </pic:nvPicPr>
                        <pic:blipFill>
                          <a:blip r:embed="rId115" cstate="print"/>
                          <a:stretch>
                            <a:fillRect/>
                          </a:stretch>
                        </pic:blipFill>
                        <pic:spPr>
                          <a:xfrm>
                            <a:off x="0" y="0"/>
                            <a:ext cx="111831" cy="590550"/>
                          </a:xfrm>
                          <a:prstGeom prst="rect">
                            <a:avLst/>
                          </a:prstGeom>
                        </pic:spPr>
                      </pic:pic>
                    </a:graphicData>
                  </a:graphic>
                </wp:inline>
              </w:drawing>
            </w:r>
          </w:p>
          <w:p w14:paraId="4738E846" w14:textId="77777777" w:rsidR="001359B3" w:rsidRDefault="001359B3" w:rsidP="008A475E">
            <w:pPr>
              <w:pStyle w:val="TableParagraph"/>
              <w:spacing w:before="7" w:after="1"/>
              <w:rPr>
                <w:rFonts w:ascii="Calibri"/>
                <w:b/>
                <w:sz w:val="10"/>
              </w:rPr>
            </w:pPr>
          </w:p>
          <w:p w14:paraId="6D33A868" w14:textId="77777777" w:rsidR="001359B3" w:rsidRDefault="001359B3" w:rsidP="008A475E">
            <w:pPr>
              <w:pStyle w:val="TableParagraph"/>
              <w:ind w:left="132"/>
              <w:rPr>
                <w:rFonts w:ascii="Calibri"/>
                <w:sz w:val="20"/>
              </w:rPr>
            </w:pPr>
            <w:r>
              <w:rPr>
                <w:rFonts w:ascii="Calibri"/>
                <w:noProof/>
                <w:sz w:val="20"/>
              </w:rPr>
              <w:drawing>
                <wp:inline distT="0" distB="0" distL="0" distR="0" wp14:anchorId="336118E3" wp14:editId="2F047E2E">
                  <wp:extent cx="98523" cy="1519237"/>
                  <wp:effectExtent l="0" t="0" r="0" b="0"/>
                  <wp:docPr id="15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0.png"/>
                          <pic:cNvPicPr/>
                        </pic:nvPicPr>
                        <pic:blipFill>
                          <a:blip r:embed="rId116" cstate="print"/>
                          <a:stretch>
                            <a:fillRect/>
                          </a:stretch>
                        </pic:blipFill>
                        <pic:spPr>
                          <a:xfrm>
                            <a:off x="0" y="0"/>
                            <a:ext cx="98523" cy="1519237"/>
                          </a:xfrm>
                          <a:prstGeom prst="rect">
                            <a:avLst/>
                          </a:prstGeom>
                        </pic:spPr>
                      </pic:pic>
                    </a:graphicData>
                  </a:graphic>
                </wp:inline>
              </w:drawing>
            </w:r>
          </w:p>
        </w:tc>
        <w:tc>
          <w:tcPr>
            <w:tcW w:w="29984" w:type="dxa"/>
            <w:gridSpan w:val="17"/>
            <w:vMerge/>
            <w:tcBorders>
              <w:top w:val="nil"/>
              <w:left w:val="single" w:sz="6" w:space="0" w:color="000000"/>
              <w:bottom w:val="nil"/>
              <w:right w:val="single" w:sz="6" w:space="0" w:color="000000"/>
            </w:tcBorders>
          </w:tcPr>
          <w:p w14:paraId="71D09BF5" w14:textId="77777777" w:rsidR="001359B3" w:rsidRDefault="001359B3" w:rsidP="008A475E">
            <w:pPr>
              <w:rPr>
                <w:sz w:val="2"/>
                <w:szCs w:val="2"/>
              </w:rPr>
            </w:pPr>
          </w:p>
        </w:tc>
        <w:tc>
          <w:tcPr>
            <w:tcW w:w="454" w:type="dxa"/>
            <w:vMerge/>
            <w:tcBorders>
              <w:top w:val="nil"/>
              <w:left w:val="single" w:sz="6" w:space="0" w:color="000000"/>
              <w:bottom w:val="single" w:sz="6" w:space="0" w:color="000000"/>
              <w:right w:val="nil"/>
            </w:tcBorders>
          </w:tcPr>
          <w:p w14:paraId="6AFC01B5" w14:textId="77777777" w:rsidR="001359B3" w:rsidRDefault="001359B3" w:rsidP="008A475E">
            <w:pPr>
              <w:rPr>
                <w:sz w:val="2"/>
                <w:szCs w:val="2"/>
              </w:rPr>
            </w:pPr>
          </w:p>
        </w:tc>
      </w:tr>
      <w:tr w:rsidR="001359B3" w14:paraId="5FF56E74" w14:textId="77777777" w:rsidTr="008A475E">
        <w:trPr>
          <w:trHeight w:val="3847"/>
        </w:trPr>
        <w:tc>
          <w:tcPr>
            <w:tcW w:w="455" w:type="dxa"/>
            <w:vMerge/>
            <w:tcBorders>
              <w:top w:val="nil"/>
              <w:bottom w:val="nil"/>
              <w:right w:val="single" w:sz="6" w:space="0" w:color="000000"/>
            </w:tcBorders>
          </w:tcPr>
          <w:p w14:paraId="38579BFE"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1408403C" w14:textId="77777777" w:rsidR="001359B3" w:rsidRDefault="001359B3" w:rsidP="008A475E">
            <w:pPr>
              <w:rPr>
                <w:sz w:val="2"/>
                <w:szCs w:val="2"/>
              </w:rPr>
            </w:pPr>
          </w:p>
        </w:tc>
        <w:tc>
          <w:tcPr>
            <w:tcW w:w="454" w:type="dxa"/>
            <w:tcBorders>
              <w:top w:val="single" w:sz="6" w:space="0" w:color="000000"/>
              <w:left w:val="nil"/>
              <w:bottom w:val="single" w:sz="6" w:space="0" w:color="000000"/>
            </w:tcBorders>
          </w:tcPr>
          <w:p w14:paraId="1B94F2EC" w14:textId="77777777" w:rsidR="001359B3" w:rsidRDefault="001359B3" w:rsidP="008A475E">
            <w:pPr>
              <w:pStyle w:val="TableParagraph"/>
              <w:rPr>
                <w:rFonts w:ascii="Calibri"/>
                <w:b/>
                <w:sz w:val="20"/>
              </w:rPr>
            </w:pPr>
          </w:p>
          <w:p w14:paraId="3C381942" w14:textId="77777777" w:rsidR="001359B3" w:rsidRDefault="001359B3" w:rsidP="008A475E">
            <w:pPr>
              <w:pStyle w:val="TableParagraph"/>
              <w:rPr>
                <w:rFonts w:ascii="Calibri"/>
                <w:b/>
                <w:sz w:val="20"/>
              </w:rPr>
            </w:pPr>
          </w:p>
          <w:p w14:paraId="4F2DC46E" w14:textId="77777777" w:rsidR="001359B3" w:rsidRDefault="001359B3" w:rsidP="008A475E">
            <w:pPr>
              <w:pStyle w:val="TableParagraph"/>
              <w:rPr>
                <w:rFonts w:ascii="Calibri"/>
                <w:b/>
                <w:sz w:val="20"/>
              </w:rPr>
            </w:pPr>
          </w:p>
          <w:p w14:paraId="29D5866E" w14:textId="77777777" w:rsidR="001359B3" w:rsidRDefault="001359B3" w:rsidP="008A475E">
            <w:pPr>
              <w:pStyle w:val="TableParagraph"/>
              <w:rPr>
                <w:rFonts w:ascii="Calibri"/>
                <w:b/>
                <w:sz w:val="20"/>
              </w:rPr>
            </w:pPr>
          </w:p>
          <w:p w14:paraId="7F92F4F6" w14:textId="77777777" w:rsidR="001359B3" w:rsidRDefault="001359B3" w:rsidP="008A475E">
            <w:pPr>
              <w:pStyle w:val="TableParagraph"/>
              <w:rPr>
                <w:rFonts w:ascii="Calibri"/>
                <w:b/>
                <w:sz w:val="20"/>
              </w:rPr>
            </w:pPr>
          </w:p>
          <w:p w14:paraId="43CC7AC0" w14:textId="77777777" w:rsidR="001359B3" w:rsidRDefault="001359B3" w:rsidP="008A475E">
            <w:pPr>
              <w:pStyle w:val="TableParagraph"/>
              <w:spacing w:before="6"/>
              <w:rPr>
                <w:rFonts w:ascii="Calibri"/>
                <w:b/>
                <w:sz w:val="24"/>
              </w:rPr>
            </w:pPr>
          </w:p>
          <w:p w14:paraId="168DFB7B" w14:textId="77777777" w:rsidR="001359B3" w:rsidRDefault="001359B3" w:rsidP="008A475E">
            <w:pPr>
              <w:pStyle w:val="TableParagraph"/>
              <w:spacing w:line="232" w:lineRule="exact"/>
              <w:ind w:left="185"/>
              <w:rPr>
                <w:rFonts w:ascii="Calibri"/>
                <w:sz w:val="20"/>
              </w:rPr>
            </w:pPr>
            <w:r>
              <w:rPr>
                <w:rFonts w:ascii="Calibri"/>
                <w:noProof/>
                <w:position w:val="-4"/>
                <w:sz w:val="20"/>
              </w:rPr>
              <w:drawing>
                <wp:inline distT="0" distB="0" distL="0" distR="0" wp14:anchorId="5A6969A6" wp14:editId="1906F553">
                  <wp:extent cx="66928" cy="147637"/>
                  <wp:effectExtent l="0" t="0" r="0" b="0"/>
                  <wp:docPr id="15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png"/>
                          <pic:cNvPicPr/>
                        </pic:nvPicPr>
                        <pic:blipFill>
                          <a:blip r:embed="rId117" cstate="print"/>
                          <a:stretch>
                            <a:fillRect/>
                          </a:stretch>
                        </pic:blipFill>
                        <pic:spPr>
                          <a:xfrm>
                            <a:off x="0" y="0"/>
                            <a:ext cx="66928" cy="147637"/>
                          </a:xfrm>
                          <a:prstGeom prst="rect">
                            <a:avLst/>
                          </a:prstGeom>
                        </pic:spPr>
                      </pic:pic>
                    </a:graphicData>
                  </a:graphic>
                </wp:inline>
              </w:drawing>
            </w:r>
          </w:p>
        </w:tc>
      </w:tr>
      <w:tr w:rsidR="001359B3" w14:paraId="27F1792A" w14:textId="77777777" w:rsidTr="008A475E">
        <w:trPr>
          <w:trHeight w:val="928"/>
        </w:trPr>
        <w:tc>
          <w:tcPr>
            <w:tcW w:w="455" w:type="dxa"/>
            <w:vMerge/>
            <w:tcBorders>
              <w:top w:val="nil"/>
              <w:bottom w:val="nil"/>
              <w:right w:val="single" w:sz="6" w:space="0" w:color="000000"/>
            </w:tcBorders>
          </w:tcPr>
          <w:p w14:paraId="659B50FF" w14:textId="77777777" w:rsidR="001359B3" w:rsidRDefault="001359B3" w:rsidP="008A475E">
            <w:pPr>
              <w:rPr>
                <w:sz w:val="2"/>
                <w:szCs w:val="2"/>
              </w:rPr>
            </w:pPr>
          </w:p>
        </w:tc>
        <w:tc>
          <w:tcPr>
            <w:tcW w:w="29984" w:type="dxa"/>
            <w:gridSpan w:val="17"/>
            <w:vMerge/>
            <w:tcBorders>
              <w:top w:val="nil"/>
              <w:left w:val="single" w:sz="6" w:space="0" w:color="000000"/>
              <w:bottom w:val="nil"/>
              <w:right w:val="single" w:sz="6" w:space="0" w:color="000000"/>
            </w:tcBorders>
          </w:tcPr>
          <w:p w14:paraId="127F4651" w14:textId="77777777" w:rsidR="001359B3" w:rsidRDefault="001359B3" w:rsidP="008A475E">
            <w:pPr>
              <w:rPr>
                <w:sz w:val="2"/>
                <w:szCs w:val="2"/>
              </w:rPr>
            </w:pPr>
          </w:p>
        </w:tc>
        <w:tc>
          <w:tcPr>
            <w:tcW w:w="454" w:type="dxa"/>
            <w:vMerge w:val="restart"/>
            <w:tcBorders>
              <w:top w:val="single" w:sz="6" w:space="0" w:color="000000"/>
              <w:left w:val="nil"/>
              <w:bottom w:val="nil"/>
            </w:tcBorders>
          </w:tcPr>
          <w:p w14:paraId="37B958AF" w14:textId="77777777" w:rsidR="001359B3" w:rsidRDefault="001359B3" w:rsidP="008A475E">
            <w:pPr>
              <w:pStyle w:val="TableParagraph"/>
              <w:rPr>
                <w:rFonts w:ascii="Calibri"/>
                <w:b/>
                <w:sz w:val="20"/>
              </w:rPr>
            </w:pPr>
          </w:p>
          <w:p w14:paraId="5C8C0172" w14:textId="77777777" w:rsidR="001359B3" w:rsidRDefault="001359B3" w:rsidP="008A475E">
            <w:pPr>
              <w:pStyle w:val="TableParagraph"/>
              <w:rPr>
                <w:rFonts w:ascii="Calibri"/>
                <w:b/>
                <w:sz w:val="20"/>
              </w:rPr>
            </w:pPr>
          </w:p>
          <w:p w14:paraId="02206462" w14:textId="77777777" w:rsidR="001359B3" w:rsidRDefault="001359B3" w:rsidP="008A475E">
            <w:pPr>
              <w:pStyle w:val="TableParagraph"/>
              <w:rPr>
                <w:rFonts w:ascii="Calibri"/>
                <w:b/>
                <w:sz w:val="20"/>
              </w:rPr>
            </w:pPr>
          </w:p>
          <w:p w14:paraId="2FB7C1A5" w14:textId="77777777" w:rsidR="001359B3" w:rsidRDefault="001359B3" w:rsidP="008A475E">
            <w:pPr>
              <w:pStyle w:val="TableParagraph"/>
              <w:spacing w:before="11"/>
              <w:rPr>
                <w:rFonts w:ascii="Calibri"/>
                <w:b/>
                <w:sz w:val="21"/>
              </w:rPr>
            </w:pPr>
          </w:p>
          <w:p w14:paraId="378C99B5" w14:textId="77777777" w:rsidR="001359B3" w:rsidRDefault="001359B3" w:rsidP="008A475E">
            <w:pPr>
              <w:pStyle w:val="TableParagraph"/>
              <w:spacing w:line="232" w:lineRule="exact"/>
              <w:ind w:left="185"/>
              <w:rPr>
                <w:rFonts w:ascii="Calibri"/>
                <w:sz w:val="20"/>
              </w:rPr>
            </w:pPr>
            <w:r>
              <w:rPr>
                <w:rFonts w:ascii="Calibri"/>
                <w:noProof/>
                <w:position w:val="-4"/>
                <w:sz w:val="20"/>
              </w:rPr>
              <w:drawing>
                <wp:inline distT="0" distB="0" distL="0" distR="0" wp14:anchorId="3AFE39D5" wp14:editId="45FD8190">
                  <wp:extent cx="12795" cy="147637"/>
                  <wp:effectExtent l="0" t="0" r="0" b="0"/>
                  <wp:docPr id="16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2.png"/>
                          <pic:cNvPicPr/>
                        </pic:nvPicPr>
                        <pic:blipFill>
                          <a:blip r:embed="rId118" cstate="print"/>
                          <a:stretch>
                            <a:fillRect/>
                          </a:stretch>
                        </pic:blipFill>
                        <pic:spPr>
                          <a:xfrm>
                            <a:off x="0" y="0"/>
                            <a:ext cx="12795" cy="147637"/>
                          </a:xfrm>
                          <a:prstGeom prst="rect">
                            <a:avLst/>
                          </a:prstGeom>
                        </pic:spPr>
                      </pic:pic>
                    </a:graphicData>
                  </a:graphic>
                </wp:inline>
              </w:drawing>
            </w:r>
          </w:p>
        </w:tc>
      </w:tr>
      <w:tr w:rsidR="001359B3" w14:paraId="74DCF340" w14:textId="77777777" w:rsidTr="008A475E">
        <w:trPr>
          <w:trHeight w:val="228"/>
        </w:trPr>
        <w:tc>
          <w:tcPr>
            <w:tcW w:w="455" w:type="dxa"/>
            <w:vMerge/>
            <w:tcBorders>
              <w:top w:val="nil"/>
              <w:bottom w:val="nil"/>
              <w:right w:val="single" w:sz="6" w:space="0" w:color="000000"/>
            </w:tcBorders>
          </w:tcPr>
          <w:p w14:paraId="75C213E0" w14:textId="77777777" w:rsidR="001359B3" w:rsidRDefault="001359B3" w:rsidP="008A475E">
            <w:pPr>
              <w:rPr>
                <w:sz w:val="2"/>
                <w:szCs w:val="2"/>
              </w:rPr>
            </w:pPr>
          </w:p>
        </w:tc>
        <w:tc>
          <w:tcPr>
            <w:tcW w:w="20752" w:type="dxa"/>
            <w:gridSpan w:val="6"/>
            <w:vMerge w:val="restart"/>
            <w:tcBorders>
              <w:top w:val="nil"/>
              <w:left w:val="single" w:sz="6" w:space="0" w:color="000000"/>
              <w:bottom w:val="single" w:sz="6" w:space="0" w:color="000000"/>
              <w:right w:val="single" w:sz="6" w:space="0" w:color="000000"/>
            </w:tcBorders>
          </w:tcPr>
          <w:p w14:paraId="31816D7D" w14:textId="77777777" w:rsidR="001359B3" w:rsidRDefault="001359B3" w:rsidP="008A475E">
            <w:pPr>
              <w:pStyle w:val="TableParagraph"/>
              <w:rPr>
                <w:rFonts w:ascii="Times New Roman"/>
                <w:sz w:val="28"/>
              </w:rPr>
            </w:pPr>
          </w:p>
        </w:tc>
        <w:tc>
          <w:tcPr>
            <w:tcW w:w="283" w:type="dxa"/>
            <w:tcBorders>
              <w:top w:val="single" w:sz="6" w:space="0" w:color="000000"/>
              <w:left w:val="single" w:sz="6" w:space="0" w:color="000000"/>
            </w:tcBorders>
          </w:tcPr>
          <w:p w14:paraId="4D522AA7" w14:textId="77777777" w:rsidR="001359B3" w:rsidRDefault="001359B3" w:rsidP="008A475E">
            <w:pPr>
              <w:pStyle w:val="TableParagraph"/>
              <w:rPr>
                <w:rFonts w:ascii="Times New Roman"/>
                <w:sz w:val="16"/>
              </w:rPr>
            </w:pPr>
          </w:p>
        </w:tc>
        <w:tc>
          <w:tcPr>
            <w:tcW w:w="671" w:type="dxa"/>
            <w:tcBorders>
              <w:top w:val="single" w:sz="6" w:space="0" w:color="000000"/>
            </w:tcBorders>
          </w:tcPr>
          <w:p w14:paraId="643B2521" w14:textId="77777777" w:rsidR="001359B3" w:rsidRDefault="001359B3" w:rsidP="008A475E">
            <w:pPr>
              <w:pStyle w:val="TableParagraph"/>
              <w:rPr>
                <w:rFonts w:ascii="Times New Roman"/>
                <w:sz w:val="16"/>
              </w:rPr>
            </w:pPr>
          </w:p>
        </w:tc>
        <w:tc>
          <w:tcPr>
            <w:tcW w:w="2754" w:type="dxa"/>
            <w:gridSpan w:val="2"/>
            <w:tcBorders>
              <w:top w:val="single" w:sz="6" w:space="0" w:color="000000"/>
            </w:tcBorders>
          </w:tcPr>
          <w:p w14:paraId="4C0C425F" w14:textId="77777777" w:rsidR="001359B3" w:rsidRDefault="001359B3" w:rsidP="008A475E">
            <w:pPr>
              <w:pStyle w:val="TableParagraph"/>
              <w:rPr>
                <w:rFonts w:ascii="Times New Roman"/>
                <w:sz w:val="16"/>
              </w:rPr>
            </w:pPr>
          </w:p>
        </w:tc>
        <w:tc>
          <w:tcPr>
            <w:tcW w:w="303" w:type="dxa"/>
            <w:tcBorders>
              <w:top w:val="single" w:sz="6" w:space="0" w:color="000000"/>
            </w:tcBorders>
          </w:tcPr>
          <w:p w14:paraId="0D5B191F" w14:textId="77777777" w:rsidR="001359B3" w:rsidRDefault="001359B3" w:rsidP="008A475E">
            <w:pPr>
              <w:pStyle w:val="TableParagraph"/>
              <w:rPr>
                <w:rFonts w:ascii="Times New Roman"/>
                <w:sz w:val="16"/>
              </w:rPr>
            </w:pPr>
          </w:p>
        </w:tc>
        <w:tc>
          <w:tcPr>
            <w:tcW w:w="303" w:type="dxa"/>
            <w:tcBorders>
              <w:top w:val="single" w:sz="6" w:space="0" w:color="000000"/>
            </w:tcBorders>
          </w:tcPr>
          <w:p w14:paraId="7ADF6F3C" w14:textId="77777777" w:rsidR="001359B3" w:rsidRDefault="001359B3" w:rsidP="008A475E">
            <w:pPr>
              <w:pStyle w:val="TableParagraph"/>
              <w:rPr>
                <w:rFonts w:ascii="Times New Roman"/>
                <w:sz w:val="16"/>
              </w:rPr>
            </w:pPr>
          </w:p>
        </w:tc>
        <w:tc>
          <w:tcPr>
            <w:tcW w:w="300" w:type="dxa"/>
            <w:tcBorders>
              <w:top w:val="single" w:sz="6" w:space="0" w:color="000000"/>
              <w:right w:val="single" w:sz="6" w:space="0" w:color="000000"/>
            </w:tcBorders>
          </w:tcPr>
          <w:p w14:paraId="68BB3ABE" w14:textId="77777777" w:rsidR="001359B3" w:rsidRDefault="001359B3" w:rsidP="008A475E">
            <w:pPr>
              <w:pStyle w:val="TableParagraph"/>
              <w:rPr>
                <w:rFonts w:ascii="Times New Roman"/>
                <w:sz w:val="16"/>
              </w:rPr>
            </w:pPr>
          </w:p>
        </w:tc>
        <w:tc>
          <w:tcPr>
            <w:tcW w:w="4618" w:type="dxa"/>
            <w:gridSpan w:val="4"/>
            <w:vMerge w:val="restart"/>
            <w:tcBorders>
              <w:top w:val="single" w:sz="6" w:space="0" w:color="000000"/>
              <w:left w:val="single" w:sz="6" w:space="0" w:color="000000"/>
              <w:bottom w:val="single" w:sz="6" w:space="0" w:color="000000"/>
              <w:right w:val="nil"/>
            </w:tcBorders>
          </w:tcPr>
          <w:p w14:paraId="71C9853B" w14:textId="77777777" w:rsidR="001359B3" w:rsidRDefault="001359B3" w:rsidP="008A475E">
            <w:pPr>
              <w:pStyle w:val="TableParagraph"/>
              <w:spacing w:before="1"/>
              <w:rPr>
                <w:rFonts w:ascii="Calibri"/>
                <w:b/>
                <w:sz w:val="7"/>
              </w:rPr>
            </w:pPr>
          </w:p>
          <w:p w14:paraId="5B090C16" w14:textId="77777777" w:rsidR="001359B3" w:rsidRDefault="001359B3" w:rsidP="008A475E">
            <w:pPr>
              <w:pStyle w:val="TableParagraph"/>
              <w:ind w:left="1718"/>
              <w:rPr>
                <w:rFonts w:ascii="Calibri"/>
                <w:sz w:val="20"/>
              </w:rPr>
            </w:pPr>
            <w:r>
              <w:rPr>
                <w:rFonts w:ascii="Calibri"/>
                <w:noProof/>
                <w:sz w:val="20"/>
              </w:rPr>
              <w:drawing>
                <wp:inline distT="0" distB="0" distL="0" distR="0" wp14:anchorId="29603B58" wp14:editId="6BD16420">
                  <wp:extent cx="780397" cy="437388"/>
                  <wp:effectExtent l="0" t="0" r="0" b="0"/>
                  <wp:docPr id="16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3.png"/>
                          <pic:cNvPicPr/>
                        </pic:nvPicPr>
                        <pic:blipFill>
                          <a:blip r:embed="rId119" cstate="print"/>
                          <a:stretch>
                            <a:fillRect/>
                          </a:stretch>
                        </pic:blipFill>
                        <pic:spPr>
                          <a:xfrm>
                            <a:off x="0" y="0"/>
                            <a:ext cx="780397" cy="437388"/>
                          </a:xfrm>
                          <a:prstGeom prst="rect">
                            <a:avLst/>
                          </a:prstGeom>
                        </pic:spPr>
                      </pic:pic>
                    </a:graphicData>
                  </a:graphic>
                </wp:inline>
              </w:drawing>
            </w:r>
          </w:p>
        </w:tc>
        <w:tc>
          <w:tcPr>
            <w:tcW w:w="454" w:type="dxa"/>
            <w:vMerge/>
            <w:tcBorders>
              <w:top w:val="nil"/>
              <w:left w:val="nil"/>
              <w:bottom w:val="nil"/>
            </w:tcBorders>
          </w:tcPr>
          <w:p w14:paraId="05219850" w14:textId="77777777" w:rsidR="001359B3" w:rsidRDefault="001359B3" w:rsidP="008A475E">
            <w:pPr>
              <w:rPr>
                <w:sz w:val="2"/>
                <w:szCs w:val="2"/>
              </w:rPr>
            </w:pPr>
          </w:p>
        </w:tc>
      </w:tr>
      <w:tr w:rsidR="001359B3" w14:paraId="29BBC5E2" w14:textId="77777777" w:rsidTr="008A475E">
        <w:trPr>
          <w:trHeight w:val="227"/>
        </w:trPr>
        <w:tc>
          <w:tcPr>
            <w:tcW w:w="455" w:type="dxa"/>
            <w:vMerge/>
            <w:tcBorders>
              <w:top w:val="nil"/>
              <w:bottom w:val="nil"/>
              <w:right w:val="single" w:sz="6" w:space="0" w:color="000000"/>
            </w:tcBorders>
          </w:tcPr>
          <w:p w14:paraId="5B6CD54F"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94029A9" w14:textId="77777777" w:rsidR="001359B3" w:rsidRDefault="001359B3" w:rsidP="008A475E">
            <w:pPr>
              <w:rPr>
                <w:sz w:val="2"/>
                <w:szCs w:val="2"/>
              </w:rPr>
            </w:pPr>
          </w:p>
        </w:tc>
        <w:tc>
          <w:tcPr>
            <w:tcW w:w="283" w:type="dxa"/>
            <w:tcBorders>
              <w:left w:val="single" w:sz="6" w:space="0" w:color="000000"/>
            </w:tcBorders>
          </w:tcPr>
          <w:p w14:paraId="2D8B432A" w14:textId="77777777" w:rsidR="001359B3" w:rsidRDefault="001359B3" w:rsidP="008A475E">
            <w:pPr>
              <w:pStyle w:val="TableParagraph"/>
              <w:rPr>
                <w:rFonts w:ascii="Times New Roman"/>
                <w:sz w:val="16"/>
              </w:rPr>
            </w:pPr>
          </w:p>
        </w:tc>
        <w:tc>
          <w:tcPr>
            <w:tcW w:w="671" w:type="dxa"/>
          </w:tcPr>
          <w:p w14:paraId="529C6505" w14:textId="77777777" w:rsidR="001359B3" w:rsidRDefault="001359B3" w:rsidP="008A475E">
            <w:pPr>
              <w:pStyle w:val="TableParagraph"/>
              <w:rPr>
                <w:rFonts w:ascii="Times New Roman"/>
                <w:sz w:val="16"/>
              </w:rPr>
            </w:pPr>
          </w:p>
        </w:tc>
        <w:tc>
          <w:tcPr>
            <w:tcW w:w="2754" w:type="dxa"/>
            <w:gridSpan w:val="2"/>
          </w:tcPr>
          <w:p w14:paraId="54DC4496" w14:textId="77777777" w:rsidR="001359B3" w:rsidRDefault="001359B3" w:rsidP="008A475E">
            <w:pPr>
              <w:pStyle w:val="TableParagraph"/>
              <w:rPr>
                <w:rFonts w:ascii="Times New Roman"/>
                <w:sz w:val="16"/>
              </w:rPr>
            </w:pPr>
          </w:p>
        </w:tc>
        <w:tc>
          <w:tcPr>
            <w:tcW w:w="303" w:type="dxa"/>
          </w:tcPr>
          <w:p w14:paraId="21400B2E" w14:textId="77777777" w:rsidR="001359B3" w:rsidRDefault="001359B3" w:rsidP="008A475E">
            <w:pPr>
              <w:pStyle w:val="TableParagraph"/>
              <w:rPr>
                <w:rFonts w:ascii="Times New Roman"/>
                <w:sz w:val="16"/>
              </w:rPr>
            </w:pPr>
          </w:p>
        </w:tc>
        <w:tc>
          <w:tcPr>
            <w:tcW w:w="303" w:type="dxa"/>
          </w:tcPr>
          <w:p w14:paraId="30F9B1A3" w14:textId="77777777" w:rsidR="001359B3" w:rsidRDefault="001359B3" w:rsidP="008A475E">
            <w:pPr>
              <w:pStyle w:val="TableParagraph"/>
              <w:rPr>
                <w:rFonts w:ascii="Times New Roman"/>
                <w:sz w:val="16"/>
              </w:rPr>
            </w:pPr>
          </w:p>
        </w:tc>
        <w:tc>
          <w:tcPr>
            <w:tcW w:w="300" w:type="dxa"/>
            <w:tcBorders>
              <w:right w:val="single" w:sz="6" w:space="0" w:color="000000"/>
            </w:tcBorders>
          </w:tcPr>
          <w:p w14:paraId="76209074"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5A52B4F7" w14:textId="77777777" w:rsidR="001359B3" w:rsidRDefault="001359B3" w:rsidP="008A475E">
            <w:pPr>
              <w:rPr>
                <w:sz w:val="2"/>
                <w:szCs w:val="2"/>
              </w:rPr>
            </w:pPr>
          </w:p>
        </w:tc>
        <w:tc>
          <w:tcPr>
            <w:tcW w:w="454" w:type="dxa"/>
            <w:vMerge/>
            <w:tcBorders>
              <w:top w:val="nil"/>
              <w:left w:val="nil"/>
              <w:bottom w:val="nil"/>
            </w:tcBorders>
          </w:tcPr>
          <w:p w14:paraId="31F54744" w14:textId="77777777" w:rsidR="001359B3" w:rsidRDefault="001359B3" w:rsidP="008A475E">
            <w:pPr>
              <w:rPr>
                <w:sz w:val="2"/>
                <w:szCs w:val="2"/>
              </w:rPr>
            </w:pPr>
          </w:p>
        </w:tc>
      </w:tr>
      <w:tr w:rsidR="001359B3" w14:paraId="237081EA" w14:textId="77777777" w:rsidTr="008A475E">
        <w:trPr>
          <w:trHeight w:val="228"/>
        </w:trPr>
        <w:tc>
          <w:tcPr>
            <w:tcW w:w="455" w:type="dxa"/>
            <w:vMerge/>
            <w:tcBorders>
              <w:top w:val="nil"/>
              <w:bottom w:val="nil"/>
              <w:right w:val="single" w:sz="6" w:space="0" w:color="000000"/>
            </w:tcBorders>
          </w:tcPr>
          <w:p w14:paraId="23A34233"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92F62DD" w14:textId="77777777" w:rsidR="001359B3" w:rsidRDefault="001359B3" w:rsidP="008A475E">
            <w:pPr>
              <w:rPr>
                <w:sz w:val="2"/>
                <w:szCs w:val="2"/>
              </w:rPr>
            </w:pPr>
          </w:p>
        </w:tc>
        <w:tc>
          <w:tcPr>
            <w:tcW w:w="283" w:type="dxa"/>
            <w:tcBorders>
              <w:left w:val="single" w:sz="6" w:space="0" w:color="000000"/>
            </w:tcBorders>
          </w:tcPr>
          <w:p w14:paraId="39F084F0" w14:textId="77777777" w:rsidR="001359B3" w:rsidRDefault="001359B3" w:rsidP="008A475E">
            <w:pPr>
              <w:pStyle w:val="TableParagraph"/>
              <w:rPr>
                <w:rFonts w:ascii="Times New Roman"/>
                <w:sz w:val="16"/>
              </w:rPr>
            </w:pPr>
          </w:p>
        </w:tc>
        <w:tc>
          <w:tcPr>
            <w:tcW w:w="671" w:type="dxa"/>
          </w:tcPr>
          <w:p w14:paraId="5B28BE0F" w14:textId="77777777" w:rsidR="001359B3" w:rsidRDefault="001359B3" w:rsidP="008A475E">
            <w:pPr>
              <w:pStyle w:val="TableParagraph"/>
              <w:rPr>
                <w:rFonts w:ascii="Times New Roman"/>
                <w:sz w:val="16"/>
              </w:rPr>
            </w:pPr>
          </w:p>
        </w:tc>
        <w:tc>
          <w:tcPr>
            <w:tcW w:w="2754" w:type="dxa"/>
            <w:gridSpan w:val="2"/>
          </w:tcPr>
          <w:p w14:paraId="45101B3E" w14:textId="77777777" w:rsidR="001359B3" w:rsidRDefault="001359B3" w:rsidP="008A475E">
            <w:pPr>
              <w:pStyle w:val="TableParagraph"/>
              <w:rPr>
                <w:rFonts w:ascii="Times New Roman"/>
                <w:sz w:val="16"/>
              </w:rPr>
            </w:pPr>
          </w:p>
        </w:tc>
        <w:tc>
          <w:tcPr>
            <w:tcW w:w="303" w:type="dxa"/>
          </w:tcPr>
          <w:p w14:paraId="15F1F28B" w14:textId="77777777" w:rsidR="001359B3" w:rsidRDefault="001359B3" w:rsidP="008A475E">
            <w:pPr>
              <w:pStyle w:val="TableParagraph"/>
              <w:rPr>
                <w:rFonts w:ascii="Times New Roman"/>
                <w:sz w:val="16"/>
              </w:rPr>
            </w:pPr>
          </w:p>
        </w:tc>
        <w:tc>
          <w:tcPr>
            <w:tcW w:w="303" w:type="dxa"/>
          </w:tcPr>
          <w:p w14:paraId="7DF269E0" w14:textId="77777777" w:rsidR="001359B3" w:rsidRDefault="001359B3" w:rsidP="008A475E">
            <w:pPr>
              <w:pStyle w:val="TableParagraph"/>
              <w:rPr>
                <w:rFonts w:ascii="Times New Roman"/>
                <w:sz w:val="16"/>
              </w:rPr>
            </w:pPr>
          </w:p>
        </w:tc>
        <w:tc>
          <w:tcPr>
            <w:tcW w:w="300" w:type="dxa"/>
            <w:tcBorders>
              <w:right w:val="single" w:sz="6" w:space="0" w:color="000000"/>
            </w:tcBorders>
          </w:tcPr>
          <w:p w14:paraId="57D4BD18"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17673257" w14:textId="77777777" w:rsidR="001359B3" w:rsidRDefault="001359B3" w:rsidP="008A475E">
            <w:pPr>
              <w:rPr>
                <w:sz w:val="2"/>
                <w:szCs w:val="2"/>
              </w:rPr>
            </w:pPr>
          </w:p>
        </w:tc>
        <w:tc>
          <w:tcPr>
            <w:tcW w:w="454" w:type="dxa"/>
            <w:vMerge/>
            <w:tcBorders>
              <w:top w:val="nil"/>
              <w:left w:val="nil"/>
              <w:bottom w:val="nil"/>
            </w:tcBorders>
          </w:tcPr>
          <w:p w14:paraId="6D02E74E" w14:textId="77777777" w:rsidR="001359B3" w:rsidRDefault="001359B3" w:rsidP="008A475E">
            <w:pPr>
              <w:rPr>
                <w:sz w:val="2"/>
                <w:szCs w:val="2"/>
              </w:rPr>
            </w:pPr>
          </w:p>
        </w:tc>
      </w:tr>
      <w:tr w:rsidR="001359B3" w14:paraId="29BB22CC" w14:textId="77777777" w:rsidTr="008A475E">
        <w:trPr>
          <w:trHeight w:val="121"/>
        </w:trPr>
        <w:tc>
          <w:tcPr>
            <w:tcW w:w="455" w:type="dxa"/>
            <w:vMerge/>
            <w:tcBorders>
              <w:top w:val="nil"/>
              <w:bottom w:val="nil"/>
              <w:right w:val="single" w:sz="6" w:space="0" w:color="000000"/>
            </w:tcBorders>
          </w:tcPr>
          <w:p w14:paraId="2E34BB1C"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37FAF77D" w14:textId="77777777" w:rsidR="001359B3" w:rsidRDefault="001359B3" w:rsidP="008A475E">
            <w:pPr>
              <w:rPr>
                <w:sz w:val="2"/>
                <w:szCs w:val="2"/>
              </w:rPr>
            </w:pPr>
          </w:p>
        </w:tc>
        <w:tc>
          <w:tcPr>
            <w:tcW w:w="283" w:type="dxa"/>
            <w:vMerge w:val="restart"/>
            <w:tcBorders>
              <w:left w:val="single" w:sz="6" w:space="0" w:color="000000"/>
            </w:tcBorders>
          </w:tcPr>
          <w:p w14:paraId="31F559D7" w14:textId="77777777" w:rsidR="001359B3" w:rsidRDefault="001359B3" w:rsidP="008A475E">
            <w:pPr>
              <w:pStyle w:val="TableParagraph"/>
              <w:rPr>
                <w:rFonts w:ascii="Times New Roman"/>
                <w:sz w:val="16"/>
              </w:rPr>
            </w:pPr>
          </w:p>
        </w:tc>
        <w:tc>
          <w:tcPr>
            <w:tcW w:w="671" w:type="dxa"/>
            <w:vMerge w:val="restart"/>
          </w:tcPr>
          <w:p w14:paraId="2C84685F" w14:textId="77777777" w:rsidR="001359B3" w:rsidRDefault="001359B3" w:rsidP="008A475E">
            <w:pPr>
              <w:pStyle w:val="TableParagraph"/>
              <w:rPr>
                <w:rFonts w:ascii="Times New Roman"/>
                <w:sz w:val="16"/>
              </w:rPr>
            </w:pPr>
          </w:p>
        </w:tc>
        <w:tc>
          <w:tcPr>
            <w:tcW w:w="2754" w:type="dxa"/>
            <w:gridSpan w:val="2"/>
            <w:vMerge w:val="restart"/>
          </w:tcPr>
          <w:p w14:paraId="6EA4C120" w14:textId="77777777" w:rsidR="001359B3" w:rsidRDefault="001359B3" w:rsidP="008A475E">
            <w:pPr>
              <w:pStyle w:val="TableParagraph"/>
              <w:rPr>
                <w:rFonts w:ascii="Times New Roman"/>
                <w:sz w:val="16"/>
              </w:rPr>
            </w:pPr>
          </w:p>
        </w:tc>
        <w:tc>
          <w:tcPr>
            <w:tcW w:w="303" w:type="dxa"/>
            <w:vMerge w:val="restart"/>
          </w:tcPr>
          <w:p w14:paraId="4191E6CE" w14:textId="77777777" w:rsidR="001359B3" w:rsidRDefault="001359B3" w:rsidP="008A475E">
            <w:pPr>
              <w:pStyle w:val="TableParagraph"/>
              <w:rPr>
                <w:rFonts w:ascii="Times New Roman"/>
                <w:sz w:val="16"/>
              </w:rPr>
            </w:pPr>
          </w:p>
        </w:tc>
        <w:tc>
          <w:tcPr>
            <w:tcW w:w="303" w:type="dxa"/>
            <w:vMerge w:val="restart"/>
          </w:tcPr>
          <w:p w14:paraId="1550422F" w14:textId="77777777" w:rsidR="001359B3" w:rsidRDefault="001359B3" w:rsidP="008A475E">
            <w:pPr>
              <w:pStyle w:val="TableParagraph"/>
              <w:rPr>
                <w:rFonts w:ascii="Times New Roman"/>
                <w:sz w:val="16"/>
              </w:rPr>
            </w:pPr>
          </w:p>
        </w:tc>
        <w:tc>
          <w:tcPr>
            <w:tcW w:w="300" w:type="dxa"/>
            <w:vMerge w:val="restart"/>
            <w:tcBorders>
              <w:right w:val="single" w:sz="6" w:space="0" w:color="000000"/>
            </w:tcBorders>
          </w:tcPr>
          <w:p w14:paraId="4307B447" w14:textId="77777777" w:rsidR="001359B3" w:rsidRDefault="001359B3" w:rsidP="008A475E">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199BF245" w14:textId="77777777" w:rsidR="001359B3" w:rsidRDefault="001359B3" w:rsidP="008A475E">
            <w:pPr>
              <w:rPr>
                <w:sz w:val="2"/>
                <w:szCs w:val="2"/>
              </w:rPr>
            </w:pPr>
          </w:p>
        </w:tc>
        <w:tc>
          <w:tcPr>
            <w:tcW w:w="454" w:type="dxa"/>
            <w:vMerge/>
            <w:tcBorders>
              <w:top w:val="nil"/>
              <w:left w:val="nil"/>
              <w:bottom w:val="nil"/>
            </w:tcBorders>
          </w:tcPr>
          <w:p w14:paraId="0EA9F8D1" w14:textId="77777777" w:rsidR="001359B3" w:rsidRDefault="001359B3" w:rsidP="008A475E">
            <w:pPr>
              <w:rPr>
                <w:sz w:val="2"/>
                <w:szCs w:val="2"/>
              </w:rPr>
            </w:pPr>
          </w:p>
        </w:tc>
      </w:tr>
      <w:tr w:rsidR="001359B3" w14:paraId="25703259" w14:textId="77777777" w:rsidTr="008A475E">
        <w:trPr>
          <w:trHeight w:val="92"/>
        </w:trPr>
        <w:tc>
          <w:tcPr>
            <w:tcW w:w="455" w:type="dxa"/>
            <w:vMerge/>
            <w:tcBorders>
              <w:top w:val="nil"/>
              <w:bottom w:val="nil"/>
              <w:right w:val="single" w:sz="6" w:space="0" w:color="000000"/>
            </w:tcBorders>
          </w:tcPr>
          <w:p w14:paraId="0B32C0C8"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351A75E0" w14:textId="77777777" w:rsidR="001359B3" w:rsidRDefault="001359B3" w:rsidP="008A475E">
            <w:pPr>
              <w:rPr>
                <w:sz w:val="2"/>
                <w:szCs w:val="2"/>
              </w:rPr>
            </w:pPr>
          </w:p>
        </w:tc>
        <w:tc>
          <w:tcPr>
            <w:tcW w:w="283" w:type="dxa"/>
            <w:vMerge/>
            <w:tcBorders>
              <w:top w:val="nil"/>
              <w:left w:val="single" w:sz="6" w:space="0" w:color="000000"/>
            </w:tcBorders>
          </w:tcPr>
          <w:p w14:paraId="5328D536" w14:textId="77777777" w:rsidR="001359B3" w:rsidRDefault="001359B3" w:rsidP="008A475E">
            <w:pPr>
              <w:rPr>
                <w:sz w:val="2"/>
                <w:szCs w:val="2"/>
              </w:rPr>
            </w:pPr>
          </w:p>
        </w:tc>
        <w:tc>
          <w:tcPr>
            <w:tcW w:w="671" w:type="dxa"/>
            <w:vMerge/>
            <w:tcBorders>
              <w:top w:val="nil"/>
            </w:tcBorders>
          </w:tcPr>
          <w:p w14:paraId="6088535B" w14:textId="77777777" w:rsidR="001359B3" w:rsidRDefault="001359B3" w:rsidP="008A475E">
            <w:pPr>
              <w:rPr>
                <w:sz w:val="2"/>
                <w:szCs w:val="2"/>
              </w:rPr>
            </w:pPr>
          </w:p>
        </w:tc>
        <w:tc>
          <w:tcPr>
            <w:tcW w:w="2754" w:type="dxa"/>
            <w:gridSpan w:val="2"/>
            <w:vMerge/>
            <w:tcBorders>
              <w:top w:val="nil"/>
            </w:tcBorders>
          </w:tcPr>
          <w:p w14:paraId="68F2A29F" w14:textId="77777777" w:rsidR="001359B3" w:rsidRDefault="001359B3" w:rsidP="008A475E">
            <w:pPr>
              <w:rPr>
                <w:sz w:val="2"/>
                <w:szCs w:val="2"/>
              </w:rPr>
            </w:pPr>
          </w:p>
        </w:tc>
        <w:tc>
          <w:tcPr>
            <w:tcW w:w="303" w:type="dxa"/>
            <w:vMerge/>
            <w:tcBorders>
              <w:top w:val="nil"/>
            </w:tcBorders>
          </w:tcPr>
          <w:p w14:paraId="3F55A26D" w14:textId="77777777" w:rsidR="001359B3" w:rsidRDefault="001359B3" w:rsidP="008A475E">
            <w:pPr>
              <w:rPr>
                <w:sz w:val="2"/>
                <w:szCs w:val="2"/>
              </w:rPr>
            </w:pPr>
          </w:p>
        </w:tc>
        <w:tc>
          <w:tcPr>
            <w:tcW w:w="303" w:type="dxa"/>
            <w:vMerge/>
            <w:tcBorders>
              <w:top w:val="nil"/>
            </w:tcBorders>
          </w:tcPr>
          <w:p w14:paraId="53450251" w14:textId="77777777" w:rsidR="001359B3" w:rsidRDefault="001359B3" w:rsidP="008A475E">
            <w:pPr>
              <w:rPr>
                <w:sz w:val="2"/>
                <w:szCs w:val="2"/>
              </w:rPr>
            </w:pPr>
          </w:p>
        </w:tc>
        <w:tc>
          <w:tcPr>
            <w:tcW w:w="300" w:type="dxa"/>
            <w:vMerge/>
            <w:tcBorders>
              <w:top w:val="nil"/>
              <w:right w:val="single" w:sz="6" w:space="0" w:color="000000"/>
            </w:tcBorders>
          </w:tcPr>
          <w:p w14:paraId="1976CBA6" w14:textId="77777777" w:rsidR="001359B3" w:rsidRDefault="001359B3" w:rsidP="008A475E">
            <w:pPr>
              <w:rPr>
                <w:sz w:val="2"/>
                <w:szCs w:val="2"/>
              </w:rPr>
            </w:pPr>
          </w:p>
        </w:tc>
        <w:tc>
          <w:tcPr>
            <w:tcW w:w="4618" w:type="dxa"/>
            <w:gridSpan w:val="4"/>
            <w:vMerge w:val="restart"/>
            <w:tcBorders>
              <w:top w:val="single" w:sz="6" w:space="0" w:color="000000"/>
              <w:left w:val="single" w:sz="6" w:space="0" w:color="000000"/>
              <w:bottom w:val="single" w:sz="6" w:space="0" w:color="000000"/>
              <w:right w:val="nil"/>
            </w:tcBorders>
          </w:tcPr>
          <w:p w14:paraId="7D6F5A32" w14:textId="77777777" w:rsidR="001359B3" w:rsidRDefault="001359B3" w:rsidP="008A475E">
            <w:pPr>
              <w:pStyle w:val="TableParagraph"/>
              <w:rPr>
                <w:rFonts w:ascii="Calibri"/>
                <w:b/>
                <w:sz w:val="18"/>
              </w:rPr>
            </w:pPr>
          </w:p>
          <w:p w14:paraId="33E42787" w14:textId="77777777" w:rsidR="001359B3" w:rsidRDefault="001359B3" w:rsidP="008A475E">
            <w:pPr>
              <w:pStyle w:val="TableParagraph"/>
              <w:rPr>
                <w:rFonts w:ascii="Calibri"/>
                <w:b/>
                <w:sz w:val="18"/>
              </w:rPr>
            </w:pPr>
          </w:p>
          <w:p w14:paraId="52CD2728" w14:textId="77777777" w:rsidR="001359B3" w:rsidRDefault="001359B3" w:rsidP="008A475E">
            <w:pPr>
              <w:pStyle w:val="TableParagraph"/>
              <w:spacing w:before="7"/>
              <w:rPr>
                <w:rFonts w:ascii="Calibri"/>
                <w:b/>
                <w:sz w:val="20"/>
              </w:rPr>
            </w:pPr>
          </w:p>
          <w:p w14:paraId="2363FD74" w14:textId="77777777" w:rsidR="001359B3" w:rsidRDefault="001359B3" w:rsidP="008A475E">
            <w:pPr>
              <w:pStyle w:val="TableParagraph"/>
              <w:ind w:left="1066"/>
              <w:rPr>
                <w:rFonts w:ascii="Courier New"/>
                <w:sz w:val="15"/>
              </w:rPr>
            </w:pPr>
            <w:r>
              <w:rPr>
                <w:rFonts w:ascii="Courier New"/>
                <w:w w:val="105"/>
                <w:sz w:val="15"/>
              </w:rPr>
              <w:t>300</w:t>
            </w:r>
          </w:p>
          <w:p w14:paraId="4DFF0F66" w14:textId="77777777" w:rsidR="001359B3" w:rsidRDefault="001359B3" w:rsidP="008A475E">
            <w:pPr>
              <w:pStyle w:val="TableParagraph"/>
              <w:rPr>
                <w:rFonts w:ascii="Calibri"/>
                <w:b/>
                <w:sz w:val="26"/>
              </w:rPr>
            </w:pPr>
          </w:p>
          <w:p w14:paraId="4CFEA81A" w14:textId="77777777" w:rsidR="001359B3" w:rsidRDefault="001359B3" w:rsidP="008A475E">
            <w:pPr>
              <w:pStyle w:val="TableParagraph"/>
              <w:spacing w:line="112" w:lineRule="exact"/>
              <w:ind w:left="1493"/>
              <w:rPr>
                <w:rFonts w:ascii="Calibri"/>
                <w:sz w:val="11"/>
              </w:rPr>
            </w:pPr>
            <w:r>
              <w:rPr>
                <w:rFonts w:ascii="Calibri"/>
                <w:noProof/>
                <w:position w:val="-1"/>
                <w:sz w:val="11"/>
              </w:rPr>
              <w:drawing>
                <wp:inline distT="0" distB="0" distL="0" distR="0" wp14:anchorId="5AFB1290" wp14:editId="6D0410BA">
                  <wp:extent cx="365016" cy="71437"/>
                  <wp:effectExtent l="0" t="0" r="0" b="0"/>
                  <wp:docPr id="16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png"/>
                          <pic:cNvPicPr/>
                        </pic:nvPicPr>
                        <pic:blipFill>
                          <a:blip r:embed="rId120" cstate="print"/>
                          <a:stretch>
                            <a:fillRect/>
                          </a:stretch>
                        </pic:blipFill>
                        <pic:spPr>
                          <a:xfrm>
                            <a:off x="0" y="0"/>
                            <a:ext cx="365016"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5002976C" wp14:editId="0E77DAC9">
                  <wp:extent cx="204526" cy="71437"/>
                  <wp:effectExtent l="0" t="0" r="0" b="0"/>
                  <wp:docPr id="16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5.png"/>
                          <pic:cNvPicPr/>
                        </pic:nvPicPr>
                        <pic:blipFill>
                          <a:blip r:embed="rId121" cstate="print"/>
                          <a:stretch>
                            <a:fillRect/>
                          </a:stretch>
                        </pic:blipFill>
                        <pic:spPr>
                          <a:xfrm>
                            <a:off x="0" y="0"/>
                            <a:ext cx="204526"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27110E9D" wp14:editId="546A5C59">
                  <wp:extent cx="346422" cy="71437"/>
                  <wp:effectExtent l="0" t="0" r="0" b="0"/>
                  <wp:docPr id="16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png"/>
                          <pic:cNvPicPr/>
                        </pic:nvPicPr>
                        <pic:blipFill>
                          <a:blip r:embed="rId122" cstate="print"/>
                          <a:stretch>
                            <a:fillRect/>
                          </a:stretch>
                        </pic:blipFill>
                        <pic:spPr>
                          <a:xfrm>
                            <a:off x="0" y="0"/>
                            <a:ext cx="346422" cy="71437"/>
                          </a:xfrm>
                          <a:prstGeom prst="rect">
                            <a:avLst/>
                          </a:prstGeom>
                        </pic:spPr>
                      </pic:pic>
                    </a:graphicData>
                  </a:graphic>
                </wp:inline>
              </w:drawing>
            </w:r>
          </w:p>
          <w:p w14:paraId="6083C46F" w14:textId="77777777" w:rsidR="001359B3" w:rsidRDefault="001359B3" w:rsidP="008A475E">
            <w:pPr>
              <w:pStyle w:val="TableParagraph"/>
              <w:spacing w:before="11"/>
              <w:rPr>
                <w:rFonts w:ascii="Calibri"/>
                <w:b/>
                <w:sz w:val="15"/>
              </w:rPr>
            </w:pPr>
          </w:p>
        </w:tc>
        <w:tc>
          <w:tcPr>
            <w:tcW w:w="454" w:type="dxa"/>
            <w:vMerge/>
            <w:tcBorders>
              <w:top w:val="nil"/>
              <w:left w:val="nil"/>
              <w:bottom w:val="nil"/>
            </w:tcBorders>
          </w:tcPr>
          <w:p w14:paraId="3A13D21B" w14:textId="77777777" w:rsidR="001359B3" w:rsidRDefault="001359B3" w:rsidP="008A475E">
            <w:pPr>
              <w:rPr>
                <w:sz w:val="2"/>
                <w:szCs w:val="2"/>
              </w:rPr>
            </w:pPr>
          </w:p>
        </w:tc>
      </w:tr>
      <w:tr w:rsidR="001359B3" w14:paraId="47ED1F26" w14:textId="77777777" w:rsidTr="008A475E">
        <w:trPr>
          <w:trHeight w:val="228"/>
        </w:trPr>
        <w:tc>
          <w:tcPr>
            <w:tcW w:w="455" w:type="dxa"/>
            <w:vMerge/>
            <w:tcBorders>
              <w:top w:val="nil"/>
              <w:bottom w:val="nil"/>
              <w:right w:val="single" w:sz="6" w:space="0" w:color="000000"/>
            </w:tcBorders>
          </w:tcPr>
          <w:p w14:paraId="5C484052"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AD86846" w14:textId="77777777" w:rsidR="001359B3" w:rsidRDefault="001359B3" w:rsidP="008A475E">
            <w:pPr>
              <w:rPr>
                <w:sz w:val="2"/>
                <w:szCs w:val="2"/>
              </w:rPr>
            </w:pPr>
          </w:p>
        </w:tc>
        <w:tc>
          <w:tcPr>
            <w:tcW w:w="283" w:type="dxa"/>
            <w:tcBorders>
              <w:left w:val="single" w:sz="6" w:space="0" w:color="000000"/>
              <w:bottom w:val="single" w:sz="6" w:space="0" w:color="000000"/>
            </w:tcBorders>
          </w:tcPr>
          <w:p w14:paraId="3B252124" w14:textId="77777777" w:rsidR="001359B3" w:rsidRDefault="001359B3" w:rsidP="008A475E">
            <w:pPr>
              <w:pStyle w:val="TableParagraph"/>
              <w:rPr>
                <w:rFonts w:ascii="Calibri"/>
                <w:b/>
                <w:sz w:val="5"/>
              </w:rPr>
            </w:pPr>
          </w:p>
          <w:p w14:paraId="1A754882" w14:textId="77777777" w:rsidR="001359B3" w:rsidRDefault="001359B3" w:rsidP="008A475E">
            <w:pPr>
              <w:pStyle w:val="TableParagraph"/>
              <w:spacing w:line="91" w:lineRule="exact"/>
              <w:ind w:left="97"/>
              <w:rPr>
                <w:rFonts w:ascii="Calibri"/>
                <w:sz w:val="9"/>
              </w:rPr>
            </w:pPr>
            <w:r>
              <w:rPr>
                <w:rFonts w:ascii="Calibri"/>
                <w:noProof/>
                <w:position w:val="-1"/>
                <w:sz w:val="9"/>
              </w:rPr>
              <w:drawing>
                <wp:inline distT="0" distB="0" distL="0" distR="0" wp14:anchorId="0F65AED5" wp14:editId="4AF0D574">
                  <wp:extent cx="35568" cy="58293"/>
                  <wp:effectExtent l="0" t="0" r="0" b="0"/>
                  <wp:docPr id="17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7.png"/>
                          <pic:cNvPicPr/>
                        </pic:nvPicPr>
                        <pic:blipFill>
                          <a:blip r:embed="rId123" cstate="print"/>
                          <a:stretch>
                            <a:fillRect/>
                          </a:stretch>
                        </pic:blipFill>
                        <pic:spPr>
                          <a:xfrm>
                            <a:off x="0" y="0"/>
                            <a:ext cx="35568" cy="58293"/>
                          </a:xfrm>
                          <a:prstGeom prst="rect">
                            <a:avLst/>
                          </a:prstGeom>
                        </pic:spPr>
                      </pic:pic>
                    </a:graphicData>
                  </a:graphic>
                </wp:inline>
              </w:drawing>
            </w:r>
          </w:p>
        </w:tc>
        <w:tc>
          <w:tcPr>
            <w:tcW w:w="671" w:type="dxa"/>
            <w:tcBorders>
              <w:bottom w:val="single" w:sz="6" w:space="0" w:color="000000"/>
            </w:tcBorders>
          </w:tcPr>
          <w:p w14:paraId="206B6252" w14:textId="77777777" w:rsidR="001359B3" w:rsidRDefault="001359B3" w:rsidP="008A475E">
            <w:pPr>
              <w:pStyle w:val="TableParagraph"/>
              <w:spacing w:line="160" w:lineRule="exact"/>
              <w:ind w:left="27" w:right="-29"/>
              <w:rPr>
                <w:rFonts w:ascii="Calibri"/>
                <w:sz w:val="16"/>
              </w:rPr>
            </w:pPr>
            <w:r>
              <w:rPr>
                <w:rFonts w:ascii="Calibri"/>
                <w:noProof/>
                <w:position w:val="-2"/>
                <w:sz w:val="16"/>
              </w:rPr>
              <w:drawing>
                <wp:inline distT="0" distB="0" distL="0" distR="0" wp14:anchorId="1439A633" wp14:editId="02A9AAF4">
                  <wp:extent cx="395809" cy="102012"/>
                  <wp:effectExtent l="0" t="0" r="0" b="0"/>
                  <wp:docPr id="17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8.png"/>
                          <pic:cNvPicPr/>
                        </pic:nvPicPr>
                        <pic:blipFill>
                          <a:blip r:embed="rId124" cstate="print"/>
                          <a:stretch>
                            <a:fillRect/>
                          </a:stretch>
                        </pic:blipFill>
                        <pic:spPr>
                          <a:xfrm>
                            <a:off x="0" y="0"/>
                            <a:ext cx="395809" cy="102012"/>
                          </a:xfrm>
                          <a:prstGeom prst="rect">
                            <a:avLst/>
                          </a:prstGeom>
                        </pic:spPr>
                      </pic:pic>
                    </a:graphicData>
                  </a:graphic>
                </wp:inline>
              </w:drawing>
            </w:r>
          </w:p>
        </w:tc>
        <w:tc>
          <w:tcPr>
            <w:tcW w:w="2754" w:type="dxa"/>
            <w:gridSpan w:val="2"/>
            <w:tcBorders>
              <w:bottom w:val="single" w:sz="6" w:space="0" w:color="000000"/>
            </w:tcBorders>
          </w:tcPr>
          <w:p w14:paraId="52A79504" w14:textId="77777777" w:rsidR="001359B3" w:rsidRDefault="001359B3" w:rsidP="008A475E">
            <w:pPr>
              <w:pStyle w:val="TableParagraph"/>
              <w:rPr>
                <w:rFonts w:ascii="Calibri"/>
                <w:b/>
                <w:sz w:val="5"/>
              </w:rPr>
            </w:pPr>
          </w:p>
          <w:p w14:paraId="020CA142" w14:textId="77777777" w:rsidR="001359B3" w:rsidRDefault="001359B3" w:rsidP="008A475E">
            <w:pPr>
              <w:pStyle w:val="TableParagraph"/>
              <w:spacing w:line="91" w:lineRule="exact"/>
              <w:ind w:left="111"/>
              <w:rPr>
                <w:rFonts w:ascii="Calibri"/>
                <w:sz w:val="9"/>
              </w:rPr>
            </w:pPr>
            <w:r>
              <w:rPr>
                <w:rFonts w:ascii="Calibri"/>
                <w:noProof/>
                <w:position w:val="-1"/>
                <w:sz w:val="9"/>
              </w:rPr>
              <w:drawing>
                <wp:inline distT="0" distB="0" distL="0" distR="0" wp14:anchorId="420FFD80" wp14:editId="7A7CED71">
                  <wp:extent cx="549337" cy="58293"/>
                  <wp:effectExtent l="0" t="0" r="0" b="0"/>
                  <wp:docPr id="1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9.png"/>
                          <pic:cNvPicPr/>
                        </pic:nvPicPr>
                        <pic:blipFill>
                          <a:blip r:embed="rId125" cstate="print"/>
                          <a:stretch>
                            <a:fillRect/>
                          </a:stretch>
                        </pic:blipFill>
                        <pic:spPr>
                          <a:xfrm>
                            <a:off x="0" y="0"/>
                            <a:ext cx="549337" cy="58293"/>
                          </a:xfrm>
                          <a:prstGeom prst="rect">
                            <a:avLst/>
                          </a:prstGeom>
                        </pic:spPr>
                      </pic:pic>
                    </a:graphicData>
                  </a:graphic>
                </wp:inline>
              </w:drawing>
            </w:r>
            <w:r>
              <w:rPr>
                <w:rFonts w:ascii="Times New Roman"/>
                <w:spacing w:val="51"/>
                <w:position w:val="-1"/>
                <w:sz w:val="9"/>
              </w:rPr>
              <w:t xml:space="preserve"> </w:t>
            </w:r>
            <w:r>
              <w:rPr>
                <w:rFonts w:ascii="Calibri"/>
                <w:noProof/>
                <w:spacing w:val="51"/>
                <w:position w:val="-1"/>
                <w:sz w:val="9"/>
              </w:rPr>
              <w:drawing>
                <wp:inline distT="0" distB="0" distL="0" distR="0" wp14:anchorId="25AE0602" wp14:editId="20293B3E">
                  <wp:extent cx="110657" cy="58293"/>
                  <wp:effectExtent l="0" t="0" r="0" b="0"/>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126" cstate="print"/>
                          <a:stretch>
                            <a:fillRect/>
                          </a:stretch>
                        </pic:blipFill>
                        <pic:spPr>
                          <a:xfrm>
                            <a:off x="0" y="0"/>
                            <a:ext cx="110657"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68D27C0F" wp14:editId="6DEE30AD">
                  <wp:extent cx="322093" cy="58293"/>
                  <wp:effectExtent l="0" t="0" r="0" b="0"/>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127" cstate="print"/>
                          <a:stretch>
                            <a:fillRect/>
                          </a:stretch>
                        </pic:blipFill>
                        <pic:spPr>
                          <a:xfrm>
                            <a:off x="0" y="0"/>
                            <a:ext cx="322093" cy="58293"/>
                          </a:xfrm>
                          <a:prstGeom prst="rect">
                            <a:avLst/>
                          </a:prstGeom>
                        </pic:spPr>
                      </pic:pic>
                    </a:graphicData>
                  </a:graphic>
                </wp:inline>
              </w:drawing>
            </w:r>
          </w:p>
        </w:tc>
        <w:tc>
          <w:tcPr>
            <w:tcW w:w="303" w:type="dxa"/>
            <w:tcBorders>
              <w:bottom w:val="single" w:sz="6" w:space="0" w:color="000000"/>
            </w:tcBorders>
          </w:tcPr>
          <w:p w14:paraId="39931C8C" w14:textId="77777777" w:rsidR="001359B3" w:rsidRDefault="001359B3" w:rsidP="008A475E">
            <w:pPr>
              <w:pStyle w:val="TableParagraph"/>
              <w:spacing w:before="1"/>
              <w:rPr>
                <w:rFonts w:ascii="Calibri"/>
                <w:b/>
                <w:sz w:val="5"/>
              </w:rPr>
            </w:pPr>
          </w:p>
          <w:p w14:paraId="5BBAE9D9" w14:textId="77777777" w:rsidR="001359B3" w:rsidRDefault="001359B3" w:rsidP="008A475E">
            <w:pPr>
              <w:pStyle w:val="TableParagraph"/>
              <w:spacing w:line="91" w:lineRule="exact"/>
              <w:ind w:left="82"/>
              <w:rPr>
                <w:rFonts w:ascii="Calibri"/>
                <w:sz w:val="9"/>
              </w:rPr>
            </w:pPr>
            <w:r>
              <w:rPr>
                <w:rFonts w:ascii="Calibri"/>
                <w:noProof/>
                <w:position w:val="-1"/>
                <w:sz w:val="9"/>
              </w:rPr>
              <w:drawing>
                <wp:inline distT="0" distB="0" distL="0" distR="0" wp14:anchorId="65CE45E5" wp14:editId="355C5582">
                  <wp:extent cx="75952" cy="58197"/>
                  <wp:effectExtent l="0" t="0" r="0" b="0"/>
                  <wp:docPr id="18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png"/>
                          <pic:cNvPicPr/>
                        </pic:nvPicPr>
                        <pic:blipFill>
                          <a:blip r:embed="rId128" cstate="print"/>
                          <a:stretch>
                            <a:fillRect/>
                          </a:stretch>
                        </pic:blipFill>
                        <pic:spPr>
                          <a:xfrm>
                            <a:off x="0" y="0"/>
                            <a:ext cx="75952" cy="58197"/>
                          </a:xfrm>
                          <a:prstGeom prst="rect">
                            <a:avLst/>
                          </a:prstGeom>
                        </pic:spPr>
                      </pic:pic>
                    </a:graphicData>
                  </a:graphic>
                </wp:inline>
              </w:drawing>
            </w:r>
          </w:p>
        </w:tc>
        <w:tc>
          <w:tcPr>
            <w:tcW w:w="303" w:type="dxa"/>
            <w:tcBorders>
              <w:bottom w:val="single" w:sz="6" w:space="0" w:color="000000"/>
            </w:tcBorders>
          </w:tcPr>
          <w:p w14:paraId="2CAA0326" w14:textId="77777777" w:rsidR="001359B3" w:rsidRDefault="001359B3" w:rsidP="008A475E">
            <w:pPr>
              <w:pStyle w:val="TableParagraph"/>
              <w:spacing w:before="1"/>
              <w:rPr>
                <w:rFonts w:ascii="Calibri"/>
                <w:b/>
                <w:sz w:val="5"/>
              </w:rPr>
            </w:pPr>
          </w:p>
          <w:p w14:paraId="11479011" w14:textId="77777777" w:rsidR="001359B3" w:rsidRDefault="001359B3" w:rsidP="008A475E">
            <w:pPr>
              <w:pStyle w:val="TableParagraph"/>
              <w:spacing w:line="91" w:lineRule="exact"/>
              <w:ind w:left="52"/>
              <w:rPr>
                <w:rFonts w:ascii="Calibri"/>
                <w:sz w:val="9"/>
              </w:rPr>
            </w:pPr>
            <w:r>
              <w:rPr>
                <w:rFonts w:ascii="Calibri"/>
                <w:noProof/>
                <w:position w:val="-1"/>
                <w:sz w:val="9"/>
              </w:rPr>
              <w:drawing>
                <wp:inline distT="0" distB="0" distL="0" distR="0" wp14:anchorId="3249249C" wp14:editId="3B0E39FB">
                  <wp:extent cx="107517" cy="58197"/>
                  <wp:effectExtent l="0" t="0" r="0" b="0"/>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129" cstate="print"/>
                          <a:stretch>
                            <a:fillRect/>
                          </a:stretch>
                        </pic:blipFill>
                        <pic:spPr>
                          <a:xfrm>
                            <a:off x="0" y="0"/>
                            <a:ext cx="107517" cy="58197"/>
                          </a:xfrm>
                          <a:prstGeom prst="rect">
                            <a:avLst/>
                          </a:prstGeom>
                        </pic:spPr>
                      </pic:pic>
                    </a:graphicData>
                  </a:graphic>
                </wp:inline>
              </w:drawing>
            </w:r>
          </w:p>
        </w:tc>
        <w:tc>
          <w:tcPr>
            <w:tcW w:w="300" w:type="dxa"/>
            <w:tcBorders>
              <w:bottom w:val="single" w:sz="6" w:space="0" w:color="000000"/>
              <w:right w:val="single" w:sz="6" w:space="0" w:color="000000"/>
            </w:tcBorders>
          </w:tcPr>
          <w:p w14:paraId="016E85B1" w14:textId="77777777" w:rsidR="001359B3" w:rsidRDefault="001359B3" w:rsidP="008A475E">
            <w:pPr>
              <w:pStyle w:val="TableParagraph"/>
              <w:spacing w:before="1"/>
              <w:rPr>
                <w:rFonts w:ascii="Calibri"/>
                <w:b/>
                <w:sz w:val="5"/>
              </w:rPr>
            </w:pPr>
          </w:p>
          <w:p w14:paraId="080B7C8B" w14:textId="77777777" w:rsidR="001359B3" w:rsidRDefault="001359B3" w:rsidP="008A475E">
            <w:pPr>
              <w:pStyle w:val="TableParagraph"/>
              <w:spacing w:line="91" w:lineRule="exact"/>
              <w:ind w:left="53"/>
              <w:rPr>
                <w:rFonts w:ascii="Calibri"/>
                <w:sz w:val="9"/>
              </w:rPr>
            </w:pPr>
            <w:r>
              <w:rPr>
                <w:rFonts w:ascii="Calibri"/>
                <w:noProof/>
                <w:position w:val="-1"/>
                <w:sz w:val="9"/>
              </w:rPr>
              <w:drawing>
                <wp:inline distT="0" distB="0" distL="0" distR="0" wp14:anchorId="2BD32CB3" wp14:editId="5F6692B0">
                  <wp:extent cx="72993" cy="58197"/>
                  <wp:effectExtent l="0" t="0" r="0" b="0"/>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130" cstate="print"/>
                          <a:stretch>
                            <a:fillRect/>
                          </a:stretch>
                        </pic:blipFill>
                        <pic:spPr>
                          <a:xfrm>
                            <a:off x="0" y="0"/>
                            <a:ext cx="72993" cy="58197"/>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BB59E8A" w14:textId="77777777" w:rsidR="001359B3" w:rsidRDefault="001359B3" w:rsidP="008A475E">
            <w:pPr>
              <w:rPr>
                <w:sz w:val="2"/>
                <w:szCs w:val="2"/>
              </w:rPr>
            </w:pPr>
          </w:p>
        </w:tc>
        <w:tc>
          <w:tcPr>
            <w:tcW w:w="454" w:type="dxa"/>
            <w:vMerge/>
            <w:tcBorders>
              <w:top w:val="nil"/>
              <w:left w:val="nil"/>
              <w:bottom w:val="nil"/>
            </w:tcBorders>
          </w:tcPr>
          <w:p w14:paraId="418FE265" w14:textId="77777777" w:rsidR="001359B3" w:rsidRDefault="001359B3" w:rsidP="008A475E">
            <w:pPr>
              <w:rPr>
                <w:sz w:val="2"/>
                <w:szCs w:val="2"/>
              </w:rPr>
            </w:pPr>
          </w:p>
        </w:tc>
      </w:tr>
      <w:tr w:rsidR="001359B3" w14:paraId="06BA17F7" w14:textId="77777777" w:rsidTr="008A475E">
        <w:trPr>
          <w:trHeight w:val="227"/>
        </w:trPr>
        <w:tc>
          <w:tcPr>
            <w:tcW w:w="455" w:type="dxa"/>
            <w:vMerge/>
            <w:tcBorders>
              <w:top w:val="nil"/>
              <w:bottom w:val="nil"/>
              <w:right w:val="single" w:sz="6" w:space="0" w:color="000000"/>
            </w:tcBorders>
          </w:tcPr>
          <w:p w14:paraId="6ED0C234"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9B73715" w14:textId="77777777" w:rsidR="001359B3" w:rsidRDefault="001359B3" w:rsidP="008A475E">
            <w:pPr>
              <w:rPr>
                <w:sz w:val="2"/>
                <w:szCs w:val="2"/>
              </w:rPr>
            </w:pPr>
          </w:p>
        </w:tc>
        <w:tc>
          <w:tcPr>
            <w:tcW w:w="283" w:type="dxa"/>
            <w:tcBorders>
              <w:top w:val="single" w:sz="6" w:space="0" w:color="000000"/>
              <w:left w:val="single" w:sz="6" w:space="0" w:color="000000"/>
              <w:bottom w:val="single" w:sz="6" w:space="0" w:color="000000"/>
            </w:tcBorders>
          </w:tcPr>
          <w:p w14:paraId="64C8F393" w14:textId="77777777" w:rsidR="001359B3" w:rsidRDefault="001359B3" w:rsidP="008A475E">
            <w:pPr>
              <w:pStyle w:val="TableParagraph"/>
              <w:spacing w:before="4"/>
              <w:rPr>
                <w:rFonts w:ascii="Calibri"/>
                <w:b/>
                <w:sz w:val="4"/>
              </w:rPr>
            </w:pPr>
          </w:p>
          <w:p w14:paraId="0C352B2B" w14:textId="77777777" w:rsidR="001359B3" w:rsidRDefault="001359B3" w:rsidP="008A475E">
            <w:pPr>
              <w:pStyle w:val="TableParagraph"/>
              <w:spacing w:line="91" w:lineRule="exact"/>
              <w:ind w:left="63"/>
              <w:rPr>
                <w:rFonts w:ascii="Calibri"/>
                <w:sz w:val="9"/>
              </w:rPr>
            </w:pPr>
            <w:r>
              <w:rPr>
                <w:rFonts w:ascii="Calibri"/>
                <w:noProof/>
                <w:position w:val="-1"/>
                <w:sz w:val="9"/>
              </w:rPr>
              <w:drawing>
                <wp:inline distT="0" distB="0" distL="0" distR="0" wp14:anchorId="7D164499" wp14:editId="5A52998A">
                  <wp:extent cx="93861" cy="58293"/>
                  <wp:effectExtent l="0" t="0" r="0" b="0"/>
                  <wp:docPr id="18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png"/>
                          <pic:cNvPicPr/>
                        </pic:nvPicPr>
                        <pic:blipFill>
                          <a:blip r:embed="rId131" cstate="print"/>
                          <a:stretch>
                            <a:fillRect/>
                          </a:stretch>
                        </pic:blipFill>
                        <pic:spPr>
                          <a:xfrm>
                            <a:off x="0" y="0"/>
                            <a:ext cx="93861" cy="58293"/>
                          </a:xfrm>
                          <a:prstGeom prst="rect">
                            <a:avLst/>
                          </a:prstGeom>
                        </pic:spPr>
                      </pic:pic>
                    </a:graphicData>
                  </a:graphic>
                </wp:inline>
              </w:drawing>
            </w:r>
          </w:p>
        </w:tc>
        <w:tc>
          <w:tcPr>
            <w:tcW w:w="671" w:type="dxa"/>
            <w:tcBorders>
              <w:top w:val="single" w:sz="6" w:space="0" w:color="000000"/>
              <w:bottom w:val="single" w:sz="6" w:space="0" w:color="000000"/>
            </w:tcBorders>
          </w:tcPr>
          <w:p w14:paraId="6EC5BF26" w14:textId="77777777" w:rsidR="001359B3" w:rsidRDefault="001359B3" w:rsidP="008A475E">
            <w:pPr>
              <w:pStyle w:val="TableParagraph"/>
              <w:rPr>
                <w:rFonts w:ascii="Calibri"/>
                <w:b/>
                <w:sz w:val="5"/>
              </w:rPr>
            </w:pPr>
          </w:p>
          <w:p w14:paraId="33430D4A" w14:textId="77777777" w:rsidR="001359B3" w:rsidRDefault="001359B3" w:rsidP="008A475E">
            <w:pPr>
              <w:pStyle w:val="TableParagraph"/>
              <w:spacing w:line="93" w:lineRule="exact"/>
              <w:ind w:left="204"/>
              <w:rPr>
                <w:rFonts w:ascii="Calibri"/>
                <w:sz w:val="9"/>
              </w:rPr>
            </w:pPr>
            <w:r>
              <w:rPr>
                <w:rFonts w:ascii="Calibri"/>
                <w:noProof/>
                <w:position w:val="-1"/>
                <w:sz w:val="9"/>
              </w:rPr>
              <w:drawing>
                <wp:inline distT="0" distB="0" distL="0" distR="0" wp14:anchorId="2DD93BFE" wp14:editId="01DF5898">
                  <wp:extent cx="150571" cy="59436"/>
                  <wp:effectExtent l="0" t="0" r="0" b="0"/>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132" cstate="print"/>
                          <a:stretch>
                            <a:fillRect/>
                          </a:stretch>
                        </pic:blipFill>
                        <pic:spPr>
                          <a:xfrm>
                            <a:off x="0" y="0"/>
                            <a:ext cx="150571" cy="59436"/>
                          </a:xfrm>
                          <a:prstGeom prst="rect">
                            <a:avLst/>
                          </a:prstGeom>
                        </pic:spPr>
                      </pic:pic>
                    </a:graphicData>
                  </a:graphic>
                </wp:inline>
              </w:drawing>
            </w:r>
          </w:p>
        </w:tc>
        <w:tc>
          <w:tcPr>
            <w:tcW w:w="2754" w:type="dxa"/>
            <w:gridSpan w:val="2"/>
            <w:tcBorders>
              <w:top w:val="single" w:sz="6" w:space="0" w:color="000000"/>
              <w:bottom w:val="single" w:sz="6" w:space="0" w:color="000000"/>
            </w:tcBorders>
          </w:tcPr>
          <w:p w14:paraId="2E61ACB8" w14:textId="77777777" w:rsidR="001359B3" w:rsidRDefault="001359B3" w:rsidP="008A475E">
            <w:pPr>
              <w:pStyle w:val="TableParagraph"/>
              <w:spacing w:before="7"/>
              <w:rPr>
                <w:rFonts w:ascii="Calibri"/>
                <w:b/>
                <w:sz w:val="4"/>
              </w:rPr>
            </w:pPr>
          </w:p>
          <w:p w14:paraId="742BEAB4" w14:textId="77777777" w:rsidR="001359B3" w:rsidRDefault="001359B3" w:rsidP="008A475E">
            <w:pPr>
              <w:pStyle w:val="TableParagraph"/>
              <w:spacing w:line="91" w:lineRule="exact"/>
              <w:ind w:left="823"/>
              <w:rPr>
                <w:rFonts w:ascii="Calibri"/>
                <w:sz w:val="9"/>
              </w:rPr>
            </w:pPr>
            <w:r>
              <w:rPr>
                <w:rFonts w:ascii="Calibri"/>
                <w:noProof/>
                <w:position w:val="-1"/>
                <w:sz w:val="9"/>
              </w:rPr>
              <w:drawing>
                <wp:inline distT="0" distB="0" distL="0" distR="0" wp14:anchorId="7056601C" wp14:editId="3CB20869">
                  <wp:extent cx="264788" cy="58293"/>
                  <wp:effectExtent l="0" t="0" r="0" b="0"/>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133" cstate="print"/>
                          <a:stretch>
                            <a:fillRect/>
                          </a:stretch>
                        </pic:blipFill>
                        <pic:spPr>
                          <a:xfrm>
                            <a:off x="0" y="0"/>
                            <a:ext cx="264788" cy="58293"/>
                          </a:xfrm>
                          <a:prstGeom prst="rect">
                            <a:avLst/>
                          </a:prstGeom>
                        </pic:spPr>
                      </pic:pic>
                    </a:graphicData>
                  </a:graphic>
                </wp:inline>
              </w:drawing>
            </w:r>
            <w:r>
              <w:rPr>
                <w:rFonts w:ascii="Times New Roman"/>
                <w:spacing w:val="55"/>
                <w:position w:val="-1"/>
                <w:sz w:val="9"/>
              </w:rPr>
              <w:t xml:space="preserve"> </w:t>
            </w:r>
            <w:r>
              <w:rPr>
                <w:rFonts w:ascii="Calibri"/>
                <w:noProof/>
                <w:spacing w:val="55"/>
                <w:position w:val="-1"/>
                <w:sz w:val="9"/>
              </w:rPr>
              <w:drawing>
                <wp:inline distT="0" distB="0" distL="0" distR="0" wp14:anchorId="14F986D4" wp14:editId="43B62EF5">
                  <wp:extent cx="386314" cy="58293"/>
                  <wp:effectExtent l="0" t="0" r="0" b="0"/>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134" cstate="print"/>
                          <a:stretch>
                            <a:fillRect/>
                          </a:stretch>
                        </pic:blipFill>
                        <pic:spPr>
                          <a:xfrm>
                            <a:off x="0" y="0"/>
                            <a:ext cx="386314" cy="58293"/>
                          </a:xfrm>
                          <a:prstGeom prst="rect">
                            <a:avLst/>
                          </a:prstGeom>
                        </pic:spPr>
                      </pic:pic>
                    </a:graphicData>
                  </a:graphic>
                </wp:inline>
              </w:drawing>
            </w:r>
          </w:p>
        </w:tc>
        <w:tc>
          <w:tcPr>
            <w:tcW w:w="303" w:type="dxa"/>
            <w:tcBorders>
              <w:top w:val="single" w:sz="6" w:space="0" w:color="000000"/>
              <w:bottom w:val="single" w:sz="6" w:space="0" w:color="000000"/>
            </w:tcBorders>
          </w:tcPr>
          <w:p w14:paraId="53D7EFC1" w14:textId="77777777" w:rsidR="001359B3" w:rsidRDefault="001359B3" w:rsidP="008A475E">
            <w:pPr>
              <w:pStyle w:val="TableParagraph"/>
              <w:rPr>
                <w:rFonts w:ascii="Calibri"/>
                <w:b/>
                <w:sz w:val="5"/>
              </w:rPr>
            </w:pPr>
          </w:p>
          <w:p w14:paraId="1E159C67" w14:textId="77777777" w:rsidR="001359B3" w:rsidRDefault="001359B3" w:rsidP="008A475E">
            <w:pPr>
              <w:pStyle w:val="TableParagraph"/>
              <w:spacing w:line="93" w:lineRule="exact"/>
              <w:ind w:left="82"/>
              <w:rPr>
                <w:rFonts w:ascii="Calibri"/>
                <w:sz w:val="9"/>
              </w:rPr>
            </w:pPr>
            <w:r>
              <w:rPr>
                <w:rFonts w:ascii="Calibri"/>
                <w:noProof/>
                <w:position w:val="-1"/>
                <w:sz w:val="9"/>
              </w:rPr>
              <w:drawing>
                <wp:inline distT="0" distB="0" distL="0" distR="0" wp14:anchorId="3F3452D5" wp14:editId="555A8973">
                  <wp:extent cx="76276" cy="59436"/>
                  <wp:effectExtent l="0" t="0" r="0" b="0"/>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35" cstate="print"/>
                          <a:stretch>
                            <a:fillRect/>
                          </a:stretch>
                        </pic:blipFill>
                        <pic:spPr>
                          <a:xfrm>
                            <a:off x="0" y="0"/>
                            <a:ext cx="76276" cy="59436"/>
                          </a:xfrm>
                          <a:prstGeom prst="rect">
                            <a:avLst/>
                          </a:prstGeom>
                        </pic:spPr>
                      </pic:pic>
                    </a:graphicData>
                  </a:graphic>
                </wp:inline>
              </w:drawing>
            </w:r>
          </w:p>
        </w:tc>
        <w:tc>
          <w:tcPr>
            <w:tcW w:w="303" w:type="dxa"/>
            <w:tcBorders>
              <w:top w:val="single" w:sz="6" w:space="0" w:color="000000"/>
              <w:bottom w:val="single" w:sz="6" w:space="0" w:color="000000"/>
            </w:tcBorders>
          </w:tcPr>
          <w:p w14:paraId="3E1DD45D" w14:textId="77777777" w:rsidR="001359B3" w:rsidRDefault="001359B3" w:rsidP="008A475E">
            <w:pPr>
              <w:pStyle w:val="TableParagraph"/>
              <w:rPr>
                <w:rFonts w:ascii="Calibri"/>
                <w:b/>
                <w:sz w:val="5"/>
              </w:rPr>
            </w:pPr>
          </w:p>
          <w:p w14:paraId="1968CF6D" w14:textId="77777777" w:rsidR="001359B3" w:rsidRDefault="001359B3" w:rsidP="008A475E">
            <w:pPr>
              <w:pStyle w:val="TableParagraph"/>
              <w:spacing w:line="93" w:lineRule="exact"/>
              <w:ind w:left="52"/>
              <w:rPr>
                <w:rFonts w:ascii="Calibri"/>
                <w:sz w:val="9"/>
              </w:rPr>
            </w:pPr>
            <w:r>
              <w:rPr>
                <w:rFonts w:ascii="Calibri"/>
                <w:noProof/>
                <w:position w:val="-1"/>
                <w:sz w:val="9"/>
              </w:rPr>
              <w:drawing>
                <wp:inline distT="0" distB="0" distL="0" distR="0" wp14:anchorId="0D57D2FA" wp14:editId="7D457E42">
                  <wp:extent cx="115900" cy="59436"/>
                  <wp:effectExtent l="0" t="0" r="0" b="0"/>
                  <wp:docPr id="1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36" cstate="print"/>
                          <a:stretch>
                            <a:fillRect/>
                          </a:stretch>
                        </pic:blipFill>
                        <pic:spPr>
                          <a:xfrm>
                            <a:off x="0" y="0"/>
                            <a:ext cx="115900" cy="59436"/>
                          </a:xfrm>
                          <a:prstGeom prst="rect">
                            <a:avLst/>
                          </a:prstGeom>
                        </pic:spPr>
                      </pic:pic>
                    </a:graphicData>
                  </a:graphic>
                </wp:inline>
              </w:drawing>
            </w:r>
          </w:p>
        </w:tc>
        <w:tc>
          <w:tcPr>
            <w:tcW w:w="300" w:type="dxa"/>
            <w:tcBorders>
              <w:top w:val="single" w:sz="6" w:space="0" w:color="000000"/>
              <w:bottom w:val="single" w:sz="6" w:space="0" w:color="000000"/>
              <w:right w:val="single" w:sz="6" w:space="0" w:color="000000"/>
            </w:tcBorders>
          </w:tcPr>
          <w:p w14:paraId="64EA41B1" w14:textId="77777777" w:rsidR="001359B3" w:rsidRDefault="001359B3" w:rsidP="008A475E">
            <w:pPr>
              <w:pStyle w:val="TableParagraph"/>
              <w:rPr>
                <w:rFonts w:ascii="Calibri"/>
                <w:b/>
                <w:sz w:val="5"/>
              </w:rPr>
            </w:pPr>
          </w:p>
          <w:p w14:paraId="09E70CE1" w14:textId="77777777" w:rsidR="001359B3" w:rsidRDefault="001359B3" w:rsidP="008A475E">
            <w:pPr>
              <w:pStyle w:val="TableParagraph"/>
              <w:spacing w:line="93" w:lineRule="exact"/>
              <w:ind w:left="53"/>
              <w:rPr>
                <w:rFonts w:ascii="Calibri"/>
                <w:sz w:val="9"/>
              </w:rPr>
            </w:pPr>
            <w:r>
              <w:rPr>
                <w:rFonts w:ascii="Calibri"/>
                <w:noProof/>
                <w:position w:val="-1"/>
                <w:sz w:val="9"/>
              </w:rPr>
              <w:drawing>
                <wp:inline distT="0" distB="0" distL="0" distR="0" wp14:anchorId="6E09A814" wp14:editId="0381FC15">
                  <wp:extent cx="116890" cy="59436"/>
                  <wp:effectExtent l="0" t="0" r="0" b="0"/>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1.png"/>
                          <pic:cNvPicPr/>
                        </pic:nvPicPr>
                        <pic:blipFill>
                          <a:blip r:embed="rId137" cstate="print"/>
                          <a:stretch>
                            <a:fillRect/>
                          </a:stretch>
                        </pic:blipFill>
                        <pic:spPr>
                          <a:xfrm>
                            <a:off x="0" y="0"/>
                            <a:ext cx="116890" cy="59436"/>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7FE5C497" w14:textId="77777777" w:rsidR="001359B3" w:rsidRDefault="001359B3" w:rsidP="008A475E">
            <w:pPr>
              <w:rPr>
                <w:sz w:val="2"/>
                <w:szCs w:val="2"/>
              </w:rPr>
            </w:pPr>
          </w:p>
        </w:tc>
        <w:tc>
          <w:tcPr>
            <w:tcW w:w="454" w:type="dxa"/>
            <w:vMerge/>
            <w:tcBorders>
              <w:top w:val="nil"/>
              <w:left w:val="nil"/>
              <w:bottom w:val="nil"/>
            </w:tcBorders>
          </w:tcPr>
          <w:p w14:paraId="2CB3BF2E" w14:textId="77777777" w:rsidR="001359B3" w:rsidRDefault="001359B3" w:rsidP="008A475E">
            <w:pPr>
              <w:rPr>
                <w:sz w:val="2"/>
                <w:szCs w:val="2"/>
              </w:rPr>
            </w:pPr>
          </w:p>
        </w:tc>
      </w:tr>
      <w:tr w:rsidR="001359B3" w14:paraId="197F64B5" w14:textId="77777777" w:rsidTr="008A475E">
        <w:trPr>
          <w:trHeight w:val="798"/>
        </w:trPr>
        <w:tc>
          <w:tcPr>
            <w:tcW w:w="455" w:type="dxa"/>
            <w:vMerge/>
            <w:tcBorders>
              <w:top w:val="nil"/>
              <w:bottom w:val="nil"/>
              <w:right w:val="single" w:sz="6" w:space="0" w:color="000000"/>
            </w:tcBorders>
          </w:tcPr>
          <w:p w14:paraId="2C360073"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2EBC0B94" w14:textId="77777777" w:rsidR="001359B3" w:rsidRDefault="001359B3" w:rsidP="008A475E">
            <w:pPr>
              <w:rPr>
                <w:sz w:val="2"/>
                <w:szCs w:val="2"/>
              </w:rPr>
            </w:pPr>
          </w:p>
        </w:tc>
        <w:tc>
          <w:tcPr>
            <w:tcW w:w="4614" w:type="dxa"/>
            <w:gridSpan w:val="7"/>
            <w:tcBorders>
              <w:top w:val="single" w:sz="6" w:space="0" w:color="000000"/>
              <w:left w:val="single" w:sz="6" w:space="0" w:color="000000"/>
              <w:bottom w:val="single" w:sz="6" w:space="0" w:color="000000"/>
              <w:right w:val="single" w:sz="6" w:space="0" w:color="000000"/>
            </w:tcBorders>
          </w:tcPr>
          <w:p w14:paraId="7F14F165" w14:textId="77777777" w:rsidR="001359B3" w:rsidRDefault="001359B3" w:rsidP="008A475E">
            <w:pPr>
              <w:pStyle w:val="TableParagraph"/>
              <w:spacing w:before="1"/>
              <w:rPr>
                <w:rFonts w:ascii="Calibri"/>
                <w:b/>
                <w:sz w:val="5"/>
              </w:rPr>
            </w:pPr>
          </w:p>
          <w:p w14:paraId="617DBE94" w14:textId="77777777" w:rsidR="001359B3" w:rsidRDefault="001359B3" w:rsidP="008A475E">
            <w:pPr>
              <w:pStyle w:val="TableParagraph"/>
              <w:ind w:left="55"/>
              <w:rPr>
                <w:rFonts w:ascii="Calibri"/>
                <w:sz w:val="20"/>
              </w:rPr>
            </w:pPr>
            <w:r>
              <w:rPr>
                <w:rFonts w:ascii="Calibri"/>
                <w:noProof/>
                <w:sz w:val="20"/>
              </w:rPr>
              <w:drawing>
                <wp:inline distT="0" distB="0" distL="0" distR="0" wp14:anchorId="2CB06C00" wp14:editId="072C0296">
                  <wp:extent cx="2689537" cy="423862"/>
                  <wp:effectExtent l="0" t="0" r="0" b="0"/>
                  <wp:docPr id="20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38" cstate="print"/>
                          <a:stretch>
                            <a:fillRect/>
                          </a:stretch>
                        </pic:blipFill>
                        <pic:spPr>
                          <a:xfrm>
                            <a:off x="0" y="0"/>
                            <a:ext cx="2689537" cy="423862"/>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0051C97" w14:textId="77777777" w:rsidR="001359B3" w:rsidRDefault="001359B3" w:rsidP="008A475E">
            <w:pPr>
              <w:rPr>
                <w:sz w:val="2"/>
                <w:szCs w:val="2"/>
              </w:rPr>
            </w:pPr>
          </w:p>
        </w:tc>
        <w:tc>
          <w:tcPr>
            <w:tcW w:w="454" w:type="dxa"/>
            <w:vMerge/>
            <w:tcBorders>
              <w:top w:val="nil"/>
              <w:left w:val="nil"/>
              <w:bottom w:val="nil"/>
            </w:tcBorders>
          </w:tcPr>
          <w:p w14:paraId="4F26AB1D" w14:textId="77777777" w:rsidR="001359B3" w:rsidRDefault="001359B3" w:rsidP="008A475E">
            <w:pPr>
              <w:rPr>
                <w:sz w:val="2"/>
                <w:szCs w:val="2"/>
              </w:rPr>
            </w:pPr>
          </w:p>
        </w:tc>
      </w:tr>
      <w:tr w:rsidR="001359B3" w14:paraId="6D29A278" w14:textId="77777777" w:rsidTr="008A475E">
        <w:trPr>
          <w:trHeight w:val="79"/>
        </w:trPr>
        <w:tc>
          <w:tcPr>
            <w:tcW w:w="455" w:type="dxa"/>
            <w:vMerge/>
            <w:tcBorders>
              <w:top w:val="nil"/>
              <w:bottom w:val="nil"/>
              <w:right w:val="single" w:sz="6" w:space="0" w:color="000000"/>
            </w:tcBorders>
          </w:tcPr>
          <w:p w14:paraId="4747402E"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376090B" w14:textId="77777777" w:rsidR="001359B3" w:rsidRDefault="001359B3" w:rsidP="008A475E">
            <w:pPr>
              <w:rPr>
                <w:sz w:val="2"/>
                <w:szCs w:val="2"/>
              </w:rPr>
            </w:pPr>
          </w:p>
        </w:tc>
        <w:tc>
          <w:tcPr>
            <w:tcW w:w="4614" w:type="dxa"/>
            <w:gridSpan w:val="7"/>
            <w:vMerge w:val="restart"/>
            <w:tcBorders>
              <w:top w:val="single" w:sz="6" w:space="0" w:color="000000"/>
              <w:left w:val="single" w:sz="6" w:space="0" w:color="000000"/>
              <w:bottom w:val="nil"/>
              <w:right w:val="single" w:sz="6" w:space="0" w:color="000000"/>
            </w:tcBorders>
          </w:tcPr>
          <w:p w14:paraId="3245A6CA" w14:textId="77777777" w:rsidR="001359B3" w:rsidRDefault="001359B3" w:rsidP="008A475E">
            <w:pPr>
              <w:pStyle w:val="TableParagraph"/>
              <w:rPr>
                <w:rFonts w:ascii="Times New Roman"/>
                <w:sz w:val="28"/>
              </w:rPr>
            </w:pPr>
          </w:p>
        </w:tc>
        <w:tc>
          <w:tcPr>
            <w:tcW w:w="4618" w:type="dxa"/>
            <w:gridSpan w:val="4"/>
            <w:vMerge/>
            <w:tcBorders>
              <w:top w:val="nil"/>
              <w:left w:val="single" w:sz="6" w:space="0" w:color="000000"/>
              <w:bottom w:val="single" w:sz="6" w:space="0" w:color="000000"/>
              <w:right w:val="nil"/>
            </w:tcBorders>
          </w:tcPr>
          <w:p w14:paraId="351C6B46" w14:textId="77777777" w:rsidR="001359B3" w:rsidRDefault="001359B3" w:rsidP="008A475E">
            <w:pPr>
              <w:rPr>
                <w:sz w:val="2"/>
                <w:szCs w:val="2"/>
              </w:rPr>
            </w:pPr>
          </w:p>
        </w:tc>
        <w:tc>
          <w:tcPr>
            <w:tcW w:w="454" w:type="dxa"/>
            <w:vMerge/>
            <w:tcBorders>
              <w:top w:val="nil"/>
              <w:left w:val="nil"/>
              <w:bottom w:val="nil"/>
            </w:tcBorders>
          </w:tcPr>
          <w:p w14:paraId="1E4C38BE" w14:textId="77777777" w:rsidR="001359B3" w:rsidRDefault="001359B3" w:rsidP="008A475E">
            <w:pPr>
              <w:rPr>
                <w:sz w:val="2"/>
                <w:szCs w:val="2"/>
              </w:rPr>
            </w:pPr>
          </w:p>
        </w:tc>
      </w:tr>
      <w:tr w:rsidR="001359B3" w14:paraId="6B44287D" w14:textId="77777777" w:rsidTr="008A475E">
        <w:trPr>
          <w:trHeight w:val="312"/>
        </w:trPr>
        <w:tc>
          <w:tcPr>
            <w:tcW w:w="455" w:type="dxa"/>
            <w:vMerge/>
            <w:tcBorders>
              <w:top w:val="nil"/>
              <w:bottom w:val="nil"/>
              <w:right w:val="single" w:sz="6" w:space="0" w:color="000000"/>
            </w:tcBorders>
          </w:tcPr>
          <w:p w14:paraId="714AC070"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5BC589CA" w14:textId="77777777" w:rsidR="001359B3" w:rsidRDefault="001359B3" w:rsidP="008A475E">
            <w:pPr>
              <w:rPr>
                <w:sz w:val="2"/>
                <w:szCs w:val="2"/>
              </w:rPr>
            </w:pPr>
          </w:p>
        </w:tc>
        <w:tc>
          <w:tcPr>
            <w:tcW w:w="4614" w:type="dxa"/>
            <w:gridSpan w:val="7"/>
            <w:vMerge/>
            <w:tcBorders>
              <w:top w:val="nil"/>
              <w:left w:val="single" w:sz="6" w:space="0" w:color="000000"/>
              <w:bottom w:val="nil"/>
              <w:right w:val="single" w:sz="6" w:space="0" w:color="000000"/>
            </w:tcBorders>
          </w:tcPr>
          <w:p w14:paraId="4443E306" w14:textId="77777777" w:rsidR="001359B3" w:rsidRDefault="001359B3" w:rsidP="008A475E">
            <w:pPr>
              <w:rPr>
                <w:sz w:val="2"/>
                <w:szCs w:val="2"/>
              </w:rPr>
            </w:pPr>
          </w:p>
        </w:tc>
        <w:tc>
          <w:tcPr>
            <w:tcW w:w="2545" w:type="dxa"/>
            <w:gridSpan w:val="2"/>
            <w:vMerge w:val="restart"/>
            <w:tcBorders>
              <w:top w:val="single" w:sz="6" w:space="0" w:color="000000"/>
              <w:left w:val="single" w:sz="6" w:space="0" w:color="000000"/>
              <w:bottom w:val="single" w:sz="6" w:space="0" w:color="000000"/>
              <w:right w:val="single" w:sz="6" w:space="0" w:color="000000"/>
            </w:tcBorders>
          </w:tcPr>
          <w:p w14:paraId="7B693272" w14:textId="77777777" w:rsidR="001359B3" w:rsidRDefault="001359B3" w:rsidP="008A475E">
            <w:pPr>
              <w:pStyle w:val="TableParagraph"/>
              <w:spacing w:before="5"/>
              <w:rPr>
                <w:rFonts w:ascii="Calibri"/>
                <w:b/>
                <w:sz w:val="8"/>
              </w:rPr>
            </w:pPr>
          </w:p>
          <w:p w14:paraId="0DC13461" w14:textId="77777777" w:rsidR="001359B3" w:rsidRDefault="001359B3" w:rsidP="008A475E">
            <w:pPr>
              <w:pStyle w:val="TableParagraph"/>
              <w:spacing w:line="112" w:lineRule="exact"/>
              <w:ind w:left="464"/>
              <w:rPr>
                <w:rFonts w:ascii="Calibri"/>
                <w:sz w:val="11"/>
              </w:rPr>
            </w:pPr>
            <w:r>
              <w:rPr>
                <w:rFonts w:ascii="Calibri"/>
                <w:noProof/>
                <w:position w:val="-1"/>
                <w:sz w:val="11"/>
              </w:rPr>
              <w:drawing>
                <wp:inline distT="0" distB="0" distL="0" distR="0" wp14:anchorId="3E6BEC04" wp14:editId="4D4A1FC8">
                  <wp:extent cx="1025568" cy="71437"/>
                  <wp:effectExtent l="0" t="0" r="0" b="0"/>
                  <wp:docPr id="20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9" cstate="print"/>
                          <a:stretch>
                            <a:fillRect/>
                          </a:stretch>
                        </pic:blipFill>
                        <pic:spPr>
                          <a:xfrm>
                            <a:off x="0" y="0"/>
                            <a:ext cx="1025568" cy="71437"/>
                          </a:xfrm>
                          <a:prstGeom prst="rect">
                            <a:avLst/>
                          </a:prstGeom>
                        </pic:spPr>
                      </pic:pic>
                    </a:graphicData>
                  </a:graphic>
                </wp:inline>
              </w:drawing>
            </w:r>
          </w:p>
          <w:p w14:paraId="4803358B" w14:textId="77777777" w:rsidR="001359B3" w:rsidRDefault="001359B3" w:rsidP="008A475E">
            <w:pPr>
              <w:pStyle w:val="TableParagraph"/>
              <w:spacing w:before="8"/>
              <w:rPr>
                <w:rFonts w:ascii="Calibri"/>
                <w:b/>
                <w:sz w:val="10"/>
              </w:rPr>
            </w:pPr>
          </w:p>
          <w:p w14:paraId="3E29FA33" w14:textId="77777777" w:rsidR="001359B3" w:rsidRDefault="001359B3" w:rsidP="008A475E">
            <w:pPr>
              <w:pStyle w:val="TableParagraph"/>
              <w:spacing w:line="91" w:lineRule="exact"/>
              <w:ind w:left="791"/>
              <w:rPr>
                <w:rFonts w:ascii="Calibri"/>
                <w:sz w:val="9"/>
              </w:rPr>
            </w:pPr>
            <w:r>
              <w:rPr>
                <w:rFonts w:ascii="Calibri"/>
                <w:noProof/>
                <w:position w:val="-1"/>
                <w:sz w:val="9"/>
              </w:rPr>
              <w:drawing>
                <wp:inline distT="0" distB="0" distL="0" distR="0" wp14:anchorId="2FB21CB1" wp14:editId="5F036E64">
                  <wp:extent cx="618498" cy="58293"/>
                  <wp:effectExtent l="0" t="0" r="0" b="0"/>
                  <wp:docPr id="2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40" cstate="print"/>
                          <a:stretch>
                            <a:fillRect/>
                          </a:stretch>
                        </pic:blipFill>
                        <pic:spPr>
                          <a:xfrm>
                            <a:off x="0" y="0"/>
                            <a:ext cx="618498" cy="58293"/>
                          </a:xfrm>
                          <a:prstGeom prst="rect">
                            <a:avLst/>
                          </a:prstGeom>
                        </pic:spPr>
                      </pic:pic>
                    </a:graphicData>
                  </a:graphic>
                </wp:inline>
              </w:drawing>
            </w:r>
          </w:p>
        </w:tc>
        <w:tc>
          <w:tcPr>
            <w:tcW w:w="817" w:type="dxa"/>
            <w:vMerge w:val="restart"/>
            <w:tcBorders>
              <w:top w:val="single" w:sz="6" w:space="0" w:color="000000"/>
              <w:left w:val="single" w:sz="6" w:space="0" w:color="000000"/>
              <w:bottom w:val="single" w:sz="6" w:space="0" w:color="000000"/>
              <w:right w:val="single" w:sz="6" w:space="0" w:color="000000"/>
            </w:tcBorders>
          </w:tcPr>
          <w:p w14:paraId="6B705529" w14:textId="77777777" w:rsidR="001359B3" w:rsidRDefault="001359B3" w:rsidP="008A475E">
            <w:pPr>
              <w:pStyle w:val="TableParagraph"/>
              <w:spacing w:before="1"/>
              <w:rPr>
                <w:rFonts w:ascii="Calibri"/>
                <w:b/>
                <w:sz w:val="6"/>
              </w:rPr>
            </w:pPr>
          </w:p>
          <w:p w14:paraId="4F7FEF8B" w14:textId="77777777" w:rsidR="001359B3" w:rsidRDefault="001359B3" w:rsidP="008A475E">
            <w:pPr>
              <w:pStyle w:val="TableParagraph"/>
              <w:spacing w:line="168" w:lineRule="exact"/>
              <w:ind w:left="169"/>
              <w:rPr>
                <w:rFonts w:ascii="Calibri"/>
                <w:sz w:val="16"/>
              </w:rPr>
            </w:pPr>
            <w:r>
              <w:rPr>
                <w:rFonts w:ascii="Calibri"/>
                <w:noProof/>
                <w:position w:val="-2"/>
                <w:sz w:val="16"/>
              </w:rPr>
              <w:drawing>
                <wp:inline distT="0" distB="0" distL="0" distR="0" wp14:anchorId="21AEE618" wp14:editId="4DBDF28C">
                  <wp:extent cx="312695" cy="106870"/>
                  <wp:effectExtent l="0" t="0" r="0" b="0"/>
                  <wp:docPr id="20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41" cstate="print"/>
                          <a:stretch>
                            <a:fillRect/>
                          </a:stretch>
                        </pic:blipFill>
                        <pic:spPr>
                          <a:xfrm>
                            <a:off x="0" y="0"/>
                            <a:ext cx="312695" cy="106870"/>
                          </a:xfrm>
                          <a:prstGeom prst="rect">
                            <a:avLst/>
                          </a:prstGeom>
                        </pic:spPr>
                      </pic:pic>
                    </a:graphicData>
                  </a:graphic>
                </wp:inline>
              </w:drawing>
            </w:r>
          </w:p>
          <w:p w14:paraId="7A1585D4" w14:textId="77777777" w:rsidR="001359B3" w:rsidRDefault="001359B3" w:rsidP="008A475E">
            <w:pPr>
              <w:pStyle w:val="TableParagraph"/>
              <w:spacing w:before="5"/>
              <w:rPr>
                <w:rFonts w:ascii="Calibri"/>
                <w:b/>
                <w:sz w:val="8"/>
              </w:rPr>
            </w:pPr>
          </w:p>
          <w:p w14:paraId="26BC0A28" w14:textId="77777777" w:rsidR="001359B3" w:rsidRDefault="001359B3" w:rsidP="008A475E">
            <w:pPr>
              <w:pStyle w:val="TableParagraph"/>
              <w:spacing w:line="91" w:lineRule="exact"/>
              <w:ind w:left="99"/>
              <w:rPr>
                <w:rFonts w:ascii="Calibri"/>
                <w:sz w:val="9"/>
              </w:rPr>
            </w:pPr>
            <w:r>
              <w:rPr>
                <w:rFonts w:ascii="Calibri"/>
                <w:noProof/>
                <w:position w:val="-1"/>
                <w:sz w:val="9"/>
              </w:rPr>
              <w:drawing>
                <wp:inline distT="0" distB="0" distL="0" distR="0" wp14:anchorId="0B0EB7CF" wp14:editId="4EAE3699">
                  <wp:extent cx="106705" cy="58293"/>
                  <wp:effectExtent l="0" t="0" r="0" b="0"/>
                  <wp:docPr id="2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png"/>
                          <pic:cNvPicPr/>
                        </pic:nvPicPr>
                        <pic:blipFill>
                          <a:blip r:embed="rId142" cstate="print"/>
                          <a:stretch>
                            <a:fillRect/>
                          </a:stretch>
                        </pic:blipFill>
                        <pic:spPr>
                          <a:xfrm>
                            <a:off x="0" y="0"/>
                            <a:ext cx="106705"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0C71607B" wp14:editId="748EFA70">
                  <wp:extent cx="245028" cy="58293"/>
                  <wp:effectExtent l="0" t="0" r="0" b="0"/>
                  <wp:docPr id="2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png"/>
                          <pic:cNvPicPr/>
                        </pic:nvPicPr>
                        <pic:blipFill>
                          <a:blip r:embed="rId143" cstate="print"/>
                          <a:stretch>
                            <a:fillRect/>
                          </a:stretch>
                        </pic:blipFill>
                        <pic:spPr>
                          <a:xfrm>
                            <a:off x="0" y="0"/>
                            <a:ext cx="245028" cy="58293"/>
                          </a:xfrm>
                          <a:prstGeom prst="rect">
                            <a:avLst/>
                          </a:prstGeom>
                        </pic:spPr>
                      </pic:pic>
                    </a:graphicData>
                  </a:graphic>
                </wp:inline>
              </w:drawing>
            </w:r>
          </w:p>
        </w:tc>
        <w:tc>
          <w:tcPr>
            <w:tcW w:w="1256" w:type="dxa"/>
            <w:vMerge w:val="restart"/>
            <w:tcBorders>
              <w:top w:val="single" w:sz="6" w:space="0" w:color="000000"/>
              <w:left w:val="single" w:sz="6" w:space="0" w:color="000000"/>
              <w:bottom w:val="single" w:sz="6" w:space="0" w:color="000000"/>
              <w:right w:val="nil"/>
            </w:tcBorders>
          </w:tcPr>
          <w:p w14:paraId="16DE68FD" w14:textId="77777777" w:rsidR="001359B3" w:rsidRDefault="001359B3" w:rsidP="008A475E">
            <w:pPr>
              <w:pStyle w:val="TableParagraph"/>
              <w:spacing w:before="3"/>
              <w:rPr>
                <w:rFonts w:ascii="Calibri"/>
                <w:b/>
                <w:sz w:val="28"/>
              </w:rPr>
            </w:pPr>
          </w:p>
          <w:p w14:paraId="6D6E7E2F" w14:textId="77777777" w:rsidR="001359B3" w:rsidRDefault="001359B3" w:rsidP="008A475E">
            <w:pPr>
              <w:pStyle w:val="TableParagraph"/>
              <w:spacing w:line="91" w:lineRule="exact"/>
              <w:ind w:left="196"/>
              <w:rPr>
                <w:rFonts w:ascii="Calibri"/>
                <w:sz w:val="9"/>
              </w:rPr>
            </w:pPr>
            <w:r>
              <w:rPr>
                <w:rFonts w:ascii="Calibri"/>
                <w:noProof/>
                <w:position w:val="-1"/>
                <w:sz w:val="9"/>
              </w:rPr>
              <w:drawing>
                <wp:inline distT="0" distB="0" distL="0" distR="0" wp14:anchorId="2C2A9DE3" wp14:editId="79F7E966">
                  <wp:extent cx="266764" cy="58293"/>
                  <wp:effectExtent l="0" t="0" r="0" b="0"/>
                  <wp:docPr id="21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png"/>
                          <pic:cNvPicPr/>
                        </pic:nvPicPr>
                        <pic:blipFill>
                          <a:blip r:embed="rId144" cstate="print"/>
                          <a:stretch>
                            <a:fillRect/>
                          </a:stretch>
                        </pic:blipFill>
                        <pic:spPr>
                          <a:xfrm>
                            <a:off x="0" y="0"/>
                            <a:ext cx="266764" cy="58293"/>
                          </a:xfrm>
                          <a:prstGeom prst="rect">
                            <a:avLst/>
                          </a:prstGeom>
                        </pic:spPr>
                      </pic:pic>
                    </a:graphicData>
                  </a:graphic>
                </wp:inline>
              </w:drawing>
            </w:r>
            <w:r>
              <w:rPr>
                <w:rFonts w:ascii="Times New Roman"/>
                <w:spacing w:val="50"/>
                <w:position w:val="-1"/>
                <w:sz w:val="9"/>
              </w:rPr>
              <w:t xml:space="preserve"> </w:t>
            </w:r>
            <w:r>
              <w:rPr>
                <w:rFonts w:ascii="Calibri"/>
                <w:noProof/>
                <w:spacing w:val="50"/>
                <w:position w:val="-1"/>
                <w:sz w:val="9"/>
              </w:rPr>
              <w:drawing>
                <wp:inline distT="0" distB="0" distL="0" distR="0" wp14:anchorId="36C1E963" wp14:editId="48235434">
                  <wp:extent cx="245028" cy="58293"/>
                  <wp:effectExtent l="0" t="0" r="0" b="0"/>
                  <wp:docPr id="21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png"/>
                          <pic:cNvPicPr/>
                        </pic:nvPicPr>
                        <pic:blipFill>
                          <a:blip r:embed="rId145" cstate="print"/>
                          <a:stretch>
                            <a:fillRect/>
                          </a:stretch>
                        </pic:blipFill>
                        <pic:spPr>
                          <a:xfrm>
                            <a:off x="0" y="0"/>
                            <a:ext cx="245028" cy="58293"/>
                          </a:xfrm>
                          <a:prstGeom prst="rect">
                            <a:avLst/>
                          </a:prstGeom>
                        </pic:spPr>
                      </pic:pic>
                    </a:graphicData>
                  </a:graphic>
                </wp:inline>
              </w:drawing>
            </w:r>
          </w:p>
        </w:tc>
        <w:tc>
          <w:tcPr>
            <w:tcW w:w="454" w:type="dxa"/>
            <w:vMerge/>
            <w:tcBorders>
              <w:top w:val="nil"/>
              <w:left w:val="nil"/>
              <w:bottom w:val="nil"/>
            </w:tcBorders>
          </w:tcPr>
          <w:p w14:paraId="42EBCDD4" w14:textId="77777777" w:rsidR="001359B3" w:rsidRDefault="001359B3" w:rsidP="008A475E">
            <w:pPr>
              <w:rPr>
                <w:sz w:val="2"/>
                <w:szCs w:val="2"/>
              </w:rPr>
            </w:pPr>
          </w:p>
        </w:tc>
      </w:tr>
      <w:tr w:rsidR="001359B3" w14:paraId="496D2B85" w14:textId="77777777" w:rsidTr="008A475E">
        <w:trPr>
          <w:trHeight w:val="211"/>
        </w:trPr>
        <w:tc>
          <w:tcPr>
            <w:tcW w:w="455" w:type="dxa"/>
            <w:vMerge/>
            <w:tcBorders>
              <w:top w:val="nil"/>
              <w:bottom w:val="nil"/>
              <w:right w:val="single" w:sz="6" w:space="0" w:color="000000"/>
            </w:tcBorders>
          </w:tcPr>
          <w:p w14:paraId="30D22185" w14:textId="77777777" w:rsidR="001359B3" w:rsidRDefault="001359B3" w:rsidP="008A475E">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085CCA8E" w14:textId="77777777" w:rsidR="001359B3" w:rsidRDefault="001359B3" w:rsidP="008A475E">
            <w:pPr>
              <w:rPr>
                <w:sz w:val="2"/>
                <w:szCs w:val="2"/>
              </w:rPr>
            </w:pPr>
          </w:p>
        </w:tc>
        <w:tc>
          <w:tcPr>
            <w:tcW w:w="1966" w:type="dxa"/>
            <w:gridSpan w:val="3"/>
            <w:tcBorders>
              <w:top w:val="nil"/>
              <w:left w:val="single" w:sz="6" w:space="0" w:color="000000"/>
              <w:bottom w:val="single" w:sz="6" w:space="0" w:color="000000"/>
            </w:tcBorders>
          </w:tcPr>
          <w:p w14:paraId="6AD357E4" w14:textId="77777777" w:rsidR="001359B3" w:rsidRDefault="001359B3" w:rsidP="008A475E">
            <w:pPr>
              <w:pStyle w:val="TableParagraph"/>
              <w:rPr>
                <w:rFonts w:ascii="Times New Roman"/>
                <w:sz w:val="14"/>
              </w:rPr>
            </w:pPr>
          </w:p>
        </w:tc>
        <w:tc>
          <w:tcPr>
            <w:tcW w:w="2648" w:type="dxa"/>
            <w:gridSpan w:val="4"/>
            <w:tcBorders>
              <w:top w:val="nil"/>
              <w:bottom w:val="single" w:sz="6" w:space="0" w:color="000000"/>
              <w:right w:val="single" w:sz="6" w:space="0" w:color="000000"/>
            </w:tcBorders>
          </w:tcPr>
          <w:p w14:paraId="48DFA968" w14:textId="77777777" w:rsidR="001359B3" w:rsidRDefault="001359B3" w:rsidP="008A475E">
            <w:pPr>
              <w:pStyle w:val="TableParagraph"/>
              <w:rPr>
                <w:rFonts w:ascii="Times New Roman"/>
                <w:sz w:val="14"/>
              </w:rPr>
            </w:pPr>
          </w:p>
        </w:tc>
        <w:tc>
          <w:tcPr>
            <w:tcW w:w="2545" w:type="dxa"/>
            <w:gridSpan w:val="2"/>
            <w:vMerge/>
            <w:tcBorders>
              <w:top w:val="nil"/>
              <w:left w:val="single" w:sz="6" w:space="0" w:color="000000"/>
              <w:bottom w:val="single" w:sz="6" w:space="0" w:color="000000"/>
              <w:right w:val="single" w:sz="6" w:space="0" w:color="000000"/>
            </w:tcBorders>
          </w:tcPr>
          <w:p w14:paraId="4772E40E" w14:textId="77777777" w:rsidR="001359B3" w:rsidRDefault="001359B3" w:rsidP="008A475E">
            <w:pPr>
              <w:rPr>
                <w:sz w:val="2"/>
                <w:szCs w:val="2"/>
              </w:rPr>
            </w:pPr>
          </w:p>
        </w:tc>
        <w:tc>
          <w:tcPr>
            <w:tcW w:w="817" w:type="dxa"/>
            <w:vMerge/>
            <w:tcBorders>
              <w:top w:val="nil"/>
              <w:left w:val="single" w:sz="6" w:space="0" w:color="000000"/>
              <w:bottom w:val="single" w:sz="6" w:space="0" w:color="000000"/>
              <w:right w:val="single" w:sz="6" w:space="0" w:color="000000"/>
            </w:tcBorders>
          </w:tcPr>
          <w:p w14:paraId="1DA3CECB" w14:textId="77777777" w:rsidR="001359B3" w:rsidRDefault="001359B3" w:rsidP="008A475E">
            <w:pPr>
              <w:rPr>
                <w:sz w:val="2"/>
                <w:szCs w:val="2"/>
              </w:rPr>
            </w:pPr>
          </w:p>
        </w:tc>
        <w:tc>
          <w:tcPr>
            <w:tcW w:w="1256" w:type="dxa"/>
            <w:vMerge/>
            <w:tcBorders>
              <w:top w:val="nil"/>
              <w:left w:val="single" w:sz="6" w:space="0" w:color="000000"/>
              <w:bottom w:val="single" w:sz="6" w:space="0" w:color="000000"/>
              <w:right w:val="nil"/>
            </w:tcBorders>
          </w:tcPr>
          <w:p w14:paraId="30411631" w14:textId="77777777" w:rsidR="001359B3" w:rsidRDefault="001359B3" w:rsidP="008A475E">
            <w:pPr>
              <w:rPr>
                <w:sz w:val="2"/>
                <w:szCs w:val="2"/>
              </w:rPr>
            </w:pPr>
          </w:p>
        </w:tc>
        <w:tc>
          <w:tcPr>
            <w:tcW w:w="454" w:type="dxa"/>
            <w:vMerge/>
            <w:tcBorders>
              <w:top w:val="nil"/>
              <w:left w:val="nil"/>
              <w:bottom w:val="nil"/>
            </w:tcBorders>
          </w:tcPr>
          <w:p w14:paraId="4BFD247A" w14:textId="77777777" w:rsidR="001359B3" w:rsidRDefault="001359B3" w:rsidP="008A475E">
            <w:pPr>
              <w:rPr>
                <w:sz w:val="2"/>
                <w:szCs w:val="2"/>
              </w:rPr>
            </w:pPr>
          </w:p>
        </w:tc>
      </w:tr>
      <w:tr w:rsidR="001359B3" w14:paraId="3C2479AE" w14:textId="77777777" w:rsidTr="008A475E">
        <w:trPr>
          <w:trHeight w:val="444"/>
        </w:trPr>
        <w:tc>
          <w:tcPr>
            <w:tcW w:w="3863" w:type="dxa"/>
            <w:gridSpan w:val="2"/>
            <w:tcBorders>
              <w:top w:val="nil"/>
              <w:right w:val="single" w:sz="6" w:space="0" w:color="000000"/>
            </w:tcBorders>
          </w:tcPr>
          <w:p w14:paraId="7C2B66ED" w14:textId="77777777" w:rsidR="001359B3" w:rsidRDefault="001359B3" w:rsidP="008A475E">
            <w:pPr>
              <w:pStyle w:val="TableParagraph"/>
              <w:spacing w:before="4"/>
              <w:rPr>
                <w:rFonts w:ascii="Calibri"/>
                <w:b/>
                <w:sz w:val="8"/>
              </w:rPr>
            </w:pPr>
          </w:p>
          <w:p w14:paraId="28189B98" w14:textId="77777777" w:rsidR="001359B3" w:rsidRDefault="001359B3" w:rsidP="008A475E">
            <w:pPr>
              <w:pStyle w:val="TableParagraph"/>
              <w:spacing w:line="227" w:lineRule="exact"/>
              <w:ind w:left="1812"/>
              <w:rPr>
                <w:rFonts w:ascii="Calibri"/>
                <w:sz w:val="20"/>
              </w:rPr>
            </w:pPr>
            <w:r>
              <w:rPr>
                <w:rFonts w:ascii="Calibri"/>
                <w:noProof/>
                <w:position w:val="-4"/>
                <w:sz w:val="20"/>
              </w:rPr>
              <w:drawing>
                <wp:inline distT="0" distB="0" distL="0" distR="0" wp14:anchorId="0E62358C" wp14:editId="68ACE97D">
                  <wp:extent cx="67387" cy="144684"/>
                  <wp:effectExtent l="0" t="0" r="0" b="0"/>
                  <wp:docPr id="2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png"/>
                          <pic:cNvPicPr/>
                        </pic:nvPicPr>
                        <pic:blipFill>
                          <a:blip r:embed="rId146" cstate="print"/>
                          <a:stretch>
                            <a:fillRect/>
                          </a:stretch>
                        </pic:blipFill>
                        <pic:spPr>
                          <a:xfrm>
                            <a:off x="0" y="0"/>
                            <a:ext cx="67387" cy="144684"/>
                          </a:xfrm>
                          <a:prstGeom prst="rect">
                            <a:avLst/>
                          </a:prstGeom>
                        </pic:spPr>
                      </pic:pic>
                    </a:graphicData>
                  </a:graphic>
                </wp:inline>
              </w:drawing>
            </w:r>
          </w:p>
        </w:tc>
        <w:tc>
          <w:tcPr>
            <w:tcW w:w="3864" w:type="dxa"/>
            <w:tcBorders>
              <w:top w:val="single" w:sz="6" w:space="0" w:color="000000"/>
              <w:left w:val="single" w:sz="6" w:space="0" w:color="000000"/>
              <w:right w:val="single" w:sz="6" w:space="0" w:color="000000"/>
            </w:tcBorders>
          </w:tcPr>
          <w:p w14:paraId="5315D5AF" w14:textId="77777777" w:rsidR="001359B3" w:rsidRDefault="001359B3" w:rsidP="008A475E">
            <w:pPr>
              <w:pStyle w:val="TableParagraph"/>
              <w:spacing w:before="9"/>
              <w:rPr>
                <w:rFonts w:ascii="Calibri"/>
                <w:b/>
                <w:sz w:val="12"/>
              </w:rPr>
            </w:pPr>
          </w:p>
          <w:p w14:paraId="07B36EA6" w14:textId="77777777" w:rsidR="001359B3" w:rsidRDefault="001359B3" w:rsidP="008A475E">
            <w:pPr>
              <w:pStyle w:val="TableParagraph"/>
              <w:spacing w:line="232" w:lineRule="exact"/>
              <w:ind w:left="1920"/>
              <w:rPr>
                <w:rFonts w:ascii="Calibri"/>
                <w:sz w:val="20"/>
              </w:rPr>
            </w:pPr>
            <w:r>
              <w:rPr>
                <w:rFonts w:ascii="Calibri"/>
                <w:noProof/>
                <w:position w:val="-4"/>
                <w:sz w:val="20"/>
              </w:rPr>
              <w:drawing>
                <wp:inline distT="0" distB="0" distL="0" distR="0" wp14:anchorId="4C865200" wp14:editId="5804B1ED">
                  <wp:extent cx="76771" cy="147637"/>
                  <wp:effectExtent l="0" t="0" r="0" b="0"/>
                  <wp:docPr id="21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png"/>
                          <pic:cNvPicPr/>
                        </pic:nvPicPr>
                        <pic:blipFill>
                          <a:blip r:embed="rId64" cstate="print"/>
                          <a:stretch>
                            <a:fillRect/>
                          </a:stretch>
                        </pic:blipFill>
                        <pic:spPr>
                          <a:xfrm>
                            <a:off x="0" y="0"/>
                            <a:ext cx="76771" cy="147637"/>
                          </a:xfrm>
                          <a:prstGeom prst="rect">
                            <a:avLst/>
                          </a:prstGeom>
                        </pic:spPr>
                      </pic:pic>
                    </a:graphicData>
                  </a:graphic>
                </wp:inline>
              </w:drawing>
            </w:r>
          </w:p>
        </w:tc>
        <w:tc>
          <w:tcPr>
            <w:tcW w:w="3862" w:type="dxa"/>
            <w:tcBorders>
              <w:top w:val="single" w:sz="6" w:space="0" w:color="000000"/>
              <w:left w:val="single" w:sz="6" w:space="0" w:color="000000"/>
              <w:right w:val="single" w:sz="6" w:space="0" w:color="000000"/>
            </w:tcBorders>
          </w:tcPr>
          <w:p w14:paraId="09A88224" w14:textId="77777777" w:rsidR="001359B3" w:rsidRDefault="001359B3" w:rsidP="008A475E">
            <w:pPr>
              <w:pStyle w:val="TableParagraph"/>
              <w:spacing w:before="2"/>
              <w:rPr>
                <w:rFonts w:ascii="Calibri"/>
                <w:b/>
                <w:sz w:val="8"/>
              </w:rPr>
            </w:pPr>
          </w:p>
          <w:p w14:paraId="20955C86" w14:textId="77777777" w:rsidR="001359B3" w:rsidRDefault="001359B3" w:rsidP="008A475E">
            <w:pPr>
              <w:pStyle w:val="TableParagraph"/>
              <w:spacing w:line="232" w:lineRule="exact"/>
              <w:ind w:left="1807"/>
              <w:rPr>
                <w:rFonts w:ascii="Calibri"/>
                <w:sz w:val="20"/>
              </w:rPr>
            </w:pPr>
            <w:r>
              <w:rPr>
                <w:rFonts w:ascii="Calibri"/>
                <w:noProof/>
                <w:position w:val="-4"/>
                <w:sz w:val="20"/>
              </w:rPr>
              <w:drawing>
                <wp:inline distT="0" distB="0" distL="0" distR="0" wp14:anchorId="472AA877" wp14:editId="4A8DAF20">
                  <wp:extent cx="58460" cy="147637"/>
                  <wp:effectExtent l="0" t="0" r="0" b="0"/>
                  <wp:docPr id="22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47" cstate="print"/>
                          <a:stretch>
                            <a:fillRect/>
                          </a:stretch>
                        </pic:blipFill>
                        <pic:spPr>
                          <a:xfrm>
                            <a:off x="0" y="0"/>
                            <a:ext cx="5846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1D0B320F" w14:textId="77777777" w:rsidR="001359B3" w:rsidRDefault="001359B3" w:rsidP="008A475E">
            <w:pPr>
              <w:pStyle w:val="TableParagraph"/>
              <w:spacing w:before="11"/>
              <w:rPr>
                <w:rFonts w:ascii="Calibri"/>
                <w:b/>
                <w:sz w:val="8"/>
              </w:rPr>
            </w:pPr>
          </w:p>
          <w:p w14:paraId="518C37D3" w14:textId="77777777" w:rsidR="001359B3" w:rsidRDefault="001359B3" w:rsidP="008A475E">
            <w:pPr>
              <w:pStyle w:val="TableParagraph"/>
              <w:spacing w:line="232" w:lineRule="exact"/>
              <w:ind w:left="1800"/>
              <w:rPr>
                <w:rFonts w:ascii="Calibri"/>
                <w:sz w:val="20"/>
              </w:rPr>
            </w:pPr>
            <w:r>
              <w:rPr>
                <w:rFonts w:ascii="Calibri"/>
                <w:noProof/>
                <w:position w:val="-4"/>
                <w:sz w:val="20"/>
              </w:rPr>
              <w:drawing>
                <wp:inline distT="0" distB="0" distL="0" distR="0" wp14:anchorId="38844CEC" wp14:editId="4687BB99">
                  <wp:extent cx="58070" cy="147637"/>
                  <wp:effectExtent l="0" t="0" r="0" b="0"/>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8" cstate="print"/>
                          <a:stretch>
                            <a:fillRect/>
                          </a:stretch>
                        </pic:blipFill>
                        <pic:spPr>
                          <a:xfrm>
                            <a:off x="0" y="0"/>
                            <a:ext cx="58070" cy="147637"/>
                          </a:xfrm>
                          <a:prstGeom prst="rect">
                            <a:avLst/>
                          </a:prstGeom>
                        </pic:spPr>
                      </pic:pic>
                    </a:graphicData>
                  </a:graphic>
                </wp:inline>
              </w:drawing>
            </w:r>
          </w:p>
        </w:tc>
        <w:tc>
          <w:tcPr>
            <w:tcW w:w="3858" w:type="dxa"/>
            <w:tcBorders>
              <w:top w:val="single" w:sz="6" w:space="0" w:color="000000"/>
              <w:left w:val="single" w:sz="6" w:space="0" w:color="000000"/>
              <w:right w:val="single" w:sz="6" w:space="0" w:color="000000"/>
            </w:tcBorders>
          </w:tcPr>
          <w:p w14:paraId="0B467358" w14:textId="77777777" w:rsidR="001359B3" w:rsidRDefault="001359B3" w:rsidP="008A475E">
            <w:pPr>
              <w:pStyle w:val="TableParagraph"/>
              <w:spacing w:before="4"/>
              <w:rPr>
                <w:rFonts w:ascii="Calibri"/>
                <w:b/>
                <w:sz w:val="9"/>
              </w:rPr>
            </w:pPr>
          </w:p>
          <w:p w14:paraId="28C3BAB5" w14:textId="77777777" w:rsidR="001359B3" w:rsidRDefault="001359B3" w:rsidP="008A475E">
            <w:pPr>
              <w:pStyle w:val="TableParagraph"/>
              <w:spacing w:line="232" w:lineRule="exact"/>
              <w:ind w:left="1945"/>
              <w:rPr>
                <w:rFonts w:ascii="Calibri"/>
                <w:sz w:val="20"/>
              </w:rPr>
            </w:pPr>
            <w:r>
              <w:rPr>
                <w:rFonts w:ascii="Calibri"/>
                <w:noProof/>
                <w:position w:val="-4"/>
                <w:sz w:val="20"/>
              </w:rPr>
              <w:drawing>
                <wp:inline distT="0" distB="0" distL="0" distR="0" wp14:anchorId="6034A975" wp14:editId="5F55D547">
                  <wp:extent cx="67378" cy="147637"/>
                  <wp:effectExtent l="0" t="0" r="0" b="0"/>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9" cstate="print"/>
                          <a:stretch>
                            <a:fillRect/>
                          </a:stretch>
                        </pic:blipFill>
                        <pic:spPr>
                          <a:xfrm>
                            <a:off x="0" y="0"/>
                            <a:ext cx="67378" cy="147637"/>
                          </a:xfrm>
                          <a:prstGeom prst="rect">
                            <a:avLst/>
                          </a:prstGeom>
                        </pic:spPr>
                      </pic:pic>
                    </a:graphicData>
                  </a:graphic>
                </wp:inline>
              </w:drawing>
            </w:r>
          </w:p>
        </w:tc>
        <w:tc>
          <w:tcPr>
            <w:tcW w:w="3837" w:type="dxa"/>
            <w:gridSpan w:val="4"/>
            <w:tcBorders>
              <w:top w:val="single" w:sz="6" w:space="0" w:color="000000"/>
              <w:left w:val="single" w:sz="6" w:space="0" w:color="000000"/>
              <w:right w:val="single" w:sz="6" w:space="0" w:color="000000"/>
            </w:tcBorders>
          </w:tcPr>
          <w:p w14:paraId="77DE6D05" w14:textId="77777777" w:rsidR="001359B3" w:rsidRDefault="001359B3" w:rsidP="008A475E">
            <w:pPr>
              <w:pStyle w:val="TableParagraph"/>
              <w:spacing w:before="2"/>
              <w:rPr>
                <w:rFonts w:ascii="Calibri"/>
                <w:b/>
                <w:sz w:val="8"/>
              </w:rPr>
            </w:pPr>
          </w:p>
          <w:p w14:paraId="2B094CA8" w14:textId="77777777" w:rsidR="001359B3" w:rsidRDefault="001359B3" w:rsidP="008A475E">
            <w:pPr>
              <w:pStyle w:val="TableParagraph"/>
              <w:spacing w:line="232" w:lineRule="exact"/>
              <w:ind w:left="1788"/>
              <w:rPr>
                <w:rFonts w:ascii="Calibri"/>
                <w:sz w:val="20"/>
              </w:rPr>
            </w:pPr>
            <w:r>
              <w:rPr>
                <w:rFonts w:ascii="Calibri"/>
                <w:noProof/>
                <w:position w:val="-4"/>
                <w:sz w:val="20"/>
              </w:rPr>
              <w:drawing>
                <wp:inline distT="0" distB="0" distL="0" distR="0" wp14:anchorId="7AE3F495" wp14:editId="162AF8A2">
                  <wp:extent cx="76295" cy="147637"/>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50" cstate="print"/>
                          <a:stretch>
                            <a:fillRect/>
                          </a:stretch>
                        </pic:blipFill>
                        <pic:spPr>
                          <a:xfrm>
                            <a:off x="0" y="0"/>
                            <a:ext cx="76295" cy="147637"/>
                          </a:xfrm>
                          <a:prstGeom prst="rect">
                            <a:avLst/>
                          </a:prstGeom>
                        </pic:spPr>
                      </pic:pic>
                    </a:graphicData>
                  </a:graphic>
                </wp:inline>
              </w:drawing>
            </w:r>
          </w:p>
        </w:tc>
        <w:tc>
          <w:tcPr>
            <w:tcW w:w="3859" w:type="dxa"/>
            <w:gridSpan w:val="5"/>
            <w:tcBorders>
              <w:top w:val="single" w:sz="6" w:space="0" w:color="000000"/>
              <w:left w:val="single" w:sz="6" w:space="0" w:color="000000"/>
              <w:right w:val="single" w:sz="6" w:space="0" w:color="000000"/>
            </w:tcBorders>
          </w:tcPr>
          <w:p w14:paraId="1ECE9BFB" w14:textId="77777777" w:rsidR="001359B3" w:rsidRDefault="001359B3" w:rsidP="008A475E">
            <w:pPr>
              <w:pStyle w:val="TableParagraph"/>
              <w:spacing w:before="2"/>
              <w:rPr>
                <w:rFonts w:ascii="Calibri"/>
                <w:b/>
                <w:sz w:val="8"/>
              </w:rPr>
            </w:pPr>
          </w:p>
          <w:p w14:paraId="7742A294" w14:textId="77777777" w:rsidR="001359B3" w:rsidRDefault="001359B3" w:rsidP="008A475E">
            <w:pPr>
              <w:pStyle w:val="TableParagraph"/>
              <w:spacing w:line="232" w:lineRule="exact"/>
              <w:ind w:left="1816"/>
              <w:rPr>
                <w:rFonts w:ascii="Calibri"/>
                <w:sz w:val="20"/>
              </w:rPr>
            </w:pPr>
            <w:r>
              <w:rPr>
                <w:rFonts w:ascii="Calibri"/>
                <w:noProof/>
                <w:position w:val="-4"/>
                <w:sz w:val="20"/>
              </w:rPr>
              <w:drawing>
                <wp:inline distT="0" distB="0" distL="0" distR="0" wp14:anchorId="0991261D" wp14:editId="206FD00C">
                  <wp:extent cx="67378" cy="147637"/>
                  <wp:effectExtent l="0" t="0" r="0" b="0"/>
                  <wp:docPr id="22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51" cstate="print"/>
                          <a:stretch>
                            <a:fillRect/>
                          </a:stretch>
                        </pic:blipFill>
                        <pic:spPr>
                          <a:xfrm>
                            <a:off x="0" y="0"/>
                            <a:ext cx="67378" cy="147637"/>
                          </a:xfrm>
                          <a:prstGeom prst="rect">
                            <a:avLst/>
                          </a:prstGeom>
                        </pic:spPr>
                      </pic:pic>
                    </a:graphicData>
                  </a:graphic>
                </wp:inline>
              </w:drawing>
            </w:r>
          </w:p>
        </w:tc>
        <w:tc>
          <w:tcPr>
            <w:tcW w:w="3861" w:type="dxa"/>
            <w:gridSpan w:val="4"/>
            <w:tcBorders>
              <w:top w:val="nil"/>
              <w:left w:val="single" w:sz="6" w:space="0" w:color="000000"/>
            </w:tcBorders>
          </w:tcPr>
          <w:p w14:paraId="52640306" w14:textId="77777777" w:rsidR="001359B3" w:rsidRDefault="001359B3" w:rsidP="008A475E">
            <w:pPr>
              <w:pStyle w:val="TableParagraph"/>
              <w:spacing w:before="8"/>
              <w:rPr>
                <w:rFonts w:ascii="Calibri"/>
                <w:b/>
                <w:sz w:val="8"/>
              </w:rPr>
            </w:pPr>
          </w:p>
          <w:p w14:paraId="61D4CF60" w14:textId="77777777" w:rsidR="001359B3" w:rsidRDefault="001359B3" w:rsidP="008A475E">
            <w:pPr>
              <w:pStyle w:val="TableParagraph"/>
              <w:spacing w:line="232" w:lineRule="exact"/>
              <w:ind w:left="1768"/>
              <w:rPr>
                <w:rFonts w:ascii="Calibri"/>
                <w:sz w:val="20"/>
              </w:rPr>
            </w:pPr>
            <w:r>
              <w:rPr>
                <w:rFonts w:ascii="Calibri"/>
                <w:noProof/>
                <w:position w:val="-4"/>
                <w:sz w:val="20"/>
              </w:rPr>
              <w:drawing>
                <wp:inline distT="0" distB="0" distL="0" distR="0" wp14:anchorId="7C8D27F5" wp14:editId="4E42ECC5">
                  <wp:extent cx="86613" cy="147637"/>
                  <wp:effectExtent l="0" t="0" r="0" b="0"/>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52" cstate="print"/>
                          <a:stretch>
                            <a:fillRect/>
                          </a:stretch>
                        </pic:blipFill>
                        <pic:spPr>
                          <a:xfrm>
                            <a:off x="0" y="0"/>
                            <a:ext cx="86613" cy="147637"/>
                          </a:xfrm>
                          <a:prstGeom prst="rect">
                            <a:avLst/>
                          </a:prstGeom>
                        </pic:spPr>
                      </pic:pic>
                    </a:graphicData>
                  </a:graphic>
                </wp:inline>
              </w:drawing>
            </w:r>
          </w:p>
        </w:tc>
      </w:tr>
    </w:tbl>
    <w:p w14:paraId="5E5CDFF3" w14:textId="4FB4950E" w:rsidR="001359B3" w:rsidRDefault="004727BB" w:rsidP="001359B3">
      <w:pPr>
        <w:rPr>
          <w:sz w:val="2"/>
          <w:szCs w:val="2"/>
        </w:rPr>
        <w:sectPr w:rsidR="001359B3">
          <w:headerReference w:type="default" r:id="rId153"/>
          <w:footerReference w:type="default" r:id="rId154"/>
          <w:pgSz w:w="31660" w:h="20490" w:orient="landscape"/>
          <w:pgMar w:top="280" w:right="140" w:bottom="0" w:left="220" w:header="0" w:footer="0" w:gutter="0"/>
          <w:cols w:space="720"/>
        </w:sectPr>
      </w:pPr>
      <w:r>
        <w:rPr>
          <w:noProof/>
        </w:rPr>
        <mc:AlternateContent>
          <mc:Choice Requires="wpg">
            <w:drawing>
              <wp:anchor distT="0" distB="0" distL="114300" distR="114300" simplePos="0" relativeHeight="251790336" behindDoc="1" locked="0" layoutInCell="1" allowOverlap="1" wp14:anchorId="78822AB0" wp14:editId="4C540E47">
                <wp:simplePos x="0" y="0"/>
                <wp:positionH relativeFrom="page">
                  <wp:posOffset>1238885</wp:posOffset>
                </wp:positionH>
                <wp:positionV relativeFrom="page">
                  <wp:posOffset>729615</wp:posOffset>
                </wp:positionV>
                <wp:extent cx="16820515" cy="87147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0515" cy="8714740"/>
                          <a:chOff x="1951" y="1149"/>
                          <a:chExt cx="26489" cy="13724"/>
                        </a:xfrm>
                      </wpg:grpSpPr>
                      <pic:pic xmlns:pic="http://schemas.openxmlformats.org/drawingml/2006/picture">
                        <pic:nvPicPr>
                          <pic:cNvPr id="80" name="Picture 20"/>
                          <pic:cNvPicPr>
                            <a:picLocks noChangeAspect="1" noChangeArrowheads="1"/>
                          </pic:cNvPicPr>
                        </pic:nvPicPr>
                        <pic:blipFill>
                          <a:blip r:embed="rId155"/>
                          <a:srcRect/>
                          <a:stretch>
                            <a:fillRect/>
                          </a:stretch>
                        </pic:blipFill>
                        <pic:spPr bwMode="auto">
                          <a:xfrm>
                            <a:off x="9650" y="9420"/>
                            <a:ext cx="646" cy="239"/>
                          </a:xfrm>
                          <a:prstGeom prst="rect">
                            <a:avLst/>
                          </a:prstGeom>
                          <a:noFill/>
                        </pic:spPr>
                      </pic:pic>
                      <pic:pic xmlns:pic="http://schemas.openxmlformats.org/drawingml/2006/picture">
                        <pic:nvPicPr>
                          <pic:cNvPr id="82" name="Picture 21"/>
                          <pic:cNvPicPr>
                            <a:picLocks noChangeAspect="1" noChangeArrowheads="1"/>
                          </pic:cNvPicPr>
                        </pic:nvPicPr>
                        <pic:blipFill>
                          <a:blip r:embed="rId156"/>
                          <a:srcRect/>
                          <a:stretch>
                            <a:fillRect/>
                          </a:stretch>
                        </pic:blipFill>
                        <pic:spPr bwMode="auto">
                          <a:xfrm>
                            <a:off x="6811" y="5348"/>
                            <a:ext cx="640" cy="239"/>
                          </a:xfrm>
                          <a:prstGeom prst="rect">
                            <a:avLst/>
                          </a:prstGeom>
                          <a:noFill/>
                        </pic:spPr>
                      </pic:pic>
                      <pic:pic xmlns:pic="http://schemas.openxmlformats.org/drawingml/2006/picture">
                        <pic:nvPicPr>
                          <pic:cNvPr id="84" name="Picture 22"/>
                          <pic:cNvPicPr>
                            <a:picLocks noChangeAspect="1" noChangeArrowheads="1"/>
                          </pic:cNvPicPr>
                        </pic:nvPicPr>
                        <pic:blipFill>
                          <a:blip r:embed="rId157"/>
                          <a:srcRect/>
                          <a:stretch>
                            <a:fillRect/>
                          </a:stretch>
                        </pic:blipFill>
                        <pic:spPr bwMode="auto">
                          <a:xfrm>
                            <a:off x="6757" y="10306"/>
                            <a:ext cx="972" cy="247"/>
                          </a:xfrm>
                          <a:prstGeom prst="rect">
                            <a:avLst/>
                          </a:prstGeom>
                          <a:noFill/>
                        </pic:spPr>
                      </pic:pic>
                      <pic:pic xmlns:pic="http://schemas.openxmlformats.org/drawingml/2006/picture">
                        <pic:nvPicPr>
                          <pic:cNvPr id="86" name="Picture 23"/>
                          <pic:cNvPicPr>
                            <a:picLocks noChangeAspect="1" noChangeArrowheads="1"/>
                          </pic:cNvPicPr>
                        </pic:nvPicPr>
                        <pic:blipFill>
                          <a:blip r:embed="rId155"/>
                          <a:srcRect/>
                          <a:stretch>
                            <a:fillRect/>
                          </a:stretch>
                        </pic:blipFill>
                        <pic:spPr bwMode="auto">
                          <a:xfrm>
                            <a:off x="26363" y="5340"/>
                            <a:ext cx="646" cy="239"/>
                          </a:xfrm>
                          <a:prstGeom prst="rect">
                            <a:avLst/>
                          </a:prstGeom>
                          <a:noFill/>
                        </pic:spPr>
                      </pic:pic>
                      <pic:pic xmlns:pic="http://schemas.openxmlformats.org/drawingml/2006/picture">
                        <pic:nvPicPr>
                          <pic:cNvPr id="88" name="Picture 24"/>
                          <pic:cNvPicPr>
                            <a:picLocks noChangeAspect="1" noChangeArrowheads="1"/>
                          </pic:cNvPicPr>
                        </pic:nvPicPr>
                        <pic:blipFill>
                          <a:blip r:embed="rId158"/>
                          <a:srcRect/>
                          <a:stretch>
                            <a:fillRect/>
                          </a:stretch>
                        </pic:blipFill>
                        <pic:spPr bwMode="auto">
                          <a:xfrm>
                            <a:off x="1950" y="11355"/>
                            <a:ext cx="638" cy="330"/>
                          </a:xfrm>
                          <a:prstGeom prst="rect">
                            <a:avLst/>
                          </a:prstGeom>
                          <a:noFill/>
                        </pic:spPr>
                      </pic:pic>
                      <pic:pic xmlns:pic="http://schemas.openxmlformats.org/drawingml/2006/picture">
                        <pic:nvPicPr>
                          <pic:cNvPr id="90" name="Picture 25"/>
                          <pic:cNvPicPr>
                            <a:picLocks noChangeAspect="1" noChangeArrowheads="1"/>
                          </pic:cNvPicPr>
                        </pic:nvPicPr>
                        <pic:blipFill>
                          <a:blip r:embed="rId159"/>
                          <a:srcRect/>
                          <a:stretch>
                            <a:fillRect/>
                          </a:stretch>
                        </pic:blipFill>
                        <pic:spPr bwMode="auto">
                          <a:xfrm>
                            <a:off x="14774" y="13512"/>
                            <a:ext cx="964" cy="247"/>
                          </a:xfrm>
                          <a:prstGeom prst="rect">
                            <a:avLst/>
                          </a:prstGeom>
                          <a:noFill/>
                        </pic:spPr>
                      </pic:pic>
                      <pic:pic xmlns:pic="http://schemas.openxmlformats.org/drawingml/2006/picture">
                        <pic:nvPicPr>
                          <pic:cNvPr id="92" name="Picture 26"/>
                          <pic:cNvPicPr>
                            <a:picLocks noChangeAspect="1" noChangeArrowheads="1"/>
                          </pic:cNvPicPr>
                        </pic:nvPicPr>
                        <pic:blipFill>
                          <a:blip r:embed="rId160"/>
                          <a:srcRect/>
                          <a:stretch>
                            <a:fillRect/>
                          </a:stretch>
                        </pic:blipFill>
                        <pic:spPr bwMode="auto">
                          <a:xfrm>
                            <a:off x="2025" y="1149"/>
                            <a:ext cx="26415" cy="13724"/>
                          </a:xfrm>
                          <a:prstGeom prst="rect">
                            <a:avLst/>
                          </a:prstGeom>
                          <a:noFill/>
                        </pic:spPr>
                      </pic:pic>
                      <pic:pic xmlns:pic="http://schemas.openxmlformats.org/drawingml/2006/picture">
                        <pic:nvPicPr>
                          <pic:cNvPr id="106" name="Picture 27"/>
                          <pic:cNvPicPr>
                            <a:picLocks noChangeAspect="1" noChangeArrowheads="1"/>
                          </pic:cNvPicPr>
                        </pic:nvPicPr>
                        <pic:blipFill>
                          <a:blip r:embed="rId161"/>
                          <a:srcRect/>
                          <a:stretch>
                            <a:fillRect/>
                          </a:stretch>
                        </pic:blipFill>
                        <pic:spPr bwMode="auto">
                          <a:xfrm>
                            <a:off x="1975" y="4257"/>
                            <a:ext cx="635" cy="31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33CE767" id="Group 26" o:spid="_x0000_s1026" style="position:absolute;margin-left:97.55pt;margin-top:57.45pt;width:1324.45pt;height:686.2pt;z-index:-251526144;mso-position-horizontal-relative:page;mso-position-vertical-relative:page" coordorigin="1951,1149" coordsize="26489,13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">
                <v:shape id="Picture 20" o:spid="_x0000_s1027" type="#_x0000_t75" style="position:absolute;left:9650;top:942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">
                  <v:imagedata r:id="rId162" o:title=""/>
                </v:shape>
                <v:shape id="Picture 21" o:spid="_x0000_s1028" type="#_x0000_t75" style="position:absolute;left:6811;top:5348;width:640;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">
                  <v:imagedata r:id="rId163" o:title=""/>
                </v:shape>
                <v:shape id="Picture 22" o:spid="_x0000_s1029" type="#_x0000_t75" style="position:absolute;left:6757;top:10306;width:972;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">
                  <v:imagedata r:id="rId164" o:title=""/>
                </v:shape>
                <v:shape id="Picture 23" o:spid="_x0000_s1030" type="#_x0000_t75" style="position:absolute;left:26363;top:534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">
                  <v:imagedata r:id="rId162" o:title=""/>
                </v:shape>
                <v:shape id="Picture 24" o:spid="_x0000_s1031" type="#_x0000_t75" style="position:absolute;left:1950;top:11355;width:638;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">
                  <v:imagedata r:id="rId165" o:title=""/>
                </v:shape>
                <v:shape id="Picture 25" o:spid="_x0000_s1032" type="#_x0000_t75" style="position:absolute;left:14774;top:13512;width:964;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">
                  <v:imagedata r:id="rId166" o:title=""/>
                </v:shape>
                <v:shape id="Picture 26" o:spid="_x0000_s1033" type="#_x0000_t75" style="position:absolute;left:2025;top:1149;width:26415;height:1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">
                  <v:imagedata r:id="rId167" o:title=""/>
                </v:shape>
                <v:shape id="Picture 27" o:spid="_x0000_s1034" type="#_x0000_t75" style="position:absolute;left:1975;top:4257;width:635;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">
                  <v:imagedata r:id="rId168" o:title=""/>
                </v:shape>
                <w10:wrap anchorx="page" anchory="page"/>
              </v:group>
            </w:pict>
          </mc:Fallback>
        </mc:AlternateContent>
      </w:r>
      <w:r w:rsidR="001359B3">
        <w:rPr>
          <w:noProof/>
          <w:lang w:val="en-US"/>
        </w:rPr>
        <w:drawing>
          <wp:anchor distT="0" distB="0" distL="0" distR="0" simplePos="0" relativeHeight="251791360" behindDoc="1" locked="0" layoutInCell="1" allowOverlap="1" wp14:anchorId="34AC9C12" wp14:editId="5CEC3B60">
            <wp:simplePos x="0" y="0"/>
            <wp:positionH relativeFrom="page">
              <wp:posOffset>11122297</wp:posOffset>
            </wp:positionH>
            <wp:positionV relativeFrom="page">
              <wp:posOffset>9642083</wp:posOffset>
            </wp:positionV>
            <wp:extent cx="606650" cy="152400"/>
            <wp:effectExtent l="0" t="0" r="0" b="0"/>
            <wp:wrapNone/>
            <wp:docPr id="23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5.png"/>
                    <pic:cNvPicPr/>
                  </pic:nvPicPr>
                  <pic:blipFill>
                    <a:blip r:embed="rId169" cstate="print"/>
                    <a:stretch>
                      <a:fillRect/>
                    </a:stretch>
                  </pic:blipFill>
                  <pic:spPr>
                    <a:xfrm>
                      <a:off x="0" y="0"/>
                      <a:ext cx="606650" cy="152400"/>
                    </a:xfrm>
                    <a:prstGeom prst="rect">
                      <a:avLst/>
                    </a:prstGeom>
                  </pic:spPr>
                </pic:pic>
              </a:graphicData>
            </a:graphic>
          </wp:anchor>
        </w:drawing>
      </w:r>
      <w:r w:rsidR="001359B3">
        <w:rPr>
          <w:noProof/>
          <w:lang w:val="en-US"/>
        </w:rPr>
        <w:drawing>
          <wp:anchor distT="0" distB="0" distL="0" distR="0" simplePos="0" relativeHeight="251792384" behindDoc="1" locked="0" layoutInCell="1" allowOverlap="1" wp14:anchorId="6DAEADBC" wp14:editId="614BF9A9">
            <wp:simplePos x="0" y="0"/>
            <wp:positionH relativeFrom="page">
              <wp:posOffset>13712671</wp:posOffset>
            </wp:positionH>
            <wp:positionV relativeFrom="page">
              <wp:posOffset>12212748</wp:posOffset>
            </wp:positionV>
            <wp:extent cx="2615529" cy="342900"/>
            <wp:effectExtent l="0" t="0" r="0" b="0"/>
            <wp:wrapNone/>
            <wp:docPr id="23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6.png"/>
                    <pic:cNvPicPr/>
                  </pic:nvPicPr>
                  <pic:blipFill>
                    <a:blip r:embed="rId170" cstate="print"/>
                    <a:stretch>
                      <a:fillRect/>
                    </a:stretch>
                  </pic:blipFill>
                  <pic:spPr>
                    <a:xfrm>
                      <a:off x="0" y="0"/>
                      <a:ext cx="2615529" cy="342900"/>
                    </a:xfrm>
                    <a:prstGeom prst="rect">
                      <a:avLst/>
                    </a:prstGeom>
                  </pic:spPr>
                </pic:pic>
              </a:graphicData>
            </a:graphic>
          </wp:anchor>
        </w:drawing>
      </w:r>
      <w:r w:rsidR="001359B3">
        <w:rPr>
          <w:noProof/>
          <w:lang w:val="en-US"/>
        </w:rPr>
        <w:drawing>
          <wp:anchor distT="0" distB="0" distL="0" distR="0" simplePos="0" relativeHeight="251793408" behindDoc="1" locked="0" layoutInCell="1" allowOverlap="1" wp14:anchorId="3AB5A5AE" wp14:editId="65A1E385">
            <wp:simplePos x="0" y="0"/>
            <wp:positionH relativeFrom="page">
              <wp:posOffset>17517668</wp:posOffset>
            </wp:positionH>
            <wp:positionV relativeFrom="page">
              <wp:posOffset>11747594</wp:posOffset>
            </wp:positionV>
            <wp:extent cx="204526" cy="71437"/>
            <wp:effectExtent l="0" t="0" r="0" b="0"/>
            <wp:wrapNone/>
            <wp:docPr id="23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7.png"/>
                    <pic:cNvPicPr/>
                  </pic:nvPicPr>
                  <pic:blipFill>
                    <a:blip r:embed="rId171" cstate="print"/>
                    <a:stretch>
                      <a:fillRect/>
                    </a:stretch>
                  </pic:blipFill>
                  <pic:spPr>
                    <a:xfrm>
                      <a:off x="0" y="0"/>
                      <a:ext cx="204526" cy="71437"/>
                    </a:xfrm>
                    <a:prstGeom prst="rect">
                      <a:avLst/>
                    </a:prstGeom>
                  </pic:spPr>
                </pic:pic>
              </a:graphicData>
            </a:graphic>
          </wp:anchor>
        </w:drawing>
      </w:r>
      <w:r w:rsidR="001359B3">
        <w:rPr>
          <w:noProof/>
          <w:lang w:val="en-US"/>
        </w:rPr>
        <w:drawing>
          <wp:anchor distT="0" distB="0" distL="0" distR="0" simplePos="0" relativeHeight="251794432" behindDoc="1" locked="0" layoutInCell="1" allowOverlap="1" wp14:anchorId="0EA240F5" wp14:editId="01A2B01A">
            <wp:simplePos x="0" y="0"/>
            <wp:positionH relativeFrom="page">
              <wp:posOffset>17789666</wp:posOffset>
            </wp:positionH>
            <wp:positionV relativeFrom="page">
              <wp:posOffset>11747594</wp:posOffset>
            </wp:positionV>
            <wp:extent cx="422753" cy="71437"/>
            <wp:effectExtent l="0" t="0" r="0" b="0"/>
            <wp:wrapNone/>
            <wp:docPr id="23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8.png"/>
                    <pic:cNvPicPr/>
                  </pic:nvPicPr>
                  <pic:blipFill>
                    <a:blip r:embed="rId172" cstate="print"/>
                    <a:stretch>
                      <a:fillRect/>
                    </a:stretch>
                  </pic:blipFill>
                  <pic:spPr>
                    <a:xfrm>
                      <a:off x="0" y="0"/>
                      <a:ext cx="422753" cy="71437"/>
                    </a:xfrm>
                    <a:prstGeom prst="rect">
                      <a:avLst/>
                    </a:prstGeom>
                  </pic:spPr>
                </pic:pic>
              </a:graphicData>
            </a:graphic>
          </wp:anchor>
        </w:drawing>
      </w:r>
      <w:r w:rsidR="001359B3">
        <w:rPr>
          <w:noProof/>
          <w:lang w:val="en-US"/>
        </w:rPr>
        <w:drawing>
          <wp:anchor distT="0" distB="0" distL="0" distR="0" simplePos="0" relativeHeight="251795456" behindDoc="1" locked="0" layoutInCell="1" allowOverlap="1" wp14:anchorId="594A98A8" wp14:editId="1DCF3C40">
            <wp:simplePos x="0" y="0"/>
            <wp:positionH relativeFrom="page">
              <wp:posOffset>18283398</wp:posOffset>
            </wp:positionH>
            <wp:positionV relativeFrom="page">
              <wp:posOffset>11747594</wp:posOffset>
            </wp:positionV>
            <wp:extent cx="322936" cy="71437"/>
            <wp:effectExtent l="0" t="0" r="0" b="0"/>
            <wp:wrapNone/>
            <wp:docPr id="24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9.png"/>
                    <pic:cNvPicPr/>
                  </pic:nvPicPr>
                  <pic:blipFill>
                    <a:blip r:embed="rId173" cstate="print"/>
                    <a:stretch>
                      <a:fillRect/>
                    </a:stretch>
                  </pic:blipFill>
                  <pic:spPr>
                    <a:xfrm>
                      <a:off x="0" y="0"/>
                      <a:ext cx="322936" cy="71437"/>
                    </a:xfrm>
                    <a:prstGeom prst="rect">
                      <a:avLst/>
                    </a:prstGeom>
                  </pic:spPr>
                </pic:pic>
              </a:graphicData>
            </a:graphic>
          </wp:anchor>
        </w:drawing>
      </w:r>
      <w:r w:rsidR="001359B3">
        <w:rPr>
          <w:noProof/>
          <w:lang w:val="en-US"/>
        </w:rPr>
        <w:drawing>
          <wp:anchor distT="0" distB="0" distL="0" distR="0" simplePos="0" relativeHeight="251796480" behindDoc="1" locked="0" layoutInCell="1" allowOverlap="1" wp14:anchorId="324732AD" wp14:editId="706FDF00">
            <wp:simplePos x="0" y="0"/>
            <wp:positionH relativeFrom="page">
              <wp:posOffset>18671683</wp:posOffset>
            </wp:positionH>
            <wp:positionV relativeFrom="page">
              <wp:posOffset>11747594</wp:posOffset>
            </wp:positionV>
            <wp:extent cx="174679" cy="71437"/>
            <wp:effectExtent l="0" t="0" r="0" b="0"/>
            <wp:wrapNone/>
            <wp:docPr id="24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0.png"/>
                    <pic:cNvPicPr/>
                  </pic:nvPicPr>
                  <pic:blipFill>
                    <a:blip r:embed="rId174" cstate="print"/>
                    <a:stretch>
                      <a:fillRect/>
                    </a:stretch>
                  </pic:blipFill>
                  <pic:spPr>
                    <a:xfrm>
                      <a:off x="0" y="0"/>
                      <a:ext cx="174679" cy="71437"/>
                    </a:xfrm>
                    <a:prstGeom prst="rect">
                      <a:avLst/>
                    </a:prstGeom>
                  </pic:spPr>
                </pic:pic>
              </a:graphicData>
            </a:graphic>
          </wp:anchor>
        </w:drawing>
      </w:r>
      <w:r>
        <w:rPr>
          <w:noProof/>
        </w:rPr>
        <mc:AlternateContent>
          <mc:Choice Requires="wps">
            <w:drawing>
              <wp:anchor distT="0" distB="0" distL="114300" distR="114300" simplePos="0" relativeHeight="251797504" behindDoc="1" locked="0" layoutInCell="1" allowOverlap="1" wp14:anchorId="0ECB0022" wp14:editId="574E9A86">
                <wp:simplePos x="0" y="0"/>
                <wp:positionH relativeFrom="page">
                  <wp:posOffset>3507740</wp:posOffset>
                </wp:positionH>
                <wp:positionV relativeFrom="page">
                  <wp:posOffset>4312920</wp:posOffset>
                </wp:positionV>
                <wp:extent cx="11155045" cy="455612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4556125"/>
                        </a:xfrm>
                        <a:prstGeom prst="rect">
                          <a:avLst/>
                        </a:prstGeom>
                      </wps:spPr>
                      <wps:txbx>
                        <w:txbxContent>
                          <w:p w14:paraId="2F171BAC" w14:textId="77777777" w:rsidR="00490867" w:rsidRDefault="00490867" w:rsidP="001359B3">
                            <w:pPr>
                              <w:jc w:val="center"/>
                              <w:rPr>
                                <w:color w:val="000000"/>
                                <w:sz w:val="384"/>
                                <w:szCs w:val="384"/>
                              </w:rPr>
                            </w:pPr>
                            <w:r>
                              <w:rPr>
                                <w:color w:val="000000"/>
                                <w:sz w:val="384"/>
                                <w:szCs w:val="384"/>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ECB0022" id="Text Box 24" o:spid="_x0000_s1037" type="#_x0000_t202" style="position:absolute;left:0;text-align:left;margin-left:276.2pt;margin-top:339.6pt;width:878.35pt;height:358.75pt;rotation:-45;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" filled="f" stroked="f">
                <o:lock v:ext="edit" shapetype="t"/>
                <v:textbox style="mso-fit-shape-to-text:t">
                  <w:txbxContent>
                    <w:p w14:paraId="2F171BAC" w14:textId="77777777" w:rsidR="00490867" w:rsidRDefault="00490867" w:rsidP="001359B3">
                      <w:pPr>
                        <w:jc w:val="center"/>
                        <w:rPr>
                          <w:color w:val="000000"/>
                          <w:sz w:val="384"/>
                          <w:szCs w:val="384"/>
                        </w:rPr>
                      </w:pPr>
                      <w:r>
                        <w:rPr>
                          <w:color w:val="000000"/>
                          <w:sz w:val="384"/>
                          <w:szCs w:val="384"/>
                        </w:rPr>
                        <w:t>KRIBHCO</w:t>
                      </w:r>
                    </w:p>
                  </w:txbxContent>
                </v:textbox>
                <w10:wrap anchorx="page" anchory="page"/>
              </v:shape>
            </w:pict>
          </mc:Fallback>
        </mc:AlternateContent>
      </w:r>
      <w:r>
        <w:rPr>
          <w:noProof/>
        </w:rPr>
        <mc:AlternateContent>
          <mc:Choice Requires="wps">
            <w:drawing>
              <wp:anchor distT="0" distB="0" distL="114300" distR="114300" simplePos="0" relativeHeight="251798528" behindDoc="1" locked="0" layoutInCell="1" allowOverlap="1" wp14:anchorId="1CD0D904" wp14:editId="5D18F0FF">
                <wp:simplePos x="0" y="0"/>
                <wp:positionH relativeFrom="page">
                  <wp:posOffset>4554855</wp:posOffset>
                </wp:positionH>
                <wp:positionV relativeFrom="page">
                  <wp:posOffset>6246495</wp:posOffset>
                </wp:positionV>
                <wp:extent cx="12927330" cy="455612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4556125"/>
                        </a:xfrm>
                        <a:prstGeom prst="rect">
                          <a:avLst/>
                        </a:prstGeom>
                      </wps:spPr>
                      <wps:txbx>
                        <w:txbxContent>
                          <w:p w14:paraId="5FE0A13D" w14:textId="77777777" w:rsidR="00490867" w:rsidRDefault="00490867" w:rsidP="001359B3">
                            <w:pPr>
                              <w:jc w:val="center"/>
                              <w:rPr>
                                <w:color w:val="000000"/>
                                <w:sz w:val="384"/>
                                <w:szCs w:val="384"/>
                              </w:rPr>
                            </w:pPr>
                            <w:r>
                              <w:rPr>
                                <w:color w:val="000000"/>
                                <w:sz w:val="384"/>
                                <w:szCs w:val="384"/>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CD0D904" id="Text Box 22" o:spid="_x0000_s1038" type="#_x0000_t202" style="position:absolute;left:0;text-align:left;margin-left:358.65pt;margin-top:491.85pt;width:1017.9pt;height:358.75pt;rotation:-45;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" filled="f" stroked="f">
                <o:lock v:ext="edit" shapetype="t"/>
                <v:textbox style="mso-fit-shape-to-text:t">
                  <w:txbxContent>
                    <w:p w14:paraId="5FE0A13D" w14:textId="77777777" w:rsidR="00490867" w:rsidRDefault="00490867" w:rsidP="001359B3">
                      <w:pPr>
                        <w:jc w:val="center"/>
                        <w:rPr>
                          <w:color w:val="000000"/>
                          <w:sz w:val="384"/>
                          <w:szCs w:val="384"/>
                        </w:rPr>
                      </w:pPr>
                      <w:r>
                        <w:rPr>
                          <w:color w:val="000000"/>
                          <w:sz w:val="384"/>
                          <w:szCs w:val="384"/>
                        </w:rPr>
                        <w:t>Confidential</w:t>
                      </w:r>
                    </w:p>
                  </w:txbxContent>
                </v:textbox>
                <w10:wrap anchorx="page" anchory="page"/>
              </v:shape>
            </w:pict>
          </mc:Fallback>
        </mc:AlternateContent>
      </w:r>
    </w:p>
    <w:p w14:paraId="2C086204" w14:textId="11A375D3" w:rsidR="001359B3" w:rsidRPr="0037691F" w:rsidRDefault="004727BB" w:rsidP="001359B3">
      <w:pPr>
        <w:pStyle w:val="BodyText"/>
        <w:spacing w:before="4"/>
        <w:rPr>
          <w:rFonts w:ascii="Calibri"/>
          <w:b/>
          <w:sz w:val="16"/>
        </w:rPr>
        <w:sectPr w:rsidR="001359B3" w:rsidRPr="0037691F">
          <w:headerReference w:type="default" r:id="rId175"/>
          <w:footerReference w:type="default" r:id="rId176"/>
          <w:pgSz w:w="24480" w:h="15840" w:orient="landscape"/>
          <w:pgMar w:top="1500" w:right="3560" w:bottom="280" w:left="3560" w:header="0" w:footer="0" w:gutter="0"/>
          <w:cols w:space="720"/>
        </w:sectPr>
      </w:pPr>
      <w:r>
        <w:rPr>
          <w:noProof/>
        </w:rPr>
        <w:lastRenderedPageBreak/>
        <mc:AlternateContent>
          <mc:Choice Requires="wps">
            <w:drawing>
              <wp:anchor distT="0" distB="0" distL="114300" distR="114300" simplePos="0" relativeHeight="251773952" behindDoc="0" locked="0" layoutInCell="1" allowOverlap="1" wp14:anchorId="13223EEE" wp14:editId="7458E704">
                <wp:simplePos x="0" y="0"/>
                <wp:positionH relativeFrom="page">
                  <wp:posOffset>10031095</wp:posOffset>
                </wp:positionH>
                <wp:positionV relativeFrom="page">
                  <wp:posOffset>6796405</wp:posOffset>
                </wp:positionV>
                <wp:extent cx="2893695" cy="1132840"/>
                <wp:effectExtent l="0" t="0" r="1905"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695" cy="1132840"/>
                        </a:xfrm>
                        <a:prstGeom prst="rect">
                          <a:avLst/>
                        </a:prstGeom>
                        <a:gradFill rotWithShape="0">
                          <a:gsLst>
                            <a:gs pos="0">
                              <a:srgbClr val="FFFFFF"/>
                            </a:gs>
                            <a:gs pos="100000">
                              <a:srgbClr val="FFFFFF">
                                <a:alpha val="70000"/>
                              </a:srgbClr>
                            </a:gs>
                          </a:gsLst>
                          <a:lin ang="5400000" scaled="1"/>
                        </a:gradFill>
                        <a:ln w="12700">
                          <a:solidFill>
                            <a:srgbClr val="000000"/>
                          </a:solidFill>
                          <a:prstDash val="dash"/>
                          <a:miter lim="800000"/>
                          <a:headEnd/>
                          <a:tailEnd/>
                        </a:ln>
                      </wps:spPr>
                      <wps:txbx>
                        <w:txbxContent>
                          <w:p w14:paraId="74B42CC1" w14:textId="77777777" w:rsidR="00490867" w:rsidRPr="006356D1" w:rsidRDefault="00490867"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3F25D309" w14:textId="77777777" w:rsidR="00490867" w:rsidRPr="006356D1" w:rsidRDefault="00490867"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proofErr w:type="gramStart"/>
                            <w:r w:rsidRPr="006356D1">
                              <w:rPr>
                                <w:color w:val="000000" w:themeColor="text1"/>
                                <w:sz w:val="28"/>
                              </w:rPr>
                              <w:t>plant</w:t>
                            </w:r>
                            <w:proofErr w:type="gramEnd"/>
                          </w:p>
                          <w:p w14:paraId="291DE1E7" w14:textId="77777777" w:rsidR="00490867" w:rsidRPr="006356D1" w:rsidRDefault="00490867"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23EEE" id="Text Box 20" o:spid="_x0000_s1039" type="#_x0000_t202" style="position:absolute;margin-left:789.85pt;margin-top:535.15pt;width:227.85pt;height:89.2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" strokeweight="1pt">
                <v:fill o:opacity2="45875f" focus="100%" type="gradient"/>
                <v:stroke dashstyle="dash"/>
                <v:textbox inset="0,0,0,0">
                  <w:txbxContent>
                    <w:p w14:paraId="74B42CC1" w14:textId="77777777" w:rsidR="00490867" w:rsidRPr="006356D1" w:rsidRDefault="00490867"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3F25D309" w14:textId="77777777" w:rsidR="00490867" w:rsidRPr="006356D1" w:rsidRDefault="00490867"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proofErr w:type="gramStart"/>
                      <w:r w:rsidRPr="006356D1">
                        <w:rPr>
                          <w:color w:val="000000" w:themeColor="text1"/>
                          <w:sz w:val="28"/>
                        </w:rPr>
                        <w:t>plant</w:t>
                      </w:r>
                      <w:proofErr w:type="gramEnd"/>
                    </w:p>
                    <w:p w14:paraId="291DE1E7" w14:textId="77777777" w:rsidR="00490867" w:rsidRPr="006356D1" w:rsidRDefault="00490867"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v:textbox>
                <w10:wrap anchorx="page" anchory="page"/>
              </v:shape>
            </w:pict>
          </mc:Fallback>
        </mc:AlternateContent>
      </w:r>
      <w:r>
        <w:rPr>
          <w:noProof/>
        </w:rPr>
        <mc:AlternateContent>
          <mc:Choice Requires="wpg">
            <w:drawing>
              <wp:anchor distT="0" distB="0" distL="114300" distR="114300" simplePos="0" relativeHeight="251799552" behindDoc="1" locked="0" layoutInCell="1" allowOverlap="1" wp14:anchorId="23D4E716" wp14:editId="504F0B08">
                <wp:simplePos x="0" y="0"/>
                <wp:positionH relativeFrom="page">
                  <wp:posOffset>284480</wp:posOffset>
                </wp:positionH>
                <wp:positionV relativeFrom="page">
                  <wp:posOffset>115570</wp:posOffset>
                </wp:positionV>
                <wp:extent cx="14707235" cy="982726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07235" cy="9827260"/>
                          <a:chOff x="448" y="182"/>
                          <a:chExt cx="23161" cy="15476"/>
                        </a:xfrm>
                      </wpg:grpSpPr>
                      <pic:pic xmlns:pic="http://schemas.openxmlformats.org/drawingml/2006/picture">
                        <pic:nvPicPr>
                          <pic:cNvPr id="116" name="Picture 31"/>
                          <pic:cNvPicPr>
                            <a:picLocks noChangeAspect="1" noChangeArrowheads="1"/>
                          </pic:cNvPicPr>
                        </pic:nvPicPr>
                        <pic:blipFill>
                          <a:blip r:embed="rId177"/>
                          <a:srcRect/>
                          <a:stretch>
                            <a:fillRect/>
                          </a:stretch>
                        </pic:blipFill>
                        <pic:spPr bwMode="auto">
                          <a:xfrm>
                            <a:off x="621" y="182"/>
                            <a:ext cx="5" cy="322"/>
                          </a:xfrm>
                          <a:prstGeom prst="rect">
                            <a:avLst/>
                          </a:prstGeom>
                          <a:noFill/>
                        </pic:spPr>
                      </pic:pic>
                      <pic:pic xmlns:pic="http://schemas.openxmlformats.org/drawingml/2006/picture">
                        <pic:nvPicPr>
                          <pic:cNvPr id="118" name="Picture 32"/>
                          <pic:cNvPicPr>
                            <a:picLocks noChangeAspect="1" noChangeArrowheads="1"/>
                          </pic:cNvPicPr>
                        </pic:nvPicPr>
                        <pic:blipFill>
                          <a:blip r:embed="rId178"/>
                          <a:srcRect/>
                          <a:stretch>
                            <a:fillRect/>
                          </a:stretch>
                        </pic:blipFill>
                        <pic:spPr bwMode="auto">
                          <a:xfrm>
                            <a:off x="448" y="535"/>
                            <a:ext cx="23161" cy="1512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65E0D8E" id="Group 17" o:spid="_x0000_s1026" style="position:absolute;margin-left:22.4pt;margin-top:9.1pt;width:1158.05pt;height:773.8pt;z-index:-251516928;mso-position-horizontal-relative:page;mso-position-vertical-relative:page" coordorigin="448,182" coordsize="23161,1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">
                <v:shape id="Picture 31" o:spid="_x0000_s1027" type="#_x0000_t75" style="position:absolute;left:621;top:182;width: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">
                  <v:imagedata r:id="rId179" o:title=""/>
                </v:shape>
                <v:shape id="Picture 32" o:spid="_x0000_s1028" type="#_x0000_t75" style="position:absolute;left:448;top:535;width:23161;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">
                  <v:imagedata r:id="rId180" o:title=""/>
                </v:shape>
                <w10:wrap anchorx="page" anchory="page"/>
              </v:group>
            </w:pict>
          </mc:Fallback>
        </mc:AlternateContent>
      </w:r>
      <w:r>
        <w:rPr>
          <w:noProof/>
        </w:rPr>
        <mc:AlternateContent>
          <mc:Choice Requires="wps">
            <w:drawing>
              <wp:anchor distT="0" distB="0" distL="114300" distR="114300" simplePos="0" relativeHeight="251771904" behindDoc="0" locked="0" layoutInCell="1" allowOverlap="1" wp14:anchorId="39B1FA6E" wp14:editId="0A7F78FD">
                <wp:simplePos x="0" y="0"/>
                <wp:positionH relativeFrom="page">
                  <wp:posOffset>2712085</wp:posOffset>
                </wp:positionH>
                <wp:positionV relativeFrom="page">
                  <wp:posOffset>3335020</wp:posOffset>
                </wp:positionV>
                <wp:extent cx="8625205" cy="355663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625205" cy="3556635"/>
                        </a:xfrm>
                        <a:prstGeom prst="rect">
                          <a:avLst/>
                        </a:prstGeom>
                      </wps:spPr>
                      <wps:txbx>
                        <w:txbxContent>
                          <w:p w14:paraId="3BCA7D7D" w14:textId="77777777" w:rsidR="00490867" w:rsidRDefault="00490867" w:rsidP="001359B3">
                            <w:pPr>
                              <w:jc w:val="center"/>
                              <w:rPr>
                                <w:color w:val="000000"/>
                                <w:sz w:val="298"/>
                                <w:szCs w:val="298"/>
                              </w:rPr>
                            </w:pPr>
                            <w:r>
                              <w:rPr>
                                <w:color w:val="000000"/>
                                <w:sz w:val="298"/>
                                <w:szCs w:val="298"/>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B1FA6E" id="Text Box 10" o:spid="_x0000_s1040" type="#_x0000_t202" style="position:absolute;margin-left:213.55pt;margin-top:262.6pt;width:679.15pt;height:280.05pt;rotation:-45;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" filled="f" stroked="f">
                <o:lock v:ext="edit" shapetype="t"/>
                <v:textbox style="mso-fit-shape-to-text:t">
                  <w:txbxContent>
                    <w:p w14:paraId="3BCA7D7D" w14:textId="77777777" w:rsidR="00490867" w:rsidRDefault="00490867" w:rsidP="001359B3">
                      <w:pPr>
                        <w:jc w:val="center"/>
                        <w:rPr>
                          <w:color w:val="000000"/>
                          <w:sz w:val="298"/>
                          <w:szCs w:val="298"/>
                        </w:rPr>
                      </w:pPr>
                      <w:r>
                        <w:rPr>
                          <w:color w:val="000000"/>
                          <w:sz w:val="298"/>
                          <w:szCs w:val="298"/>
                        </w:rPr>
                        <w:t>KRIBHCO</w:t>
                      </w:r>
                    </w:p>
                  </w:txbxContent>
                </v:textbox>
                <w10:wrap anchorx="page" anchory="page"/>
              </v:shape>
            </w:pict>
          </mc:Fallback>
        </mc:AlternateContent>
      </w:r>
      <w:r>
        <w:rPr>
          <w:noProof/>
        </w:rPr>
        <mc:AlternateContent>
          <mc:Choice Requires="wps">
            <w:drawing>
              <wp:anchor distT="0" distB="0" distL="114300" distR="114300" simplePos="0" relativeHeight="251772928" behindDoc="0" locked="0" layoutInCell="1" allowOverlap="1" wp14:anchorId="7BE113B7" wp14:editId="254C94F9">
                <wp:simplePos x="0" y="0"/>
                <wp:positionH relativeFrom="page">
                  <wp:posOffset>3521710</wp:posOffset>
                </wp:positionH>
                <wp:positionV relativeFrom="page">
                  <wp:posOffset>4829810</wp:posOffset>
                </wp:positionV>
                <wp:extent cx="9996170" cy="35566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9996170" cy="3556635"/>
                        </a:xfrm>
                        <a:prstGeom prst="rect">
                          <a:avLst/>
                        </a:prstGeom>
                      </wps:spPr>
                      <wps:txbx>
                        <w:txbxContent>
                          <w:p w14:paraId="574F01CD" w14:textId="77777777" w:rsidR="00490867" w:rsidRDefault="00490867" w:rsidP="001359B3">
                            <w:pPr>
                              <w:jc w:val="center"/>
                              <w:rPr>
                                <w:color w:val="000000"/>
                                <w:sz w:val="298"/>
                                <w:szCs w:val="298"/>
                              </w:rPr>
                            </w:pPr>
                            <w:r>
                              <w:rPr>
                                <w:color w:val="000000"/>
                                <w:sz w:val="298"/>
                                <w:szCs w:val="298"/>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E113B7" id="Text Box 3" o:spid="_x0000_s1041" type="#_x0000_t202" style="position:absolute;margin-left:277.3pt;margin-top:380.3pt;width:787.1pt;height:280.05pt;rotation:-45;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" filled="f" stroked="f">
                <o:lock v:ext="edit" shapetype="t"/>
                <v:textbox style="mso-fit-shape-to-text:t">
                  <w:txbxContent>
                    <w:p w14:paraId="574F01CD" w14:textId="77777777" w:rsidR="00490867" w:rsidRDefault="00490867" w:rsidP="001359B3">
                      <w:pPr>
                        <w:jc w:val="center"/>
                        <w:rPr>
                          <w:color w:val="000000"/>
                          <w:sz w:val="298"/>
                          <w:szCs w:val="298"/>
                        </w:rPr>
                      </w:pPr>
                      <w:r>
                        <w:rPr>
                          <w:color w:val="000000"/>
                          <w:sz w:val="298"/>
                          <w:szCs w:val="298"/>
                        </w:rPr>
                        <w:t>Confidential</w:t>
                      </w:r>
                    </w:p>
                  </w:txbxContent>
                </v:textbox>
                <w10:wrap anchorx="page" anchory="page"/>
              </v:shape>
            </w:pict>
          </mc:Fallback>
        </mc:AlternateContent>
      </w:r>
    </w:p>
    <w:p w14:paraId="58A50D24" w14:textId="77777777" w:rsidR="001359B3" w:rsidRPr="00527C08" w:rsidRDefault="001359B3" w:rsidP="001359B3">
      <w:pPr>
        <w:rPr>
          <w:sz w:val="2"/>
          <w:szCs w:val="2"/>
        </w:rPr>
      </w:pPr>
    </w:p>
    <w:p w14:paraId="4EF6082D" w14:textId="77777777" w:rsidR="00944713" w:rsidRPr="00CB082E" w:rsidRDefault="00944713" w:rsidP="00944713">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4FA487FB"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760175A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310BA731"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2719D1B4"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248EA422"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similar to other emulsion explosives. </w:t>
      </w:r>
    </w:p>
    <w:p w14:paraId="0F3B799B"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Look w:val="04A0" w:firstRow="1" w:lastRow="0" w:firstColumn="1" w:lastColumn="0" w:noHBand="0" w:noVBand="1"/>
      </w:tblPr>
      <w:tblGrid>
        <w:gridCol w:w="3827"/>
        <w:gridCol w:w="1568"/>
        <w:gridCol w:w="2389"/>
        <w:gridCol w:w="1391"/>
      </w:tblGrid>
      <w:tr w:rsidR="00944713" w:rsidRPr="00731FA6" w14:paraId="5F7B8091" w14:textId="77777777" w:rsidTr="008A475E">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77B4ED32"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2FC98B6"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944713" w:rsidRPr="00731FA6" w14:paraId="23CCCDA2"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20001DA9" w14:textId="77777777" w:rsidR="00944713" w:rsidRPr="00560C0A" w:rsidRDefault="00944713" w:rsidP="008A475E">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F7E8DD9"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514932C"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15EFAEB" w14:textId="77777777" w:rsidR="00944713" w:rsidRPr="00560C0A" w:rsidRDefault="00944713" w:rsidP="008A475E">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944713" w:rsidRPr="00731FA6" w14:paraId="2E01293E" w14:textId="77777777" w:rsidTr="008A475E">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02F9858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w:t>
            </w:r>
          </w:p>
        </w:tc>
        <w:tc>
          <w:tcPr>
            <w:tcW w:w="1568" w:type="dxa"/>
            <w:tcBorders>
              <w:top w:val="single" w:sz="4" w:space="0" w:color="auto"/>
              <w:left w:val="single" w:sz="4" w:space="0" w:color="auto"/>
              <w:bottom w:val="single" w:sz="4" w:space="0" w:color="auto"/>
              <w:right w:val="single" w:sz="4" w:space="0" w:color="auto"/>
            </w:tcBorders>
            <w:hideMark/>
          </w:tcPr>
          <w:p w14:paraId="3984AFC3"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3257A143"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66D2548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944713" w:rsidRPr="00731FA6" w14:paraId="77CD7586" w14:textId="77777777" w:rsidTr="008A475E">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7D97E877"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47BE1F3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63C0F9F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7D42694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944713" w:rsidRPr="00731FA6" w14:paraId="3FBA4EE0"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0228074"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6A6B5D5"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249AA876"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5C3D88EA"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1D042A03" w14:textId="77777777" w:rsidTr="008A475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970C75B"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269CE20D" w14:textId="77777777" w:rsidR="00944713" w:rsidRPr="00731FA6" w:rsidRDefault="00944713" w:rsidP="008A475E">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6B98C71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5F1AAA4D"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1FB65955" w14:textId="77777777" w:rsidTr="008A475E">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43CC66FE"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1397F711" w14:textId="77777777" w:rsidR="00944713" w:rsidRPr="00731FA6" w:rsidRDefault="00944713" w:rsidP="008A475E">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47EE040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111CFA2D"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69F6B57E" w14:textId="77777777" w:rsidTr="008A475E">
        <w:trPr>
          <w:trHeight w:val="339"/>
        </w:trPr>
        <w:tc>
          <w:tcPr>
            <w:tcW w:w="3827" w:type="dxa"/>
            <w:tcBorders>
              <w:top w:val="single" w:sz="4" w:space="0" w:color="auto"/>
              <w:left w:val="single" w:sz="4" w:space="0" w:color="auto"/>
              <w:bottom w:val="single" w:sz="4" w:space="0" w:color="auto"/>
              <w:right w:val="single" w:sz="4" w:space="0" w:color="auto"/>
            </w:tcBorders>
            <w:hideMark/>
          </w:tcPr>
          <w:p w14:paraId="318DC23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26604B2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573050E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739D05DC"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944713" w:rsidRPr="00731FA6" w14:paraId="74400582" w14:textId="77777777" w:rsidTr="008A475E">
        <w:trPr>
          <w:trHeight w:val="297"/>
        </w:trPr>
        <w:tc>
          <w:tcPr>
            <w:tcW w:w="3827" w:type="dxa"/>
            <w:tcBorders>
              <w:top w:val="single" w:sz="4" w:space="0" w:color="auto"/>
              <w:left w:val="single" w:sz="4" w:space="0" w:color="auto"/>
              <w:bottom w:val="single" w:sz="4" w:space="0" w:color="auto"/>
              <w:right w:val="single" w:sz="4" w:space="0" w:color="auto"/>
            </w:tcBorders>
            <w:hideMark/>
          </w:tcPr>
          <w:p w14:paraId="389D8442"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0DE7978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08AC7DF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5C6A4759"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572046CF" w14:textId="77777777" w:rsidR="00944713" w:rsidRPr="003E18EE"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0C495356"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Look w:val="04A0" w:firstRow="1" w:lastRow="0" w:firstColumn="1" w:lastColumn="0" w:noHBand="0" w:noVBand="1"/>
      </w:tblPr>
      <w:tblGrid>
        <w:gridCol w:w="4945"/>
        <w:gridCol w:w="2250"/>
        <w:gridCol w:w="1955"/>
      </w:tblGrid>
      <w:tr w:rsidR="00944713" w:rsidRPr="00731FA6" w14:paraId="6934C4CD"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40EBF70"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4D32A8A"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413DDE7" w14:textId="77777777" w:rsidR="00944713" w:rsidRPr="00731FA6" w:rsidRDefault="00944713" w:rsidP="008A475E">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944713" w:rsidRPr="00731FA6" w14:paraId="4D212902"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286EDD2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4027754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44CB7A5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944713" w:rsidRPr="00731FA6" w14:paraId="3FE62784"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0C2EFD8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01C20389"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0B0E552C"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944713" w:rsidRPr="00731FA6" w14:paraId="06308B04" w14:textId="77777777" w:rsidTr="008A475E">
        <w:trPr>
          <w:trHeight w:val="621"/>
        </w:trPr>
        <w:tc>
          <w:tcPr>
            <w:tcW w:w="4945" w:type="dxa"/>
            <w:tcBorders>
              <w:top w:val="single" w:sz="4" w:space="0" w:color="auto"/>
              <w:left w:val="single" w:sz="4" w:space="0" w:color="auto"/>
              <w:bottom w:val="single" w:sz="4" w:space="0" w:color="auto"/>
              <w:right w:val="single" w:sz="4" w:space="0" w:color="auto"/>
            </w:tcBorders>
            <w:hideMark/>
          </w:tcPr>
          <w:p w14:paraId="7B86DC1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Detonation model:</w:t>
            </w:r>
          </w:p>
        </w:tc>
        <w:tc>
          <w:tcPr>
            <w:tcW w:w="2250" w:type="dxa"/>
            <w:tcBorders>
              <w:top w:val="single" w:sz="4" w:space="0" w:color="auto"/>
              <w:left w:val="single" w:sz="4" w:space="0" w:color="auto"/>
              <w:bottom w:val="single" w:sz="4" w:space="0" w:color="auto"/>
              <w:right w:val="single" w:sz="4" w:space="0" w:color="auto"/>
            </w:tcBorders>
            <w:hideMark/>
          </w:tcPr>
          <w:p w14:paraId="7FB5630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6CA4B7E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944713" w:rsidRPr="00731FA6" w14:paraId="015F5B16"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0F51C770"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4F5CC2E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34AD8F4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944713" w:rsidRPr="00731FA6" w14:paraId="589F9EC1"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423613D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2FA4D9F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624A54AF"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944713" w:rsidRPr="00731FA6" w14:paraId="4C5FE458" w14:textId="77777777" w:rsidTr="008A475E">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7E9A428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7EF63A62"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Ammonium nitrate (&gt;90 wt%), FO (1–10)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472AB49E"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944713" w:rsidRPr="00731FA6" w14:paraId="6E9B808C" w14:textId="77777777" w:rsidTr="008A475E">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15C7E0BC"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0053AD4" w14:textId="77777777" w:rsidR="00944713" w:rsidRPr="00731FA6" w:rsidRDefault="00944713" w:rsidP="008A475E">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53AEA923" w14:textId="77777777" w:rsidR="00944713" w:rsidRPr="00731FA6" w:rsidRDefault="00944713" w:rsidP="008A475E">
            <w:pPr>
              <w:spacing w:line="360" w:lineRule="auto"/>
              <w:rPr>
                <w:rFonts w:ascii="Arial" w:eastAsia="Times New Roman" w:hAnsi="Arial" w:cs="Arial"/>
                <w:color w:val="000000"/>
                <w:sz w:val="20"/>
                <w:szCs w:val="20"/>
                <w:lang w:eastAsia="en-IN"/>
              </w:rPr>
            </w:pPr>
          </w:p>
        </w:tc>
      </w:tr>
      <w:tr w:rsidR="00944713" w:rsidRPr="00731FA6" w14:paraId="2B386C2C"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5E9F7D1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278E8325"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2149E73A"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944713" w:rsidRPr="00731FA6" w14:paraId="4CCFF31A" w14:textId="77777777" w:rsidTr="008A475E">
        <w:trPr>
          <w:trHeight w:val="258"/>
        </w:trPr>
        <w:tc>
          <w:tcPr>
            <w:tcW w:w="4945" w:type="dxa"/>
            <w:tcBorders>
              <w:top w:val="single" w:sz="4" w:space="0" w:color="auto"/>
              <w:left w:val="single" w:sz="4" w:space="0" w:color="auto"/>
              <w:bottom w:val="single" w:sz="4" w:space="0" w:color="auto"/>
              <w:right w:val="single" w:sz="4" w:space="0" w:color="auto"/>
            </w:tcBorders>
            <w:hideMark/>
          </w:tcPr>
          <w:p w14:paraId="2E9A8E21"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7A4B6007"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38AFD6CB"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944713" w:rsidRPr="00731FA6" w14:paraId="231F80FB" w14:textId="77777777" w:rsidTr="008A475E">
        <w:trPr>
          <w:trHeight w:val="310"/>
        </w:trPr>
        <w:tc>
          <w:tcPr>
            <w:tcW w:w="4945" w:type="dxa"/>
            <w:tcBorders>
              <w:top w:val="single" w:sz="4" w:space="0" w:color="auto"/>
              <w:left w:val="single" w:sz="4" w:space="0" w:color="auto"/>
              <w:bottom w:val="single" w:sz="4" w:space="0" w:color="auto"/>
              <w:right w:val="single" w:sz="4" w:space="0" w:color="auto"/>
            </w:tcBorders>
            <w:hideMark/>
          </w:tcPr>
          <w:p w14:paraId="60ADFF9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0E341BB4"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001790E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944713" w:rsidRPr="00731FA6" w14:paraId="1F436257" w14:textId="77777777" w:rsidTr="008A475E">
        <w:trPr>
          <w:trHeight w:val="271"/>
        </w:trPr>
        <w:tc>
          <w:tcPr>
            <w:tcW w:w="4945" w:type="dxa"/>
            <w:tcBorders>
              <w:top w:val="single" w:sz="4" w:space="0" w:color="auto"/>
              <w:left w:val="single" w:sz="4" w:space="0" w:color="auto"/>
              <w:bottom w:val="single" w:sz="4" w:space="0" w:color="auto"/>
              <w:right w:val="single" w:sz="4" w:space="0" w:color="auto"/>
            </w:tcBorders>
            <w:hideMark/>
          </w:tcPr>
          <w:p w14:paraId="0AA3EF76"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4E262D8D"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29AE5018" w14:textId="77777777" w:rsidR="00944713" w:rsidRPr="00731FA6" w:rsidRDefault="00944713" w:rsidP="008A475E">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7720713A" w14:textId="77777777" w:rsidR="00944713" w:rsidRPr="005256D7"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w:t>
      </w:r>
    </w:p>
    <w:p w14:paraId="32A4C52B"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Manufacturing Process &amp; Available Process Technology of WNA &amp; AN</w:t>
      </w:r>
    </w:p>
    <w:p w14:paraId="762CC947" w14:textId="77777777" w:rsidR="00944713" w:rsidRDefault="00944713" w:rsidP="00944713">
      <w:pPr>
        <w:shd w:val="clear" w:color="auto" w:fill="FFFFFF" w:themeFill="background1"/>
        <w:rPr>
          <w:rFonts w:ascii="Arial" w:hAnsi="Arial" w:cs="Arial"/>
          <w:b/>
          <w:bCs/>
          <w:sz w:val="20"/>
          <w:szCs w:val="20"/>
          <w:lang w:val="en-US"/>
        </w:rPr>
      </w:pPr>
    </w:p>
    <w:p w14:paraId="2F328DA6"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Plants and Operating Technology:</w:t>
      </w:r>
    </w:p>
    <w:p w14:paraId="4170DFAA" w14:textId="77777777" w:rsidR="00944713" w:rsidRDefault="00944713" w:rsidP="00944713">
      <w:pPr>
        <w:shd w:val="clear" w:color="auto" w:fill="FFFFFF" w:themeFill="background1"/>
        <w:rPr>
          <w:rFonts w:ascii="Arial" w:hAnsi="Arial" w:cs="Arial"/>
          <w:color w:val="000000" w:themeColor="text1"/>
          <w:sz w:val="20"/>
          <w:szCs w:val="20"/>
          <w:lang w:val="en-US"/>
        </w:rPr>
      </w:pPr>
    </w:p>
    <w:p w14:paraId="224145BD"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Many technology providers are racing to weak nitric acid and ammonium nitrate plants. Thyssenkrupp is the primary technology provider to the Indian WAN and AN manufacturing company.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and </w:t>
      </w: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are the other providers of technology to Indian manufacturers. </w:t>
      </w:r>
    </w:p>
    <w:p w14:paraId="3D1D3A5A"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t>
      </w:r>
    </w:p>
    <w:p w14:paraId="25546E9B"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 privately owned Swiss Company, wholly owned by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Holding, headquartered in Lugano (Switzerland) acquired the melamine manufacturing, nitric acid, ammonium nitrate, urea ammonium, and other critical fertilizer production technology from Borealis in 2013-2014. Additionally, it purchases the reputable Czech EPC contractor </w:t>
      </w:r>
      <w:proofErr w:type="spellStart"/>
      <w:r w:rsidRPr="00D86D88">
        <w:rPr>
          <w:rFonts w:ascii="Arial" w:hAnsi="Arial" w:cs="Arial"/>
          <w:color w:val="000000" w:themeColor="text1"/>
          <w:sz w:val="20"/>
          <w:szCs w:val="20"/>
          <w:lang w:val="en-US"/>
        </w:rPr>
        <w:t>Chemoproject</w:t>
      </w:r>
      <w:proofErr w:type="spellEnd"/>
      <w:r w:rsidRPr="00D86D88">
        <w:rPr>
          <w:rFonts w:ascii="Arial" w:hAnsi="Arial" w:cs="Arial"/>
          <w:color w:val="000000" w:themeColor="text1"/>
          <w:sz w:val="20"/>
          <w:szCs w:val="20"/>
          <w:lang w:val="en-US"/>
        </w:rPr>
        <w:t xml:space="preserve"> Nitrogen, renaming it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Project. After combining Ammonia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Urea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Methanol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and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Chemicals into one business,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is formed to streamline the company's structure.</w:t>
      </w:r>
    </w:p>
    <w:p w14:paraId="3323F6F8"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has been at the forefront of creating and granting </w:t>
      </w:r>
      <w:proofErr w:type="spellStart"/>
      <w:r w:rsidRPr="00D86D88">
        <w:rPr>
          <w:rFonts w:ascii="Arial" w:hAnsi="Arial" w:cs="Arial"/>
          <w:color w:val="000000" w:themeColor="text1"/>
          <w:sz w:val="20"/>
          <w:szCs w:val="20"/>
          <w:lang w:val="en-US"/>
        </w:rPr>
        <w:t>licences</w:t>
      </w:r>
      <w:proofErr w:type="spellEnd"/>
      <w:r w:rsidRPr="00D86D88">
        <w:rPr>
          <w:rFonts w:ascii="Arial" w:hAnsi="Arial" w:cs="Arial"/>
          <w:color w:val="000000" w:themeColor="text1"/>
          <w:sz w:val="20"/>
          <w:szCs w:val="20"/>
          <w:lang w:val="en-US"/>
        </w:rPr>
        <w:t xml:space="preserve"> for technology for the urea industry since 1947. Nitric acid business entry by </w:t>
      </w:r>
      <w:proofErr w:type="spellStart"/>
      <w:r w:rsidRPr="00D86D88">
        <w:rPr>
          <w:rFonts w:ascii="Arial" w:hAnsi="Arial" w:cs="Arial"/>
          <w:color w:val="000000" w:themeColor="text1"/>
          <w:sz w:val="20"/>
          <w:szCs w:val="20"/>
          <w:lang w:val="en-US"/>
        </w:rPr>
        <w:t>Kribhco</w:t>
      </w:r>
      <w:proofErr w:type="spellEnd"/>
      <w:r w:rsidRPr="00D86D88">
        <w:rPr>
          <w:rFonts w:ascii="Arial" w:hAnsi="Arial" w:cs="Arial"/>
          <w:color w:val="000000" w:themeColor="text1"/>
          <w:sz w:val="20"/>
          <w:szCs w:val="20"/>
          <w:lang w:val="en-US"/>
        </w:rPr>
        <w:t xml:space="preserve">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05C64696"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lastRenderedPageBreak/>
        <w:t xml:space="preserve">When M.W. Kellogg and Brown &amp; Root Engineering and Construction joined in 1998, one of the world's leading engineering, procurement, construction (EPC), and services businesses was born: KBR. The company split from Halliburton in 2006 and completed an IPO on the New York Stock Exchange. We have expanded to offer comprehensive science, technology, and engineering solutions for various areas, including aerospace and </w:t>
      </w:r>
      <w:proofErr w:type="spellStart"/>
      <w:r w:rsidRPr="00D86D88">
        <w:rPr>
          <w:rFonts w:ascii="Arial" w:hAnsi="Arial" w:cs="Arial"/>
          <w:color w:val="000000" w:themeColor="text1"/>
          <w:sz w:val="20"/>
          <w:szCs w:val="20"/>
          <w:lang w:val="en-US"/>
        </w:rPr>
        <w:t>defence</w:t>
      </w:r>
      <w:proofErr w:type="spellEnd"/>
      <w:r w:rsidRPr="00D86D88">
        <w:rPr>
          <w:rFonts w:ascii="Arial" w:hAnsi="Arial" w:cs="Arial"/>
          <w:color w:val="000000" w:themeColor="text1"/>
          <w:sz w:val="20"/>
          <w:szCs w:val="20"/>
          <w:lang w:val="en-US"/>
        </w:rPr>
        <w:t xml:space="preserve">, industrial, intelligence, and more. These acquisitions include </w:t>
      </w:r>
      <w:proofErr w:type="spellStart"/>
      <w:r w:rsidRPr="00D86D88">
        <w:rPr>
          <w:rFonts w:ascii="Arial" w:hAnsi="Arial" w:cs="Arial"/>
          <w:color w:val="000000" w:themeColor="text1"/>
          <w:sz w:val="20"/>
          <w:szCs w:val="20"/>
          <w:lang w:val="en-US"/>
        </w:rPr>
        <w:t>Ecoplanning</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Energo</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Granherne</w:t>
      </w:r>
      <w:proofErr w:type="spellEnd"/>
      <w:r w:rsidRPr="00D86D88">
        <w:rPr>
          <w:rFonts w:ascii="Arial" w:hAnsi="Arial" w:cs="Arial"/>
          <w:color w:val="000000" w:themeColor="text1"/>
          <w:sz w:val="20"/>
          <w:szCs w:val="20"/>
          <w:lang w:val="en-US"/>
        </w:rPr>
        <w:t>, GVA, HTSI, PLINKE, SGT, Weatherly, Wyle, and more.</w:t>
      </w: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944713" w14:paraId="4459D035" w14:textId="77777777" w:rsidTr="008A475E">
        <w:trPr>
          <w:trHeight w:val="507"/>
        </w:trPr>
        <w:tc>
          <w:tcPr>
            <w:tcW w:w="870" w:type="dxa"/>
            <w:shd w:val="clear" w:color="auto" w:fill="000000" w:themeFill="text1"/>
            <w:vAlign w:val="center"/>
            <w:hideMark/>
          </w:tcPr>
          <w:p w14:paraId="228EAEB4"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56D0EA6F"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27BE8343"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52BE5A22"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6B94BE6A" w14:textId="77777777" w:rsidR="00944713" w:rsidRDefault="00944713" w:rsidP="008A475E">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944713" w14:paraId="1CBB2F84" w14:textId="77777777" w:rsidTr="008A475E">
        <w:trPr>
          <w:trHeight w:val="507"/>
        </w:trPr>
        <w:tc>
          <w:tcPr>
            <w:tcW w:w="870" w:type="dxa"/>
            <w:vAlign w:val="center"/>
            <w:hideMark/>
          </w:tcPr>
          <w:p w14:paraId="44956A1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33135F87"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094484DB"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4A96BA0"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Neutralisation</w:t>
            </w:r>
          </w:p>
        </w:tc>
        <w:tc>
          <w:tcPr>
            <w:tcW w:w="1982" w:type="dxa"/>
            <w:vAlign w:val="center"/>
            <w:hideMark/>
          </w:tcPr>
          <w:p w14:paraId="12929718"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1CEBCD5A" w14:textId="77777777" w:rsidTr="008A475E">
        <w:trPr>
          <w:trHeight w:val="507"/>
        </w:trPr>
        <w:tc>
          <w:tcPr>
            <w:tcW w:w="870" w:type="dxa"/>
            <w:vAlign w:val="center"/>
            <w:hideMark/>
          </w:tcPr>
          <w:p w14:paraId="541A8C7B"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198C26F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30C0D616"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w:t>
            </w:r>
          </w:p>
        </w:tc>
        <w:tc>
          <w:tcPr>
            <w:tcW w:w="2215" w:type="dxa"/>
            <w:vAlign w:val="center"/>
            <w:hideMark/>
          </w:tcPr>
          <w:p w14:paraId="70E1CE79"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21BAF8E9"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Smartchem</w:t>
            </w:r>
            <w:proofErr w:type="spellEnd"/>
            <w:r>
              <w:rPr>
                <w:rFonts w:ascii="Arial" w:eastAsia="Times New Roman" w:hAnsi="Arial" w:cs="Arial"/>
                <w:color w:val="000000"/>
                <w:sz w:val="20"/>
                <w:szCs w:val="20"/>
                <w:lang w:eastAsia="en-IN"/>
              </w:rPr>
              <w:t xml:space="preserve"> Technologies Ltd. (a subsidiary of Deepak Fertilizer), (</w:t>
            </w:r>
            <w:r>
              <w:rPr>
                <w:rFonts w:ascii="Arial" w:eastAsia="Times New Roman" w:hAnsi="Arial" w:cs="Arial"/>
                <w:b/>
                <w:bCs/>
                <w:color w:val="000000"/>
                <w:sz w:val="20"/>
                <w:szCs w:val="20"/>
                <w:lang w:eastAsia="en-IN"/>
              </w:rPr>
              <w:t>Planned)</w:t>
            </w:r>
          </w:p>
        </w:tc>
      </w:tr>
      <w:tr w:rsidR="00944713" w14:paraId="600CB127" w14:textId="77777777" w:rsidTr="008A475E">
        <w:trPr>
          <w:trHeight w:val="386"/>
        </w:trPr>
        <w:tc>
          <w:tcPr>
            <w:tcW w:w="870" w:type="dxa"/>
            <w:vAlign w:val="center"/>
            <w:hideMark/>
          </w:tcPr>
          <w:p w14:paraId="1D31ACD8"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65" w:type="dxa"/>
            <w:vAlign w:val="center"/>
            <w:hideMark/>
          </w:tcPr>
          <w:p w14:paraId="15C0A852"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1B062111"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552F4365"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Neutralization</w:t>
            </w:r>
          </w:p>
        </w:tc>
        <w:tc>
          <w:tcPr>
            <w:tcW w:w="1982" w:type="dxa"/>
            <w:vAlign w:val="center"/>
            <w:hideMark/>
          </w:tcPr>
          <w:p w14:paraId="113958B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944713" w14:paraId="3BA77B21" w14:textId="77777777" w:rsidTr="008A475E">
        <w:trPr>
          <w:trHeight w:val="507"/>
        </w:trPr>
        <w:tc>
          <w:tcPr>
            <w:tcW w:w="870" w:type="dxa"/>
            <w:vAlign w:val="center"/>
            <w:hideMark/>
          </w:tcPr>
          <w:p w14:paraId="61F5151C"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65" w:type="dxa"/>
            <w:vAlign w:val="center"/>
            <w:hideMark/>
          </w:tcPr>
          <w:p w14:paraId="1237BB4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7F174530"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Stamicarbon</w:t>
            </w:r>
            <w:proofErr w:type="spellEnd"/>
          </w:p>
        </w:tc>
        <w:tc>
          <w:tcPr>
            <w:tcW w:w="2215" w:type="dxa"/>
            <w:vAlign w:val="center"/>
            <w:hideMark/>
          </w:tcPr>
          <w:p w14:paraId="3AC63275"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608A7B42"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r w:rsidR="00944713" w14:paraId="70A6D628" w14:textId="77777777" w:rsidTr="008A475E">
        <w:trPr>
          <w:trHeight w:val="507"/>
        </w:trPr>
        <w:tc>
          <w:tcPr>
            <w:tcW w:w="870" w:type="dxa"/>
            <w:vAlign w:val="center"/>
            <w:hideMark/>
          </w:tcPr>
          <w:p w14:paraId="232B66E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53174B1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3FA87A69"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3D6CEBCE"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169F19A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7F03E8F7" w14:textId="77777777" w:rsidTr="008A475E">
        <w:trPr>
          <w:trHeight w:val="507"/>
        </w:trPr>
        <w:tc>
          <w:tcPr>
            <w:tcW w:w="870" w:type="dxa"/>
            <w:vAlign w:val="center"/>
            <w:hideMark/>
          </w:tcPr>
          <w:p w14:paraId="4B729DDD"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071EFF54"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4B35FD66"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7147219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50E1BC5C"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944713" w14:paraId="21DD778E" w14:textId="77777777" w:rsidTr="008A475E">
        <w:trPr>
          <w:trHeight w:val="507"/>
        </w:trPr>
        <w:tc>
          <w:tcPr>
            <w:tcW w:w="870" w:type="dxa"/>
            <w:vAlign w:val="center"/>
            <w:hideMark/>
          </w:tcPr>
          <w:p w14:paraId="540D39E0"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1A7220D1"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2761AE9F" w14:textId="77777777" w:rsidR="00944713" w:rsidRDefault="00944713" w:rsidP="008A475E">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6974C22E"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3F4A564C" w14:textId="77777777" w:rsidR="00944713" w:rsidRDefault="00944713" w:rsidP="008A475E">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bl>
    <w:p w14:paraId="4840432D" w14:textId="77777777" w:rsidR="00944713" w:rsidRDefault="00944713" w:rsidP="00944713"/>
    <w:p w14:paraId="645DDEDA"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Thyssenkrupp: The </w:t>
      </w:r>
      <w:proofErr w:type="spellStart"/>
      <w:r>
        <w:rPr>
          <w:rFonts w:ascii="Arial" w:hAnsi="Arial" w:cs="Arial"/>
          <w:b/>
          <w:bCs/>
          <w:sz w:val="20"/>
          <w:szCs w:val="20"/>
          <w:lang w:val="en-US"/>
        </w:rPr>
        <w:t>Uhde</w:t>
      </w:r>
      <w:proofErr w:type="spellEnd"/>
      <w:r>
        <w:rPr>
          <w:rFonts w:ascii="Arial" w:hAnsi="Arial" w:cs="Arial"/>
          <w:b/>
          <w:bCs/>
          <w:sz w:val="20"/>
          <w:szCs w:val="20"/>
          <w:lang w:val="en-US"/>
        </w:rPr>
        <w:t xml:space="preserve"> dual-pressure process</w:t>
      </w:r>
    </w:p>
    <w:p w14:paraId="003B324E" w14:textId="77777777" w:rsidR="00944713" w:rsidRPr="00EF5C25" w:rsidRDefault="00944713" w:rsidP="00944713">
      <w:pPr>
        <w:rPr>
          <w:rFonts w:ascii="Arial" w:hAnsi="Arial" w:cs="Arial"/>
          <w:sz w:val="20"/>
          <w:szCs w:val="20"/>
        </w:rPr>
      </w:pPr>
      <w:r w:rsidRPr="00EF5C25">
        <w:rPr>
          <w:rFonts w:ascii="Arial" w:hAnsi="Arial" w:cs="Arial"/>
          <w:sz w:val="20"/>
          <w:szCs w:val="20"/>
        </w:rPr>
        <w:t>Thyssenkrupp has more than 80 years of experience in the fertilizer sector and more than 360 plants engineered and delivered.</w:t>
      </w:r>
    </w:p>
    <w:p w14:paraId="7A059D65"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Based on their patented and well-known licensed technology, the company can supply a range of plants to make single-component and mixed nitrogenous fertilizers. In addition, they can provide azeotropic nitric acid plants for the non-fertilizer industry. Their nitric acid plants are environmentally benign because they use the </w:t>
      </w:r>
      <w:proofErr w:type="spellStart"/>
      <w:r w:rsidRPr="00EF5C25">
        <w:rPr>
          <w:rFonts w:ascii="Arial" w:hAnsi="Arial" w:cs="Arial"/>
          <w:sz w:val="20"/>
          <w:szCs w:val="20"/>
        </w:rPr>
        <w:t>EnviNOx</w:t>
      </w:r>
      <w:proofErr w:type="spellEnd"/>
      <w:r w:rsidRPr="00EF5C25">
        <w:rPr>
          <w:rFonts w:ascii="Arial" w:hAnsi="Arial" w:cs="Arial"/>
          <w:sz w:val="20"/>
          <w:szCs w:val="20"/>
        </w:rPr>
        <w:t xml:space="preserve"> ® tail gas treatment technology, which is the industry benchmark for reducing N2O and NOx emissions. </w:t>
      </w:r>
    </w:p>
    <w:p w14:paraId="44741B56" w14:textId="77777777" w:rsidR="00944713" w:rsidRDefault="00944713" w:rsidP="00944713">
      <w:pPr>
        <w:rPr>
          <w:rFonts w:ascii="Arial" w:hAnsi="Arial" w:cs="Arial"/>
          <w:sz w:val="20"/>
          <w:szCs w:val="20"/>
        </w:rPr>
      </w:pPr>
      <w:r w:rsidRPr="00EF5C25">
        <w:rPr>
          <w:rFonts w:ascii="Arial" w:hAnsi="Arial" w:cs="Arial"/>
          <w:sz w:val="20"/>
          <w:szCs w:val="20"/>
        </w:rPr>
        <w:t xml:space="preserve">The company is the world's largest licensor of nitric acid technology and has constructed more than 55 plants since 1980. In 1905, Dr Friedrich </w:t>
      </w:r>
      <w:proofErr w:type="spellStart"/>
      <w:r w:rsidRPr="00EF5C25">
        <w:rPr>
          <w:rFonts w:ascii="Arial" w:hAnsi="Arial" w:cs="Arial"/>
          <w:sz w:val="20"/>
          <w:szCs w:val="20"/>
        </w:rPr>
        <w:t>Uhde</w:t>
      </w:r>
      <w:proofErr w:type="spellEnd"/>
      <w:r w:rsidRPr="00EF5C25">
        <w:rPr>
          <w:rFonts w:ascii="Arial" w:hAnsi="Arial" w:cs="Arial"/>
          <w:sz w:val="20"/>
          <w:szCs w:val="20"/>
        </w:rPr>
        <w:t>,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replacements.</w:t>
      </w:r>
    </w:p>
    <w:p w14:paraId="35498CD5" w14:textId="77777777" w:rsidR="00944713" w:rsidRDefault="00944713" w:rsidP="00944713">
      <w:pPr>
        <w:rPr>
          <w:rFonts w:ascii="Arial" w:hAnsi="Arial" w:cs="Arial"/>
          <w:sz w:val="20"/>
          <w:szCs w:val="20"/>
        </w:rPr>
      </w:pPr>
      <w:r>
        <w:rPr>
          <w:rFonts w:ascii="Arial" w:hAnsi="Arial" w:cs="Arial"/>
          <w:sz w:val="20"/>
          <w:szCs w:val="20"/>
        </w:rPr>
        <w:t>Manufacturing Process-</w:t>
      </w:r>
    </w:p>
    <w:p w14:paraId="61AC9201"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lastRenderedPageBreak/>
        <w:t xml:space="preserve">Ammonia is mixed with atmospheric air and converted to nitrogen oxides over a platinum/rhodium catalyst. The design of ammonia burner ensures the even distribution of reactants resulting in very high conversion efficiencies. </w:t>
      </w:r>
    </w:p>
    <w:p w14:paraId="346A2D45"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8578209"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00248889"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1496AD83"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 xml:space="preserve">After absorption, the remaining nitrogen oxides are treated in </w:t>
      </w:r>
      <w:proofErr w:type="spellStart"/>
      <w:r>
        <w:rPr>
          <w:rFonts w:ascii="Arial" w:hAnsi="Arial" w:cs="Arial"/>
          <w:sz w:val="20"/>
          <w:szCs w:val="20"/>
        </w:rPr>
        <w:t>EnviNox</w:t>
      </w:r>
      <w:proofErr w:type="spellEnd"/>
      <w:r>
        <w:rPr>
          <w:rFonts w:ascii="Arial" w:hAnsi="Arial" w:cs="Arial"/>
          <w:sz w:val="20"/>
          <w:szCs w:val="20"/>
        </w:rPr>
        <w:t xml:space="preserve"> tail gas treatment, to reduce the nitrogen oxides to very low level to meet the emission regulations.</w:t>
      </w:r>
    </w:p>
    <w:p w14:paraId="738B47D7" w14:textId="77777777" w:rsidR="00944713" w:rsidRDefault="00944713" w:rsidP="00944713">
      <w:pPr>
        <w:pStyle w:val="ListParagraph"/>
        <w:rPr>
          <w:rFonts w:ascii="Arial" w:hAnsi="Arial" w:cs="Arial"/>
          <w:sz w:val="20"/>
          <w:szCs w:val="20"/>
        </w:rPr>
      </w:pPr>
    </w:p>
    <w:p w14:paraId="414FF5BA" w14:textId="77777777" w:rsidR="00944713" w:rsidRDefault="00944713" w:rsidP="00944713">
      <w:pPr>
        <w:pStyle w:val="ListParagraph"/>
        <w:rPr>
          <w:rFonts w:ascii="Arial" w:hAnsi="Arial" w:cs="Arial"/>
          <w:sz w:val="20"/>
          <w:szCs w:val="20"/>
        </w:rPr>
      </w:pPr>
      <w:r>
        <w:rPr>
          <w:rFonts w:ascii="Arial" w:hAnsi="Arial" w:cs="Arial"/>
          <w:noProof/>
          <w:sz w:val="20"/>
          <w:szCs w:val="20"/>
          <w:lang w:val="en-US"/>
        </w:rPr>
        <w:drawing>
          <wp:inline distT="0" distB="0" distL="0" distR="0" wp14:anchorId="04BE57CF" wp14:editId="153B4B49">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3392BEE8"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1FB2980F" w14:textId="77777777" w:rsidR="00C408DA" w:rsidRDefault="00C408DA" w:rsidP="00944713">
      <w:pPr>
        <w:rPr>
          <w:ins w:id="2379" w:author="Raghunath Ghosh" w:date="2023-01-27T15:12:00Z"/>
          <w:rFonts w:ascii="Arial" w:hAnsi="Arial" w:cs="Arial"/>
          <w:sz w:val="20"/>
          <w:szCs w:val="20"/>
        </w:rPr>
      </w:pPr>
      <w:ins w:id="2380" w:author="Raghunath Ghosh" w:date="2023-01-27T15:13:00Z">
        <w:r>
          <w:rPr>
            <w:rFonts w:ascii="Arial" w:hAnsi="Arial" w:cs="Arial"/>
            <w:sz w:val="20"/>
            <w:szCs w:val="20"/>
          </w:rPr>
          <w:t xml:space="preserve">[This flow sheet of Ammonia </w:t>
        </w:r>
        <w:proofErr w:type="spellStart"/>
        <w:r>
          <w:rPr>
            <w:rFonts w:ascii="Arial" w:hAnsi="Arial" w:cs="Arial"/>
            <w:sz w:val="20"/>
            <w:szCs w:val="20"/>
          </w:rPr>
          <w:t>synloop</w:t>
        </w:r>
        <w:proofErr w:type="spellEnd"/>
        <w:r>
          <w:rPr>
            <w:rFonts w:ascii="Arial" w:hAnsi="Arial" w:cs="Arial"/>
            <w:sz w:val="20"/>
            <w:szCs w:val="20"/>
          </w:rPr>
          <w:t xml:space="preserve"> is not relevant. May be deleted]</w:t>
        </w:r>
      </w:ins>
    </w:p>
    <w:p w14:paraId="21803FC2" w14:textId="77777777" w:rsidR="00944713" w:rsidRPr="00BA3B5C" w:rsidRDefault="00944713" w:rsidP="00944713">
      <w:pPr>
        <w:rPr>
          <w:rFonts w:ascii="Arial" w:hAnsi="Arial" w:cs="Arial"/>
          <w:sz w:val="20"/>
          <w:szCs w:val="20"/>
        </w:rPr>
      </w:pPr>
      <w:r w:rsidRPr="00BA3B5C">
        <w:rPr>
          <w:rFonts w:ascii="Arial" w:hAnsi="Arial" w:cs="Arial"/>
          <w:sz w:val="20"/>
          <w:szCs w:val="20"/>
        </w:rPr>
        <w:t>Key Features</w:t>
      </w:r>
    </w:p>
    <w:p w14:paraId="501AB3D1"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H</w:t>
      </w:r>
      <w:r w:rsidRPr="00A83D95">
        <w:rPr>
          <w:rFonts w:ascii="Arial" w:hAnsi="Arial" w:cs="Arial"/>
          <w:sz w:val="20"/>
          <w:szCs w:val="20"/>
        </w:rPr>
        <w:t>igh reliability and high on-stream time</w:t>
      </w:r>
    </w:p>
    <w:p w14:paraId="2B713790"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asy maintenance</w:t>
      </w:r>
    </w:p>
    <w:p w14:paraId="316D5299"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C</w:t>
      </w:r>
      <w:r w:rsidRPr="00A83D95">
        <w:rPr>
          <w:rFonts w:ascii="Arial" w:hAnsi="Arial" w:cs="Arial"/>
          <w:sz w:val="20"/>
          <w:szCs w:val="20"/>
        </w:rPr>
        <w:t>ost-effectiveness</w:t>
      </w:r>
    </w:p>
    <w:p w14:paraId="4A0695C4"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nergy efficiency</w:t>
      </w:r>
    </w:p>
    <w:p w14:paraId="79AC6667"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L</w:t>
      </w:r>
      <w:r w:rsidRPr="00A83D95">
        <w:rPr>
          <w:rFonts w:ascii="Arial" w:hAnsi="Arial" w:cs="Arial"/>
          <w:sz w:val="20"/>
          <w:szCs w:val="20"/>
        </w:rPr>
        <w:t>ow emissions (BAT technology)</w:t>
      </w:r>
    </w:p>
    <w:p w14:paraId="65E17454"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lastRenderedPageBreak/>
        <w:t>Weatherly Inc. (U.S) (KBR’s Subsidiary)- Dual Pressure Nitric Acid Technology:</w:t>
      </w:r>
    </w:p>
    <w:p w14:paraId="15389E8C"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w:t>
      </w:r>
      <w:proofErr w:type="spellStart"/>
      <w:r>
        <w:rPr>
          <w:rFonts w:ascii="Arial" w:hAnsi="Arial" w:cs="Arial"/>
          <w:sz w:val="20"/>
          <w:szCs w:val="20"/>
        </w:rPr>
        <w:t>Ecoplanning</w:t>
      </w:r>
      <w:proofErr w:type="spellEnd"/>
      <w:r>
        <w:rPr>
          <w:rFonts w:ascii="Arial" w:hAnsi="Arial" w:cs="Arial"/>
          <w:sz w:val="20"/>
          <w:szCs w:val="20"/>
        </w:rPr>
        <w:t xml:space="preserve">, </w:t>
      </w:r>
      <w:proofErr w:type="spellStart"/>
      <w:r>
        <w:rPr>
          <w:rFonts w:ascii="Arial" w:hAnsi="Arial" w:cs="Arial"/>
          <w:sz w:val="20"/>
          <w:szCs w:val="20"/>
        </w:rPr>
        <w:t>Energo</w:t>
      </w:r>
      <w:proofErr w:type="spellEnd"/>
      <w:r>
        <w:rPr>
          <w:rFonts w:ascii="Arial" w:hAnsi="Arial" w:cs="Arial"/>
          <w:sz w:val="20"/>
          <w:szCs w:val="20"/>
        </w:rPr>
        <w:t xml:space="preserve">, </w:t>
      </w:r>
      <w:proofErr w:type="spellStart"/>
      <w:r>
        <w:rPr>
          <w:rFonts w:ascii="Arial" w:hAnsi="Arial" w:cs="Arial"/>
          <w:sz w:val="20"/>
          <w:szCs w:val="20"/>
        </w:rPr>
        <w:t>Granherne</w:t>
      </w:r>
      <w:proofErr w:type="spellEnd"/>
      <w:r>
        <w:rPr>
          <w:rFonts w:ascii="Arial" w:hAnsi="Arial" w:cs="Arial"/>
          <w:sz w:val="20"/>
          <w:szCs w:val="20"/>
        </w:rPr>
        <w:t>, GVA, HTSI, PLINKE, SGT, Weatherly, Wyle, and more.</w:t>
      </w:r>
    </w:p>
    <w:p w14:paraId="38272725"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Manufacturing Process</w:t>
      </w:r>
    </w:p>
    <w:p w14:paraId="5115787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3FBAD4F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7D88742C"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w:t>
      </w:r>
      <w:proofErr w:type="spellStart"/>
      <w:r>
        <w:rPr>
          <w:rFonts w:ascii="Arial" w:hAnsi="Arial" w:cs="Arial"/>
          <w:sz w:val="20"/>
          <w:szCs w:val="20"/>
        </w:rPr>
        <w:t>vapors</w:t>
      </w:r>
      <w:proofErr w:type="spellEnd"/>
      <w:r>
        <w:rPr>
          <w:rFonts w:ascii="Arial" w:hAnsi="Arial" w:cs="Arial"/>
          <w:sz w:val="20"/>
          <w:szCs w:val="20"/>
        </w:rPr>
        <w:t xml:space="preserve">. </w:t>
      </w:r>
    </w:p>
    <w:p w14:paraId="76DDAC86"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31308A4A"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2E360B3B"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6A59A1CF" w14:textId="77777777" w:rsidR="00944713" w:rsidRDefault="00944713" w:rsidP="00944713">
      <w:pPr>
        <w:pStyle w:val="ListParagraph"/>
        <w:spacing w:line="360" w:lineRule="auto"/>
        <w:ind w:left="0"/>
        <w:rPr>
          <w:rFonts w:ascii="Arial" w:hAnsi="Arial" w:cs="Arial"/>
          <w:sz w:val="20"/>
          <w:szCs w:val="20"/>
          <w:u w:val="single"/>
        </w:rPr>
      </w:pPr>
    </w:p>
    <w:p w14:paraId="0BA17811" w14:textId="77777777" w:rsidR="00944713" w:rsidRDefault="00944713" w:rsidP="00944713">
      <w:pPr>
        <w:pStyle w:val="ListParagraph"/>
        <w:spacing w:line="360" w:lineRule="auto"/>
        <w:ind w:left="0"/>
        <w:rPr>
          <w:rFonts w:ascii="Arial" w:hAnsi="Arial" w:cs="Arial"/>
          <w:b/>
          <w:bCs/>
          <w:sz w:val="20"/>
          <w:szCs w:val="20"/>
        </w:rPr>
      </w:pPr>
    </w:p>
    <w:p w14:paraId="4C87CCF0" w14:textId="77777777" w:rsidR="00944713" w:rsidRPr="0050543B" w:rsidRDefault="00944713" w:rsidP="00944713">
      <w:pPr>
        <w:pStyle w:val="ListParagraph"/>
        <w:jc w:val="right"/>
        <w:rPr>
          <w:color w:val="808080" w:themeColor="background1" w:themeShade="80"/>
          <w:sz w:val="20"/>
          <w:szCs w:val="20"/>
        </w:rPr>
      </w:pPr>
      <w:r>
        <w:rPr>
          <w:noProof/>
          <w:lang w:val="en-US"/>
        </w:rPr>
        <w:drawing>
          <wp:inline distT="0" distB="0" distL="0" distR="0" wp14:anchorId="1EC3F402" wp14:editId="5E74A4F3">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10CDE5D6" w14:textId="77777777" w:rsidR="00944713" w:rsidRPr="00EF5C25" w:rsidRDefault="00944713" w:rsidP="00944713">
      <w:pPr>
        <w:rPr>
          <w:rFonts w:ascii="Arial" w:hAnsi="Arial" w:cs="Arial"/>
          <w:sz w:val="20"/>
          <w:szCs w:val="20"/>
        </w:rPr>
      </w:pPr>
      <w:r w:rsidRPr="00EF5C25">
        <w:rPr>
          <w:rFonts w:ascii="Arial" w:hAnsi="Arial" w:cs="Arial"/>
          <w:sz w:val="20"/>
          <w:szCs w:val="20"/>
        </w:rPr>
        <w:t>Key Features-</w:t>
      </w:r>
    </w:p>
    <w:p w14:paraId="45F703A1"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lastRenderedPageBreak/>
        <w:t>Low capital cost</w:t>
      </w:r>
    </w:p>
    <w:p w14:paraId="30531CD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Pressure than competing processes, so equipment is smaller and less</w:t>
      </w:r>
    </w:p>
    <w:p w14:paraId="7F874145"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Expensive, reducing the overall plant investment</w:t>
      </w:r>
    </w:p>
    <w:p w14:paraId="02DFDEF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617A718A"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catalyst cost - the method combines the newest platinum recovery systems with KBR Weatherly's high ammonia conversion to produce extremely effective platinum utilization.</w:t>
      </w:r>
    </w:p>
    <w:p w14:paraId="3162AEFA"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 has low NOX emissions. Superior NOX emissions performance is provided by Weatherly's tried-and-true extended absorption design; even lower emissions are achievable when coupled with catalytic NOX reduction systems.</w:t>
      </w:r>
    </w:p>
    <w:p w14:paraId="31DF704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63E259BC"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BR Weatherly's operations are vertically arranged and use smaller equipment; therefore, the site area needs are minimal.</w:t>
      </w:r>
    </w:p>
    <w:p w14:paraId="7D995F41"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7FE83845" w14:textId="77777777" w:rsidR="00944713" w:rsidRDefault="00944713" w:rsidP="00944713">
      <w:pPr>
        <w:pStyle w:val="ListParagraph"/>
      </w:pPr>
    </w:p>
    <w:p w14:paraId="0AC3B26B"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10A07662" w14:textId="77777777" w:rsidR="00944713" w:rsidRDefault="00944713" w:rsidP="00944713">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has been operated in 40 countries and employs over 25,800 people worldwide. </w:t>
      </w:r>
    </w:p>
    <w:p w14:paraId="76EA5A53" w14:textId="77777777" w:rsidR="00944713" w:rsidRDefault="00944713" w:rsidP="00944713">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w:t>
      </w:r>
      <w:proofErr w:type="spellStart"/>
      <w:r>
        <w:rPr>
          <w:rFonts w:ascii="Arial" w:hAnsi="Arial" w:cs="Arial"/>
          <w:sz w:val="20"/>
          <w:szCs w:val="20"/>
        </w:rPr>
        <w:t>Granherne</w:t>
      </w:r>
      <w:proofErr w:type="spellEnd"/>
      <w:r>
        <w:rPr>
          <w:rFonts w:ascii="Arial" w:hAnsi="Arial" w:cs="Arial"/>
          <w:sz w:val="20"/>
          <w:szCs w:val="20"/>
        </w:rPr>
        <w:t xml:space="preserve">, GVA, and </w:t>
      </w:r>
      <w:proofErr w:type="spellStart"/>
      <w:r>
        <w:rPr>
          <w:rFonts w:ascii="Arial" w:hAnsi="Arial" w:cs="Arial"/>
          <w:sz w:val="20"/>
          <w:szCs w:val="20"/>
        </w:rPr>
        <w:t>Energo</w:t>
      </w:r>
      <w:proofErr w:type="spellEnd"/>
      <w:r>
        <w:rPr>
          <w:rFonts w:ascii="Arial" w:hAnsi="Arial" w:cs="Arial"/>
          <w:sz w:val="20"/>
          <w:szCs w:val="20"/>
        </w:rPr>
        <w:t xml:space="preserve">; The capabilities of Government Services, which includes </w:t>
      </w:r>
      <w:proofErr w:type="spellStart"/>
      <w:r>
        <w:rPr>
          <w:rFonts w:ascii="Arial" w:hAnsi="Arial" w:cs="Arial"/>
          <w:sz w:val="20"/>
          <w:szCs w:val="20"/>
        </w:rPr>
        <w:t>KBRwyle</w:t>
      </w:r>
      <w:proofErr w:type="spellEnd"/>
      <w:r>
        <w:rPr>
          <w:rFonts w:ascii="Arial" w:hAnsi="Arial" w:cs="Arial"/>
          <w:sz w:val="20"/>
          <w:szCs w:val="20"/>
        </w:rPr>
        <w:t>, cover the entire range of government mission needs, including R&amp;D, testing, engineering, logistics, deployed operations, and life-cycle sustainment.</w:t>
      </w:r>
    </w:p>
    <w:p w14:paraId="1798225C" w14:textId="77777777" w:rsidR="00944713" w:rsidRDefault="00944713" w:rsidP="00944713">
      <w:pPr>
        <w:rPr>
          <w:rFonts w:ascii="Arial" w:hAnsi="Arial" w:cs="Arial"/>
          <w:sz w:val="20"/>
          <w:szCs w:val="20"/>
        </w:rPr>
      </w:pPr>
      <w:r>
        <w:rPr>
          <w:rFonts w:ascii="Arial" w:hAnsi="Arial" w:cs="Arial"/>
          <w:sz w:val="20"/>
          <w:szCs w:val="20"/>
        </w:rPr>
        <w:t>Manufacturing Process</w:t>
      </w:r>
    </w:p>
    <w:p w14:paraId="426ACECE"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168C9532"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2A446945"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as a result of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w:t>
      </w:r>
      <w:r>
        <w:rPr>
          <w:rFonts w:ascii="Arial" w:hAnsi="Arial" w:cs="Arial"/>
          <w:sz w:val="20"/>
          <w:szCs w:val="20"/>
        </w:rPr>
        <w:lastRenderedPageBreak/>
        <w:t>the steam regulates the concentration of ammonium nitrate in the scrubber and, as a result, the neutraliser. The diluted AN solution is chilled externally in the circulating AN cooler. This diluted ammonium nitrate spills over into the primary neutraliser in part.</w:t>
      </w:r>
    </w:p>
    <w:p w14:paraId="1D874832"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w:t>
      </w:r>
      <w:proofErr w:type="spellStart"/>
      <w:r>
        <w:rPr>
          <w:rFonts w:ascii="Arial" w:hAnsi="Arial" w:cs="Arial"/>
          <w:sz w:val="20"/>
          <w:szCs w:val="20"/>
        </w:rPr>
        <w:t>inerts</w:t>
      </w:r>
      <w:proofErr w:type="spellEnd"/>
      <w:r>
        <w:rPr>
          <w:rFonts w:ascii="Arial" w:hAnsi="Arial" w:cs="Arial"/>
          <w:sz w:val="20"/>
          <w:szCs w:val="20"/>
        </w:rPr>
        <w:t xml:space="preserve"> vent to the atmosphere as the condensate flows into the process condensate tank. The process condensate is then used as the feedwater for the absorber.</w:t>
      </w:r>
    </w:p>
    <w:p w14:paraId="69E96E9E"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3B45960A" w14:textId="77777777" w:rsidR="00944713" w:rsidRDefault="00944713" w:rsidP="00944713">
      <w:pPr>
        <w:rPr>
          <w:rFonts w:ascii="Arial" w:hAnsi="Arial" w:cs="Arial"/>
          <w:sz w:val="20"/>
          <w:szCs w:val="20"/>
        </w:rPr>
      </w:pPr>
      <w:r>
        <w:rPr>
          <w:rFonts w:ascii="Arial" w:hAnsi="Arial" w:cs="Arial"/>
          <w:sz w:val="20"/>
          <w:szCs w:val="20"/>
        </w:rPr>
        <w:t xml:space="preserve">For the non-fertilizer industry, the company offer plants that produce azeotropic nitric acid. Because they employ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standard for effectiveness in terms of decreasing N2O and NOx emissions, their nitric acid plants are environmentally friendly.</w:t>
      </w:r>
    </w:p>
    <w:p w14:paraId="7799D406" w14:textId="77777777" w:rsidR="00944713" w:rsidRDefault="00944713" w:rsidP="00944713">
      <w:pPr>
        <w:rPr>
          <w:rFonts w:ascii="Arial" w:hAnsi="Arial" w:cs="Arial"/>
          <w:sz w:val="20"/>
          <w:szCs w:val="20"/>
          <w:highlight w:val="lightGray"/>
        </w:rPr>
      </w:pPr>
      <w:r>
        <w:rPr>
          <w:rFonts w:ascii="Arial" w:hAnsi="Arial" w:cs="Arial"/>
          <w:sz w:val="20"/>
          <w:szCs w:val="20"/>
        </w:rPr>
        <w:t>Manufacturing Process-</w:t>
      </w:r>
    </w:p>
    <w:p w14:paraId="6367D493"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Ammonium nitrate is produced from gaseous ammonia and aqueous nitric acid in an exothermic reaction as follows:</w:t>
      </w:r>
    </w:p>
    <w:p w14:paraId="215308E9" w14:textId="77777777" w:rsidR="00944713" w:rsidRDefault="00944713" w:rsidP="00944713">
      <w:pPr>
        <w:pStyle w:val="ListParagraph"/>
        <w:spacing w:after="160" w:line="360" w:lineRule="auto"/>
        <w:jc w:val="center"/>
        <w:rPr>
          <w:rFonts w:ascii="Arial" w:hAnsi="Arial" w:cs="Arial"/>
          <w:sz w:val="20"/>
          <w:szCs w:val="20"/>
        </w:rPr>
      </w:pPr>
      <w:r>
        <w:rPr>
          <w:rFonts w:ascii="Arial" w:hAnsi="Arial" w:cs="Arial"/>
          <w:sz w:val="20"/>
          <w:szCs w:val="20"/>
        </w:rPr>
        <w:t>NH3 + HNO3 → NH4NO3 – 3HR</w:t>
      </w:r>
    </w:p>
    <w:p w14:paraId="09898FA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7D583481"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3BE3465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To achieve 95 wt% solution concentration, feed of 60 wt% nitric acid is required but the ammonium nitrate concentration is limited to 92 wt% due to control and safety reasons.</w:t>
      </w:r>
    </w:p>
    <w:p w14:paraId="190DDBF6" w14:textId="77777777" w:rsidR="00944713" w:rsidRDefault="00944713" w:rsidP="00944713">
      <w:pPr>
        <w:pStyle w:val="ListParagraph"/>
      </w:pPr>
    </w:p>
    <w:p w14:paraId="43BC1EDE" w14:textId="77777777" w:rsidR="00944713" w:rsidRPr="0050543B" w:rsidRDefault="00944713" w:rsidP="00944713">
      <w:pPr>
        <w:pStyle w:val="ListParagraph"/>
        <w:jc w:val="right"/>
        <w:rPr>
          <w:color w:val="808080" w:themeColor="background1" w:themeShade="80"/>
          <w:sz w:val="20"/>
          <w:szCs w:val="20"/>
        </w:rPr>
      </w:pPr>
      <w:r>
        <w:rPr>
          <w:noProof/>
          <w:color w:val="FF0000"/>
          <w:lang w:val="en-US"/>
        </w:rPr>
        <w:lastRenderedPageBreak/>
        <w:drawing>
          <wp:inline distT="0" distB="0" distL="0" distR="0" wp14:anchorId="3BE8EF45" wp14:editId="7230009B">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22F914D3" w14:textId="77777777" w:rsidR="00944713" w:rsidRDefault="00944713" w:rsidP="00944713"/>
    <w:p w14:paraId="48A0A4E4" w14:textId="77777777" w:rsidR="00944713" w:rsidRDefault="00944713" w:rsidP="00944713">
      <w:pPr>
        <w:pStyle w:val="ListParagraph"/>
      </w:pPr>
    </w:p>
    <w:p w14:paraId="55E2882F" w14:textId="77777777" w:rsidR="002A17E0" w:rsidRDefault="002A17E0" w:rsidP="00944713">
      <w:pPr>
        <w:pStyle w:val="ListParagraph"/>
      </w:pPr>
    </w:p>
    <w:p w14:paraId="6E8F463E" w14:textId="77777777" w:rsidR="00944713" w:rsidRDefault="00944713" w:rsidP="00944713">
      <w:pPr>
        <w:shd w:val="clear" w:color="auto" w:fill="FFFFFF" w:themeFill="background1"/>
        <w:rPr>
          <w:rFonts w:ascii="Arial" w:hAnsi="Arial" w:cs="Arial"/>
          <w:b/>
          <w:bCs/>
          <w:sz w:val="20"/>
          <w:szCs w:val="20"/>
          <w:lang w:val="en-US"/>
        </w:rPr>
      </w:pPr>
      <w:r>
        <w:rPr>
          <w:rFonts w:ascii="Arial" w:hAnsi="Arial" w:cs="Arial"/>
          <w:b/>
          <w:bCs/>
          <w:sz w:val="20"/>
          <w:szCs w:val="20"/>
          <w:lang w:val="en-US"/>
        </w:rPr>
        <w:t>Pressure Neutralization:</w:t>
      </w:r>
    </w:p>
    <w:p w14:paraId="0986AA31" w14:textId="77777777" w:rsidR="00944713" w:rsidRDefault="00944713" w:rsidP="00944713">
      <w:pPr>
        <w:pStyle w:val="ListParagraph"/>
        <w:ind w:left="1080"/>
        <w:rPr>
          <w:b/>
          <w:bCs/>
          <w:highlight w:val="lightGray"/>
          <w:u w:val="single"/>
        </w:rPr>
      </w:pPr>
    </w:p>
    <w:p w14:paraId="0E3BE269" w14:textId="77777777" w:rsidR="00944713" w:rsidRDefault="00944713" w:rsidP="00944713">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2A6989FF"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The heat stored in the ammonium nitrate solution, leaves the neutralizer used directly for the final concentration stage. There is no need to import additional steam even if 97 wt% concentration is required.</w:t>
      </w:r>
    </w:p>
    <w:p w14:paraId="2DDFC9CA" w14:textId="77777777" w:rsidR="00944713" w:rsidRDefault="00944713" w:rsidP="00944713">
      <w:pPr>
        <w:jc w:val="center"/>
      </w:pPr>
      <w:r>
        <w:rPr>
          <w:noProof/>
          <w:lang w:val="en-US"/>
        </w:rPr>
        <w:drawing>
          <wp:inline distT="0" distB="0" distL="0" distR="0" wp14:anchorId="369432A5" wp14:editId="6E67B2FD">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7D4D0F2A" w14:textId="77777777" w:rsidR="00944713" w:rsidRPr="0050543B" w:rsidRDefault="00944713" w:rsidP="00944713">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104BB4B9" w14:textId="77777777" w:rsidR="00944713" w:rsidRDefault="00944713" w:rsidP="00944713">
      <w:pPr>
        <w:pStyle w:val="ListParagraph"/>
        <w:ind w:left="1800"/>
      </w:pPr>
    </w:p>
    <w:p w14:paraId="4360D76D" w14:textId="77777777" w:rsidR="00944713" w:rsidRDefault="00944713" w:rsidP="00944713">
      <w:pPr>
        <w:pStyle w:val="ListParagraph"/>
        <w:numPr>
          <w:ilvl w:val="0"/>
          <w:numId w:val="55"/>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75354F9B" w14:textId="77777777" w:rsidR="00944713" w:rsidRDefault="00944713" w:rsidP="00944713">
      <w:pPr>
        <w:pStyle w:val="ListParagraph"/>
        <w:ind w:left="1800"/>
        <w:jc w:val="left"/>
      </w:pPr>
      <w:r>
        <w:rPr>
          <w:noProof/>
          <w:lang w:val="en-US"/>
        </w:rPr>
        <w:drawing>
          <wp:inline distT="0" distB="0" distL="0" distR="0" wp14:anchorId="1B4A85F4" wp14:editId="1501A6CD">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193BD370" w14:textId="77777777" w:rsidR="00944713" w:rsidRPr="0050543B" w:rsidRDefault="00944713" w:rsidP="00944713">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272B3958"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In both the above case, flash steam produced from the vapor separator at 2 – 4 bar abs are used for intermediate concentration of the weak ammonium nitrate solution and the remaining process vapours are used for feedstock preheating, surplus vapours are condensed.</w:t>
      </w:r>
    </w:p>
    <w:p w14:paraId="4043ADA6" w14:textId="77777777" w:rsidR="00944713" w:rsidRPr="00EF5C25"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Depending on how the vapours condensate is to be used, some or all the vapours need to be scrubbed before condensation in a separate vapor scrubber.</w:t>
      </w:r>
    </w:p>
    <w:p w14:paraId="7F699A7C" w14:textId="77777777" w:rsidR="00E83E6C" w:rsidRDefault="00E83E6C" w:rsidP="00944713">
      <w:pPr>
        <w:spacing w:after="160"/>
        <w:rPr>
          <w:rFonts w:ascii="Arial" w:hAnsi="Arial" w:cs="Arial"/>
          <w:sz w:val="20"/>
          <w:szCs w:val="20"/>
        </w:rPr>
      </w:pPr>
    </w:p>
    <w:p w14:paraId="11587771" w14:textId="77777777" w:rsidR="00944713" w:rsidRDefault="00944713" w:rsidP="00944713">
      <w:pPr>
        <w:spacing w:after="160"/>
        <w:rPr>
          <w:rFonts w:ascii="Arial" w:hAnsi="Arial" w:cs="Arial"/>
          <w:sz w:val="20"/>
          <w:szCs w:val="20"/>
        </w:rPr>
      </w:pPr>
      <w:r>
        <w:rPr>
          <w:rFonts w:ascii="Arial" w:hAnsi="Arial" w:cs="Arial"/>
          <w:sz w:val="20"/>
          <w:szCs w:val="20"/>
        </w:rPr>
        <w:t>Key Features-</w:t>
      </w:r>
    </w:p>
    <w:p w14:paraId="09EAEF37"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14E7B732"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186BC512"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7973F716"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70DB05FE"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1D81DCFC"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1A075ED4" w14:textId="77777777" w:rsidR="00944713" w:rsidRPr="00EF5C25" w:rsidRDefault="00944713" w:rsidP="00944713">
      <w:pPr>
        <w:shd w:val="clear" w:color="auto" w:fill="000000" w:themeFill="text1"/>
        <w:rPr>
          <w:rFonts w:ascii="Arial" w:hAnsi="Arial" w:cs="Arial"/>
          <w:b/>
          <w:bCs/>
          <w:color w:val="FFFFFF" w:themeColor="background1"/>
          <w:sz w:val="20"/>
          <w:szCs w:val="20"/>
          <w:lang w:val="en-US"/>
        </w:rPr>
      </w:pPr>
      <w:proofErr w:type="spellStart"/>
      <w:r w:rsidRPr="00EF5C25">
        <w:rPr>
          <w:rFonts w:ascii="Arial" w:hAnsi="Arial" w:cs="Arial"/>
          <w:b/>
          <w:bCs/>
          <w:color w:val="FFFFFF" w:themeColor="background1"/>
          <w:sz w:val="20"/>
          <w:szCs w:val="20"/>
          <w:lang w:val="en-US"/>
        </w:rPr>
        <w:t>Stamicarbon</w:t>
      </w:r>
      <w:proofErr w:type="spellEnd"/>
      <w:r w:rsidRPr="00EF5C25">
        <w:rPr>
          <w:rFonts w:ascii="Arial" w:hAnsi="Arial" w:cs="Arial"/>
          <w:b/>
          <w:bCs/>
          <w:color w:val="FFFFFF" w:themeColor="background1"/>
          <w:sz w:val="20"/>
          <w:szCs w:val="20"/>
          <w:lang w:val="en-US"/>
        </w:rPr>
        <w:t>: ODDA Process</w:t>
      </w:r>
    </w:p>
    <w:p w14:paraId="27CDB618" w14:textId="77777777" w:rsidR="00944713" w:rsidRDefault="00944713" w:rsidP="00944713">
      <w:pPr>
        <w:rPr>
          <w:rFonts w:ascii="Arial" w:hAnsi="Arial" w:cs="Arial"/>
          <w:sz w:val="20"/>
          <w:szCs w:val="20"/>
        </w:rPr>
      </w:pPr>
      <w:r>
        <w:rPr>
          <w:rFonts w:ascii="Arial" w:hAnsi="Arial" w:cs="Arial"/>
          <w:sz w:val="20"/>
          <w:szCs w:val="20"/>
        </w:rPr>
        <w:t xml:space="preserve">The innovation and licensing division of the Maire Tecnimont Group is called </w:t>
      </w:r>
      <w:proofErr w:type="spellStart"/>
      <w:r>
        <w:rPr>
          <w:rFonts w:ascii="Arial" w:hAnsi="Arial" w:cs="Arial"/>
          <w:sz w:val="20"/>
          <w:szCs w:val="20"/>
        </w:rPr>
        <w:t>Stamicarbon</w:t>
      </w:r>
      <w:proofErr w:type="spellEnd"/>
      <w:r>
        <w:rPr>
          <w:rFonts w:ascii="Arial" w:hAnsi="Arial" w:cs="Arial"/>
          <w:sz w:val="20"/>
          <w:szCs w:val="20"/>
        </w:rPr>
        <w:t>.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19CF90B6" w14:textId="77777777" w:rsidR="00944713" w:rsidRDefault="00944713" w:rsidP="00944713">
      <w:pPr>
        <w:rPr>
          <w:rFonts w:ascii="Arial" w:hAnsi="Arial" w:cs="Arial"/>
          <w:sz w:val="20"/>
          <w:szCs w:val="20"/>
        </w:rPr>
      </w:pPr>
      <w:r>
        <w:rPr>
          <w:rFonts w:ascii="Arial" w:hAnsi="Arial" w:cs="Arial"/>
          <w:sz w:val="20"/>
          <w:szCs w:val="20"/>
        </w:rPr>
        <w:t xml:space="preserve">The company’s industry-leading position is supported by more than 70 years of experience in licensing and upheld by ongoing innovation in technologies, goods, and materials. </w:t>
      </w:r>
      <w:proofErr w:type="spellStart"/>
      <w:r>
        <w:rPr>
          <w:rFonts w:ascii="Arial" w:hAnsi="Arial" w:cs="Arial"/>
          <w:sz w:val="20"/>
          <w:szCs w:val="20"/>
        </w:rPr>
        <w:t>Stamicarbon</w:t>
      </w:r>
      <w:proofErr w:type="spellEnd"/>
      <w:r>
        <w:rPr>
          <w:rFonts w:ascii="Arial" w:hAnsi="Arial" w:cs="Arial"/>
          <w:sz w:val="20"/>
          <w:szCs w:val="20"/>
        </w:rPr>
        <w:t xml:space="preserve"> is based in </w:t>
      </w:r>
      <w:proofErr w:type="spellStart"/>
      <w:r>
        <w:rPr>
          <w:rFonts w:ascii="Arial" w:hAnsi="Arial" w:cs="Arial"/>
          <w:sz w:val="20"/>
          <w:szCs w:val="20"/>
        </w:rPr>
        <w:t>Sittard</w:t>
      </w:r>
      <w:proofErr w:type="spellEnd"/>
      <w:r>
        <w:rPr>
          <w:rFonts w:ascii="Arial" w:hAnsi="Arial" w:cs="Arial"/>
          <w:sz w:val="20"/>
          <w:szCs w:val="20"/>
        </w:rPr>
        <w:t>, the Netherlands, and has representative offices in Russia and China in addition to a sales office there.</w:t>
      </w:r>
    </w:p>
    <w:p w14:paraId="4AEF4F5D" w14:textId="77777777" w:rsidR="00944713" w:rsidRDefault="00944713" w:rsidP="00944713">
      <w:pPr>
        <w:rPr>
          <w:rFonts w:ascii="Arial" w:hAnsi="Arial" w:cs="Arial"/>
          <w:sz w:val="20"/>
          <w:szCs w:val="20"/>
        </w:rPr>
      </w:pPr>
      <w:r>
        <w:rPr>
          <w:rFonts w:ascii="Arial" w:hAnsi="Arial" w:cs="Arial"/>
          <w:sz w:val="20"/>
          <w:szCs w:val="20"/>
        </w:rPr>
        <w:lastRenderedPageBreak/>
        <w:t>Manufacturing Process</w:t>
      </w:r>
    </w:p>
    <w:p w14:paraId="59C473EE"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60A066CC"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04948B30"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51AC5334" w14:textId="77777777" w:rsidR="00944713" w:rsidRDefault="00944713" w:rsidP="00944713">
      <w:pPr>
        <w:pStyle w:val="ListParagraph"/>
        <w:spacing w:line="360" w:lineRule="auto"/>
        <w:rPr>
          <w:b/>
          <w:bCs/>
          <w:u w:val="single"/>
        </w:rPr>
      </w:pPr>
    </w:p>
    <w:p w14:paraId="5B00D685" w14:textId="77777777" w:rsidR="00944713" w:rsidRPr="00062361" w:rsidRDefault="00944713" w:rsidP="00944713">
      <w:pPr>
        <w:pStyle w:val="ListParagraph"/>
        <w:numPr>
          <w:ilvl w:val="2"/>
          <w:numId w:val="72"/>
        </w:numPr>
        <w:spacing w:line="360" w:lineRule="auto"/>
        <w:jc w:val="center"/>
        <w:rPr>
          <w:rFonts w:ascii="Arial" w:hAnsi="Arial" w:cs="Arial"/>
          <w:sz w:val="20"/>
          <w:szCs w:val="20"/>
        </w:rPr>
      </w:pPr>
      <w:r w:rsidRPr="00062361">
        <w:rPr>
          <w:rFonts w:ascii="Arial" w:hAnsi="Arial" w:cs="Arial"/>
          <w:sz w:val="20"/>
          <w:szCs w:val="20"/>
        </w:rPr>
        <w:t>NH3 (g) + HNO3 (</w:t>
      </w:r>
      <w:proofErr w:type="spellStart"/>
      <w:r w:rsidRPr="00062361">
        <w:rPr>
          <w:rFonts w:ascii="Arial" w:hAnsi="Arial" w:cs="Arial"/>
          <w:sz w:val="20"/>
          <w:szCs w:val="20"/>
        </w:rPr>
        <w:t>lq</w:t>
      </w:r>
      <w:proofErr w:type="spellEnd"/>
      <w:r w:rsidRPr="00062361">
        <w:rPr>
          <w:rFonts w:ascii="Arial" w:hAnsi="Arial" w:cs="Arial"/>
          <w:sz w:val="20"/>
          <w:szCs w:val="20"/>
        </w:rPr>
        <w:t>) = NH4NO3 (</w:t>
      </w:r>
      <w:proofErr w:type="spellStart"/>
      <w:r w:rsidRPr="00062361">
        <w:rPr>
          <w:rFonts w:ascii="Arial" w:hAnsi="Arial" w:cs="Arial"/>
          <w:sz w:val="20"/>
          <w:szCs w:val="20"/>
        </w:rPr>
        <w:t>lq</w:t>
      </w:r>
      <w:proofErr w:type="spellEnd"/>
      <w:r w:rsidRPr="00062361">
        <w:rPr>
          <w:rFonts w:ascii="Arial" w:hAnsi="Arial" w:cs="Arial"/>
          <w:sz w:val="20"/>
          <w:szCs w:val="20"/>
        </w:rPr>
        <w:t>) ................∆H = - 26.94 kcal/mole</w:t>
      </w:r>
    </w:p>
    <w:p w14:paraId="4A3283FB" w14:textId="77777777" w:rsidR="00944713" w:rsidRDefault="00944713" w:rsidP="00944713">
      <w:pPr>
        <w:pStyle w:val="ListParagraph"/>
        <w:spacing w:line="360" w:lineRule="auto"/>
      </w:pPr>
    </w:p>
    <w:p w14:paraId="0EFE21F5"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46696B73"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554C0480"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605587A7" w14:textId="40ADF757" w:rsidR="00944713" w:rsidRDefault="004727BB" w:rsidP="00944713">
      <w:pPr>
        <w:pStyle w:val="ListParagraph"/>
        <w:rPr>
          <w:color w:val="FF0000"/>
        </w:rPr>
      </w:pPr>
      <w:r>
        <w:rPr>
          <w:noProof/>
        </w:rPr>
        <w:lastRenderedPageBreak/>
        <mc:AlternateContent>
          <mc:Choice Requires="wpg">
            <w:drawing>
              <wp:anchor distT="0" distB="0" distL="0" distR="0" simplePos="0" relativeHeight="251757568" behindDoc="1" locked="0" layoutInCell="1" allowOverlap="1" wp14:anchorId="7B68D30C" wp14:editId="790E9D1A">
                <wp:simplePos x="0" y="0"/>
                <wp:positionH relativeFrom="page">
                  <wp:posOffset>1236980</wp:posOffset>
                </wp:positionH>
                <wp:positionV relativeFrom="paragraph">
                  <wp:posOffset>170815</wp:posOffset>
                </wp:positionV>
                <wp:extent cx="5473700" cy="433514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186" cstate="print"/>
                          <a:srcRect/>
                          <a:stretch>
                            <a:fillRect/>
                          </a:stretch>
                        </pic:blipFill>
                        <pic:spPr bwMode="auto">
                          <a:xfrm>
                            <a:off x="3632" y="5964"/>
                            <a:ext cx="531" cy="581"/>
                          </a:xfrm>
                          <a:prstGeom prst="rect">
                            <a:avLst/>
                          </a:prstGeom>
                          <a:noFill/>
                          <a:ln>
                            <a:noFill/>
                          </a:ln>
                        </pic:spPr>
                      </pic:pic>
                      <pic:pic xmlns:pic="http://schemas.openxmlformats.org/drawingml/2006/picture">
                        <pic:nvPicPr>
                          <pic:cNvPr id="12" name="Picture 12"/>
                          <pic:cNvPicPr>
                            <a:picLocks noChangeAspect="1" noChangeArrowheads="1"/>
                          </pic:cNvPicPr>
                        </pic:nvPicPr>
                        <pic:blipFill>
                          <a:blip r:embed="rId187" cstate="print"/>
                          <a:srcRect/>
                          <a:stretch>
                            <a:fillRect/>
                          </a:stretch>
                        </pic:blipFill>
                        <pic:spPr bwMode="auto">
                          <a:xfrm>
                            <a:off x="3914" y="5634"/>
                            <a:ext cx="623" cy="628"/>
                          </a:xfrm>
                          <a:prstGeom prst="rect">
                            <a:avLst/>
                          </a:prstGeom>
                          <a:noFill/>
                          <a:ln>
                            <a:noFill/>
                          </a:ln>
                        </pic:spPr>
                      </pic:pic>
                      <pic:pic xmlns:pic="http://schemas.openxmlformats.org/drawingml/2006/picture">
                        <pic:nvPicPr>
                          <pic:cNvPr id="13" name="Picture 13"/>
                          <pic:cNvPicPr>
                            <a:picLocks noChangeAspect="1" noChangeArrowheads="1"/>
                          </pic:cNvPicPr>
                        </pic:nvPicPr>
                        <pic:blipFill>
                          <a:blip r:embed="rId188" cstate="print"/>
                          <a:srcRect/>
                          <a:stretch>
                            <a:fillRect/>
                          </a:stretch>
                        </pic:blipFill>
                        <pic:spPr bwMode="auto">
                          <a:xfrm>
                            <a:off x="4285" y="5361"/>
                            <a:ext cx="531" cy="531"/>
                          </a:xfrm>
                          <a:prstGeom prst="rect">
                            <a:avLst/>
                          </a:prstGeom>
                          <a:noFill/>
                          <a:ln>
                            <a:noFill/>
                          </a:ln>
                        </pic:spPr>
                      </pic:pic>
                      <pic:pic xmlns:pic="http://schemas.openxmlformats.org/drawingml/2006/picture">
                        <pic:nvPicPr>
                          <pic:cNvPr id="14" name="Picture 14"/>
                          <pic:cNvPicPr>
                            <a:picLocks noChangeAspect="1" noChangeArrowheads="1"/>
                          </pic:cNvPicPr>
                        </pic:nvPicPr>
                        <pic:blipFill>
                          <a:blip r:embed="rId189" cstate="print"/>
                          <a:srcRect/>
                          <a:stretch>
                            <a:fillRect/>
                          </a:stretch>
                        </pic:blipFill>
                        <pic:spPr bwMode="auto">
                          <a:xfrm>
                            <a:off x="4450" y="5186"/>
                            <a:ext cx="648" cy="540"/>
                          </a:xfrm>
                          <a:prstGeom prst="rect">
                            <a:avLst/>
                          </a:prstGeom>
                          <a:noFill/>
                          <a:ln>
                            <a:noFill/>
                          </a:ln>
                        </pic:spPr>
                      </pic:pic>
                      <pic:pic xmlns:pic="http://schemas.openxmlformats.org/drawingml/2006/picture">
                        <pic:nvPicPr>
                          <pic:cNvPr id="15" name="Picture 15"/>
                          <pic:cNvPicPr>
                            <a:picLocks noChangeAspect="1" noChangeArrowheads="1"/>
                          </pic:cNvPicPr>
                        </pic:nvPicPr>
                        <pic:blipFill>
                          <a:blip r:embed="rId190" cstate="print"/>
                          <a:srcRect/>
                          <a:stretch>
                            <a:fillRect/>
                          </a:stretch>
                        </pic:blipFill>
                        <pic:spPr bwMode="auto">
                          <a:xfrm>
                            <a:off x="-1" y="0"/>
                            <a:ext cx="8620" cy="6827"/>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98919D1" id="Group 1"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">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191"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192"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193"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194"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195" o:title=""/>
                </v:shape>
                <w10:wrap type="topAndBottom" anchorx="page"/>
              </v:group>
            </w:pict>
          </mc:Fallback>
        </mc:AlternateContent>
      </w:r>
    </w:p>
    <w:p w14:paraId="4C41F3C0"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1930DDAD" w14:textId="77777777" w:rsidR="00944713" w:rsidRPr="00EF5C25" w:rsidRDefault="00944713" w:rsidP="00944713">
      <w:pPr>
        <w:rPr>
          <w:color w:val="FF0000"/>
        </w:rPr>
      </w:pPr>
    </w:p>
    <w:p w14:paraId="02B4EFEC" w14:textId="77777777" w:rsidR="00944713" w:rsidRDefault="00944713" w:rsidP="00944713">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Casale</w:t>
      </w:r>
      <w:proofErr w:type="spellEnd"/>
      <w:r>
        <w:rPr>
          <w:rFonts w:ascii="Arial" w:hAnsi="Arial" w:cs="Arial"/>
          <w:b/>
          <w:bCs/>
          <w:sz w:val="20"/>
          <w:szCs w:val="20"/>
          <w:lang w:val="en-US"/>
        </w:rPr>
        <w:t xml:space="preserve"> SA: AN2000TM</w:t>
      </w:r>
    </w:p>
    <w:p w14:paraId="7264DB71" w14:textId="77777777" w:rsidR="00944713" w:rsidRPr="00EF5C25" w:rsidRDefault="00944713" w:rsidP="00944713">
      <w:pPr>
        <w:rPr>
          <w:rFonts w:ascii="Arial" w:hAnsi="Arial" w:cs="Arial"/>
          <w:b/>
          <w:bCs/>
          <w:sz w:val="20"/>
          <w:szCs w:val="20"/>
        </w:rPr>
      </w:pPr>
      <w:proofErr w:type="spellStart"/>
      <w:r w:rsidRPr="00EF5C25">
        <w:rPr>
          <w:rFonts w:ascii="Arial" w:hAnsi="Arial" w:cs="Arial"/>
          <w:sz w:val="20"/>
          <w:szCs w:val="20"/>
        </w:rPr>
        <w:t>Casale</w:t>
      </w:r>
      <w:proofErr w:type="spellEnd"/>
      <w:r w:rsidRPr="00EF5C25">
        <w:rPr>
          <w:rFonts w:ascii="Arial" w:hAnsi="Arial" w:cs="Arial"/>
          <w:sz w:val="20"/>
          <w:szCs w:val="20"/>
        </w:rPr>
        <w:t xml:space="preserve"> is a privately held Swiss company with its corporate headquarters in Lugano that is owned entirely by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Holding (Switzerland). At that time, only </w:t>
      </w:r>
      <w:proofErr w:type="spellStart"/>
      <w:r w:rsidRPr="00EF5C25">
        <w:rPr>
          <w:rFonts w:ascii="Arial" w:hAnsi="Arial" w:cs="Arial"/>
          <w:sz w:val="20"/>
          <w:szCs w:val="20"/>
        </w:rPr>
        <w:t>Badische</w:t>
      </w:r>
      <w:proofErr w:type="spellEnd"/>
      <w:r w:rsidRPr="00EF5C25">
        <w:rPr>
          <w:rFonts w:ascii="Arial" w:hAnsi="Arial" w:cs="Arial"/>
          <w:sz w:val="20"/>
          <w:szCs w:val="20"/>
        </w:rPr>
        <w:t xml:space="preserve"> </w:t>
      </w:r>
      <w:proofErr w:type="spellStart"/>
      <w:r w:rsidRPr="00EF5C25">
        <w:rPr>
          <w:rFonts w:ascii="Arial" w:hAnsi="Arial" w:cs="Arial"/>
          <w:sz w:val="20"/>
          <w:szCs w:val="20"/>
        </w:rPr>
        <w:t>Anilin</w:t>
      </w:r>
      <w:proofErr w:type="spellEnd"/>
      <w:r w:rsidRPr="00EF5C25">
        <w:rPr>
          <w:rFonts w:ascii="Arial" w:hAnsi="Arial" w:cs="Arial"/>
          <w:sz w:val="20"/>
          <w:szCs w:val="20"/>
        </w:rPr>
        <w:t xml:space="preserve">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22436C6D"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Luigi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an </w:t>
      </w:r>
      <w:proofErr w:type="spellStart"/>
      <w:r w:rsidRPr="00EF5C25">
        <w:rPr>
          <w:rFonts w:ascii="Arial" w:hAnsi="Arial" w:cs="Arial"/>
          <w:sz w:val="20"/>
          <w:szCs w:val="20"/>
        </w:rPr>
        <w:t>italian</w:t>
      </w:r>
      <w:proofErr w:type="spellEnd"/>
      <w:r w:rsidRPr="00EF5C25">
        <w:rPr>
          <w:rFonts w:ascii="Arial" w:hAnsi="Arial" w:cs="Arial"/>
          <w:sz w:val="20"/>
          <w:szCs w:val="20"/>
        </w:rPr>
        <w:t xml:space="preserve"> chemist, devised an innovative scheme deciding to operate the ammonia synthesis at a much higher pressure than BASF’s one, thus obtaining directly liquid ammonia. Ammonia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the original company’s name, was therefore established in Lugano (Switzerland) in 1921 with the purpose to license the newly patented process. </w:t>
      </w:r>
      <w:proofErr w:type="spellStart"/>
      <w:r w:rsidRPr="00EF5C25">
        <w:rPr>
          <w:rFonts w:ascii="Arial" w:hAnsi="Arial" w:cs="Arial"/>
          <w:sz w:val="20"/>
          <w:szCs w:val="20"/>
        </w:rPr>
        <w:t>Lugi</w:t>
      </w:r>
      <w:proofErr w:type="spellEnd"/>
      <w:r w:rsidRPr="00EF5C25">
        <w:rPr>
          <w:rFonts w:ascii="Arial" w:hAnsi="Arial" w:cs="Arial"/>
          <w:sz w:val="20"/>
          <w:szCs w:val="20"/>
        </w:rPr>
        <w:t xml:space="preserve"> </w:t>
      </w:r>
      <w:proofErr w:type="spellStart"/>
      <w:r w:rsidRPr="00EF5C25">
        <w:rPr>
          <w:rFonts w:ascii="Arial" w:hAnsi="Arial" w:cs="Arial"/>
          <w:sz w:val="20"/>
          <w:szCs w:val="20"/>
        </w:rPr>
        <w:t>Casale’s</w:t>
      </w:r>
      <w:proofErr w:type="spellEnd"/>
      <w:r w:rsidRPr="00EF5C25">
        <w:rPr>
          <w:rFonts w:ascii="Arial" w:hAnsi="Arial" w:cs="Arial"/>
          <w:sz w:val="20"/>
          <w:szCs w:val="20"/>
        </w:rPr>
        <w:t xml:space="preserve"> flair of innovation has been preserved and continuously nurtured over the decades-long history of his Company and still deeply permeates the culture of today’s </w:t>
      </w:r>
      <w:proofErr w:type="spellStart"/>
      <w:r w:rsidRPr="00EF5C25">
        <w:rPr>
          <w:rFonts w:ascii="Arial" w:hAnsi="Arial" w:cs="Arial"/>
          <w:sz w:val="20"/>
          <w:szCs w:val="20"/>
        </w:rPr>
        <w:t>Casale</w:t>
      </w:r>
      <w:proofErr w:type="spellEnd"/>
      <w:r w:rsidRPr="00EF5C25">
        <w:rPr>
          <w:rFonts w:ascii="Arial" w:hAnsi="Arial" w:cs="Arial"/>
          <w:sz w:val="20"/>
          <w:szCs w:val="20"/>
        </w:rPr>
        <w:t>.</w:t>
      </w:r>
    </w:p>
    <w:p w14:paraId="0FA34B12" w14:textId="77777777" w:rsidR="00944713" w:rsidRPr="00EF5C25" w:rsidRDefault="00944713" w:rsidP="00944713">
      <w:pPr>
        <w:rPr>
          <w:rFonts w:ascii="Arial" w:hAnsi="Arial" w:cs="Arial"/>
          <w:sz w:val="20"/>
          <w:szCs w:val="20"/>
        </w:rPr>
      </w:pPr>
      <w:r w:rsidRPr="00EF5C25">
        <w:rPr>
          <w:rFonts w:ascii="Arial" w:hAnsi="Arial" w:cs="Arial"/>
          <w:sz w:val="20"/>
          <w:szCs w:val="20"/>
        </w:rPr>
        <w:t>Manufacturing Process-</w:t>
      </w:r>
    </w:p>
    <w:p w14:paraId="0683B13B"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The AN2000™ is the process to produce ammonium nitrate solution (ANS), based on </w:t>
      </w:r>
      <w:proofErr w:type="spellStart"/>
      <w:r>
        <w:rPr>
          <w:rFonts w:ascii="Arial" w:hAnsi="Arial" w:cs="Arial"/>
          <w:sz w:val="20"/>
          <w:szCs w:val="20"/>
        </w:rPr>
        <w:t>Casale's</w:t>
      </w:r>
      <w:proofErr w:type="spellEnd"/>
      <w:r>
        <w:rPr>
          <w:rFonts w:ascii="Arial" w:hAnsi="Arial" w:cs="Arial"/>
          <w:sz w:val="20"/>
          <w:szCs w:val="20"/>
        </w:rPr>
        <w:t xml:space="preserve"> pipe reactor technology.</w:t>
      </w:r>
    </w:p>
    <w:p w14:paraId="0532E70C"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0CD67D32"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lastRenderedPageBreak/>
        <w:t>Finally, the hot ammonium nitrate solution enters a vessel/separator where the steam is released vigorously from the solution and the liquid ammonium nitrate solution is collected from the bottom of vessel and sent to storage.</w:t>
      </w:r>
    </w:p>
    <w:p w14:paraId="1B8DA5BB" w14:textId="77777777" w:rsidR="00944713" w:rsidRDefault="00944713" w:rsidP="00944713">
      <w:pPr>
        <w:pStyle w:val="ListParagraph"/>
        <w:numPr>
          <w:ilvl w:val="0"/>
          <w:numId w:val="56"/>
        </w:numPr>
        <w:spacing w:after="160" w:line="360" w:lineRule="auto"/>
      </w:pPr>
      <w:r>
        <w:rPr>
          <w:rFonts w:ascii="Arial" w:hAnsi="Arial" w:cs="Arial"/>
          <w:sz w:val="20"/>
          <w:szCs w:val="20"/>
        </w:rPr>
        <w:t xml:space="preserve">While collecting steam from the tubular reactor, it carries some mist of ammonium nitrate solution and traces of ammonia </w:t>
      </w:r>
      <w:proofErr w:type="spellStart"/>
      <w:r>
        <w:rPr>
          <w:rFonts w:ascii="Arial" w:hAnsi="Arial" w:cs="Arial"/>
          <w:sz w:val="20"/>
          <w:szCs w:val="20"/>
        </w:rPr>
        <w:t>vapors</w:t>
      </w:r>
      <w:proofErr w:type="spellEnd"/>
      <w:r>
        <w:rPr>
          <w:rFonts w:ascii="Arial" w:hAnsi="Arial" w:cs="Arial"/>
          <w:sz w:val="20"/>
          <w:szCs w:val="20"/>
        </w:rPr>
        <w:t xml:space="preserve">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241BC41D"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583F4375" w14:textId="77777777" w:rsidR="00944713" w:rsidRDefault="00944713" w:rsidP="00944713">
      <w:pPr>
        <w:pStyle w:val="ListParagraph"/>
        <w:numPr>
          <w:ilvl w:val="0"/>
          <w:numId w:val="56"/>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0E0BBED1" w14:textId="77777777" w:rsidR="00944713" w:rsidRDefault="00944713" w:rsidP="00944713">
      <w:pPr>
        <w:pStyle w:val="ListParagraph"/>
        <w:ind w:left="1080"/>
      </w:pPr>
    </w:p>
    <w:p w14:paraId="73A40D32" w14:textId="77777777" w:rsidR="00944713" w:rsidRDefault="00944713" w:rsidP="00944713">
      <w:pPr>
        <w:pStyle w:val="ListParagraph"/>
        <w:jc w:val="center"/>
        <w:rPr>
          <w:color w:val="FF0000"/>
        </w:rPr>
      </w:pPr>
      <w:r>
        <w:rPr>
          <w:noProof/>
          <w:lang w:val="en-US"/>
        </w:rPr>
        <w:drawing>
          <wp:inline distT="0" distB="0" distL="0" distR="0" wp14:anchorId="7F75659F" wp14:editId="55C8851D">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779B3CFC"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 xml:space="preserve">Source: </w:t>
      </w:r>
      <w:proofErr w:type="spellStart"/>
      <w:r w:rsidRPr="0050543B">
        <w:rPr>
          <w:rFonts w:ascii="Arial" w:hAnsi="Arial" w:cs="Arial"/>
          <w:color w:val="808080" w:themeColor="background1" w:themeShade="80"/>
          <w:sz w:val="18"/>
          <w:szCs w:val="18"/>
        </w:rPr>
        <w:t>Casale</w:t>
      </w:r>
      <w:proofErr w:type="spellEnd"/>
    </w:p>
    <w:p w14:paraId="197F7946" w14:textId="77777777" w:rsidR="00944713" w:rsidRDefault="00944713" w:rsidP="00944713">
      <w:pPr>
        <w:rPr>
          <w:rFonts w:ascii="Arial" w:hAnsi="Arial" w:cs="Arial"/>
          <w:sz w:val="20"/>
          <w:szCs w:val="20"/>
        </w:rPr>
      </w:pPr>
      <w:r>
        <w:rPr>
          <w:rFonts w:ascii="Arial" w:hAnsi="Arial" w:cs="Arial"/>
          <w:sz w:val="20"/>
          <w:szCs w:val="20"/>
        </w:rPr>
        <w:t>Key Features-</w:t>
      </w:r>
    </w:p>
    <w:p w14:paraId="4A5C314B"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4DDBF34C"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0A11776A"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5B1ED7F3"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Easy and fast start-up and shutdown</w:t>
      </w:r>
    </w:p>
    <w:p w14:paraId="494F7931" w14:textId="77777777" w:rsidR="00A14485" w:rsidRPr="005256D7"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08E92692" w14:textId="77777777" w:rsidR="00A14485" w:rsidRDefault="00A14485" w:rsidP="00944713">
      <w:pPr>
        <w:rPr>
          <w:rFonts w:ascii="Arial" w:hAnsi="Arial" w:cs="Arial"/>
          <w:b/>
          <w:bCs/>
          <w:sz w:val="20"/>
          <w:szCs w:val="20"/>
          <w:lang w:val="en-US"/>
        </w:rPr>
      </w:pPr>
    </w:p>
    <w:p w14:paraId="73795360" w14:textId="77777777" w:rsidR="00E83E6C" w:rsidRDefault="00E83E6C" w:rsidP="00944713">
      <w:pPr>
        <w:rPr>
          <w:rFonts w:ascii="Arial" w:hAnsi="Arial" w:cs="Arial"/>
          <w:b/>
          <w:bCs/>
          <w:sz w:val="20"/>
          <w:szCs w:val="20"/>
          <w:lang w:val="en-US"/>
        </w:rPr>
      </w:pPr>
    </w:p>
    <w:p w14:paraId="10808DC1" w14:textId="77777777" w:rsidR="00E83E6C" w:rsidRDefault="00E83E6C" w:rsidP="00944713">
      <w:pPr>
        <w:rPr>
          <w:rFonts w:ascii="Arial" w:hAnsi="Arial" w:cs="Arial"/>
          <w:b/>
          <w:bCs/>
          <w:sz w:val="20"/>
          <w:szCs w:val="20"/>
          <w:lang w:val="en-US"/>
        </w:rPr>
      </w:pPr>
    </w:p>
    <w:p w14:paraId="2ECACC9A" w14:textId="77777777" w:rsidR="00E83E6C" w:rsidRDefault="00E83E6C" w:rsidP="00944713">
      <w:pPr>
        <w:rPr>
          <w:rFonts w:ascii="Arial" w:hAnsi="Arial" w:cs="Arial"/>
          <w:b/>
          <w:bCs/>
          <w:sz w:val="20"/>
          <w:szCs w:val="20"/>
          <w:lang w:val="en-US"/>
        </w:rPr>
      </w:pPr>
    </w:p>
    <w:p w14:paraId="3517FF38" w14:textId="77777777" w:rsidR="00944713" w:rsidRDefault="00944713" w:rsidP="00944713">
      <w:pPr>
        <w:rPr>
          <w:rFonts w:ascii="Arial" w:hAnsi="Arial" w:cs="Arial"/>
          <w:b/>
          <w:bCs/>
          <w:sz w:val="20"/>
          <w:szCs w:val="20"/>
          <w:lang w:val="en-US"/>
        </w:rPr>
      </w:pPr>
    </w:p>
    <w:p w14:paraId="74A6E7EC" w14:textId="77777777" w:rsidR="00605985" w:rsidRDefault="00605985" w:rsidP="00944713">
      <w:pPr>
        <w:rPr>
          <w:rFonts w:ascii="Arial" w:hAnsi="Arial" w:cs="Arial"/>
          <w:b/>
          <w:bCs/>
          <w:sz w:val="20"/>
          <w:szCs w:val="20"/>
          <w:lang w:val="en-US"/>
        </w:rPr>
      </w:pPr>
    </w:p>
    <w:p w14:paraId="421C4E1B" w14:textId="77777777" w:rsidR="00605985" w:rsidRDefault="00605985" w:rsidP="00944713">
      <w:pPr>
        <w:rPr>
          <w:rFonts w:ascii="Arial" w:hAnsi="Arial" w:cs="Arial"/>
          <w:b/>
          <w:bCs/>
          <w:sz w:val="20"/>
          <w:szCs w:val="20"/>
          <w:lang w:val="en-US"/>
        </w:rPr>
      </w:pPr>
    </w:p>
    <w:p w14:paraId="52ED47EF" w14:textId="77777777" w:rsidR="00605985" w:rsidRDefault="00605985" w:rsidP="00944713">
      <w:pPr>
        <w:rPr>
          <w:rFonts w:ascii="Arial" w:hAnsi="Arial" w:cs="Arial"/>
          <w:b/>
          <w:bCs/>
          <w:sz w:val="20"/>
          <w:szCs w:val="20"/>
          <w:lang w:val="en-US"/>
        </w:rPr>
      </w:pPr>
    </w:p>
    <w:p w14:paraId="73ED8BC4" w14:textId="77777777" w:rsidR="00605985" w:rsidRDefault="00605985" w:rsidP="00944713">
      <w:pPr>
        <w:rPr>
          <w:rFonts w:ascii="Arial" w:hAnsi="Arial" w:cs="Arial"/>
          <w:b/>
          <w:bCs/>
          <w:sz w:val="20"/>
          <w:szCs w:val="20"/>
          <w:lang w:val="en-US"/>
        </w:rPr>
      </w:pPr>
    </w:p>
    <w:p w14:paraId="7B17C646" w14:textId="77777777" w:rsidR="00605985" w:rsidRDefault="00605985" w:rsidP="00944713">
      <w:pPr>
        <w:rPr>
          <w:rFonts w:ascii="Arial" w:hAnsi="Arial" w:cs="Arial"/>
          <w:b/>
          <w:bCs/>
          <w:sz w:val="20"/>
          <w:szCs w:val="20"/>
          <w:lang w:val="en-US"/>
        </w:rPr>
      </w:pPr>
    </w:p>
    <w:p w14:paraId="5A1E772B" w14:textId="77777777" w:rsidR="00605985" w:rsidRDefault="00605985" w:rsidP="00944713">
      <w:pPr>
        <w:rPr>
          <w:rFonts w:ascii="Arial" w:hAnsi="Arial" w:cs="Arial"/>
          <w:b/>
          <w:bCs/>
          <w:sz w:val="20"/>
          <w:szCs w:val="20"/>
          <w:lang w:val="en-US"/>
        </w:rPr>
      </w:pPr>
    </w:p>
    <w:p w14:paraId="5DCEA3AE" w14:textId="77777777" w:rsidR="00605985" w:rsidRDefault="00605985" w:rsidP="00944713">
      <w:pPr>
        <w:rPr>
          <w:rFonts w:ascii="Arial" w:hAnsi="Arial" w:cs="Arial"/>
          <w:b/>
          <w:bCs/>
          <w:sz w:val="20"/>
          <w:szCs w:val="20"/>
          <w:lang w:val="en-US"/>
        </w:rPr>
      </w:pPr>
    </w:p>
    <w:p w14:paraId="5B6A3C1A" w14:textId="77777777" w:rsidR="00605985" w:rsidRDefault="00605985" w:rsidP="00944713">
      <w:pPr>
        <w:rPr>
          <w:rFonts w:ascii="Arial" w:hAnsi="Arial" w:cs="Arial"/>
          <w:b/>
          <w:bCs/>
          <w:sz w:val="20"/>
          <w:szCs w:val="20"/>
          <w:lang w:val="en-US"/>
        </w:rPr>
      </w:pPr>
    </w:p>
    <w:p w14:paraId="15908EE2" w14:textId="77777777" w:rsidR="00605985" w:rsidRDefault="00605985" w:rsidP="00944713">
      <w:pPr>
        <w:rPr>
          <w:rFonts w:ascii="Arial" w:hAnsi="Arial" w:cs="Arial"/>
          <w:b/>
          <w:bCs/>
          <w:sz w:val="20"/>
          <w:szCs w:val="20"/>
          <w:lang w:val="en-US"/>
        </w:rPr>
      </w:pPr>
    </w:p>
    <w:p w14:paraId="65C63AFB" w14:textId="77777777" w:rsidR="00605985" w:rsidRDefault="00605985" w:rsidP="00944713">
      <w:pPr>
        <w:rPr>
          <w:rFonts w:ascii="Arial" w:hAnsi="Arial" w:cs="Arial"/>
          <w:b/>
          <w:bCs/>
          <w:sz w:val="20"/>
          <w:szCs w:val="20"/>
          <w:lang w:val="en-US"/>
        </w:rPr>
      </w:pPr>
    </w:p>
    <w:p w14:paraId="00D1A8F2" w14:textId="77777777" w:rsidR="00605985" w:rsidRDefault="00605985" w:rsidP="00944713">
      <w:pPr>
        <w:rPr>
          <w:rFonts w:ascii="Arial" w:hAnsi="Arial" w:cs="Arial"/>
          <w:b/>
          <w:bCs/>
          <w:sz w:val="20"/>
          <w:szCs w:val="20"/>
          <w:lang w:val="en-US"/>
        </w:rPr>
      </w:pPr>
    </w:p>
    <w:p w14:paraId="064B05C3" w14:textId="77777777" w:rsidR="00605985" w:rsidRDefault="00605985" w:rsidP="00944713">
      <w:pPr>
        <w:rPr>
          <w:rFonts w:ascii="Arial" w:hAnsi="Arial" w:cs="Arial"/>
          <w:b/>
          <w:bCs/>
          <w:sz w:val="20"/>
          <w:szCs w:val="20"/>
          <w:lang w:val="en-US"/>
        </w:rPr>
      </w:pPr>
    </w:p>
    <w:p w14:paraId="0728C603" w14:textId="77777777" w:rsidR="00944713" w:rsidRPr="00731FA6" w:rsidRDefault="00944713" w:rsidP="00944713">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42411A9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56A607F3" w14:textId="77777777" w:rsidR="00944713" w:rsidRPr="00731FA6" w:rsidRDefault="00944713" w:rsidP="00944713">
      <w:pPr>
        <w:rPr>
          <w:rFonts w:ascii="Arial" w:hAnsi="Arial" w:cs="Arial"/>
        </w:rPr>
      </w:pPr>
      <w:r w:rsidRPr="00731FA6">
        <w:rPr>
          <w:rFonts w:ascii="Arial" w:hAnsi="Arial" w:cs="Arial"/>
          <w:noProof/>
          <w:lang w:val="en-US"/>
        </w:rPr>
        <w:drawing>
          <wp:inline distT="0" distB="0" distL="0" distR="0" wp14:anchorId="08A78939" wp14:editId="1E480176">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197" cstate="print"/>
                    <a:stretch>
                      <a:fillRect/>
                    </a:stretch>
                  </pic:blipFill>
                  <pic:spPr>
                    <a:xfrm>
                      <a:off x="0" y="0"/>
                      <a:ext cx="5761006" cy="2841516"/>
                    </a:xfrm>
                    <a:prstGeom prst="rect">
                      <a:avLst/>
                    </a:prstGeom>
                  </pic:spPr>
                </pic:pic>
              </a:graphicData>
            </a:graphic>
          </wp:inline>
        </w:drawing>
      </w:r>
    </w:p>
    <w:sectPr w:rsidR="00944713" w:rsidRPr="00731FA6" w:rsidSect="00B95F0B">
      <w:pgSz w:w="11906" w:h="16838"/>
      <w:pgMar w:top="1560" w:right="1440" w:bottom="1440" w:left="1440" w:header="708" w:footer="708" w:gutter="0"/>
      <w:cols w:space="708"/>
      <w:docGrid w:linePitch="360"/>
      <w:sectPrChange w:id="2381" w:author="Hardik Malhotra" w:date="2023-02-27T14:26:00Z">
        <w:sectPr w:rsidR="00944713" w:rsidRPr="00731FA6" w:rsidSect="00B95F0B">
          <w:pgMar w:top="1440" w:right="1440" w:bottom="1440" w:left="1440" w:header="708" w:footer="708"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400F8" w14:textId="77777777" w:rsidR="00744F60" w:rsidRDefault="00744F60" w:rsidP="000A0569">
      <w:pPr>
        <w:spacing w:line="240" w:lineRule="auto"/>
      </w:pPr>
      <w:r>
        <w:separator/>
      </w:r>
    </w:p>
  </w:endnote>
  <w:endnote w:type="continuationSeparator" w:id="0">
    <w:p w14:paraId="57184862" w14:textId="77777777" w:rsidR="00744F60" w:rsidRDefault="00744F60"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68B0467A" w14:textId="77777777" w:rsidR="00490867" w:rsidRDefault="00E319BE">
        <w:pPr>
          <w:pStyle w:val="Footer"/>
          <w:pBdr>
            <w:top w:val="single" w:sz="4" w:space="1" w:color="D9D9D9" w:themeColor="background1" w:themeShade="D9"/>
          </w:pBdr>
          <w:rPr>
            <w:b/>
            <w:bCs/>
          </w:rPr>
        </w:pPr>
        <w:r>
          <w:fldChar w:fldCharType="begin"/>
        </w:r>
        <w:r w:rsidR="00490867">
          <w:instrText xml:space="preserve"> PAGE   \* MERGEFORMAT </w:instrText>
        </w:r>
        <w:r>
          <w:fldChar w:fldCharType="separate"/>
        </w:r>
        <w:r w:rsidR="001D49E7" w:rsidRPr="001D49E7">
          <w:rPr>
            <w:b/>
            <w:bCs/>
            <w:noProof/>
          </w:rPr>
          <w:t>39</w:t>
        </w:r>
        <w:r>
          <w:rPr>
            <w:b/>
            <w:bCs/>
            <w:noProof/>
          </w:rPr>
          <w:fldChar w:fldCharType="end"/>
        </w:r>
        <w:r w:rsidR="00490867">
          <w:rPr>
            <w:b/>
            <w:bCs/>
          </w:rPr>
          <w:t xml:space="preserve"> | </w:t>
        </w:r>
        <w:r w:rsidR="00490867">
          <w:rPr>
            <w:color w:val="7F7F7F" w:themeColor="background1" w:themeShade="7F"/>
            <w:spacing w:val="60"/>
          </w:rPr>
          <w:t>Page</w:t>
        </w:r>
      </w:p>
    </w:sdtContent>
  </w:sdt>
  <w:p w14:paraId="4D8C9DDF" w14:textId="77777777" w:rsidR="00490867" w:rsidRDefault="00490867">
    <w:pPr>
      <w:pStyle w:val="Footer"/>
    </w:pPr>
  </w:p>
  <w:p w14:paraId="26914EE7" w14:textId="77777777" w:rsidR="00490867" w:rsidRDefault="00490867"/>
  <w:p w14:paraId="2F8CB40F" w14:textId="77777777" w:rsidR="00490867" w:rsidRDefault="004908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C885" w14:textId="77777777" w:rsidR="00490867" w:rsidRDefault="0049086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5C2FE" w14:textId="77777777" w:rsidR="00490867" w:rsidRDefault="0049086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DFA" w14:textId="77777777" w:rsidR="00490867" w:rsidRDefault="0049086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0B34F" w14:textId="77777777" w:rsidR="00744F60" w:rsidRDefault="00744F60" w:rsidP="000A0569">
      <w:pPr>
        <w:spacing w:line="240" w:lineRule="auto"/>
      </w:pPr>
      <w:r>
        <w:separator/>
      </w:r>
    </w:p>
  </w:footnote>
  <w:footnote w:type="continuationSeparator" w:id="0">
    <w:p w14:paraId="66F39232" w14:textId="77777777" w:rsidR="00744F60" w:rsidRDefault="00744F60"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59607" w14:textId="77777777" w:rsidR="00490867" w:rsidRDefault="00490867" w:rsidP="00E43B08">
    <w:pPr>
      <w:pStyle w:val="Header"/>
      <w:jc w:val="right"/>
    </w:pPr>
    <w:r w:rsidRPr="00E43B08">
      <w:rPr>
        <w:noProof/>
        <w:lang w:val="en-US"/>
      </w:rPr>
      <w:drawing>
        <wp:inline distT="0" distB="0" distL="0" distR="0" wp14:anchorId="58CE5CA3" wp14:editId="7FC4CA0E">
          <wp:extent cx="1839541" cy="577112"/>
          <wp:effectExtent l="0" t="0" r="0" b="0"/>
          <wp:docPr id="96"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073B3" w14:textId="77777777" w:rsidR="00490867" w:rsidRDefault="0049086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4B36" w14:textId="77777777" w:rsidR="00490867" w:rsidRDefault="00490867">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28353" w14:textId="4E3EC9C6" w:rsidR="00490867" w:rsidRDefault="00490867" w:rsidP="005931B6">
    <w:pPr>
      <w:pStyle w:val="BodyText"/>
      <w:spacing w:line="14" w:lineRule="auto"/>
      <w:jc w:val="right"/>
      <w:rPr>
        <w:ins w:id="2376" w:author="Hardik Malhotra" w:date="2023-02-27T14:25:00Z"/>
        <w:sz w:val="2"/>
      </w:rPr>
    </w:pPr>
  </w:p>
  <w:p w14:paraId="699FE505" w14:textId="3B2E049D" w:rsidR="00B95F0B" w:rsidRDefault="00B95F0B" w:rsidP="005931B6">
    <w:pPr>
      <w:pStyle w:val="BodyText"/>
      <w:spacing w:line="14" w:lineRule="auto"/>
      <w:jc w:val="right"/>
      <w:rPr>
        <w:ins w:id="2377" w:author="Hardik Malhotra" w:date="2023-02-27T14:25:00Z"/>
        <w:sz w:val="2"/>
      </w:rPr>
    </w:pPr>
  </w:p>
  <w:p w14:paraId="6F73DB2A" w14:textId="406473C6" w:rsidR="00B95F0B" w:rsidRDefault="00B95F0B" w:rsidP="005931B6">
    <w:pPr>
      <w:pStyle w:val="BodyText"/>
      <w:spacing w:line="14" w:lineRule="auto"/>
      <w:jc w:val="right"/>
      <w:rPr>
        <w:sz w:val="2"/>
      </w:rPr>
      <w:pPrChange w:id="2378" w:author="Hardik Malhotra" w:date="2023-02-27T14:18:00Z">
        <w:pPr>
          <w:pStyle w:val="BodyText"/>
          <w:spacing w:line="14" w:lineRule="auto"/>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852" w:hanging="360"/>
      </w:pPr>
    </w:lvl>
    <w:lvl w:ilvl="1" w:tplc="FFFFFFFF">
      <w:start w:val="1"/>
      <w:numFmt w:val="bullet"/>
      <w:lvlText w:val="o"/>
      <w:lvlJc w:val="left"/>
      <w:pPr>
        <w:ind w:left="1572" w:hanging="360"/>
      </w:pPr>
      <w:rPr>
        <w:rFonts w:ascii="Courier New" w:hAnsi="Courier New" w:cs="Courier New" w:hint="default"/>
      </w:rPr>
    </w:lvl>
    <w:lvl w:ilvl="2" w:tplc="FFFFFFFF">
      <w:start w:val="1"/>
      <w:numFmt w:val="bullet"/>
      <w:lvlText w:val=""/>
      <w:lvlJc w:val="left"/>
      <w:pPr>
        <w:ind w:left="2292" w:hanging="360"/>
      </w:pPr>
      <w:rPr>
        <w:rFonts w:ascii="Wingdings" w:hAnsi="Wingdings" w:hint="default"/>
      </w:rPr>
    </w:lvl>
    <w:lvl w:ilvl="3" w:tplc="FFFFFFFF">
      <w:start w:val="1"/>
      <w:numFmt w:val="bullet"/>
      <w:lvlText w:val=""/>
      <w:lvlJc w:val="left"/>
      <w:pPr>
        <w:ind w:left="3012" w:hanging="360"/>
      </w:pPr>
      <w:rPr>
        <w:rFonts w:ascii="Symbol" w:hAnsi="Symbol" w:hint="default"/>
      </w:rPr>
    </w:lvl>
    <w:lvl w:ilvl="4" w:tplc="FFFFFFFF">
      <w:start w:val="1"/>
      <w:numFmt w:val="bullet"/>
      <w:lvlText w:val="o"/>
      <w:lvlJc w:val="left"/>
      <w:pPr>
        <w:ind w:left="3732" w:hanging="360"/>
      </w:pPr>
      <w:rPr>
        <w:rFonts w:ascii="Courier New" w:hAnsi="Courier New" w:cs="Courier New" w:hint="default"/>
      </w:rPr>
    </w:lvl>
    <w:lvl w:ilvl="5" w:tplc="FFFFFFFF">
      <w:start w:val="1"/>
      <w:numFmt w:val="bullet"/>
      <w:lvlText w:val=""/>
      <w:lvlJc w:val="left"/>
      <w:pPr>
        <w:ind w:left="4452" w:hanging="360"/>
      </w:pPr>
      <w:rPr>
        <w:rFonts w:ascii="Wingdings" w:hAnsi="Wingdings" w:hint="default"/>
      </w:rPr>
    </w:lvl>
    <w:lvl w:ilvl="6" w:tplc="FFFFFFFF">
      <w:start w:val="1"/>
      <w:numFmt w:val="bullet"/>
      <w:lvlText w:val=""/>
      <w:lvlJc w:val="left"/>
      <w:pPr>
        <w:ind w:left="5172" w:hanging="360"/>
      </w:pPr>
      <w:rPr>
        <w:rFonts w:ascii="Symbol" w:hAnsi="Symbol" w:hint="default"/>
      </w:rPr>
    </w:lvl>
    <w:lvl w:ilvl="7" w:tplc="FFFFFFFF">
      <w:start w:val="1"/>
      <w:numFmt w:val="bullet"/>
      <w:lvlText w:val="o"/>
      <w:lvlJc w:val="left"/>
      <w:pPr>
        <w:ind w:left="5892" w:hanging="360"/>
      </w:pPr>
      <w:rPr>
        <w:rFonts w:ascii="Courier New" w:hAnsi="Courier New" w:cs="Courier New" w:hint="default"/>
      </w:rPr>
    </w:lvl>
    <w:lvl w:ilvl="8" w:tplc="FFFFFFFF">
      <w:start w:val="1"/>
      <w:numFmt w:val="bullet"/>
      <w:lvlText w:val=""/>
      <w:lvlJc w:val="left"/>
      <w:pPr>
        <w:ind w:left="6612" w:hanging="360"/>
      </w:pPr>
      <w:rPr>
        <w:rFonts w:ascii="Wingdings" w:hAnsi="Wingdings" w:hint="default"/>
      </w:rPr>
    </w:lvl>
  </w:abstractNum>
  <w:abstractNum w:abstractNumId="1"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2A25F6"/>
    <w:multiLevelType w:val="hybridMultilevel"/>
    <w:tmpl w:val="F1F25E7A"/>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A7D092F"/>
    <w:multiLevelType w:val="hybridMultilevel"/>
    <w:tmpl w:val="C0F4F4A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3"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E4A271B"/>
    <w:multiLevelType w:val="hybridMultilevel"/>
    <w:tmpl w:val="D152A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3"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5C4734"/>
    <w:multiLevelType w:val="hybridMultilevel"/>
    <w:tmpl w:val="227EAD12"/>
    <w:lvl w:ilvl="0" w:tplc="79AE693C">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2E41013"/>
    <w:multiLevelType w:val="hybridMultilevel"/>
    <w:tmpl w:val="8E0AA508"/>
    <w:lvl w:ilvl="0" w:tplc="79AE693C">
      <w:start w:val="4"/>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ABF4C0C"/>
    <w:multiLevelType w:val="hybridMultilevel"/>
    <w:tmpl w:val="EAB0DE92"/>
    <w:lvl w:ilvl="0" w:tplc="FF9A46D8">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5" w15:restartNumberingAfterBreak="0">
    <w:nsid w:val="4E067A1B"/>
    <w:multiLevelType w:val="hybridMultilevel"/>
    <w:tmpl w:val="708C06D0"/>
    <w:lvl w:ilvl="0" w:tplc="4009001B">
      <w:start w:val="1"/>
      <w:numFmt w:val="lowerRoman"/>
      <w:lvlText w:val="%1."/>
      <w:lvlJc w:val="right"/>
      <w:pPr>
        <w:ind w:left="2060" w:hanging="360"/>
      </w:pPr>
    </w:lvl>
    <w:lvl w:ilvl="1" w:tplc="40090019" w:tentative="1">
      <w:start w:val="1"/>
      <w:numFmt w:val="lowerLetter"/>
      <w:lvlText w:val="%2."/>
      <w:lvlJc w:val="left"/>
      <w:pPr>
        <w:ind w:left="2780" w:hanging="360"/>
      </w:pPr>
    </w:lvl>
    <w:lvl w:ilvl="2" w:tplc="4009001B" w:tentative="1">
      <w:start w:val="1"/>
      <w:numFmt w:val="lowerRoman"/>
      <w:lvlText w:val="%3."/>
      <w:lvlJc w:val="right"/>
      <w:pPr>
        <w:ind w:left="3500" w:hanging="180"/>
      </w:pPr>
    </w:lvl>
    <w:lvl w:ilvl="3" w:tplc="4009000F" w:tentative="1">
      <w:start w:val="1"/>
      <w:numFmt w:val="decimal"/>
      <w:lvlText w:val="%4."/>
      <w:lvlJc w:val="left"/>
      <w:pPr>
        <w:ind w:left="4220" w:hanging="360"/>
      </w:pPr>
    </w:lvl>
    <w:lvl w:ilvl="4" w:tplc="40090019" w:tentative="1">
      <w:start w:val="1"/>
      <w:numFmt w:val="lowerLetter"/>
      <w:lvlText w:val="%5."/>
      <w:lvlJc w:val="left"/>
      <w:pPr>
        <w:ind w:left="4940" w:hanging="360"/>
      </w:pPr>
    </w:lvl>
    <w:lvl w:ilvl="5" w:tplc="4009001B" w:tentative="1">
      <w:start w:val="1"/>
      <w:numFmt w:val="lowerRoman"/>
      <w:lvlText w:val="%6."/>
      <w:lvlJc w:val="right"/>
      <w:pPr>
        <w:ind w:left="5660" w:hanging="180"/>
      </w:pPr>
    </w:lvl>
    <w:lvl w:ilvl="6" w:tplc="4009000F" w:tentative="1">
      <w:start w:val="1"/>
      <w:numFmt w:val="decimal"/>
      <w:lvlText w:val="%7."/>
      <w:lvlJc w:val="left"/>
      <w:pPr>
        <w:ind w:left="6380" w:hanging="360"/>
      </w:pPr>
    </w:lvl>
    <w:lvl w:ilvl="7" w:tplc="40090019" w:tentative="1">
      <w:start w:val="1"/>
      <w:numFmt w:val="lowerLetter"/>
      <w:lvlText w:val="%8."/>
      <w:lvlJc w:val="left"/>
      <w:pPr>
        <w:ind w:left="7100" w:hanging="360"/>
      </w:pPr>
    </w:lvl>
    <w:lvl w:ilvl="8" w:tplc="4009001B" w:tentative="1">
      <w:start w:val="1"/>
      <w:numFmt w:val="lowerRoman"/>
      <w:lvlText w:val="%9."/>
      <w:lvlJc w:val="right"/>
      <w:pPr>
        <w:ind w:left="7820" w:hanging="180"/>
      </w:pPr>
    </w:lvl>
  </w:abstractNum>
  <w:abstractNum w:abstractNumId="46" w15:restartNumberingAfterBreak="0">
    <w:nsid w:val="4EC3456A"/>
    <w:multiLevelType w:val="hybridMultilevel"/>
    <w:tmpl w:val="52AAA3B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55"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0"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5"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6"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8"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72557B06"/>
    <w:multiLevelType w:val="hybridMultilevel"/>
    <w:tmpl w:val="15525BD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0"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1"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4"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5" w15:restartNumberingAfterBreak="0">
    <w:nsid w:val="7697583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76"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0"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63921578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23025697">
    <w:abstractNumId w:val="49"/>
  </w:num>
  <w:num w:numId="3" w16cid:durableId="1391464848">
    <w:abstractNumId w:val="18"/>
  </w:num>
  <w:num w:numId="4" w16cid:durableId="282463960">
    <w:abstractNumId w:val="56"/>
  </w:num>
  <w:num w:numId="5" w16cid:durableId="1194660005">
    <w:abstractNumId w:val="47"/>
  </w:num>
  <w:num w:numId="6" w16cid:durableId="547957131">
    <w:abstractNumId w:val="16"/>
  </w:num>
  <w:num w:numId="7" w16cid:durableId="1541044690">
    <w:abstractNumId w:val="54"/>
  </w:num>
  <w:num w:numId="8" w16cid:durableId="1873768212">
    <w:abstractNumId w:val="73"/>
  </w:num>
  <w:num w:numId="9" w16cid:durableId="1110272266">
    <w:abstractNumId w:val="14"/>
  </w:num>
  <w:num w:numId="10" w16cid:durableId="951984090">
    <w:abstractNumId w:val="82"/>
  </w:num>
  <w:num w:numId="11" w16cid:durableId="1683045337">
    <w:abstractNumId w:val="67"/>
  </w:num>
  <w:num w:numId="12" w16cid:durableId="433405272">
    <w:abstractNumId w:val="12"/>
  </w:num>
  <w:num w:numId="13" w16cid:durableId="1582829503">
    <w:abstractNumId w:val="22"/>
  </w:num>
  <w:num w:numId="14" w16cid:durableId="723255362">
    <w:abstractNumId w:val="42"/>
  </w:num>
  <w:num w:numId="15" w16cid:durableId="73866918">
    <w:abstractNumId w:val="59"/>
  </w:num>
  <w:num w:numId="16" w16cid:durableId="1339967604">
    <w:abstractNumId w:val="32"/>
  </w:num>
  <w:num w:numId="17" w16cid:durableId="699471558">
    <w:abstractNumId w:val="69"/>
  </w:num>
  <w:num w:numId="18" w16cid:durableId="892695112">
    <w:abstractNumId w:val="80"/>
  </w:num>
  <w:num w:numId="19" w16cid:durableId="1381637871">
    <w:abstractNumId w:val="11"/>
  </w:num>
  <w:num w:numId="20" w16cid:durableId="964308615">
    <w:abstractNumId w:val="81"/>
  </w:num>
  <w:num w:numId="21" w16cid:durableId="434206281">
    <w:abstractNumId w:val="35"/>
  </w:num>
  <w:num w:numId="22" w16cid:durableId="605385678">
    <w:abstractNumId w:val="30"/>
  </w:num>
  <w:num w:numId="23" w16cid:durableId="416052816">
    <w:abstractNumId w:val="40"/>
  </w:num>
  <w:num w:numId="24" w16cid:durableId="486941154">
    <w:abstractNumId w:val="78"/>
  </w:num>
  <w:num w:numId="25" w16cid:durableId="23479687">
    <w:abstractNumId w:val="68"/>
  </w:num>
  <w:num w:numId="26" w16cid:durableId="1171796760">
    <w:abstractNumId w:val="50"/>
  </w:num>
  <w:num w:numId="27" w16cid:durableId="56052917">
    <w:abstractNumId w:val="41"/>
  </w:num>
  <w:num w:numId="28" w16cid:durableId="1750957289">
    <w:abstractNumId w:val="72"/>
  </w:num>
  <w:num w:numId="29" w16cid:durableId="1632636707">
    <w:abstractNumId w:val="57"/>
  </w:num>
  <w:num w:numId="30" w16cid:durableId="700010471">
    <w:abstractNumId w:val="4"/>
  </w:num>
  <w:num w:numId="31" w16cid:durableId="1087195786">
    <w:abstractNumId w:val="19"/>
  </w:num>
  <w:num w:numId="32" w16cid:durableId="676276998">
    <w:abstractNumId w:val="39"/>
  </w:num>
  <w:num w:numId="33" w16cid:durableId="1518497286">
    <w:abstractNumId w:val="15"/>
  </w:num>
  <w:num w:numId="34" w16cid:durableId="1943486537">
    <w:abstractNumId w:val="13"/>
  </w:num>
  <w:num w:numId="35" w16cid:durableId="551234805">
    <w:abstractNumId w:val="74"/>
  </w:num>
  <w:num w:numId="36" w16cid:durableId="960962724">
    <w:abstractNumId w:val="37"/>
  </w:num>
  <w:num w:numId="37" w16cid:durableId="1792281948">
    <w:abstractNumId w:val="33"/>
  </w:num>
  <w:num w:numId="38" w16cid:durableId="118570242">
    <w:abstractNumId w:val="63"/>
  </w:num>
  <w:num w:numId="39" w16cid:durableId="477457943">
    <w:abstractNumId w:val="36"/>
  </w:num>
  <w:num w:numId="40" w16cid:durableId="502744275">
    <w:abstractNumId w:val="38"/>
  </w:num>
  <w:num w:numId="41" w16cid:durableId="1796828087">
    <w:abstractNumId w:val="24"/>
  </w:num>
  <w:num w:numId="42" w16cid:durableId="308244001">
    <w:abstractNumId w:val="20"/>
  </w:num>
  <w:num w:numId="43" w16cid:durableId="1097753249">
    <w:abstractNumId w:val="61"/>
  </w:num>
  <w:num w:numId="44" w16cid:durableId="833032869">
    <w:abstractNumId w:val="26"/>
  </w:num>
  <w:num w:numId="45" w16cid:durableId="2015064709">
    <w:abstractNumId w:val="21"/>
  </w:num>
  <w:num w:numId="46" w16cid:durableId="275673683">
    <w:abstractNumId w:val="5"/>
  </w:num>
  <w:num w:numId="47" w16cid:durableId="1872299677">
    <w:abstractNumId w:val="7"/>
  </w:num>
  <w:num w:numId="48" w16cid:durableId="189803144">
    <w:abstractNumId w:val="53"/>
  </w:num>
  <w:num w:numId="49" w16cid:durableId="626399006">
    <w:abstractNumId w:val="1"/>
  </w:num>
  <w:num w:numId="50" w16cid:durableId="1162156128">
    <w:abstractNumId w:val="9"/>
  </w:num>
  <w:num w:numId="51" w16cid:durableId="1309556901">
    <w:abstractNumId w:val="0"/>
    <w:lvlOverride w:ilvl="0">
      <w:startOverride w:val="1"/>
    </w:lvlOverride>
    <w:lvlOverride w:ilvl="1"/>
    <w:lvlOverride w:ilvl="2"/>
    <w:lvlOverride w:ilvl="3"/>
    <w:lvlOverride w:ilvl="4"/>
    <w:lvlOverride w:ilvl="5"/>
    <w:lvlOverride w:ilvl="6"/>
    <w:lvlOverride w:ilvl="7"/>
    <w:lvlOverride w:ilvl="8"/>
  </w:num>
  <w:num w:numId="52" w16cid:durableId="2035379701">
    <w:abstractNumId w:val="64"/>
    <w:lvlOverride w:ilvl="0">
      <w:startOverride w:val="1"/>
    </w:lvlOverride>
    <w:lvlOverride w:ilvl="1"/>
    <w:lvlOverride w:ilvl="2"/>
    <w:lvlOverride w:ilvl="3"/>
    <w:lvlOverride w:ilvl="4"/>
    <w:lvlOverride w:ilvl="5"/>
    <w:lvlOverride w:ilvl="6"/>
    <w:lvlOverride w:ilvl="7"/>
    <w:lvlOverride w:ilvl="8"/>
  </w:num>
  <w:num w:numId="53" w16cid:durableId="952129628">
    <w:abstractNumId w:val="71"/>
    <w:lvlOverride w:ilvl="0">
      <w:startOverride w:val="1"/>
    </w:lvlOverride>
    <w:lvlOverride w:ilvl="1"/>
    <w:lvlOverride w:ilvl="2"/>
    <w:lvlOverride w:ilvl="3"/>
    <w:lvlOverride w:ilvl="4"/>
    <w:lvlOverride w:ilvl="5"/>
    <w:lvlOverride w:ilvl="6"/>
    <w:lvlOverride w:ilvl="7"/>
    <w:lvlOverride w:ilvl="8"/>
  </w:num>
  <w:num w:numId="54" w16cid:durableId="1101492367">
    <w:abstractNumId w:val="79"/>
    <w:lvlOverride w:ilvl="0">
      <w:startOverride w:val="1"/>
    </w:lvlOverride>
    <w:lvlOverride w:ilvl="1"/>
    <w:lvlOverride w:ilvl="2"/>
    <w:lvlOverride w:ilvl="3"/>
    <w:lvlOverride w:ilvl="4"/>
    <w:lvlOverride w:ilvl="5"/>
    <w:lvlOverride w:ilvl="6"/>
    <w:lvlOverride w:ilvl="7"/>
    <w:lvlOverride w:ilvl="8"/>
  </w:num>
  <w:num w:numId="55" w16cid:durableId="1144933387">
    <w:abstractNumId w:val="44"/>
    <w:lvlOverride w:ilvl="0">
      <w:startOverride w:val="1"/>
    </w:lvlOverride>
    <w:lvlOverride w:ilvl="1"/>
    <w:lvlOverride w:ilvl="2"/>
    <w:lvlOverride w:ilvl="3"/>
    <w:lvlOverride w:ilvl="4"/>
    <w:lvlOverride w:ilvl="5"/>
    <w:lvlOverride w:ilvl="6"/>
    <w:lvlOverride w:ilvl="7"/>
    <w:lvlOverride w:ilvl="8"/>
  </w:num>
  <w:num w:numId="56" w16cid:durableId="12410657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523516203">
    <w:abstractNumId w:val="62"/>
  </w:num>
  <w:num w:numId="58" w16cid:durableId="845750202">
    <w:abstractNumId w:val="60"/>
  </w:num>
  <w:num w:numId="59" w16cid:durableId="158934371">
    <w:abstractNumId w:val="48"/>
  </w:num>
  <w:num w:numId="60" w16cid:durableId="136188801">
    <w:abstractNumId w:val="51"/>
  </w:num>
  <w:num w:numId="61" w16cid:durableId="799617724">
    <w:abstractNumId w:val="25"/>
  </w:num>
  <w:num w:numId="62" w16cid:durableId="1052847147">
    <w:abstractNumId w:val="8"/>
  </w:num>
  <w:num w:numId="63" w16cid:durableId="1377124144">
    <w:abstractNumId w:val="66"/>
  </w:num>
  <w:num w:numId="64" w16cid:durableId="1557397840">
    <w:abstractNumId w:val="28"/>
  </w:num>
  <w:num w:numId="65" w16cid:durableId="1129468931">
    <w:abstractNumId w:val="23"/>
  </w:num>
  <w:num w:numId="66" w16cid:durableId="243729920">
    <w:abstractNumId w:val="77"/>
  </w:num>
  <w:num w:numId="67" w16cid:durableId="1106463149">
    <w:abstractNumId w:val="52"/>
  </w:num>
  <w:num w:numId="68" w16cid:durableId="510415786">
    <w:abstractNumId w:val="70"/>
  </w:num>
  <w:num w:numId="69" w16cid:durableId="1533304022">
    <w:abstractNumId w:val="2"/>
  </w:num>
  <w:num w:numId="70" w16cid:durableId="1917087287">
    <w:abstractNumId w:val="58"/>
  </w:num>
  <w:num w:numId="71" w16cid:durableId="1151554822">
    <w:abstractNumId w:val="76"/>
  </w:num>
  <w:num w:numId="72" w16cid:durableId="1040672381">
    <w:abstractNumId w:val="31"/>
  </w:num>
  <w:num w:numId="73" w16cid:durableId="1973435851">
    <w:abstractNumId w:val="55"/>
  </w:num>
  <w:num w:numId="74" w16cid:durableId="881940756">
    <w:abstractNumId w:val="10"/>
  </w:num>
  <w:num w:numId="75" w16cid:durableId="1592665635">
    <w:abstractNumId w:val="17"/>
  </w:num>
  <w:num w:numId="76" w16cid:durableId="132674684">
    <w:abstractNumId w:val="6"/>
  </w:num>
  <w:num w:numId="77" w16cid:durableId="191656166">
    <w:abstractNumId w:val="29"/>
  </w:num>
  <w:num w:numId="78" w16cid:durableId="2131245169">
    <w:abstractNumId w:val="46"/>
  </w:num>
  <w:num w:numId="79" w16cid:durableId="761070985">
    <w:abstractNumId w:val="3"/>
  </w:num>
  <w:num w:numId="80" w16cid:durableId="1846432860">
    <w:abstractNumId w:val="27"/>
  </w:num>
  <w:num w:numId="81" w16cid:durableId="446966673">
    <w:abstractNumId w:val="65"/>
  </w:num>
  <w:num w:numId="82" w16cid:durableId="2059163790">
    <w:abstractNumId w:val="45"/>
  </w:num>
  <w:num w:numId="83" w16cid:durableId="2059161214">
    <w:abstractNumId w:val="75"/>
  </w:num>
  <w:num w:numId="84" w16cid:durableId="1625043868">
    <w:abstractNumId w:val="43"/>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2FA7"/>
    <w:rsid w:val="000034CE"/>
    <w:rsid w:val="000039D6"/>
    <w:rsid w:val="00003A68"/>
    <w:rsid w:val="00006401"/>
    <w:rsid w:val="00007CD2"/>
    <w:rsid w:val="00007E03"/>
    <w:rsid w:val="00014461"/>
    <w:rsid w:val="00015A57"/>
    <w:rsid w:val="00015AEA"/>
    <w:rsid w:val="0001655F"/>
    <w:rsid w:val="000170AA"/>
    <w:rsid w:val="000203F8"/>
    <w:rsid w:val="000210D0"/>
    <w:rsid w:val="00021A08"/>
    <w:rsid w:val="0002214E"/>
    <w:rsid w:val="000225CE"/>
    <w:rsid w:val="000231A5"/>
    <w:rsid w:val="0002382E"/>
    <w:rsid w:val="000241D1"/>
    <w:rsid w:val="000249C1"/>
    <w:rsid w:val="000264B6"/>
    <w:rsid w:val="00026C84"/>
    <w:rsid w:val="00027550"/>
    <w:rsid w:val="000278A1"/>
    <w:rsid w:val="00027B1A"/>
    <w:rsid w:val="000314DD"/>
    <w:rsid w:val="00032744"/>
    <w:rsid w:val="00033D5A"/>
    <w:rsid w:val="0003422E"/>
    <w:rsid w:val="0003448A"/>
    <w:rsid w:val="00034E30"/>
    <w:rsid w:val="00037A5F"/>
    <w:rsid w:val="00040016"/>
    <w:rsid w:val="000428BA"/>
    <w:rsid w:val="00043664"/>
    <w:rsid w:val="000475E6"/>
    <w:rsid w:val="000505E5"/>
    <w:rsid w:val="00050BAD"/>
    <w:rsid w:val="00050FB4"/>
    <w:rsid w:val="000532DF"/>
    <w:rsid w:val="00053670"/>
    <w:rsid w:val="00053E2C"/>
    <w:rsid w:val="00057EC1"/>
    <w:rsid w:val="00057F36"/>
    <w:rsid w:val="000604BB"/>
    <w:rsid w:val="00060BC1"/>
    <w:rsid w:val="0006201B"/>
    <w:rsid w:val="00062361"/>
    <w:rsid w:val="00062E01"/>
    <w:rsid w:val="0006323E"/>
    <w:rsid w:val="0006394F"/>
    <w:rsid w:val="00066E72"/>
    <w:rsid w:val="000701B2"/>
    <w:rsid w:val="000705F4"/>
    <w:rsid w:val="00070E14"/>
    <w:rsid w:val="00075207"/>
    <w:rsid w:val="00075D73"/>
    <w:rsid w:val="00076C9E"/>
    <w:rsid w:val="00076E37"/>
    <w:rsid w:val="0008115C"/>
    <w:rsid w:val="0008311E"/>
    <w:rsid w:val="0008576E"/>
    <w:rsid w:val="000862DE"/>
    <w:rsid w:val="0009007E"/>
    <w:rsid w:val="00090408"/>
    <w:rsid w:val="00090E87"/>
    <w:rsid w:val="00092A2E"/>
    <w:rsid w:val="00092BB6"/>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B6F48"/>
    <w:rsid w:val="000C003E"/>
    <w:rsid w:val="000C008C"/>
    <w:rsid w:val="000C1958"/>
    <w:rsid w:val="000C463E"/>
    <w:rsid w:val="000C6C4F"/>
    <w:rsid w:val="000C763E"/>
    <w:rsid w:val="000D078F"/>
    <w:rsid w:val="000D1977"/>
    <w:rsid w:val="000D1E76"/>
    <w:rsid w:val="000D3832"/>
    <w:rsid w:val="000D4097"/>
    <w:rsid w:val="000D44BD"/>
    <w:rsid w:val="000D760A"/>
    <w:rsid w:val="000D7814"/>
    <w:rsid w:val="000D7913"/>
    <w:rsid w:val="000E14EA"/>
    <w:rsid w:val="000E4AB1"/>
    <w:rsid w:val="000F0504"/>
    <w:rsid w:val="000F0998"/>
    <w:rsid w:val="000F11BB"/>
    <w:rsid w:val="000F37D2"/>
    <w:rsid w:val="000F3988"/>
    <w:rsid w:val="00101190"/>
    <w:rsid w:val="00103B75"/>
    <w:rsid w:val="00105DF6"/>
    <w:rsid w:val="00106B76"/>
    <w:rsid w:val="00110922"/>
    <w:rsid w:val="001140D9"/>
    <w:rsid w:val="001151FE"/>
    <w:rsid w:val="00116522"/>
    <w:rsid w:val="00116BFF"/>
    <w:rsid w:val="00116C52"/>
    <w:rsid w:val="001172AA"/>
    <w:rsid w:val="001229DF"/>
    <w:rsid w:val="001238F0"/>
    <w:rsid w:val="00125338"/>
    <w:rsid w:val="00130BED"/>
    <w:rsid w:val="001316AA"/>
    <w:rsid w:val="0013231F"/>
    <w:rsid w:val="001324B9"/>
    <w:rsid w:val="001359B3"/>
    <w:rsid w:val="00135E73"/>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732B"/>
    <w:rsid w:val="001B7FC0"/>
    <w:rsid w:val="001C05BB"/>
    <w:rsid w:val="001C1422"/>
    <w:rsid w:val="001C3D2D"/>
    <w:rsid w:val="001C4AE2"/>
    <w:rsid w:val="001C76B0"/>
    <w:rsid w:val="001C78FC"/>
    <w:rsid w:val="001D186F"/>
    <w:rsid w:val="001D3B06"/>
    <w:rsid w:val="001D3E39"/>
    <w:rsid w:val="001D49E7"/>
    <w:rsid w:val="001D547F"/>
    <w:rsid w:val="001D5F84"/>
    <w:rsid w:val="001E0677"/>
    <w:rsid w:val="001E1075"/>
    <w:rsid w:val="001E1463"/>
    <w:rsid w:val="001E1ABE"/>
    <w:rsid w:val="001E2435"/>
    <w:rsid w:val="001E5673"/>
    <w:rsid w:val="001E5BE1"/>
    <w:rsid w:val="001E7039"/>
    <w:rsid w:val="001E79CF"/>
    <w:rsid w:val="001E7F51"/>
    <w:rsid w:val="001F0B1F"/>
    <w:rsid w:val="001F0BD1"/>
    <w:rsid w:val="001F2623"/>
    <w:rsid w:val="001F4651"/>
    <w:rsid w:val="001F4C42"/>
    <w:rsid w:val="001F4D3E"/>
    <w:rsid w:val="001F7792"/>
    <w:rsid w:val="002007AA"/>
    <w:rsid w:val="00200DDD"/>
    <w:rsid w:val="00201B10"/>
    <w:rsid w:val="00203454"/>
    <w:rsid w:val="0020654B"/>
    <w:rsid w:val="0020764A"/>
    <w:rsid w:val="002104FE"/>
    <w:rsid w:val="002138EE"/>
    <w:rsid w:val="0022183C"/>
    <w:rsid w:val="00226BEE"/>
    <w:rsid w:val="0022706C"/>
    <w:rsid w:val="00227E7E"/>
    <w:rsid w:val="002305FD"/>
    <w:rsid w:val="00236733"/>
    <w:rsid w:val="00236E59"/>
    <w:rsid w:val="002374B8"/>
    <w:rsid w:val="00237935"/>
    <w:rsid w:val="00241695"/>
    <w:rsid w:val="00242EC0"/>
    <w:rsid w:val="00243939"/>
    <w:rsid w:val="00244241"/>
    <w:rsid w:val="002465FC"/>
    <w:rsid w:val="00252660"/>
    <w:rsid w:val="002552EB"/>
    <w:rsid w:val="00255D31"/>
    <w:rsid w:val="002566DE"/>
    <w:rsid w:val="00256967"/>
    <w:rsid w:val="00256DD1"/>
    <w:rsid w:val="00256FBA"/>
    <w:rsid w:val="00257943"/>
    <w:rsid w:val="00257DFF"/>
    <w:rsid w:val="00260197"/>
    <w:rsid w:val="00261DD1"/>
    <w:rsid w:val="002634A1"/>
    <w:rsid w:val="00277C29"/>
    <w:rsid w:val="00283C7C"/>
    <w:rsid w:val="00285195"/>
    <w:rsid w:val="002863E5"/>
    <w:rsid w:val="0029067A"/>
    <w:rsid w:val="0029586F"/>
    <w:rsid w:val="002A028A"/>
    <w:rsid w:val="002A17E0"/>
    <w:rsid w:val="002A21E0"/>
    <w:rsid w:val="002A2C96"/>
    <w:rsid w:val="002A36FC"/>
    <w:rsid w:val="002A45C0"/>
    <w:rsid w:val="002A50B1"/>
    <w:rsid w:val="002B0C14"/>
    <w:rsid w:val="002B1EF8"/>
    <w:rsid w:val="002B35D0"/>
    <w:rsid w:val="002B63EA"/>
    <w:rsid w:val="002B6CDA"/>
    <w:rsid w:val="002B7B88"/>
    <w:rsid w:val="002C0D16"/>
    <w:rsid w:val="002C1E28"/>
    <w:rsid w:val="002C2F41"/>
    <w:rsid w:val="002C3410"/>
    <w:rsid w:val="002C4924"/>
    <w:rsid w:val="002C51AF"/>
    <w:rsid w:val="002C5800"/>
    <w:rsid w:val="002C6FB0"/>
    <w:rsid w:val="002D192C"/>
    <w:rsid w:val="002D5D29"/>
    <w:rsid w:val="002D6182"/>
    <w:rsid w:val="002D6EF8"/>
    <w:rsid w:val="002E016F"/>
    <w:rsid w:val="002E094E"/>
    <w:rsid w:val="002E0D5E"/>
    <w:rsid w:val="002E144B"/>
    <w:rsid w:val="002E16E2"/>
    <w:rsid w:val="002E214F"/>
    <w:rsid w:val="002E2243"/>
    <w:rsid w:val="002E30F0"/>
    <w:rsid w:val="002E3C1D"/>
    <w:rsid w:val="002E4764"/>
    <w:rsid w:val="002E5BC9"/>
    <w:rsid w:val="002E5DB7"/>
    <w:rsid w:val="002E6A07"/>
    <w:rsid w:val="002E6F56"/>
    <w:rsid w:val="002E7678"/>
    <w:rsid w:val="002F01DE"/>
    <w:rsid w:val="002F0626"/>
    <w:rsid w:val="002F124A"/>
    <w:rsid w:val="002F25C8"/>
    <w:rsid w:val="002F3E55"/>
    <w:rsid w:val="002F6013"/>
    <w:rsid w:val="002F6B85"/>
    <w:rsid w:val="002F6D3E"/>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771"/>
    <w:rsid w:val="003228DC"/>
    <w:rsid w:val="0032642A"/>
    <w:rsid w:val="003312D0"/>
    <w:rsid w:val="00331E1B"/>
    <w:rsid w:val="00332628"/>
    <w:rsid w:val="00340135"/>
    <w:rsid w:val="003414C2"/>
    <w:rsid w:val="0035226E"/>
    <w:rsid w:val="00353744"/>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068F"/>
    <w:rsid w:val="003716CE"/>
    <w:rsid w:val="00372FD5"/>
    <w:rsid w:val="00373465"/>
    <w:rsid w:val="003759F9"/>
    <w:rsid w:val="003816ED"/>
    <w:rsid w:val="00383940"/>
    <w:rsid w:val="003839C6"/>
    <w:rsid w:val="00387D4B"/>
    <w:rsid w:val="003904AB"/>
    <w:rsid w:val="00391F5C"/>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6A4"/>
    <w:rsid w:val="003D3EE1"/>
    <w:rsid w:val="003D6743"/>
    <w:rsid w:val="003D6BA4"/>
    <w:rsid w:val="003D6BBF"/>
    <w:rsid w:val="003E0697"/>
    <w:rsid w:val="003E18EE"/>
    <w:rsid w:val="003E27CC"/>
    <w:rsid w:val="003E3A42"/>
    <w:rsid w:val="003E43E0"/>
    <w:rsid w:val="003E4FEC"/>
    <w:rsid w:val="003E5538"/>
    <w:rsid w:val="003E5B09"/>
    <w:rsid w:val="003F0E3B"/>
    <w:rsid w:val="00402CF1"/>
    <w:rsid w:val="00403B50"/>
    <w:rsid w:val="00404E42"/>
    <w:rsid w:val="004067B2"/>
    <w:rsid w:val="004100CD"/>
    <w:rsid w:val="00410927"/>
    <w:rsid w:val="004127F4"/>
    <w:rsid w:val="00413481"/>
    <w:rsid w:val="004142B7"/>
    <w:rsid w:val="00414ECC"/>
    <w:rsid w:val="00416586"/>
    <w:rsid w:val="00420B47"/>
    <w:rsid w:val="004222AF"/>
    <w:rsid w:val="00423486"/>
    <w:rsid w:val="00423D7E"/>
    <w:rsid w:val="00424879"/>
    <w:rsid w:val="00425A75"/>
    <w:rsid w:val="00426597"/>
    <w:rsid w:val="00427792"/>
    <w:rsid w:val="00430049"/>
    <w:rsid w:val="004301B8"/>
    <w:rsid w:val="0043406B"/>
    <w:rsid w:val="004354AC"/>
    <w:rsid w:val="00437038"/>
    <w:rsid w:val="00437F38"/>
    <w:rsid w:val="0044012D"/>
    <w:rsid w:val="004415FB"/>
    <w:rsid w:val="00441CA1"/>
    <w:rsid w:val="00443889"/>
    <w:rsid w:val="004444CE"/>
    <w:rsid w:val="004464F0"/>
    <w:rsid w:val="004478C4"/>
    <w:rsid w:val="004501A9"/>
    <w:rsid w:val="004532F7"/>
    <w:rsid w:val="004535C8"/>
    <w:rsid w:val="00460419"/>
    <w:rsid w:val="00461766"/>
    <w:rsid w:val="0046180A"/>
    <w:rsid w:val="00464BB1"/>
    <w:rsid w:val="00467415"/>
    <w:rsid w:val="00470B88"/>
    <w:rsid w:val="004727BB"/>
    <w:rsid w:val="00473796"/>
    <w:rsid w:val="004764BE"/>
    <w:rsid w:val="00476C9E"/>
    <w:rsid w:val="004774BE"/>
    <w:rsid w:val="004815D7"/>
    <w:rsid w:val="00482CFC"/>
    <w:rsid w:val="00484897"/>
    <w:rsid w:val="00484983"/>
    <w:rsid w:val="004863E1"/>
    <w:rsid w:val="00490867"/>
    <w:rsid w:val="00494224"/>
    <w:rsid w:val="004942B3"/>
    <w:rsid w:val="00495871"/>
    <w:rsid w:val="00495AF1"/>
    <w:rsid w:val="00496ADD"/>
    <w:rsid w:val="00497122"/>
    <w:rsid w:val="00497AD9"/>
    <w:rsid w:val="004A118B"/>
    <w:rsid w:val="004A3072"/>
    <w:rsid w:val="004A4DD1"/>
    <w:rsid w:val="004A6877"/>
    <w:rsid w:val="004A73AF"/>
    <w:rsid w:val="004A7D7D"/>
    <w:rsid w:val="004A7E06"/>
    <w:rsid w:val="004B42F2"/>
    <w:rsid w:val="004B4337"/>
    <w:rsid w:val="004B6070"/>
    <w:rsid w:val="004B6795"/>
    <w:rsid w:val="004C3244"/>
    <w:rsid w:val="004C4803"/>
    <w:rsid w:val="004C4B6A"/>
    <w:rsid w:val="004C548F"/>
    <w:rsid w:val="004D3040"/>
    <w:rsid w:val="004D316B"/>
    <w:rsid w:val="004E0916"/>
    <w:rsid w:val="004E0DDA"/>
    <w:rsid w:val="004E1D28"/>
    <w:rsid w:val="004E2335"/>
    <w:rsid w:val="004E45E3"/>
    <w:rsid w:val="004E4CB5"/>
    <w:rsid w:val="004E5C72"/>
    <w:rsid w:val="004E5E5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56D7"/>
    <w:rsid w:val="005274AF"/>
    <w:rsid w:val="00530403"/>
    <w:rsid w:val="00530E52"/>
    <w:rsid w:val="00530E73"/>
    <w:rsid w:val="00531A36"/>
    <w:rsid w:val="005334D7"/>
    <w:rsid w:val="00534F91"/>
    <w:rsid w:val="00536F7F"/>
    <w:rsid w:val="00537E78"/>
    <w:rsid w:val="005405CF"/>
    <w:rsid w:val="00541858"/>
    <w:rsid w:val="00545314"/>
    <w:rsid w:val="00545579"/>
    <w:rsid w:val="00545D43"/>
    <w:rsid w:val="00547EF3"/>
    <w:rsid w:val="0055014C"/>
    <w:rsid w:val="005506D6"/>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266"/>
    <w:rsid w:val="00590720"/>
    <w:rsid w:val="00590BA9"/>
    <w:rsid w:val="0059163F"/>
    <w:rsid w:val="005931B6"/>
    <w:rsid w:val="005963E0"/>
    <w:rsid w:val="005A004C"/>
    <w:rsid w:val="005A078A"/>
    <w:rsid w:val="005A0FEF"/>
    <w:rsid w:val="005A2735"/>
    <w:rsid w:val="005A4044"/>
    <w:rsid w:val="005A4397"/>
    <w:rsid w:val="005B0178"/>
    <w:rsid w:val="005B0B1F"/>
    <w:rsid w:val="005B0BD8"/>
    <w:rsid w:val="005B1620"/>
    <w:rsid w:val="005B383B"/>
    <w:rsid w:val="005B48C7"/>
    <w:rsid w:val="005B4E3C"/>
    <w:rsid w:val="005B4FB5"/>
    <w:rsid w:val="005B547F"/>
    <w:rsid w:val="005C04CA"/>
    <w:rsid w:val="005C2374"/>
    <w:rsid w:val="005C2ABC"/>
    <w:rsid w:val="005C2E60"/>
    <w:rsid w:val="005C3F02"/>
    <w:rsid w:val="005C4672"/>
    <w:rsid w:val="005C52F9"/>
    <w:rsid w:val="005C66C6"/>
    <w:rsid w:val="005C70ED"/>
    <w:rsid w:val="005D02CF"/>
    <w:rsid w:val="005D0F07"/>
    <w:rsid w:val="005D1D1E"/>
    <w:rsid w:val="005D24A8"/>
    <w:rsid w:val="005D3120"/>
    <w:rsid w:val="005D423B"/>
    <w:rsid w:val="005D6C32"/>
    <w:rsid w:val="005E1977"/>
    <w:rsid w:val="005E2A7D"/>
    <w:rsid w:val="005E3E6B"/>
    <w:rsid w:val="005E3E73"/>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985"/>
    <w:rsid w:val="00605F33"/>
    <w:rsid w:val="006072F3"/>
    <w:rsid w:val="00607EC7"/>
    <w:rsid w:val="006132BD"/>
    <w:rsid w:val="00614AFB"/>
    <w:rsid w:val="00616D9A"/>
    <w:rsid w:val="006215DA"/>
    <w:rsid w:val="00622A63"/>
    <w:rsid w:val="00622ABA"/>
    <w:rsid w:val="00623340"/>
    <w:rsid w:val="00626123"/>
    <w:rsid w:val="00630390"/>
    <w:rsid w:val="00631EE2"/>
    <w:rsid w:val="00634CBE"/>
    <w:rsid w:val="006356D1"/>
    <w:rsid w:val="00636FDF"/>
    <w:rsid w:val="00637812"/>
    <w:rsid w:val="00641994"/>
    <w:rsid w:val="00642D43"/>
    <w:rsid w:val="00644BD8"/>
    <w:rsid w:val="00644C98"/>
    <w:rsid w:val="006455D7"/>
    <w:rsid w:val="00646F57"/>
    <w:rsid w:val="00650EC4"/>
    <w:rsid w:val="00652EEF"/>
    <w:rsid w:val="00657CB6"/>
    <w:rsid w:val="00657E04"/>
    <w:rsid w:val="0066102E"/>
    <w:rsid w:val="006704F2"/>
    <w:rsid w:val="0067425C"/>
    <w:rsid w:val="006744E2"/>
    <w:rsid w:val="006774BE"/>
    <w:rsid w:val="00680AF0"/>
    <w:rsid w:val="006847E4"/>
    <w:rsid w:val="0068668F"/>
    <w:rsid w:val="006875DA"/>
    <w:rsid w:val="006900CA"/>
    <w:rsid w:val="006912F4"/>
    <w:rsid w:val="00691F2C"/>
    <w:rsid w:val="00695C95"/>
    <w:rsid w:val="00696698"/>
    <w:rsid w:val="00697132"/>
    <w:rsid w:val="006A1015"/>
    <w:rsid w:val="006A23EE"/>
    <w:rsid w:val="006A5967"/>
    <w:rsid w:val="006A5FBC"/>
    <w:rsid w:val="006A6137"/>
    <w:rsid w:val="006A7826"/>
    <w:rsid w:val="006B1ACB"/>
    <w:rsid w:val="006B1B35"/>
    <w:rsid w:val="006B452A"/>
    <w:rsid w:val="006B7CC0"/>
    <w:rsid w:val="006C01B9"/>
    <w:rsid w:val="006C066A"/>
    <w:rsid w:val="006C11B9"/>
    <w:rsid w:val="006C1887"/>
    <w:rsid w:val="006C18D6"/>
    <w:rsid w:val="006C1E63"/>
    <w:rsid w:val="006C46FB"/>
    <w:rsid w:val="006C63A3"/>
    <w:rsid w:val="006C70DD"/>
    <w:rsid w:val="006C740E"/>
    <w:rsid w:val="006D122D"/>
    <w:rsid w:val="006D4986"/>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0D24"/>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512"/>
    <w:rsid w:val="00727F2A"/>
    <w:rsid w:val="00730676"/>
    <w:rsid w:val="00731FA6"/>
    <w:rsid w:val="00732ECD"/>
    <w:rsid w:val="007346C6"/>
    <w:rsid w:val="00737212"/>
    <w:rsid w:val="0074204D"/>
    <w:rsid w:val="007442A4"/>
    <w:rsid w:val="00744F60"/>
    <w:rsid w:val="00745F0F"/>
    <w:rsid w:val="00746D44"/>
    <w:rsid w:val="0075046A"/>
    <w:rsid w:val="00751589"/>
    <w:rsid w:val="00751DFF"/>
    <w:rsid w:val="00751E7D"/>
    <w:rsid w:val="00752606"/>
    <w:rsid w:val="00752E6A"/>
    <w:rsid w:val="007531FB"/>
    <w:rsid w:val="00763488"/>
    <w:rsid w:val="00764FB4"/>
    <w:rsid w:val="0076683F"/>
    <w:rsid w:val="00770AAF"/>
    <w:rsid w:val="00770C4A"/>
    <w:rsid w:val="00773368"/>
    <w:rsid w:val="00780D8A"/>
    <w:rsid w:val="0078639B"/>
    <w:rsid w:val="007869BE"/>
    <w:rsid w:val="00786C92"/>
    <w:rsid w:val="0078752C"/>
    <w:rsid w:val="007876D1"/>
    <w:rsid w:val="00790849"/>
    <w:rsid w:val="0079203B"/>
    <w:rsid w:val="007927F8"/>
    <w:rsid w:val="0079592B"/>
    <w:rsid w:val="00796DDA"/>
    <w:rsid w:val="007A00A1"/>
    <w:rsid w:val="007A1D6E"/>
    <w:rsid w:val="007A43CB"/>
    <w:rsid w:val="007A51E8"/>
    <w:rsid w:val="007A6DC8"/>
    <w:rsid w:val="007A7E26"/>
    <w:rsid w:val="007B0689"/>
    <w:rsid w:val="007B14DC"/>
    <w:rsid w:val="007B22BA"/>
    <w:rsid w:val="007B293D"/>
    <w:rsid w:val="007B2DE7"/>
    <w:rsid w:val="007B3983"/>
    <w:rsid w:val="007B39EC"/>
    <w:rsid w:val="007B56F7"/>
    <w:rsid w:val="007B5B45"/>
    <w:rsid w:val="007B689A"/>
    <w:rsid w:val="007C28BB"/>
    <w:rsid w:val="007C2A7E"/>
    <w:rsid w:val="007C4351"/>
    <w:rsid w:val="007C707D"/>
    <w:rsid w:val="007D0A6B"/>
    <w:rsid w:val="007D4427"/>
    <w:rsid w:val="007D531D"/>
    <w:rsid w:val="007D54C8"/>
    <w:rsid w:val="007D71B3"/>
    <w:rsid w:val="007E1DEF"/>
    <w:rsid w:val="007E2DDF"/>
    <w:rsid w:val="007E6A3E"/>
    <w:rsid w:val="007E7638"/>
    <w:rsid w:val="007F001B"/>
    <w:rsid w:val="007F2095"/>
    <w:rsid w:val="007F4FFB"/>
    <w:rsid w:val="007F5591"/>
    <w:rsid w:val="007F5836"/>
    <w:rsid w:val="00800158"/>
    <w:rsid w:val="0080066E"/>
    <w:rsid w:val="00801598"/>
    <w:rsid w:val="00801CDA"/>
    <w:rsid w:val="008021E0"/>
    <w:rsid w:val="00802C63"/>
    <w:rsid w:val="00802D3A"/>
    <w:rsid w:val="00806CD0"/>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52B"/>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3A15"/>
    <w:rsid w:val="008953F9"/>
    <w:rsid w:val="00896C9B"/>
    <w:rsid w:val="00896FA5"/>
    <w:rsid w:val="008A0478"/>
    <w:rsid w:val="008A1F69"/>
    <w:rsid w:val="008A28C4"/>
    <w:rsid w:val="008A475E"/>
    <w:rsid w:val="008A621C"/>
    <w:rsid w:val="008A696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4FA1"/>
    <w:rsid w:val="008D714E"/>
    <w:rsid w:val="008D7211"/>
    <w:rsid w:val="008E0F14"/>
    <w:rsid w:val="008E0F95"/>
    <w:rsid w:val="008E1A36"/>
    <w:rsid w:val="008E1C7B"/>
    <w:rsid w:val="008F0D88"/>
    <w:rsid w:val="008F1976"/>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69C8"/>
    <w:rsid w:val="009379EA"/>
    <w:rsid w:val="009422C9"/>
    <w:rsid w:val="009425F1"/>
    <w:rsid w:val="0094361B"/>
    <w:rsid w:val="00944713"/>
    <w:rsid w:val="0094763C"/>
    <w:rsid w:val="00951BCE"/>
    <w:rsid w:val="00952E8D"/>
    <w:rsid w:val="009552FA"/>
    <w:rsid w:val="00955F41"/>
    <w:rsid w:val="009562BF"/>
    <w:rsid w:val="00961CC6"/>
    <w:rsid w:val="00962E92"/>
    <w:rsid w:val="009631C5"/>
    <w:rsid w:val="00963E29"/>
    <w:rsid w:val="00965209"/>
    <w:rsid w:val="0096588F"/>
    <w:rsid w:val="0096731A"/>
    <w:rsid w:val="00970113"/>
    <w:rsid w:val="0097287A"/>
    <w:rsid w:val="0097372C"/>
    <w:rsid w:val="00973DC6"/>
    <w:rsid w:val="009764EF"/>
    <w:rsid w:val="00976FDC"/>
    <w:rsid w:val="0098095C"/>
    <w:rsid w:val="00983705"/>
    <w:rsid w:val="009854AB"/>
    <w:rsid w:val="00986335"/>
    <w:rsid w:val="00991BE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300"/>
    <w:rsid w:val="009E6F56"/>
    <w:rsid w:val="009F15CD"/>
    <w:rsid w:val="009F5840"/>
    <w:rsid w:val="009F6344"/>
    <w:rsid w:val="009F6559"/>
    <w:rsid w:val="00A0110D"/>
    <w:rsid w:val="00A01CD8"/>
    <w:rsid w:val="00A0368F"/>
    <w:rsid w:val="00A03AAA"/>
    <w:rsid w:val="00A06D51"/>
    <w:rsid w:val="00A11551"/>
    <w:rsid w:val="00A14485"/>
    <w:rsid w:val="00A16DB9"/>
    <w:rsid w:val="00A22206"/>
    <w:rsid w:val="00A250CB"/>
    <w:rsid w:val="00A258F1"/>
    <w:rsid w:val="00A26996"/>
    <w:rsid w:val="00A27400"/>
    <w:rsid w:val="00A30AC5"/>
    <w:rsid w:val="00A30CB8"/>
    <w:rsid w:val="00A30E69"/>
    <w:rsid w:val="00A310A1"/>
    <w:rsid w:val="00A311A6"/>
    <w:rsid w:val="00A31399"/>
    <w:rsid w:val="00A330B4"/>
    <w:rsid w:val="00A405A2"/>
    <w:rsid w:val="00A427F8"/>
    <w:rsid w:val="00A4360B"/>
    <w:rsid w:val="00A4365C"/>
    <w:rsid w:val="00A56BB7"/>
    <w:rsid w:val="00A62648"/>
    <w:rsid w:val="00A648F4"/>
    <w:rsid w:val="00A72EAF"/>
    <w:rsid w:val="00A73682"/>
    <w:rsid w:val="00A7560B"/>
    <w:rsid w:val="00A75E7E"/>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B74CE"/>
    <w:rsid w:val="00AC0CBD"/>
    <w:rsid w:val="00AC1CFD"/>
    <w:rsid w:val="00AC2AA5"/>
    <w:rsid w:val="00AC32ED"/>
    <w:rsid w:val="00AC3E65"/>
    <w:rsid w:val="00AC3E72"/>
    <w:rsid w:val="00AC405E"/>
    <w:rsid w:val="00AC4711"/>
    <w:rsid w:val="00AC5E2B"/>
    <w:rsid w:val="00AD0951"/>
    <w:rsid w:val="00AD21FC"/>
    <w:rsid w:val="00AD2B3D"/>
    <w:rsid w:val="00AD3F2B"/>
    <w:rsid w:val="00AD4738"/>
    <w:rsid w:val="00AD535B"/>
    <w:rsid w:val="00AE036D"/>
    <w:rsid w:val="00AE1132"/>
    <w:rsid w:val="00AE25EF"/>
    <w:rsid w:val="00AE417A"/>
    <w:rsid w:val="00AE4B60"/>
    <w:rsid w:val="00AE5461"/>
    <w:rsid w:val="00AF1B36"/>
    <w:rsid w:val="00AF2303"/>
    <w:rsid w:val="00AF2E9F"/>
    <w:rsid w:val="00AF2F25"/>
    <w:rsid w:val="00AF3B95"/>
    <w:rsid w:val="00AF4185"/>
    <w:rsid w:val="00AF484D"/>
    <w:rsid w:val="00AF556E"/>
    <w:rsid w:val="00B0051E"/>
    <w:rsid w:val="00B0170C"/>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0B37"/>
    <w:rsid w:val="00B81575"/>
    <w:rsid w:val="00B81749"/>
    <w:rsid w:val="00B82F93"/>
    <w:rsid w:val="00B90F43"/>
    <w:rsid w:val="00B91D08"/>
    <w:rsid w:val="00B94783"/>
    <w:rsid w:val="00B94840"/>
    <w:rsid w:val="00B95A70"/>
    <w:rsid w:val="00B95D97"/>
    <w:rsid w:val="00B95F0B"/>
    <w:rsid w:val="00B961A3"/>
    <w:rsid w:val="00B96E55"/>
    <w:rsid w:val="00B97E61"/>
    <w:rsid w:val="00BA21AE"/>
    <w:rsid w:val="00BA312B"/>
    <w:rsid w:val="00BA3B5C"/>
    <w:rsid w:val="00BA3EAF"/>
    <w:rsid w:val="00BA5128"/>
    <w:rsid w:val="00BA5B06"/>
    <w:rsid w:val="00BA69D6"/>
    <w:rsid w:val="00BA7949"/>
    <w:rsid w:val="00BB17F7"/>
    <w:rsid w:val="00BB395B"/>
    <w:rsid w:val="00BB44C9"/>
    <w:rsid w:val="00BB53C1"/>
    <w:rsid w:val="00BC074E"/>
    <w:rsid w:val="00BC2D73"/>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5099"/>
    <w:rsid w:val="00C371C2"/>
    <w:rsid w:val="00C408DA"/>
    <w:rsid w:val="00C41F45"/>
    <w:rsid w:val="00C4204E"/>
    <w:rsid w:val="00C4248B"/>
    <w:rsid w:val="00C4382C"/>
    <w:rsid w:val="00C43F51"/>
    <w:rsid w:val="00C44342"/>
    <w:rsid w:val="00C44350"/>
    <w:rsid w:val="00C449F9"/>
    <w:rsid w:val="00C46307"/>
    <w:rsid w:val="00C46A71"/>
    <w:rsid w:val="00C52FA1"/>
    <w:rsid w:val="00C56599"/>
    <w:rsid w:val="00C56BE0"/>
    <w:rsid w:val="00C6205C"/>
    <w:rsid w:val="00C62AF1"/>
    <w:rsid w:val="00C63B2D"/>
    <w:rsid w:val="00C65169"/>
    <w:rsid w:val="00C6522D"/>
    <w:rsid w:val="00C659C5"/>
    <w:rsid w:val="00C73E68"/>
    <w:rsid w:val="00C76BDA"/>
    <w:rsid w:val="00C77345"/>
    <w:rsid w:val="00C80FAC"/>
    <w:rsid w:val="00C86899"/>
    <w:rsid w:val="00C875DE"/>
    <w:rsid w:val="00C9131F"/>
    <w:rsid w:val="00C91FDA"/>
    <w:rsid w:val="00C9371A"/>
    <w:rsid w:val="00C9572A"/>
    <w:rsid w:val="00CA0A1A"/>
    <w:rsid w:val="00CA20C2"/>
    <w:rsid w:val="00CA257A"/>
    <w:rsid w:val="00CA32A3"/>
    <w:rsid w:val="00CA37D8"/>
    <w:rsid w:val="00CA42E9"/>
    <w:rsid w:val="00CA4FBF"/>
    <w:rsid w:val="00CB05C5"/>
    <w:rsid w:val="00CB082E"/>
    <w:rsid w:val="00CB098F"/>
    <w:rsid w:val="00CB1618"/>
    <w:rsid w:val="00CB361D"/>
    <w:rsid w:val="00CB4BAC"/>
    <w:rsid w:val="00CB69B7"/>
    <w:rsid w:val="00CC02AC"/>
    <w:rsid w:val="00CC0F68"/>
    <w:rsid w:val="00CC10F9"/>
    <w:rsid w:val="00CC2723"/>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27E"/>
    <w:rsid w:val="00D06A55"/>
    <w:rsid w:val="00D12239"/>
    <w:rsid w:val="00D13D02"/>
    <w:rsid w:val="00D14988"/>
    <w:rsid w:val="00D21A3A"/>
    <w:rsid w:val="00D249C2"/>
    <w:rsid w:val="00D252FA"/>
    <w:rsid w:val="00D2711D"/>
    <w:rsid w:val="00D27448"/>
    <w:rsid w:val="00D31980"/>
    <w:rsid w:val="00D3297C"/>
    <w:rsid w:val="00D33D99"/>
    <w:rsid w:val="00D35733"/>
    <w:rsid w:val="00D35CF7"/>
    <w:rsid w:val="00D370B0"/>
    <w:rsid w:val="00D37EA9"/>
    <w:rsid w:val="00D40F0E"/>
    <w:rsid w:val="00D42384"/>
    <w:rsid w:val="00D42CB6"/>
    <w:rsid w:val="00D4493A"/>
    <w:rsid w:val="00D452ED"/>
    <w:rsid w:val="00D4686C"/>
    <w:rsid w:val="00D47FDD"/>
    <w:rsid w:val="00D504E4"/>
    <w:rsid w:val="00D51998"/>
    <w:rsid w:val="00D52E05"/>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3E47"/>
    <w:rsid w:val="00D9730B"/>
    <w:rsid w:val="00D97731"/>
    <w:rsid w:val="00DA0516"/>
    <w:rsid w:val="00DA5171"/>
    <w:rsid w:val="00DA6084"/>
    <w:rsid w:val="00DA6E35"/>
    <w:rsid w:val="00DA759F"/>
    <w:rsid w:val="00DA7D6B"/>
    <w:rsid w:val="00DA7E07"/>
    <w:rsid w:val="00DB0802"/>
    <w:rsid w:val="00DB0B6D"/>
    <w:rsid w:val="00DB1106"/>
    <w:rsid w:val="00DB2562"/>
    <w:rsid w:val="00DB3545"/>
    <w:rsid w:val="00DB470A"/>
    <w:rsid w:val="00DB7534"/>
    <w:rsid w:val="00DC02DA"/>
    <w:rsid w:val="00DC27D8"/>
    <w:rsid w:val="00DC4797"/>
    <w:rsid w:val="00DC51D1"/>
    <w:rsid w:val="00DC5C3A"/>
    <w:rsid w:val="00DC5E44"/>
    <w:rsid w:val="00DC6A8C"/>
    <w:rsid w:val="00DD1470"/>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9BE"/>
    <w:rsid w:val="00E31C05"/>
    <w:rsid w:val="00E33624"/>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2297"/>
    <w:rsid w:val="00E642C8"/>
    <w:rsid w:val="00E64F60"/>
    <w:rsid w:val="00E65C0F"/>
    <w:rsid w:val="00E65EA7"/>
    <w:rsid w:val="00E72462"/>
    <w:rsid w:val="00E76F37"/>
    <w:rsid w:val="00E8086B"/>
    <w:rsid w:val="00E80ADB"/>
    <w:rsid w:val="00E816A2"/>
    <w:rsid w:val="00E8281F"/>
    <w:rsid w:val="00E83E6C"/>
    <w:rsid w:val="00E85209"/>
    <w:rsid w:val="00E87121"/>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0FEC"/>
    <w:rsid w:val="00EE2082"/>
    <w:rsid w:val="00EE596D"/>
    <w:rsid w:val="00EE7560"/>
    <w:rsid w:val="00EE7A72"/>
    <w:rsid w:val="00EF38FA"/>
    <w:rsid w:val="00EF4084"/>
    <w:rsid w:val="00EF502F"/>
    <w:rsid w:val="00EF75E1"/>
    <w:rsid w:val="00EF779F"/>
    <w:rsid w:val="00F01A2C"/>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4202"/>
    <w:rsid w:val="00F76FB7"/>
    <w:rsid w:val="00F77978"/>
    <w:rsid w:val="00F80254"/>
    <w:rsid w:val="00F805B4"/>
    <w:rsid w:val="00F82923"/>
    <w:rsid w:val="00F83D70"/>
    <w:rsid w:val="00F84A80"/>
    <w:rsid w:val="00F85071"/>
    <w:rsid w:val="00F90384"/>
    <w:rsid w:val="00F9052E"/>
    <w:rsid w:val="00F91332"/>
    <w:rsid w:val="00F922EE"/>
    <w:rsid w:val="00F94B77"/>
    <w:rsid w:val="00F97BE2"/>
    <w:rsid w:val="00FA195B"/>
    <w:rsid w:val="00FA22D6"/>
    <w:rsid w:val="00FA4E25"/>
    <w:rsid w:val="00FA5A13"/>
    <w:rsid w:val="00FA5FCE"/>
    <w:rsid w:val="00FA6035"/>
    <w:rsid w:val="00FA668A"/>
    <w:rsid w:val="00FA7301"/>
    <w:rsid w:val="00FA79E0"/>
    <w:rsid w:val="00FB0FA8"/>
    <w:rsid w:val="00FB286B"/>
    <w:rsid w:val="00FB2E21"/>
    <w:rsid w:val="00FB444C"/>
    <w:rsid w:val="00FB4C73"/>
    <w:rsid w:val="00FB6859"/>
    <w:rsid w:val="00FB6F4B"/>
    <w:rsid w:val="00FC0F24"/>
    <w:rsid w:val="00FC35FB"/>
    <w:rsid w:val="00FC3D0A"/>
    <w:rsid w:val="00FC49E2"/>
    <w:rsid w:val="00FC7663"/>
    <w:rsid w:val="00FC788B"/>
    <w:rsid w:val="00FD1DE8"/>
    <w:rsid w:val="00FD20C8"/>
    <w:rsid w:val="00FD4A46"/>
    <w:rsid w:val="00FD5A73"/>
    <w:rsid w:val="00FD7E4A"/>
    <w:rsid w:val="00FE0248"/>
    <w:rsid w:val="00FE057E"/>
    <w:rsid w:val="00FE21C9"/>
    <w:rsid w:val="00FE3288"/>
    <w:rsid w:val="00FE3FC0"/>
    <w:rsid w:val="00FE52E6"/>
    <w:rsid w:val="00FE745D"/>
    <w:rsid w:val="00FE7484"/>
    <w:rsid w:val="00FE7A30"/>
    <w:rsid w:val="00FF2684"/>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3B11E"/>
  <w15:docId w15:val="{6B5F59A4-5A5C-45C6-AB6D-39E66513C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1">
    <w:name w:val="heading 1"/>
    <w:basedOn w:val="Normal"/>
    <w:next w:val="Normal"/>
    <w:link w:val="Heading1Char"/>
    <w:uiPriority w:val="9"/>
    <w:qFormat/>
    <w:rsid w:val="00387D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7D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D4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0A056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A056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7Colorful-Accent11">
    <w:name w:val="List Table 7 Colorful - Accent 11"/>
    <w:basedOn w:val="TableNormal"/>
    <w:uiPriority w:val="52"/>
    <w:rsid w:val="000A0569"/>
    <w:pPr>
      <w:spacing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customStyle="1" w:styleId="PlainTable51">
    <w:name w:val="Plain Table 51"/>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Accent51">
    <w:name w:val="List Table 3 - Accent 51"/>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GridTable31">
    <w:name w:val="Grid Table 31"/>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Accent11">
    <w:name w:val="Grid Table 1 Light - Accent 1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7Colorful1">
    <w:name w:val="Grid Table 7 Colorful1"/>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41">
    <w:name w:val="Grid Table 7 Colorful - Accent 41"/>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ListTable3-Accent41">
    <w:name w:val="List Table 3 - Accent 41"/>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GridTable6Colorful1">
    <w:name w:val="Grid Table 6 Colorful1"/>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31">
    <w:name w:val="Grid Table 1 Light - Accent 31"/>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ListTable6Colorful1">
    <w:name w:val="List Table 6 Colorful1"/>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31">
    <w:name w:val="List Table 6 Colorful - Accent 31"/>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3-Accent61">
    <w:name w:val="List Table 3 - Accent 61"/>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31">
    <w:name w:val="List Table 31"/>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1">
    <w:name w:val="Grid Table 41"/>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5Dark1">
    <w:name w:val="List Table 5 Dark1"/>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21">
    <w:name w:val="List Table 21"/>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 w:type="character" w:styleId="Strong">
    <w:name w:val="Strong"/>
    <w:basedOn w:val="DefaultParagraphFont"/>
    <w:uiPriority w:val="22"/>
    <w:qFormat/>
    <w:rsid w:val="0037068F"/>
    <w:rPr>
      <w:b/>
      <w:bCs/>
    </w:rPr>
  </w:style>
  <w:style w:type="character" w:customStyle="1" w:styleId="Heading1Char">
    <w:name w:val="Heading 1 Char"/>
    <w:basedOn w:val="DefaultParagraphFont"/>
    <w:link w:val="Heading1"/>
    <w:uiPriority w:val="9"/>
    <w:rsid w:val="00387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7D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87D4B"/>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893A15"/>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49">
      <w:bodyDiv w:val="1"/>
      <w:marLeft w:val="0"/>
      <w:marRight w:val="0"/>
      <w:marTop w:val="0"/>
      <w:marBottom w:val="0"/>
      <w:divBdr>
        <w:top w:val="none" w:sz="0" w:space="0" w:color="auto"/>
        <w:left w:val="none" w:sz="0" w:space="0" w:color="auto"/>
        <w:bottom w:val="none" w:sz="0" w:space="0" w:color="auto"/>
        <w:right w:val="none" w:sz="0" w:space="0" w:color="auto"/>
      </w:divBdr>
    </w:div>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71995127">
      <w:bodyDiv w:val="1"/>
      <w:marLeft w:val="0"/>
      <w:marRight w:val="0"/>
      <w:marTop w:val="0"/>
      <w:marBottom w:val="0"/>
      <w:divBdr>
        <w:top w:val="none" w:sz="0" w:space="0" w:color="auto"/>
        <w:left w:val="none" w:sz="0" w:space="0" w:color="auto"/>
        <w:bottom w:val="none" w:sz="0" w:space="0" w:color="auto"/>
        <w:right w:val="none" w:sz="0" w:space="0" w:color="auto"/>
      </w:divBdr>
    </w:div>
    <w:div w:id="180822660">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276377378">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487525268">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73275553">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87234618">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83943280">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797643376">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19088244">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26709594">
      <w:bodyDiv w:val="1"/>
      <w:marLeft w:val="0"/>
      <w:marRight w:val="0"/>
      <w:marTop w:val="0"/>
      <w:marBottom w:val="0"/>
      <w:divBdr>
        <w:top w:val="none" w:sz="0" w:space="0" w:color="auto"/>
        <w:left w:val="none" w:sz="0" w:space="0" w:color="auto"/>
        <w:bottom w:val="none" w:sz="0" w:space="0" w:color="auto"/>
        <w:right w:val="none" w:sz="0" w:space="0" w:color="auto"/>
      </w:divBdr>
    </w:div>
    <w:div w:id="1054700117">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095096">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386559444">
      <w:bodyDiv w:val="1"/>
      <w:marLeft w:val="0"/>
      <w:marRight w:val="0"/>
      <w:marTop w:val="0"/>
      <w:marBottom w:val="0"/>
      <w:divBdr>
        <w:top w:val="none" w:sz="0" w:space="0" w:color="auto"/>
        <w:left w:val="none" w:sz="0" w:space="0" w:color="auto"/>
        <w:bottom w:val="none" w:sz="0" w:space="0" w:color="auto"/>
        <w:right w:val="none" w:sz="0" w:space="0" w:color="auto"/>
      </w:divBdr>
    </w:div>
    <w:div w:id="140630074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32434484">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0814982">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82662909">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3.png"/><Relationship Id="rId12" Type="http://schemas.openxmlformats.org/officeDocument/2006/relationships/chart" Target="charts/chart1.xml"/><Relationship Id="rId33" Type="http://schemas.openxmlformats.org/officeDocument/2006/relationships/image" Target="media/image23.png"/><Relationship Id="rId108" Type="http://schemas.openxmlformats.org/officeDocument/2006/relationships/header" Target="header2.xml"/><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4.png"/><Relationship Id="rId13" Type="http://schemas.openxmlformats.org/officeDocument/2006/relationships/chart" Target="charts/chart2.xml"/><Relationship Id="rId109" Type="http://schemas.openxmlformats.org/officeDocument/2006/relationships/footer" Target="footer2.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51.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5.png"/><Relationship Id="rId199" Type="http://schemas.microsoft.com/office/2011/relationships/people" Target="people.xml"/><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74" Type="http://schemas.openxmlformats.org/officeDocument/2006/relationships/image" Target="media/image157.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75" Type="http://schemas.openxmlformats.org/officeDocument/2006/relationships/header" Target="header4.xml"/><Relationship Id="rId196" Type="http://schemas.openxmlformats.org/officeDocument/2006/relationships/image" Target="media/image177.png"/><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footer" Target="footer4.xml"/><Relationship Id="rId197" Type="http://schemas.openxmlformats.org/officeDocument/2006/relationships/image" Target="media/image17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551E-2"/>
          <c:w val="0.63864195959339054"/>
          <c:h val="0.95907536780454372"/>
        </c:manualLayout>
      </c:layout>
      <c:pie3DChart>
        <c:varyColors val="1"/>
        <c:ser>
          <c:idx val="0"/>
          <c:order val="0"/>
          <c:tx>
            <c:strRef>
              <c:f>Sheet1!$B$1</c:f>
              <c:strCache>
                <c:ptCount val="1"/>
                <c:pt idx="0">
                  <c:v>2025</c:v>
                </c:pt>
              </c:strCache>
            </c:strRef>
          </c:tx>
          <c:dPt>
            <c:idx val="0"/>
            <c:bubble3D val="0"/>
            <c:explosion val="2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86C-46F3-92EF-31C9355B8D9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86C-46F3-92EF-31C9355B8D9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86C-46F3-92EF-31C9355B8D9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86C-46F3-92EF-31C9355B8D9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86C-46F3-92EF-31C9355B8D90}"/>
              </c:ext>
            </c:extLst>
          </c:dPt>
          <c:dLbls>
            <c:dLbl>
              <c:idx val="0"/>
              <c:layout>
                <c:manualLayout>
                  <c:x val="-0.13529122342977679"/>
                  <c:y val="-3.245855285465295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6C-46F3-92EF-31C9355B8D90}"/>
                </c:ext>
              </c:extLst>
            </c:dLbl>
            <c:dLbl>
              <c:idx val="1"/>
              <c:layout>
                <c:manualLayout>
                  <c:x val="5.3480321939593727E-2"/>
                  <c:y val="-0.2550387950435936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6C-46F3-92EF-31C9355B8D90}"/>
                </c:ext>
              </c:extLst>
            </c:dLbl>
            <c:dLbl>
              <c:idx val="2"/>
              <c:layout>
                <c:manualLayout>
                  <c:x val="7.7516919625020483E-2"/>
                  <c:y val="-9.97051457714100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6C-46F3-92EF-31C9355B8D90}"/>
                </c:ext>
              </c:extLst>
            </c:dLbl>
            <c:dLbl>
              <c:idx val="3"/>
              <c:layout>
                <c:manualLayout>
                  <c:x val="3.3962515986188629E-2"/>
                  <c:y val="-3.2058407707850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86C-46F3-92EF-31C9355B8D90}"/>
                </c:ext>
              </c:extLst>
            </c:dLbl>
            <c:dLbl>
              <c:idx val="4"/>
              <c:layout>
                <c:manualLayout>
                  <c:x val="9.4722158733039227E-2"/>
                  <c:y val="7.91712355522420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86C-46F3-92EF-31C9355B8D90}"/>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0.0%</c:formatCode>
                <c:ptCount val="5"/>
                <c:pt idx="0">
                  <c:v>0.45842640560648557</c:v>
                </c:pt>
                <c:pt idx="1">
                  <c:v>0.17005898221528754</c:v>
                </c:pt>
                <c:pt idx="2">
                  <c:v>0.14991515715098244</c:v>
                </c:pt>
                <c:pt idx="3">
                  <c:v>9.2360167225469247E-3</c:v>
                </c:pt>
                <c:pt idx="4">
                  <c:v>0.21236343830469862</c:v>
                </c:pt>
              </c:numCache>
            </c:numRef>
          </c:val>
          <c:extLst>
            <c:ext xmlns:c16="http://schemas.microsoft.com/office/drawing/2014/chart" uri="{C3380CC4-5D6E-409C-BE32-E72D297353CC}">
              <c16:uniqueId val="{0000000A-786C-46F3-92EF-31C9355B8D9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765621973964977"/>
          <c:y val="8.5094890713579271E-2"/>
          <c:w val="0.31014287683350505"/>
          <c:h val="0.87513845458313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551E-2"/>
          <c:w val="0.63864195959339054"/>
          <c:h val="0.95907536780454372"/>
        </c:manualLayout>
      </c:layout>
      <c:pie3DChart>
        <c:varyColors val="1"/>
        <c:ser>
          <c:idx val="0"/>
          <c:order val="0"/>
          <c:tx>
            <c:strRef>
              <c:f>Sheet1!$B$1</c:f>
              <c:strCache>
                <c:ptCount val="1"/>
                <c:pt idx="0">
                  <c:v>2025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028-4463-AD25-2D759FCD558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028-4463-AD25-2D759FCD558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028-4463-AD25-2D759FCD5585}"/>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0028-4463-AD25-2D759FCD5585}"/>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0028-4463-AD25-2D759FCD5585}"/>
              </c:ext>
            </c:extLst>
          </c:dPt>
          <c:dLbls>
            <c:dLbl>
              <c:idx val="0"/>
              <c:layout>
                <c:manualLayout>
                  <c:x val="-9.6241500564137925E-2"/>
                  <c:y val="8.59999318267034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28-4463-AD25-2D759FCD5585}"/>
                </c:ext>
              </c:extLst>
            </c:dLbl>
            <c:dLbl>
              <c:idx val="1"/>
              <c:layout>
                <c:manualLayout>
                  <c:x val="-8.3297503529598707E-2"/>
                  <c:y val="-0.360716501346423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28-4463-AD25-2D759FCD5585}"/>
                </c:ext>
              </c:extLst>
            </c:dLbl>
            <c:dLbl>
              <c:idx val="2"/>
              <c:layout>
                <c:manualLayout>
                  <c:x val="8.7308050047274779E-2"/>
                  <c:y val="-0.204803188605881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28-4463-AD25-2D759FCD5585}"/>
                </c:ext>
              </c:extLst>
            </c:dLbl>
            <c:dLbl>
              <c:idx val="3"/>
              <c:layout>
                <c:manualLayout>
                  <c:x val="7.6341482371651115E-2"/>
                  <c:y val="6.663394348433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28-4463-AD25-2D759FCD5585}"/>
                </c:ext>
              </c:extLst>
            </c:dLbl>
            <c:dLbl>
              <c:idx val="4"/>
              <c:layout>
                <c:manualLayout>
                  <c:x val="4.4454067387362454E-2"/>
                  <c:y val="0.10905609309980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28-4463-AD25-2D759FCD558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NFL</c:v>
                </c:pt>
                <c:pt idx="1">
                  <c:v>GNFC</c:v>
                </c:pt>
                <c:pt idx="2">
                  <c:v>DFPCL</c:v>
                </c:pt>
                <c:pt idx="3">
                  <c:v>RCF</c:v>
                </c:pt>
                <c:pt idx="4">
                  <c:v>Other </c:v>
                </c:pt>
              </c:strCache>
            </c:strRef>
          </c:cat>
          <c:val>
            <c:numRef>
              <c:f>Sheet1!$B$2:$B$6</c:f>
              <c:numCache>
                <c:formatCode>0.0%</c:formatCode>
                <c:ptCount val="5"/>
                <c:pt idx="0">
                  <c:v>0.2770562770562775</c:v>
                </c:pt>
                <c:pt idx="1">
                  <c:v>0.26839826839826897</c:v>
                </c:pt>
                <c:pt idx="2">
                  <c:v>0.22943722943722983</c:v>
                </c:pt>
                <c:pt idx="3">
                  <c:v>0.10822510822510845</c:v>
                </c:pt>
                <c:pt idx="4">
                  <c:v>0.11255411255411256</c:v>
                </c:pt>
              </c:numCache>
            </c:numRef>
          </c:val>
          <c:extLst>
            <c:ext xmlns:c16="http://schemas.microsoft.com/office/drawing/2014/chart" uri="{C3380CC4-5D6E-409C-BE32-E72D297353CC}">
              <c16:uniqueId val="{0000000A-0028-4463-AD25-2D759FCD5585}"/>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78503381838090269"/>
          <c:y val="8.5094890713579271E-2"/>
          <c:w val="0.2016713172812396"/>
          <c:h val="0.87513845458313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98D5E-AA81-4700-A1DE-17C883E7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108</Pages>
  <Words>31459</Words>
  <Characters>179322</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Sidhi Mishra</dc:creator>
  <cp:lastModifiedBy>Hardik Malhotra</cp:lastModifiedBy>
  <cp:revision>9</cp:revision>
  <cp:lastPrinted>2022-10-30T15:03:00Z</cp:lastPrinted>
  <dcterms:created xsi:type="dcterms:W3CDTF">2023-02-24T11:01:00Z</dcterms:created>
  <dcterms:modified xsi:type="dcterms:W3CDTF">2023-02-27T09:15:00Z</dcterms:modified>
</cp:coreProperties>
</file>